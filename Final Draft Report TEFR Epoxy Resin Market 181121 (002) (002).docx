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2.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3.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4.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5.xml" ContentType="application/vnd.openxmlformats-officedocument.drawingml.chartshapes+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6.xml" ContentType="application/vnd.openxmlformats-officedocument.drawingml.chartshapes+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drawings/drawing8.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9.xml" ContentType="application/vnd.openxmlformats-officedocument.drawingml.chartshapes+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4D45A" w14:textId="77777777" w:rsidR="00040B88" w:rsidRDefault="00040B88" w:rsidP="00040B88">
      <w:bookmarkStart w:id="0" w:name="_Hlk85746355"/>
      <w:bookmarkEnd w:id="0"/>
      <w:r>
        <w:rPr>
          <w:noProof/>
        </w:rPr>
        <w:drawing>
          <wp:anchor distT="0" distB="0" distL="114300" distR="114300" simplePos="0" relativeHeight="251657216" behindDoc="0" locked="0" layoutInCell="1" allowOverlap="1" wp14:anchorId="22F71021" wp14:editId="2DD97351">
            <wp:simplePos x="0" y="0"/>
            <wp:positionH relativeFrom="margin">
              <wp:posOffset>-549746</wp:posOffset>
            </wp:positionH>
            <wp:positionV relativeFrom="paragraph">
              <wp:posOffset>-1157031</wp:posOffset>
            </wp:positionV>
            <wp:extent cx="7513955" cy="10734275"/>
            <wp:effectExtent l="0" t="0" r="0" b="0"/>
            <wp:wrapNone/>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3955" cy="107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_Hlk84016354"/>
      <w:bookmarkEnd w:id="1"/>
      <w:r>
        <w:t xml:space="preserve">                                                                                                                                                                           </w:t>
      </w:r>
    </w:p>
    <w:p w14:paraId="00237164" w14:textId="77777777" w:rsidR="00040B88" w:rsidRDefault="00040B88" w:rsidP="00040B88">
      <w:bookmarkStart w:id="2" w:name="_Hlk83652409"/>
      <w:bookmarkEnd w:id="2"/>
    </w:p>
    <w:p w14:paraId="6AC1C3FF" w14:textId="77777777" w:rsidR="00040B88" w:rsidRDefault="00040B88" w:rsidP="00040B88">
      <w:r>
        <w:t xml:space="preserve">                                                                                                                                                                          </w:t>
      </w:r>
    </w:p>
    <w:p w14:paraId="2688F019" w14:textId="77777777" w:rsidR="00040B88" w:rsidRDefault="00040B88" w:rsidP="00040B88">
      <w:pPr>
        <w:pStyle w:val="Footer"/>
        <w:rPr>
          <w:b/>
        </w:rPr>
      </w:pPr>
    </w:p>
    <w:p w14:paraId="6E6FA481" w14:textId="77777777" w:rsidR="00040B88" w:rsidRDefault="00040B88" w:rsidP="00040B88">
      <w:pPr>
        <w:pStyle w:val="Footer"/>
        <w:rPr>
          <w:b/>
        </w:rPr>
      </w:pPr>
    </w:p>
    <w:p w14:paraId="4C06D642" w14:textId="77777777" w:rsidR="00040B88" w:rsidRDefault="00040B88" w:rsidP="00040B88">
      <w:pPr>
        <w:pStyle w:val="Footer"/>
        <w:rPr>
          <w:b/>
        </w:rPr>
      </w:pPr>
      <w:r>
        <w:rPr>
          <w:noProof/>
        </w:rPr>
        <mc:AlternateContent>
          <mc:Choice Requires="wps">
            <w:drawing>
              <wp:anchor distT="0" distB="0" distL="114300" distR="114300" simplePos="0" relativeHeight="251731968" behindDoc="0" locked="0" layoutInCell="1" allowOverlap="1" wp14:anchorId="5D0FE287" wp14:editId="0A29C52B">
                <wp:simplePos x="0" y="0"/>
                <wp:positionH relativeFrom="column">
                  <wp:posOffset>57150</wp:posOffset>
                </wp:positionH>
                <wp:positionV relativeFrom="paragraph">
                  <wp:posOffset>2025650</wp:posOffset>
                </wp:positionV>
                <wp:extent cx="6296025" cy="38100"/>
                <wp:effectExtent l="0" t="0" r="9525" b="0"/>
                <wp:wrapNone/>
                <wp:docPr id="156"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6025"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6192C" id="Straight Connector 137"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9.5pt" to="500.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730944" behindDoc="0" locked="0" layoutInCell="1" allowOverlap="1" wp14:anchorId="482CE965" wp14:editId="7F7DB4D2">
                <wp:simplePos x="0" y="0"/>
                <wp:positionH relativeFrom="page">
                  <wp:align>center</wp:align>
                </wp:positionH>
                <wp:positionV relativeFrom="paragraph">
                  <wp:posOffset>347345</wp:posOffset>
                </wp:positionV>
                <wp:extent cx="6942455" cy="2466975"/>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CE965" id="_x0000_t202" coordsize="21600,21600" o:spt="202" path="m,l,21600r21600,l21600,xe">
                <v:stroke joinstyle="miter"/>
                <v:path gradientshapeok="t" o:connecttype="rect"/>
              </v:shapetype>
              <v:shape id="Text Box 2" o:spid="_x0000_s1026" type="#_x0000_t202" style="position:absolute;margin-left:0;margin-top:27.35pt;width:546.65pt;height:194.25pt;z-index:251730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" filled="f" stroked="f">
                <v:textbox>
                  <w:txbxContent>
                    <w:p w14:paraId="5DA4A77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GLOBAL EPOXY</w:t>
                      </w:r>
                    </w:p>
                    <w:p w14:paraId="10B88341"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RESIN MARKET</w:t>
                      </w:r>
                    </w:p>
                    <w:p w14:paraId="119008FE" w14:textId="77777777" w:rsidR="00040B88" w:rsidRPr="00363C10" w:rsidRDefault="00040B88" w:rsidP="00040B88">
                      <w:pPr>
                        <w:spacing w:after="0"/>
                        <w:jc w:val="center"/>
                        <w:rPr>
                          <w:b/>
                          <w:bCs/>
                          <w:color w:val="404040" w:themeColor="text1" w:themeTint="BF"/>
                          <w:sz w:val="68"/>
                          <w:szCs w:val="68"/>
                        </w:rPr>
                      </w:pPr>
                      <w:r w:rsidRPr="00363C10">
                        <w:rPr>
                          <w:b/>
                          <w:bCs/>
                          <w:color w:val="404040" w:themeColor="text1" w:themeTint="BF"/>
                          <w:sz w:val="68"/>
                          <w:szCs w:val="68"/>
                        </w:rPr>
                        <w:t>FORECAST &amp; OPPORTUNITIES, 2030</w:t>
                      </w:r>
                    </w:p>
                    <w:p w14:paraId="5DB5AA79" w14:textId="77777777" w:rsidR="00040B88" w:rsidRPr="00363C10" w:rsidRDefault="00040B88" w:rsidP="00040B88">
                      <w:pPr>
                        <w:spacing w:after="0"/>
                        <w:jc w:val="center"/>
                        <w:rPr>
                          <w:color w:val="404040" w:themeColor="text1" w:themeTint="BF"/>
                          <w:sz w:val="68"/>
                          <w:szCs w:val="68"/>
                        </w:rPr>
                      </w:pPr>
                    </w:p>
                  </w:txbxContent>
                </v:textbox>
                <w10:wrap type="square" anchorx="page"/>
              </v:shape>
            </w:pict>
          </mc:Fallback>
        </mc:AlternateContent>
      </w:r>
    </w:p>
    <w:p w14:paraId="3D56834F" w14:textId="77777777" w:rsidR="00040B88" w:rsidRDefault="00040B88" w:rsidP="00040B88">
      <w:pPr>
        <w:pStyle w:val="Footer"/>
        <w:rPr>
          <w:b/>
        </w:rPr>
      </w:pPr>
      <w:r>
        <w:rPr>
          <w:noProof/>
        </w:rPr>
        <mc:AlternateContent>
          <mc:Choice Requires="wps">
            <w:drawing>
              <wp:anchor distT="0" distB="0" distL="114300" distR="114300" simplePos="0" relativeHeight="251735040" behindDoc="0" locked="0" layoutInCell="1" allowOverlap="1" wp14:anchorId="45F5F056" wp14:editId="148ED0F5">
                <wp:simplePos x="0" y="0"/>
                <wp:positionH relativeFrom="column">
                  <wp:posOffset>0</wp:posOffset>
                </wp:positionH>
                <wp:positionV relativeFrom="paragraph">
                  <wp:posOffset>2829560</wp:posOffset>
                </wp:positionV>
                <wp:extent cx="3119120" cy="350520"/>
                <wp:effectExtent l="0" t="0" r="0" b="0"/>
                <wp:wrapNone/>
                <wp:docPr id="141"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9120" cy="350520"/>
                        </a:xfrm>
                        <a:prstGeom prst="rect">
                          <a:avLst/>
                        </a:prstGeom>
                        <a:noFill/>
                      </wps:spPr>
                      <wps:txbx>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5F5F056" id="TextBox 12" o:spid="_x0000_s1027" type="#_x0000_t202" style="position:absolute;margin-left:0;margin-top:222.8pt;width:245.6pt;height:2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" filled="f" stroked="f">
                <v:textbox style="mso-fit-shape-to-text:t">
                  <w:txbxContent>
                    <w:p w14:paraId="1AD81E7C" w14:textId="77777777" w:rsidR="00040B88" w:rsidRPr="00363C10" w:rsidRDefault="00040B88" w:rsidP="00040B88">
                      <w:pPr>
                        <w:rPr>
                          <w:rFonts w:ascii="Arial" w:eastAsia="Verdana" w:hAnsi="Arial" w:cs="Arial"/>
                          <w:b/>
                          <w:bCs/>
                          <w:color w:val="404040" w:themeColor="text1" w:themeTint="BF"/>
                          <w:spacing w:val="60"/>
                          <w:kern w:val="24"/>
                          <w:sz w:val="20"/>
                          <w:szCs w:val="20"/>
                        </w:rPr>
                      </w:pPr>
                      <w:r w:rsidRPr="00363C10">
                        <w:rPr>
                          <w:rFonts w:ascii="Arial" w:eastAsia="Verdana" w:hAnsi="Arial" w:cs="Arial"/>
                          <w:b/>
                          <w:bCs/>
                          <w:color w:val="404040" w:themeColor="text1" w:themeTint="BF"/>
                          <w:spacing w:val="60"/>
                          <w:kern w:val="24"/>
                          <w:sz w:val="20"/>
                          <w:szCs w:val="20"/>
                        </w:rPr>
                        <w:t>PUBLISHED: September 2021</w:t>
                      </w:r>
                    </w:p>
                  </w:txbxContent>
                </v:textbox>
              </v:shape>
            </w:pict>
          </mc:Fallback>
        </mc:AlternateContent>
      </w:r>
    </w:p>
    <w:p w14:paraId="3AF845AA" w14:textId="77777777" w:rsidR="00040B88" w:rsidRDefault="00040B88" w:rsidP="00040B88">
      <w:pPr>
        <w:pStyle w:val="Footer"/>
        <w:rPr>
          <w:b/>
        </w:rPr>
      </w:pPr>
    </w:p>
    <w:p w14:paraId="61956E09" w14:textId="77777777" w:rsidR="00040B88" w:rsidRDefault="00040B88" w:rsidP="00040B88">
      <w:pPr>
        <w:pStyle w:val="Footer"/>
        <w:rPr>
          <w:b/>
        </w:rPr>
      </w:pPr>
      <w:r>
        <w:rPr>
          <w:noProof/>
        </w:rPr>
        <mc:AlternateContent>
          <mc:Choice Requires="wps">
            <w:drawing>
              <wp:anchor distT="4294967295" distB="4294967295" distL="114300" distR="114300" simplePos="0" relativeHeight="251734016" behindDoc="0" locked="0" layoutInCell="1" allowOverlap="1" wp14:anchorId="56EC02DA" wp14:editId="45F2F370">
                <wp:simplePos x="0" y="0"/>
                <wp:positionH relativeFrom="margin">
                  <wp:posOffset>66040</wp:posOffset>
                </wp:positionH>
                <wp:positionV relativeFrom="paragraph">
                  <wp:posOffset>54609</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013498" id="Straight Connector 13" o:spid="_x0000_s1026" style="position:absolute;z-index:251734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2pt,4.3pt" to="284.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732992" behindDoc="0" locked="0" layoutInCell="1" allowOverlap="1" wp14:anchorId="360EDA19" wp14:editId="1471DE84">
                <wp:simplePos x="0" y="0"/>
                <wp:positionH relativeFrom="column">
                  <wp:posOffset>-12065</wp:posOffset>
                </wp:positionH>
                <wp:positionV relativeFrom="paragraph">
                  <wp:posOffset>54610</wp:posOffset>
                </wp:positionV>
                <wp:extent cx="4491990" cy="350520"/>
                <wp:effectExtent l="0" t="0" r="0" b="0"/>
                <wp:wrapNone/>
                <wp:docPr id="13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1990" cy="350520"/>
                        </a:xfrm>
                        <a:prstGeom prst="rect">
                          <a:avLst/>
                        </a:prstGeom>
                        <a:noFill/>
                      </wps:spPr>
                      <wps:txbx>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60EDA19" id="TextBox 11" o:spid="_x0000_s1028" type="#_x0000_t202" style="position:absolute;margin-left:-.95pt;margin-top:4.3pt;width:353.7pt;height:27.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" filled="f" stroked="f">
                <v:textbox style="mso-fit-shape-to-text:t">
                  <w:txbxContent>
                    <w:p w14:paraId="2111792D" w14:textId="77777777" w:rsidR="00040B88" w:rsidRPr="00363C10" w:rsidRDefault="00040B88" w:rsidP="00040B88">
                      <w:pPr>
                        <w:rPr>
                          <w:rFonts w:ascii="Arial" w:eastAsia="Verdana" w:hAnsi="Arial" w:cs="Arial"/>
                          <w:b/>
                          <w:bCs/>
                          <w:color w:val="404040" w:themeColor="text1" w:themeTint="BF"/>
                          <w:spacing w:val="60"/>
                          <w:kern w:val="24"/>
                          <w:sz w:val="18"/>
                          <w:szCs w:val="18"/>
                        </w:rPr>
                      </w:pPr>
                      <w:r w:rsidRPr="00363C10">
                        <w:rPr>
                          <w:rFonts w:ascii="Arial" w:eastAsia="Verdana" w:hAnsi="Arial" w:cs="Arial"/>
                          <w:b/>
                          <w:bCs/>
                          <w:color w:val="404040" w:themeColor="text1" w:themeTint="BF"/>
                          <w:spacing w:val="60"/>
                          <w:kern w:val="24"/>
                          <w:sz w:val="18"/>
                          <w:szCs w:val="18"/>
                        </w:rPr>
                        <w:t xml:space="preserve">MARKET </w:t>
                      </w:r>
                      <w:r w:rsidRPr="00363C10">
                        <w:rPr>
                          <w:rFonts w:ascii="Arial" w:eastAsia="Verdana" w:hAnsi="Arial" w:cs="Arial"/>
                          <w:b/>
                          <w:bCs/>
                          <w:color w:val="404040" w:themeColor="text1" w:themeTint="BF"/>
                          <w:spacing w:val="60"/>
                          <w:kern w:val="24"/>
                          <w:sz w:val="20"/>
                          <w:szCs w:val="20"/>
                        </w:rPr>
                        <w:t>INTELLIGENCE</w:t>
                      </w:r>
                      <w:r w:rsidRPr="00363C10">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3CAB42F6" w14:textId="77777777" w:rsidR="00040B88" w:rsidRDefault="00040B88" w:rsidP="00040B88">
      <w:pPr>
        <w:pStyle w:val="Footer"/>
        <w:rPr>
          <w:b/>
        </w:rPr>
      </w:pPr>
    </w:p>
    <w:p w14:paraId="11349C3B" w14:textId="77777777" w:rsidR="00040B88" w:rsidRDefault="00040B88" w:rsidP="00040B88">
      <w:pPr>
        <w:pStyle w:val="Footer"/>
        <w:rPr>
          <w:b/>
        </w:rPr>
      </w:pPr>
    </w:p>
    <w:p w14:paraId="2A5A3423" w14:textId="77777777" w:rsidR="00040B88" w:rsidRDefault="00040B88" w:rsidP="00040B88">
      <w:pPr>
        <w:pStyle w:val="Footer"/>
        <w:rPr>
          <w:b/>
        </w:rPr>
      </w:pPr>
      <w:bookmarkStart w:id="3" w:name="_Hlk82083980"/>
      <w:bookmarkEnd w:id="3"/>
    </w:p>
    <w:p w14:paraId="618EFF1A" w14:textId="77777777" w:rsidR="00040B88" w:rsidRDefault="00040B88" w:rsidP="00040B88">
      <w:pPr>
        <w:pStyle w:val="Footer"/>
        <w:rPr>
          <w:b/>
        </w:rPr>
      </w:pPr>
    </w:p>
    <w:p w14:paraId="45DD60DC" w14:textId="77777777" w:rsidR="00040B88" w:rsidRDefault="00040B88" w:rsidP="00040B88">
      <w:pPr>
        <w:pStyle w:val="Footer"/>
        <w:rPr>
          <w:b/>
        </w:rPr>
      </w:pPr>
    </w:p>
    <w:p w14:paraId="58D9BEA6" w14:textId="77777777" w:rsidR="00040B88" w:rsidRDefault="00040B88" w:rsidP="00040B88">
      <w:pPr>
        <w:pStyle w:val="Footer"/>
        <w:rPr>
          <w:b/>
        </w:rPr>
      </w:pPr>
    </w:p>
    <w:p w14:paraId="3473C145" w14:textId="77777777" w:rsidR="00040B88" w:rsidRDefault="00040B88" w:rsidP="00040B88">
      <w:pPr>
        <w:pStyle w:val="Footer"/>
        <w:rPr>
          <w:b/>
        </w:rPr>
      </w:pPr>
    </w:p>
    <w:p w14:paraId="57CA3B2C" w14:textId="77777777" w:rsidR="00040B88" w:rsidRDefault="00040B88" w:rsidP="00040B88">
      <w:pPr>
        <w:pStyle w:val="Footer"/>
        <w:rPr>
          <w:b/>
        </w:rPr>
      </w:pPr>
    </w:p>
    <w:p w14:paraId="044CEF4A" w14:textId="77777777" w:rsidR="00040B88" w:rsidRDefault="00040B88" w:rsidP="00040B88">
      <w:pPr>
        <w:pStyle w:val="Footer"/>
        <w:rPr>
          <w:b/>
        </w:rPr>
      </w:pPr>
    </w:p>
    <w:p w14:paraId="1684975E" w14:textId="77777777" w:rsidR="00040B88" w:rsidRDefault="00040B88" w:rsidP="00040B88">
      <w:pPr>
        <w:pStyle w:val="Footer"/>
        <w:rPr>
          <w:b/>
        </w:rPr>
      </w:pPr>
    </w:p>
    <w:p w14:paraId="77AFAE70" w14:textId="77777777" w:rsidR="00040B88" w:rsidRDefault="00040B88" w:rsidP="00040B88">
      <w:pPr>
        <w:pStyle w:val="Footer"/>
        <w:rPr>
          <w:b/>
        </w:rPr>
      </w:pPr>
    </w:p>
    <w:p w14:paraId="29C3EEDB" w14:textId="77777777" w:rsidR="00040B88" w:rsidRDefault="00040B88" w:rsidP="00040B88">
      <w:pPr>
        <w:pStyle w:val="Footer"/>
        <w:rPr>
          <w:b/>
        </w:rPr>
      </w:pPr>
    </w:p>
    <w:p w14:paraId="5CAF1E40" w14:textId="77777777" w:rsidR="00040B88" w:rsidRDefault="00040B88" w:rsidP="00040B88">
      <w:pPr>
        <w:pStyle w:val="Footer"/>
        <w:rPr>
          <w:b/>
        </w:rPr>
      </w:pPr>
    </w:p>
    <w:p w14:paraId="45285D29" w14:textId="77777777" w:rsidR="00040B88" w:rsidRDefault="00040B88" w:rsidP="00040B88">
      <w:pPr>
        <w:pStyle w:val="Footer"/>
        <w:rPr>
          <w:b/>
        </w:rPr>
      </w:pPr>
    </w:p>
    <w:p w14:paraId="388AB48D" w14:textId="77777777" w:rsidR="00040B88" w:rsidRDefault="00040B88" w:rsidP="00040B88">
      <w:pPr>
        <w:pStyle w:val="Footer"/>
        <w:rPr>
          <w:b/>
        </w:rPr>
      </w:pPr>
    </w:p>
    <w:p w14:paraId="3C3D6A14" w14:textId="77777777" w:rsidR="00040B88" w:rsidRDefault="00040B88" w:rsidP="00040B88">
      <w:pPr>
        <w:pStyle w:val="Footer"/>
        <w:rPr>
          <w:b/>
        </w:rPr>
      </w:pPr>
    </w:p>
    <w:p w14:paraId="1B1B477A" w14:textId="77777777" w:rsidR="00040B88" w:rsidRDefault="00040B88" w:rsidP="00040B88">
      <w:pPr>
        <w:pStyle w:val="Footer"/>
        <w:jc w:val="center"/>
        <w:rPr>
          <w:b/>
          <w:sz w:val="40"/>
          <w:szCs w:val="40"/>
        </w:rPr>
      </w:pPr>
    </w:p>
    <w:p w14:paraId="0091CE5E" w14:textId="77777777" w:rsidR="00040B88" w:rsidRDefault="00040B88" w:rsidP="00040B88">
      <w:pPr>
        <w:pStyle w:val="Footer"/>
        <w:jc w:val="center"/>
        <w:rPr>
          <w:b/>
          <w:sz w:val="40"/>
          <w:szCs w:val="40"/>
        </w:rPr>
      </w:pPr>
    </w:p>
    <w:p w14:paraId="74A6A4B7" w14:textId="77777777" w:rsidR="00040B88" w:rsidRDefault="00040B88" w:rsidP="00040B88">
      <w:pPr>
        <w:pStyle w:val="Footer"/>
        <w:jc w:val="center"/>
        <w:rPr>
          <w:b/>
          <w:sz w:val="40"/>
          <w:szCs w:val="40"/>
        </w:rPr>
      </w:pPr>
    </w:p>
    <w:p w14:paraId="380A0601" w14:textId="77777777" w:rsidR="00040B88" w:rsidRDefault="00040B88" w:rsidP="00040B88">
      <w:pPr>
        <w:pStyle w:val="Footer"/>
        <w:jc w:val="center"/>
        <w:rPr>
          <w:b/>
          <w:sz w:val="40"/>
          <w:szCs w:val="40"/>
        </w:rPr>
      </w:pPr>
    </w:p>
    <w:p w14:paraId="428CBDAC" w14:textId="77777777" w:rsidR="00C243CC" w:rsidRDefault="00C243CC" w:rsidP="002A2D14">
      <w:pPr>
        <w:pStyle w:val="BodyText"/>
        <w:rPr>
          <w:b/>
          <w:sz w:val="40"/>
          <w:szCs w:val="40"/>
        </w:rPr>
      </w:pPr>
      <w:bookmarkStart w:id="4" w:name="_Hlk82606546"/>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2A2D14" w:rsidRPr="002A2D14" w14:paraId="35C85C89" w14:textId="77777777" w:rsidTr="00200156">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2386298B"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CF47B5B"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A2D454C"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Page No.</w:t>
            </w:r>
          </w:p>
        </w:tc>
      </w:tr>
      <w:tr w:rsidR="002A2D14" w:rsidRPr="002A2D14" w14:paraId="51B7192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292CB36"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8AAF7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477AEBDB" w14:textId="3668F942" w:rsidR="002A2D14" w:rsidRPr="002A2D14" w:rsidRDefault="00EA5312" w:rsidP="00EA5312">
            <w:pPr>
              <w:pStyle w:val="BodyText"/>
              <w:jc w:val="center"/>
              <w:rPr>
                <w:b/>
                <w:color w:val="000000" w:themeColor="text1"/>
                <w:sz w:val="20"/>
                <w:szCs w:val="20"/>
                <w:lang w:val="en-IN"/>
              </w:rPr>
            </w:pPr>
            <w:r>
              <w:rPr>
                <w:b/>
                <w:color w:val="000000" w:themeColor="text1"/>
                <w:sz w:val="20"/>
                <w:szCs w:val="20"/>
                <w:lang w:val="en-IN"/>
              </w:rPr>
              <w:t>5</w:t>
            </w:r>
          </w:p>
        </w:tc>
      </w:tr>
      <w:tr w:rsidR="002A2D14" w:rsidRPr="002A2D14" w14:paraId="7A05CD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84D033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D82816C"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2ABD7B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257E5168" w14:textId="77777777" w:rsidR="002A2D14" w:rsidRPr="002A2D14" w:rsidRDefault="002A2D14">
            <w:pPr>
              <w:pStyle w:val="BodyText"/>
              <w:jc w:val="center"/>
              <w:rPr>
                <w:bCs/>
                <w:color w:val="000000" w:themeColor="text1"/>
                <w:sz w:val="20"/>
                <w:szCs w:val="20"/>
                <w:lang w:val="en-IN"/>
              </w:rPr>
            </w:pPr>
          </w:p>
        </w:tc>
      </w:tr>
      <w:tr w:rsidR="002A2D14" w:rsidRPr="002A2D14" w14:paraId="76C838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BB46B0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7B425C"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AADBA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45DAD272" w14:textId="77777777" w:rsidR="002A2D14" w:rsidRPr="002A2D14" w:rsidRDefault="002A2D14">
            <w:pPr>
              <w:pStyle w:val="BodyText"/>
              <w:jc w:val="center"/>
              <w:rPr>
                <w:bCs/>
                <w:color w:val="000000" w:themeColor="text1"/>
                <w:sz w:val="20"/>
                <w:szCs w:val="20"/>
                <w:lang w:val="en-IN"/>
              </w:rPr>
            </w:pPr>
          </w:p>
        </w:tc>
      </w:tr>
      <w:tr w:rsidR="002A2D14" w:rsidRPr="002A2D14" w14:paraId="40B997E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A35253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3E098BF"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50D066" w14:textId="34BCBBE5"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Brief Project summary</w:t>
            </w:r>
          </w:p>
        </w:tc>
        <w:tc>
          <w:tcPr>
            <w:tcW w:w="986" w:type="dxa"/>
            <w:tcBorders>
              <w:top w:val="single" w:sz="4" w:space="0" w:color="000000"/>
              <w:left w:val="single" w:sz="4" w:space="0" w:color="000000"/>
              <w:bottom w:val="single" w:sz="4" w:space="0" w:color="000000"/>
              <w:right w:val="single" w:sz="4" w:space="0" w:color="000000"/>
            </w:tcBorders>
          </w:tcPr>
          <w:p w14:paraId="495799F1" w14:textId="77777777" w:rsidR="002A2D14" w:rsidRPr="002A2D14" w:rsidRDefault="002A2D14">
            <w:pPr>
              <w:pStyle w:val="BodyText"/>
              <w:jc w:val="center"/>
              <w:rPr>
                <w:bCs/>
                <w:color w:val="000000" w:themeColor="text1"/>
                <w:sz w:val="20"/>
                <w:szCs w:val="20"/>
                <w:lang w:val="en-IN"/>
              </w:rPr>
            </w:pPr>
          </w:p>
        </w:tc>
      </w:tr>
      <w:tr w:rsidR="002A2D14" w:rsidRPr="002A2D14" w14:paraId="69B89D3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B06561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D214E8E" w14:textId="77777777" w:rsidR="002A2D14" w:rsidRPr="002A2D14" w:rsidRDefault="002A2D14">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1CF58C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3A8DB72A" w14:textId="77777777" w:rsidR="002A2D14" w:rsidRPr="002A2D14" w:rsidRDefault="002A2D14">
            <w:pPr>
              <w:pStyle w:val="BodyText"/>
              <w:jc w:val="center"/>
              <w:rPr>
                <w:bCs/>
                <w:color w:val="000000" w:themeColor="text1"/>
                <w:sz w:val="20"/>
                <w:szCs w:val="20"/>
                <w:lang w:val="en-IN"/>
              </w:rPr>
            </w:pPr>
          </w:p>
        </w:tc>
      </w:tr>
      <w:tr w:rsidR="002A2D14" w:rsidRPr="002A2D14" w14:paraId="24391A1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A7575AA"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72FFDA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4722FC62" w14:textId="43E4E77B" w:rsidR="002A2D14" w:rsidRPr="002A2D14" w:rsidRDefault="00200156" w:rsidP="00200156">
            <w:pPr>
              <w:pStyle w:val="BodyText"/>
              <w:jc w:val="center"/>
              <w:rPr>
                <w:b/>
                <w:color w:val="000000" w:themeColor="text1"/>
                <w:sz w:val="20"/>
                <w:szCs w:val="20"/>
                <w:lang w:val="en-IN"/>
              </w:rPr>
            </w:pPr>
            <w:r>
              <w:rPr>
                <w:b/>
                <w:color w:val="000000" w:themeColor="text1"/>
                <w:sz w:val="20"/>
                <w:szCs w:val="20"/>
                <w:lang w:val="en-IN"/>
              </w:rPr>
              <w:t>9</w:t>
            </w:r>
          </w:p>
        </w:tc>
      </w:tr>
      <w:tr w:rsidR="002A2D14" w:rsidRPr="002A2D14" w14:paraId="44236FD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3DAA99B4"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4D774D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68A95B60" w14:textId="77777777" w:rsidR="002A2D14" w:rsidRPr="002A2D14" w:rsidRDefault="002A2D14">
            <w:pPr>
              <w:pStyle w:val="BodyText"/>
              <w:jc w:val="center"/>
              <w:rPr>
                <w:b/>
                <w:color w:val="000000" w:themeColor="text1"/>
                <w:sz w:val="20"/>
                <w:szCs w:val="20"/>
                <w:lang w:val="en-IN"/>
              </w:rPr>
            </w:pPr>
          </w:p>
        </w:tc>
      </w:tr>
      <w:tr w:rsidR="002A2D14" w:rsidRPr="002A2D14" w14:paraId="1B8F6A6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E85FED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58D79D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F88AFE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Demand Supply Outlook – Global Epoxy Resin Market</w:t>
            </w:r>
          </w:p>
        </w:tc>
        <w:tc>
          <w:tcPr>
            <w:tcW w:w="986" w:type="dxa"/>
            <w:tcBorders>
              <w:top w:val="single" w:sz="4" w:space="0" w:color="000000"/>
              <w:left w:val="single" w:sz="4" w:space="0" w:color="000000"/>
              <w:bottom w:val="single" w:sz="4" w:space="0" w:color="000000"/>
              <w:right w:val="single" w:sz="4" w:space="0" w:color="000000"/>
            </w:tcBorders>
            <w:hideMark/>
          </w:tcPr>
          <w:p w14:paraId="69D13FF4" w14:textId="2B971597"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2</w:t>
            </w:r>
            <w:r w:rsidR="00383FC9">
              <w:rPr>
                <w:b/>
                <w:color w:val="000000" w:themeColor="text1"/>
                <w:sz w:val="20"/>
                <w:szCs w:val="20"/>
                <w:lang w:val="en-IN"/>
              </w:rPr>
              <w:t>1</w:t>
            </w:r>
          </w:p>
        </w:tc>
      </w:tr>
      <w:tr w:rsidR="002A2D14" w:rsidRPr="002A2D14" w14:paraId="25F924C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7F1C76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7CDB3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F3C54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BE3C98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2CB7E5D7" w14:textId="77777777" w:rsidR="002A2D14" w:rsidRPr="002A2D14" w:rsidRDefault="002A2D14">
            <w:pPr>
              <w:pStyle w:val="BodyText"/>
              <w:jc w:val="center"/>
              <w:rPr>
                <w:bCs/>
                <w:color w:val="000000" w:themeColor="text1"/>
                <w:sz w:val="20"/>
                <w:szCs w:val="20"/>
                <w:lang w:val="en-IN"/>
              </w:rPr>
            </w:pPr>
          </w:p>
        </w:tc>
      </w:tr>
      <w:tr w:rsidR="002A2D14" w:rsidRPr="002A2D14" w14:paraId="459EB3A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03A3B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AC14F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4AC589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D04A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0BC953C0" w14:textId="77777777" w:rsidR="002A2D14" w:rsidRPr="002A2D14" w:rsidRDefault="002A2D14">
            <w:pPr>
              <w:pStyle w:val="BodyText"/>
              <w:jc w:val="center"/>
              <w:rPr>
                <w:bCs/>
                <w:color w:val="000000" w:themeColor="text1"/>
                <w:sz w:val="20"/>
                <w:szCs w:val="20"/>
                <w:lang w:val="en-IN"/>
              </w:rPr>
            </w:pPr>
          </w:p>
        </w:tc>
      </w:tr>
      <w:tr w:rsidR="002A2D14" w:rsidRPr="002A2D14" w14:paraId="610B690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45E383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A06A6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1DEC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09750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DA8ACB" w14:textId="77777777" w:rsidR="002A2D14" w:rsidRPr="002A2D14" w:rsidRDefault="002A2D14">
            <w:pPr>
              <w:pStyle w:val="BodyText"/>
              <w:jc w:val="center"/>
              <w:rPr>
                <w:bCs/>
                <w:color w:val="000000" w:themeColor="text1"/>
                <w:sz w:val="20"/>
                <w:szCs w:val="20"/>
                <w:lang w:val="en-IN"/>
              </w:rPr>
            </w:pPr>
          </w:p>
        </w:tc>
      </w:tr>
      <w:tr w:rsidR="002A2D14" w:rsidRPr="002A2D14" w14:paraId="659248D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C854B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667B9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B9F656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D01362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287FA17" w14:textId="77777777" w:rsidR="002A2D14" w:rsidRPr="002A2D14" w:rsidRDefault="002A2D14">
            <w:pPr>
              <w:pStyle w:val="BodyText"/>
              <w:jc w:val="center"/>
              <w:rPr>
                <w:bCs/>
                <w:color w:val="000000" w:themeColor="text1"/>
                <w:sz w:val="20"/>
                <w:szCs w:val="20"/>
                <w:lang w:val="en-IN"/>
              </w:rPr>
            </w:pPr>
          </w:p>
        </w:tc>
      </w:tr>
      <w:tr w:rsidR="002A2D14" w:rsidRPr="002A2D14" w14:paraId="68B9B30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800CC4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A887E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97325F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3.1.5.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83C47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5715570F" w14:textId="77777777" w:rsidR="002A2D14" w:rsidRPr="002A2D14" w:rsidRDefault="002A2D14">
            <w:pPr>
              <w:pStyle w:val="BodyText"/>
              <w:jc w:val="center"/>
              <w:rPr>
                <w:bCs/>
                <w:color w:val="000000" w:themeColor="text1"/>
                <w:sz w:val="20"/>
                <w:szCs w:val="20"/>
                <w:lang w:val="en-IN"/>
              </w:rPr>
            </w:pPr>
          </w:p>
        </w:tc>
      </w:tr>
      <w:tr w:rsidR="002A2D14" w:rsidRPr="002A2D14" w14:paraId="3E8300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7156EC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46B4D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F943D9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3.1.6.</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50BF7D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372FC41B" w14:textId="77777777" w:rsidR="002A2D14" w:rsidRPr="002A2D14" w:rsidRDefault="002A2D14">
            <w:pPr>
              <w:pStyle w:val="BodyText"/>
              <w:jc w:val="center"/>
              <w:rPr>
                <w:bCs/>
                <w:color w:val="000000" w:themeColor="text1"/>
                <w:sz w:val="20"/>
                <w:szCs w:val="20"/>
                <w:lang w:val="en-IN"/>
              </w:rPr>
            </w:pPr>
          </w:p>
        </w:tc>
      </w:tr>
      <w:tr w:rsidR="002A2D14" w:rsidRPr="002A2D14" w14:paraId="449A329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C451C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82546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2ECB8B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3.1.7.</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77921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C2C2527" w14:textId="77777777" w:rsidR="002A2D14" w:rsidRPr="002A2D14" w:rsidRDefault="002A2D14">
            <w:pPr>
              <w:pStyle w:val="BodyText"/>
              <w:jc w:val="center"/>
              <w:rPr>
                <w:bCs/>
                <w:color w:val="000000" w:themeColor="text1"/>
                <w:sz w:val="20"/>
                <w:szCs w:val="20"/>
                <w:lang w:val="en-IN"/>
              </w:rPr>
            </w:pPr>
          </w:p>
        </w:tc>
      </w:tr>
      <w:tr w:rsidR="002A2D14" w:rsidRPr="002A2D14" w14:paraId="2C9E767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A93BA92" w14:textId="77777777" w:rsidR="002A2D14" w:rsidRPr="002A2D14" w:rsidRDefault="002A2D14" w:rsidP="00C568A4">
            <w:pPr>
              <w:pStyle w:val="BodyText"/>
              <w:jc w:val="right"/>
              <w:rPr>
                <w:b/>
                <w:color w:val="000000" w:themeColor="text1"/>
                <w:sz w:val="20"/>
                <w:szCs w:val="20"/>
                <w:lang w:val="en-IN"/>
              </w:rPr>
              <w:pPrChange w:id="5" w:author="Hardik Malhotra" w:date="2021-11-25T17:22:00Z">
                <w:pPr>
                  <w:pStyle w:val="BodyText"/>
                  <w:jc w:val="center"/>
                </w:pPr>
              </w:pPrChange>
            </w:pPr>
          </w:p>
        </w:tc>
        <w:tc>
          <w:tcPr>
            <w:tcW w:w="983" w:type="dxa"/>
            <w:tcBorders>
              <w:top w:val="single" w:sz="4" w:space="0" w:color="000000"/>
              <w:left w:val="single" w:sz="4" w:space="0" w:color="000000"/>
              <w:bottom w:val="single" w:sz="4" w:space="0" w:color="000000"/>
              <w:right w:val="single" w:sz="4" w:space="0" w:color="000000"/>
            </w:tcBorders>
          </w:tcPr>
          <w:p w14:paraId="40696C9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7770EB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D7BFE4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38D709C4" w14:textId="77777777" w:rsidR="002A2D14" w:rsidRPr="002A2D14" w:rsidRDefault="002A2D14">
            <w:pPr>
              <w:pStyle w:val="BodyText"/>
              <w:jc w:val="center"/>
              <w:rPr>
                <w:bCs/>
                <w:color w:val="000000" w:themeColor="text1"/>
                <w:sz w:val="20"/>
                <w:szCs w:val="20"/>
                <w:lang w:val="en-IN"/>
              </w:rPr>
            </w:pPr>
          </w:p>
        </w:tc>
      </w:tr>
      <w:tr w:rsidR="002A2D14" w:rsidRPr="002A2D14" w14:paraId="7E3D77B7"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633EAB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C0DB8E"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B3A55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DAAA6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76C853A2" w14:textId="77777777" w:rsidR="002A2D14" w:rsidRPr="002A2D14" w:rsidRDefault="002A2D14">
            <w:pPr>
              <w:pStyle w:val="BodyText"/>
              <w:jc w:val="center"/>
              <w:rPr>
                <w:bCs/>
                <w:color w:val="000000" w:themeColor="text1"/>
                <w:sz w:val="20"/>
                <w:szCs w:val="20"/>
                <w:lang w:val="en-IN"/>
              </w:rPr>
            </w:pPr>
          </w:p>
        </w:tc>
      </w:tr>
      <w:tr w:rsidR="002A2D14" w:rsidRPr="002A2D14" w14:paraId="4A99D2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726B01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3DA7D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25C9BE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D5BA9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3365271A" w14:textId="77777777" w:rsidR="002A2D14" w:rsidRPr="002A2D14" w:rsidRDefault="002A2D14">
            <w:pPr>
              <w:pStyle w:val="BodyText"/>
              <w:jc w:val="center"/>
              <w:rPr>
                <w:bCs/>
                <w:color w:val="000000" w:themeColor="text1"/>
                <w:sz w:val="20"/>
                <w:szCs w:val="20"/>
                <w:lang w:val="en-IN"/>
              </w:rPr>
            </w:pPr>
          </w:p>
        </w:tc>
      </w:tr>
      <w:tr w:rsidR="002A2D14" w:rsidRPr="002A2D14" w14:paraId="7FE3EB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3CEC8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4B574D"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B6117C4"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6D9782C" w14:textId="28EB7CFC" w:rsidR="002A2D14" w:rsidRPr="002A2D14" w:rsidRDefault="00EA5312" w:rsidP="00200156">
            <w:pPr>
              <w:pStyle w:val="BodyText"/>
              <w:jc w:val="center"/>
              <w:rPr>
                <w:b/>
                <w:color w:val="000000" w:themeColor="text1"/>
                <w:sz w:val="20"/>
                <w:szCs w:val="20"/>
                <w:lang w:val="en-IN"/>
              </w:rPr>
            </w:pPr>
            <w:r>
              <w:rPr>
                <w:b/>
                <w:color w:val="000000" w:themeColor="text1"/>
                <w:sz w:val="20"/>
                <w:szCs w:val="20"/>
                <w:lang w:val="en-IN"/>
              </w:rPr>
              <w:t>3</w:t>
            </w:r>
            <w:r w:rsidR="00383FC9">
              <w:rPr>
                <w:b/>
                <w:color w:val="000000" w:themeColor="text1"/>
                <w:sz w:val="20"/>
                <w:szCs w:val="20"/>
                <w:lang w:val="en-IN"/>
              </w:rPr>
              <w:t>6</w:t>
            </w:r>
          </w:p>
        </w:tc>
      </w:tr>
      <w:tr w:rsidR="002A2D14" w:rsidRPr="002A2D14" w14:paraId="6AD2474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5D9092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2422C76"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B0834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1A947E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6378411" w14:textId="77777777" w:rsidR="002A2D14" w:rsidRPr="002A2D14" w:rsidRDefault="002A2D14">
            <w:pPr>
              <w:pStyle w:val="BodyText"/>
              <w:jc w:val="center"/>
              <w:rPr>
                <w:bCs/>
                <w:color w:val="000000" w:themeColor="text1"/>
                <w:sz w:val="20"/>
                <w:szCs w:val="20"/>
                <w:lang w:val="en-IN"/>
              </w:rPr>
            </w:pPr>
          </w:p>
        </w:tc>
      </w:tr>
      <w:tr w:rsidR="002A2D14" w:rsidRPr="002A2D14" w14:paraId="45544BE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057D7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AAC55A"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B61CAF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1B515B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B0EE42C" w14:textId="77777777" w:rsidR="002A2D14" w:rsidRPr="002A2D14" w:rsidRDefault="002A2D14">
            <w:pPr>
              <w:pStyle w:val="BodyText"/>
              <w:jc w:val="center"/>
              <w:rPr>
                <w:bCs/>
                <w:color w:val="000000" w:themeColor="text1"/>
                <w:sz w:val="20"/>
                <w:szCs w:val="20"/>
                <w:lang w:val="en-IN"/>
              </w:rPr>
            </w:pPr>
          </w:p>
        </w:tc>
      </w:tr>
      <w:tr w:rsidR="002A2D14" w:rsidRPr="002A2D14" w14:paraId="45F916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DF056D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40A7B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36DD12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FD59D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Epoxy Resin Demand</w:t>
            </w:r>
          </w:p>
        </w:tc>
        <w:tc>
          <w:tcPr>
            <w:tcW w:w="986" w:type="dxa"/>
            <w:tcBorders>
              <w:top w:val="single" w:sz="4" w:space="0" w:color="000000"/>
              <w:left w:val="single" w:sz="4" w:space="0" w:color="000000"/>
              <w:bottom w:val="single" w:sz="4" w:space="0" w:color="000000"/>
              <w:right w:val="single" w:sz="4" w:space="0" w:color="000000"/>
            </w:tcBorders>
          </w:tcPr>
          <w:p w14:paraId="606CB8C4" w14:textId="77777777" w:rsidR="002A2D14" w:rsidRPr="002A2D14" w:rsidRDefault="002A2D14">
            <w:pPr>
              <w:pStyle w:val="BodyText"/>
              <w:jc w:val="center"/>
              <w:rPr>
                <w:bCs/>
                <w:color w:val="000000" w:themeColor="text1"/>
                <w:sz w:val="20"/>
                <w:szCs w:val="20"/>
                <w:lang w:val="en-IN"/>
              </w:rPr>
            </w:pPr>
          </w:p>
        </w:tc>
      </w:tr>
      <w:tr w:rsidR="002A2D14" w:rsidRPr="002A2D14" w14:paraId="2076ED5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FDBBB7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B46BC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96673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0260E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024B5E8D" w14:textId="77777777" w:rsidR="002A2D14" w:rsidRPr="002A2D14" w:rsidRDefault="002A2D14">
            <w:pPr>
              <w:pStyle w:val="BodyText"/>
              <w:jc w:val="center"/>
              <w:rPr>
                <w:bCs/>
                <w:color w:val="000000" w:themeColor="text1"/>
                <w:sz w:val="20"/>
                <w:szCs w:val="20"/>
                <w:lang w:val="en-IN"/>
              </w:rPr>
            </w:pPr>
          </w:p>
        </w:tc>
      </w:tr>
      <w:tr w:rsidR="002A2D14" w:rsidRPr="002A2D14" w14:paraId="44969E84"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D7CCDB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7ED00E3"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A47AD4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D03C9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B1299F" w14:textId="77777777" w:rsidR="002A2D14" w:rsidRPr="002A2D14" w:rsidRDefault="002A2D14">
            <w:pPr>
              <w:pStyle w:val="BodyText"/>
              <w:jc w:val="center"/>
              <w:rPr>
                <w:bCs/>
                <w:color w:val="000000" w:themeColor="text1"/>
                <w:sz w:val="20"/>
                <w:szCs w:val="20"/>
                <w:lang w:val="en-IN"/>
              </w:rPr>
            </w:pPr>
          </w:p>
        </w:tc>
      </w:tr>
      <w:tr w:rsidR="002A2D14" w:rsidRPr="002A2D14" w14:paraId="0989D1D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14BFB0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B1E67"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FA38D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263B81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69A53B3" w14:textId="77777777" w:rsidR="002A2D14" w:rsidRPr="002A2D14" w:rsidRDefault="002A2D14">
            <w:pPr>
              <w:pStyle w:val="BodyText"/>
              <w:jc w:val="center"/>
              <w:rPr>
                <w:bCs/>
                <w:color w:val="000000" w:themeColor="text1"/>
                <w:sz w:val="20"/>
                <w:szCs w:val="20"/>
                <w:lang w:val="en-IN"/>
              </w:rPr>
            </w:pPr>
          </w:p>
        </w:tc>
      </w:tr>
      <w:tr w:rsidR="002A2D14" w:rsidRPr="002A2D14" w14:paraId="1592D4C2"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74420D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ABA121"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251597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E1E1F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25A7130E" w14:textId="77777777" w:rsidR="002A2D14" w:rsidRPr="002A2D14" w:rsidRDefault="002A2D14">
            <w:pPr>
              <w:pStyle w:val="BodyText"/>
              <w:jc w:val="center"/>
              <w:rPr>
                <w:bCs/>
                <w:color w:val="000000" w:themeColor="text1"/>
                <w:sz w:val="20"/>
                <w:szCs w:val="20"/>
                <w:lang w:val="en-IN"/>
              </w:rPr>
            </w:pPr>
          </w:p>
        </w:tc>
      </w:tr>
      <w:tr w:rsidR="002A2D14" w:rsidRPr="002A2D14" w14:paraId="7FC415C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CF8D3B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DE1680" w14:textId="77777777" w:rsidR="002A2D14" w:rsidRPr="002A2D14" w:rsidRDefault="002A2D14">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312073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5AC87B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6DFB8DE" w14:textId="77777777" w:rsidR="002A2D14" w:rsidRPr="002A2D14" w:rsidRDefault="002A2D14">
            <w:pPr>
              <w:pStyle w:val="BodyText"/>
              <w:jc w:val="center"/>
              <w:rPr>
                <w:bCs/>
                <w:color w:val="000000" w:themeColor="text1"/>
                <w:sz w:val="20"/>
                <w:szCs w:val="20"/>
                <w:lang w:val="en-IN"/>
              </w:rPr>
            </w:pPr>
          </w:p>
        </w:tc>
      </w:tr>
      <w:tr w:rsidR="002A2D14" w:rsidRPr="002A2D14" w14:paraId="5015854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085751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EA244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7DF28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1CF381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5A75932" w14:textId="77777777" w:rsidR="002A2D14" w:rsidRPr="002A2D14" w:rsidRDefault="002A2D14">
            <w:pPr>
              <w:pStyle w:val="BodyText"/>
              <w:jc w:val="center"/>
              <w:rPr>
                <w:bCs/>
                <w:color w:val="000000" w:themeColor="text1"/>
                <w:sz w:val="20"/>
                <w:szCs w:val="20"/>
                <w:lang w:val="en-IN"/>
              </w:rPr>
            </w:pPr>
          </w:p>
        </w:tc>
      </w:tr>
      <w:tr w:rsidR="002A2D14" w:rsidRPr="002A2D14" w14:paraId="7A8363C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4A7559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28AE59D"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59759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3.2.10.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A4411F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60716D85" w14:textId="77777777" w:rsidR="002A2D14" w:rsidRPr="002A2D14" w:rsidRDefault="002A2D14">
            <w:pPr>
              <w:pStyle w:val="BodyText"/>
              <w:jc w:val="center"/>
              <w:rPr>
                <w:bCs/>
                <w:color w:val="000000" w:themeColor="text1"/>
                <w:sz w:val="20"/>
                <w:szCs w:val="20"/>
                <w:lang w:val="en-IN"/>
              </w:rPr>
            </w:pPr>
          </w:p>
        </w:tc>
      </w:tr>
      <w:tr w:rsidR="002A2D14" w:rsidRPr="002A2D14" w14:paraId="5ECDBCF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D97A8A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2ED787"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0F385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0F19429" w14:textId="7F28ED8A"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4</w:t>
            </w:r>
            <w:r w:rsidR="00383FC9">
              <w:rPr>
                <w:b/>
                <w:color w:val="000000" w:themeColor="text1"/>
                <w:sz w:val="20"/>
                <w:szCs w:val="20"/>
                <w:lang w:val="en-IN"/>
              </w:rPr>
              <w:t>8</w:t>
            </w:r>
          </w:p>
        </w:tc>
      </w:tr>
      <w:tr w:rsidR="002A2D14" w:rsidRPr="002A2D14" w14:paraId="00D86A9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D721E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3D64E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54C9A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6C926D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DE40D21" w14:textId="77777777" w:rsidR="002A2D14" w:rsidRPr="002A2D14" w:rsidRDefault="002A2D14">
            <w:pPr>
              <w:pStyle w:val="BodyText"/>
              <w:jc w:val="center"/>
              <w:rPr>
                <w:bCs/>
                <w:color w:val="000000" w:themeColor="text1"/>
                <w:sz w:val="20"/>
                <w:szCs w:val="20"/>
                <w:lang w:val="en-IN"/>
              </w:rPr>
            </w:pPr>
          </w:p>
        </w:tc>
      </w:tr>
      <w:tr w:rsidR="002A2D14" w:rsidRPr="002A2D14" w14:paraId="5BC86D1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7E77F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CC959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A93D8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4DCD4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66DA324C" w14:textId="77777777" w:rsidR="002A2D14" w:rsidRPr="002A2D14" w:rsidRDefault="002A2D14">
            <w:pPr>
              <w:pStyle w:val="BodyText"/>
              <w:jc w:val="center"/>
              <w:rPr>
                <w:bCs/>
                <w:color w:val="000000" w:themeColor="text1"/>
                <w:sz w:val="20"/>
                <w:szCs w:val="20"/>
                <w:lang w:val="en-IN"/>
              </w:rPr>
            </w:pPr>
          </w:p>
        </w:tc>
      </w:tr>
      <w:tr w:rsidR="002A2D14" w:rsidRPr="002A2D14" w14:paraId="6845DE0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30D0EC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6FBB2F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10D980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18F214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Epoxy Resin Demand</w:t>
            </w:r>
          </w:p>
        </w:tc>
        <w:tc>
          <w:tcPr>
            <w:tcW w:w="986" w:type="dxa"/>
            <w:tcBorders>
              <w:top w:val="single" w:sz="4" w:space="0" w:color="000000"/>
              <w:left w:val="single" w:sz="4" w:space="0" w:color="000000"/>
              <w:bottom w:val="single" w:sz="4" w:space="0" w:color="000000"/>
              <w:right w:val="single" w:sz="4" w:space="0" w:color="000000"/>
            </w:tcBorders>
          </w:tcPr>
          <w:p w14:paraId="3AFBC874" w14:textId="77777777" w:rsidR="002A2D14" w:rsidRPr="002A2D14" w:rsidRDefault="002A2D14">
            <w:pPr>
              <w:pStyle w:val="BodyText"/>
              <w:jc w:val="center"/>
              <w:rPr>
                <w:bCs/>
                <w:color w:val="000000" w:themeColor="text1"/>
                <w:sz w:val="20"/>
                <w:szCs w:val="20"/>
                <w:lang w:val="en-IN"/>
              </w:rPr>
            </w:pPr>
          </w:p>
        </w:tc>
      </w:tr>
      <w:tr w:rsidR="002A2D14" w:rsidRPr="002A2D14" w14:paraId="1DE1EF8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B64D01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8F2E9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0FB077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5AF57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187B2C5" w14:textId="77777777" w:rsidR="002A2D14" w:rsidRPr="002A2D14" w:rsidRDefault="002A2D14">
            <w:pPr>
              <w:pStyle w:val="BodyText"/>
              <w:jc w:val="center"/>
              <w:rPr>
                <w:bCs/>
                <w:color w:val="000000" w:themeColor="text1"/>
                <w:sz w:val="20"/>
                <w:szCs w:val="20"/>
                <w:lang w:val="en-IN"/>
              </w:rPr>
            </w:pPr>
          </w:p>
        </w:tc>
      </w:tr>
      <w:tr w:rsidR="002A2D14" w:rsidRPr="002A2D14" w14:paraId="229B7E1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FAFF91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F303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1D094A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9E4964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166DF90" w14:textId="77777777" w:rsidR="002A2D14" w:rsidRPr="002A2D14" w:rsidRDefault="002A2D14">
            <w:pPr>
              <w:pStyle w:val="BodyText"/>
              <w:jc w:val="center"/>
              <w:rPr>
                <w:bCs/>
                <w:color w:val="000000" w:themeColor="text1"/>
                <w:sz w:val="20"/>
                <w:szCs w:val="20"/>
                <w:lang w:val="en-IN"/>
              </w:rPr>
            </w:pPr>
          </w:p>
        </w:tc>
      </w:tr>
      <w:tr w:rsidR="002A2D14" w:rsidRPr="002A2D14" w14:paraId="518009A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242007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918BE94"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5541C7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6D3EB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4AFC70CB" w14:textId="77777777" w:rsidR="002A2D14" w:rsidRPr="002A2D14" w:rsidRDefault="002A2D14">
            <w:pPr>
              <w:pStyle w:val="BodyText"/>
              <w:jc w:val="center"/>
              <w:rPr>
                <w:bCs/>
                <w:color w:val="000000" w:themeColor="text1"/>
                <w:sz w:val="20"/>
                <w:szCs w:val="20"/>
                <w:lang w:val="en-IN"/>
              </w:rPr>
            </w:pPr>
          </w:p>
        </w:tc>
      </w:tr>
      <w:tr w:rsidR="002A2D14" w:rsidRPr="002A2D14" w14:paraId="11830D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7FFAA8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3CF85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C102DD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3BC9F0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162E83CD" w14:textId="77777777" w:rsidR="002A2D14" w:rsidRPr="002A2D14" w:rsidRDefault="002A2D14">
            <w:pPr>
              <w:pStyle w:val="BodyText"/>
              <w:jc w:val="center"/>
              <w:rPr>
                <w:bCs/>
                <w:color w:val="000000" w:themeColor="text1"/>
                <w:sz w:val="20"/>
                <w:szCs w:val="20"/>
                <w:lang w:val="en-IN"/>
              </w:rPr>
            </w:pPr>
          </w:p>
        </w:tc>
      </w:tr>
      <w:tr w:rsidR="002A2D14" w:rsidRPr="002A2D14" w14:paraId="5CBEA77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BA1A41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215994"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765E6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51074E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609EF2" w14:textId="77777777" w:rsidR="002A2D14" w:rsidRPr="002A2D14" w:rsidRDefault="002A2D14">
            <w:pPr>
              <w:pStyle w:val="BodyText"/>
              <w:jc w:val="center"/>
              <w:rPr>
                <w:bCs/>
                <w:color w:val="000000" w:themeColor="text1"/>
                <w:sz w:val="20"/>
                <w:szCs w:val="20"/>
                <w:lang w:val="en-IN"/>
              </w:rPr>
            </w:pPr>
          </w:p>
        </w:tc>
      </w:tr>
      <w:tr w:rsidR="002A2D14" w:rsidRPr="002A2D14" w14:paraId="1A69BFC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2C771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9E1CA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619071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31D1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1736550E" w14:textId="77777777" w:rsidR="002A2D14" w:rsidRPr="002A2D14" w:rsidRDefault="002A2D14">
            <w:pPr>
              <w:pStyle w:val="BodyText"/>
              <w:jc w:val="center"/>
              <w:rPr>
                <w:bCs/>
                <w:color w:val="000000" w:themeColor="text1"/>
                <w:sz w:val="20"/>
                <w:szCs w:val="20"/>
                <w:lang w:val="en-IN"/>
              </w:rPr>
            </w:pPr>
          </w:p>
        </w:tc>
      </w:tr>
      <w:tr w:rsidR="002A2D14" w:rsidRPr="002A2D14" w14:paraId="5DAC60E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EEBF8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337A65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8F640A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3.3.10.</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1C5FE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D98E595" w14:textId="77777777" w:rsidR="002A2D14" w:rsidRPr="002A2D14" w:rsidRDefault="002A2D14">
            <w:pPr>
              <w:pStyle w:val="BodyText"/>
              <w:jc w:val="center"/>
              <w:rPr>
                <w:bCs/>
                <w:color w:val="000000" w:themeColor="text1"/>
                <w:sz w:val="20"/>
                <w:szCs w:val="20"/>
                <w:lang w:val="en-IN"/>
              </w:rPr>
            </w:pPr>
          </w:p>
        </w:tc>
      </w:tr>
      <w:tr w:rsidR="002A2D14" w:rsidRPr="002A2D14" w14:paraId="0AA0CC2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0EDE6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A76F6C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0E4FBB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B997EC3" w14:textId="55C9910F"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5</w:t>
            </w:r>
            <w:r w:rsidR="00383FC9">
              <w:rPr>
                <w:b/>
                <w:color w:val="000000" w:themeColor="text1"/>
                <w:sz w:val="20"/>
                <w:szCs w:val="20"/>
                <w:lang w:val="en-IN"/>
              </w:rPr>
              <w:t>7</w:t>
            </w:r>
          </w:p>
        </w:tc>
      </w:tr>
      <w:tr w:rsidR="002A2D14" w:rsidRPr="002A2D14" w14:paraId="557237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C5527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FA0FC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D3B152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EA6B82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F2B0B8" w14:textId="77777777" w:rsidR="002A2D14" w:rsidRPr="002A2D14" w:rsidRDefault="002A2D14">
            <w:pPr>
              <w:pStyle w:val="BodyText"/>
              <w:jc w:val="center"/>
              <w:rPr>
                <w:bCs/>
                <w:color w:val="000000" w:themeColor="text1"/>
                <w:sz w:val="20"/>
                <w:szCs w:val="20"/>
                <w:lang w:val="en-IN"/>
              </w:rPr>
            </w:pPr>
          </w:p>
        </w:tc>
      </w:tr>
      <w:tr w:rsidR="002A2D14" w:rsidRPr="002A2D14" w14:paraId="1202F8B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9C8B76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4305B8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E335E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3BB1B8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1C1CA56D" w14:textId="77777777" w:rsidR="002A2D14" w:rsidRPr="002A2D14" w:rsidRDefault="002A2D14">
            <w:pPr>
              <w:pStyle w:val="BodyText"/>
              <w:jc w:val="center"/>
              <w:rPr>
                <w:bCs/>
                <w:color w:val="000000" w:themeColor="text1"/>
                <w:sz w:val="20"/>
                <w:szCs w:val="20"/>
                <w:lang w:val="en-IN"/>
              </w:rPr>
            </w:pPr>
          </w:p>
        </w:tc>
      </w:tr>
      <w:tr w:rsidR="002A2D14" w:rsidRPr="002A2D14" w14:paraId="41B661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70CBEE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F047AC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9E6525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F0F89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6E7CB847" w14:textId="77777777" w:rsidR="002A2D14" w:rsidRPr="002A2D14" w:rsidRDefault="002A2D14">
            <w:pPr>
              <w:pStyle w:val="BodyText"/>
              <w:jc w:val="center"/>
              <w:rPr>
                <w:bCs/>
                <w:color w:val="000000" w:themeColor="text1"/>
                <w:sz w:val="20"/>
                <w:szCs w:val="20"/>
                <w:lang w:val="en-IN"/>
              </w:rPr>
            </w:pPr>
          </w:p>
        </w:tc>
      </w:tr>
      <w:tr w:rsidR="002A2D14" w:rsidRPr="002A2D14" w14:paraId="1A6A601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CC0656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FC9E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F0C14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533F3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519D0C2" w14:textId="77777777" w:rsidR="002A2D14" w:rsidRPr="002A2D14" w:rsidRDefault="002A2D14">
            <w:pPr>
              <w:pStyle w:val="BodyText"/>
              <w:jc w:val="center"/>
              <w:rPr>
                <w:bCs/>
                <w:color w:val="000000" w:themeColor="text1"/>
                <w:sz w:val="20"/>
                <w:szCs w:val="20"/>
                <w:lang w:val="en-IN"/>
              </w:rPr>
            </w:pPr>
          </w:p>
        </w:tc>
      </w:tr>
      <w:tr w:rsidR="002A2D14" w:rsidRPr="002A2D14" w14:paraId="25C6C1A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DF451DA"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F504B2"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72C1D4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10B39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6B20069" w14:textId="77777777" w:rsidR="002A2D14" w:rsidRPr="002A2D14" w:rsidRDefault="002A2D14">
            <w:pPr>
              <w:pStyle w:val="BodyText"/>
              <w:jc w:val="center"/>
              <w:rPr>
                <w:bCs/>
                <w:color w:val="000000" w:themeColor="text1"/>
                <w:sz w:val="20"/>
                <w:szCs w:val="20"/>
                <w:lang w:val="en-IN"/>
              </w:rPr>
            </w:pPr>
          </w:p>
        </w:tc>
      </w:tr>
      <w:tr w:rsidR="002A2D14" w:rsidRPr="002A2D14" w14:paraId="4F0E8DB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5008AF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041B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46838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A303DF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7C5EC80" w14:textId="77777777" w:rsidR="002A2D14" w:rsidRPr="002A2D14" w:rsidRDefault="002A2D14">
            <w:pPr>
              <w:pStyle w:val="BodyText"/>
              <w:jc w:val="center"/>
              <w:rPr>
                <w:bCs/>
                <w:color w:val="000000" w:themeColor="text1"/>
                <w:sz w:val="20"/>
                <w:szCs w:val="20"/>
                <w:lang w:val="en-IN"/>
              </w:rPr>
            </w:pPr>
          </w:p>
        </w:tc>
      </w:tr>
      <w:tr w:rsidR="002A2D14" w:rsidRPr="002A2D14" w14:paraId="292FFDE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C5F8D8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C665E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E3FA57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BC4EC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4527F6B3" w14:textId="77777777" w:rsidR="002A2D14" w:rsidRPr="002A2D14" w:rsidRDefault="002A2D14">
            <w:pPr>
              <w:pStyle w:val="BodyText"/>
              <w:jc w:val="center"/>
              <w:rPr>
                <w:bCs/>
                <w:color w:val="000000" w:themeColor="text1"/>
                <w:sz w:val="20"/>
                <w:szCs w:val="20"/>
                <w:lang w:val="en-IN"/>
              </w:rPr>
            </w:pPr>
          </w:p>
        </w:tc>
      </w:tr>
      <w:tr w:rsidR="002A2D14" w:rsidRPr="002A2D14" w14:paraId="1AA89D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12C6EB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9F6C1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F02AED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4FAF51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A99D5B7" w14:textId="77777777" w:rsidR="002A2D14" w:rsidRPr="002A2D14" w:rsidRDefault="002A2D14">
            <w:pPr>
              <w:pStyle w:val="BodyText"/>
              <w:jc w:val="center"/>
              <w:rPr>
                <w:bCs/>
                <w:color w:val="000000" w:themeColor="text1"/>
                <w:sz w:val="20"/>
                <w:szCs w:val="20"/>
                <w:lang w:val="en-IN"/>
              </w:rPr>
            </w:pPr>
          </w:p>
        </w:tc>
      </w:tr>
      <w:tr w:rsidR="002A2D14" w:rsidRPr="002A2D14" w14:paraId="2BE6AA67"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1A3B7E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D39F0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18844D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3.4.9.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3C553D5"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42DCB8D" w14:textId="77777777" w:rsidR="002A2D14" w:rsidRPr="002A2D14" w:rsidRDefault="002A2D14">
            <w:pPr>
              <w:pStyle w:val="BodyText"/>
              <w:jc w:val="center"/>
              <w:rPr>
                <w:bCs/>
                <w:color w:val="000000" w:themeColor="text1"/>
                <w:sz w:val="20"/>
                <w:szCs w:val="20"/>
                <w:lang w:val="en-IN"/>
              </w:rPr>
            </w:pPr>
          </w:p>
        </w:tc>
      </w:tr>
      <w:tr w:rsidR="002A2D14" w:rsidRPr="002A2D14" w14:paraId="5DFD565F"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B24048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FCE004A"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CEDE38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2D3ED1A4" w14:textId="099C5F69" w:rsidR="002A2D14" w:rsidRPr="002A2D14" w:rsidRDefault="00EA5312" w:rsidP="00EA5312">
            <w:pPr>
              <w:pStyle w:val="BodyText"/>
              <w:jc w:val="center"/>
              <w:rPr>
                <w:b/>
                <w:color w:val="000000" w:themeColor="text1"/>
                <w:sz w:val="20"/>
                <w:szCs w:val="20"/>
                <w:lang w:val="en-IN"/>
              </w:rPr>
            </w:pPr>
            <w:r>
              <w:rPr>
                <w:b/>
                <w:color w:val="000000" w:themeColor="text1"/>
                <w:sz w:val="20"/>
                <w:szCs w:val="20"/>
                <w:lang w:val="en-IN"/>
              </w:rPr>
              <w:t>6</w:t>
            </w:r>
            <w:r w:rsidR="00383FC9">
              <w:rPr>
                <w:b/>
                <w:color w:val="000000" w:themeColor="text1"/>
                <w:sz w:val="20"/>
                <w:szCs w:val="20"/>
                <w:lang w:val="en-IN"/>
              </w:rPr>
              <w:t>8</w:t>
            </w:r>
          </w:p>
        </w:tc>
      </w:tr>
      <w:tr w:rsidR="002A2D14" w:rsidRPr="002A2D14" w14:paraId="56CDF81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E7538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77C33C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2DBAC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7EBF4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97CE0EE" w14:textId="77777777" w:rsidR="002A2D14" w:rsidRPr="002A2D14" w:rsidRDefault="002A2D14">
            <w:pPr>
              <w:pStyle w:val="BodyText"/>
              <w:jc w:val="center"/>
              <w:rPr>
                <w:bCs/>
                <w:color w:val="000000" w:themeColor="text1"/>
                <w:sz w:val="20"/>
                <w:szCs w:val="20"/>
                <w:lang w:val="en-IN"/>
              </w:rPr>
            </w:pPr>
          </w:p>
        </w:tc>
      </w:tr>
      <w:tr w:rsidR="002A2D14" w:rsidRPr="002A2D14" w14:paraId="54D40C8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6B30D8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19D97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0B88EA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4C5F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506BDB97" w14:textId="77777777" w:rsidR="002A2D14" w:rsidRPr="002A2D14" w:rsidRDefault="002A2D14">
            <w:pPr>
              <w:pStyle w:val="BodyText"/>
              <w:jc w:val="center"/>
              <w:rPr>
                <w:bCs/>
                <w:color w:val="000000" w:themeColor="text1"/>
                <w:sz w:val="20"/>
                <w:szCs w:val="20"/>
                <w:lang w:val="en-IN"/>
              </w:rPr>
            </w:pPr>
          </w:p>
        </w:tc>
      </w:tr>
      <w:tr w:rsidR="002A2D14" w:rsidRPr="002A2D14" w14:paraId="62FA007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5F1FE6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FBA4B7B"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EE63C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C76CF0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4F19551" w14:textId="77777777" w:rsidR="002A2D14" w:rsidRPr="002A2D14" w:rsidRDefault="002A2D14">
            <w:pPr>
              <w:pStyle w:val="BodyText"/>
              <w:jc w:val="center"/>
              <w:rPr>
                <w:bCs/>
                <w:color w:val="000000" w:themeColor="text1"/>
                <w:sz w:val="20"/>
                <w:szCs w:val="20"/>
                <w:lang w:val="en-IN"/>
              </w:rPr>
            </w:pPr>
          </w:p>
        </w:tc>
      </w:tr>
      <w:tr w:rsidR="002A2D14" w:rsidRPr="002A2D14" w14:paraId="1DE87F6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BEFDBD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BD1E3C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1C423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D258B5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745FE531" w14:textId="77777777" w:rsidR="002A2D14" w:rsidRPr="002A2D14" w:rsidRDefault="002A2D14">
            <w:pPr>
              <w:pStyle w:val="BodyText"/>
              <w:jc w:val="center"/>
              <w:rPr>
                <w:bCs/>
                <w:color w:val="000000" w:themeColor="text1"/>
                <w:sz w:val="20"/>
                <w:szCs w:val="20"/>
                <w:lang w:val="en-IN"/>
              </w:rPr>
            </w:pPr>
          </w:p>
        </w:tc>
      </w:tr>
      <w:tr w:rsidR="002A2D14" w:rsidRPr="002A2D14" w14:paraId="44FD08E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B6CCDA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81AC98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6B200B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5D1F03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1F9BE0E" w14:textId="77777777" w:rsidR="002A2D14" w:rsidRPr="002A2D14" w:rsidRDefault="002A2D14">
            <w:pPr>
              <w:pStyle w:val="BodyText"/>
              <w:jc w:val="center"/>
              <w:rPr>
                <w:bCs/>
                <w:color w:val="000000" w:themeColor="text1"/>
                <w:sz w:val="20"/>
                <w:szCs w:val="20"/>
                <w:lang w:val="en-IN"/>
              </w:rPr>
            </w:pPr>
          </w:p>
        </w:tc>
      </w:tr>
      <w:tr w:rsidR="002A2D14" w:rsidRPr="002A2D14" w14:paraId="0A2CC84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A4AB23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A412A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76CFB6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F614C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D881F7D" w14:textId="77777777" w:rsidR="002A2D14" w:rsidRPr="002A2D14" w:rsidRDefault="002A2D14">
            <w:pPr>
              <w:pStyle w:val="BodyText"/>
              <w:jc w:val="center"/>
              <w:rPr>
                <w:bCs/>
                <w:color w:val="000000" w:themeColor="text1"/>
                <w:sz w:val="20"/>
                <w:szCs w:val="20"/>
                <w:lang w:val="en-IN"/>
              </w:rPr>
            </w:pPr>
          </w:p>
        </w:tc>
      </w:tr>
      <w:tr w:rsidR="002A2D14" w:rsidRPr="002A2D14" w14:paraId="0AE4459A"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30C9C7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DB7C6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40B9A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E1F695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36197D2F" w14:textId="77777777" w:rsidR="002A2D14" w:rsidRPr="002A2D14" w:rsidRDefault="002A2D14">
            <w:pPr>
              <w:pStyle w:val="BodyText"/>
              <w:jc w:val="center"/>
              <w:rPr>
                <w:bCs/>
                <w:color w:val="000000" w:themeColor="text1"/>
                <w:sz w:val="20"/>
                <w:szCs w:val="20"/>
                <w:lang w:val="en-IN"/>
              </w:rPr>
            </w:pPr>
          </w:p>
        </w:tc>
      </w:tr>
      <w:tr w:rsidR="002A2D14" w:rsidRPr="002A2D14" w14:paraId="5698135B"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24ECA0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3A991B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B48CAD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2996E86"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331BFCD" w14:textId="77777777" w:rsidR="002A2D14" w:rsidRPr="002A2D14" w:rsidRDefault="002A2D14">
            <w:pPr>
              <w:pStyle w:val="BodyText"/>
              <w:jc w:val="center"/>
              <w:rPr>
                <w:bCs/>
                <w:color w:val="000000" w:themeColor="text1"/>
                <w:sz w:val="20"/>
                <w:szCs w:val="20"/>
                <w:lang w:val="en-IN"/>
              </w:rPr>
            </w:pPr>
          </w:p>
        </w:tc>
      </w:tr>
      <w:tr w:rsidR="002A2D14" w:rsidRPr="002A2D14" w14:paraId="160BFB0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32B7BE0"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3C16D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A45277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3.5.9.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A081FF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14BF9D8E" w14:textId="77777777" w:rsidR="002A2D14" w:rsidRPr="002A2D14" w:rsidRDefault="002A2D14">
            <w:pPr>
              <w:pStyle w:val="BodyText"/>
              <w:jc w:val="center"/>
              <w:rPr>
                <w:bCs/>
                <w:color w:val="000000" w:themeColor="text1"/>
                <w:sz w:val="20"/>
                <w:szCs w:val="20"/>
                <w:lang w:val="en-IN"/>
              </w:rPr>
            </w:pPr>
          </w:p>
        </w:tc>
      </w:tr>
      <w:tr w:rsidR="002A2D14" w:rsidRPr="002A2D14" w14:paraId="3401D82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4A8DB2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CEB80A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1B3E76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5DC0441C" w14:textId="250D30B7"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7</w:t>
            </w:r>
            <w:r w:rsidR="00383FC9">
              <w:rPr>
                <w:b/>
                <w:color w:val="000000" w:themeColor="text1"/>
                <w:sz w:val="20"/>
                <w:szCs w:val="20"/>
                <w:lang w:val="en-IN"/>
              </w:rPr>
              <w:t>7</w:t>
            </w:r>
          </w:p>
        </w:tc>
      </w:tr>
      <w:tr w:rsidR="002A2D14" w:rsidRPr="002A2D14" w14:paraId="7E36BE0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CD9B1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C4B705"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AE34F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322B1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1ACD366" w14:textId="77777777" w:rsidR="002A2D14" w:rsidRPr="002A2D14" w:rsidRDefault="002A2D14">
            <w:pPr>
              <w:pStyle w:val="BodyText"/>
              <w:jc w:val="center"/>
              <w:rPr>
                <w:bCs/>
                <w:color w:val="000000" w:themeColor="text1"/>
                <w:sz w:val="20"/>
                <w:szCs w:val="20"/>
                <w:lang w:val="en-IN"/>
              </w:rPr>
            </w:pPr>
          </w:p>
        </w:tc>
      </w:tr>
      <w:tr w:rsidR="002A2D14" w:rsidRPr="002A2D14" w14:paraId="48EE0AF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525FC4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D4CC7F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59F950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62559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Epoxy Resin Demand</w:t>
            </w:r>
          </w:p>
        </w:tc>
        <w:tc>
          <w:tcPr>
            <w:tcW w:w="986" w:type="dxa"/>
            <w:tcBorders>
              <w:top w:val="single" w:sz="4" w:space="0" w:color="000000"/>
              <w:left w:val="single" w:sz="4" w:space="0" w:color="000000"/>
              <w:bottom w:val="single" w:sz="4" w:space="0" w:color="000000"/>
              <w:right w:val="single" w:sz="4" w:space="0" w:color="000000"/>
            </w:tcBorders>
          </w:tcPr>
          <w:p w14:paraId="21E77E89" w14:textId="77777777" w:rsidR="002A2D14" w:rsidRPr="002A2D14" w:rsidRDefault="002A2D14">
            <w:pPr>
              <w:pStyle w:val="BodyText"/>
              <w:jc w:val="center"/>
              <w:rPr>
                <w:bCs/>
                <w:color w:val="000000" w:themeColor="text1"/>
                <w:sz w:val="20"/>
                <w:szCs w:val="20"/>
                <w:lang w:val="en-IN"/>
              </w:rPr>
            </w:pPr>
          </w:p>
        </w:tc>
      </w:tr>
      <w:tr w:rsidR="002A2D14" w:rsidRPr="002A2D14" w14:paraId="77EBA5B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84EB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861D01F"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B7A344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33EA0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4A6A3EE" w14:textId="77777777" w:rsidR="002A2D14" w:rsidRPr="002A2D14" w:rsidRDefault="002A2D14">
            <w:pPr>
              <w:pStyle w:val="BodyText"/>
              <w:jc w:val="center"/>
              <w:rPr>
                <w:bCs/>
                <w:color w:val="000000" w:themeColor="text1"/>
                <w:sz w:val="20"/>
                <w:szCs w:val="20"/>
                <w:lang w:val="en-IN"/>
              </w:rPr>
            </w:pPr>
          </w:p>
        </w:tc>
      </w:tr>
      <w:tr w:rsidR="002A2D14" w:rsidRPr="002A2D14" w14:paraId="2AF1650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6416FE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6E54F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EBE91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FDEBD1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F0842A3" w14:textId="77777777" w:rsidR="002A2D14" w:rsidRPr="002A2D14" w:rsidRDefault="002A2D14">
            <w:pPr>
              <w:pStyle w:val="BodyText"/>
              <w:jc w:val="center"/>
              <w:rPr>
                <w:bCs/>
                <w:color w:val="000000" w:themeColor="text1"/>
                <w:sz w:val="20"/>
                <w:szCs w:val="20"/>
                <w:lang w:val="en-IN"/>
              </w:rPr>
            </w:pPr>
          </w:p>
        </w:tc>
      </w:tr>
      <w:tr w:rsidR="002A2D14" w:rsidRPr="002A2D14" w14:paraId="65D24FA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9BD49C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C3624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B9D3C1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172E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565DC16D" w14:textId="77777777" w:rsidR="002A2D14" w:rsidRPr="002A2D14" w:rsidRDefault="002A2D14">
            <w:pPr>
              <w:pStyle w:val="BodyText"/>
              <w:jc w:val="center"/>
              <w:rPr>
                <w:bCs/>
                <w:color w:val="000000" w:themeColor="text1"/>
                <w:sz w:val="20"/>
                <w:szCs w:val="20"/>
                <w:lang w:val="en-IN"/>
              </w:rPr>
            </w:pPr>
          </w:p>
        </w:tc>
      </w:tr>
      <w:tr w:rsidR="002A2D14" w:rsidRPr="002A2D14" w14:paraId="1E29859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046D0CC"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7C50A1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D21B2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0C9F30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1E7C35D2" w14:textId="77777777" w:rsidR="002A2D14" w:rsidRPr="002A2D14" w:rsidRDefault="002A2D14">
            <w:pPr>
              <w:pStyle w:val="BodyText"/>
              <w:jc w:val="center"/>
              <w:rPr>
                <w:bCs/>
                <w:color w:val="000000" w:themeColor="text1"/>
                <w:sz w:val="20"/>
                <w:szCs w:val="20"/>
                <w:lang w:val="en-IN"/>
              </w:rPr>
            </w:pPr>
          </w:p>
        </w:tc>
      </w:tr>
      <w:tr w:rsidR="002A2D14" w:rsidRPr="002A2D14" w14:paraId="1BE65A84"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39F5E212"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EE9093"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32D2E8B"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5F6DD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0306187E" w14:textId="77777777" w:rsidR="002A2D14" w:rsidRPr="002A2D14" w:rsidRDefault="002A2D14">
            <w:pPr>
              <w:pStyle w:val="BodyText"/>
              <w:jc w:val="center"/>
              <w:rPr>
                <w:bCs/>
                <w:color w:val="000000" w:themeColor="text1"/>
                <w:sz w:val="20"/>
                <w:szCs w:val="20"/>
                <w:lang w:val="en-IN"/>
              </w:rPr>
            </w:pPr>
          </w:p>
        </w:tc>
      </w:tr>
      <w:tr w:rsidR="002A2D14" w:rsidRPr="002A2D14" w14:paraId="35DC0552"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2B2B0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61EC1C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4FCAA1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C16E49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054B53D7" w14:textId="77777777" w:rsidR="002A2D14" w:rsidRPr="002A2D14" w:rsidRDefault="002A2D14">
            <w:pPr>
              <w:pStyle w:val="BodyText"/>
              <w:jc w:val="center"/>
              <w:rPr>
                <w:bCs/>
                <w:color w:val="000000" w:themeColor="text1"/>
                <w:sz w:val="20"/>
                <w:szCs w:val="20"/>
                <w:lang w:val="en-IN"/>
              </w:rPr>
            </w:pPr>
          </w:p>
        </w:tc>
      </w:tr>
      <w:tr w:rsidR="002A2D14" w:rsidRPr="002A2D14" w14:paraId="077A0D76"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4C4E6B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0D2EE38"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7098C9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3.6.9.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64850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3F505282" w14:textId="77777777" w:rsidR="002A2D14" w:rsidRPr="002A2D14" w:rsidRDefault="002A2D14">
            <w:pPr>
              <w:pStyle w:val="BodyText"/>
              <w:jc w:val="center"/>
              <w:rPr>
                <w:bCs/>
                <w:color w:val="000000" w:themeColor="text1"/>
                <w:sz w:val="20"/>
                <w:szCs w:val="20"/>
                <w:lang w:val="en-IN"/>
              </w:rPr>
            </w:pPr>
          </w:p>
        </w:tc>
      </w:tr>
      <w:tr w:rsidR="002A2D14" w:rsidRPr="002A2D14" w14:paraId="4D769C8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70631F3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5B249EB" w14:textId="77777777" w:rsidR="002A2D14" w:rsidRPr="002A2D14" w:rsidRDefault="002A2D14">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CA7F6F" w14:textId="77777777" w:rsidR="002A2D14" w:rsidRPr="002A2D14" w:rsidRDefault="002A2D14">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A878E9B" w14:textId="1231EFC8"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8</w:t>
            </w:r>
            <w:r w:rsidR="00383FC9">
              <w:rPr>
                <w:b/>
                <w:color w:val="000000" w:themeColor="text1"/>
                <w:sz w:val="20"/>
                <w:szCs w:val="20"/>
                <w:lang w:val="en-IN"/>
              </w:rPr>
              <w:t>7</w:t>
            </w:r>
          </w:p>
        </w:tc>
      </w:tr>
      <w:tr w:rsidR="002A2D14" w:rsidRPr="002A2D14" w14:paraId="53A5E9D8"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5A5F1D03"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E8EA9D"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7D397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E1164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0C4BD137" w14:textId="77777777" w:rsidR="002A2D14" w:rsidRPr="002A2D14" w:rsidRDefault="002A2D14">
            <w:pPr>
              <w:pStyle w:val="BodyText"/>
              <w:jc w:val="center"/>
              <w:rPr>
                <w:bCs/>
                <w:color w:val="000000" w:themeColor="text1"/>
                <w:sz w:val="20"/>
                <w:szCs w:val="20"/>
                <w:lang w:val="en-IN"/>
              </w:rPr>
            </w:pPr>
          </w:p>
        </w:tc>
      </w:tr>
      <w:tr w:rsidR="002A2D14" w:rsidRPr="002A2D14" w14:paraId="7EDFE92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08EC8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66771E"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F49AB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7DFDF4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Epoxy Resin Demand</w:t>
            </w:r>
          </w:p>
        </w:tc>
        <w:tc>
          <w:tcPr>
            <w:tcW w:w="986" w:type="dxa"/>
            <w:tcBorders>
              <w:top w:val="single" w:sz="4" w:space="0" w:color="000000"/>
              <w:left w:val="single" w:sz="4" w:space="0" w:color="000000"/>
              <w:bottom w:val="single" w:sz="4" w:space="0" w:color="000000"/>
              <w:right w:val="single" w:sz="4" w:space="0" w:color="000000"/>
            </w:tcBorders>
          </w:tcPr>
          <w:p w14:paraId="02868D1B" w14:textId="77777777" w:rsidR="002A2D14" w:rsidRPr="002A2D14" w:rsidRDefault="002A2D14">
            <w:pPr>
              <w:pStyle w:val="BodyText"/>
              <w:jc w:val="center"/>
              <w:rPr>
                <w:bCs/>
                <w:color w:val="000000" w:themeColor="text1"/>
                <w:sz w:val="20"/>
                <w:szCs w:val="20"/>
                <w:lang w:val="en-IN"/>
              </w:rPr>
            </w:pPr>
          </w:p>
        </w:tc>
      </w:tr>
      <w:tr w:rsidR="002A2D14" w:rsidRPr="002A2D14" w14:paraId="0010CFEC"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6F00345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5E3EC5A"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3EF2C4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983B70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Capacity by Process and Technology</w:t>
            </w:r>
          </w:p>
        </w:tc>
        <w:tc>
          <w:tcPr>
            <w:tcW w:w="986" w:type="dxa"/>
            <w:tcBorders>
              <w:top w:val="single" w:sz="4" w:space="0" w:color="000000"/>
              <w:left w:val="single" w:sz="4" w:space="0" w:color="000000"/>
              <w:bottom w:val="single" w:sz="4" w:space="0" w:color="000000"/>
              <w:right w:val="single" w:sz="4" w:space="0" w:color="000000"/>
            </w:tcBorders>
          </w:tcPr>
          <w:p w14:paraId="5D1169B3" w14:textId="77777777" w:rsidR="002A2D14" w:rsidRPr="002A2D14" w:rsidRDefault="002A2D14">
            <w:pPr>
              <w:pStyle w:val="BodyText"/>
              <w:jc w:val="center"/>
              <w:rPr>
                <w:bCs/>
                <w:color w:val="000000" w:themeColor="text1"/>
                <w:sz w:val="20"/>
                <w:szCs w:val="20"/>
                <w:lang w:val="en-IN"/>
              </w:rPr>
            </w:pPr>
          </w:p>
        </w:tc>
      </w:tr>
      <w:tr w:rsidR="002A2D14" w:rsidRPr="002A2D14" w14:paraId="207767D1"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00546AF"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575790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6B0AD4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42F53FC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559DC40F" w14:textId="77777777" w:rsidR="002A2D14" w:rsidRPr="002A2D14" w:rsidRDefault="002A2D14">
            <w:pPr>
              <w:pStyle w:val="BodyText"/>
              <w:jc w:val="center"/>
              <w:rPr>
                <w:bCs/>
                <w:color w:val="000000" w:themeColor="text1"/>
                <w:sz w:val="20"/>
                <w:szCs w:val="20"/>
                <w:lang w:val="en-IN"/>
              </w:rPr>
            </w:pPr>
          </w:p>
        </w:tc>
      </w:tr>
      <w:tr w:rsidR="002A2D14" w:rsidRPr="002A2D14" w14:paraId="1A21375E"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1FD673C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1244B46"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86875D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A7CFEBE"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Grade</w:t>
            </w:r>
          </w:p>
        </w:tc>
        <w:tc>
          <w:tcPr>
            <w:tcW w:w="986" w:type="dxa"/>
            <w:tcBorders>
              <w:top w:val="single" w:sz="4" w:space="0" w:color="000000"/>
              <w:left w:val="single" w:sz="4" w:space="0" w:color="000000"/>
              <w:bottom w:val="single" w:sz="4" w:space="0" w:color="000000"/>
              <w:right w:val="single" w:sz="4" w:space="0" w:color="000000"/>
            </w:tcBorders>
          </w:tcPr>
          <w:p w14:paraId="78456ADA" w14:textId="77777777" w:rsidR="002A2D14" w:rsidRPr="002A2D14" w:rsidRDefault="002A2D14">
            <w:pPr>
              <w:pStyle w:val="BodyText"/>
              <w:jc w:val="center"/>
              <w:rPr>
                <w:bCs/>
                <w:color w:val="000000" w:themeColor="text1"/>
                <w:sz w:val="20"/>
                <w:szCs w:val="20"/>
                <w:lang w:val="en-IN"/>
              </w:rPr>
            </w:pPr>
          </w:p>
        </w:tc>
      </w:tr>
      <w:tr w:rsidR="002A2D14" w:rsidRPr="002A2D14" w14:paraId="7FC45435"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0755C28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14836C"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E02799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FFE4D0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49DEB4A1" w14:textId="77777777" w:rsidR="002A2D14" w:rsidRPr="002A2D14" w:rsidRDefault="002A2D14">
            <w:pPr>
              <w:pStyle w:val="BodyText"/>
              <w:jc w:val="center"/>
              <w:rPr>
                <w:bCs/>
                <w:color w:val="000000" w:themeColor="text1"/>
                <w:sz w:val="20"/>
                <w:szCs w:val="20"/>
                <w:lang w:val="en-IN"/>
              </w:rPr>
            </w:pPr>
          </w:p>
        </w:tc>
      </w:tr>
      <w:tr w:rsidR="002A2D14" w:rsidRPr="002A2D14" w14:paraId="1F84D4C0"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29DF7FA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30C9A9"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0B547BD"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8DF481"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1E9C059" w14:textId="77777777" w:rsidR="002A2D14" w:rsidRPr="002A2D14" w:rsidRDefault="002A2D14">
            <w:pPr>
              <w:pStyle w:val="BodyText"/>
              <w:jc w:val="center"/>
              <w:rPr>
                <w:bCs/>
                <w:color w:val="000000" w:themeColor="text1"/>
                <w:sz w:val="20"/>
                <w:szCs w:val="20"/>
                <w:lang w:val="en-IN"/>
              </w:rPr>
            </w:pPr>
          </w:p>
        </w:tc>
      </w:tr>
      <w:tr w:rsidR="002A2D14" w:rsidRPr="002A2D14" w14:paraId="22238403"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5E288FD"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AE3771"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C91A24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3.7.8.</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A0A2D9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India Demand Supply Gap</w:t>
            </w:r>
          </w:p>
        </w:tc>
        <w:tc>
          <w:tcPr>
            <w:tcW w:w="986" w:type="dxa"/>
            <w:tcBorders>
              <w:top w:val="single" w:sz="4" w:space="0" w:color="000000"/>
              <w:left w:val="single" w:sz="4" w:space="0" w:color="000000"/>
              <w:bottom w:val="single" w:sz="4" w:space="0" w:color="000000"/>
              <w:right w:val="single" w:sz="4" w:space="0" w:color="000000"/>
            </w:tcBorders>
          </w:tcPr>
          <w:p w14:paraId="1382F5FC" w14:textId="77777777" w:rsidR="002A2D14" w:rsidRPr="002A2D14" w:rsidRDefault="002A2D14">
            <w:pPr>
              <w:pStyle w:val="BodyText"/>
              <w:jc w:val="center"/>
              <w:rPr>
                <w:bCs/>
                <w:color w:val="000000" w:themeColor="text1"/>
                <w:sz w:val="20"/>
                <w:szCs w:val="20"/>
                <w:lang w:val="en-IN"/>
              </w:rPr>
            </w:pPr>
          </w:p>
        </w:tc>
      </w:tr>
      <w:tr w:rsidR="002A2D14" w:rsidRPr="002A2D14" w14:paraId="62E7997D" w14:textId="77777777" w:rsidTr="00200156">
        <w:trPr>
          <w:trHeight w:val="370"/>
        </w:trPr>
        <w:tc>
          <w:tcPr>
            <w:tcW w:w="705" w:type="dxa"/>
            <w:tcBorders>
              <w:top w:val="single" w:sz="4" w:space="0" w:color="000000"/>
              <w:left w:val="single" w:sz="4" w:space="0" w:color="000000"/>
              <w:bottom w:val="single" w:sz="4" w:space="0" w:color="000000"/>
              <w:right w:val="single" w:sz="4" w:space="0" w:color="000000"/>
            </w:tcBorders>
          </w:tcPr>
          <w:p w14:paraId="478C3B2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C66617" w14:textId="77777777" w:rsidR="002A2D14" w:rsidRPr="002A2D14" w:rsidRDefault="002A2D14">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4764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3.7.9.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CDA50A2"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5E544BAA" w14:textId="77777777" w:rsidR="002A2D14" w:rsidRPr="002A2D14" w:rsidRDefault="002A2D14">
            <w:pPr>
              <w:pStyle w:val="BodyText"/>
              <w:jc w:val="center"/>
              <w:rPr>
                <w:bCs/>
                <w:color w:val="000000" w:themeColor="text1"/>
                <w:sz w:val="20"/>
                <w:szCs w:val="20"/>
                <w:lang w:val="en-IN"/>
              </w:rPr>
            </w:pPr>
          </w:p>
        </w:tc>
      </w:tr>
      <w:tr w:rsidR="002A2D14" w:rsidRPr="002A2D14" w14:paraId="7F25140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9F83D5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356A9F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5EC2733E"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64CBF28E" w14:textId="475D460A" w:rsidR="002A2D14" w:rsidRPr="002A2D14" w:rsidRDefault="00EA5312">
            <w:pPr>
              <w:pStyle w:val="BodyText"/>
              <w:jc w:val="center"/>
              <w:rPr>
                <w:b/>
                <w:color w:val="000000" w:themeColor="text1"/>
                <w:sz w:val="20"/>
                <w:szCs w:val="20"/>
                <w:lang w:val="en-IN"/>
              </w:rPr>
            </w:pPr>
            <w:r>
              <w:rPr>
                <w:b/>
                <w:color w:val="000000" w:themeColor="text1"/>
                <w:sz w:val="20"/>
                <w:szCs w:val="20"/>
                <w:lang w:val="en-IN"/>
              </w:rPr>
              <w:t>10</w:t>
            </w:r>
            <w:r w:rsidR="00383FC9">
              <w:rPr>
                <w:b/>
                <w:color w:val="000000" w:themeColor="text1"/>
                <w:sz w:val="20"/>
                <w:szCs w:val="20"/>
                <w:lang w:val="en-IN"/>
              </w:rPr>
              <w:t>1</w:t>
            </w:r>
          </w:p>
        </w:tc>
      </w:tr>
      <w:tr w:rsidR="002A2D14" w:rsidRPr="002A2D14" w14:paraId="415DF35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C7EB766"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44E8FF5"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4F583E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19D2A704" w14:textId="30893237"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10</w:t>
            </w:r>
            <w:r w:rsidR="00383FC9">
              <w:rPr>
                <w:b/>
                <w:color w:val="000000" w:themeColor="text1"/>
                <w:sz w:val="20"/>
                <w:szCs w:val="20"/>
                <w:lang w:val="en-IN"/>
              </w:rPr>
              <w:t>6</w:t>
            </w:r>
          </w:p>
        </w:tc>
      </w:tr>
      <w:tr w:rsidR="002A2D14" w:rsidRPr="002A2D14" w14:paraId="65398799"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A25D525"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86EA17D" w14:textId="5F05CAD0"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0</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7362953"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73DC4B16" w14:textId="4504BC6E"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10</w:t>
            </w:r>
            <w:r w:rsidR="00383FC9">
              <w:rPr>
                <w:b/>
                <w:color w:val="000000" w:themeColor="text1"/>
                <w:sz w:val="20"/>
                <w:szCs w:val="20"/>
                <w:lang w:val="en-IN"/>
              </w:rPr>
              <w:t>9</w:t>
            </w:r>
          </w:p>
        </w:tc>
      </w:tr>
      <w:tr w:rsidR="002A2D14" w:rsidRPr="002A2D14" w14:paraId="73DA89C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B13D51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2E3C63F" w14:textId="1F179775"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1</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73963E3"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5FB9BED3" w14:textId="41EC930B"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11</w:t>
            </w:r>
            <w:r w:rsidR="00383FC9">
              <w:rPr>
                <w:b/>
                <w:color w:val="000000" w:themeColor="text1"/>
                <w:sz w:val="20"/>
                <w:szCs w:val="20"/>
                <w:lang w:val="en-IN"/>
              </w:rPr>
              <w:t>2</w:t>
            </w:r>
          </w:p>
        </w:tc>
      </w:tr>
      <w:tr w:rsidR="002A2D14" w:rsidRPr="002A2D14" w14:paraId="42C95EBB"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1E585EB"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D4F595D" w14:textId="707D1B01"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2</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824528C"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547FB82C" w14:textId="1E534066"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11</w:t>
            </w:r>
            <w:r w:rsidR="00383FC9">
              <w:rPr>
                <w:b/>
                <w:color w:val="000000" w:themeColor="text1"/>
                <w:sz w:val="20"/>
                <w:szCs w:val="20"/>
                <w:lang w:val="en-IN"/>
              </w:rPr>
              <w:t>8</w:t>
            </w:r>
          </w:p>
        </w:tc>
      </w:tr>
      <w:tr w:rsidR="002A2D14" w:rsidRPr="002A2D14" w14:paraId="2BC92C3E"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243F13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38AB209" w14:textId="37A8028F"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3</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ADCED4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488830E9" w14:textId="0F59920A" w:rsidR="002A2D14" w:rsidRPr="002A2D14" w:rsidRDefault="00200156">
            <w:pPr>
              <w:pStyle w:val="BodyText"/>
              <w:jc w:val="center"/>
              <w:rPr>
                <w:b/>
                <w:color w:val="000000" w:themeColor="text1"/>
                <w:sz w:val="20"/>
                <w:szCs w:val="20"/>
                <w:lang w:val="en-IN"/>
              </w:rPr>
            </w:pPr>
            <w:r>
              <w:rPr>
                <w:b/>
                <w:color w:val="000000" w:themeColor="text1"/>
                <w:sz w:val="20"/>
                <w:szCs w:val="20"/>
                <w:lang w:val="en-IN"/>
              </w:rPr>
              <w:t>1</w:t>
            </w:r>
            <w:r w:rsidR="00383FC9">
              <w:rPr>
                <w:b/>
                <w:color w:val="000000" w:themeColor="text1"/>
                <w:sz w:val="20"/>
                <w:szCs w:val="20"/>
                <w:lang w:val="en-IN"/>
              </w:rPr>
              <w:t>20</w:t>
            </w:r>
          </w:p>
        </w:tc>
      </w:tr>
      <w:tr w:rsidR="002A2D14" w:rsidRPr="002A2D14" w14:paraId="35899BD6"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FB318F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4D0CE42" w14:textId="09BF93C2"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3.1</w:t>
            </w:r>
            <w:r w:rsidR="008554B8">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985ABB9"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6819817E" w14:textId="27B263CB"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12</w:t>
            </w:r>
            <w:r w:rsidR="00383FC9">
              <w:rPr>
                <w:b/>
                <w:color w:val="000000" w:themeColor="text1"/>
                <w:sz w:val="20"/>
                <w:szCs w:val="20"/>
                <w:lang w:val="en-IN"/>
              </w:rPr>
              <w:t>2</w:t>
            </w:r>
          </w:p>
        </w:tc>
      </w:tr>
      <w:tr w:rsidR="002A2D14" w:rsidRPr="002A2D14" w14:paraId="69353EB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B2C2B25"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8801271"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14505763" w14:textId="1E323B58"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12</w:t>
            </w:r>
            <w:r w:rsidR="00383FC9">
              <w:rPr>
                <w:b/>
                <w:color w:val="000000" w:themeColor="text1"/>
                <w:sz w:val="20"/>
                <w:szCs w:val="20"/>
                <w:lang w:val="en-IN"/>
              </w:rPr>
              <w:t>4</w:t>
            </w:r>
          </w:p>
        </w:tc>
      </w:tr>
      <w:tr w:rsidR="002A2D14" w:rsidRPr="002A2D14" w14:paraId="045569C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3AB4C754"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44FC638"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37430FA"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5B87D078" w14:textId="77777777" w:rsidR="002A2D14" w:rsidRPr="002A2D14" w:rsidRDefault="002A2D14">
            <w:pPr>
              <w:pStyle w:val="BodyText"/>
              <w:jc w:val="center"/>
              <w:rPr>
                <w:bCs/>
                <w:color w:val="000000" w:themeColor="text1"/>
                <w:sz w:val="20"/>
                <w:szCs w:val="20"/>
                <w:lang w:val="en-IN"/>
              </w:rPr>
            </w:pPr>
          </w:p>
        </w:tc>
      </w:tr>
      <w:tr w:rsidR="002A2D14" w:rsidRPr="002A2D14" w14:paraId="03F2A90C"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BC7DD7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D8921B0"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DE1A8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3AC92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1E858958" w14:textId="77777777" w:rsidR="002A2D14" w:rsidRPr="002A2D14" w:rsidRDefault="002A2D14">
            <w:pPr>
              <w:pStyle w:val="BodyText"/>
              <w:jc w:val="center"/>
              <w:rPr>
                <w:bCs/>
                <w:color w:val="000000" w:themeColor="text1"/>
                <w:sz w:val="20"/>
                <w:szCs w:val="20"/>
                <w:lang w:val="en-IN"/>
              </w:rPr>
            </w:pPr>
          </w:p>
        </w:tc>
      </w:tr>
      <w:tr w:rsidR="002A2D14" w:rsidRPr="002A2D14" w14:paraId="6B421C9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F4BEE0E"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84781"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5DC1773"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77C6CB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6B63B5CB" w14:textId="77777777" w:rsidR="002A2D14" w:rsidRPr="002A2D14" w:rsidRDefault="002A2D14">
            <w:pPr>
              <w:pStyle w:val="BodyText"/>
              <w:jc w:val="center"/>
              <w:rPr>
                <w:bCs/>
                <w:color w:val="000000" w:themeColor="text1"/>
                <w:sz w:val="20"/>
                <w:szCs w:val="20"/>
                <w:lang w:val="en-IN"/>
              </w:rPr>
            </w:pPr>
          </w:p>
        </w:tc>
      </w:tr>
      <w:tr w:rsidR="002A2D14" w:rsidRPr="002A2D14" w14:paraId="676954BA"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62509437"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852F273"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12BF1E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DEC19B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65A433EF" w14:textId="77777777" w:rsidR="002A2D14" w:rsidRPr="002A2D14" w:rsidRDefault="002A2D14">
            <w:pPr>
              <w:pStyle w:val="BodyText"/>
              <w:jc w:val="center"/>
              <w:rPr>
                <w:bCs/>
                <w:color w:val="000000" w:themeColor="text1"/>
                <w:sz w:val="20"/>
                <w:szCs w:val="20"/>
                <w:lang w:val="en-IN"/>
              </w:rPr>
            </w:pPr>
          </w:p>
        </w:tc>
      </w:tr>
      <w:tr w:rsidR="002A2D14" w:rsidRPr="002A2D14" w14:paraId="04B72A15"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4EE45BE8"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9A6A22F"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A8A2D0"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787AF92C"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20B617AE" w14:textId="77777777" w:rsidR="002A2D14" w:rsidRPr="002A2D14" w:rsidRDefault="002A2D14">
            <w:pPr>
              <w:pStyle w:val="BodyText"/>
              <w:jc w:val="center"/>
              <w:rPr>
                <w:bCs/>
                <w:color w:val="000000" w:themeColor="text1"/>
                <w:sz w:val="20"/>
                <w:szCs w:val="20"/>
                <w:lang w:val="en-IN"/>
              </w:rPr>
            </w:pPr>
          </w:p>
        </w:tc>
      </w:tr>
      <w:tr w:rsidR="002A2D14" w:rsidRPr="002A2D14" w14:paraId="450F1FE8"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01D62021"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E9B43D2"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5857AB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1CC2EFB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7D7322E8" w14:textId="77777777" w:rsidR="002A2D14" w:rsidRPr="002A2D14" w:rsidRDefault="002A2D14">
            <w:pPr>
              <w:pStyle w:val="BodyText"/>
              <w:jc w:val="center"/>
              <w:rPr>
                <w:bCs/>
                <w:color w:val="000000" w:themeColor="text1"/>
                <w:sz w:val="20"/>
                <w:szCs w:val="20"/>
                <w:lang w:val="en-IN"/>
              </w:rPr>
            </w:pPr>
          </w:p>
        </w:tc>
      </w:tr>
      <w:tr w:rsidR="002A2D14" w:rsidRPr="002A2D14" w14:paraId="136D2B83"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7047EA6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1F8A3E6"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0AB47BCF"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8FE7217"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646BB78B" w14:textId="77777777" w:rsidR="002A2D14" w:rsidRPr="002A2D14" w:rsidRDefault="002A2D14">
            <w:pPr>
              <w:pStyle w:val="BodyText"/>
              <w:jc w:val="center"/>
              <w:rPr>
                <w:bCs/>
                <w:color w:val="000000" w:themeColor="text1"/>
                <w:sz w:val="20"/>
                <w:szCs w:val="20"/>
                <w:lang w:val="en-IN"/>
              </w:rPr>
            </w:pPr>
          </w:p>
        </w:tc>
      </w:tr>
      <w:tr w:rsidR="002A2D14" w:rsidRPr="002A2D14" w14:paraId="3619B620"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5E2AF629"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1327E3A"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9215028"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E0D0D9D" w14:textId="471BE0B3"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 xml:space="preserve">Waste generation, </w:t>
            </w:r>
            <w:r w:rsidR="00ED7CBD" w:rsidRPr="002A2D14">
              <w:rPr>
                <w:bCs/>
                <w:color w:val="000000" w:themeColor="text1"/>
                <w:sz w:val="20"/>
                <w:szCs w:val="20"/>
                <w:lang w:val="en-IN"/>
              </w:rPr>
              <w:t>management,</w:t>
            </w:r>
            <w:r w:rsidRPr="002A2D14">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5CFF5E9" w14:textId="77777777" w:rsidR="002A2D14" w:rsidRPr="002A2D14" w:rsidRDefault="002A2D14">
            <w:pPr>
              <w:pStyle w:val="BodyText"/>
              <w:jc w:val="center"/>
              <w:rPr>
                <w:bCs/>
                <w:color w:val="000000" w:themeColor="text1"/>
                <w:sz w:val="20"/>
                <w:szCs w:val="20"/>
                <w:lang w:val="en-IN"/>
              </w:rPr>
            </w:pPr>
          </w:p>
        </w:tc>
      </w:tr>
      <w:tr w:rsidR="002A2D14" w:rsidRPr="002A2D14" w14:paraId="3E9FF16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136CB23C" w14:textId="77777777" w:rsidR="002A2D14" w:rsidRPr="002A2D14" w:rsidRDefault="002A2D14">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FE5BA6" w14:textId="77777777" w:rsidR="002A2D14" w:rsidRPr="002A2D14" w:rsidRDefault="002A2D14">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80EBD74"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6886F649" w14:textId="77777777" w:rsidR="002A2D14" w:rsidRPr="002A2D14" w:rsidRDefault="002A2D14">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1CA34522" w14:textId="77777777" w:rsidR="002A2D14" w:rsidRPr="002A2D14" w:rsidRDefault="002A2D14">
            <w:pPr>
              <w:pStyle w:val="BodyText"/>
              <w:jc w:val="center"/>
              <w:rPr>
                <w:bCs/>
                <w:color w:val="000000" w:themeColor="text1"/>
                <w:sz w:val="20"/>
                <w:szCs w:val="20"/>
                <w:lang w:val="en-IN"/>
              </w:rPr>
            </w:pPr>
          </w:p>
        </w:tc>
      </w:tr>
      <w:tr w:rsidR="002A2D14" w:rsidRPr="002A2D14" w14:paraId="15F83E4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18FDFF20"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3313342"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71885380" w14:textId="57E8FAE8" w:rsidR="002A2D14" w:rsidRPr="002A2D14" w:rsidRDefault="00383FC9">
            <w:pPr>
              <w:pStyle w:val="BodyText"/>
              <w:jc w:val="center"/>
              <w:rPr>
                <w:b/>
                <w:color w:val="000000" w:themeColor="text1"/>
                <w:sz w:val="20"/>
                <w:szCs w:val="20"/>
                <w:lang w:val="en-IN"/>
              </w:rPr>
            </w:pPr>
            <w:r>
              <w:rPr>
                <w:b/>
                <w:color w:val="000000" w:themeColor="text1"/>
                <w:sz w:val="20"/>
                <w:szCs w:val="20"/>
                <w:lang w:val="en-IN"/>
              </w:rPr>
              <w:t>166</w:t>
            </w:r>
          </w:p>
        </w:tc>
      </w:tr>
      <w:tr w:rsidR="002A2D14" w:rsidRPr="002A2D14" w14:paraId="5704C04D"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F78F4B0"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6.</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0E50032B" w14:textId="77777777" w:rsidR="002A2D14" w:rsidRPr="002A2D14" w:rsidRDefault="002A2D14">
            <w:pPr>
              <w:pStyle w:val="BodyText"/>
              <w:rPr>
                <w:b/>
                <w:color w:val="000000" w:themeColor="text1"/>
                <w:sz w:val="20"/>
                <w:szCs w:val="20"/>
                <w:lang w:val="en-IN"/>
              </w:rPr>
            </w:pPr>
            <w:r w:rsidRPr="002A2D14">
              <w:rPr>
                <w:b/>
                <w:color w:val="000000" w:themeColor="text1"/>
                <w:sz w:val="20"/>
                <w:szCs w:val="20"/>
                <w:lang w:val="en-IN"/>
              </w:rPr>
              <w:t>Project Schedule</w:t>
            </w:r>
          </w:p>
        </w:tc>
        <w:tc>
          <w:tcPr>
            <w:tcW w:w="986" w:type="dxa"/>
            <w:tcBorders>
              <w:top w:val="single" w:sz="4" w:space="0" w:color="000000"/>
              <w:left w:val="single" w:sz="4" w:space="0" w:color="000000"/>
              <w:bottom w:val="single" w:sz="4" w:space="0" w:color="000000"/>
              <w:right w:val="single" w:sz="4" w:space="0" w:color="000000"/>
            </w:tcBorders>
            <w:hideMark/>
          </w:tcPr>
          <w:p w14:paraId="2E964C95" w14:textId="3D25EF96" w:rsidR="002A2D14" w:rsidRPr="002A2D14" w:rsidRDefault="008554B8">
            <w:pPr>
              <w:pStyle w:val="BodyText"/>
              <w:jc w:val="center"/>
              <w:rPr>
                <w:b/>
                <w:color w:val="000000" w:themeColor="text1"/>
                <w:sz w:val="20"/>
                <w:szCs w:val="20"/>
                <w:lang w:val="en-IN"/>
              </w:rPr>
            </w:pPr>
            <w:r>
              <w:rPr>
                <w:b/>
                <w:color w:val="000000" w:themeColor="text1"/>
                <w:sz w:val="20"/>
                <w:szCs w:val="20"/>
                <w:lang w:val="en-IN"/>
              </w:rPr>
              <w:t>1</w:t>
            </w:r>
            <w:r w:rsidR="00383FC9">
              <w:rPr>
                <w:b/>
                <w:color w:val="000000" w:themeColor="text1"/>
                <w:sz w:val="20"/>
                <w:szCs w:val="20"/>
                <w:lang w:val="en-IN"/>
              </w:rPr>
              <w:t>7</w:t>
            </w:r>
            <w:r w:rsidR="00AD0F7A">
              <w:rPr>
                <w:b/>
                <w:color w:val="000000" w:themeColor="text1"/>
                <w:sz w:val="20"/>
                <w:szCs w:val="20"/>
                <w:lang w:val="en-IN"/>
              </w:rPr>
              <w:t>5</w:t>
            </w:r>
          </w:p>
        </w:tc>
      </w:tr>
      <w:tr w:rsidR="002A2D14" w:rsidRPr="002A2D14" w14:paraId="3C737391"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6C523172" w14:textId="77777777" w:rsidR="002A2D14" w:rsidRPr="002A2D14" w:rsidRDefault="002A2D14">
            <w:pPr>
              <w:pStyle w:val="BodyText"/>
              <w:jc w:val="center"/>
              <w:rPr>
                <w:b/>
                <w:color w:val="000000" w:themeColor="text1"/>
                <w:sz w:val="20"/>
                <w:szCs w:val="20"/>
                <w:lang w:val="en-IN"/>
              </w:rPr>
            </w:pPr>
            <w:r w:rsidRPr="002A2D14">
              <w:rPr>
                <w:b/>
                <w:color w:val="000000" w:themeColor="text1"/>
                <w:sz w:val="20"/>
                <w:szCs w:val="20"/>
                <w:lang w:val="en-IN"/>
              </w:rPr>
              <w:t>7.</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283FDCB3" w14:textId="48F2638F" w:rsidR="002A2D14" w:rsidRPr="002A2D14" w:rsidRDefault="00631120">
            <w:pPr>
              <w:pStyle w:val="BodyText"/>
              <w:rPr>
                <w:b/>
                <w:color w:val="000000" w:themeColor="text1"/>
                <w:sz w:val="20"/>
                <w:szCs w:val="20"/>
                <w:lang w:val="en-IN"/>
              </w:rPr>
            </w:pPr>
            <w:r>
              <w:rPr>
                <w:b/>
                <w:color w:val="000000" w:themeColor="text1"/>
                <w:sz w:val="20"/>
                <w:szCs w:val="20"/>
                <w:lang w:val="en-IN"/>
              </w:rPr>
              <w:t>Project and Business Risk on Setting Up Epoxy Resin Plant in West Region of India</w:t>
            </w:r>
          </w:p>
        </w:tc>
        <w:tc>
          <w:tcPr>
            <w:tcW w:w="986" w:type="dxa"/>
            <w:tcBorders>
              <w:top w:val="single" w:sz="4" w:space="0" w:color="000000"/>
              <w:left w:val="single" w:sz="4" w:space="0" w:color="000000"/>
              <w:bottom w:val="single" w:sz="4" w:space="0" w:color="000000"/>
              <w:right w:val="single" w:sz="4" w:space="0" w:color="000000"/>
            </w:tcBorders>
            <w:hideMark/>
          </w:tcPr>
          <w:p w14:paraId="3502834A" w14:textId="6376A5FF" w:rsidR="002A2D14" w:rsidRPr="002A2D14" w:rsidRDefault="008554B8" w:rsidP="008554B8">
            <w:pPr>
              <w:pStyle w:val="BodyText"/>
              <w:jc w:val="center"/>
              <w:rPr>
                <w:b/>
                <w:color w:val="000000" w:themeColor="text1"/>
                <w:sz w:val="20"/>
                <w:szCs w:val="20"/>
                <w:lang w:val="en-IN"/>
              </w:rPr>
            </w:pPr>
            <w:r>
              <w:rPr>
                <w:b/>
                <w:color w:val="000000" w:themeColor="text1"/>
                <w:sz w:val="20"/>
                <w:szCs w:val="20"/>
                <w:lang w:val="en-IN"/>
              </w:rPr>
              <w:t>1</w:t>
            </w:r>
            <w:r w:rsidR="00383FC9">
              <w:rPr>
                <w:b/>
                <w:color w:val="000000" w:themeColor="text1"/>
                <w:sz w:val="20"/>
                <w:szCs w:val="20"/>
                <w:lang w:val="en-IN"/>
              </w:rPr>
              <w:t>7</w:t>
            </w:r>
            <w:r w:rsidR="004F5849">
              <w:rPr>
                <w:b/>
                <w:color w:val="000000" w:themeColor="text1"/>
                <w:sz w:val="20"/>
                <w:szCs w:val="20"/>
                <w:lang w:val="en-IN"/>
              </w:rPr>
              <w:t>6</w:t>
            </w:r>
          </w:p>
        </w:tc>
      </w:tr>
      <w:tr w:rsidR="00631120" w:rsidRPr="002A2D14" w14:paraId="56123CFF" w14:textId="77777777" w:rsidTr="00200156">
        <w:trPr>
          <w:trHeight w:val="351"/>
        </w:trPr>
        <w:tc>
          <w:tcPr>
            <w:tcW w:w="705" w:type="dxa"/>
            <w:tcBorders>
              <w:top w:val="single" w:sz="4" w:space="0" w:color="000000"/>
              <w:left w:val="single" w:sz="4" w:space="0" w:color="000000"/>
              <w:bottom w:val="single" w:sz="4" w:space="0" w:color="000000"/>
              <w:right w:val="single" w:sz="4" w:space="0" w:color="000000"/>
            </w:tcBorders>
          </w:tcPr>
          <w:p w14:paraId="2819F484" w14:textId="21343F44" w:rsidR="00631120" w:rsidRPr="002A2D14" w:rsidRDefault="00631120">
            <w:pPr>
              <w:pStyle w:val="BodyText"/>
              <w:jc w:val="center"/>
              <w:rPr>
                <w:b/>
                <w:color w:val="000000" w:themeColor="text1"/>
                <w:sz w:val="20"/>
                <w:szCs w:val="20"/>
                <w:lang w:val="en-IN"/>
              </w:rPr>
            </w:pPr>
            <w:r>
              <w:rPr>
                <w:b/>
                <w:color w:val="000000" w:themeColor="text1"/>
                <w:sz w:val="20"/>
                <w:szCs w:val="20"/>
                <w:lang w:val="en-IN"/>
              </w:rPr>
              <w:t xml:space="preserve">8. </w:t>
            </w:r>
          </w:p>
        </w:tc>
        <w:tc>
          <w:tcPr>
            <w:tcW w:w="7901" w:type="dxa"/>
            <w:gridSpan w:val="4"/>
            <w:tcBorders>
              <w:top w:val="single" w:sz="4" w:space="0" w:color="000000"/>
              <w:left w:val="single" w:sz="4" w:space="0" w:color="000000"/>
              <w:bottom w:val="single" w:sz="4" w:space="0" w:color="000000"/>
              <w:right w:val="single" w:sz="4" w:space="0" w:color="000000"/>
            </w:tcBorders>
          </w:tcPr>
          <w:p w14:paraId="06C62C9F" w14:textId="107E6A3E" w:rsidR="00631120" w:rsidRDefault="00631120">
            <w:pPr>
              <w:pStyle w:val="BodyText"/>
              <w:rPr>
                <w:b/>
                <w:color w:val="000000" w:themeColor="text1"/>
                <w:sz w:val="20"/>
                <w:szCs w:val="20"/>
                <w:lang w:val="en-IN"/>
              </w:rPr>
            </w:pPr>
            <w:r>
              <w:rPr>
                <w:b/>
                <w:color w:val="000000" w:themeColor="text1"/>
                <w:sz w:val="20"/>
                <w:szCs w:val="20"/>
                <w:lang w:val="en-IN"/>
              </w:rPr>
              <w:t>Annexures – Abbreviations</w:t>
            </w:r>
          </w:p>
        </w:tc>
        <w:tc>
          <w:tcPr>
            <w:tcW w:w="986" w:type="dxa"/>
            <w:tcBorders>
              <w:top w:val="single" w:sz="4" w:space="0" w:color="000000"/>
              <w:left w:val="single" w:sz="4" w:space="0" w:color="000000"/>
              <w:bottom w:val="single" w:sz="4" w:space="0" w:color="000000"/>
              <w:right w:val="single" w:sz="4" w:space="0" w:color="000000"/>
            </w:tcBorders>
          </w:tcPr>
          <w:p w14:paraId="7BAA79DE" w14:textId="399FB025" w:rsidR="00631120" w:rsidRPr="002A2D14" w:rsidRDefault="008554B8">
            <w:pPr>
              <w:pStyle w:val="BodyText"/>
              <w:jc w:val="center"/>
              <w:rPr>
                <w:b/>
                <w:color w:val="000000" w:themeColor="text1"/>
                <w:sz w:val="20"/>
                <w:szCs w:val="20"/>
                <w:lang w:val="en-IN"/>
              </w:rPr>
            </w:pPr>
            <w:r>
              <w:rPr>
                <w:b/>
                <w:color w:val="000000" w:themeColor="text1"/>
                <w:sz w:val="20"/>
                <w:szCs w:val="20"/>
                <w:lang w:val="en-IN"/>
              </w:rPr>
              <w:t>1</w:t>
            </w:r>
            <w:r w:rsidR="00BE46F9">
              <w:rPr>
                <w:b/>
                <w:color w:val="000000" w:themeColor="text1"/>
                <w:sz w:val="20"/>
                <w:szCs w:val="20"/>
                <w:lang w:val="en-IN"/>
              </w:rPr>
              <w:t>7</w:t>
            </w:r>
            <w:r w:rsidR="00AD0F7A">
              <w:rPr>
                <w:b/>
                <w:color w:val="000000" w:themeColor="text1"/>
                <w:sz w:val="20"/>
                <w:szCs w:val="20"/>
                <w:lang w:val="en-IN"/>
              </w:rPr>
              <w:t>9</w:t>
            </w:r>
          </w:p>
        </w:tc>
      </w:tr>
    </w:tbl>
    <w:p w14:paraId="3A8A188E" w14:textId="77777777" w:rsidR="00C243CC" w:rsidRDefault="00C243CC" w:rsidP="00C243CC">
      <w:pPr>
        <w:pStyle w:val="BodyText"/>
        <w:rPr>
          <w:b/>
          <w:sz w:val="40"/>
          <w:szCs w:val="40"/>
        </w:rPr>
        <w:sectPr w:rsidR="00C243CC" w:rsidSect="00AF4AFC">
          <w:headerReference w:type="default" r:id="rId9"/>
          <w:footerReference w:type="default" r:id="rId10"/>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766D28" w14:textId="77777777" w:rsidR="00200156" w:rsidRDefault="00200156" w:rsidP="00363CE1">
      <w:pPr>
        <w:pStyle w:val="Footer"/>
        <w:spacing w:line="360" w:lineRule="auto"/>
        <w:jc w:val="center"/>
        <w:rPr>
          <w:rFonts w:ascii="Verdana" w:hAnsi="Verdana"/>
          <w:b/>
          <w:color w:val="000000" w:themeColor="text1"/>
        </w:rPr>
      </w:pPr>
      <w:bookmarkStart w:id="6" w:name="_Hlk84234875"/>
      <w:bookmarkEnd w:id="4"/>
    </w:p>
    <w:p w14:paraId="74750FCD" w14:textId="77777777" w:rsidR="00200156" w:rsidRDefault="00200156" w:rsidP="00363CE1">
      <w:pPr>
        <w:pStyle w:val="Footer"/>
        <w:spacing w:line="360" w:lineRule="auto"/>
        <w:jc w:val="center"/>
        <w:rPr>
          <w:rFonts w:ascii="Verdana" w:hAnsi="Verdana"/>
          <w:b/>
          <w:color w:val="000000" w:themeColor="text1"/>
        </w:rPr>
      </w:pPr>
    </w:p>
    <w:p w14:paraId="01A83C61" w14:textId="77777777" w:rsidR="00200156" w:rsidRDefault="00200156" w:rsidP="00363CE1">
      <w:pPr>
        <w:pStyle w:val="Footer"/>
        <w:spacing w:line="360" w:lineRule="auto"/>
        <w:jc w:val="center"/>
        <w:rPr>
          <w:rFonts w:ascii="Verdana" w:hAnsi="Verdana"/>
          <w:b/>
          <w:color w:val="000000" w:themeColor="text1"/>
        </w:rPr>
      </w:pPr>
    </w:p>
    <w:p w14:paraId="42D4179D" w14:textId="77777777" w:rsidR="00200156" w:rsidRDefault="00200156" w:rsidP="00363CE1">
      <w:pPr>
        <w:pStyle w:val="Footer"/>
        <w:spacing w:line="360" w:lineRule="auto"/>
        <w:jc w:val="center"/>
        <w:rPr>
          <w:rFonts w:ascii="Verdana" w:hAnsi="Verdana"/>
          <w:b/>
          <w:color w:val="000000" w:themeColor="text1"/>
        </w:rPr>
      </w:pPr>
    </w:p>
    <w:p w14:paraId="12F14FEA" w14:textId="77777777" w:rsidR="00200156" w:rsidRDefault="00200156" w:rsidP="00363CE1">
      <w:pPr>
        <w:pStyle w:val="Footer"/>
        <w:spacing w:line="360" w:lineRule="auto"/>
        <w:jc w:val="center"/>
        <w:rPr>
          <w:rFonts w:ascii="Verdana" w:hAnsi="Verdana"/>
          <w:b/>
          <w:color w:val="000000" w:themeColor="text1"/>
        </w:rPr>
      </w:pPr>
    </w:p>
    <w:p w14:paraId="4FAA8B12" w14:textId="5D9AB3D1" w:rsidR="00363CE1" w:rsidRPr="00ED7CBD" w:rsidRDefault="00363CE1" w:rsidP="00363CE1">
      <w:pPr>
        <w:pStyle w:val="Footer"/>
        <w:spacing w:line="360" w:lineRule="auto"/>
        <w:jc w:val="center"/>
        <w:rPr>
          <w:rFonts w:ascii="Arial" w:hAnsi="Arial" w:cs="Arial"/>
          <w:b/>
          <w:color w:val="000000" w:themeColor="text1"/>
          <w:sz w:val="24"/>
          <w:szCs w:val="24"/>
        </w:rPr>
      </w:pPr>
      <w:r w:rsidRPr="00ED7CBD">
        <w:rPr>
          <w:rFonts w:ascii="Arial" w:hAnsi="Arial" w:cs="Arial"/>
          <w:b/>
          <w:color w:val="000000" w:themeColor="text1"/>
          <w:sz w:val="24"/>
          <w:szCs w:val="24"/>
        </w:rPr>
        <w:lastRenderedPageBreak/>
        <w:t>Executive Summary</w:t>
      </w:r>
    </w:p>
    <w:p w14:paraId="5CA60DC6" w14:textId="77777777" w:rsidR="00363CE1" w:rsidRDefault="00363CE1" w:rsidP="00363CE1">
      <w:pPr>
        <w:pStyle w:val="Footer"/>
        <w:spacing w:line="360" w:lineRule="auto"/>
        <w:jc w:val="center"/>
        <w:rPr>
          <w:rFonts w:ascii="Verdana" w:hAnsi="Verdana"/>
          <w:b/>
          <w:color w:val="000000" w:themeColor="text1"/>
        </w:rPr>
      </w:pPr>
    </w:p>
    <w:p w14:paraId="696B55C5" w14:textId="77777777" w:rsidR="00363CE1" w:rsidRPr="00ED7CBD" w:rsidRDefault="00363CE1" w:rsidP="00363CE1">
      <w:pPr>
        <w:pStyle w:val="Foote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1. Brief insight about the company and project: </w:t>
      </w:r>
    </w:p>
    <w:p w14:paraId="55C65589" w14:textId="77777777" w:rsidR="00363CE1" w:rsidRDefault="00363CE1" w:rsidP="00363CE1">
      <w:pPr>
        <w:pStyle w:val="Footer"/>
        <w:spacing w:line="360" w:lineRule="auto"/>
        <w:rPr>
          <w:rFonts w:ascii="Verdana" w:hAnsi="Verdana"/>
          <w:b/>
          <w:color w:val="000000" w:themeColor="text1"/>
          <w:sz w:val="20"/>
          <w:szCs w:val="20"/>
        </w:rPr>
      </w:pPr>
      <w:r>
        <w:rPr>
          <w:rFonts w:ascii="Verdana" w:hAnsi="Verdana"/>
          <w:b/>
          <w:color w:val="000000" w:themeColor="text1"/>
          <w:sz w:val="20"/>
          <w:szCs w:val="20"/>
        </w:rPr>
        <w:tab/>
      </w:r>
      <w:r>
        <w:rPr>
          <w:rFonts w:ascii="Verdana" w:hAnsi="Verdana"/>
          <w:b/>
          <w:noProof/>
          <w:color w:val="000000" w:themeColor="text1"/>
          <w:sz w:val="20"/>
          <w:szCs w:val="20"/>
        </w:rPr>
        <w:drawing>
          <wp:inline distT="0" distB="0" distL="0" distR="0" wp14:anchorId="63A088FC" wp14:editId="6F7224B9">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r>
        <w:rPr>
          <w:rFonts w:ascii="Verdana" w:hAnsi="Verdana"/>
          <w:b/>
          <w:color w:val="000000" w:themeColor="text1"/>
          <w:sz w:val="20"/>
          <w:szCs w:val="20"/>
        </w:rPr>
        <w:t xml:space="preserve">                      </w:t>
      </w:r>
    </w:p>
    <w:p w14:paraId="34CC42FC" w14:textId="77777777" w:rsidR="00363CE1" w:rsidRPr="00ED7CBD" w:rsidRDefault="00363CE1" w:rsidP="00363CE1">
      <w:pPr>
        <w:pStyle w:val="Foote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Established - 1973          Turnover (Consolidated) - INR 5,39,238 Crore (FY Year 2020-21)                   </w:t>
      </w:r>
    </w:p>
    <w:p w14:paraId="1B328BB3" w14:textId="77777777" w:rsidR="00363CE1" w:rsidRDefault="00363CE1" w:rsidP="00363CE1">
      <w:pPr>
        <w:pStyle w:val="Footer"/>
        <w:spacing w:line="360" w:lineRule="auto"/>
        <w:rPr>
          <w:rFonts w:ascii="Verdana" w:hAnsi="Verdana"/>
          <w:b/>
          <w:color w:val="000000" w:themeColor="text1"/>
          <w:sz w:val="20"/>
          <w:szCs w:val="20"/>
        </w:rPr>
      </w:pPr>
    </w:p>
    <w:p w14:paraId="7D2616CF" w14:textId="77777777" w:rsidR="00363CE1" w:rsidRPr="00ED7CBD" w:rsidRDefault="00363CE1" w:rsidP="009154E2">
      <w:pPr>
        <w:pStyle w:val="Footer"/>
        <w:numPr>
          <w:ilvl w:val="1"/>
          <w:numId w:val="5"/>
        </w:numPr>
        <w:spacing w:line="360" w:lineRule="auto"/>
        <w:rPr>
          <w:rFonts w:ascii="Arial" w:hAnsi="Arial" w:cs="Arial"/>
          <w:b/>
          <w:color w:val="000000" w:themeColor="text1"/>
          <w:sz w:val="24"/>
          <w:szCs w:val="24"/>
        </w:rPr>
      </w:pPr>
      <w:r w:rsidRPr="00ED7CBD">
        <w:rPr>
          <w:rFonts w:ascii="Arial" w:hAnsi="Arial" w:cs="Arial"/>
          <w:b/>
          <w:color w:val="000000" w:themeColor="text1"/>
          <w:sz w:val="24"/>
          <w:szCs w:val="24"/>
        </w:rPr>
        <w:t xml:space="preserve">Overview of the Company:  </w:t>
      </w:r>
    </w:p>
    <w:p w14:paraId="3945F9A9"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 xml:space="preserve">Reliance Industries Limited is Indian based, one of the well-known brands involved in manufacturing and sales of diverse range of products including polymers, aromatics, elastomers etc. globally. </w:t>
      </w:r>
    </w:p>
    <w:p w14:paraId="4C87A8FA"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caters customers and various industries viz., healthcare, automotive, packaging etc across over 70 countries worldwide.</w:t>
      </w:r>
    </w:p>
    <w:p w14:paraId="0B6A5DD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company’s total production capacity of PE, PP and PVC is 2.3, 2.9 and 0.7 million MT per annum as of 2019.</w:t>
      </w:r>
    </w:p>
    <w:p w14:paraId="0A9E742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exported 1.1 million MT of polymers globally in 2019.</w:t>
      </w:r>
    </w:p>
    <w:p w14:paraId="7BDA7905" w14:textId="77777777" w:rsidR="00363CE1" w:rsidRDefault="00363CE1" w:rsidP="009154E2">
      <w:pPr>
        <w:pStyle w:val="BodyText"/>
        <w:widowControl/>
        <w:numPr>
          <w:ilvl w:val="0"/>
          <w:numId w:val="1"/>
        </w:numPr>
        <w:autoSpaceDE/>
        <w:spacing w:line="360" w:lineRule="auto"/>
        <w:contextualSpacing/>
        <w:jc w:val="both"/>
        <w:rPr>
          <w:rFonts w:eastAsia="Verdana"/>
          <w:lang w:val="en-IN"/>
        </w:rPr>
      </w:pPr>
      <w:r>
        <w:rPr>
          <w:rFonts w:eastAsia="Verdana"/>
          <w:lang w:val="en-IN"/>
        </w:rPr>
        <w:t>The company has 6 state-of-the-art manufacturing facilities to produce polymers.</w:t>
      </w:r>
    </w:p>
    <w:p w14:paraId="07619CE5" w14:textId="77777777" w:rsidR="00363CE1" w:rsidRDefault="00363CE1" w:rsidP="00363CE1">
      <w:pPr>
        <w:spacing w:line="360" w:lineRule="auto"/>
        <w:jc w:val="both"/>
        <w:rPr>
          <w:rFonts w:ascii="Verdana" w:eastAsia="Verdana" w:hAnsi="Verdana" w:cs="Arial"/>
          <w:b/>
          <w:bCs/>
          <w:color w:val="000000" w:themeColor="text1"/>
          <w:kern w:val="24"/>
          <w:sz w:val="20"/>
          <w:szCs w:val="20"/>
        </w:rPr>
      </w:pPr>
    </w:p>
    <w:p w14:paraId="46CCBC35" w14:textId="77777777" w:rsidR="00363CE1" w:rsidRPr="00ED7CBD" w:rsidRDefault="00363CE1" w:rsidP="00363CE1">
      <w:pPr>
        <w:spacing w:line="360" w:lineRule="auto"/>
        <w:jc w:val="both"/>
        <w:rPr>
          <w:rFonts w:ascii="Arial" w:hAnsi="Arial" w:cs="Arial"/>
          <w:b/>
          <w:color w:val="000000" w:themeColor="text1"/>
          <w:sz w:val="24"/>
          <w:szCs w:val="24"/>
        </w:rPr>
      </w:pPr>
      <w:r w:rsidRPr="00ED7CBD">
        <w:rPr>
          <w:rFonts w:ascii="Arial" w:hAnsi="Arial" w:cs="Arial"/>
          <w:b/>
          <w:color w:val="000000" w:themeColor="text1"/>
          <w:sz w:val="24"/>
          <w:szCs w:val="24"/>
        </w:rPr>
        <w:t>1.2 Brief Profile of Board of Directors:</w:t>
      </w:r>
    </w:p>
    <w:p w14:paraId="375D0DE1" w14:textId="77777777" w:rsidR="00363CE1" w:rsidRDefault="00363CE1" w:rsidP="00363CE1">
      <w:pPr>
        <w:spacing w:after="0" w:line="360" w:lineRule="auto"/>
        <w:rPr>
          <w:rFonts w:ascii="Arial" w:eastAsia="Verdana" w:hAnsi="Arial" w:cs="Arial"/>
          <w:b/>
          <w:bCs/>
          <w:color w:val="000000" w:themeColor="text1"/>
          <w:kern w:val="24"/>
          <w:sz w:val="24"/>
          <w:szCs w:val="24"/>
        </w:rPr>
        <w:sectPr w:rsidR="00363CE1" w:rsidSect="00363CE1">
          <w:headerReference w:type="default" r:id="rId12"/>
          <w:footerReference w:type="default" r:id="rId13"/>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20"/>
        </w:sectPr>
      </w:pPr>
    </w:p>
    <w:p w14:paraId="07EA354D"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Mukesh Ambani: </w:t>
      </w:r>
      <w:r>
        <w:rPr>
          <w:rFonts w:ascii="Arial" w:eastAsia="Verdana" w:hAnsi="Arial" w:cs="Arial"/>
          <w:color w:val="000000" w:themeColor="text1"/>
          <w:kern w:val="24"/>
          <w:sz w:val="24"/>
          <w:szCs w:val="24"/>
        </w:rPr>
        <w:t>Mr. Mukesh D. Ambani is a Chemical Engineer from the Institute of Chemical Technology, Mumbai (erstwhile the University Department of Chemical Technology, University of Mumbai). He pursued an MBA from Stanford University in the US. He has been on the Board of Reliance since 1977.</w:t>
      </w:r>
    </w:p>
    <w:p w14:paraId="3F0B862B"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Nita M. Ambani: </w:t>
      </w:r>
      <w:r>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3826E621" w14:textId="77777777" w:rsidR="00363CE1" w:rsidRDefault="00363CE1" w:rsidP="00363CE1">
      <w:pPr>
        <w:spacing w:line="360" w:lineRule="auto"/>
        <w:jc w:val="both"/>
        <w:rPr>
          <w:rFonts w:ascii="Arial" w:eastAsia="Verdana" w:hAnsi="Arial" w:cs="Arial"/>
          <w:color w:val="000000" w:themeColor="text1"/>
          <w:kern w:val="24"/>
          <w:sz w:val="24"/>
          <w:szCs w:val="24"/>
        </w:rPr>
      </w:pPr>
      <w:proofErr w:type="spellStart"/>
      <w:r>
        <w:rPr>
          <w:rFonts w:ascii="Arial" w:eastAsia="Verdana" w:hAnsi="Arial" w:cs="Arial"/>
          <w:b/>
          <w:bCs/>
          <w:color w:val="000000" w:themeColor="text1"/>
          <w:kern w:val="24"/>
          <w:sz w:val="24"/>
          <w:szCs w:val="24"/>
        </w:rPr>
        <w:t>Hital</w:t>
      </w:r>
      <w:proofErr w:type="spellEnd"/>
      <w:r>
        <w:rPr>
          <w:rFonts w:ascii="Arial" w:eastAsia="Verdana" w:hAnsi="Arial" w:cs="Arial"/>
          <w:b/>
          <w:bCs/>
          <w:color w:val="000000" w:themeColor="text1"/>
          <w:kern w:val="24"/>
          <w:sz w:val="24"/>
          <w:szCs w:val="24"/>
        </w:rPr>
        <w:t xml:space="preserve"> R. </w:t>
      </w:r>
      <w:proofErr w:type="spellStart"/>
      <w:r>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 xml:space="preserve">: </w:t>
      </w:r>
      <w:r>
        <w:rPr>
          <w:rFonts w:ascii="Arial" w:eastAsia="Verdana" w:hAnsi="Arial" w:cs="Arial"/>
          <w:color w:val="000000" w:themeColor="text1"/>
          <w:kern w:val="24"/>
          <w:sz w:val="24"/>
          <w:szCs w:val="24"/>
        </w:rPr>
        <w:t xml:space="preserve">Mr. </w:t>
      </w:r>
      <w:proofErr w:type="spellStart"/>
      <w:r>
        <w:rPr>
          <w:rFonts w:ascii="Arial" w:eastAsia="Verdana" w:hAnsi="Arial" w:cs="Arial"/>
          <w:color w:val="000000" w:themeColor="text1"/>
          <w:kern w:val="24"/>
          <w:sz w:val="24"/>
          <w:szCs w:val="24"/>
        </w:rPr>
        <w:t>Hital</w:t>
      </w:r>
      <w:proofErr w:type="spellEnd"/>
      <w:r>
        <w:rPr>
          <w:rFonts w:ascii="Arial" w:eastAsia="Verdana" w:hAnsi="Arial" w:cs="Arial"/>
          <w:color w:val="000000" w:themeColor="text1"/>
          <w:kern w:val="24"/>
          <w:sz w:val="24"/>
          <w:szCs w:val="24"/>
        </w:rPr>
        <w:t xml:space="preserve"> R. </w:t>
      </w:r>
      <w:proofErr w:type="spellStart"/>
      <w:r>
        <w:rPr>
          <w:rFonts w:ascii="Arial" w:eastAsia="Verdana" w:hAnsi="Arial" w:cs="Arial"/>
          <w:color w:val="000000" w:themeColor="text1"/>
          <w:kern w:val="24"/>
          <w:sz w:val="24"/>
          <w:szCs w:val="24"/>
        </w:rPr>
        <w:t>Meswani</w:t>
      </w:r>
      <w:proofErr w:type="spellEnd"/>
      <w:r>
        <w:rPr>
          <w:rFonts w:ascii="Arial" w:eastAsia="Verdana" w:hAnsi="Arial" w:cs="Arial"/>
          <w:color w:val="000000" w:themeColor="text1"/>
          <w:kern w:val="24"/>
          <w:sz w:val="24"/>
          <w:szCs w:val="24"/>
        </w:rPr>
        <w:t xml:space="preserve"> (DIN 00001623) is a Management &amp; Technology graduate from the University of Pennsylvania (UPenn) in the USA.</w:t>
      </w:r>
    </w:p>
    <w:p w14:paraId="475756E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Nikhil R. </w:t>
      </w:r>
      <w:proofErr w:type="spellStart"/>
      <w:r>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t xml:space="preserve"> </w:t>
      </w:r>
      <w:r>
        <w:rPr>
          <w:rFonts w:ascii="Arial" w:eastAsia="Verdana" w:hAnsi="Arial" w:cs="Arial"/>
          <w:color w:val="000000" w:themeColor="text1"/>
          <w:kern w:val="24"/>
          <w:sz w:val="24"/>
          <w:szCs w:val="24"/>
        </w:rPr>
        <w:t xml:space="preserve">Nikhil </w:t>
      </w:r>
      <w:proofErr w:type="spellStart"/>
      <w:r>
        <w:rPr>
          <w:rFonts w:ascii="Arial" w:eastAsia="Verdana" w:hAnsi="Arial" w:cs="Arial"/>
          <w:color w:val="000000" w:themeColor="text1"/>
          <w:kern w:val="24"/>
          <w:sz w:val="24"/>
          <w:szCs w:val="24"/>
        </w:rPr>
        <w:t>Meswani</w:t>
      </w:r>
      <w:proofErr w:type="spellEnd"/>
      <w:r>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7CADD0BA"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P.M.S. Prasad: </w:t>
      </w:r>
      <w:r>
        <w:rPr>
          <w:rFonts w:ascii="Arial" w:eastAsia="Verdana" w:hAnsi="Arial" w:cs="Arial"/>
          <w:color w:val="000000" w:themeColor="text1"/>
          <w:kern w:val="24"/>
          <w:sz w:val="24"/>
          <w:szCs w:val="24"/>
        </w:rPr>
        <w:t xml:space="preserve">PMS Prasad is an Executive Director at Reliance and one of the longest serving </w:t>
      </w:r>
      <w:r>
        <w:rPr>
          <w:rFonts w:ascii="Arial" w:eastAsia="Verdana" w:hAnsi="Arial" w:cs="Arial"/>
          <w:color w:val="000000" w:themeColor="text1"/>
          <w:kern w:val="24"/>
          <w:sz w:val="24"/>
          <w:szCs w:val="24"/>
        </w:rPr>
        <w:lastRenderedPageBreak/>
        <w:t>members on the Board and the company.</w:t>
      </w:r>
    </w:p>
    <w:p w14:paraId="332D7698" w14:textId="77777777" w:rsidR="00363CE1" w:rsidRDefault="00363CE1" w:rsidP="00363CE1">
      <w:pPr>
        <w:spacing w:line="360" w:lineRule="auto"/>
        <w:jc w:val="both"/>
        <w:rPr>
          <w:rFonts w:ascii="Arial" w:eastAsia="Verdana" w:hAnsi="Arial" w:cs="Arial"/>
          <w:color w:val="000000" w:themeColor="text1"/>
          <w:kern w:val="24"/>
          <w:sz w:val="24"/>
          <w:szCs w:val="24"/>
        </w:rPr>
      </w:pPr>
      <w:r>
        <w:rPr>
          <w:rFonts w:ascii="Arial" w:eastAsia="Verdana" w:hAnsi="Arial" w:cs="Arial"/>
          <w:b/>
          <w:bCs/>
          <w:color w:val="000000" w:themeColor="text1"/>
          <w:kern w:val="24"/>
          <w:sz w:val="24"/>
          <w:szCs w:val="24"/>
        </w:rPr>
        <w:t xml:space="preserve">P.K. Kapil: </w:t>
      </w:r>
      <w:r>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722B64FB" w14:textId="77777777" w:rsidR="00363CE1" w:rsidRPr="00200156" w:rsidRDefault="00363CE1" w:rsidP="00363CE1">
      <w:pPr>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R.A. </w:t>
      </w:r>
      <w:proofErr w:type="spellStart"/>
      <w:r>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Pr>
          <w:rFonts w:ascii="Arial" w:eastAsia="Verdana" w:hAnsi="Arial" w:cs="Arial"/>
          <w:color w:val="000000" w:themeColor="text1"/>
          <w:kern w:val="24"/>
          <w:sz w:val="24"/>
          <w:szCs w:val="24"/>
        </w:rPr>
        <w:t xml:space="preserve">RA </w:t>
      </w:r>
      <w:proofErr w:type="spellStart"/>
      <w:r>
        <w:rPr>
          <w:rFonts w:ascii="Arial" w:eastAsia="Verdana" w:hAnsi="Arial" w:cs="Arial"/>
          <w:color w:val="000000" w:themeColor="text1"/>
          <w:kern w:val="24"/>
          <w:sz w:val="24"/>
          <w:szCs w:val="24"/>
        </w:rPr>
        <w:t>Mashelkar</w:t>
      </w:r>
      <w:proofErr w:type="spellEnd"/>
      <w:r>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w:t>
      </w:r>
      <w:r w:rsidRPr="00200156">
        <w:rPr>
          <w:rFonts w:ascii="Arial" w:eastAsia="Verdana" w:hAnsi="Arial" w:cs="Arial"/>
          <w:color w:val="000000" w:themeColor="text1"/>
          <w:kern w:val="24"/>
          <w:sz w:val="24"/>
          <w:szCs w:val="24"/>
        </w:rPr>
        <w:t>Innovation Council.</w:t>
      </w:r>
    </w:p>
    <w:p w14:paraId="05CDE12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Adil </w:t>
      </w:r>
      <w:proofErr w:type="spellStart"/>
      <w:r w:rsidRPr="00200156">
        <w:rPr>
          <w:rFonts w:ascii="Arial" w:eastAsia="Verdana" w:hAnsi="Arial" w:cs="Arial"/>
          <w:b/>
          <w:bCs/>
          <w:color w:val="000000" w:themeColor="text1"/>
          <w:kern w:val="24"/>
          <w:sz w:val="24"/>
          <w:szCs w:val="24"/>
        </w:rPr>
        <w:t>Zainulbhai</w:t>
      </w:r>
      <w:proofErr w:type="spellEnd"/>
      <w:r w:rsidRPr="00200156">
        <w:rPr>
          <w:rFonts w:ascii="Arial" w:eastAsia="Verdana" w:hAnsi="Arial" w:cs="Arial"/>
          <w:b/>
          <w:bCs/>
          <w:color w:val="000000" w:themeColor="text1"/>
          <w:kern w:val="24"/>
          <w:sz w:val="24"/>
          <w:szCs w:val="24"/>
        </w:rPr>
        <w:t xml:space="preserve">: </w:t>
      </w:r>
      <w:r w:rsidRPr="00200156">
        <w:rPr>
          <w:rFonts w:ascii="Arial" w:eastAsia="Verdana" w:hAnsi="Arial" w:cs="Arial"/>
          <w:color w:val="000000" w:themeColor="text1"/>
          <w:kern w:val="24"/>
          <w:sz w:val="24"/>
          <w:szCs w:val="24"/>
        </w:rPr>
        <w:t xml:space="preserve">Adil </w:t>
      </w:r>
      <w:proofErr w:type="spellStart"/>
      <w:r w:rsidRPr="00200156">
        <w:rPr>
          <w:rFonts w:ascii="Arial" w:eastAsia="Verdana" w:hAnsi="Arial" w:cs="Arial"/>
          <w:color w:val="000000" w:themeColor="text1"/>
          <w:kern w:val="24"/>
          <w:sz w:val="24"/>
          <w:szCs w:val="24"/>
        </w:rPr>
        <w:t>Zainulbhai</w:t>
      </w:r>
      <w:proofErr w:type="spellEnd"/>
      <w:r w:rsidRPr="00200156">
        <w:rPr>
          <w:rFonts w:ascii="Arial" w:eastAsia="Verdana" w:hAnsi="Arial" w:cs="Arial"/>
          <w:color w:val="000000" w:themeColor="text1"/>
          <w:kern w:val="24"/>
          <w:sz w:val="24"/>
          <w:szCs w:val="24"/>
        </w:rPr>
        <w:t xml:space="preserve"> is an independent Director on the Board of Reliance. One of the world’s foremost consultants, he is a mechanical engineering graduate from IIT and holds an MBA from Harvard University.</w:t>
      </w:r>
    </w:p>
    <w:p w14:paraId="464270DA" w14:textId="77777777" w:rsidR="00363CE1" w:rsidRPr="00200156" w:rsidRDefault="00363CE1" w:rsidP="00363CE1">
      <w:pPr>
        <w:pStyle w:val="Footer"/>
        <w:spacing w:line="360" w:lineRule="auto"/>
        <w:rPr>
          <w:rFonts w:ascii="Arial" w:eastAsia="Verdana" w:hAnsi="Arial" w:cs="Arial"/>
          <w:b/>
          <w:bCs/>
          <w:color w:val="000000" w:themeColor="text1"/>
          <w:kern w:val="24"/>
          <w:sz w:val="24"/>
          <w:szCs w:val="24"/>
        </w:rPr>
      </w:pPr>
    </w:p>
    <w:p w14:paraId="7DF0281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proofErr w:type="spellStart"/>
      <w:r w:rsidRPr="00200156">
        <w:rPr>
          <w:rFonts w:ascii="Arial" w:eastAsia="Verdana" w:hAnsi="Arial" w:cs="Arial"/>
          <w:b/>
          <w:bCs/>
          <w:color w:val="000000" w:themeColor="text1"/>
          <w:kern w:val="24"/>
          <w:sz w:val="24"/>
          <w:szCs w:val="24"/>
        </w:rPr>
        <w:t>Mansingh</w:t>
      </w:r>
      <w:proofErr w:type="spellEnd"/>
      <w:r w:rsidRPr="00200156">
        <w:rPr>
          <w:rFonts w:ascii="Arial" w:eastAsia="Verdana" w:hAnsi="Arial" w:cs="Arial"/>
          <w:b/>
          <w:bCs/>
          <w:color w:val="000000" w:themeColor="text1"/>
          <w:kern w:val="24"/>
          <w:sz w:val="24"/>
          <w:szCs w:val="24"/>
        </w:rPr>
        <w:t xml:space="preserve"> L. Bhakta: </w:t>
      </w:r>
      <w:proofErr w:type="spellStart"/>
      <w:r w:rsidRPr="00200156">
        <w:rPr>
          <w:rFonts w:ascii="Arial" w:eastAsia="Verdana" w:hAnsi="Arial" w:cs="Arial"/>
          <w:color w:val="000000" w:themeColor="text1"/>
          <w:kern w:val="24"/>
          <w:sz w:val="24"/>
          <w:szCs w:val="24"/>
        </w:rPr>
        <w:t>Mansingh</w:t>
      </w:r>
      <w:proofErr w:type="spellEnd"/>
      <w:r w:rsidRPr="00200156">
        <w:rPr>
          <w:rFonts w:ascii="Arial" w:eastAsia="Verdana" w:hAnsi="Arial" w:cs="Arial"/>
          <w:color w:val="000000" w:themeColor="text1"/>
          <w:kern w:val="24"/>
          <w:sz w:val="24"/>
          <w:szCs w:val="24"/>
        </w:rPr>
        <w:t xml:space="preserve"> Bhakta is an independent Director on the Board of Reliance. An advocate par excellence, he has almost six decades of experience.</w:t>
      </w:r>
    </w:p>
    <w:p w14:paraId="013E2252"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47B746EE"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Dipak C. Jain: </w:t>
      </w:r>
      <w:r w:rsidRPr="00200156">
        <w:rPr>
          <w:rFonts w:ascii="Arial" w:eastAsia="Verdana" w:hAnsi="Arial" w:cs="Arial"/>
          <w:color w:val="000000" w:themeColor="text1"/>
          <w:kern w:val="24"/>
          <w:sz w:val="24"/>
          <w:szCs w:val="24"/>
        </w:rPr>
        <w:t>Dipak Jain is an independent Director on the Board of Reliance. One of the world’s top educationalists, he is a former Dean of Kellogg School of Management and INSEAD.</w:t>
      </w:r>
    </w:p>
    <w:p w14:paraId="5D28F991"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07FB2491"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Dharam </w:t>
      </w:r>
      <w:proofErr w:type="spellStart"/>
      <w:r w:rsidRPr="00200156">
        <w:rPr>
          <w:rFonts w:ascii="Arial" w:eastAsia="Verdana" w:hAnsi="Arial" w:cs="Arial"/>
          <w:b/>
          <w:bCs/>
          <w:color w:val="000000" w:themeColor="text1"/>
          <w:kern w:val="24"/>
          <w:sz w:val="24"/>
          <w:szCs w:val="24"/>
        </w:rPr>
        <w:t>Vir</w:t>
      </w:r>
      <w:proofErr w:type="spellEnd"/>
      <w:r w:rsidRPr="00200156">
        <w:rPr>
          <w:rFonts w:ascii="Arial" w:eastAsia="Verdana" w:hAnsi="Arial" w:cs="Arial"/>
          <w:b/>
          <w:bCs/>
          <w:color w:val="000000" w:themeColor="text1"/>
          <w:kern w:val="24"/>
          <w:sz w:val="24"/>
          <w:szCs w:val="24"/>
        </w:rPr>
        <w:t xml:space="preserve"> </w:t>
      </w:r>
      <w:proofErr w:type="spellStart"/>
      <w:r w:rsidRPr="00200156">
        <w:rPr>
          <w:rFonts w:ascii="Arial" w:eastAsia="Verdana" w:hAnsi="Arial" w:cs="Arial"/>
          <w:b/>
          <w:bCs/>
          <w:color w:val="000000" w:themeColor="text1"/>
          <w:kern w:val="24"/>
          <w:sz w:val="24"/>
          <w:szCs w:val="24"/>
        </w:rPr>
        <w:t>Kapur</w:t>
      </w:r>
      <w:proofErr w:type="spellEnd"/>
      <w:r w:rsidRPr="00200156">
        <w:rPr>
          <w:rFonts w:ascii="Arial" w:eastAsia="Verdana" w:hAnsi="Arial" w:cs="Arial"/>
          <w:b/>
          <w:bCs/>
          <w:color w:val="000000" w:themeColor="text1"/>
          <w:kern w:val="24"/>
          <w:sz w:val="24"/>
          <w:szCs w:val="24"/>
        </w:rPr>
        <w:t xml:space="preserve">: </w:t>
      </w:r>
      <w:r w:rsidRPr="00200156">
        <w:rPr>
          <w:rFonts w:ascii="Arial" w:eastAsia="Verdana" w:hAnsi="Arial" w:cs="Arial"/>
          <w:color w:val="000000" w:themeColor="text1"/>
          <w:kern w:val="24"/>
          <w:sz w:val="24"/>
          <w:szCs w:val="24"/>
        </w:rPr>
        <w:t xml:space="preserve">Dharam </w:t>
      </w:r>
      <w:proofErr w:type="spellStart"/>
      <w:r w:rsidRPr="00200156">
        <w:rPr>
          <w:rFonts w:ascii="Arial" w:eastAsia="Verdana" w:hAnsi="Arial" w:cs="Arial"/>
          <w:color w:val="000000" w:themeColor="text1"/>
          <w:kern w:val="24"/>
          <w:sz w:val="24"/>
          <w:szCs w:val="24"/>
        </w:rPr>
        <w:t>Vir</w:t>
      </w:r>
      <w:proofErr w:type="spellEnd"/>
      <w:r w:rsidRPr="00200156">
        <w:rPr>
          <w:rFonts w:ascii="Arial" w:eastAsia="Verdana" w:hAnsi="Arial" w:cs="Arial"/>
          <w:color w:val="000000" w:themeColor="text1"/>
          <w:kern w:val="24"/>
          <w:sz w:val="24"/>
          <w:szCs w:val="24"/>
        </w:rPr>
        <w:t xml:space="preserve"> </w:t>
      </w:r>
      <w:proofErr w:type="spellStart"/>
      <w:r w:rsidRPr="00200156">
        <w:rPr>
          <w:rFonts w:ascii="Arial" w:eastAsia="Verdana" w:hAnsi="Arial" w:cs="Arial"/>
          <w:color w:val="000000" w:themeColor="text1"/>
          <w:kern w:val="24"/>
          <w:sz w:val="24"/>
          <w:szCs w:val="24"/>
        </w:rPr>
        <w:t>Kapur</w:t>
      </w:r>
      <w:proofErr w:type="spellEnd"/>
      <w:r w:rsidRPr="00200156">
        <w:rPr>
          <w:rFonts w:ascii="Arial" w:eastAsia="Verdana" w:hAnsi="Arial" w:cs="Arial"/>
          <w:color w:val="000000" w:themeColor="text1"/>
          <w:kern w:val="24"/>
          <w:sz w:val="24"/>
          <w:szCs w:val="24"/>
        </w:rPr>
        <w:t xml:space="preserve"> is an independent Director on the Board of Reliance. A technology, industrial </w:t>
      </w:r>
      <w:proofErr w:type="gramStart"/>
      <w:r w:rsidRPr="00200156">
        <w:rPr>
          <w:rFonts w:ascii="Arial" w:eastAsia="Verdana" w:hAnsi="Arial" w:cs="Arial"/>
          <w:color w:val="000000" w:themeColor="text1"/>
          <w:kern w:val="24"/>
          <w:sz w:val="24"/>
          <w:szCs w:val="24"/>
        </w:rPr>
        <w:t>development</w:t>
      </w:r>
      <w:proofErr w:type="gramEnd"/>
      <w:r w:rsidRPr="00200156">
        <w:rPr>
          <w:rFonts w:ascii="Arial" w:eastAsia="Verdana" w:hAnsi="Arial" w:cs="Arial"/>
          <w:color w:val="000000" w:themeColor="text1"/>
          <w:kern w:val="24"/>
          <w:sz w:val="24"/>
          <w:szCs w:val="24"/>
        </w:rPr>
        <w:t xml:space="preserve"> and project implementation expert, he has a long and illustrious career in the Indian government.</w:t>
      </w:r>
    </w:p>
    <w:p w14:paraId="48B68FF0"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1EBCCC0C"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2AC29D4D" w14:textId="77777777" w:rsidR="00DB697E" w:rsidRPr="00200156" w:rsidRDefault="00DB697E" w:rsidP="00363CE1">
      <w:pPr>
        <w:pStyle w:val="Footer"/>
        <w:spacing w:line="360" w:lineRule="auto"/>
        <w:jc w:val="both"/>
        <w:rPr>
          <w:rFonts w:ascii="Arial" w:eastAsia="Verdana" w:hAnsi="Arial" w:cs="Arial"/>
          <w:b/>
          <w:bCs/>
          <w:color w:val="000000" w:themeColor="text1"/>
          <w:kern w:val="24"/>
          <w:sz w:val="24"/>
          <w:szCs w:val="24"/>
        </w:rPr>
      </w:pPr>
    </w:p>
    <w:p w14:paraId="4BECA460" w14:textId="26E7EED8"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Mahesh P. Modi: </w:t>
      </w:r>
      <w:r w:rsidRPr="00200156">
        <w:rPr>
          <w:rFonts w:ascii="Arial" w:eastAsia="Verdana" w:hAnsi="Arial" w:cs="Arial"/>
          <w:color w:val="000000" w:themeColor="text1"/>
          <w:kern w:val="24"/>
          <w:sz w:val="24"/>
          <w:szCs w:val="24"/>
        </w:rPr>
        <w:t xml:space="preserve">Mahesh Modi is an independent Director on the Board of Reliance. He has in-depth management experience in the petrochemical, telecommunications, </w:t>
      </w:r>
      <w:proofErr w:type="gramStart"/>
      <w:r w:rsidRPr="00200156">
        <w:rPr>
          <w:rFonts w:ascii="Arial" w:eastAsia="Verdana" w:hAnsi="Arial" w:cs="Arial"/>
          <w:color w:val="000000" w:themeColor="text1"/>
          <w:kern w:val="24"/>
          <w:sz w:val="24"/>
          <w:szCs w:val="24"/>
        </w:rPr>
        <w:t>energy</w:t>
      </w:r>
      <w:proofErr w:type="gramEnd"/>
      <w:r w:rsidRPr="00200156">
        <w:rPr>
          <w:rFonts w:ascii="Arial" w:eastAsia="Verdana" w:hAnsi="Arial" w:cs="Arial"/>
          <w:color w:val="000000" w:themeColor="text1"/>
          <w:kern w:val="24"/>
          <w:sz w:val="24"/>
          <w:szCs w:val="24"/>
        </w:rPr>
        <w:t xml:space="preserve"> and insurance industries.</w:t>
      </w:r>
    </w:p>
    <w:p w14:paraId="506AE3AC" w14:textId="77777777" w:rsidR="00363CE1" w:rsidRPr="00200156" w:rsidRDefault="00363CE1" w:rsidP="00363CE1">
      <w:pPr>
        <w:pStyle w:val="Footer"/>
        <w:spacing w:line="360" w:lineRule="auto"/>
        <w:rPr>
          <w:rFonts w:ascii="Arial" w:eastAsia="Verdana" w:hAnsi="Arial" w:cs="Arial"/>
          <w:b/>
          <w:bCs/>
          <w:color w:val="000000" w:themeColor="text1"/>
          <w:kern w:val="24"/>
          <w:sz w:val="24"/>
          <w:szCs w:val="24"/>
        </w:rPr>
      </w:pPr>
    </w:p>
    <w:p w14:paraId="2FAD0D6F" w14:textId="77777777" w:rsidR="00363CE1" w:rsidRPr="00200156" w:rsidRDefault="00363CE1" w:rsidP="00363CE1">
      <w:pPr>
        <w:pStyle w:val="Footer"/>
        <w:spacing w:line="360" w:lineRule="auto"/>
        <w:jc w:val="both"/>
        <w:rPr>
          <w:rFonts w:ascii="Arial" w:eastAsia="Verdana" w:hAnsi="Arial" w:cs="Arial"/>
          <w:color w:val="000000" w:themeColor="text1"/>
          <w:kern w:val="24"/>
          <w:sz w:val="24"/>
          <w:szCs w:val="24"/>
        </w:rPr>
      </w:pPr>
      <w:r w:rsidRPr="00200156">
        <w:rPr>
          <w:rFonts w:ascii="Arial" w:eastAsia="Verdana" w:hAnsi="Arial" w:cs="Arial"/>
          <w:b/>
          <w:bCs/>
          <w:color w:val="000000" w:themeColor="text1"/>
          <w:kern w:val="24"/>
          <w:sz w:val="24"/>
          <w:szCs w:val="24"/>
        </w:rPr>
        <w:t xml:space="preserve">Yogendra P. Trivedi: </w:t>
      </w:r>
      <w:r w:rsidRPr="00200156">
        <w:rPr>
          <w:rFonts w:ascii="Arial" w:eastAsia="Verdana" w:hAnsi="Arial" w:cs="Arial"/>
          <w:color w:val="000000" w:themeColor="text1"/>
          <w:kern w:val="24"/>
          <w:sz w:val="24"/>
          <w:szCs w:val="24"/>
        </w:rPr>
        <w:t>Yogendra Trivedi is an independent Director on the Board of Reliance. He is an expert in the fields of economics, politics, education, sports, and social and professional services.</w:t>
      </w:r>
    </w:p>
    <w:p w14:paraId="1CE92DE6" w14:textId="77777777" w:rsidR="00363CE1" w:rsidRPr="00200156" w:rsidRDefault="00363CE1" w:rsidP="00363CE1">
      <w:pPr>
        <w:pStyle w:val="Footer"/>
        <w:spacing w:line="360" w:lineRule="auto"/>
        <w:rPr>
          <w:rFonts w:ascii="Arial" w:eastAsia="Verdana" w:hAnsi="Arial" w:cs="Arial"/>
          <w:color w:val="000000" w:themeColor="text1"/>
          <w:kern w:val="24"/>
          <w:sz w:val="24"/>
          <w:szCs w:val="24"/>
        </w:rPr>
      </w:pPr>
    </w:p>
    <w:p w14:paraId="38928A7A" w14:textId="77777777" w:rsidR="00363CE1" w:rsidRPr="00200156" w:rsidRDefault="00363CE1" w:rsidP="00363CE1">
      <w:pPr>
        <w:pStyle w:val="Footer"/>
        <w:spacing w:line="360" w:lineRule="auto"/>
        <w:jc w:val="both"/>
        <w:rPr>
          <w:rFonts w:ascii="Arial" w:eastAsia="Verdana" w:hAnsi="Arial" w:cs="Arial"/>
          <w:b/>
          <w:bCs/>
          <w:color w:val="000000" w:themeColor="text1"/>
          <w:kern w:val="24"/>
          <w:sz w:val="24"/>
          <w:szCs w:val="24"/>
        </w:rPr>
      </w:pPr>
      <w:r w:rsidRPr="00200156">
        <w:rPr>
          <w:rFonts w:ascii="Arial" w:eastAsia="Verdana" w:hAnsi="Arial" w:cs="Arial"/>
          <w:b/>
          <w:bCs/>
          <w:color w:val="000000" w:themeColor="text1"/>
          <w:kern w:val="24"/>
          <w:sz w:val="24"/>
          <w:szCs w:val="24"/>
        </w:rPr>
        <w:t xml:space="preserve">Ashok </w:t>
      </w:r>
      <w:proofErr w:type="spellStart"/>
      <w:r w:rsidRPr="00200156">
        <w:rPr>
          <w:rFonts w:ascii="Arial" w:eastAsia="Verdana" w:hAnsi="Arial" w:cs="Arial"/>
          <w:b/>
          <w:bCs/>
          <w:color w:val="000000" w:themeColor="text1"/>
          <w:kern w:val="24"/>
          <w:sz w:val="24"/>
          <w:szCs w:val="24"/>
        </w:rPr>
        <w:t>Misra</w:t>
      </w:r>
      <w:proofErr w:type="spellEnd"/>
      <w:r w:rsidRPr="00200156">
        <w:rPr>
          <w:rFonts w:ascii="Arial" w:eastAsia="Verdana" w:hAnsi="Arial" w:cs="Arial"/>
          <w:b/>
          <w:bCs/>
          <w:color w:val="000000" w:themeColor="text1"/>
          <w:kern w:val="24"/>
          <w:sz w:val="24"/>
          <w:szCs w:val="24"/>
        </w:rPr>
        <w:t>:</w:t>
      </w:r>
      <w:r w:rsidRPr="00200156">
        <w:rPr>
          <w:rFonts w:ascii="Arial" w:hAnsi="Arial" w:cs="Arial"/>
          <w:sz w:val="24"/>
          <w:szCs w:val="24"/>
        </w:rPr>
        <w:t xml:space="preserve"> </w:t>
      </w:r>
      <w:r w:rsidRPr="00200156">
        <w:rPr>
          <w:rFonts w:ascii="Arial" w:eastAsia="Verdana" w:hAnsi="Arial" w:cs="Arial"/>
          <w:color w:val="000000" w:themeColor="text1"/>
          <w:kern w:val="24"/>
          <w:sz w:val="24"/>
          <w:szCs w:val="24"/>
        </w:rPr>
        <w:t xml:space="preserve">Ashok </w:t>
      </w:r>
      <w:proofErr w:type="spellStart"/>
      <w:r w:rsidRPr="00200156">
        <w:rPr>
          <w:rFonts w:ascii="Arial" w:eastAsia="Verdana" w:hAnsi="Arial" w:cs="Arial"/>
          <w:color w:val="000000" w:themeColor="text1"/>
          <w:kern w:val="24"/>
          <w:sz w:val="24"/>
          <w:szCs w:val="24"/>
        </w:rPr>
        <w:t>Misra</w:t>
      </w:r>
      <w:proofErr w:type="spellEnd"/>
      <w:r w:rsidRPr="00200156">
        <w:rPr>
          <w:rFonts w:ascii="Arial" w:eastAsia="Verdana" w:hAnsi="Arial" w:cs="Arial"/>
          <w:color w:val="000000" w:themeColor="text1"/>
          <w:kern w:val="24"/>
          <w:sz w:val="24"/>
          <w:szCs w:val="24"/>
        </w:rPr>
        <w:t xml:space="preserve"> is an independent Director on the Board of Reliance. An IIT Director from 2000-2008, </w:t>
      </w:r>
      <w:proofErr w:type="spellStart"/>
      <w:r w:rsidRPr="00200156">
        <w:rPr>
          <w:rFonts w:ascii="Arial" w:eastAsia="Verdana" w:hAnsi="Arial" w:cs="Arial"/>
          <w:color w:val="000000" w:themeColor="text1"/>
          <w:kern w:val="24"/>
          <w:sz w:val="24"/>
          <w:szCs w:val="24"/>
        </w:rPr>
        <w:t>Misra</w:t>
      </w:r>
      <w:proofErr w:type="spellEnd"/>
      <w:r w:rsidRPr="00200156">
        <w:rPr>
          <w:rFonts w:ascii="Arial" w:eastAsia="Verdana" w:hAnsi="Arial" w:cs="Arial"/>
          <w:color w:val="000000" w:themeColor="text1"/>
          <w:kern w:val="24"/>
          <w:sz w:val="24"/>
          <w:szCs w:val="24"/>
        </w:rPr>
        <w:t xml:space="preserve"> was the driving force behind its transformation into leading research and development institute.</w:t>
      </w:r>
      <w:r w:rsidRPr="00200156">
        <w:rPr>
          <w:rFonts w:ascii="Arial" w:eastAsia="Verdana" w:hAnsi="Arial" w:cs="Arial"/>
          <w:b/>
          <w:bCs/>
          <w:color w:val="000000" w:themeColor="text1"/>
          <w:kern w:val="24"/>
          <w:sz w:val="24"/>
          <w:szCs w:val="24"/>
        </w:rPr>
        <w:t xml:space="preserve"> </w:t>
      </w:r>
    </w:p>
    <w:bookmarkEnd w:id="6"/>
    <w:p w14:paraId="68D72D74" w14:textId="77777777" w:rsidR="00363CE1" w:rsidRDefault="00363CE1" w:rsidP="00363CE1">
      <w:pPr>
        <w:rPr>
          <w:rFonts w:ascii="Arial" w:eastAsia="Verdana" w:hAnsi="Arial" w:cs="Arial"/>
          <w:b/>
          <w:bCs/>
          <w:color w:val="000000" w:themeColor="text1"/>
          <w:kern w:val="24"/>
          <w:sz w:val="24"/>
          <w:szCs w:val="24"/>
        </w:rPr>
      </w:pPr>
      <w:r>
        <w:rPr>
          <w:rFonts w:eastAsia="Verdana"/>
          <w:b/>
          <w:bCs/>
          <w:color w:val="000000" w:themeColor="text1"/>
          <w:kern w:val="24"/>
        </w:rPr>
        <w:br w:type="page"/>
      </w:r>
    </w:p>
    <w:p w14:paraId="21F7B1C1" w14:textId="77777777" w:rsidR="00363CE1" w:rsidRDefault="00363CE1" w:rsidP="00363CE1">
      <w:pPr>
        <w:spacing w:after="0" w:line="360" w:lineRule="auto"/>
        <w:rPr>
          <w:rFonts w:ascii="Arial" w:eastAsia="Verdana" w:hAnsi="Arial" w:cs="Arial"/>
          <w:b/>
          <w:bCs/>
          <w:color w:val="000000" w:themeColor="text1"/>
          <w:kern w:val="24"/>
          <w:sz w:val="24"/>
          <w:szCs w:val="24"/>
          <w:u w:val="single"/>
        </w:rPr>
        <w:sectPr w:rsidR="00363CE1">
          <w:type w:val="continuous"/>
          <w:pgSz w:w="11906" w:h="16838"/>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sectPr>
      </w:pPr>
    </w:p>
    <w:p w14:paraId="366B0132" w14:textId="77777777" w:rsidR="00363CE1" w:rsidRDefault="00363CE1" w:rsidP="00363CE1">
      <w:pPr>
        <w:pStyle w:val="Footer"/>
        <w:spacing w:line="360" w:lineRule="auto"/>
        <w:rPr>
          <w:rFonts w:eastAsia="Verdana"/>
          <w:b/>
          <w:bCs/>
          <w:color w:val="000000" w:themeColor="text1"/>
          <w:kern w:val="24"/>
        </w:rPr>
      </w:pPr>
    </w:p>
    <w:p w14:paraId="4219AAF7" w14:textId="77777777" w:rsidR="00363CE1" w:rsidRPr="00ED7CBD" w:rsidRDefault="00363CE1" w:rsidP="009154E2">
      <w:pPr>
        <w:pStyle w:val="Footer"/>
        <w:numPr>
          <w:ilvl w:val="1"/>
          <w:numId w:val="6"/>
        </w:numPr>
        <w:spacing w:line="360" w:lineRule="auto"/>
        <w:rPr>
          <w:rFonts w:ascii="Arial" w:hAnsi="Arial" w:cs="Arial"/>
          <w:b/>
          <w:color w:val="000000" w:themeColor="text1"/>
          <w:sz w:val="24"/>
          <w:szCs w:val="24"/>
        </w:rPr>
      </w:pPr>
      <w:bookmarkStart w:id="7" w:name="_Ref83655330"/>
      <w:r w:rsidRPr="00ED7CBD">
        <w:rPr>
          <w:rFonts w:ascii="Arial" w:hAnsi="Arial" w:cs="Arial"/>
          <w:b/>
          <w:color w:val="000000" w:themeColor="text1"/>
          <w:sz w:val="24"/>
          <w:szCs w:val="24"/>
        </w:rPr>
        <w:t xml:space="preserve">Brief Project summary </w:t>
      </w:r>
      <w:bookmarkEnd w:id="7"/>
    </w:p>
    <w:p w14:paraId="6DC08A5D" w14:textId="77777777" w:rsidR="00363CE1" w:rsidRPr="009B2E20" w:rsidRDefault="00363CE1" w:rsidP="00363CE1">
      <w:pPr>
        <w:pStyle w:val="BodyText"/>
        <w:adjustRightInd w:val="0"/>
        <w:ind w:left="360"/>
        <w:jc w:val="both"/>
        <w:rPr>
          <w:rFonts w:eastAsiaTheme="minorHAnsi"/>
          <w:bCs/>
          <w:color w:val="FF0000"/>
          <w:lang w:val="en-IN"/>
        </w:rPr>
      </w:pPr>
    </w:p>
    <w:p w14:paraId="0E88FA50" w14:textId="54A31871" w:rsidR="00363CE1" w:rsidRDefault="00363CE1" w:rsidP="00363CE1">
      <w:pPr>
        <w:adjustRightInd w:val="0"/>
        <w:spacing w:line="360" w:lineRule="auto"/>
        <w:jc w:val="both"/>
        <w:rPr>
          <w:rFonts w:ascii="Arial" w:eastAsia="Verdana" w:hAnsi="Arial" w:cs="Arial"/>
          <w:color w:val="000000" w:themeColor="text1"/>
          <w:kern w:val="24"/>
          <w:sz w:val="24"/>
          <w:szCs w:val="24"/>
        </w:rPr>
      </w:pPr>
      <w:r w:rsidRPr="003D507B">
        <w:rPr>
          <w:rFonts w:ascii="Arial" w:eastAsia="Verdana" w:hAnsi="Arial" w:cs="Arial"/>
          <w:color w:val="000000" w:themeColor="text1"/>
          <w:kern w:val="24"/>
          <w:sz w:val="24"/>
          <w:szCs w:val="24"/>
        </w:rPr>
        <w:t xml:space="preserve">The project is a greenfield project and </w:t>
      </w:r>
      <w:r>
        <w:rPr>
          <w:rFonts w:ascii="Arial" w:eastAsia="Verdana" w:hAnsi="Arial" w:cs="Arial"/>
          <w:color w:val="000000" w:themeColor="text1"/>
          <w:kern w:val="24"/>
          <w:sz w:val="24"/>
          <w:szCs w:val="24"/>
        </w:rPr>
        <w:t xml:space="preserve">for manufacturing of various types of </w:t>
      </w:r>
      <w:r w:rsidR="00585CB4">
        <w:rPr>
          <w:rFonts w:ascii="Arial" w:eastAsia="Verdana" w:hAnsi="Arial" w:cs="Arial"/>
          <w:color w:val="000000" w:themeColor="text1"/>
          <w:kern w:val="24"/>
          <w:sz w:val="24"/>
          <w:szCs w:val="24"/>
        </w:rPr>
        <w:t xml:space="preserve">epoxy </w:t>
      </w:r>
      <w:r>
        <w:rPr>
          <w:rFonts w:ascii="Arial" w:eastAsia="Verdana" w:hAnsi="Arial" w:cs="Arial"/>
          <w:color w:val="000000" w:themeColor="text1"/>
          <w:kern w:val="24"/>
          <w:sz w:val="24"/>
          <w:szCs w:val="24"/>
        </w:rPr>
        <w:t xml:space="preserve">resins such as Bisphenol-A and Bisphenol-F epoxy resin, cycloaliphatic epoxy resins, dimer acid modified epoxy resin and multifunctional epoxy resins (Epoxy-phenol </w:t>
      </w:r>
      <w:proofErr w:type="spellStart"/>
      <w:r>
        <w:rPr>
          <w:rFonts w:ascii="Arial" w:eastAsia="Verdana" w:hAnsi="Arial" w:cs="Arial"/>
          <w:color w:val="000000" w:themeColor="text1"/>
          <w:kern w:val="24"/>
          <w:sz w:val="24"/>
          <w:szCs w:val="24"/>
        </w:rPr>
        <w:t>Novolac</w:t>
      </w:r>
      <w:proofErr w:type="spellEnd"/>
      <w:r>
        <w:rPr>
          <w:rFonts w:ascii="Arial" w:eastAsia="Verdana" w:hAnsi="Arial" w:cs="Arial"/>
          <w:color w:val="000000" w:themeColor="text1"/>
          <w:kern w:val="24"/>
          <w:sz w:val="24"/>
          <w:szCs w:val="24"/>
        </w:rPr>
        <w:t xml:space="preserve"> resins and Epoxy-cresol </w:t>
      </w:r>
      <w:proofErr w:type="spellStart"/>
      <w:r>
        <w:rPr>
          <w:rFonts w:ascii="Arial" w:eastAsia="Verdana" w:hAnsi="Arial" w:cs="Arial"/>
          <w:color w:val="000000" w:themeColor="text1"/>
          <w:kern w:val="24"/>
          <w:sz w:val="24"/>
          <w:szCs w:val="24"/>
        </w:rPr>
        <w:t>Novolac</w:t>
      </w:r>
      <w:proofErr w:type="spellEnd"/>
      <w:r>
        <w:rPr>
          <w:rFonts w:ascii="Arial" w:eastAsia="Verdana" w:hAnsi="Arial" w:cs="Arial"/>
          <w:color w:val="000000" w:themeColor="text1"/>
          <w:kern w:val="24"/>
          <w:sz w:val="24"/>
          <w:szCs w:val="24"/>
        </w:rPr>
        <w:t xml:space="preserve"> resins</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It falls under Category 5 (f) B, thereby the Environmental Clearance </w:t>
      </w:r>
      <w:r w:rsidR="003B2A03">
        <w:rPr>
          <w:rFonts w:ascii="Arial" w:eastAsia="Verdana" w:hAnsi="Arial" w:cs="Arial"/>
          <w:color w:val="000000" w:themeColor="text1"/>
          <w:kern w:val="24"/>
          <w:sz w:val="24"/>
          <w:szCs w:val="24"/>
        </w:rPr>
        <w:t>must</w:t>
      </w:r>
      <w:r>
        <w:rPr>
          <w:rFonts w:ascii="Arial" w:eastAsia="Verdana" w:hAnsi="Arial" w:cs="Arial"/>
          <w:color w:val="000000" w:themeColor="text1"/>
          <w:kern w:val="24"/>
          <w:sz w:val="24"/>
          <w:szCs w:val="24"/>
        </w:rPr>
        <w:t xml:space="preserve"> be obtained from SEAC, Gujarat. </w:t>
      </w:r>
    </w:p>
    <w:p w14:paraId="37F79186" w14:textId="77777777" w:rsidR="00363CE1" w:rsidRPr="00ED7CBD" w:rsidRDefault="00363CE1" w:rsidP="00363CE1">
      <w:pPr>
        <w:adjustRightInd w:val="0"/>
        <w:spacing w:line="360" w:lineRule="auto"/>
        <w:jc w:val="both"/>
        <w:rPr>
          <w:rFonts w:ascii="Arial" w:hAnsi="Arial" w:cs="Arial"/>
          <w:b/>
          <w:color w:val="000000" w:themeColor="text1"/>
          <w:sz w:val="24"/>
          <w:szCs w:val="24"/>
        </w:rPr>
      </w:pPr>
      <w:r w:rsidRPr="00ED7CBD">
        <w:rPr>
          <w:rFonts w:ascii="Arial" w:hAnsi="Arial" w:cs="Arial"/>
          <w:b/>
          <w:color w:val="000000" w:themeColor="text1"/>
          <w:sz w:val="24"/>
          <w:szCs w:val="24"/>
        </w:rPr>
        <w:t>1.4.</w:t>
      </w:r>
      <w:r w:rsidRPr="00ED7CBD">
        <w:rPr>
          <w:rFonts w:ascii="Arial" w:hAnsi="Arial" w:cs="Arial"/>
          <w:b/>
          <w:color w:val="000000" w:themeColor="text1"/>
          <w:sz w:val="24"/>
          <w:szCs w:val="24"/>
        </w:rPr>
        <w:tab/>
        <w:t>Key Highlights of the Project</w:t>
      </w:r>
    </w:p>
    <w:p w14:paraId="2F969FF1" w14:textId="0D0883DF"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 xml:space="preserve">Considering the growing market scenario, Reliance Industries Limited proposes to </w:t>
      </w:r>
      <w:r w:rsidR="00F01BFD">
        <w:rPr>
          <w:rFonts w:ascii="Arial" w:eastAsia="Verdana" w:hAnsi="Arial" w:cs="Arial"/>
          <w:color w:val="000000" w:themeColor="text1"/>
          <w:kern w:val="24"/>
          <w:sz w:val="24"/>
          <w:szCs w:val="24"/>
        </w:rPr>
        <w:t>enter</w:t>
      </w:r>
      <w:r>
        <w:rPr>
          <w:rFonts w:ascii="Arial" w:eastAsia="Verdana" w:hAnsi="Arial" w:cs="Arial"/>
          <w:color w:val="000000" w:themeColor="text1"/>
          <w:kern w:val="24"/>
          <w:sz w:val="24"/>
          <w:szCs w:val="24"/>
        </w:rPr>
        <w:t xml:space="preserve"> epoxy resin business. With the increasing demand (within India and across the globe</w:t>
      </w:r>
      <w:r w:rsidR="00F01BFD">
        <w:rPr>
          <w:rFonts w:ascii="Arial" w:eastAsia="Verdana" w:hAnsi="Arial" w:cs="Arial"/>
          <w:color w:val="000000" w:themeColor="text1"/>
          <w:kern w:val="24"/>
          <w:sz w:val="24"/>
          <w:szCs w:val="24"/>
        </w:rPr>
        <w:t>)</w:t>
      </w:r>
      <w:r>
        <w:rPr>
          <w:rFonts w:ascii="Arial" w:eastAsia="Verdana" w:hAnsi="Arial" w:cs="Arial"/>
          <w:color w:val="000000" w:themeColor="text1"/>
          <w:kern w:val="24"/>
          <w:sz w:val="24"/>
          <w:szCs w:val="24"/>
        </w:rPr>
        <w:t xml:space="preserve">, there is urgent need to world class epoxy resin manufacturing unit in India. The market of this product has gained pace tremendously and there are greater opportunities in the indigenous as well as export markets. Due to increasing demand of this product and to reduce the gap between demand and supply, the company proposes to manufacture various grade of epoxy resins. </w:t>
      </w:r>
    </w:p>
    <w:p w14:paraId="4082A75C" w14:textId="6873958A"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Epoxy Resin (base liquid and blend), though produced indigenously, is also imported in substantial quantities into India. Moreover, the technology is totally proven and safe in all aspects</w:t>
      </w:r>
      <w:proofErr w:type="gramStart"/>
      <w:r>
        <w:rPr>
          <w:rFonts w:ascii="Arial" w:eastAsia="Verdana" w:hAnsi="Arial" w:cs="Arial"/>
          <w:color w:val="000000" w:themeColor="text1"/>
          <w:kern w:val="24"/>
          <w:sz w:val="24"/>
          <w:szCs w:val="24"/>
        </w:rPr>
        <w:t xml:space="preserve">.  </w:t>
      </w:r>
      <w:proofErr w:type="gramEnd"/>
      <w:r>
        <w:rPr>
          <w:rFonts w:ascii="Arial" w:eastAsia="Verdana" w:hAnsi="Arial" w:cs="Arial"/>
          <w:color w:val="000000" w:themeColor="text1"/>
          <w:kern w:val="24"/>
          <w:sz w:val="24"/>
          <w:szCs w:val="24"/>
        </w:rPr>
        <w:t>The project will help in bridging demand-supply gap. Various formulated resins</w:t>
      </w:r>
      <w:r w:rsidR="002851CB">
        <w:rPr>
          <w:rFonts w:ascii="Arial" w:eastAsia="Verdana" w:hAnsi="Arial" w:cs="Arial"/>
          <w:color w:val="000000" w:themeColor="text1"/>
          <w:kern w:val="24"/>
          <w:sz w:val="24"/>
          <w:szCs w:val="24"/>
        </w:rPr>
        <w:t xml:space="preserve"> based on liquid epoxy </w:t>
      </w:r>
      <w:r w:rsidR="00AD08EA">
        <w:rPr>
          <w:rFonts w:ascii="Arial" w:eastAsia="Verdana" w:hAnsi="Arial" w:cs="Arial"/>
          <w:color w:val="000000" w:themeColor="text1"/>
          <w:kern w:val="24"/>
          <w:sz w:val="24"/>
          <w:szCs w:val="24"/>
        </w:rPr>
        <w:t>resin have</w:t>
      </w:r>
      <w:r>
        <w:rPr>
          <w:rFonts w:ascii="Arial" w:eastAsia="Verdana" w:hAnsi="Arial" w:cs="Arial"/>
          <w:color w:val="000000" w:themeColor="text1"/>
          <w:kern w:val="24"/>
          <w:sz w:val="24"/>
          <w:szCs w:val="24"/>
        </w:rPr>
        <w:t xml:space="preserve"> export potential</w:t>
      </w:r>
      <w:r w:rsidR="002851CB">
        <w:rPr>
          <w:rFonts w:ascii="Arial" w:eastAsia="Verdana" w:hAnsi="Arial" w:cs="Arial"/>
          <w:color w:val="000000" w:themeColor="text1"/>
          <w:kern w:val="24"/>
          <w:sz w:val="24"/>
          <w:szCs w:val="24"/>
        </w:rPr>
        <w:t xml:space="preserve"> too.</w:t>
      </w:r>
    </w:p>
    <w:p w14:paraId="6F5B40D9" w14:textId="77777777" w:rsidR="00363CE1" w:rsidRDefault="00363CE1" w:rsidP="00363CE1">
      <w:pPr>
        <w:adjustRightInd w:val="0"/>
        <w:spacing w:line="360" w:lineRule="auto"/>
        <w:jc w:val="both"/>
        <w:rPr>
          <w:rFonts w:ascii="Arial" w:eastAsia="Verdana" w:hAnsi="Arial" w:cs="Arial"/>
          <w:color w:val="000000" w:themeColor="text1"/>
          <w:kern w:val="24"/>
          <w:sz w:val="24"/>
          <w:szCs w:val="24"/>
        </w:rPr>
      </w:pPr>
      <w:r>
        <w:rPr>
          <w:rFonts w:ascii="Arial" w:eastAsia="Verdana" w:hAnsi="Arial" w:cs="Arial"/>
          <w:color w:val="000000" w:themeColor="text1"/>
          <w:kern w:val="24"/>
          <w:sz w:val="24"/>
          <w:szCs w:val="24"/>
        </w:rPr>
        <w:t>Success for the project includes:</w:t>
      </w:r>
    </w:p>
    <w:p w14:paraId="1AD3A92A"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Ease of Availability of skilled and non-skilled workers</w:t>
      </w:r>
    </w:p>
    <w:p w14:paraId="450D6C20"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Cost Competitiveness</w:t>
      </w:r>
    </w:p>
    <w:p w14:paraId="2EF9E67C"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Availability of well-developed infrastructure facility</w:t>
      </w:r>
    </w:p>
    <w:p w14:paraId="440BFB3D" w14:textId="77777777" w:rsidR="00363CE1" w:rsidRPr="003D507B" w:rsidRDefault="00363CE1" w:rsidP="009154E2">
      <w:pPr>
        <w:pStyle w:val="BodyText"/>
        <w:numPr>
          <w:ilvl w:val="0"/>
          <w:numId w:val="2"/>
        </w:numPr>
        <w:adjustRightInd w:val="0"/>
        <w:spacing w:line="360" w:lineRule="auto"/>
        <w:jc w:val="both"/>
        <w:rPr>
          <w:rFonts w:eastAsia="Verdana"/>
          <w:color w:val="000000" w:themeColor="text1"/>
          <w:kern w:val="24"/>
          <w:lang w:val="en-IN"/>
        </w:rPr>
      </w:pPr>
      <w:r w:rsidRPr="003D507B">
        <w:rPr>
          <w:rFonts w:eastAsia="Verdana"/>
          <w:color w:val="000000" w:themeColor="text1"/>
          <w:kern w:val="24"/>
          <w:lang w:val="en-IN"/>
        </w:rPr>
        <w:t>Positive impact on the socio-economic condition of the area in terms of direct and indirect employment due to the proposed project during construction / operation phase.</w:t>
      </w:r>
    </w:p>
    <w:p w14:paraId="3D182DD6"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being the Top 10 preference for FDI Inflows in the country.</w:t>
      </w:r>
    </w:p>
    <w:p w14:paraId="63A34481" w14:textId="51759645"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being the 4th largest producer of Chemicals</w:t>
      </w:r>
      <w:r w:rsidR="002851CB">
        <w:rPr>
          <w:rFonts w:eastAsia="Verdana"/>
          <w:color w:val="000000" w:themeColor="text1"/>
          <w:kern w:val="24"/>
          <w:lang w:val="en-IN"/>
        </w:rPr>
        <w:t xml:space="preserve"> &amp; Petrochemical</w:t>
      </w:r>
      <w:r w:rsidRPr="00BE2C0C">
        <w:rPr>
          <w:rFonts w:eastAsia="Verdana"/>
          <w:color w:val="000000" w:themeColor="text1"/>
          <w:kern w:val="24"/>
          <w:lang w:val="en-IN"/>
        </w:rPr>
        <w:t xml:space="preserve"> in Asia Pacific region.</w:t>
      </w:r>
    </w:p>
    <w:p w14:paraId="0987F9EF"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India is 3rd largest consumer of polymers globally.</w:t>
      </w:r>
    </w:p>
    <w:p w14:paraId="408BFCF9" w14:textId="77777777" w:rsidR="00BE2C0C" w:rsidRPr="00BE2C0C" w:rsidRDefault="00BE2C0C" w:rsidP="009154E2">
      <w:pPr>
        <w:pStyle w:val="BodyText"/>
        <w:numPr>
          <w:ilvl w:val="0"/>
          <w:numId w:val="2"/>
        </w:numPr>
        <w:adjustRightInd w:val="0"/>
        <w:spacing w:line="360" w:lineRule="auto"/>
        <w:jc w:val="both"/>
        <w:rPr>
          <w:rFonts w:eastAsia="Verdana"/>
          <w:color w:val="000000" w:themeColor="text1"/>
          <w:kern w:val="24"/>
          <w:lang w:val="en-IN"/>
        </w:rPr>
      </w:pPr>
      <w:r w:rsidRPr="00BE2C0C">
        <w:rPr>
          <w:rFonts w:eastAsia="Verdana"/>
          <w:color w:val="000000" w:themeColor="text1"/>
          <w:kern w:val="24"/>
          <w:lang w:val="en-IN"/>
        </w:rPr>
        <w:t>Development of Industrial Corridors across the country.</w:t>
      </w:r>
    </w:p>
    <w:p w14:paraId="1AB224FC" w14:textId="06396CBF" w:rsidR="00363CE1" w:rsidRDefault="00BE2C0C" w:rsidP="009154E2">
      <w:pPr>
        <w:pStyle w:val="BodyText"/>
        <w:numPr>
          <w:ilvl w:val="0"/>
          <w:numId w:val="2"/>
        </w:numPr>
        <w:adjustRightInd w:val="0"/>
        <w:spacing w:line="360" w:lineRule="auto"/>
        <w:jc w:val="both"/>
        <w:rPr>
          <w:rFonts w:eastAsia="Verdana"/>
          <w:color w:val="000000" w:themeColor="text1"/>
          <w:kern w:val="24"/>
          <w:lang w:val="en-IN"/>
        </w:rPr>
      </w:pPr>
      <w:r>
        <w:rPr>
          <w:rFonts w:eastAsia="Verdana"/>
          <w:color w:val="000000" w:themeColor="text1"/>
          <w:kern w:val="24"/>
          <w:lang w:val="en-IN"/>
        </w:rPr>
        <w:t>“</w:t>
      </w:r>
      <w:proofErr w:type="spellStart"/>
      <w:r w:rsidRPr="00BE2C0C">
        <w:rPr>
          <w:rFonts w:eastAsia="Verdana"/>
          <w:color w:val="000000" w:themeColor="text1"/>
          <w:kern w:val="24"/>
          <w:lang w:val="en-IN"/>
        </w:rPr>
        <w:t>AatmaNirbhar</w:t>
      </w:r>
      <w:proofErr w:type="spellEnd"/>
      <w:r w:rsidRPr="00BE2C0C">
        <w:rPr>
          <w:rFonts w:eastAsia="Verdana"/>
          <w:color w:val="000000" w:themeColor="text1"/>
          <w:kern w:val="24"/>
          <w:lang w:val="en-IN"/>
        </w:rPr>
        <w:t xml:space="preserve"> Bharat</w:t>
      </w:r>
      <w:r>
        <w:rPr>
          <w:rFonts w:eastAsia="Verdana"/>
          <w:color w:val="000000" w:themeColor="text1"/>
          <w:kern w:val="24"/>
          <w:lang w:val="en-IN"/>
        </w:rPr>
        <w:t>”</w:t>
      </w:r>
      <w:r w:rsidRPr="00BE2C0C">
        <w:rPr>
          <w:rFonts w:eastAsia="Verdana"/>
          <w:color w:val="000000" w:themeColor="text1"/>
          <w:kern w:val="24"/>
          <w:lang w:val="en-IN"/>
        </w:rPr>
        <w:t xml:space="preserve"> and </w:t>
      </w:r>
      <w:r>
        <w:rPr>
          <w:rFonts w:eastAsia="Verdana"/>
          <w:color w:val="000000" w:themeColor="text1"/>
          <w:kern w:val="24"/>
          <w:lang w:val="en-IN"/>
        </w:rPr>
        <w:t>“</w:t>
      </w:r>
      <w:r w:rsidRPr="00BE2C0C">
        <w:rPr>
          <w:rFonts w:eastAsia="Verdana"/>
          <w:color w:val="000000" w:themeColor="text1"/>
          <w:kern w:val="24"/>
          <w:lang w:val="en-IN"/>
        </w:rPr>
        <w:t>Make in India</w:t>
      </w:r>
      <w:r>
        <w:rPr>
          <w:rFonts w:eastAsia="Verdana"/>
          <w:color w:val="000000" w:themeColor="text1"/>
          <w:kern w:val="24"/>
          <w:lang w:val="en-IN"/>
        </w:rPr>
        <w:t>”</w:t>
      </w:r>
      <w:r w:rsidRPr="00BE2C0C">
        <w:rPr>
          <w:rFonts w:eastAsia="Verdana"/>
          <w:color w:val="000000" w:themeColor="text1"/>
          <w:kern w:val="24"/>
          <w:lang w:val="en-IN"/>
        </w:rPr>
        <w:t xml:space="preserve"> policies are pushing domestic manufacturer to come up with green field capacity.</w:t>
      </w:r>
    </w:p>
    <w:p w14:paraId="3786BC33" w14:textId="46EECB1E" w:rsidR="00DB697E" w:rsidRDefault="00DB697E" w:rsidP="00DB697E">
      <w:pPr>
        <w:pStyle w:val="BodyText"/>
        <w:adjustRightInd w:val="0"/>
        <w:spacing w:line="360" w:lineRule="auto"/>
        <w:ind w:left="1080"/>
        <w:jc w:val="both"/>
        <w:rPr>
          <w:rFonts w:eastAsia="Verdana"/>
          <w:color w:val="000000" w:themeColor="text1"/>
          <w:kern w:val="24"/>
          <w:lang w:val="en-IN"/>
        </w:rPr>
      </w:pPr>
    </w:p>
    <w:p w14:paraId="3F419883" w14:textId="07A69A79" w:rsidR="00363CE1" w:rsidRPr="00DB697E" w:rsidRDefault="002A2D2E" w:rsidP="00363CE1">
      <w:pPr>
        <w:adjustRightInd w:val="0"/>
        <w:spacing w:line="360" w:lineRule="auto"/>
        <w:jc w:val="both"/>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 xml:space="preserve">India Competitiveness </w:t>
      </w:r>
      <w:r w:rsidR="00917F46">
        <w:rPr>
          <w:rFonts w:ascii="Arial" w:eastAsia="Verdana" w:hAnsi="Arial" w:cs="Arial"/>
          <w:b/>
          <w:bCs/>
          <w:color w:val="000000" w:themeColor="text1"/>
          <w:kern w:val="24"/>
          <w:sz w:val="24"/>
          <w:szCs w:val="24"/>
        </w:rPr>
        <w:t>for</w:t>
      </w:r>
      <w:r>
        <w:rPr>
          <w:rFonts w:ascii="Arial" w:eastAsia="Verdana" w:hAnsi="Arial" w:cs="Arial"/>
          <w:b/>
          <w:bCs/>
          <w:color w:val="000000" w:themeColor="text1"/>
          <w:kern w:val="24"/>
          <w:sz w:val="24"/>
          <w:szCs w:val="24"/>
        </w:rPr>
        <w:t xml:space="preserve"> Setting Up Epoxy Resin Manufacturing Market</w:t>
      </w:r>
    </w:p>
    <w:tbl>
      <w:tblPr>
        <w:tblW w:w="10131" w:type="dxa"/>
        <w:tblLook w:val="0420" w:firstRow="1" w:lastRow="0" w:firstColumn="0" w:lastColumn="0" w:noHBand="0" w:noVBand="1"/>
      </w:tblPr>
      <w:tblGrid>
        <w:gridCol w:w="1337"/>
        <w:gridCol w:w="1254"/>
        <w:gridCol w:w="1188"/>
        <w:gridCol w:w="1372"/>
        <w:gridCol w:w="1315"/>
        <w:gridCol w:w="1921"/>
        <w:gridCol w:w="1744"/>
      </w:tblGrid>
      <w:tr w:rsidR="00F01BFD" w:rsidRPr="002A2D2E" w14:paraId="08C1AE0C" w14:textId="77777777" w:rsidTr="004D3294">
        <w:trPr>
          <w:trHeight w:val="718"/>
        </w:trPr>
        <w:tc>
          <w:tcPr>
            <w:tcW w:w="13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042CB" w14:textId="590A5488"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917F46">
              <w:rPr>
                <w:rFonts w:ascii="Verdana" w:eastAsia="Times New Roman" w:hAnsi="Verdana" w:cs="Times New Roman"/>
                <w:b/>
                <w:bCs/>
                <w:color w:val="000000"/>
                <w:sz w:val="20"/>
                <w:szCs w:val="20"/>
                <w:lang w:val="en-US"/>
              </w:rPr>
              <w:t>Region / Country</w:t>
            </w:r>
          </w:p>
          <w:p w14:paraId="3F0746DE" w14:textId="77777777" w:rsidR="00F01BFD" w:rsidRPr="002A2D2E" w:rsidRDefault="00F01BFD" w:rsidP="002A2D2E">
            <w:pPr>
              <w:spacing w:after="0" w:line="240" w:lineRule="auto"/>
              <w:rPr>
                <w:rFonts w:ascii="Verdana" w:eastAsia="Times New Roman" w:hAnsi="Verdana" w:cs="Times New Roman"/>
                <w:b/>
                <w:bCs/>
                <w:color w:val="000000"/>
                <w:sz w:val="20"/>
                <w:szCs w:val="20"/>
                <w:lang w:val="en-US"/>
              </w:rPr>
            </w:pPr>
          </w:p>
        </w:tc>
        <w:tc>
          <w:tcPr>
            <w:tcW w:w="1254" w:type="dxa"/>
            <w:tcBorders>
              <w:top w:val="single" w:sz="8" w:space="0" w:color="000000"/>
              <w:left w:val="single" w:sz="4" w:space="0" w:color="auto"/>
              <w:bottom w:val="single" w:sz="8" w:space="0" w:color="000000"/>
              <w:right w:val="single" w:sz="8" w:space="0" w:color="000000"/>
            </w:tcBorders>
            <w:shd w:val="clear" w:color="auto" w:fill="auto"/>
            <w:vAlign w:val="center"/>
            <w:hideMark/>
          </w:tcPr>
          <w:p w14:paraId="15368D17"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Raw Material Sourcing</w:t>
            </w:r>
          </w:p>
        </w:tc>
        <w:tc>
          <w:tcPr>
            <w:tcW w:w="1188" w:type="dxa"/>
            <w:tcBorders>
              <w:top w:val="single" w:sz="8" w:space="0" w:color="000000"/>
              <w:left w:val="nil"/>
              <w:bottom w:val="single" w:sz="8" w:space="0" w:color="000000"/>
              <w:right w:val="single" w:sz="8" w:space="0" w:color="000000"/>
            </w:tcBorders>
            <w:shd w:val="clear" w:color="auto" w:fill="auto"/>
            <w:vAlign w:val="center"/>
            <w:hideMark/>
          </w:tcPr>
          <w:p w14:paraId="68CF680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Product Demand</w:t>
            </w:r>
          </w:p>
        </w:tc>
        <w:tc>
          <w:tcPr>
            <w:tcW w:w="1372" w:type="dxa"/>
            <w:tcBorders>
              <w:top w:val="single" w:sz="8" w:space="0" w:color="000000"/>
              <w:left w:val="nil"/>
              <w:bottom w:val="single" w:sz="8" w:space="0" w:color="000000"/>
              <w:right w:val="single" w:sz="8" w:space="0" w:color="000000"/>
            </w:tcBorders>
            <w:shd w:val="clear" w:color="auto" w:fill="auto"/>
            <w:vAlign w:val="center"/>
            <w:hideMark/>
          </w:tcPr>
          <w:p w14:paraId="77D77324" w14:textId="77777777"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Capital Cost </w:t>
            </w:r>
          </w:p>
        </w:tc>
        <w:tc>
          <w:tcPr>
            <w:tcW w:w="1315" w:type="dxa"/>
            <w:tcBorders>
              <w:top w:val="single" w:sz="8" w:space="0" w:color="000000"/>
              <w:left w:val="nil"/>
              <w:bottom w:val="single" w:sz="8" w:space="0" w:color="000000"/>
              <w:right w:val="single" w:sz="8" w:space="0" w:color="000000"/>
            </w:tcBorders>
            <w:shd w:val="clear" w:color="auto" w:fill="auto"/>
            <w:vAlign w:val="center"/>
            <w:hideMark/>
          </w:tcPr>
          <w:p w14:paraId="1F6923AA" w14:textId="77DED111"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 xml:space="preserve">Operating Cost </w:t>
            </w:r>
          </w:p>
        </w:tc>
        <w:tc>
          <w:tcPr>
            <w:tcW w:w="1921" w:type="dxa"/>
            <w:tcBorders>
              <w:top w:val="single" w:sz="8" w:space="0" w:color="000000"/>
              <w:left w:val="nil"/>
              <w:bottom w:val="single" w:sz="8" w:space="0" w:color="000000"/>
              <w:right w:val="single" w:sz="8" w:space="0" w:color="000000"/>
            </w:tcBorders>
            <w:shd w:val="clear" w:color="auto" w:fill="auto"/>
            <w:vAlign w:val="center"/>
            <w:hideMark/>
          </w:tcPr>
          <w:p w14:paraId="1F8A06B4" w14:textId="409971A3"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Project Implementation</w:t>
            </w:r>
          </w:p>
        </w:tc>
        <w:tc>
          <w:tcPr>
            <w:tcW w:w="1744" w:type="dxa"/>
            <w:tcBorders>
              <w:top w:val="single" w:sz="8" w:space="0" w:color="000000"/>
              <w:left w:val="nil"/>
              <w:bottom w:val="single" w:sz="8" w:space="0" w:color="000000"/>
              <w:right w:val="single" w:sz="8" w:space="0" w:color="000000"/>
            </w:tcBorders>
            <w:shd w:val="clear" w:color="auto" w:fill="auto"/>
            <w:vAlign w:val="center"/>
            <w:hideMark/>
          </w:tcPr>
          <w:p w14:paraId="0D2FE7FB" w14:textId="401EAB8A" w:rsidR="00F01BFD" w:rsidRPr="002A2D2E" w:rsidRDefault="00F01BFD" w:rsidP="002A2D2E">
            <w:pPr>
              <w:spacing w:after="0" w:line="240" w:lineRule="auto"/>
              <w:jc w:val="center"/>
              <w:rPr>
                <w:rFonts w:ascii="Verdana" w:eastAsia="Times New Roman" w:hAnsi="Verdana" w:cs="Times New Roman"/>
                <w:b/>
                <w:bCs/>
                <w:color w:val="000000"/>
                <w:sz w:val="18"/>
                <w:szCs w:val="18"/>
                <w:lang w:val="en-US"/>
              </w:rPr>
            </w:pPr>
            <w:r w:rsidRPr="002A2D2E">
              <w:rPr>
                <w:rFonts w:ascii="Verdana" w:eastAsia="Times New Roman" w:hAnsi="Verdana" w:cs="Times New Roman"/>
                <w:b/>
                <w:bCs/>
                <w:color w:val="000000"/>
                <w:sz w:val="18"/>
                <w:szCs w:val="18"/>
                <w:lang w:val="en-US"/>
              </w:rPr>
              <w:t>Overall Attractiveness</w:t>
            </w:r>
          </w:p>
        </w:tc>
      </w:tr>
      <w:tr w:rsidR="00F01BFD" w:rsidRPr="002A2D2E" w14:paraId="483F981A" w14:textId="77777777" w:rsidTr="004D3294">
        <w:trPr>
          <w:trHeight w:val="546"/>
        </w:trPr>
        <w:tc>
          <w:tcPr>
            <w:tcW w:w="1337"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093EC56D"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Middle East</w:t>
            </w:r>
          </w:p>
        </w:tc>
        <w:tc>
          <w:tcPr>
            <w:tcW w:w="1254" w:type="dxa"/>
            <w:tcBorders>
              <w:top w:val="nil"/>
              <w:left w:val="nil"/>
              <w:bottom w:val="single" w:sz="8" w:space="0" w:color="000000"/>
              <w:right w:val="single" w:sz="8" w:space="0" w:color="000000"/>
            </w:tcBorders>
            <w:shd w:val="clear" w:color="auto" w:fill="auto"/>
            <w:hideMark/>
          </w:tcPr>
          <w:p w14:paraId="4828A08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59A2757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48815229"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2439D95F" w14:textId="1E154D7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5A54C942" w14:textId="3A9A3269"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01B9C837" w14:textId="1CF70FD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CDEDA"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4ABAF749"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US</w:t>
            </w:r>
          </w:p>
        </w:tc>
        <w:tc>
          <w:tcPr>
            <w:tcW w:w="1254" w:type="dxa"/>
            <w:tcBorders>
              <w:top w:val="nil"/>
              <w:left w:val="nil"/>
              <w:bottom w:val="single" w:sz="8" w:space="0" w:color="000000"/>
              <w:right w:val="single" w:sz="8" w:space="0" w:color="000000"/>
            </w:tcBorders>
            <w:shd w:val="clear" w:color="auto" w:fill="auto"/>
            <w:hideMark/>
          </w:tcPr>
          <w:p w14:paraId="01AD7D3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77A89A3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1A301808" w14:textId="0089E32E" w:rsidR="00F01BFD" w:rsidRPr="002A2D2E" w:rsidRDefault="00F01BFD" w:rsidP="002A2D2E">
            <w:pPr>
              <w:spacing w:after="0" w:line="240" w:lineRule="auto"/>
              <w:rPr>
                <w:rFonts w:ascii="Arial" w:eastAsia="Times New Roman" w:hAnsi="Arial" w:cs="Arial"/>
                <w:sz w:val="36"/>
                <w:szCs w:val="36"/>
                <w:lang w:val="en-US"/>
              </w:rPr>
            </w:pPr>
            <w:r w:rsidRPr="002A2D2E">
              <w:rPr>
                <w:rFonts w:ascii="Calibri" w:eastAsia="Times New Roman" w:hAnsi="Calibri" w:cs="Times New Roman"/>
                <w:noProof/>
                <w:color w:val="000000"/>
                <w:lang w:val="en-US"/>
              </w:rPr>
              <w:drawing>
                <wp:anchor distT="0" distB="0" distL="114300" distR="114300" simplePos="0" relativeHeight="252607488" behindDoc="0" locked="0" layoutInCell="1" allowOverlap="1" wp14:anchorId="6129DB55" wp14:editId="08F7C4F2">
                  <wp:simplePos x="0" y="0"/>
                  <wp:positionH relativeFrom="column">
                    <wp:posOffset>-1630045</wp:posOffset>
                  </wp:positionH>
                  <wp:positionV relativeFrom="paragraph">
                    <wp:posOffset>-534670</wp:posOffset>
                  </wp:positionV>
                  <wp:extent cx="5283835" cy="2168525"/>
                  <wp:effectExtent l="0" t="0" r="0" b="0"/>
                  <wp:wrapNone/>
                  <wp:docPr id="1025" name="Picture 1025" descr="Icon, bubble chart&#10;&#10;Description automatically generated">
                    <a:extLst xmlns:a="http://schemas.openxmlformats.org/drawingml/2006/main">
                      <a:ext uri="{FF2B5EF4-FFF2-40B4-BE49-F238E27FC236}">
                        <a16:creationId xmlns:a16="http://schemas.microsoft.com/office/drawing/2014/main" id="{6AF21341-91D7-4363-9E92-F98267AEA25B}"/>
                      </a:ext>
                    </a:extLst>
                  </wp:docPr>
                  <wp:cNvGraphicFramePr/>
                  <a:graphic xmlns:a="http://schemas.openxmlformats.org/drawingml/2006/main">
                    <a:graphicData uri="http://schemas.openxmlformats.org/drawingml/2006/picture">
                      <pic:pic xmlns:pic="http://schemas.openxmlformats.org/drawingml/2006/picture">
                        <pic:nvPicPr>
                          <pic:cNvPr id="1025" name="Picture 1025" descr="Icon, bubble chart&#10;&#10;Description automatically generated">
                            <a:extLst>
                              <a:ext uri="{FF2B5EF4-FFF2-40B4-BE49-F238E27FC236}">
                                <a16:creationId xmlns:a16="http://schemas.microsoft.com/office/drawing/2014/main" id="{6AF21341-91D7-4363-9E92-F98267AEA25B}"/>
                              </a:ext>
                            </a:extLst>
                          </pic:cNvPr>
                          <pic:cNvPicPr>
                            <a:picLocks noChangeAspect="1"/>
                          </pic:cNvPicPr>
                        </pic:nvPicPr>
                        <pic:blipFill>
                          <a:blip r:embed="rId14"/>
                          <a:stretch>
                            <a:fillRect/>
                          </a:stretch>
                        </pic:blipFill>
                        <pic:spPr>
                          <a:xfrm>
                            <a:off x="0" y="0"/>
                            <a:ext cx="5283835" cy="2168525"/>
                          </a:xfrm>
                          <a:prstGeom prst="rect">
                            <a:avLst/>
                          </a:prstGeom>
                        </pic:spPr>
                      </pic:pic>
                    </a:graphicData>
                  </a:graphic>
                  <wp14:sizeRelH relativeFrom="page">
                    <wp14:pctWidth>0</wp14:pctWidth>
                  </wp14:sizeRelH>
                  <wp14:sizeRelV relativeFrom="page">
                    <wp14:pctHeight>0</wp14:pctHeight>
                  </wp14:sizeRelV>
                </wp:anchor>
              </w:drawing>
            </w: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4216A760" w14:textId="7BB84030"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7A1FD7C0"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32A4E4B3" w14:textId="7875766C"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77239A68"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F6E5466"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Europe</w:t>
            </w:r>
          </w:p>
        </w:tc>
        <w:tc>
          <w:tcPr>
            <w:tcW w:w="1254" w:type="dxa"/>
            <w:tcBorders>
              <w:top w:val="nil"/>
              <w:left w:val="nil"/>
              <w:bottom w:val="single" w:sz="8" w:space="0" w:color="000000"/>
              <w:right w:val="single" w:sz="8" w:space="0" w:color="000000"/>
            </w:tcBorders>
            <w:shd w:val="clear" w:color="auto" w:fill="auto"/>
            <w:hideMark/>
          </w:tcPr>
          <w:p w14:paraId="16A882A2"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59A82F75"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24317498" w14:textId="3C2ACCA3"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1852C3F0" w14:textId="36061CE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3A338410" w14:textId="06A7889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655E244A" w14:textId="2774B6F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291465BE"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000000" w:fill="A9D18E"/>
            <w:vAlign w:val="center"/>
            <w:hideMark/>
          </w:tcPr>
          <w:p w14:paraId="2BE77C4C"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India</w:t>
            </w:r>
          </w:p>
        </w:tc>
        <w:tc>
          <w:tcPr>
            <w:tcW w:w="1254" w:type="dxa"/>
            <w:tcBorders>
              <w:top w:val="nil"/>
              <w:left w:val="nil"/>
              <w:bottom w:val="single" w:sz="8" w:space="0" w:color="000000"/>
              <w:right w:val="single" w:sz="8" w:space="0" w:color="000000"/>
            </w:tcBorders>
            <w:shd w:val="clear" w:color="000000" w:fill="A9D18E"/>
            <w:hideMark/>
          </w:tcPr>
          <w:p w14:paraId="6A98347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000000" w:fill="A9D18E"/>
            <w:hideMark/>
          </w:tcPr>
          <w:p w14:paraId="6C21B6A8"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000000" w:fill="A9D18E"/>
            <w:hideMark/>
          </w:tcPr>
          <w:p w14:paraId="64694DC7"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000000" w:fill="A9D18E"/>
            <w:hideMark/>
          </w:tcPr>
          <w:p w14:paraId="36D9CA26" w14:textId="19D56D92"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000000" w:fill="A9D18E"/>
            <w:hideMark/>
          </w:tcPr>
          <w:p w14:paraId="5C2CDB23" w14:textId="572ECB82"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000000" w:fill="A9D18E"/>
            <w:hideMark/>
          </w:tcPr>
          <w:p w14:paraId="3FDFA48F" w14:textId="27B8FEB8"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r w:rsidR="00F01BFD" w:rsidRPr="002A2D2E" w14:paraId="6FAE5F93" w14:textId="77777777" w:rsidTr="004D3294">
        <w:trPr>
          <w:trHeight w:val="499"/>
        </w:trPr>
        <w:tc>
          <w:tcPr>
            <w:tcW w:w="1337" w:type="dxa"/>
            <w:tcBorders>
              <w:top w:val="nil"/>
              <w:left w:val="single" w:sz="8" w:space="0" w:color="000000"/>
              <w:bottom w:val="single" w:sz="8" w:space="0" w:color="000000"/>
              <w:right w:val="single" w:sz="8" w:space="0" w:color="000000"/>
            </w:tcBorders>
            <w:shd w:val="clear" w:color="auto" w:fill="auto"/>
            <w:vAlign w:val="center"/>
            <w:hideMark/>
          </w:tcPr>
          <w:p w14:paraId="0E8FE945" w14:textId="77777777" w:rsidR="00F01BFD" w:rsidRPr="002A2D2E" w:rsidRDefault="00F01BFD" w:rsidP="002A2D2E">
            <w:pPr>
              <w:spacing w:after="0" w:line="240" w:lineRule="auto"/>
              <w:jc w:val="center"/>
              <w:rPr>
                <w:rFonts w:ascii="Verdana" w:eastAsia="Times New Roman" w:hAnsi="Verdana" w:cs="Times New Roman"/>
                <w:b/>
                <w:bCs/>
                <w:color w:val="000000"/>
                <w:sz w:val="20"/>
                <w:szCs w:val="20"/>
                <w:lang w:val="en-US"/>
              </w:rPr>
            </w:pPr>
            <w:r w:rsidRPr="002A2D2E">
              <w:rPr>
                <w:rFonts w:ascii="Verdana" w:eastAsia="Times New Roman" w:hAnsi="Verdana" w:cs="Times New Roman"/>
                <w:b/>
                <w:bCs/>
                <w:color w:val="000000"/>
                <w:sz w:val="20"/>
                <w:szCs w:val="20"/>
                <w:lang w:val="en-US"/>
              </w:rPr>
              <w:t>China</w:t>
            </w:r>
          </w:p>
        </w:tc>
        <w:tc>
          <w:tcPr>
            <w:tcW w:w="1254" w:type="dxa"/>
            <w:tcBorders>
              <w:top w:val="nil"/>
              <w:left w:val="nil"/>
              <w:bottom w:val="single" w:sz="8" w:space="0" w:color="000000"/>
              <w:right w:val="single" w:sz="8" w:space="0" w:color="000000"/>
            </w:tcBorders>
            <w:shd w:val="clear" w:color="auto" w:fill="auto"/>
            <w:hideMark/>
          </w:tcPr>
          <w:p w14:paraId="41F4ABDF"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188" w:type="dxa"/>
            <w:tcBorders>
              <w:top w:val="nil"/>
              <w:left w:val="nil"/>
              <w:bottom w:val="single" w:sz="8" w:space="0" w:color="000000"/>
              <w:right w:val="single" w:sz="8" w:space="0" w:color="000000"/>
            </w:tcBorders>
            <w:shd w:val="clear" w:color="auto" w:fill="auto"/>
            <w:hideMark/>
          </w:tcPr>
          <w:p w14:paraId="62725F81"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72" w:type="dxa"/>
            <w:tcBorders>
              <w:top w:val="nil"/>
              <w:left w:val="nil"/>
              <w:bottom w:val="single" w:sz="8" w:space="0" w:color="000000"/>
              <w:right w:val="single" w:sz="8" w:space="0" w:color="000000"/>
            </w:tcBorders>
            <w:shd w:val="clear" w:color="auto" w:fill="auto"/>
            <w:hideMark/>
          </w:tcPr>
          <w:p w14:paraId="58C6BB5E" w14:textId="7777777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315" w:type="dxa"/>
            <w:tcBorders>
              <w:top w:val="nil"/>
              <w:left w:val="nil"/>
              <w:bottom w:val="single" w:sz="8" w:space="0" w:color="000000"/>
              <w:right w:val="single" w:sz="8" w:space="0" w:color="000000"/>
            </w:tcBorders>
            <w:shd w:val="clear" w:color="auto" w:fill="auto"/>
            <w:hideMark/>
          </w:tcPr>
          <w:p w14:paraId="5B0EE761" w14:textId="7B99EAEB"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921" w:type="dxa"/>
            <w:tcBorders>
              <w:top w:val="nil"/>
              <w:left w:val="nil"/>
              <w:bottom w:val="single" w:sz="8" w:space="0" w:color="000000"/>
              <w:right w:val="single" w:sz="8" w:space="0" w:color="000000"/>
            </w:tcBorders>
            <w:shd w:val="clear" w:color="auto" w:fill="auto"/>
            <w:hideMark/>
          </w:tcPr>
          <w:p w14:paraId="65CF5318" w14:textId="04B81965"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c>
          <w:tcPr>
            <w:tcW w:w="1744" w:type="dxa"/>
            <w:tcBorders>
              <w:top w:val="nil"/>
              <w:left w:val="nil"/>
              <w:bottom w:val="single" w:sz="8" w:space="0" w:color="000000"/>
              <w:right w:val="single" w:sz="8" w:space="0" w:color="000000"/>
            </w:tcBorders>
            <w:shd w:val="clear" w:color="auto" w:fill="auto"/>
            <w:hideMark/>
          </w:tcPr>
          <w:p w14:paraId="5DB3BE45" w14:textId="78A3A3B7" w:rsidR="00F01BFD" w:rsidRPr="002A2D2E" w:rsidRDefault="00F01BFD" w:rsidP="002A2D2E">
            <w:pPr>
              <w:spacing w:after="0" w:line="240" w:lineRule="auto"/>
              <w:rPr>
                <w:rFonts w:ascii="Arial" w:eastAsia="Times New Roman" w:hAnsi="Arial" w:cs="Arial"/>
                <w:sz w:val="36"/>
                <w:szCs w:val="36"/>
                <w:lang w:val="en-US"/>
              </w:rPr>
            </w:pPr>
            <w:r w:rsidRPr="002A2D2E">
              <w:rPr>
                <w:rFonts w:ascii="Arial" w:eastAsia="Times New Roman" w:hAnsi="Arial" w:cs="Arial"/>
                <w:sz w:val="36"/>
                <w:szCs w:val="36"/>
                <w:lang w:val="en-US"/>
              </w:rPr>
              <w:t> </w:t>
            </w:r>
          </w:p>
        </w:tc>
      </w:tr>
    </w:tbl>
    <w:p w14:paraId="2FCA5FBB" w14:textId="25B2E121" w:rsidR="00917F46" w:rsidRDefault="002851CB" w:rsidP="00363CE1">
      <w:pPr>
        <w:adjustRightInd w:val="0"/>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62048" behindDoc="0" locked="0" layoutInCell="1" allowOverlap="1" wp14:anchorId="1CF6637B" wp14:editId="244B3595">
                <wp:simplePos x="0" y="0"/>
                <wp:positionH relativeFrom="margin">
                  <wp:posOffset>4474845</wp:posOffset>
                </wp:positionH>
                <wp:positionV relativeFrom="paragraph">
                  <wp:posOffset>118745</wp:posOffset>
                </wp:positionV>
                <wp:extent cx="1680210" cy="292735"/>
                <wp:effectExtent l="0" t="0" r="0" b="0"/>
                <wp:wrapNone/>
                <wp:docPr id="109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CF6637B" id="TextBox 4" o:spid="_x0000_s1029" type="#_x0000_t202" style="position:absolute;left:0;text-align:left;margin-left:352.35pt;margin-top:9.35pt;width:132.3pt;height:23.0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wVpAEAADADAAAOAAAAZHJzL2Uyb0RvYy54bWysUk1v2zAMvQ/YfxB0X+S4Wz+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" filled="f" stroked="f">
                <v:textbox style="mso-fit-shape-to-text:t">
                  <w:txbxContent>
                    <w:p w14:paraId="60145076"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BF19E7">
        <w:rPr>
          <w:rFonts w:ascii="Arial" w:hAnsi="Arial" w:cs="Arial"/>
          <w:noProof/>
        </w:rPr>
        <mc:AlternateContent>
          <mc:Choice Requires="wpg">
            <w:drawing>
              <wp:anchor distT="0" distB="0" distL="114300" distR="114300" simplePos="0" relativeHeight="252499968" behindDoc="0" locked="0" layoutInCell="1" allowOverlap="1" wp14:anchorId="1A03256D" wp14:editId="74535B69">
                <wp:simplePos x="0" y="0"/>
                <wp:positionH relativeFrom="column">
                  <wp:posOffset>2276475</wp:posOffset>
                </wp:positionH>
                <wp:positionV relativeFrom="paragraph">
                  <wp:posOffset>116205</wp:posOffset>
                </wp:positionV>
                <wp:extent cx="4286250" cy="580178"/>
                <wp:effectExtent l="0" t="0" r="0" b="10795"/>
                <wp:wrapNone/>
                <wp:docPr id="146" name="Group 146"/>
                <wp:cNvGraphicFramePr/>
                <a:graphic xmlns:a="http://schemas.openxmlformats.org/drawingml/2006/main">
                  <a:graphicData uri="http://schemas.microsoft.com/office/word/2010/wordprocessingGroup">
                    <wpg:wgp>
                      <wpg:cNvGrpSpPr/>
                      <wpg:grpSpPr>
                        <a:xfrm>
                          <a:off x="0" y="0"/>
                          <a:ext cx="4286250" cy="580178"/>
                          <a:chOff x="0" y="-304147"/>
                          <a:chExt cx="2856856" cy="1272010"/>
                        </a:xfrm>
                      </wpg:grpSpPr>
                      <wpg:graphicFrame>
                        <wpg:cNvPr id="148" name="Chart 148"/>
                        <wpg:cNvFrPr/>
                        <wpg:xfrm>
                          <a:off x="27295" y="-304147"/>
                          <a:ext cx="832485" cy="456564"/>
                        </wpg:xfrm>
                        <a:graphic>
                          <a:graphicData uri="http://schemas.openxmlformats.org/drawingml/2006/chart">
                            <c:chart xmlns:c="http://schemas.openxmlformats.org/drawingml/2006/chart" xmlns:r="http://schemas.openxmlformats.org/officeDocument/2006/relationships" r:id="rId15"/>
                          </a:graphicData>
                        </a:graphic>
                      </wpg:graphicFrame>
                      <wpg:graphicFrame>
                        <wpg:cNvPr id="150" name="Chart 150"/>
                        <wpg:cNvFrPr/>
                        <wpg:xfrm>
                          <a:off x="0" y="559558"/>
                          <a:ext cx="853440" cy="408305"/>
                        </wpg:xfrm>
                        <a:graphic>
                          <a:graphicData uri="http://schemas.openxmlformats.org/drawingml/2006/chart">
                            <c:chart xmlns:c="http://schemas.openxmlformats.org/drawingml/2006/chart" xmlns:r="http://schemas.openxmlformats.org/officeDocument/2006/relationships" r:id="rId16"/>
                          </a:graphicData>
                        </a:graphic>
                      </wpg:graphicFrame>
                      <wps:wsp>
                        <wps:cNvPr id="151" name="TextBox 46"/>
                        <wps:cNvSpPr txBox="1"/>
                        <wps:spPr>
                          <a:xfrm>
                            <a:off x="832514" y="456564"/>
                            <a:ext cx="2024342" cy="474350"/>
                          </a:xfrm>
                          <a:prstGeom prst="rect">
                            <a:avLst/>
                          </a:prstGeom>
                          <a:noFill/>
                        </wps:spPr>
                        <wps:txb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03256D" id="Group 146" o:spid="_x0000_s1030" style="position:absolute;left:0;text-align:left;margin-left:179.25pt;margin-top:9.15pt;width:337.5pt;height:45.7pt;z-index:252499968;mso-width-relative:margin;mso-height-relative:margin" coordorigin=",-3041" coordsize="28568,12720"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KAAAAAAAAACEAduMJfagl&#10;AACoJQAALQAAAGRycy9lbWJlZGRpbmdzL01pY3Jvc29mdF9FeGNlbF9Xb3Jrc2hlZXQueGxzeFBL&#10;AwQUAAYACAAAACEA3SuLWGwBAAAQ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CgAAAAAAAAAhAKffLwuyJQAAsiUAAC4AAABkcnMvZW1iZWRkaW5ncy9NaWNyb3NvZnRfRXhjZWxf&#10;V29ya3NoZWV0MS54bHN4UEsDBBQABgAIAAAAIQDdK4tYbAEAABAF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48" o:spid="_x0000_s1031" type="#_x0000_t75" style="position:absolute;left:243;top:-3175;width:8411;height:4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">
                  <v:imagedata r:id="rId17" o:title=""/>
                  <o:lock v:ext="edit" aspectratio="f"/>
                </v:shape>
                <v:shape id="Chart 150" o:spid="_x0000_s1032" type="#_x0000_t75" style="position:absolute;left:-40;top:5512;width:8613;height:42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">
                  <v:imagedata r:id="rId18" o:title=""/>
                  <o:lock v:ext="edit" aspectratio="f"/>
                </v:shape>
                <v:shape id="_x0000_s1033" type="#_x0000_t202" style="position:absolute;left:8325;top:4565;width:20243;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5E12ED" w14:textId="77777777" w:rsidR="0068266D" w:rsidRPr="007E0310" w:rsidRDefault="0068266D" w:rsidP="0068266D">
                        <w:pPr>
                          <w:rPr>
                            <w:rFonts w:hAnsi="Calibri"/>
                            <w:color w:val="000000" w:themeColor="text1"/>
                            <w:kern w:val="24"/>
                            <w:sz w:val="16"/>
                            <w:szCs w:val="16"/>
                            <w:lang w:val="en-US"/>
                          </w:rPr>
                        </w:pPr>
                        <w:r w:rsidRPr="007E0310">
                          <w:rPr>
                            <w:rFonts w:hAnsi="Calibri"/>
                            <w:color w:val="000000" w:themeColor="text1"/>
                            <w:kern w:val="24"/>
                            <w:sz w:val="16"/>
                            <w:szCs w:val="16"/>
                            <w:lang w:val="en-US"/>
                          </w:rPr>
                          <w:t>Highly Attractive</w:t>
                        </w:r>
                      </w:p>
                    </w:txbxContent>
                  </v:textbox>
                </v:shape>
              </v:group>
              <o:OLEObject Type="Embed" ProgID="Excel.Chart.8" ShapeID="Chart 148" DrawAspect="Content" ObjectID="_1699367567" r:id="rId19">
                <o:FieldCodes>\s</o:FieldCodes>
              </o:OLEObject>
              <o:OLEObject Type="Embed" ProgID="Excel.Chart.8" ShapeID="Chart 150" DrawAspect="Content" ObjectID="_1699367568" r:id="rId20">
                <o:FieldCodes>\s</o:FieldCodes>
              </o:OLEObject>
            </w:pict>
          </mc:Fallback>
        </mc:AlternateContent>
      </w:r>
      <w:r>
        <w:rPr>
          <w:noProof/>
        </w:rPr>
        <mc:AlternateContent>
          <mc:Choice Requires="wps">
            <w:drawing>
              <wp:anchor distT="0" distB="0" distL="114300" distR="114300" simplePos="0" relativeHeight="252609536" behindDoc="0" locked="0" layoutInCell="1" allowOverlap="1" wp14:anchorId="30BCCBE5" wp14:editId="3CE6B385">
                <wp:simplePos x="0" y="0"/>
                <wp:positionH relativeFrom="column">
                  <wp:posOffset>3564531</wp:posOffset>
                </wp:positionH>
                <wp:positionV relativeFrom="paragraph">
                  <wp:posOffset>142875</wp:posOffset>
                </wp:positionV>
                <wp:extent cx="3037197" cy="222829"/>
                <wp:effectExtent l="0" t="0" r="0" b="0"/>
                <wp:wrapNone/>
                <wp:docPr id="56" name="TextBox 46"/>
                <wp:cNvGraphicFramePr/>
                <a:graphic xmlns:a="http://schemas.openxmlformats.org/drawingml/2006/main">
                  <a:graphicData uri="http://schemas.microsoft.com/office/word/2010/wordprocessingShape">
                    <wps:wsp>
                      <wps:cNvSpPr txBox="1"/>
                      <wps:spPr>
                        <a:xfrm>
                          <a:off x="0" y="0"/>
                          <a:ext cx="3037197" cy="222829"/>
                        </a:xfrm>
                        <a:prstGeom prst="rect">
                          <a:avLst/>
                        </a:prstGeom>
                        <a:noFill/>
                      </wps:spPr>
                      <wps:txb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BCCBE5" id="TextBox 46" o:spid="_x0000_s1034" type="#_x0000_t202" style="position:absolute;left:0;text-align:left;margin-left:280.65pt;margin-top:11.25pt;width:239.15pt;height:17.5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" filled="f" stroked="f">
                <v:textbox>
                  <w:txbxContent>
                    <w:p w14:paraId="649B4BC4" w14:textId="371277BE" w:rsidR="00F01BFD" w:rsidRPr="007E0310" w:rsidRDefault="00F01BFD" w:rsidP="00F01BFD">
                      <w:pPr>
                        <w:rPr>
                          <w:rFonts w:hAnsi="Calibri"/>
                          <w:color w:val="000000" w:themeColor="text1"/>
                          <w:kern w:val="24"/>
                          <w:sz w:val="16"/>
                          <w:szCs w:val="16"/>
                          <w:lang w:val="en-US"/>
                        </w:rPr>
                      </w:pPr>
                      <w:r>
                        <w:rPr>
                          <w:rFonts w:hAnsi="Calibri"/>
                          <w:color w:val="000000" w:themeColor="text1"/>
                          <w:kern w:val="24"/>
                          <w:sz w:val="16"/>
                          <w:szCs w:val="16"/>
                          <w:lang w:val="en-US"/>
                        </w:rPr>
                        <w:t>Unat</w:t>
                      </w:r>
                      <w:r w:rsidRPr="007E0310">
                        <w:rPr>
                          <w:rFonts w:hAnsi="Calibri"/>
                          <w:color w:val="000000" w:themeColor="text1"/>
                          <w:kern w:val="24"/>
                          <w:sz w:val="16"/>
                          <w:szCs w:val="16"/>
                          <w:lang w:val="en-US"/>
                        </w:rPr>
                        <w:t>tractive</w:t>
                      </w:r>
                    </w:p>
                  </w:txbxContent>
                </v:textbox>
              </v:shape>
            </w:pict>
          </mc:Fallback>
        </mc:AlternateContent>
      </w:r>
    </w:p>
    <w:p w14:paraId="676A1F71" w14:textId="75517892" w:rsidR="002851CB" w:rsidRDefault="002851CB" w:rsidP="00363CE1">
      <w:pPr>
        <w:adjustRightInd w:val="0"/>
        <w:spacing w:line="360" w:lineRule="auto"/>
        <w:jc w:val="both"/>
        <w:rPr>
          <w:rFonts w:ascii="Arial" w:eastAsia="Verdana" w:hAnsi="Arial" w:cs="Arial"/>
          <w:b/>
          <w:bCs/>
          <w:color w:val="000000" w:themeColor="text1"/>
          <w:kern w:val="24"/>
          <w:sz w:val="24"/>
          <w:szCs w:val="24"/>
        </w:rPr>
      </w:pPr>
    </w:p>
    <w:p w14:paraId="518B829B" w14:textId="77777777" w:rsidR="002851CB" w:rsidRDefault="002851CB" w:rsidP="00363CE1">
      <w:pPr>
        <w:adjustRightInd w:val="0"/>
        <w:spacing w:line="360" w:lineRule="auto"/>
        <w:jc w:val="both"/>
        <w:rPr>
          <w:rFonts w:ascii="Arial" w:eastAsia="Verdana" w:hAnsi="Arial" w:cs="Arial"/>
          <w:b/>
          <w:bCs/>
          <w:color w:val="000000" w:themeColor="text1"/>
          <w:kern w:val="24"/>
          <w:sz w:val="24"/>
          <w:szCs w:val="24"/>
        </w:rPr>
      </w:pPr>
    </w:p>
    <w:p w14:paraId="31FB94A3" w14:textId="4FE56E6E" w:rsidR="002A2D2E" w:rsidRPr="00917F46" w:rsidRDefault="00917F46" w:rsidP="00363CE1">
      <w:pPr>
        <w:adjustRightInd w:val="0"/>
        <w:spacing w:line="360" w:lineRule="auto"/>
        <w:jc w:val="both"/>
        <w:rPr>
          <w:rFonts w:ascii="Arial" w:eastAsia="Verdana" w:hAnsi="Arial" w:cs="Arial"/>
          <w:color w:val="000000" w:themeColor="text1"/>
          <w:kern w:val="24"/>
          <w:sz w:val="24"/>
          <w:szCs w:val="24"/>
        </w:rPr>
      </w:pPr>
      <w:r w:rsidRPr="00917F46">
        <w:rPr>
          <w:rFonts w:ascii="Arial" w:eastAsia="Verdana" w:hAnsi="Arial" w:cs="Arial"/>
          <w:b/>
          <w:bCs/>
          <w:color w:val="000000" w:themeColor="text1"/>
          <w:kern w:val="24"/>
          <w:sz w:val="24"/>
          <w:szCs w:val="24"/>
        </w:rPr>
        <w:t>Real GDP Growth Forecast for Major Economies</w:t>
      </w:r>
    </w:p>
    <w:tbl>
      <w:tblPr>
        <w:tblW w:w="10102" w:type="dxa"/>
        <w:tblLook w:val="0420" w:firstRow="1" w:lastRow="0" w:firstColumn="0" w:lastColumn="0" w:noHBand="0" w:noVBand="1"/>
      </w:tblPr>
      <w:tblGrid>
        <w:gridCol w:w="2836"/>
        <w:gridCol w:w="2422"/>
        <w:gridCol w:w="2422"/>
        <w:gridCol w:w="2422"/>
      </w:tblGrid>
      <w:tr w:rsidR="002851CB" w:rsidRPr="002851CB" w14:paraId="3FCCBF44" w14:textId="77777777" w:rsidTr="00442CF8">
        <w:trPr>
          <w:trHeight w:val="501"/>
        </w:trPr>
        <w:tc>
          <w:tcPr>
            <w:tcW w:w="2836" w:type="dxa"/>
            <w:tcBorders>
              <w:top w:val="single" w:sz="8" w:space="0" w:color="FFC000"/>
              <w:left w:val="single" w:sz="8" w:space="0" w:color="FFC000"/>
              <w:bottom w:val="single" w:sz="12" w:space="0" w:color="FFC000"/>
              <w:right w:val="single" w:sz="8" w:space="0" w:color="FFC000"/>
            </w:tcBorders>
            <w:shd w:val="clear" w:color="000000" w:fill="8EAADB"/>
            <w:vAlign w:val="center"/>
            <w:hideMark/>
          </w:tcPr>
          <w:p w14:paraId="311FC2B6"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Country</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A7D8BDF"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2023</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2D6BB5FE"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val="en-US" w:eastAsia="en-IN"/>
              </w:rPr>
              <w:t>2025</w:t>
            </w:r>
          </w:p>
        </w:tc>
        <w:tc>
          <w:tcPr>
            <w:tcW w:w="2422" w:type="dxa"/>
            <w:tcBorders>
              <w:top w:val="single" w:sz="8" w:space="0" w:color="FFC000"/>
              <w:left w:val="nil"/>
              <w:bottom w:val="single" w:sz="12" w:space="0" w:color="FFC000"/>
              <w:right w:val="single" w:sz="8" w:space="0" w:color="FFC000"/>
            </w:tcBorders>
            <w:shd w:val="clear" w:color="000000" w:fill="8EAADB"/>
            <w:vAlign w:val="center"/>
            <w:hideMark/>
          </w:tcPr>
          <w:p w14:paraId="18318BCC" w14:textId="77777777" w:rsidR="002851CB" w:rsidRPr="002851CB" w:rsidRDefault="002851CB" w:rsidP="002851CB">
            <w:pPr>
              <w:spacing w:after="0" w:line="240" w:lineRule="auto"/>
              <w:jc w:val="center"/>
              <w:rPr>
                <w:rFonts w:ascii="Verdana" w:eastAsia="Times New Roman" w:hAnsi="Verdana" w:cs="Calibri"/>
                <w:b/>
                <w:bCs/>
                <w:color w:val="FFFFFF"/>
                <w:sz w:val="20"/>
                <w:szCs w:val="20"/>
                <w:lang w:eastAsia="en-IN"/>
              </w:rPr>
            </w:pPr>
            <w:r w:rsidRPr="002851CB">
              <w:rPr>
                <w:rFonts w:ascii="Verdana" w:eastAsia="Times New Roman" w:hAnsi="Verdana" w:cs="Calibri"/>
                <w:b/>
                <w:bCs/>
                <w:color w:val="FFFFFF"/>
                <w:sz w:val="20"/>
                <w:szCs w:val="20"/>
                <w:lang w:eastAsia="en-IN"/>
              </w:rPr>
              <w:t>2030</w:t>
            </w:r>
          </w:p>
        </w:tc>
      </w:tr>
      <w:tr w:rsidR="002851CB" w:rsidRPr="002851CB" w14:paraId="6DE38D83" w14:textId="77777777" w:rsidTr="00442CF8">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2CD26959"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1F20466A"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343A0422"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30BD6BF6" w14:textId="77777777" w:rsidR="002851CB" w:rsidRPr="002851CB" w:rsidRDefault="002851CB" w:rsidP="002851CB">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7.24%</w:t>
            </w:r>
          </w:p>
        </w:tc>
      </w:tr>
      <w:tr w:rsidR="002851CB" w:rsidRPr="002851CB" w14:paraId="00A53F55"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DB8CFE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China</w:t>
            </w:r>
          </w:p>
        </w:tc>
        <w:tc>
          <w:tcPr>
            <w:tcW w:w="2422" w:type="dxa"/>
            <w:tcBorders>
              <w:top w:val="nil"/>
              <w:left w:val="nil"/>
              <w:bottom w:val="single" w:sz="8" w:space="0" w:color="FFC000"/>
              <w:right w:val="single" w:sz="8" w:space="0" w:color="FFC000"/>
            </w:tcBorders>
            <w:shd w:val="clear" w:color="auto" w:fill="auto"/>
            <w:vAlign w:val="center"/>
            <w:hideMark/>
          </w:tcPr>
          <w:p w14:paraId="460DA25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5.75%</w:t>
            </w:r>
          </w:p>
        </w:tc>
        <w:tc>
          <w:tcPr>
            <w:tcW w:w="2422" w:type="dxa"/>
            <w:tcBorders>
              <w:top w:val="nil"/>
              <w:left w:val="nil"/>
              <w:bottom w:val="single" w:sz="8" w:space="0" w:color="FFC000"/>
              <w:right w:val="single" w:sz="8" w:space="0" w:color="FFC000"/>
            </w:tcBorders>
            <w:shd w:val="clear" w:color="auto" w:fill="auto"/>
            <w:vAlign w:val="center"/>
            <w:hideMark/>
          </w:tcPr>
          <w:p w14:paraId="1418FAD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5.60%</w:t>
            </w:r>
          </w:p>
        </w:tc>
        <w:tc>
          <w:tcPr>
            <w:tcW w:w="2422" w:type="dxa"/>
            <w:tcBorders>
              <w:top w:val="nil"/>
              <w:left w:val="nil"/>
              <w:bottom w:val="single" w:sz="8" w:space="0" w:color="FFC000"/>
              <w:right w:val="single" w:sz="8" w:space="0" w:color="FFC000"/>
            </w:tcBorders>
            <w:shd w:val="clear" w:color="auto" w:fill="auto"/>
            <w:vAlign w:val="center"/>
            <w:hideMark/>
          </w:tcPr>
          <w:p w14:paraId="1D5C7FF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5.28%</w:t>
            </w:r>
          </w:p>
        </w:tc>
      </w:tr>
      <w:tr w:rsidR="002851CB" w:rsidRPr="002851CB" w14:paraId="5E92F5B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E7B603E"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France</w:t>
            </w:r>
          </w:p>
        </w:tc>
        <w:tc>
          <w:tcPr>
            <w:tcW w:w="2422" w:type="dxa"/>
            <w:tcBorders>
              <w:top w:val="nil"/>
              <w:left w:val="nil"/>
              <w:bottom w:val="single" w:sz="8" w:space="0" w:color="FFC000"/>
              <w:right w:val="single" w:sz="8" w:space="0" w:color="FFC000"/>
            </w:tcBorders>
            <w:shd w:val="clear" w:color="000000" w:fill="FFF4E7"/>
            <w:vAlign w:val="center"/>
            <w:hideMark/>
          </w:tcPr>
          <w:p w14:paraId="3E28057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2.32%</w:t>
            </w:r>
          </w:p>
        </w:tc>
        <w:tc>
          <w:tcPr>
            <w:tcW w:w="2422" w:type="dxa"/>
            <w:tcBorders>
              <w:top w:val="nil"/>
              <w:left w:val="nil"/>
              <w:bottom w:val="single" w:sz="8" w:space="0" w:color="FFC000"/>
              <w:right w:val="single" w:sz="8" w:space="0" w:color="FFC000"/>
            </w:tcBorders>
            <w:shd w:val="clear" w:color="000000" w:fill="FFF4E7"/>
            <w:vAlign w:val="center"/>
            <w:hideMark/>
          </w:tcPr>
          <w:p w14:paraId="20675EF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1.76%</w:t>
            </w:r>
          </w:p>
        </w:tc>
        <w:tc>
          <w:tcPr>
            <w:tcW w:w="2422" w:type="dxa"/>
            <w:tcBorders>
              <w:top w:val="nil"/>
              <w:left w:val="nil"/>
              <w:bottom w:val="single" w:sz="8" w:space="0" w:color="FFC000"/>
              <w:right w:val="single" w:sz="8" w:space="0" w:color="FFC000"/>
            </w:tcBorders>
            <w:shd w:val="clear" w:color="000000" w:fill="FFF4E7"/>
            <w:vAlign w:val="center"/>
            <w:hideMark/>
          </w:tcPr>
          <w:p w14:paraId="38B3A378"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2.05%</w:t>
            </w:r>
          </w:p>
        </w:tc>
      </w:tr>
      <w:tr w:rsidR="002851CB" w:rsidRPr="002851CB" w14:paraId="5A08CB1D"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46E9D72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United Kingdom</w:t>
            </w:r>
          </w:p>
        </w:tc>
        <w:tc>
          <w:tcPr>
            <w:tcW w:w="2422" w:type="dxa"/>
            <w:tcBorders>
              <w:top w:val="nil"/>
              <w:left w:val="nil"/>
              <w:bottom w:val="single" w:sz="8" w:space="0" w:color="FFC000"/>
              <w:right w:val="single" w:sz="8" w:space="0" w:color="FFC000"/>
            </w:tcBorders>
            <w:shd w:val="clear" w:color="auto" w:fill="auto"/>
            <w:vAlign w:val="center"/>
            <w:hideMark/>
          </w:tcPr>
          <w:p w14:paraId="13F0EE29"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1.94%</w:t>
            </w:r>
          </w:p>
        </w:tc>
        <w:tc>
          <w:tcPr>
            <w:tcW w:w="2422" w:type="dxa"/>
            <w:tcBorders>
              <w:top w:val="nil"/>
              <w:left w:val="nil"/>
              <w:bottom w:val="single" w:sz="8" w:space="0" w:color="FFC000"/>
              <w:right w:val="single" w:sz="8" w:space="0" w:color="FFC000"/>
            </w:tcBorders>
            <w:shd w:val="clear" w:color="auto" w:fill="auto"/>
            <w:vAlign w:val="center"/>
            <w:hideMark/>
          </w:tcPr>
          <w:p w14:paraId="1CED4455"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1.67%</w:t>
            </w:r>
          </w:p>
        </w:tc>
        <w:tc>
          <w:tcPr>
            <w:tcW w:w="2422" w:type="dxa"/>
            <w:tcBorders>
              <w:top w:val="nil"/>
              <w:left w:val="nil"/>
              <w:bottom w:val="single" w:sz="8" w:space="0" w:color="FFC000"/>
              <w:right w:val="single" w:sz="8" w:space="0" w:color="FFC000"/>
            </w:tcBorders>
            <w:shd w:val="clear" w:color="auto" w:fill="auto"/>
            <w:vAlign w:val="center"/>
            <w:hideMark/>
          </w:tcPr>
          <w:p w14:paraId="5563358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1.92%</w:t>
            </w:r>
          </w:p>
        </w:tc>
      </w:tr>
      <w:tr w:rsidR="002851CB" w:rsidRPr="002851CB" w14:paraId="10E26882"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1E65004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Germany</w:t>
            </w:r>
          </w:p>
        </w:tc>
        <w:tc>
          <w:tcPr>
            <w:tcW w:w="2422" w:type="dxa"/>
            <w:tcBorders>
              <w:top w:val="nil"/>
              <w:left w:val="nil"/>
              <w:bottom w:val="single" w:sz="8" w:space="0" w:color="FFC000"/>
              <w:right w:val="single" w:sz="8" w:space="0" w:color="FFC000"/>
            </w:tcBorders>
            <w:shd w:val="clear" w:color="000000" w:fill="FFF4E7"/>
            <w:vAlign w:val="center"/>
            <w:hideMark/>
          </w:tcPr>
          <w:p w14:paraId="23C8C7D0"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1.87</w:t>
            </w:r>
          </w:p>
        </w:tc>
        <w:tc>
          <w:tcPr>
            <w:tcW w:w="2422" w:type="dxa"/>
            <w:tcBorders>
              <w:top w:val="nil"/>
              <w:left w:val="nil"/>
              <w:bottom w:val="single" w:sz="8" w:space="0" w:color="FFC000"/>
              <w:right w:val="single" w:sz="8" w:space="0" w:color="FFC000"/>
            </w:tcBorders>
            <w:shd w:val="clear" w:color="000000" w:fill="FFF4E7"/>
            <w:vAlign w:val="center"/>
            <w:hideMark/>
          </w:tcPr>
          <w:p w14:paraId="68A6417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1.22%</w:t>
            </w:r>
          </w:p>
        </w:tc>
        <w:tc>
          <w:tcPr>
            <w:tcW w:w="2422" w:type="dxa"/>
            <w:tcBorders>
              <w:top w:val="nil"/>
              <w:left w:val="nil"/>
              <w:bottom w:val="single" w:sz="8" w:space="0" w:color="FFC000"/>
              <w:right w:val="single" w:sz="8" w:space="0" w:color="FFC000"/>
            </w:tcBorders>
            <w:shd w:val="clear" w:color="000000" w:fill="FFF4E7"/>
            <w:vAlign w:val="center"/>
            <w:hideMark/>
          </w:tcPr>
          <w:p w14:paraId="4D2B4AD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1.44%</w:t>
            </w:r>
          </w:p>
        </w:tc>
      </w:tr>
      <w:tr w:rsidR="002851CB" w:rsidRPr="002851CB" w14:paraId="1BB52329" w14:textId="77777777" w:rsidTr="00442CF8">
        <w:trPr>
          <w:trHeight w:val="501"/>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58CFED43"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United States</w:t>
            </w:r>
          </w:p>
        </w:tc>
        <w:tc>
          <w:tcPr>
            <w:tcW w:w="2422" w:type="dxa"/>
            <w:tcBorders>
              <w:top w:val="nil"/>
              <w:left w:val="nil"/>
              <w:bottom w:val="single" w:sz="8" w:space="0" w:color="FFC000"/>
              <w:right w:val="single" w:sz="8" w:space="0" w:color="FFC000"/>
            </w:tcBorders>
            <w:shd w:val="clear" w:color="auto" w:fill="auto"/>
            <w:vAlign w:val="center"/>
            <w:hideMark/>
          </w:tcPr>
          <w:p w14:paraId="3BCDF95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2.35%</w:t>
            </w:r>
          </w:p>
        </w:tc>
        <w:tc>
          <w:tcPr>
            <w:tcW w:w="2422" w:type="dxa"/>
            <w:tcBorders>
              <w:top w:val="nil"/>
              <w:left w:val="nil"/>
              <w:bottom w:val="single" w:sz="8" w:space="0" w:color="FFC000"/>
              <w:right w:val="single" w:sz="8" w:space="0" w:color="FFC000"/>
            </w:tcBorders>
            <w:shd w:val="clear" w:color="auto" w:fill="auto"/>
            <w:vAlign w:val="center"/>
            <w:hideMark/>
          </w:tcPr>
          <w:p w14:paraId="67E405F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1.86%</w:t>
            </w:r>
          </w:p>
        </w:tc>
        <w:tc>
          <w:tcPr>
            <w:tcW w:w="2422" w:type="dxa"/>
            <w:tcBorders>
              <w:top w:val="nil"/>
              <w:left w:val="nil"/>
              <w:bottom w:val="single" w:sz="8" w:space="0" w:color="FFC000"/>
              <w:right w:val="single" w:sz="8" w:space="0" w:color="FFC000"/>
            </w:tcBorders>
            <w:shd w:val="clear" w:color="auto" w:fill="auto"/>
            <w:vAlign w:val="center"/>
            <w:hideMark/>
          </w:tcPr>
          <w:p w14:paraId="31C6339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2.05%</w:t>
            </w:r>
          </w:p>
        </w:tc>
      </w:tr>
      <w:tr w:rsidR="002851CB" w:rsidRPr="002851CB" w14:paraId="14B206AB"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0F129B70"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Russia</w:t>
            </w:r>
          </w:p>
        </w:tc>
        <w:tc>
          <w:tcPr>
            <w:tcW w:w="2422" w:type="dxa"/>
            <w:tcBorders>
              <w:top w:val="nil"/>
              <w:left w:val="nil"/>
              <w:bottom w:val="single" w:sz="8" w:space="0" w:color="FFC000"/>
              <w:right w:val="single" w:sz="8" w:space="0" w:color="FFC000"/>
            </w:tcBorders>
            <w:shd w:val="clear" w:color="000000" w:fill="FFF4E7"/>
            <w:vAlign w:val="center"/>
            <w:hideMark/>
          </w:tcPr>
          <w:p w14:paraId="57E1CC5C"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2.15%</w:t>
            </w:r>
          </w:p>
        </w:tc>
        <w:tc>
          <w:tcPr>
            <w:tcW w:w="2422" w:type="dxa"/>
            <w:tcBorders>
              <w:top w:val="nil"/>
              <w:left w:val="nil"/>
              <w:bottom w:val="single" w:sz="8" w:space="0" w:color="FFC000"/>
              <w:right w:val="single" w:sz="8" w:space="0" w:color="FFC000"/>
            </w:tcBorders>
            <w:shd w:val="clear" w:color="000000" w:fill="FFF4E7"/>
            <w:vAlign w:val="center"/>
            <w:hideMark/>
          </w:tcPr>
          <w:p w14:paraId="0C69D9DD"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1.85%</w:t>
            </w:r>
          </w:p>
        </w:tc>
        <w:tc>
          <w:tcPr>
            <w:tcW w:w="2422" w:type="dxa"/>
            <w:tcBorders>
              <w:top w:val="nil"/>
              <w:left w:val="nil"/>
              <w:bottom w:val="single" w:sz="8" w:space="0" w:color="FFC000"/>
              <w:right w:val="single" w:sz="8" w:space="0" w:color="FFC000"/>
            </w:tcBorders>
            <w:shd w:val="clear" w:color="000000" w:fill="FFF4E7"/>
            <w:vAlign w:val="center"/>
            <w:hideMark/>
          </w:tcPr>
          <w:p w14:paraId="53D7B11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2.10%</w:t>
            </w:r>
          </w:p>
        </w:tc>
      </w:tr>
      <w:tr w:rsidR="002851CB" w:rsidRPr="002851CB" w14:paraId="73DF569A"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auto" w:fill="auto"/>
            <w:vAlign w:val="center"/>
            <w:hideMark/>
          </w:tcPr>
          <w:p w14:paraId="0CB687E5"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Japan</w:t>
            </w:r>
          </w:p>
        </w:tc>
        <w:tc>
          <w:tcPr>
            <w:tcW w:w="2422" w:type="dxa"/>
            <w:tcBorders>
              <w:top w:val="nil"/>
              <w:left w:val="nil"/>
              <w:bottom w:val="single" w:sz="8" w:space="0" w:color="FFC000"/>
              <w:right w:val="single" w:sz="8" w:space="0" w:color="FFC000"/>
            </w:tcBorders>
            <w:shd w:val="clear" w:color="auto" w:fill="auto"/>
            <w:vAlign w:val="center"/>
            <w:hideMark/>
          </w:tcPr>
          <w:p w14:paraId="51881164"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1.26%</w:t>
            </w:r>
          </w:p>
        </w:tc>
        <w:tc>
          <w:tcPr>
            <w:tcW w:w="2422" w:type="dxa"/>
            <w:tcBorders>
              <w:top w:val="nil"/>
              <w:left w:val="nil"/>
              <w:bottom w:val="single" w:sz="8" w:space="0" w:color="FFC000"/>
              <w:right w:val="single" w:sz="8" w:space="0" w:color="FFC000"/>
            </w:tcBorders>
            <w:shd w:val="clear" w:color="auto" w:fill="auto"/>
            <w:vAlign w:val="center"/>
            <w:hideMark/>
          </w:tcPr>
          <w:p w14:paraId="6C1001D1"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0.72%</w:t>
            </w:r>
          </w:p>
        </w:tc>
        <w:tc>
          <w:tcPr>
            <w:tcW w:w="2422" w:type="dxa"/>
            <w:tcBorders>
              <w:top w:val="nil"/>
              <w:left w:val="nil"/>
              <w:bottom w:val="single" w:sz="8" w:space="0" w:color="FFC000"/>
              <w:right w:val="single" w:sz="8" w:space="0" w:color="FFC000"/>
            </w:tcBorders>
            <w:shd w:val="clear" w:color="auto" w:fill="auto"/>
            <w:vAlign w:val="center"/>
            <w:hideMark/>
          </w:tcPr>
          <w:p w14:paraId="3D229C9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1.25%</w:t>
            </w:r>
          </w:p>
        </w:tc>
      </w:tr>
      <w:tr w:rsidR="002851CB" w:rsidRPr="002851CB" w14:paraId="60392CB9" w14:textId="77777777" w:rsidTr="00442CF8">
        <w:trPr>
          <w:trHeight w:val="300"/>
        </w:trPr>
        <w:tc>
          <w:tcPr>
            <w:tcW w:w="2836" w:type="dxa"/>
            <w:tcBorders>
              <w:top w:val="nil"/>
              <w:left w:val="single" w:sz="8" w:space="0" w:color="FFC000"/>
              <w:bottom w:val="single" w:sz="8" w:space="0" w:color="FFC000"/>
              <w:right w:val="single" w:sz="8" w:space="0" w:color="FFC000"/>
            </w:tcBorders>
            <w:shd w:val="clear" w:color="000000" w:fill="FFF4E7"/>
            <w:vAlign w:val="center"/>
            <w:hideMark/>
          </w:tcPr>
          <w:p w14:paraId="5A0A3FCA"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World</w:t>
            </w:r>
          </w:p>
        </w:tc>
        <w:tc>
          <w:tcPr>
            <w:tcW w:w="2422" w:type="dxa"/>
            <w:tcBorders>
              <w:top w:val="nil"/>
              <w:left w:val="nil"/>
              <w:bottom w:val="single" w:sz="8" w:space="0" w:color="FFC000"/>
              <w:right w:val="single" w:sz="8" w:space="0" w:color="FFC000"/>
            </w:tcBorders>
            <w:shd w:val="clear" w:color="000000" w:fill="FFF4E7"/>
            <w:vAlign w:val="center"/>
            <w:hideMark/>
          </w:tcPr>
          <w:p w14:paraId="563E0D4F"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3.84%</w:t>
            </w:r>
          </w:p>
        </w:tc>
        <w:tc>
          <w:tcPr>
            <w:tcW w:w="2422" w:type="dxa"/>
            <w:tcBorders>
              <w:top w:val="nil"/>
              <w:left w:val="nil"/>
              <w:bottom w:val="single" w:sz="8" w:space="0" w:color="FFC000"/>
              <w:right w:val="single" w:sz="8" w:space="0" w:color="FFC000"/>
            </w:tcBorders>
            <w:shd w:val="clear" w:color="000000" w:fill="FFF4E7"/>
            <w:vAlign w:val="center"/>
            <w:hideMark/>
          </w:tcPr>
          <w:p w14:paraId="2591833E"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val="en-US" w:eastAsia="en-IN"/>
              </w:rPr>
              <w:t>3.56%</w:t>
            </w:r>
          </w:p>
        </w:tc>
        <w:tc>
          <w:tcPr>
            <w:tcW w:w="2422" w:type="dxa"/>
            <w:tcBorders>
              <w:top w:val="nil"/>
              <w:left w:val="nil"/>
              <w:bottom w:val="single" w:sz="8" w:space="0" w:color="FFC000"/>
              <w:right w:val="single" w:sz="8" w:space="0" w:color="FFC000"/>
            </w:tcBorders>
            <w:shd w:val="clear" w:color="000000" w:fill="FFF4E7"/>
            <w:vAlign w:val="center"/>
            <w:hideMark/>
          </w:tcPr>
          <w:p w14:paraId="5A649872" w14:textId="77777777" w:rsidR="002851CB" w:rsidRPr="002851CB" w:rsidRDefault="002851CB" w:rsidP="002851CB">
            <w:pPr>
              <w:spacing w:after="0" w:line="240" w:lineRule="auto"/>
              <w:jc w:val="center"/>
              <w:rPr>
                <w:rFonts w:ascii="Verdana" w:eastAsia="Times New Roman" w:hAnsi="Verdana" w:cs="Calibri"/>
                <w:color w:val="000000"/>
                <w:sz w:val="20"/>
                <w:szCs w:val="20"/>
                <w:lang w:eastAsia="en-IN"/>
              </w:rPr>
            </w:pPr>
            <w:r w:rsidRPr="002851CB">
              <w:rPr>
                <w:rFonts w:ascii="Verdana" w:eastAsia="Times New Roman" w:hAnsi="Verdana" w:cs="Calibri"/>
                <w:color w:val="000000"/>
                <w:sz w:val="20"/>
                <w:szCs w:val="20"/>
                <w:lang w:eastAsia="en-IN"/>
              </w:rPr>
              <w:t>3.78%</w:t>
            </w:r>
          </w:p>
        </w:tc>
      </w:tr>
    </w:tbl>
    <w:p w14:paraId="3CEFBCD8" w14:textId="54C6854A" w:rsidR="00917F46" w:rsidRDefault="00CA4DEC" w:rsidP="00363CE1">
      <w:pPr>
        <w:adjustRightInd w:val="0"/>
        <w:spacing w:line="360" w:lineRule="auto"/>
        <w:jc w:val="both"/>
        <w:rPr>
          <w:rFonts w:eastAsia="Verdana"/>
          <w:color w:val="000000" w:themeColor="text1"/>
          <w:kern w:val="24"/>
          <w:sz w:val="24"/>
          <w:szCs w:val="24"/>
        </w:rPr>
      </w:pPr>
      <w:r>
        <w:rPr>
          <w:noProof/>
        </w:rPr>
        <mc:AlternateContent>
          <mc:Choice Requires="wps">
            <w:drawing>
              <wp:anchor distT="0" distB="0" distL="114300" distR="114300" simplePos="0" relativeHeight="252164096" behindDoc="0" locked="0" layoutInCell="1" allowOverlap="1" wp14:anchorId="5EF44CF6" wp14:editId="7981D034">
                <wp:simplePos x="0" y="0"/>
                <wp:positionH relativeFrom="margin">
                  <wp:posOffset>4795283</wp:posOffset>
                </wp:positionH>
                <wp:positionV relativeFrom="paragraph">
                  <wp:posOffset>85061</wp:posOffset>
                </wp:positionV>
                <wp:extent cx="1680210" cy="292735"/>
                <wp:effectExtent l="0" t="0" r="0" b="0"/>
                <wp:wrapNone/>
                <wp:docPr id="109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EF44CF6" id="_x0000_s1035" type="#_x0000_t202" style="position:absolute;left:0;text-align:left;margin-left:377.6pt;margin-top:6.7pt;width:132.3pt;height:23.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" filled="f" stroked="f">
                <v:textbox style="mso-fit-shape-to-text:t">
                  <w:txbxContent>
                    <w:p w14:paraId="14351DD7" w14:textId="78F6E983"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sidR="002851CB">
                        <w:rPr>
                          <w:rFonts w:ascii="Verdana" w:eastAsia="Verdana" w:hAnsi="Verdana" w:cs="Verdana"/>
                          <w:i/>
                          <w:iCs/>
                          <w:color w:val="3F3F3F"/>
                          <w:kern w:val="24"/>
                          <w:sz w:val="12"/>
                          <w:szCs w:val="12"/>
                        </w:rPr>
                        <w:t>OECD, World bank</w:t>
                      </w:r>
                    </w:p>
                  </w:txbxContent>
                </v:textbox>
                <w10:wrap anchorx="margin"/>
              </v:shape>
            </w:pict>
          </mc:Fallback>
        </mc:AlternateContent>
      </w:r>
    </w:p>
    <w:p w14:paraId="49726CAA" w14:textId="70A34EAA" w:rsidR="00917F46" w:rsidRDefault="00917F46" w:rsidP="00363CE1">
      <w:pPr>
        <w:adjustRightInd w:val="0"/>
        <w:spacing w:line="360" w:lineRule="auto"/>
        <w:jc w:val="both"/>
        <w:rPr>
          <w:rFonts w:eastAsia="Verdana"/>
          <w:color w:val="000000" w:themeColor="text1"/>
          <w:kern w:val="24"/>
          <w:sz w:val="24"/>
          <w:szCs w:val="24"/>
        </w:rPr>
      </w:pPr>
    </w:p>
    <w:p w14:paraId="440DD2E2" w14:textId="49B554EB" w:rsidR="0053682E" w:rsidRDefault="0053682E" w:rsidP="00363CE1">
      <w:pPr>
        <w:adjustRightInd w:val="0"/>
        <w:spacing w:line="360" w:lineRule="auto"/>
        <w:jc w:val="both"/>
        <w:rPr>
          <w:rFonts w:eastAsia="Verdana"/>
          <w:color w:val="000000" w:themeColor="text1"/>
          <w:kern w:val="24"/>
          <w:sz w:val="24"/>
          <w:szCs w:val="24"/>
        </w:rPr>
      </w:pPr>
    </w:p>
    <w:p w14:paraId="4C87968F" w14:textId="77777777" w:rsidR="00ED7CBD" w:rsidRDefault="00ED7CBD" w:rsidP="00363CE1">
      <w:pPr>
        <w:adjustRightInd w:val="0"/>
        <w:spacing w:line="360" w:lineRule="auto"/>
        <w:jc w:val="both"/>
        <w:rPr>
          <w:rFonts w:eastAsia="Verdana"/>
          <w:color w:val="000000" w:themeColor="text1"/>
          <w:kern w:val="24"/>
          <w:sz w:val="24"/>
          <w:szCs w:val="24"/>
        </w:rPr>
      </w:pPr>
    </w:p>
    <w:p w14:paraId="63F70F98" w14:textId="181E1BB4" w:rsidR="00917F46" w:rsidRDefault="00917F46" w:rsidP="00363CE1">
      <w:pPr>
        <w:adjustRightInd w:val="0"/>
        <w:spacing w:line="360" w:lineRule="auto"/>
        <w:jc w:val="both"/>
        <w:rPr>
          <w:rFonts w:eastAsia="Verdana"/>
          <w:color w:val="000000" w:themeColor="text1"/>
          <w:kern w:val="24"/>
          <w:sz w:val="24"/>
          <w:szCs w:val="24"/>
        </w:rPr>
      </w:pPr>
    </w:p>
    <w:p w14:paraId="409DA704" w14:textId="77777777" w:rsidR="00363CE1" w:rsidRPr="00AD08EA" w:rsidRDefault="00363CE1" w:rsidP="00363CE1">
      <w:pPr>
        <w:adjustRightInd w:val="0"/>
        <w:spacing w:line="360" w:lineRule="auto"/>
        <w:jc w:val="center"/>
        <w:rPr>
          <w:rFonts w:ascii="Arial" w:eastAsia="Verdana" w:hAnsi="Arial" w:cs="Arial"/>
          <w:b/>
          <w:bCs/>
          <w:color w:val="000000" w:themeColor="text1"/>
          <w:kern w:val="24"/>
          <w:sz w:val="24"/>
          <w:szCs w:val="24"/>
        </w:rPr>
      </w:pPr>
      <w:r w:rsidRPr="00AD08EA">
        <w:rPr>
          <w:rFonts w:ascii="Arial" w:eastAsia="Verdana" w:hAnsi="Arial" w:cs="Arial"/>
          <w:b/>
          <w:bCs/>
          <w:color w:val="000000" w:themeColor="text1"/>
          <w:kern w:val="24"/>
          <w:sz w:val="24"/>
          <w:szCs w:val="24"/>
        </w:rPr>
        <w:lastRenderedPageBreak/>
        <w:t>2.</w:t>
      </w:r>
      <w:r w:rsidRPr="00AD08EA">
        <w:rPr>
          <w:rFonts w:ascii="Arial" w:eastAsia="Verdana" w:hAnsi="Arial" w:cs="Arial"/>
          <w:b/>
          <w:bCs/>
          <w:color w:val="000000" w:themeColor="text1"/>
          <w:kern w:val="24"/>
          <w:sz w:val="24"/>
          <w:szCs w:val="24"/>
        </w:rPr>
        <w:tab/>
        <w:t>Product Profile</w:t>
      </w:r>
    </w:p>
    <w:p w14:paraId="7B1D1CCA" w14:textId="75A040DF" w:rsidR="00363CE1" w:rsidRPr="00397855" w:rsidRDefault="00363CE1" w:rsidP="00363CE1">
      <w:pPr>
        <w:pStyle w:val="Footer"/>
        <w:rPr>
          <w:rFonts w:ascii="Arial" w:hAnsi="Arial" w:cs="Arial"/>
          <w:b/>
          <w:sz w:val="24"/>
          <w:szCs w:val="24"/>
        </w:rPr>
      </w:pPr>
      <w:r w:rsidRPr="00397855">
        <w:rPr>
          <w:rFonts w:ascii="Arial" w:hAnsi="Arial" w:cs="Arial"/>
          <w:b/>
          <w:sz w:val="24"/>
          <w:szCs w:val="24"/>
        </w:rPr>
        <w:t>2.</w:t>
      </w:r>
      <w:r w:rsidR="00774D74" w:rsidRPr="00397855">
        <w:rPr>
          <w:rFonts w:ascii="Arial" w:hAnsi="Arial" w:cs="Arial"/>
          <w:b/>
          <w:sz w:val="24"/>
          <w:szCs w:val="24"/>
        </w:rPr>
        <w:t>1. Product</w:t>
      </w:r>
      <w:r w:rsidRPr="00397855">
        <w:rPr>
          <w:rFonts w:ascii="Arial" w:hAnsi="Arial" w:cs="Arial"/>
          <w:b/>
          <w:sz w:val="24"/>
          <w:szCs w:val="24"/>
        </w:rPr>
        <w:t xml:space="preserve"> Overview (Introduction and Characteristics): </w:t>
      </w:r>
    </w:p>
    <w:p w14:paraId="26E67782" w14:textId="77777777" w:rsidR="00363CE1" w:rsidRPr="00397855" w:rsidRDefault="00363CE1" w:rsidP="00363CE1">
      <w:pPr>
        <w:pStyle w:val="Footer"/>
        <w:rPr>
          <w:rFonts w:ascii="Arial" w:hAnsi="Arial" w:cs="Arial"/>
          <w:b/>
          <w:sz w:val="24"/>
          <w:szCs w:val="24"/>
        </w:rPr>
      </w:pPr>
    </w:p>
    <w:p w14:paraId="3749E6C0" w14:textId="50398A88"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Epoxy resins have a set of unique combinations of properties and performance characteristics. These are thermosetting polymer, which crosslink &amp; polymerize when mixed with the catalytic agent or “Hardener”. </w:t>
      </w:r>
    </w:p>
    <w:p w14:paraId="01B05364" w14:textId="3322FA7C" w:rsidR="0053682E"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Epoxy resin is classified into standard epoxy resin and specialized epoxy resins</w:t>
      </w:r>
      <w:r w:rsidR="00E350F6">
        <w:rPr>
          <w:rFonts w:ascii="Arial" w:hAnsi="Arial" w:cs="Arial"/>
          <w:bCs/>
          <w:sz w:val="24"/>
          <w:szCs w:val="24"/>
        </w:rPr>
        <w:t xml:space="preserve">. </w:t>
      </w:r>
    </w:p>
    <w:p w14:paraId="27760089" w14:textId="0F011693" w:rsidR="00F835E7" w:rsidRDefault="00ED7CBD" w:rsidP="00F835E7">
      <w:pPr>
        <w:pStyle w:val="Footer"/>
        <w:spacing w:line="360" w:lineRule="auto"/>
        <w:jc w:val="both"/>
        <w:rPr>
          <w:rFonts w:ascii="Arial" w:hAnsi="Arial" w:cs="Arial"/>
          <w:bCs/>
          <w:sz w:val="24"/>
          <w:szCs w:val="24"/>
        </w:rPr>
      </w:pPr>
      <w:r w:rsidRPr="00ED7CBD">
        <w:rPr>
          <w:rFonts w:ascii="Arial" w:hAnsi="Arial" w:cs="Arial"/>
          <w:b/>
          <w:sz w:val="24"/>
          <w:szCs w:val="24"/>
        </w:rPr>
        <w:t>Standard epoxy resin</w:t>
      </w:r>
      <w:r w:rsidR="0088175D">
        <w:rPr>
          <w:rFonts w:ascii="Arial" w:hAnsi="Arial" w:cs="Arial"/>
          <w:b/>
          <w:sz w:val="24"/>
          <w:szCs w:val="24"/>
        </w:rPr>
        <w:t>s</w:t>
      </w:r>
      <w:r>
        <w:rPr>
          <w:rFonts w:ascii="Arial" w:hAnsi="Arial" w:cs="Arial"/>
          <w:b/>
          <w:sz w:val="24"/>
          <w:szCs w:val="24"/>
        </w:rPr>
        <w:t>:</w:t>
      </w:r>
      <w:r w:rsidR="0088175D">
        <w:rPr>
          <w:rFonts w:ascii="Arial" w:hAnsi="Arial" w:cs="Arial"/>
          <w:b/>
          <w:sz w:val="24"/>
          <w:szCs w:val="24"/>
        </w:rPr>
        <w:t xml:space="preserve"> </w:t>
      </w:r>
      <w:r w:rsidR="0088175D" w:rsidRPr="0088175D">
        <w:rPr>
          <w:rFonts w:ascii="Arial" w:hAnsi="Arial" w:cs="Arial"/>
          <w:bCs/>
          <w:sz w:val="24"/>
          <w:szCs w:val="24"/>
        </w:rPr>
        <w:t>The</w:t>
      </w:r>
      <w:r w:rsidR="0088175D">
        <w:rPr>
          <w:rFonts w:ascii="Arial" w:hAnsi="Arial" w:cs="Arial"/>
          <w:bCs/>
          <w:sz w:val="24"/>
          <w:szCs w:val="24"/>
        </w:rPr>
        <w:t xml:space="preserve"> standard epoxy resin</w:t>
      </w:r>
      <w:r w:rsidR="00770066">
        <w:rPr>
          <w:rFonts w:ascii="Arial" w:hAnsi="Arial" w:cs="Arial"/>
          <w:bCs/>
          <w:sz w:val="24"/>
          <w:szCs w:val="24"/>
        </w:rPr>
        <w:t xml:space="preserve"> also known as commodity epoxy resin includes only Bisphenol </w:t>
      </w:r>
      <w:r w:rsidR="008D6378">
        <w:rPr>
          <w:rFonts w:ascii="Arial" w:hAnsi="Arial" w:cs="Arial"/>
          <w:bCs/>
          <w:sz w:val="24"/>
          <w:szCs w:val="24"/>
        </w:rPr>
        <w:t xml:space="preserve">A and F </w:t>
      </w:r>
      <w:r w:rsidR="00770066">
        <w:rPr>
          <w:rFonts w:ascii="Arial" w:hAnsi="Arial" w:cs="Arial"/>
          <w:bCs/>
          <w:sz w:val="24"/>
          <w:szCs w:val="24"/>
        </w:rPr>
        <w:t>based epoxy resin which constitute</w:t>
      </w:r>
      <w:r w:rsidR="00DD7A9E">
        <w:rPr>
          <w:rFonts w:ascii="Arial" w:hAnsi="Arial" w:cs="Arial"/>
          <w:bCs/>
          <w:sz w:val="24"/>
          <w:szCs w:val="24"/>
        </w:rPr>
        <w:t>d</w:t>
      </w:r>
      <w:r w:rsidR="00770066">
        <w:rPr>
          <w:rFonts w:ascii="Arial" w:hAnsi="Arial" w:cs="Arial"/>
          <w:bCs/>
          <w:sz w:val="24"/>
          <w:szCs w:val="24"/>
        </w:rPr>
        <w:t xml:space="preserve"> around 80% of the market</w:t>
      </w:r>
      <w:r w:rsidR="00C91D63">
        <w:rPr>
          <w:rFonts w:ascii="Arial" w:hAnsi="Arial" w:cs="Arial"/>
          <w:bCs/>
          <w:sz w:val="24"/>
          <w:szCs w:val="24"/>
        </w:rPr>
        <w:t xml:space="preserve"> in 2020</w:t>
      </w:r>
      <w:r w:rsidR="00770066">
        <w:rPr>
          <w:rFonts w:ascii="Arial" w:hAnsi="Arial" w:cs="Arial"/>
          <w:bCs/>
          <w:sz w:val="24"/>
          <w:szCs w:val="24"/>
        </w:rPr>
        <w:t>.</w:t>
      </w:r>
    </w:p>
    <w:p w14:paraId="3EF1525E" w14:textId="77777777" w:rsidR="00C91D63" w:rsidRPr="00397855" w:rsidRDefault="00C91D63" w:rsidP="00DF5DA6">
      <w:pPr>
        <w:pStyle w:val="Footer"/>
        <w:numPr>
          <w:ilvl w:val="0"/>
          <w:numId w:val="32"/>
        </w:numPr>
        <w:spacing w:line="360" w:lineRule="auto"/>
        <w:jc w:val="both"/>
        <w:rPr>
          <w:rFonts w:ascii="Arial" w:hAnsi="Arial" w:cs="Arial"/>
          <w:bCs/>
          <w:sz w:val="24"/>
          <w:szCs w:val="24"/>
        </w:rPr>
      </w:pPr>
      <w:r w:rsidRPr="00397855">
        <w:rPr>
          <w:rFonts w:ascii="Arial" w:hAnsi="Arial" w:cs="Arial"/>
          <w:b/>
          <w:sz w:val="24"/>
          <w:szCs w:val="24"/>
        </w:rPr>
        <w:t xml:space="preserve">Bisphenol-A Type Epoxy Resin: </w:t>
      </w:r>
      <w:r w:rsidRPr="00397855">
        <w:rPr>
          <w:rFonts w:ascii="Arial" w:hAnsi="Arial" w:cs="Arial"/>
          <w:bCs/>
          <w:sz w:val="24"/>
          <w:szCs w:val="24"/>
        </w:rPr>
        <w:t xml:space="preserve">The most common epoxy resins are produced by reacting Epichlorohydrin (ECH) with Bisphenol A (BPA). This reaction produces BADGE or DGEBA (Bisphenol A </w:t>
      </w:r>
      <w:proofErr w:type="spellStart"/>
      <w:r w:rsidRPr="00397855">
        <w:rPr>
          <w:rFonts w:ascii="Arial" w:hAnsi="Arial" w:cs="Arial"/>
          <w:bCs/>
          <w:sz w:val="24"/>
          <w:szCs w:val="24"/>
        </w:rPr>
        <w:t>Di</w:t>
      </w:r>
      <w:r>
        <w:rPr>
          <w:rFonts w:ascii="Arial" w:hAnsi="Arial" w:cs="Arial"/>
          <w:bCs/>
          <w:sz w:val="24"/>
          <w:szCs w:val="24"/>
        </w:rPr>
        <w:t>g</w:t>
      </w:r>
      <w:r w:rsidRPr="00397855">
        <w:rPr>
          <w:rFonts w:ascii="Arial" w:hAnsi="Arial" w:cs="Arial"/>
          <w:bCs/>
          <w:sz w:val="24"/>
          <w:szCs w:val="24"/>
        </w:rPr>
        <w:t>lycidyl</w:t>
      </w:r>
      <w:proofErr w:type="spellEnd"/>
      <w:r w:rsidRPr="00397855">
        <w:rPr>
          <w:rFonts w:ascii="Arial" w:hAnsi="Arial" w:cs="Arial"/>
          <w:bCs/>
          <w:sz w:val="24"/>
          <w:szCs w:val="24"/>
        </w:rPr>
        <w:t xml:space="preserve"> Ether), which represents the smallest unit of a typical Epoxy Resin. Bisphenol A liquid epoxy resins are used in broad applications including coatings, civil engineering, adhesives, electrical insulating materials, and reactive intermediates.</w:t>
      </w:r>
    </w:p>
    <w:p w14:paraId="4AF1BFFB" w14:textId="77777777" w:rsidR="00C91D63" w:rsidRPr="00397855" w:rsidRDefault="00C91D63" w:rsidP="00C91D63">
      <w:pPr>
        <w:pStyle w:val="Footer"/>
        <w:rPr>
          <w:rFonts w:ascii="Arial" w:hAnsi="Arial" w:cs="Arial"/>
          <w:bCs/>
          <w:sz w:val="24"/>
          <w:szCs w:val="24"/>
        </w:rPr>
      </w:pPr>
    </w:p>
    <w:p w14:paraId="375EE63D" w14:textId="77777777" w:rsidR="00C91D63" w:rsidRPr="00397855" w:rsidRDefault="00C91D63"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Bisphenol-F Epoxy Resin: </w:t>
      </w:r>
      <w:r w:rsidRPr="00397855">
        <w:rPr>
          <w:rFonts w:ascii="Arial" w:hAnsi="Arial" w:cs="Arial"/>
          <w:bCs/>
          <w:sz w:val="24"/>
          <w:szCs w:val="24"/>
        </w:rPr>
        <w:t>This can be manufactured from Bisphenol F by similar methods to those used for bisphenol A and epichlorohydrin with a catalyst such as NaOH. These resins have lower viscosities than the equivalent DGEBA. EEW (</w:t>
      </w:r>
      <w:r w:rsidRPr="00397855">
        <w:rPr>
          <w:rFonts w:ascii="Arial" w:hAnsi="Arial" w:cs="Arial"/>
          <w:sz w:val="24"/>
          <w:szCs w:val="24"/>
        </w:rPr>
        <w:t>Epoxy Equivalent Weight)</w:t>
      </w:r>
      <w:r w:rsidRPr="00397855">
        <w:rPr>
          <w:rFonts w:ascii="Arial" w:hAnsi="Arial" w:cs="Arial"/>
          <w:bCs/>
          <w:sz w:val="24"/>
          <w:szCs w:val="24"/>
        </w:rPr>
        <w:t xml:space="preserve"> value of Bisphenol F resin lies between 158-175 &amp; viscosity 5000-7000 </w:t>
      </w:r>
      <w:r>
        <w:rPr>
          <w:rFonts w:ascii="Arial" w:hAnsi="Arial" w:cs="Arial"/>
          <w:bCs/>
          <w:sz w:val="24"/>
          <w:szCs w:val="24"/>
        </w:rPr>
        <w:t>CPS (</w:t>
      </w:r>
      <w:r w:rsidRPr="00DE3CB9">
        <w:rPr>
          <w:rFonts w:ascii="Arial" w:hAnsi="Arial" w:cs="Arial"/>
          <w:bCs/>
          <w:sz w:val="24"/>
          <w:szCs w:val="24"/>
        </w:rPr>
        <w:t>Centipoise)</w:t>
      </w:r>
      <w:r w:rsidRPr="00397855">
        <w:rPr>
          <w:rFonts w:ascii="Arial" w:hAnsi="Arial" w:cs="Arial"/>
          <w:bCs/>
          <w:sz w:val="24"/>
          <w:szCs w:val="24"/>
        </w:rPr>
        <w:t xml:space="preserve"> at 25</w:t>
      </w:r>
      <w:r w:rsidRPr="00397855">
        <w:rPr>
          <w:rFonts w:ascii="Arial" w:hAnsi="Arial" w:cs="Arial"/>
          <w:color w:val="202124"/>
          <w:sz w:val="24"/>
          <w:szCs w:val="24"/>
          <w:shd w:val="clear" w:color="auto" w:fill="FFFFFF"/>
        </w:rPr>
        <w:t>°</w:t>
      </w:r>
      <w:r w:rsidRPr="00397855">
        <w:rPr>
          <w:rFonts w:ascii="Arial" w:hAnsi="Arial" w:cs="Arial"/>
          <w:sz w:val="24"/>
          <w:szCs w:val="24"/>
        </w:rPr>
        <w:t>C</w:t>
      </w:r>
      <w:r w:rsidRPr="00397855">
        <w:rPr>
          <w:rFonts w:ascii="Arial" w:hAnsi="Arial" w:cs="Arial"/>
          <w:bCs/>
          <w:sz w:val="24"/>
          <w:szCs w:val="24"/>
        </w:rPr>
        <w:t xml:space="preserve">. </w:t>
      </w:r>
    </w:p>
    <w:p w14:paraId="166287BA" w14:textId="7B9CABE7" w:rsidR="00ED7CBD" w:rsidRPr="00770066" w:rsidRDefault="00ED7CBD" w:rsidP="00F835E7">
      <w:pPr>
        <w:pStyle w:val="Footer"/>
        <w:spacing w:line="360" w:lineRule="auto"/>
        <w:jc w:val="both"/>
        <w:rPr>
          <w:rFonts w:ascii="Arial" w:hAnsi="Arial" w:cs="Arial"/>
          <w:bCs/>
          <w:sz w:val="24"/>
          <w:szCs w:val="24"/>
        </w:rPr>
      </w:pPr>
      <w:r w:rsidRPr="00ED7CBD">
        <w:rPr>
          <w:rFonts w:ascii="Arial" w:hAnsi="Arial" w:cs="Arial"/>
          <w:b/>
          <w:sz w:val="24"/>
          <w:szCs w:val="24"/>
        </w:rPr>
        <w:t>Specialized epoxy resins</w:t>
      </w:r>
      <w:r>
        <w:rPr>
          <w:rFonts w:ascii="Arial" w:hAnsi="Arial" w:cs="Arial"/>
          <w:b/>
          <w:sz w:val="24"/>
          <w:szCs w:val="24"/>
        </w:rPr>
        <w:t>:</w:t>
      </w:r>
      <w:r w:rsidR="00770066">
        <w:rPr>
          <w:rFonts w:ascii="Arial" w:hAnsi="Arial" w:cs="Arial"/>
          <w:b/>
          <w:sz w:val="24"/>
          <w:szCs w:val="24"/>
        </w:rPr>
        <w:t xml:space="preserve"> </w:t>
      </w:r>
      <w:r w:rsidR="00770066">
        <w:rPr>
          <w:rFonts w:ascii="Arial" w:hAnsi="Arial" w:cs="Arial"/>
          <w:bCs/>
          <w:sz w:val="24"/>
          <w:szCs w:val="24"/>
        </w:rPr>
        <w:t xml:space="preserve">The specialized epoxy resin </w:t>
      </w:r>
      <w:r w:rsidR="001420DB">
        <w:rPr>
          <w:rFonts w:ascii="Arial" w:hAnsi="Arial" w:cs="Arial"/>
          <w:bCs/>
          <w:sz w:val="24"/>
          <w:szCs w:val="24"/>
        </w:rPr>
        <w:t>inclu</w:t>
      </w:r>
      <w:r w:rsidR="00DD7A9E">
        <w:rPr>
          <w:rFonts w:ascii="Arial" w:hAnsi="Arial" w:cs="Arial"/>
          <w:bCs/>
          <w:sz w:val="24"/>
          <w:szCs w:val="24"/>
        </w:rPr>
        <w:t>de</w:t>
      </w:r>
      <w:r w:rsidR="001420DB">
        <w:rPr>
          <w:rFonts w:ascii="Arial" w:hAnsi="Arial" w:cs="Arial"/>
          <w:bCs/>
          <w:sz w:val="24"/>
          <w:szCs w:val="24"/>
        </w:rPr>
        <w:t xml:space="preserve"> </w:t>
      </w:r>
      <w:r w:rsidR="001420DB" w:rsidRPr="001420DB">
        <w:rPr>
          <w:rFonts w:ascii="Arial" w:hAnsi="Arial" w:cs="Arial"/>
          <w:bCs/>
          <w:sz w:val="24"/>
          <w:szCs w:val="24"/>
        </w:rPr>
        <w:t xml:space="preserve">cycloaliphatic epoxy resins, dimer acid modified epoxy resins and multifunctional epoxy resins (Epoxy phenol </w:t>
      </w:r>
      <w:proofErr w:type="spellStart"/>
      <w:r w:rsidR="001420DB" w:rsidRPr="001420DB">
        <w:rPr>
          <w:rFonts w:ascii="Arial" w:hAnsi="Arial" w:cs="Arial"/>
          <w:bCs/>
          <w:sz w:val="24"/>
          <w:szCs w:val="24"/>
        </w:rPr>
        <w:t>Novolac</w:t>
      </w:r>
      <w:proofErr w:type="spellEnd"/>
      <w:r w:rsidR="001420DB" w:rsidRPr="001420DB">
        <w:rPr>
          <w:rFonts w:ascii="Arial" w:hAnsi="Arial" w:cs="Arial"/>
          <w:bCs/>
          <w:sz w:val="24"/>
          <w:szCs w:val="24"/>
        </w:rPr>
        <w:t xml:space="preserve"> resins</w:t>
      </w:r>
      <w:r w:rsidR="00486BF8">
        <w:rPr>
          <w:rFonts w:ascii="Arial" w:hAnsi="Arial" w:cs="Arial"/>
          <w:bCs/>
          <w:sz w:val="24"/>
          <w:szCs w:val="24"/>
        </w:rPr>
        <w:t>,</w:t>
      </w:r>
      <w:r w:rsidR="001420DB" w:rsidRPr="001420DB">
        <w:rPr>
          <w:rFonts w:ascii="Arial" w:hAnsi="Arial" w:cs="Arial"/>
          <w:bCs/>
          <w:sz w:val="24"/>
          <w:szCs w:val="24"/>
        </w:rPr>
        <w:t xml:space="preserve"> Epoxy cresol </w:t>
      </w:r>
      <w:proofErr w:type="spellStart"/>
      <w:r w:rsidR="001420DB" w:rsidRPr="001420DB">
        <w:rPr>
          <w:rFonts w:ascii="Arial" w:hAnsi="Arial" w:cs="Arial"/>
          <w:bCs/>
          <w:sz w:val="24"/>
          <w:szCs w:val="24"/>
        </w:rPr>
        <w:t>Novolac</w:t>
      </w:r>
      <w:proofErr w:type="spellEnd"/>
      <w:r w:rsidR="001420DB" w:rsidRPr="001420DB">
        <w:rPr>
          <w:rFonts w:ascii="Arial" w:hAnsi="Arial" w:cs="Arial"/>
          <w:bCs/>
          <w:sz w:val="24"/>
          <w:szCs w:val="24"/>
        </w:rPr>
        <w:t xml:space="preserve"> resins</w:t>
      </w:r>
      <w:r w:rsidR="00486BF8">
        <w:rPr>
          <w:rFonts w:ascii="Arial" w:hAnsi="Arial" w:cs="Arial"/>
          <w:bCs/>
          <w:sz w:val="24"/>
          <w:szCs w:val="24"/>
        </w:rPr>
        <w:t xml:space="preserve">, Diamino diphenyl </w:t>
      </w:r>
      <w:r w:rsidR="00281674">
        <w:rPr>
          <w:rFonts w:ascii="Arial" w:hAnsi="Arial" w:cs="Arial"/>
          <w:bCs/>
          <w:sz w:val="24"/>
          <w:szCs w:val="24"/>
        </w:rPr>
        <w:t>methane-based</w:t>
      </w:r>
      <w:r w:rsidR="00486BF8">
        <w:rPr>
          <w:rFonts w:ascii="Arial" w:hAnsi="Arial" w:cs="Arial"/>
          <w:bCs/>
          <w:sz w:val="24"/>
          <w:szCs w:val="24"/>
        </w:rPr>
        <w:t xml:space="preserve"> epoxy resin, Para</w:t>
      </w:r>
      <w:r w:rsidR="00281674">
        <w:rPr>
          <w:rFonts w:ascii="Arial" w:hAnsi="Arial" w:cs="Arial"/>
          <w:bCs/>
          <w:sz w:val="24"/>
          <w:szCs w:val="24"/>
        </w:rPr>
        <w:t>-</w:t>
      </w:r>
      <w:r w:rsidR="00486BF8">
        <w:rPr>
          <w:rFonts w:ascii="Arial" w:hAnsi="Arial" w:cs="Arial"/>
          <w:bCs/>
          <w:sz w:val="24"/>
          <w:szCs w:val="24"/>
        </w:rPr>
        <w:t xml:space="preserve">aminophenol based epoxy resin, </w:t>
      </w:r>
      <w:proofErr w:type="spellStart"/>
      <w:r w:rsidR="00486BF8">
        <w:rPr>
          <w:rFonts w:ascii="Arial" w:hAnsi="Arial" w:cs="Arial"/>
          <w:bCs/>
          <w:sz w:val="24"/>
          <w:szCs w:val="24"/>
        </w:rPr>
        <w:t>triglycidylether</w:t>
      </w:r>
      <w:proofErr w:type="spellEnd"/>
      <w:r w:rsidR="00486BF8">
        <w:rPr>
          <w:rFonts w:ascii="Arial" w:hAnsi="Arial" w:cs="Arial"/>
          <w:bCs/>
          <w:sz w:val="24"/>
          <w:szCs w:val="24"/>
        </w:rPr>
        <w:t xml:space="preserve"> epoxy resin etc)</w:t>
      </w:r>
      <w:r w:rsidR="001420DB">
        <w:rPr>
          <w:rFonts w:ascii="Arial" w:hAnsi="Arial" w:cs="Arial"/>
          <w:bCs/>
          <w:sz w:val="24"/>
          <w:szCs w:val="24"/>
        </w:rPr>
        <w:t>.</w:t>
      </w:r>
    </w:p>
    <w:p w14:paraId="2FBE4062" w14:textId="777CCEB0" w:rsidR="00363CE1" w:rsidRPr="00397855" w:rsidRDefault="00363CE1"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Multi-functional Epoxy Resins (Epoxy Phenol / Cresol </w:t>
      </w:r>
      <w:proofErr w:type="spellStart"/>
      <w:r w:rsidRPr="00397855">
        <w:rPr>
          <w:rFonts w:ascii="Arial" w:hAnsi="Arial" w:cs="Arial"/>
          <w:b/>
          <w:sz w:val="24"/>
          <w:szCs w:val="24"/>
        </w:rPr>
        <w:t>Novolac</w:t>
      </w:r>
      <w:proofErr w:type="spellEnd"/>
      <w:r w:rsidRPr="00397855">
        <w:rPr>
          <w:rFonts w:ascii="Arial" w:hAnsi="Arial" w:cs="Arial"/>
          <w:b/>
          <w:sz w:val="24"/>
          <w:szCs w:val="24"/>
        </w:rPr>
        <w:t xml:space="preserve"> Resins):</w:t>
      </w:r>
      <w:r w:rsidRPr="00397855">
        <w:rPr>
          <w:rFonts w:ascii="Arial" w:hAnsi="Arial" w:cs="Arial"/>
          <w:bCs/>
          <w:sz w:val="24"/>
          <w:szCs w:val="24"/>
        </w:rPr>
        <w:t xml:space="preserve"> Epoxy phenol/cresol </w:t>
      </w:r>
      <w:proofErr w:type="spellStart"/>
      <w:r w:rsidRPr="00397855">
        <w:rPr>
          <w:rFonts w:ascii="Arial" w:hAnsi="Arial" w:cs="Arial"/>
          <w:bCs/>
          <w:sz w:val="24"/>
          <w:szCs w:val="24"/>
        </w:rPr>
        <w:t>novolac</w:t>
      </w:r>
      <w:proofErr w:type="spellEnd"/>
      <w:r w:rsidRPr="00397855">
        <w:rPr>
          <w:rFonts w:ascii="Arial" w:hAnsi="Arial" w:cs="Arial"/>
          <w:bCs/>
          <w:sz w:val="24"/>
          <w:szCs w:val="24"/>
        </w:rPr>
        <w:t xml:space="preserve"> (EPN) resins contain more than two epoxy groups per molecule and are therefore described as multifunctional epoxy resins. EPN resins are recommended in formulations for high-performance applications requiring excellent chemical resistance, solvent </w:t>
      </w:r>
      <w:r w:rsidR="0088175D" w:rsidRPr="00397855">
        <w:rPr>
          <w:rFonts w:ascii="Arial" w:hAnsi="Arial" w:cs="Arial"/>
          <w:bCs/>
          <w:sz w:val="24"/>
          <w:szCs w:val="24"/>
        </w:rPr>
        <w:t>resistance,</w:t>
      </w:r>
      <w:r w:rsidRPr="00397855">
        <w:rPr>
          <w:rFonts w:ascii="Arial" w:hAnsi="Arial" w:cs="Arial"/>
          <w:bCs/>
          <w:sz w:val="24"/>
          <w:szCs w:val="24"/>
        </w:rPr>
        <w:t xml:space="preserve"> and high temperature resistance than the standard bisphenol-based epoxy resin. These EPN resins are also used in blends with Bisphenol-A and F epoxy resins to improve the performance.</w:t>
      </w:r>
      <w:r w:rsidR="00DD7A9E">
        <w:rPr>
          <w:rFonts w:ascii="Arial" w:hAnsi="Arial" w:cs="Arial"/>
          <w:bCs/>
          <w:sz w:val="24"/>
          <w:szCs w:val="24"/>
        </w:rPr>
        <w:t xml:space="preserve"> </w:t>
      </w:r>
      <w:proofErr w:type="spellStart"/>
      <w:r w:rsidRPr="00397855">
        <w:rPr>
          <w:rFonts w:ascii="Arial" w:hAnsi="Arial" w:cs="Arial"/>
          <w:bCs/>
          <w:sz w:val="24"/>
          <w:szCs w:val="24"/>
        </w:rPr>
        <w:t>Novolac</w:t>
      </w:r>
      <w:proofErr w:type="spellEnd"/>
      <w:r w:rsidRPr="00397855">
        <w:rPr>
          <w:rFonts w:ascii="Arial" w:hAnsi="Arial" w:cs="Arial"/>
          <w:bCs/>
          <w:sz w:val="24"/>
          <w:szCs w:val="24"/>
        </w:rPr>
        <w:t xml:space="preserve"> resins, which are the reaction products from </w:t>
      </w:r>
      <w:r w:rsidRPr="00397855">
        <w:rPr>
          <w:rFonts w:ascii="Arial" w:hAnsi="Arial" w:cs="Arial"/>
          <w:bCs/>
          <w:sz w:val="24"/>
          <w:szCs w:val="24"/>
        </w:rPr>
        <w:lastRenderedPageBreak/>
        <w:t xml:space="preserve">formaldehyde and excess phenol under acidic catalysis, when co-cured with high molecular weight solid bis-A epoxy resins result in coatings with excellent adhesion, film strength, flexibility, and chemical resistance. They are especially useful in powder coatings applications for corrosion resistant pipe reinforcing bars (rebars) and with brominated epoxy resins for FR3 electrical laminate production. </w:t>
      </w:r>
    </w:p>
    <w:p w14:paraId="37EA55B4" w14:textId="77777777" w:rsidR="00363CE1" w:rsidRPr="00397855" w:rsidRDefault="00363CE1" w:rsidP="00363CE1">
      <w:pPr>
        <w:pStyle w:val="Footer"/>
        <w:rPr>
          <w:rFonts w:ascii="Arial" w:hAnsi="Arial" w:cs="Arial"/>
          <w:bCs/>
          <w:sz w:val="24"/>
          <w:szCs w:val="24"/>
        </w:rPr>
      </w:pPr>
      <w:r w:rsidRPr="00397855">
        <w:rPr>
          <w:rFonts w:ascii="Arial" w:hAnsi="Arial" w:cs="Arial"/>
          <w:bCs/>
          <w:sz w:val="24"/>
          <w:szCs w:val="24"/>
        </w:rPr>
        <w:t xml:space="preserve"> </w:t>
      </w:r>
    </w:p>
    <w:p w14:paraId="33E6AE29" w14:textId="4E6AF57F" w:rsidR="00363CE1" w:rsidRPr="00397855" w:rsidRDefault="00363CE1"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Cycloaliphatic Epoxy </w:t>
      </w:r>
      <w:r w:rsidR="0070058D" w:rsidRPr="00397855">
        <w:rPr>
          <w:rFonts w:ascii="Arial" w:hAnsi="Arial" w:cs="Arial"/>
          <w:b/>
          <w:sz w:val="24"/>
          <w:szCs w:val="24"/>
        </w:rPr>
        <w:t>Resins:</w:t>
      </w:r>
      <w:r w:rsidRPr="00397855">
        <w:rPr>
          <w:rFonts w:ascii="Arial" w:hAnsi="Arial" w:cs="Arial"/>
          <w:b/>
          <w:sz w:val="24"/>
          <w:szCs w:val="24"/>
        </w:rPr>
        <w:t xml:space="preserve"> </w:t>
      </w:r>
      <w:r w:rsidRPr="00397855">
        <w:rPr>
          <w:rFonts w:ascii="Arial" w:hAnsi="Arial" w:cs="Arial"/>
          <w:bCs/>
          <w:sz w:val="24"/>
          <w:szCs w:val="24"/>
        </w:rPr>
        <w:t xml:space="preserve">Cycloaliphatic epoxy resins are characterized by non-aromatic saturated rings in their molecular structures. These resins are ideally suited for applications where inherently low viscosity, and </w:t>
      </w:r>
      <w:r w:rsidR="003B2A03" w:rsidRPr="00397855">
        <w:rPr>
          <w:rFonts w:ascii="Arial" w:hAnsi="Arial" w:cs="Arial"/>
          <w:bCs/>
          <w:sz w:val="24"/>
          <w:szCs w:val="24"/>
        </w:rPr>
        <w:t xml:space="preserve">excellent weathering </w:t>
      </w:r>
      <w:r w:rsidRPr="00397855">
        <w:rPr>
          <w:rFonts w:ascii="Arial" w:hAnsi="Arial" w:cs="Arial"/>
          <w:bCs/>
          <w:sz w:val="24"/>
          <w:szCs w:val="24"/>
        </w:rPr>
        <w:t>electrical performance are required. In India, Cycloaliphatic epoxy resins are mainly used in weather resistant solvent-based coatings for outdoor applications</w:t>
      </w:r>
      <w:r w:rsidR="00DD7A9E">
        <w:rPr>
          <w:rFonts w:ascii="Arial" w:hAnsi="Arial" w:cs="Arial"/>
          <w:bCs/>
          <w:sz w:val="24"/>
          <w:szCs w:val="24"/>
        </w:rPr>
        <w:t>.</w:t>
      </w:r>
      <w:r w:rsidR="00DD7A9E" w:rsidRPr="00397855">
        <w:rPr>
          <w:rFonts w:ascii="Arial" w:hAnsi="Arial" w:cs="Arial"/>
          <w:bCs/>
          <w:sz w:val="24"/>
          <w:szCs w:val="24"/>
        </w:rPr>
        <w:t xml:space="preserve"> </w:t>
      </w:r>
    </w:p>
    <w:p w14:paraId="33B43795" w14:textId="3957F4A2" w:rsidR="00363CE1" w:rsidRPr="00397855" w:rsidRDefault="00363CE1" w:rsidP="00363CE1">
      <w:pPr>
        <w:pStyle w:val="Footer"/>
        <w:jc w:val="both"/>
        <w:rPr>
          <w:rFonts w:ascii="Arial" w:hAnsi="Arial" w:cs="Arial"/>
          <w:bCs/>
          <w:sz w:val="24"/>
          <w:szCs w:val="24"/>
        </w:rPr>
      </w:pPr>
    </w:p>
    <w:p w14:paraId="410EB4B2" w14:textId="3936EA69" w:rsidR="00F835E7" w:rsidRPr="00397855" w:rsidRDefault="00F835E7"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 xml:space="preserve">Brominated Epoxy Resins: </w:t>
      </w:r>
      <w:r w:rsidR="0070058D" w:rsidRPr="00397855">
        <w:rPr>
          <w:rFonts w:ascii="Arial" w:hAnsi="Arial" w:cs="Arial"/>
          <w:bCs/>
          <w:sz w:val="24"/>
          <w:szCs w:val="24"/>
        </w:rPr>
        <w:t xml:space="preserve">Brominated epoxy resins are produced when tetrabrominated bisphenol A is added to the formulation. Fluorinated epoxy resins are used in high performance applications. </w:t>
      </w:r>
      <w:r w:rsidRPr="00397855">
        <w:rPr>
          <w:rFonts w:ascii="Arial" w:hAnsi="Arial" w:cs="Arial"/>
          <w:bCs/>
          <w:sz w:val="24"/>
          <w:szCs w:val="24"/>
        </w:rPr>
        <w:t xml:space="preserve">Generally, it has been observed halogenated epoxy resins are used to cater to demand of flame retardant and other end uses. Brominated epoxy resins are widely used globally in flame retardant in electrical applications. </w:t>
      </w:r>
    </w:p>
    <w:p w14:paraId="7E50CAFB" w14:textId="10CF540C" w:rsidR="00F835E7" w:rsidRPr="00397855" w:rsidRDefault="00F835E7" w:rsidP="00363CE1">
      <w:pPr>
        <w:pStyle w:val="Footer"/>
        <w:jc w:val="both"/>
        <w:rPr>
          <w:rFonts w:ascii="Arial" w:hAnsi="Arial" w:cs="Arial"/>
          <w:b/>
          <w:sz w:val="24"/>
          <w:szCs w:val="24"/>
        </w:rPr>
      </w:pPr>
    </w:p>
    <w:p w14:paraId="3927C877" w14:textId="7858F99A" w:rsidR="00F835E7" w:rsidRDefault="003B2A03" w:rsidP="00DF5DA6">
      <w:pPr>
        <w:pStyle w:val="Footer"/>
        <w:numPr>
          <w:ilvl w:val="0"/>
          <w:numId w:val="33"/>
        </w:numPr>
        <w:spacing w:line="360" w:lineRule="auto"/>
        <w:jc w:val="both"/>
        <w:rPr>
          <w:rFonts w:ascii="Arial" w:hAnsi="Arial" w:cs="Arial"/>
          <w:bCs/>
          <w:sz w:val="24"/>
          <w:szCs w:val="24"/>
        </w:rPr>
      </w:pPr>
      <w:r w:rsidRPr="00397855">
        <w:rPr>
          <w:rFonts w:ascii="Arial" w:hAnsi="Arial" w:cs="Arial"/>
          <w:b/>
          <w:sz w:val="24"/>
          <w:szCs w:val="24"/>
        </w:rPr>
        <w:t>Glycidyl amine</w:t>
      </w:r>
      <w:r w:rsidR="00F835E7" w:rsidRPr="00397855">
        <w:rPr>
          <w:rFonts w:ascii="Arial" w:hAnsi="Arial" w:cs="Arial"/>
          <w:b/>
          <w:sz w:val="24"/>
          <w:szCs w:val="24"/>
        </w:rPr>
        <w:t xml:space="preserve"> </w:t>
      </w:r>
      <w:r w:rsidR="00CC758A" w:rsidRPr="00397855">
        <w:rPr>
          <w:rFonts w:ascii="Arial" w:hAnsi="Arial" w:cs="Arial"/>
          <w:b/>
          <w:sz w:val="24"/>
          <w:szCs w:val="24"/>
        </w:rPr>
        <w:t>E</w:t>
      </w:r>
      <w:r w:rsidR="00F835E7" w:rsidRPr="00397855">
        <w:rPr>
          <w:rFonts w:ascii="Arial" w:hAnsi="Arial" w:cs="Arial"/>
          <w:b/>
          <w:sz w:val="24"/>
          <w:szCs w:val="24"/>
        </w:rPr>
        <w:t xml:space="preserve">poxy </w:t>
      </w:r>
      <w:r w:rsidR="00CC758A" w:rsidRPr="00397855">
        <w:rPr>
          <w:rFonts w:ascii="Arial" w:hAnsi="Arial" w:cs="Arial"/>
          <w:b/>
          <w:sz w:val="24"/>
          <w:szCs w:val="24"/>
        </w:rPr>
        <w:t>R</w:t>
      </w:r>
      <w:r w:rsidR="00F835E7" w:rsidRPr="00397855">
        <w:rPr>
          <w:rFonts w:ascii="Arial" w:hAnsi="Arial" w:cs="Arial"/>
          <w:b/>
          <w:sz w:val="24"/>
          <w:szCs w:val="24"/>
        </w:rPr>
        <w:t>esins</w:t>
      </w:r>
      <w:r w:rsidR="00F835E7" w:rsidRPr="00397855">
        <w:rPr>
          <w:rFonts w:ascii="Arial" w:hAnsi="Arial" w:cs="Arial"/>
          <w:bCs/>
          <w:sz w:val="24"/>
          <w:szCs w:val="24"/>
        </w:rPr>
        <w:t xml:space="preserve"> are another specialized epoxy resins are heavily used in aerospace composite applications uses. They provide outstanding thermal stability and good adhesion strength making them ideal for high performance composites, adhesives, and coatings. These resins are higher functionality epoxies based on reaction between aromatic amines and epichlorohydrin resulting in cross-linking which invoke specific properties in the resins. Because of their low to medium viscosity at room temperatures, these are easier to process than standard epoxies. These have unique combination of properties making them highly end-use specific. </w:t>
      </w:r>
      <w:proofErr w:type="spellStart"/>
      <w:r w:rsidR="00F835E7" w:rsidRPr="00397855">
        <w:rPr>
          <w:rFonts w:ascii="Arial" w:hAnsi="Arial" w:cs="Arial"/>
          <w:bCs/>
          <w:sz w:val="24"/>
          <w:szCs w:val="24"/>
        </w:rPr>
        <w:t>Triglycidyl</w:t>
      </w:r>
      <w:proofErr w:type="spellEnd"/>
      <w:r w:rsidR="00F835E7" w:rsidRPr="00397855">
        <w:rPr>
          <w:rFonts w:ascii="Arial" w:hAnsi="Arial" w:cs="Arial"/>
          <w:bCs/>
          <w:sz w:val="24"/>
          <w:szCs w:val="24"/>
        </w:rPr>
        <w:t xml:space="preserve"> para-aminophenol (TGPAP) is one of the most widely used </w:t>
      </w:r>
      <w:r w:rsidRPr="00397855">
        <w:rPr>
          <w:rFonts w:ascii="Arial" w:hAnsi="Arial" w:cs="Arial"/>
          <w:bCs/>
          <w:sz w:val="24"/>
          <w:szCs w:val="24"/>
        </w:rPr>
        <w:t>glycidyl amine</w:t>
      </w:r>
      <w:r w:rsidR="00F835E7" w:rsidRPr="00397855">
        <w:rPr>
          <w:rFonts w:ascii="Arial" w:hAnsi="Arial" w:cs="Arial"/>
          <w:bCs/>
          <w:sz w:val="24"/>
          <w:szCs w:val="24"/>
        </w:rPr>
        <w:t xml:space="preserve"> epoxy resins around the world.</w:t>
      </w:r>
    </w:p>
    <w:p w14:paraId="44C84025" w14:textId="77777777" w:rsidR="00DD7A9E" w:rsidRDefault="00DD7A9E" w:rsidP="00DD7A9E">
      <w:pPr>
        <w:pStyle w:val="ListParagraph"/>
        <w:rPr>
          <w:bCs/>
          <w:sz w:val="24"/>
          <w:szCs w:val="24"/>
        </w:rPr>
      </w:pPr>
    </w:p>
    <w:p w14:paraId="15E1A434" w14:textId="72AC4DCD" w:rsidR="00C91D63" w:rsidRDefault="00C91D63" w:rsidP="00DF5DA6">
      <w:pPr>
        <w:pStyle w:val="ListParagraph"/>
        <w:numPr>
          <w:ilvl w:val="0"/>
          <w:numId w:val="33"/>
        </w:numPr>
        <w:spacing w:line="360" w:lineRule="auto"/>
        <w:jc w:val="both"/>
        <w:rPr>
          <w:sz w:val="24"/>
          <w:szCs w:val="24"/>
        </w:rPr>
      </w:pPr>
      <w:r w:rsidRPr="00C91D63">
        <w:rPr>
          <w:b/>
          <w:bCs/>
          <w:sz w:val="24"/>
          <w:szCs w:val="24"/>
        </w:rPr>
        <w:t xml:space="preserve">Solvent Cut Epoxy Resins- </w:t>
      </w:r>
      <w:r w:rsidRPr="00C91D63">
        <w:rPr>
          <w:sz w:val="24"/>
          <w:szCs w:val="24"/>
        </w:rPr>
        <w:t xml:space="preserve">These resins are mainly dissolved in various organic solvents which are primarily used in coating applications. Various solvents used in the production of different epoxy resins are xylene, MEK (methyl ethyl ketone), cyclohexane, butyl </w:t>
      </w:r>
      <w:proofErr w:type="spellStart"/>
      <w:r w:rsidRPr="00C91D63">
        <w:rPr>
          <w:sz w:val="24"/>
          <w:szCs w:val="24"/>
        </w:rPr>
        <w:t>cellosolve</w:t>
      </w:r>
      <w:proofErr w:type="spellEnd"/>
      <w:r w:rsidRPr="00C91D63">
        <w:rPr>
          <w:sz w:val="24"/>
          <w:szCs w:val="24"/>
        </w:rPr>
        <w:t>, cyclohexanone, MIBK (methyl isobutyl ketone</w:t>
      </w:r>
      <w:r w:rsidRPr="00C91D63">
        <w:rPr>
          <w:color w:val="202124"/>
          <w:shd w:val="clear" w:color="auto" w:fill="FFFFFF"/>
        </w:rPr>
        <w:t xml:space="preserve">), </w:t>
      </w:r>
      <w:r w:rsidRPr="00C91D63">
        <w:rPr>
          <w:sz w:val="24"/>
          <w:szCs w:val="24"/>
        </w:rPr>
        <w:t xml:space="preserve">n-butanol, PGM- Ac (propylene glycol mono-methyl ether acetate), toluene etc. </w:t>
      </w:r>
    </w:p>
    <w:p w14:paraId="2726DADB" w14:textId="77777777" w:rsidR="00045500" w:rsidRPr="00045500" w:rsidRDefault="00045500" w:rsidP="00045500">
      <w:pPr>
        <w:pStyle w:val="ListParagraph"/>
        <w:rPr>
          <w:sz w:val="24"/>
          <w:szCs w:val="24"/>
        </w:rPr>
      </w:pPr>
    </w:p>
    <w:p w14:paraId="5731A8D5" w14:textId="7DB4B3BC" w:rsidR="00045500" w:rsidRPr="00045500" w:rsidRDefault="00045500" w:rsidP="00045500">
      <w:pPr>
        <w:pStyle w:val="ListParagraph"/>
        <w:numPr>
          <w:ilvl w:val="0"/>
          <w:numId w:val="48"/>
        </w:numPr>
        <w:adjustRightInd w:val="0"/>
        <w:spacing w:line="360" w:lineRule="auto"/>
        <w:jc w:val="both"/>
        <w:rPr>
          <w:sz w:val="24"/>
          <w:szCs w:val="24"/>
        </w:rPr>
      </w:pPr>
      <w:r w:rsidRPr="00045500">
        <w:rPr>
          <w:b/>
          <w:bCs/>
          <w:sz w:val="24"/>
          <w:szCs w:val="24"/>
        </w:rPr>
        <w:lastRenderedPageBreak/>
        <w:t>Semi Solid Epoxy Resin:</w:t>
      </w:r>
      <w:r w:rsidRPr="00045500">
        <w:rPr>
          <w:rFonts w:ascii="Verdana" w:hAnsi="Verdana"/>
          <w:b/>
          <w:bCs/>
          <w:sz w:val="20"/>
          <w:szCs w:val="20"/>
        </w:rPr>
        <w:t xml:space="preserve"> </w:t>
      </w:r>
      <w:r w:rsidRPr="00045500">
        <w:rPr>
          <w:sz w:val="24"/>
          <w:szCs w:val="24"/>
        </w:rPr>
        <w:t xml:space="preserve">The epoxy industry has adopted a common nomenclature to describe the Solid Epoxy Resins (SERs). They are called type </w:t>
      </w:r>
      <w:r w:rsidRPr="00045500">
        <w:rPr>
          <w:rFonts w:hint="eastAsia"/>
          <w:sz w:val="24"/>
          <w:szCs w:val="24"/>
        </w:rPr>
        <w:t>“</w:t>
      </w:r>
      <w:r w:rsidRPr="00045500">
        <w:rPr>
          <w:sz w:val="24"/>
          <w:szCs w:val="24"/>
        </w:rPr>
        <w:t>1,</w:t>
      </w:r>
      <w:r w:rsidRPr="00045500">
        <w:rPr>
          <w:rFonts w:hint="eastAsia"/>
          <w:sz w:val="24"/>
          <w:szCs w:val="24"/>
        </w:rPr>
        <w:t>” “</w:t>
      </w:r>
      <w:r w:rsidRPr="00045500">
        <w:rPr>
          <w:sz w:val="24"/>
          <w:szCs w:val="24"/>
        </w:rPr>
        <w:t>2</w:t>
      </w:r>
      <w:r w:rsidRPr="00045500">
        <w:rPr>
          <w:rFonts w:hint="eastAsia"/>
          <w:sz w:val="24"/>
          <w:szCs w:val="24"/>
        </w:rPr>
        <w:t>”</w:t>
      </w:r>
      <w:r w:rsidRPr="00045500">
        <w:rPr>
          <w:sz w:val="24"/>
          <w:szCs w:val="24"/>
        </w:rPr>
        <w:t xml:space="preserve"> up to type </w:t>
      </w:r>
      <w:r w:rsidRPr="00045500">
        <w:rPr>
          <w:rFonts w:hint="eastAsia"/>
          <w:sz w:val="24"/>
          <w:szCs w:val="24"/>
        </w:rPr>
        <w:t>“</w:t>
      </w:r>
      <w:r w:rsidRPr="00045500">
        <w:rPr>
          <w:sz w:val="24"/>
          <w:szCs w:val="24"/>
        </w:rPr>
        <w:t>10</w:t>
      </w:r>
      <w:r w:rsidRPr="00045500">
        <w:rPr>
          <w:rFonts w:hint="eastAsia"/>
          <w:sz w:val="24"/>
          <w:szCs w:val="24"/>
        </w:rPr>
        <w:t>”</w:t>
      </w:r>
      <w:r w:rsidRPr="00045500">
        <w:rPr>
          <w:sz w:val="24"/>
          <w:szCs w:val="24"/>
        </w:rPr>
        <w:t xml:space="preserve"> resins, which correspond to the increased values of n, the degree of polymerization</w:t>
      </w:r>
      <w:proofErr w:type="gramStart"/>
      <w:r w:rsidRPr="00045500">
        <w:rPr>
          <w:sz w:val="24"/>
          <w:szCs w:val="24"/>
        </w:rPr>
        <w:t>* ,</w:t>
      </w:r>
      <w:proofErr w:type="gramEnd"/>
      <w:r w:rsidRPr="00045500">
        <w:rPr>
          <w:sz w:val="24"/>
          <w:szCs w:val="24"/>
        </w:rPr>
        <w:t xml:space="preserve"> EEW, MW, and viscosity Value.</w:t>
      </w:r>
      <w:r>
        <w:rPr>
          <w:rFonts w:eastAsia="NewCenturySchlbk-Roman"/>
          <w:sz w:val="24"/>
          <w:szCs w:val="24"/>
        </w:rPr>
        <w:t xml:space="preserve"> </w:t>
      </w:r>
      <w:r w:rsidRPr="00045500">
        <w:rPr>
          <w:rFonts w:eastAsia="NewCenturySchlbk-Roman"/>
          <w:sz w:val="24"/>
          <w:szCs w:val="24"/>
        </w:rPr>
        <w:t>The degree of polymerization is dictated by the ratio of LER to bisphenol A.</w:t>
      </w:r>
      <w:r>
        <w:rPr>
          <w:rFonts w:eastAsia="NewCenturySchlbk-Roman"/>
          <w:sz w:val="24"/>
          <w:szCs w:val="24"/>
        </w:rPr>
        <w:t xml:space="preserve"> </w:t>
      </w:r>
      <w:r w:rsidRPr="00045500">
        <w:rPr>
          <w:color w:val="000000"/>
          <w:sz w:val="24"/>
          <w:szCs w:val="24"/>
        </w:rPr>
        <w:t>The semisolid resins are used in advanced composites and adhesives where toughness, hot-wet strength, and resistance to high temperature oxidation are required. Their purity, formulated stability, fast reactivity, and retention of electrical properties over a broad temperature range make the solid resins suitable for use in the semiconductor molding powders industry.</w:t>
      </w:r>
    </w:p>
    <w:p w14:paraId="7CD818F6" w14:textId="6BA0C97B" w:rsidR="00F835E7" w:rsidRDefault="00F835E7" w:rsidP="00363CE1">
      <w:pPr>
        <w:pStyle w:val="Footer"/>
        <w:jc w:val="both"/>
        <w:rPr>
          <w:rFonts w:ascii="Arial" w:hAnsi="Arial" w:cs="Arial"/>
          <w:b/>
          <w:sz w:val="24"/>
          <w:szCs w:val="24"/>
        </w:rPr>
      </w:pPr>
    </w:p>
    <w:p w14:paraId="125E6880" w14:textId="4ADBB0DE" w:rsidR="008D6378" w:rsidRDefault="008D6378" w:rsidP="00363CE1">
      <w:pPr>
        <w:pStyle w:val="Footer"/>
        <w:jc w:val="both"/>
        <w:rPr>
          <w:rFonts w:ascii="Arial" w:hAnsi="Arial" w:cs="Arial"/>
          <w:b/>
          <w:sz w:val="24"/>
          <w:szCs w:val="24"/>
        </w:rPr>
      </w:pPr>
    </w:p>
    <w:p w14:paraId="5F8719C6" w14:textId="11074FA5" w:rsidR="008D6378" w:rsidRDefault="00C91D63" w:rsidP="008D6378">
      <w:pPr>
        <w:spacing w:line="360" w:lineRule="auto"/>
        <w:jc w:val="both"/>
        <w:rPr>
          <w:rFonts w:ascii="Arial" w:hAnsi="Arial" w:cs="Arial"/>
          <w:sz w:val="24"/>
          <w:szCs w:val="24"/>
        </w:rPr>
      </w:pPr>
      <w:r>
        <w:rPr>
          <w:rFonts w:ascii="Arial" w:hAnsi="Arial" w:cs="Arial"/>
          <w:sz w:val="24"/>
          <w:szCs w:val="24"/>
        </w:rPr>
        <w:t>Epoxy resin can be also marketed as p</w:t>
      </w:r>
      <w:r w:rsidR="008D6378" w:rsidRPr="0056443C">
        <w:rPr>
          <w:rFonts w:ascii="Arial" w:hAnsi="Arial" w:cs="Arial"/>
          <w:sz w:val="24"/>
          <w:szCs w:val="24"/>
        </w:rPr>
        <w:t>ure epoxy</w:t>
      </w:r>
      <w:r>
        <w:rPr>
          <w:rFonts w:ascii="Arial" w:hAnsi="Arial" w:cs="Arial"/>
          <w:sz w:val="24"/>
          <w:szCs w:val="24"/>
        </w:rPr>
        <w:t xml:space="preserve"> resin</w:t>
      </w:r>
      <w:r w:rsidR="00E6314D">
        <w:rPr>
          <w:rFonts w:ascii="Arial" w:hAnsi="Arial" w:cs="Arial"/>
          <w:sz w:val="24"/>
          <w:szCs w:val="24"/>
        </w:rPr>
        <w:t xml:space="preserve"> which</w:t>
      </w:r>
      <w:r w:rsidR="008D6378" w:rsidRPr="0056443C">
        <w:rPr>
          <w:rFonts w:ascii="Arial" w:hAnsi="Arial" w:cs="Arial"/>
          <w:sz w:val="24"/>
          <w:szCs w:val="24"/>
        </w:rPr>
        <w:t xml:space="preserve"> is typically just a resin and a hardener. </w:t>
      </w:r>
      <w:r w:rsidR="008D6378">
        <w:rPr>
          <w:rFonts w:ascii="Arial" w:hAnsi="Arial" w:cs="Arial"/>
          <w:sz w:val="24"/>
          <w:szCs w:val="24"/>
        </w:rPr>
        <w:t>It</w:t>
      </w:r>
      <w:r w:rsidR="008D6378" w:rsidRPr="0056443C">
        <w:rPr>
          <w:rFonts w:ascii="Arial" w:hAnsi="Arial" w:cs="Arial"/>
          <w:sz w:val="24"/>
          <w:szCs w:val="24"/>
        </w:rPr>
        <w:t xml:space="preserve"> cures at a slower rate than the other product classes (polyesters and epoxy acrylates) and, as a result offers less shrinkage, excellent adhesion, and high strength performance</w:t>
      </w:r>
      <w:r w:rsidR="008D6378">
        <w:rPr>
          <w:rFonts w:ascii="Arial" w:hAnsi="Arial" w:cs="Arial"/>
          <w:sz w:val="24"/>
          <w:szCs w:val="24"/>
        </w:rPr>
        <w:t>.</w:t>
      </w:r>
    </w:p>
    <w:p w14:paraId="67568B8A" w14:textId="2E805EAC" w:rsidR="00627729" w:rsidRPr="00E6314D" w:rsidRDefault="00627729" w:rsidP="008D6378">
      <w:pPr>
        <w:spacing w:line="360" w:lineRule="auto"/>
        <w:jc w:val="both"/>
        <w:rPr>
          <w:rFonts w:ascii="Arial" w:hAnsi="Arial" w:cs="Arial"/>
          <w:b/>
          <w:bCs/>
          <w:sz w:val="24"/>
          <w:szCs w:val="24"/>
        </w:rPr>
      </w:pPr>
      <w:r w:rsidRPr="00E6314D">
        <w:rPr>
          <w:rFonts w:ascii="Arial" w:hAnsi="Arial" w:cs="Arial"/>
          <w:b/>
          <w:bCs/>
          <w:sz w:val="24"/>
          <w:szCs w:val="24"/>
        </w:rPr>
        <w:t xml:space="preserve">Epoxy resin can be further classified based on liquid, solid and semi-solid type. </w:t>
      </w:r>
    </w:p>
    <w:p w14:paraId="30D672BD" w14:textId="77777777" w:rsidR="008D6378" w:rsidRPr="007E1D8F" w:rsidRDefault="008D6378" w:rsidP="00DF5DA6">
      <w:pPr>
        <w:pStyle w:val="ListParagraph"/>
        <w:numPr>
          <w:ilvl w:val="0"/>
          <w:numId w:val="34"/>
        </w:numPr>
        <w:spacing w:line="360" w:lineRule="auto"/>
        <w:jc w:val="both"/>
        <w:rPr>
          <w:sz w:val="24"/>
          <w:szCs w:val="24"/>
        </w:rPr>
      </w:pPr>
      <w:r w:rsidRPr="007E1D8F">
        <w:rPr>
          <w:b/>
          <w:bCs/>
          <w:sz w:val="24"/>
          <w:szCs w:val="24"/>
        </w:rPr>
        <w:t>Liquid epoxy resins</w:t>
      </w:r>
      <w:r w:rsidRPr="007E1D8F">
        <w:rPr>
          <w:sz w:val="24"/>
          <w:szCs w:val="24"/>
        </w:rPr>
        <w:t xml:space="preserve"> have minimum two epoxy groups in a molecule and are liquid at temperature of 20</w:t>
      </w:r>
      <w:r w:rsidRPr="007E1D8F">
        <w:rPr>
          <w:color w:val="202124"/>
          <w:sz w:val="24"/>
          <w:szCs w:val="24"/>
          <w:shd w:val="clear" w:color="auto" w:fill="FFFFFF"/>
        </w:rPr>
        <w:t>°</w:t>
      </w:r>
      <w:r w:rsidRPr="007E1D8F">
        <w:rPr>
          <w:sz w:val="24"/>
          <w:szCs w:val="24"/>
        </w:rPr>
        <w:t>C. Liquid epoxy is the standard type of epoxy resin which is highly versatile. These resins can be cured and modified and can deliver unique combination of properties. They find their applications in coatings, castings, constructions, adhesives, electrical and electronics and other end-user industries.</w:t>
      </w:r>
    </w:p>
    <w:p w14:paraId="2DFC7B87" w14:textId="77777777" w:rsidR="008D6378" w:rsidRPr="007E1D8F" w:rsidRDefault="008D6378" w:rsidP="00DF5DA6">
      <w:pPr>
        <w:pStyle w:val="ListParagraph"/>
        <w:numPr>
          <w:ilvl w:val="0"/>
          <w:numId w:val="35"/>
        </w:numPr>
        <w:spacing w:line="360" w:lineRule="auto"/>
        <w:jc w:val="both"/>
        <w:rPr>
          <w:sz w:val="24"/>
          <w:szCs w:val="24"/>
        </w:rPr>
      </w:pPr>
      <w:r w:rsidRPr="007E1D8F">
        <w:rPr>
          <w:b/>
          <w:bCs/>
          <w:sz w:val="24"/>
          <w:szCs w:val="24"/>
        </w:rPr>
        <w:t>Solid epoxy resins</w:t>
      </w:r>
      <w:r w:rsidRPr="007E1D8F">
        <w:rPr>
          <w:sz w:val="24"/>
          <w:szCs w:val="24"/>
        </w:rPr>
        <w:t xml:space="preserve"> conventionally have more than three epoxy groups in a molecule and are at solid at temperature of 40</w:t>
      </w:r>
      <w:r w:rsidRPr="007E1D8F">
        <w:rPr>
          <w:color w:val="202124"/>
          <w:sz w:val="24"/>
          <w:szCs w:val="24"/>
          <w:shd w:val="clear" w:color="auto" w:fill="FFFFFF"/>
        </w:rPr>
        <w:t>°</w:t>
      </w:r>
      <w:r w:rsidRPr="007E1D8F">
        <w:rPr>
          <w:sz w:val="24"/>
          <w:szCs w:val="24"/>
        </w:rPr>
        <w:t xml:space="preserve">C. These are ideal for composites, industrial coatings, and preparation of epoxy ester resins because of their high flexibility, good abrasion resistance and good corrosion resistance. </w:t>
      </w:r>
    </w:p>
    <w:p w14:paraId="4A1BACBB" w14:textId="77777777" w:rsidR="008D6378" w:rsidRPr="00397855" w:rsidRDefault="008D6378" w:rsidP="00DF5DA6">
      <w:pPr>
        <w:pStyle w:val="Footer"/>
        <w:numPr>
          <w:ilvl w:val="0"/>
          <w:numId w:val="36"/>
        </w:numPr>
        <w:spacing w:line="360" w:lineRule="auto"/>
        <w:jc w:val="both"/>
        <w:rPr>
          <w:rFonts w:ascii="Arial" w:hAnsi="Arial" w:cs="Arial"/>
          <w:bCs/>
          <w:sz w:val="24"/>
          <w:szCs w:val="24"/>
        </w:rPr>
      </w:pPr>
      <w:r w:rsidRPr="00397855">
        <w:rPr>
          <w:rFonts w:ascii="Arial" w:hAnsi="Arial" w:cs="Arial"/>
          <w:b/>
          <w:bCs/>
          <w:sz w:val="24"/>
          <w:szCs w:val="24"/>
        </w:rPr>
        <w:t>Semi-Solid epoxy resins</w:t>
      </w:r>
      <w:r w:rsidRPr="00397855">
        <w:rPr>
          <w:rFonts w:ascii="Arial" w:hAnsi="Arial" w:cs="Arial"/>
          <w:sz w:val="24"/>
          <w:szCs w:val="24"/>
        </w:rPr>
        <w:t xml:space="preserve"> have dual nature as they are in solid state at temperature of 20</w:t>
      </w:r>
      <w:r w:rsidRPr="00397855">
        <w:rPr>
          <w:rFonts w:ascii="Arial" w:hAnsi="Arial" w:cs="Arial"/>
          <w:color w:val="202124"/>
          <w:sz w:val="24"/>
          <w:szCs w:val="24"/>
          <w:shd w:val="clear" w:color="auto" w:fill="FFFFFF"/>
        </w:rPr>
        <w:t>°</w:t>
      </w:r>
      <w:r w:rsidRPr="00397855">
        <w:rPr>
          <w:rFonts w:ascii="Arial" w:hAnsi="Arial" w:cs="Arial"/>
          <w:sz w:val="24"/>
          <w:szCs w:val="24"/>
        </w:rPr>
        <w:t>C, while liquid at 40</w:t>
      </w:r>
      <w:r w:rsidRPr="00397855">
        <w:rPr>
          <w:rFonts w:ascii="Arial" w:hAnsi="Arial" w:cs="Arial"/>
          <w:color w:val="202124"/>
          <w:sz w:val="24"/>
          <w:szCs w:val="24"/>
          <w:shd w:val="clear" w:color="auto" w:fill="FFFFFF"/>
        </w:rPr>
        <w:t>°</w:t>
      </w:r>
      <w:r w:rsidRPr="00397855">
        <w:rPr>
          <w:rFonts w:ascii="Arial" w:hAnsi="Arial" w:cs="Arial"/>
          <w:sz w:val="24"/>
          <w:szCs w:val="24"/>
        </w:rPr>
        <w:t xml:space="preserve">C. They bridge the processing gap between liquid and solid epoxy resins by offering pourability at slightly high temperatures and having intermediate time-to-hardness during the curing process. These properties make semi-solid epoxy resins suitable for adhesives and coatings with varying level of tack and improved flow and </w:t>
      </w:r>
      <w:r>
        <w:rPr>
          <w:rFonts w:ascii="Arial" w:hAnsi="Arial" w:cs="Arial"/>
          <w:sz w:val="24"/>
          <w:szCs w:val="24"/>
        </w:rPr>
        <w:t>levelling.</w:t>
      </w:r>
    </w:p>
    <w:p w14:paraId="043399CC" w14:textId="5039F73A" w:rsidR="008D6378" w:rsidRDefault="008D6378" w:rsidP="00363CE1">
      <w:pPr>
        <w:pStyle w:val="Footer"/>
        <w:jc w:val="both"/>
        <w:rPr>
          <w:rFonts w:ascii="Arial" w:hAnsi="Arial" w:cs="Arial"/>
          <w:b/>
          <w:sz w:val="24"/>
          <w:szCs w:val="24"/>
        </w:rPr>
      </w:pPr>
    </w:p>
    <w:p w14:paraId="5ACE575E" w14:textId="77777777" w:rsidR="00B43CD8" w:rsidRDefault="00B43CD8" w:rsidP="00363CE1">
      <w:pPr>
        <w:pStyle w:val="Footer"/>
        <w:jc w:val="both"/>
        <w:rPr>
          <w:rFonts w:ascii="Arial" w:hAnsi="Arial" w:cs="Arial"/>
          <w:b/>
          <w:sz w:val="24"/>
          <w:szCs w:val="24"/>
        </w:rPr>
      </w:pPr>
    </w:p>
    <w:p w14:paraId="73CD2871" w14:textId="77777777" w:rsidR="008D6378" w:rsidRPr="00397855" w:rsidRDefault="008D6378" w:rsidP="00363CE1">
      <w:pPr>
        <w:pStyle w:val="Footer"/>
        <w:jc w:val="both"/>
        <w:rPr>
          <w:rFonts w:ascii="Arial" w:hAnsi="Arial" w:cs="Arial"/>
          <w:b/>
          <w:sz w:val="24"/>
          <w:szCs w:val="24"/>
        </w:rPr>
      </w:pPr>
    </w:p>
    <w:p w14:paraId="7A8381BB" w14:textId="77777777" w:rsidR="00F52F27" w:rsidRDefault="00363CE1" w:rsidP="00363CE1">
      <w:pPr>
        <w:pStyle w:val="Footer"/>
        <w:rPr>
          <w:rFonts w:ascii="Arial" w:hAnsi="Arial" w:cs="Arial"/>
          <w:b/>
          <w:sz w:val="24"/>
          <w:szCs w:val="24"/>
        </w:rPr>
      </w:pPr>
      <w:r w:rsidRPr="00397855">
        <w:rPr>
          <w:rFonts w:ascii="Arial" w:hAnsi="Arial" w:cs="Arial"/>
          <w:b/>
          <w:sz w:val="24"/>
          <w:szCs w:val="24"/>
        </w:rPr>
        <w:lastRenderedPageBreak/>
        <w:t xml:space="preserve">2.2. Production Routes and Related Details </w:t>
      </w:r>
    </w:p>
    <w:p w14:paraId="23C51D0E" w14:textId="17C84ECB" w:rsidR="00363CE1" w:rsidRPr="00397855" w:rsidRDefault="00363CE1" w:rsidP="00363CE1">
      <w:pPr>
        <w:pStyle w:val="Footer"/>
        <w:rPr>
          <w:rFonts w:ascii="Arial" w:hAnsi="Arial" w:cs="Arial"/>
          <w:b/>
          <w:sz w:val="24"/>
          <w:szCs w:val="24"/>
        </w:rPr>
      </w:pPr>
      <w:r w:rsidRPr="00397855">
        <w:rPr>
          <w:rFonts w:ascii="Arial" w:hAnsi="Arial" w:cs="Arial"/>
          <w:b/>
          <w:sz w:val="24"/>
          <w:szCs w:val="24"/>
        </w:rPr>
        <w:tab/>
      </w:r>
    </w:p>
    <w:p w14:paraId="5BF87854" w14:textId="77777777" w:rsidR="00363CE1" w:rsidRPr="00397855" w:rsidRDefault="00363CE1" w:rsidP="00363CE1">
      <w:pPr>
        <w:pStyle w:val="Footer"/>
        <w:rPr>
          <w:rFonts w:ascii="Arial" w:hAnsi="Arial" w:cs="Arial"/>
          <w:bCs/>
          <w:sz w:val="24"/>
          <w:szCs w:val="24"/>
        </w:rPr>
      </w:pPr>
    </w:p>
    <w:p w14:paraId="662D0AFA" w14:textId="2810E586"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Epoxy resin is usually synthesized by bulk polymerization. The material is available commercially at 98% purity </w:t>
      </w:r>
      <w:r w:rsidR="00DD7A9E">
        <w:rPr>
          <w:rFonts w:ascii="Arial" w:hAnsi="Arial" w:cs="Arial"/>
          <w:bCs/>
          <w:sz w:val="24"/>
          <w:szCs w:val="24"/>
        </w:rPr>
        <w:t>&amp; are</w:t>
      </w:r>
      <w:r w:rsidRPr="00397855">
        <w:rPr>
          <w:rFonts w:ascii="Arial" w:hAnsi="Arial" w:cs="Arial"/>
          <w:bCs/>
          <w:sz w:val="24"/>
          <w:szCs w:val="24"/>
        </w:rPr>
        <w:t xml:space="preserve"> colourless. Many commercial liquid resins consist essentially of low molecular weight </w:t>
      </w:r>
      <w:proofErr w:type="spellStart"/>
      <w:r w:rsidRPr="00397855">
        <w:rPr>
          <w:rFonts w:ascii="Arial" w:hAnsi="Arial" w:cs="Arial"/>
          <w:bCs/>
          <w:sz w:val="24"/>
          <w:szCs w:val="24"/>
        </w:rPr>
        <w:t>diglycidyl</w:t>
      </w:r>
      <w:proofErr w:type="spellEnd"/>
      <w:r w:rsidRPr="00397855">
        <w:rPr>
          <w:rFonts w:ascii="Arial" w:hAnsi="Arial" w:cs="Arial"/>
          <w:bCs/>
          <w:sz w:val="24"/>
          <w:szCs w:val="24"/>
        </w:rPr>
        <w:t xml:space="preserve"> ether of Bisphenol A together with small quantity of higher molecular weight polymer. In general, production of bisphenol </w:t>
      </w:r>
      <w:proofErr w:type="spellStart"/>
      <w:r w:rsidRPr="00397855">
        <w:rPr>
          <w:rFonts w:ascii="Arial" w:hAnsi="Arial" w:cs="Arial"/>
          <w:bCs/>
          <w:sz w:val="24"/>
          <w:szCs w:val="24"/>
        </w:rPr>
        <w:t>A</w:t>
      </w:r>
      <w:proofErr w:type="spellEnd"/>
      <w:r w:rsidRPr="00397855">
        <w:rPr>
          <w:rFonts w:ascii="Arial" w:hAnsi="Arial" w:cs="Arial"/>
          <w:bCs/>
          <w:sz w:val="24"/>
          <w:szCs w:val="24"/>
        </w:rPr>
        <w:t xml:space="preserve"> epoxy resin is divided into one step method &amp; two-step process method.</w:t>
      </w:r>
    </w:p>
    <w:p w14:paraId="690AF834" w14:textId="77777777" w:rsidR="00363CE1" w:rsidRPr="00397855" w:rsidRDefault="00363CE1" w:rsidP="00363CE1">
      <w:pPr>
        <w:pStyle w:val="Footer"/>
        <w:spacing w:line="360" w:lineRule="auto"/>
        <w:jc w:val="both"/>
        <w:rPr>
          <w:rFonts w:ascii="Arial" w:hAnsi="Arial" w:cs="Arial"/>
          <w:bCs/>
          <w:sz w:val="24"/>
          <w:szCs w:val="24"/>
        </w:rPr>
      </w:pPr>
    </w:p>
    <w:p w14:paraId="64E0C57F" w14:textId="0D7D6A0E" w:rsidR="00363CE1"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 xml:space="preserve">In one-step method, Bisphenol A reacts directly with epichlorohydrin </w:t>
      </w:r>
      <w:proofErr w:type="gramStart"/>
      <w:r w:rsidRPr="00397855">
        <w:rPr>
          <w:rFonts w:ascii="Arial" w:hAnsi="Arial" w:cs="Arial"/>
          <w:bCs/>
          <w:sz w:val="24"/>
          <w:szCs w:val="24"/>
        </w:rPr>
        <w:t>in order to</w:t>
      </w:r>
      <w:proofErr w:type="gramEnd"/>
      <w:r w:rsidRPr="00397855">
        <w:rPr>
          <w:rFonts w:ascii="Arial" w:hAnsi="Arial" w:cs="Arial"/>
          <w:bCs/>
          <w:sz w:val="24"/>
          <w:szCs w:val="24"/>
        </w:rPr>
        <w:t xml:space="preserve"> prepare epoxy resin, which commonly used for the synthesis of low to medium molecular weight (MW) epoxy resins.</w:t>
      </w:r>
    </w:p>
    <w:p w14:paraId="1F5A4A85" w14:textId="77777777" w:rsidR="00F52F27" w:rsidRDefault="00F52F27" w:rsidP="00363CE1">
      <w:pPr>
        <w:pStyle w:val="Footer"/>
        <w:spacing w:line="360" w:lineRule="auto"/>
        <w:jc w:val="both"/>
        <w:rPr>
          <w:rFonts w:ascii="Arial" w:hAnsi="Arial" w:cs="Arial"/>
          <w:bCs/>
          <w:sz w:val="24"/>
          <w:szCs w:val="24"/>
        </w:rPr>
      </w:pPr>
    </w:p>
    <w:p w14:paraId="170CBF72" w14:textId="65E999F8" w:rsidR="00F52F27" w:rsidRDefault="00F52F27" w:rsidP="00363CE1">
      <w:pPr>
        <w:pStyle w:val="Footer"/>
        <w:spacing w:line="360" w:lineRule="auto"/>
        <w:jc w:val="both"/>
        <w:rPr>
          <w:rFonts w:ascii="Arial" w:hAnsi="Arial" w:cs="Arial"/>
          <w:b/>
          <w:sz w:val="24"/>
          <w:szCs w:val="24"/>
        </w:rPr>
      </w:pPr>
      <w:r w:rsidRPr="00F52F27">
        <w:rPr>
          <w:rFonts w:ascii="Arial" w:hAnsi="Arial" w:cs="Arial"/>
          <w:b/>
          <w:sz w:val="24"/>
          <w:szCs w:val="24"/>
        </w:rPr>
        <w:t>Mass Balance</w:t>
      </w:r>
    </w:p>
    <w:tbl>
      <w:tblPr>
        <w:tblW w:w="10257" w:type="dxa"/>
        <w:tblLook w:val="04A0" w:firstRow="1" w:lastRow="0" w:firstColumn="1" w:lastColumn="0" w:noHBand="0" w:noVBand="1"/>
      </w:tblPr>
      <w:tblGrid>
        <w:gridCol w:w="2492"/>
        <w:gridCol w:w="2447"/>
        <w:gridCol w:w="2823"/>
        <w:gridCol w:w="2495"/>
      </w:tblGrid>
      <w:tr w:rsidR="00F52F27" w:rsidRPr="00F52F27" w14:paraId="6D909A1B" w14:textId="77777777" w:rsidTr="00F52F27">
        <w:trPr>
          <w:trHeight w:val="218"/>
        </w:trPr>
        <w:tc>
          <w:tcPr>
            <w:tcW w:w="2492" w:type="dxa"/>
            <w:tcBorders>
              <w:top w:val="single" w:sz="8" w:space="0" w:color="000000"/>
              <w:left w:val="single" w:sz="8" w:space="0" w:color="000000"/>
              <w:bottom w:val="single" w:sz="8" w:space="0" w:color="000000"/>
              <w:right w:val="single" w:sz="8" w:space="0" w:color="000000"/>
            </w:tcBorders>
            <w:shd w:val="clear" w:color="000000" w:fill="A9D08E"/>
            <w:hideMark/>
          </w:tcPr>
          <w:p w14:paraId="42F55ED4"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Input</w:t>
            </w:r>
          </w:p>
        </w:tc>
        <w:tc>
          <w:tcPr>
            <w:tcW w:w="2447" w:type="dxa"/>
            <w:tcBorders>
              <w:top w:val="single" w:sz="8" w:space="0" w:color="000000"/>
              <w:left w:val="nil"/>
              <w:bottom w:val="single" w:sz="8" w:space="0" w:color="000000"/>
              <w:right w:val="single" w:sz="8" w:space="0" w:color="000000"/>
            </w:tcBorders>
            <w:shd w:val="clear" w:color="000000" w:fill="A9D08E"/>
            <w:hideMark/>
          </w:tcPr>
          <w:p w14:paraId="5A43BE42" w14:textId="2384363D"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T/T</w:t>
            </w:r>
          </w:p>
        </w:tc>
        <w:tc>
          <w:tcPr>
            <w:tcW w:w="2823" w:type="dxa"/>
            <w:tcBorders>
              <w:top w:val="single" w:sz="8" w:space="0" w:color="000000"/>
              <w:left w:val="nil"/>
              <w:bottom w:val="single" w:sz="8" w:space="0" w:color="000000"/>
              <w:right w:val="single" w:sz="8" w:space="0" w:color="000000"/>
            </w:tcBorders>
            <w:shd w:val="clear" w:color="000000" w:fill="A9D08E"/>
            <w:hideMark/>
          </w:tcPr>
          <w:p w14:paraId="73E6E29C"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Output</w:t>
            </w:r>
          </w:p>
        </w:tc>
        <w:tc>
          <w:tcPr>
            <w:tcW w:w="2495" w:type="dxa"/>
            <w:tcBorders>
              <w:top w:val="single" w:sz="8" w:space="0" w:color="000000"/>
              <w:left w:val="nil"/>
              <w:bottom w:val="single" w:sz="8" w:space="0" w:color="000000"/>
              <w:right w:val="single" w:sz="8" w:space="0" w:color="000000"/>
            </w:tcBorders>
            <w:shd w:val="clear" w:color="000000" w:fill="A9D08E"/>
            <w:hideMark/>
          </w:tcPr>
          <w:p w14:paraId="7B906571"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T/T</w:t>
            </w:r>
          </w:p>
        </w:tc>
      </w:tr>
      <w:tr w:rsidR="00F52F27" w:rsidRPr="00F52F27" w14:paraId="4849C68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F74F9F7"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BPA</w:t>
            </w:r>
          </w:p>
        </w:tc>
        <w:tc>
          <w:tcPr>
            <w:tcW w:w="2447" w:type="dxa"/>
            <w:tcBorders>
              <w:top w:val="nil"/>
              <w:left w:val="nil"/>
              <w:bottom w:val="single" w:sz="8" w:space="0" w:color="000000"/>
              <w:right w:val="single" w:sz="8" w:space="0" w:color="000000"/>
            </w:tcBorders>
            <w:shd w:val="clear" w:color="auto" w:fill="auto"/>
            <w:hideMark/>
          </w:tcPr>
          <w:p w14:paraId="25A651D2"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0.7</w:t>
            </w:r>
          </w:p>
        </w:tc>
        <w:tc>
          <w:tcPr>
            <w:tcW w:w="2823" w:type="dxa"/>
            <w:tcBorders>
              <w:top w:val="nil"/>
              <w:left w:val="nil"/>
              <w:bottom w:val="single" w:sz="8" w:space="0" w:color="000000"/>
              <w:right w:val="single" w:sz="8" w:space="0" w:color="000000"/>
            </w:tcBorders>
            <w:shd w:val="clear" w:color="auto" w:fill="auto"/>
            <w:hideMark/>
          </w:tcPr>
          <w:p w14:paraId="789DBE00"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Product</w:t>
            </w:r>
          </w:p>
        </w:tc>
        <w:tc>
          <w:tcPr>
            <w:tcW w:w="2495" w:type="dxa"/>
            <w:tcBorders>
              <w:top w:val="nil"/>
              <w:left w:val="nil"/>
              <w:bottom w:val="single" w:sz="8" w:space="0" w:color="000000"/>
              <w:right w:val="single" w:sz="8" w:space="0" w:color="000000"/>
            </w:tcBorders>
            <w:shd w:val="clear" w:color="auto" w:fill="auto"/>
            <w:hideMark/>
          </w:tcPr>
          <w:p w14:paraId="568F089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1</w:t>
            </w:r>
          </w:p>
        </w:tc>
      </w:tr>
      <w:tr w:rsidR="00F52F27" w:rsidRPr="00F52F27" w14:paraId="28D72B40"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5150EC13"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NaOH</w:t>
            </w:r>
          </w:p>
        </w:tc>
        <w:tc>
          <w:tcPr>
            <w:tcW w:w="2447" w:type="dxa"/>
            <w:tcBorders>
              <w:top w:val="nil"/>
              <w:left w:val="nil"/>
              <w:bottom w:val="single" w:sz="8" w:space="0" w:color="000000"/>
              <w:right w:val="single" w:sz="8" w:space="0" w:color="000000"/>
            </w:tcBorders>
            <w:shd w:val="clear" w:color="auto" w:fill="auto"/>
            <w:hideMark/>
          </w:tcPr>
          <w:p w14:paraId="287D6AFF"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0.04</w:t>
            </w:r>
          </w:p>
        </w:tc>
        <w:tc>
          <w:tcPr>
            <w:tcW w:w="2823" w:type="dxa"/>
            <w:tcBorders>
              <w:top w:val="nil"/>
              <w:left w:val="nil"/>
              <w:bottom w:val="single" w:sz="8" w:space="0" w:color="000000"/>
              <w:right w:val="single" w:sz="8" w:space="0" w:color="000000"/>
            </w:tcBorders>
            <w:shd w:val="clear" w:color="auto" w:fill="auto"/>
            <w:hideMark/>
          </w:tcPr>
          <w:p w14:paraId="6E7E872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Salt</w:t>
            </w:r>
          </w:p>
        </w:tc>
        <w:tc>
          <w:tcPr>
            <w:tcW w:w="2495" w:type="dxa"/>
            <w:tcBorders>
              <w:top w:val="nil"/>
              <w:left w:val="nil"/>
              <w:bottom w:val="single" w:sz="8" w:space="0" w:color="000000"/>
              <w:right w:val="single" w:sz="8" w:space="0" w:color="000000"/>
            </w:tcBorders>
            <w:shd w:val="clear" w:color="auto" w:fill="auto"/>
            <w:hideMark/>
          </w:tcPr>
          <w:p w14:paraId="0714178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0.336</w:t>
            </w:r>
          </w:p>
        </w:tc>
      </w:tr>
      <w:tr w:rsidR="00F52F27" w:rsidRPr="00F52F27" w14:paraId="42AD1B02" w14:textId="77777777" w:rsidTr="00910160">
        <w:trPr>
          <w:trHeight w:val="533"/>
        </w:trPr>
        <w:tc>
          <w:tcPr>
            <w:tcW w:w="2492" w:type="dxa"/>
            <w:tcBorders>
              <w:top w:val="nil"/>
              <w:left w:val="single" w:sz="8" w:space="0" w:color="000000"/>
              <w:bottom w:val="single" w:sz="8" w:space="0" w:color="000000"/>
              <w:right w:val="single" w:sz="8" w:space="0" w:color="000000"/>
            </w:tcBorders>
            <w:shd w:val="clear" w:color="auto" w:fill="auto"/>
            <w:hideMark/>
          </w:tcPr>
          <w:p w14:paraId="61A2F93C"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ECH</w:t>
            </w:r>
          </w:p>
        </w:tc>
        <w:tc>
          <w:tcPr>
            <w:tcW w:w="2447" w:type="dxa"/>
            <w:tcBorders>
              <w:top w:val="nil"/>
              <w:left w:val="nil"/>
              <w:bottom w:val="single" w:sz="8" w:space="0" w:color="000000"/>
              <w:right w:val="single" w:sz="8" w:space="0" w:color="000000"/>
            </w:tcBorders>
            <w:shd w:val="clear" w:color="auto" w:fill="auto"/>
            <w:hideMark/>
          </w:tcPr>
          <w:p w14:paraId="44405B79"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0.56</w:t>
            </w:r>
          </w:p>
        </w:tc>
        <w:tc>
          <w:tcPr>
            <w:tcW w:w="2823" w:type="dxa"/>
            <w:tcBorders>
              <w:top w:val="nil"/>
              <w:left w:val="nil"/>
              <w:bottom w:val="single" w:sz="8" w:space="0" w:color="000000"/>
              <w:right w:val="single" w:sz="8" w:space="0" w:color="000000"/>
            </w:tcBorders>
            <w:shd w:val="clear" w:color="auto" w:fill="auto"/>
            <w:hideMark/>
          </w:tcPr>
          <w:p w14:paraId="74020147"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Solid Waste (Waste Polymer)</w:t>
            </w:r>
          </w:p>
        </w:tc>
        <w:tc>
          <w:tcPr>
            <w:tcW w:w="2495" w:type="dxa"/>
            <w:tcBorders>
              <w:top w:val="nil"/>
              <w:left w:val="nil"/>
              <w:bottom w:val="single" w:sz="8" w:space="0" w:color="000000"/>
              <w:right w:val="single" w:sz="8" w:space="0" w:color="000000"/>
            </w:tcBorders>
            <w:shd w:val="clear" w:color="auto" w:fill="auto"/>
            <w:hideMark/>
          </w:tcPr>
          <w:p w14:paraId="0BF7F63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0.096</w:t>
            </w:r>
          </w:p>
        </w:tc>
      </w:tr>
      <w:tr w:rsidR="00F52F27" w:rsidRPr="00F52F27" w14:paraId="1D0F7DE4" w14:textId="77777777" w:rsidTr="00F52F27">
        <w:trPr>
          <w:trHeight w:val="363"/>
        </w:trPr>
        <w:tc>
          <w:tcPr>
            <w:tcW w:w="2492" w:type="dxa"/>
            <w:tcBorders>
              <w:top w:val="nil"/>
              <w:left w:val="single" w:sz="8" w:space="0" w:color="000000"/>
              <w:bottom w:val="single" w:sz="8" w:space="0" w:color="000000"/>
              <w:right w:val="single" w:sz="8" w:space="0" w:color="000000"/>
            </w:tcBorders>
            <w:shd w:val="clear" w:color="auto" w:fill="auto"/>
            <w:hideMark/>
          </w:tcPr>
          <w:p w14:paraId="05F1E7B5"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48% NaOH</w:t>
            </w:r>
          </w:p>
        </w:tc>
        <w:tc>
          <w:tcPr>
            <w:tcW w:w="2447" w:type="dxa"/>
            <w:tcBorders>
              <w:top w:val="nil"/>
              <w:left w:val="nil"/>
              <w:bottom w:val="single" w:sz="8" w:space="0" w:color="000000"/>
              <w:right w:val="single" w:sz="8" w:space="0" w:color="000000"/>
            </w:tcBorders>
            <w:shd w:val="clear" w:color="auto" w:fill="auto"/>
            <w:hideMark/>
          </w:tcPr>
          <w:p w14:paraId="2C52C546"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0.46</w:t>
            </w:r>
          </w:p>
        </w:tc>
        <w:tc>
          <w:tcPr>
            <w:tcW w:w="2823" w:type="dxa"/>
            <w:tcBorders>
              <w:top w:val="nil"/>
              <w:left w:val="nil"/>
              <w:bottom w:val="single" w:sz="8" w:space="0" w:color="000000"/>
              <w:right w:val="single" w:sz="8" w:space="0" w:color="000000"/>
            </w:tcBorders>
            <w:shd w:val="clear" w:color="auto" w:fill="auto"/>
            <w:hideMark/>
          </w:tcPr>
          <w:p w14:paraId="7E66E2F2"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Reaction Water</w:t>
            </w:r>
          </w:p>
        </w:tc>
        <w:tc>
          <w:tcPr>
            <w:tcW w:w="2495" w:type="dxa"/>
            <w:tcBorders>
              <w:top w:val="nil"/>
              <w:left w:val="nil"/>
              <w:bottom w:val="single" w:sz="8" w:space="0" w:color="000000"/>
              <w:right w:val="single" w:sz="8" w:space="0" w:color="000000"/>
            </w:tcBorders>
            <w:shd w:val="clear" w:color="auto" w:fill="auto"/>
            <w:hideMark/>
          </w:tcPr>
          <w:p w14:paraId="4C1D59EC" w14:textId="77777777" w:rsidR="00F52F27" w:rsidRPr="00F52F27" w:rsidRDefault="00F52F27" w:rsidP="00F52F27">
            <w:pPr>
              <w:spacing w:after="0" w:line="240" w:lineRule="auto"/>
              <w:rPr>
                <w:rFonts w:ascii="Arial" w:eastAsia="Times New Roman" w:hAnsi="Arial" w:cs="Arial"/>
                <w:color w:val="000000"/>
                <w:sz w:val="20"/>
                <w:szCs w:val="20"/>
                <w:lang w:eastAsia="en-IN"/>
              </w:rPr>
            </w:pPr>
            <w:r w:rsidRPr="00F52F27">
              <w:rPr>
                <w:rFonts w:ascii="Arial" w:eastAsia="Times New Roman" w:hAnsi="Arial" w:cs="Arial"/>
                <w:color w:val="000000"/>
                <w:sz w:val="20"/>
                <w:szCs w:val="20"/>
                <w:lang w:val="en-US" w:eastAsia="en-IN"/>
              </w:rPr>
              <w:t>0.33</w:t>
            </w:r>
          </w:p>
        </w:tc>
      </w:tr>
      <w:tr w:rsidR="00F52F27" w:rsidRPr="00F52F27" w14:paraId="0EE51D32" w14:textId="77777777" w:rsidTr="00F52F27">
        <w:trPr>
          <w:trHeight w:val="218"/>
        </w:trPr>
        <w:tc>
          <w:tcPr>
            <w:tcW w:w="2492" w:type="dxa"/>
            <w:tcBorders>
              <w:top w:val="nil"/>
              <w:left w:val="single" w:sz="8" w:space="0" w:color="000000"/>
              <w:bottom w:val="single" w:sz="8" w:space="0" w:color="000000"/>
              <w:right w:val="single" w:sz="8" w:space="0" w:color="000000"/>
            </w:tcBorders>
            <w:shd w:val="clear" w:color="auto" w:fill="auto"/>
            <w:hideMark/>
          </w:tcPr>
          <w:p w14:paraId="765D4E6B"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Total</w:t>
            </w:r>
          </w:p>
        </w:tc>
        <w:tc>
          <w:tcPr>
            <w:tcW w:w="2447" w:type="dxa"/>
            <w:tcBorders>
              <w:top w:val="nil"/>
              <w:left w:val="nil"/>
              <w:bottom w:val="single" w:sz="8" w:space="0" w:color="000000"/>
              <w:right w:val="single" w:sz="8" w:space="0" w:color="000000"/>
            </w:tcBorders>
            <w:shd w:val="clear" w:color="auto" w:fill="auto"/>
            <w:hideMark/>
          </w:tcPr>
          <w:p w14:paraId="749660B8"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1.76</w:t>
            </w:r>
          </w:p>
        </w:tc>
        <w:tc>
          <w:tcPr>
            <w:tcW w:w="2823" w:type="dxa"/>
            <w:tcBorders>
              <w:top w:val="nil"/>
              <w:left w:val="nil"/>
              <w:bottom w:val="single" w:sz="8" w:space="0" w:color="000000"/>
              <w:right w:val="single" w:sz="8" w:space="0" w:color="000000"/>
            </w:tcBorders>
            <w:shd w:val="clear" w:color="auto" w:fill="auto"/>
            <w:hideMark/>
          </w:tcPr>
          <w:p w14:paraId="48096ACE" w14:textId="77777777"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Total</w:t>
            </w:r>
          </w:p>
        </w:tc>
        <w:tc>
          <w:tcPr>
            <w:tcW w:w="2495" w:type="dxa"/>
            <w:tcBorders>
              <w:top w:val="nil"/>
              <w:left w:val="nil"/>
              <w:bottom w:val="single" w:sz="8" w:space="0" w:color="000000"/>
              <w:right w:val="single" w:sz="8" w:space="0" w:color="000000"/>
            </w:tcBorders>
            <w:shd w:val="clear" w:color="auto" w:fill="auto"/>
            <w:hideMark/>
          </w:tcPr>
          <w:p w14:paraId="2C533355" w14:textId="33E0BB86" w:rsidR="00F52F27" w:rsidRPr="00F52F27" w:rsidRDefault="00F52F27" w:rsidP="00F52F27">
            <w:pPr>
              <w:spacing w:after="0" w:line="240" w:lineRule="auto"/>
              <w:rPr>
                <w:rFonts w:ascii="Arial" w:eastAsia="Times New Roman" w:hAnsi="Arial" w:cs="Arial"/>
                <w:b/>
                <w:bCs/>
                <w:color w:val="000000"/>
                <w:sz w:val="20"/>
                <w:szCs w:val="20"/>
                <w:lang w:eastAsia="en-IN"/>
              </w:rPr>
            </w:pPr>
            <w:r w:rsidRPr="00F52F27">
              <w:rPr>
                <w:rFonts w:ascii="Arial" w:eastAsia="Times New Roman" w:hAnsi="Arial" w:cs="Arial"/>
                <w:b/>
                <w:bCs/>
                <w:color w:val="000000"/>
                <w:sz w:val="20"/>
                <w:szCs w:val="20"/>
                <w:lang w:val="en-US" w:eastAsia="en-IN"/>
              </w:rPr>
              <w:t>1.76</w:t>
            </w:r>
          </w:p>
        </w:tc>
      </w:tr>
    </w:tbl>
    <w:p w14:paraId="1E05747A" w14:textId="29D08A9C" w:rsidR="00363CE1" w:rsidRPr="00910160" w:rsidRDefault="00363CE1" w:rsidP="00363CE1">
      <w:pPr>
        <w:pStyle w:val="Footer"/>
        <w:spacing w:line="360" w:lineRule="auto"/>
        <w:jc w:val="both"/>
        <w:rPr>
          <w:rFonts w:ascii="Arial" w:hAnsi="Arial" w:cs="Arial"/>
          <w:b/>
          <w:bCs/>
          <w:sz w:val="24"/>
          <w:szCs w:val="24"/>
        </w:rPr>
      </w:pPr>
    </w:p>
    <w:p w14:paraId="52522FE8" w14:textId="77777777"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Cs/>
          <w:sz w:val="24"/>
          <w:szCs w:val="24"/>
        </w:rPr>
        <w:t>The two-step method require continuation the reaction of low molecular weight resin with bisphenol A (BPA). High molecular weight (MW) epoxy resins can be synthesized via one step or in a two-step process.</w:t>
      </w:r>
    </w:p>
    <w:p w14:paraId="3604AAFA" w14:textId="77777777" w:rsidR="00363CE1" w:rsidRPr="00397855" w:rsidRDefault="00363CE1" w:rsidP="00363CE1">
      <w:pPr>
        <w:pStyle w:val="Footer"/>
        <w:spacing w:line="360" w:lineRule="auto"/>
        <w:jc w:val="both"/>
        <w:rPr>
          <w:rFonts w:ascii="Arial" w:hAnsi="Arial" w:cs="Arial"/>
          <w:bCs/>
          <w:sz w:val="24"/>
          <w:szCs w:val="24"/>
        </w:rPr>
      </w:pPr>
    </w:p>
    <w:p w14:paraId="6C200E89" w14:textId="4AA327A9"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One Step Process (BADGE):</w:t>
      </w:r>
      <w:r w:rsidRPr="00397855">
        <w:rPr>
          <w:rFonts w:ascii="Arial" w:hAnsi="Arial" w:cs="Arial"/>
          <w:bCs/>
          <w:sz w:val="24"/>
          <w:szCs w:val="24"/>
        </w:rPr>
        <w:t xml:space="preserve"> The one-step process proceeds via polycondensation reaction of epichlorohydrin (ECH) with bisphenol A (BPA)</w:t>
      </w:r>
      <w:r w:rsidR="00CC758A" w:rsidRPr="00397855">
        <w:rPr>
          <w:rFonts w:ascii="Arial" w:hAnsi="Arial" w:cs="Arial"/>
          <w:bCs/>
          <w:sz w:val="24"/>
          <w:szCs w:val="24"/>
        </w:rPr>
        <w:t>.</w:t>
      </w:r>
    </w:p>
    <w:p w14:paraId="24DA962E" w14:textId="77777777" w:rsidR="00363CE1" w:rsidRPr="00397855" w:rsidRDefault="00363CE1" w:rsidP="00363CE1">
      <w:pPr>
        <w:pStyle w:val="Footer"/>
        <w:rPr>
          <w:rFonts w:ascii="Arial" w:hAnsi="Arial" w:cs="Arial"/>
          <w:bCs/>
          <w:sz w:val="24"/>
          <w:szCs w:val="24"/>
        </w:rPr>
      </w:pPr>
    </w:p>
    <w:p w14:paraId="194A459F" w14:textId="3CAB9E0C" w:rsidR="00363CE1" w:rsidRPr="00397855" w:rsidRDefault="00363CE1" w:rsidP="00354D8E">
      <w:pPr>
        <w:pStyle w:val="Footer"/>
        <w:spacing w:line="360" w:lineRule="auto"/>
        <w:jc w:val="both"/>
        <w:rPr>
          <w:rFonts w:ascii="Arial" w:hAnsi="Arial" w:cs="Arial"/>
          <w:bCs/>
          <w:sz w:val="24"/>
          <w:szCs w:val="24"/>
        </w:rPr>
      </w:pPr>
      <w:r w:rsidRPr="00397855">
        <w:rPr>
          <w:rFonts w:ascii="Arial" w:hAnsi="Arial" w:cs="Arial"/>
          <w:b/>
          <w:sz w:val="24"/>
          <w:szCs w:val="24"/>
        </w:rPr>
        <w:t>Two Step Process:</w:t>
      </w:r>
      <w:r w:rsidRPr="00397855">
        <w:rPr>
          <w:rFonts w:ascii="Arial" w:hAnsi="Arial" w:cs="Arial"/>
          <w:bCs/>
          <w:sz w:val="24"/>
          <w:szCs w:val="24"/>
        </w:rPr>
        <w:t xml:space="preserve"> The two-step process is the reaction of bisphenol A (BPA)</w:t>
      </w:r>
      <w:r w:rsidR="00354D8E">
        <w:rPr>
          <w:rFonts w:ascii="Arial" w:hAnsi="Arial" w:cs="Arial"/>
          <w:bCs/>
          <w:sz w:val="24"/>
          <w:szCs w:val="24"/>
        </w:rPr>
        <w:t xml:space="preserve"> </w:t>
      </w:r>
      <w:r w:rsidRPr="00397855">
        <w:rPr>
          <w:rFonts w:ascii="Arial" w:hAnsi="Arial" w:cs="Arial"/>
          <w:bCs/>
          <w:sz w:val="24"/>
          <w:szCs w:val="24"/>
        </w:rPr>
        <w:t>and epichlorohydrin (ECH) in presence of a catalyst (such as a quaternary ammonium salt). The first step is an addition reaction to form a diphenol-propane chlorohydrin ether as an intermediate. This closed loop reaction produces an epoxy resin.</w:t>
      </w:r>
    </w:p>
    <w:p w14:paraId="515DAE6A" w14:textId="77777777" w:rsidR="00363CE1" w:rsidRPr="00397855" w:rsidRDefault="00363CE1" w:rsidP="00354D8E">
      <w:pPr>
        <w:pStyle w:val="Footer"/>
        <w:jc w:val="both"/>
        <w:rPr>
          <w:rFonts w:ascii="Arial" w:hAnsi="Arial" w:cs="Arial"/>
          <w:b/>
          <w:sz w:val="24"/>
          <w:szCs w:val="24"/>
        </w:rPr>
      </w:pPr>
    </w:p>
    <w:p w14:paraId="7F53D656" w14:textId="77777777" w:rsidR="00B43CD8" w:rsidRDefault="00B43CD8" w:rsidP="00363CE1">
      <w:pPr>
        <w:pStyle w:val="Footer"/>
        <w:rPr>
          <w:rFonts w:ascii="Arial" w:hAnsi="Arial" w:cs="Arial"/>
          <w:b/>
          <w:sz w:val="24"/>
          <w:szCs w:val="24"/>
        </w:rPr>
      </w:pPr>
    </w:p>
    <w:p w14:paraId="52E025F8" w14:textId="77777777" w:rsidR="00B43CD8" w:rsidRDefault="00B43CD8" w:rsidP="00363CE1">
      <w:pPr>
        <w:pStyle w:val="Footer"/>
        <w:rPr>
          <w:rFonts w:ascii="Arial" w:hAnsi="Arial" w:cs="Arial"/>
          <w:b/>
          <w:sz w:val="24"/>
          <w:szCs w:val="24"/>
        </w:rPr>
      </w:pPr>
    </w:p>
    <w:p w14:paraId="14FB79E2" w14:textId="77777777" w:rsidR="00B43CD8" w:rsidRDefault="00B43CD8" w:rsidP="00363CE1">
      <w:pPr>
        <w:pStyle w:val="Footer"/>
        <w:rPr>
          <w:rFonts w:ascii="Arial" w:hAnsi="Arial" w:cs="Arial"/>
          <w:b/>
          <w:sz w:val="24"/>
          <w:szCs w:val="24"/>
        </w:rPr>
      </w:pPr>
    </w:p>
    <w:p w14:paraId="4CF33218" w14:textId="77777777" w:rsidR="00B43CD8" w:rsidRDefault="00B43CD8" w:rsidP="00363CE1">
      <w:pPr>
        <w:pStyle w:val="Footer"/>
        <w:rPr>
          <w:rFonts w:ascii="Arial" w:hAnsi="Arial" w:cs="Arial"/>
          <w:b/>
          <w:sz w:val="24"/>
          <w:szCs w:val="24"/>
        </w:rPr>
      </w:pPr>
    </w:p>
    <w:p w14:paraId="19A38D68" w14:textId="0E7F83E2" w:rsidR="00363CE1" w:rsidRPr="00397855" w:rsidRDefault="00363CE1" w:rsidP="00363CE1">
      <w:pPr>
        <w:pStyle w:val="Footer"/>
        <w:rPr>
          <w:rFonts w:ascii="Arial" w:hAnsi="Arial" w:cs="Arial"/>
          <w:b/>
          <w:sz w:val="24"/>
          <w:szCs w:val="24"/>
        </w:rPr>
      </w:pPr>
      <w:r w:rsidRPr="00397855">
        <w:rPr>
          <w:rFonts w:ascii="Arial" w:hAnsi="Arial" w:cs="Arial"/>
          <w:b/>
          <w:sz w:val="24"/>
          <w:szCs w:val="24"/>
        </w:rPr>
        <w:lastRenderedPageBreak/>
        <w:t>Production process of Solid Bisphenol</w:t>
      </w:r>
      <w:r w:rsidR="00ED7CBD">
        <w:rPr>
          <w:rFonts w:ascii="Arial" w:hAnsi="Arial" w:cs="Arial"/>
          <w:b/>
          <w:sz w:val="24"/>
          <w:szCs w:val="24"/>
        </w:rPr>
        <w:t>-</w:t>
      </w:r>
      <w:r w:rsidRPr="00397855">
        <w:rPr>
          <w:rFonts w:ascii="Arial" w:hAnsi="Arial" w:cs="Arial"/>
          <w:b/>
          <w:sz w:val="24"/>
          <w:szCs w:val="24"/>
        </w:rPr>
        <w:t xml:space="preserve"> A Epoxy Resin:</w:t>
      </w:r>
    </w:p>
    <w:p w14:paraId="327498D0" w14:textId="77777777" w:rsidR="00363CE1" w:rsidRPr="00397855" w:rsidRDefault="00363CE1" w:rsidP="00363CE1">
      <w:pPr>
        <w:pStyle w:val="Footer"/>
        <w:rPr>
          <w:rFonts w:ascii="Arial" w:hAnsi="Arial" w:cs="Arial"/>
          <w:b/>
          <w:sz w:val="24"/>
          <w:szCs w:val="24"/>
        </w:rPr>
      </w:pPr>
    </w:p>
    <w:p w14:paraId="3E1728B9" w14:textId="1ECC3083" w:rsidR="00363CE1" w:rsidRPr="00397855" w:rsidRDefault="00363CE1" w:rsidP="0070058D">
      <w:pPr>
        <w:pStyle w:val="Footer"/>
        <w:spacing w:line="360" w:lineRule="auto"/>
        <w:jc w:val="both"/>
        <w:rPr>
          <w:rFonts w:ascii="Arial" w:hAnsi="Arial" w:cs="Arial"/>
          <w:bCs/>
          <w:sz w:val="24"/>
          <w:szCs w:val="24"/>
        </w:rPr>
      </w:pPr>
      <w:r w:rsidRPr="00397855">
        <w:rPr>
          <w:rFonts w:ascii="Arial" w:hAnsi="Arial" w:cs="Arial"/>
          <w:b/>
          <w:sz w:val="24"/>
          <w:szCs w:val="24"/>
        </w:rPr>
        <w:t>Taffy Process:</w:t>
      </w:r>
      <w:r w:rsidRPr="00397855">
        <w:rPr>
          <w:rFonts w:ascii="Arial" w:hAnsi="Arial" w:cs="Arial"/>
          <w:bCs/>
          <w:sz w:val="24"/>
          <w:szCs w:val="24"/>
        </w:rPr>
        <w:t xml:space="preserve">  In </w:t>
      </w:r>
      <w:r w:rsidR="0070058D" w:rsidRPr="00397855">
        <w:rPr>
          <w:rFonts w:ascii="Arial" w:hAnsi="Arial" w:cs="Arial"/>
          <w:bCs/>
          <w:sz w:val="24"/>
          <w:szCs w:val="24"/>
        </w:rPr>
        <w:t>T</w:t>
      </w:r>
      <w:r w:rsidRPr="00397855">
        <w:rPr>
          <w:rFonts w:ascii="Arial" w:hAnsi="Arial" w:cs="Arial"/>
          <w:bCs/>
          <w:sz w:val="24"/>
          <w:szCs w:val="24"/>
        </w:rPr>
        <w:t xml:space="preserve">affy </w:t>
      </w:r>
      <w:r w:rsidR="0070058D" w:rsidRPr="00397855">
        <w:rPr>
          <w:rFonts w:ascii="Arial" w:hAnsi="Arial" w:cs="Arial"/>
          <w:bCs/>
          <w:sz w:val="24"/>
          <w:szCs w:val="24"/>
        </w:rPr>
        <w:t>P</w:t>
      </w:r>
      <w:r w:rsidRPr="00397855">
        <w:rPr>
          <w:rFonts w:ascii="Arial" w:hAnsi="Arial" w:cs="Arial"/>
          <w:bCs/>
          <w:sz w:val="24"/>
          <w:szCs w:val="24"/>
        </w:rPr>
        <w:t>rocess,</w:t>
      </w:r>
      <w:r w:rsidR="0070058D" w:rsidRPr="00397855">
        <w:rPr>
          <w:rFonts w:ascii="Arial" w:hAnsi="Arial" w:cs="Arial"/>
          <w:bCs/>
          <w:sz w:val="24"/>
          <w:szCs w:val="24"/>
        </w:rPr>
        <w:t xml:space="preserve"> </w:t>
      </w:r>
      <w:r w:rsidRPr="00397855">
        <w:rPr>
          <w:rFonts w:ascii="Arial" w:hAnsi="Arial" w:cs="Arial"/>
          <w:bCs/>
          <w:sz w:val="24"/>
          <w:szCs w:val="24"/>
        </w:rPr>
        <w:t xml:space="preserve">bisphenol A is reacted at 85–95°C in a controlled excess of </w:t>
      </w:r>
      <w:r w:rsidR="0070058D" w:rsidRPr="00397855">
        <w:rPr>
          <w:rFonts w:ascii="Arial" w:hAnsi="Arial" w:cs="Arial"/>
          <w:bCs/>
          <w:sz w:val="24"/>
          <w:szCs w:val="24"/>
        </w:rPr>
        <w:t>epichlorohydrin in</w:t>
      </w:r>
      <w:r w:rsidRPr="00397855">
        <w:rPr>
          <w:rFonts w:ascii="Arial" w:hAnsi="Arial" w:cs="Arial"/>
          <w:bCs/>
          <w:sz w:val="24"/>
          <w:szCs w:val="24"/>
        </w:rPr>
        <w:t xml:space="preserve"> the presence of </w:t>
      </w:r>
      <w:r w:rsidR="0070058D" w:rsidRPr="00397855">
        <w:rPr>
          <w:rFonts w:ascii="Arial" w:hAnsi="Arial" w:cs="Arial"/>
          <w:bCs/>
          <w:sz w:val="24"/>
          <w:szCs w:val="24"/>
        </w:rPr>
        <w:t>c</w:t>
      </w:r>
      <w:r w:rsidRPr="00397855">
        <w:rPr>
          <w:rFonts w:ascii="Arial" w:hAnsi="Arial" w:cs="Arial"/>
          <w:bCs/>
          <w:sz w:val="24"/>
          <w:szCs w:val="24"/>
        </w:rPr>
        <w:t xml:space="preserve">austic </w:t>
      </w:r>
      <w:r w:rsidR="0070058D" w:rsidRPr="00397855">
        <w:rPr>
          <w:rFonts w:ascii="Arial" w:hAnsi="Arial" w:cs="Arial"/>
          <w:bCs/>
          <w:sz w:val="24"/>
          <w:szCs w:val="24"/>
        </w:rPr>
        <w:t>s</w:t>
      </w:r>
      <w:r w:rsidR="00CC758A" w:rsidRPr="00397855">
        <w:rPr>
          <w:rFonts w:ascii="Arial" w:hAnsi="Arial" w:cs="Arial"/>
          <w:bCs/>
          <w:sz w:val="24"/>
          <w:szCs w:val="24"/>
        </w:rPr>
        <w:t xml:space="preserve">oda </w:t>
      </w:r>
      <w:r w:rsidRPr="00397855">
        <w:rPr>
          <w:rFonts w:ascii="Arial" w:hAnsi="Arial" w:cs="Arial"/>
          <w:bCs/>
          <w:sz w:val="24"/>
          <w:szCs w:val="24"/>
        </w:rPr>
        <w:t>and an inert solvent. This reaction is used to produce lower molecular weight (LMW) epoxides</w:t>
      </w:r>
      <w:r w:rsidR="00DD7A9E" w:rsidRPr="00397855">
        <w:rPr>
          <w:rFonts w:ascii="Arial" w:hAnsi="Arial" w:cs="Arial"/>
          <w:bCs/>
          <w:sz w:val="24"/>
          <w:szCs w:val="24"/>
        </w:rPr>
        <w:t xml:space="preserve">. </w:t>
      </w:r>
    </w:p>
    <w:p w14:paraId="19820DC9" w14:textId="77777777" w:rsidR="00363CE1" w:rsidRPr="00397855" w:rsidRDefault="00363CE1" w:rsidP="00363CE1">
      <w:pPr>
        <w:pStyle w:val="Footer"/>
        <w:rPr>
          <w:rFonts w:ascii="Arial" w:hAnsi="Arial" w:cs="Arial"/>
          <w:bCs/>
          <w:sz w:val="24"/>
          <w:szCs w:val="24"/>
        </w:rPr>
      </w:pPr>
    </w:p>
    <w:p w14:paraId="2D57A3EC" w14:textId="4BC9A2F4"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Detailed Description of Taffy Process:</w:t>
      </w:r>
      <w:r w:rsidRPr="00397855">
        <w:rPr>
          <w:rFonts w:ascii="Arial" w:hAnsi="Arial" w:cs="Arial"/>
          <w:bCs/>
          <w:sz w:val="24"/>
          <w:szCs w:val="24"/>
        </w:rPr>
        <w:t xml:space="preserve"> A mixture of bisphenol A and 10% aqueous sodium hydroxide solution is introduced in a reactor equipped with high-speed powerful agitator. The mixture is heated up to 45</w:t>
      </w:r>
      <w:r w:rsidR="001B3418" w:rsidRPr="00397855">
        <w:rPr>
          <w:rFonts w:ascii="Arial" w:hAnsi="Arial" w:cs="Arial"/>
          <w:bCs/>
          <w:sz w:val="24"/>
          <w:szCs w:val="24"/>
        </w:rPr>
        <w:t>°</w:t>
      </w:r>
      <w:r w:rsidRPr="00397855">
        <w:rPr>
          <w:rFonts w:ascii="Arial" w:hAnsi="Arial" w:cs="Arial"/>
          <w:bCs/>
          <w:sz w:val="24"/>
          <w:szCs w:val="24"/>
        </w:rPr>
        <w:t xml:space="preserve">C and </w:t>
      </w:r>
      <w:r w:rsidR="00DD7A9E" w:rsidRPr="00397855">
        <w:rPr>
          <w:rFonts w:ascii="Arial" w:hAnsi="Arial" w:cs="Arial"/>
          <w:bCs/>
          <w:sz w:val="24"/>
          <w:szCs w:val="24"/>
        </w:rPr>
        <w:t>epichlorohydrin</w:t>
      </w:r>
      <w:r w:rsidRPr="00397855">
        <w:rPr>
          <w:rFonts w:ascii="Arial" w:hAnsi="Arial" w:cs="Arial"/>
          <w:bCs/>
          <w:sz w:val="24"/>
          <w:szCs w:val="24"/>
        </w:rPr>
        <w:t xml:space="preserve"> is added rapidly with agitation, giving off heat. The temperature is allowed to rise to 95</w:t>
      </w:r>
      <w:r w:rsidR="001B3418" w:rsidRPr="00397855">
        <w:rPr>
          <w:rFonts w:ascii="Arial" w:hAnsi="Arial" w:cs="Arial"/>
          <w:bCs/>
          <w:sz w:val="24"/>
          <w:szCs w:val="24"/>
        </w:rPr>
        <w:t>°</w:t>
      </w:r>
      <w:r w:rsidR="000005CB" w:rsidRPr="00397855">
        <w:rPr>
          <w:rFonts w:ascii="Arial" w:hAnsi="Arial" w:cs="Arial"/>
          <w:bCs/>
          <w:sz w:val="24"/>
          <w:szCs w:val="24"/>
        </w:rPr>
        <w:t>C</w:t>
      </w:r>
      <w:r w:rsidRPr="00397855">
        <w:rPr>
          <w:rFonts w:ascii="Arial" w:hAnsi="Arial" w:cs="Arial"/>
          <w:bCs/>
          <w:sz w:val="24"/>
          <w:szCs w:val="24"/>
        </w:rPr>
        <w:t>, where it is maintained for approx. 80-85 min</w:t>
      </w:r>
      <w:r w:rsidR="00CC758A" w:rsidRPr="00397855">
        <w:rPr>
          <w:rFonts w:ascii="Arial" w:hAnsi="Arial" w:cs="Arial"/>
          <w:bCs/>
          <w:sz w:val="24"/>
          <w:szCs w:val="24"/>
        </w:rPr>
        <w:t>utes</w:t>
      </w:r>
      <w:r w:rsidRPr="00397855">
        <w:rPr>
          <w:rFonts w:ascii="Arial" w:hAnsi="Arial" w:cs="Arial"/>
          <w:bCs/>
          <w:sz w:val="24"/>
          <w:szCs w:val="24"/>
        </w:rPr>
        <w:t xml:space="preserve"> for the completion of reaction. Then agitation is stopped, and the mixture gets separate in two layers. The heavier aqueous layer is drawn off from bottom and the molten, taffy-like product is washed with hot water until the wash water gets a neutral </w:t>
      </w:r>
      <w:proofErr w:type="spellStart"/>
      <w:r w:rsidRPr="00397855">
        <w:rPr>
          <w:rFonts w:ascii="Arial" w:hAnsi="Arial" w:cs="Arial"/>
          <w:bCs/>
          <w:sz w:val="24"/>
          <w:szCs w:val="24"/>
        </w:rPr>
        <w:t>pH.</w:t>
      </w:r>
      <w:proofErr w:type="spellEnd"/>
      <w:r w:rsidRPr="00397855">
        <w:rPr>
          <w:rFonts w:ascii="Arial" w:hAnsi="Arial" w:cs="Arial"/>
          <w:bCs/>
          <w:sz w:val="24"/>
          <w:szCs w:val="24"/>
        </w:rPr>
        <w:t xml:space="preserve"> The taffy-like product is dried at 135</w:t>
      </w:r>
      <w:r w:rsidR="001B3418" w:rsidRPr="00397855">
        <w:rPr>
          <w:rFonts w:ascii="Arial" w:hAnsi="Arial" w:cs="Arial"/>
          <w:bCs/>
          <w:sz w:val="24"/>
          <w:szCs w:val="24"/>
        </w:rPr>
        <w:t xml:space="preserve">°C </w:t>
      </w:r>
      <w:r w:rsidRPr="00397855">
        <w:rPr>
          <w:rFonts w:ascii="Arial" w:hAnsi="Arial" w:cs="Arial"/>
          <w:bCs/>
          <w:sz w:val="24"/>
          <w:szCs w:val="24"/>
        </w:rPr>
        <w:t>to give a solid resin with softening point of 70-75</w:t>
      </w:r>
      <w:r w:rsidR="001B3418" w:rsidRPr="00397855">
        <w:rPr>
          <w:rFonts w:ascii="Arial" w:hAnsi="Arial" w:cs="Arial"/>
          <w:bCs/>
          <w:sz w:val="24"/>
          <w:szCs w:val="24"/>
        </w:rPr>
        <w:t xml:space="preserve">°C </w:t>
      </w:r>
      <w:r w:rsidRPr="00397855">
        <w:rPr>
          <w:rFonts w:ascii="Arial" w:hAnsi="Arial" w:cs="Arial"/>
          <w:bCs/>
          <w:sz w:val="24"/>
          <w:szCs w:val="24"/>
        </w:rPr>
        <w:t>and an EEW value of 500. Alternatively, epichlorohydrin is removed by vacuum distillation at temperatures up to 180</w:t>
      </w:r>
      <w:r w:rsidR="001B3418" w:rsidRPr="00397855">
        <w:rPr>
          <w:rFonts w:ascii="Arial" w:hAnsi="Arial" w:cs="Arial"/>
          <w:bCs/>
          <w:sz w:val="24"/>
          <w:szCs w:val="24"/>
        </w:rPr>
        <w:t xml:space="preserve">°C </w:t>
      </w:r>
      <w:r w:rsidRPr="00397855">
        <w:rPr>
          <w:rFonts w:ascii="Arial" w:hAnsi="Arial" w:cs="Arial"/>
          <w:bCs/>
          <w:sz w:val="24"/>
          <w:szCs w:val="24"/>
        </w:rPr>
        <w:t xml:space="preserve">approx. The crude resin is then dissolved in a secondary solvent (Toluene or Xylene) to facilitate water washing and salt removal. This secondary solvent is then recovered via vacuum distillation to obtain the resin product. </w:t>
      </w:r>
    </w:p>
    <w:p w14:paraId="16386EA7" w14:textId="77777777" w:rsidR="00363CE1" w:rsidRPr="00397855" w:rsidRDefault="00363CE1" w:rsidP="00363CE1">
      <w:pPr>
        <w:pStyle w:val="Footer"/>
        <w:rPr>
          <w:rFonts w:ascii="Arial" w:hAnsi="Arial" w:cs="Arial"/>
          <w:bCs/>
          <w:sz w:val="24"/>
          <w:szCs w:val="24"/>
        </w:rPr>
      </w:pPr>
    </w:p>
    <w:p w14:paraId="661F8CAC" w14:textId="586CDA88" w:rsidR="00363CE1" w:rsidRPr="00397855" w:rsidRDefault="00363CE1" w:rsidP="00363CE1">
      <w:pPr>
        <w:pStyle w:val="Footer"/>
        <w:spacing w:line="360" w:lineRule="auto"/>
        <w:jc w:val="both"/>
        <w:rPr>
          <w:rFonts w:ascii="Arial" w:hAnsi="Arial" w:cs="Arial"/>
          <w:bCs/>
          <w:sz w:val="24"/>
          <w:szCs w:val="24"/>
        </w:rPr>
      </w:pPr>
      <w:r w:rsidRPr="00397855">
        <w:rPr>
          <w:rFonts w:ascii="Arial" w:hAnsi="Arial" w:cs="Arial"/>
          <w:b/>
          <w:sz w:val="24"/>
          <w:szCs w:val="24"/>
        </w:rPr>
        <w:t>Advancement Process:</w:t>
      </w:r>
      <w:r w:rsidRPr="00397855">
        <w:rPr>
          <w:rFonts w:ascii="Arial" w:hAnsi="Arial" w:cs="Arial"/>
          <w:bCs/>
          <w:sz w:val="24"/>
          <w:szCs w:val="24"/>
        </w:rPr>
        <w:t xml:space="preserve"> For manufacturing of higher molecular weight epoxy resins, liquid epoxy resin is reacted with calculated amount of bisphenol A. Further, catalyst solution is added to boost the reaction and the temperature is maintained at approx. 160°C. This process is known as Advancement process. High molecular weight epoxides are manufactured by Advancement process using Benzyl trimethyl ammonium hydroxide as a catalyst.</w:t>
      </w:r>
      <w:r w:rsidR="0048466B">
        <w:rPr>
          <w:rFonts w:ascii="Arial" w:hAnsi="Arial" w:cs="Arial"/>
          <w:bCs/>
          <w:sz w:val="24"/>
          <w:szCs w:val="24"/>
        </w:rPr>
        <w:t xml:space="preserve"> </w:t>
      </w:r>
      <w:r w:rsidR="00ED7CBD" w:rsidRPr="00ED7CBD">
        <w:rPr>
          <w:rFonts w:ascii="Arial" w:hAnsi="Arial" w:cs="Arial"/>
          <w:bCs/>
          <w:sz w:val="24"/>
          <w:szCs w:val="24"/>
        </w:rPr>
        <w:t>It</w:t>
      </w:r>
      <w:r w:rsidRPr="00397855">
        <w:rPr>
          <w:rFonts w:ascii="Arial" w:hAnsi="Arial" w:cs="Arial"/>
          <w:bCs/>
          <w:sz w:val="24"/>
          <w:szCs w:val="24"/>
        </w:rPr>
        <w:t xml:space="preserve"> is widely practiced by coating producers to facilitate the handling of the high molecular weight, highly viscous epoxy resins used in many paint &amp; coating formulations. The degree of polymerization is calculated by ratio of </w:t>
      </w:r>
      <w:r w:rsidR="0070058D" w:rsidRPr="00397855">
        <w:rPr>
          <w:rFonts w:ascii="Arial" w:hAnsi="Arial" w:cs="Arial"/>
          <w:bCs/>
          <w:sz w:val="24"/>
          <w:szCs w:val="24"/>
        </w:rPr>
        <w:t>liquid epoxy resin</w:t>
      </w:r>
      <w:r w:rsidRPr="00397855">
        <w:rPr>
          <w:rFonts w:ascii="Arial" w:hAnsi="Arial" w:cs="Arial"/>
          <w:bCs/>
          <w:sz w:val="24"/>
          <w:szCs w:val="24"/>
        </w:rPr>
        <w:t xml:space="preserve"> (formed from BADGE Process) to bisphenol A, an excess of the former provides epoxy terminal groups. The actual molecular weight obtained depends on purity of the starting materials, solvents &amp; catalyst used. Reactive mono-functional groups are used as chain terminators to control the molecular weight and viscosity build. </w:t>
      </w:r>
    </w:p>
    <w:p w14:paraId="63649114" w14:textId="77777777" w:rsidR="00363CE1" w:rsidRPr="00397855" w:rsidRDefault="00363CE1" w:rsidP="00363CE1">
      <w:pPr>
        <w:pStyle w:val="Footer"/>
        <w:rPr>
          <w:rFonts w:ascii="Arial" w:hAnsi="Arial" w:cs="Arial"/>
          <w:bCs/>
          <w:sz w:val="24"/>
          <w:szCs w:val="24"/>
        </w:rPr>
      </w:pPr>
    </w:p>
    <w:p w14:paraId="241E8A01" w14:textId="00F8247E" w:rsidR="00363CE1" w:rsidRPr="00397855" w:rsidRDefault="00363CE1" w:rsidP="00363CE1">
      <w:pPr>
        <w:tabs>
          <w:tab w:val="left" w:pos="3075"/>
        </w:tabs>
        <w:spacing w:line="360" w:lineRule="auto"/>
        <w:jc w:val="both"/>
        <w:rPr>
          <w:rFonts w:ascii="Arial" w:eastAsia="Arial" w:hAnsi="Arial" w:cs="Arial"/>
          <w:bCs/>
          <w:sz w:val="24"/>
          <w:szCs w:val="24"/>
          <w:lang w:val="en-US"/>
        </w:rPr>
      </w:pPr>
      <w:r w:rsidRPr="00397855">
        <w:rPr>
          <w:rFonts w:ascii="Arial" w:eastAsia="Arial" w:hAnsi="Arial" w:cs="Arial"/>
          <w:bCs/>
          <w:sz w:val="24"/>
          <w:szCs w:val="24"/>
          <w:lang w:val="en-US"/>
        </w:rPr>
        <w:t xml:space="preserve">In the advancement process, bisphenol A and a liquid BADGE resin (170–180 EEW) are heated in the presence of a catalyst and reacted (i.e., advanced) to form a high MW resin. This process is exothermic and proceeds rapidly to completion. In the cases of higher MW resins, exotherm </w:t>
      </w:r>
      <w:r w:rsidRPr="00397855">
        <w:rPr>
          <w:rFonts w:ascii="Arial" w:eastAsia="Arial" w:hAnsi="Arial" w:cs="Arial"/>
          <w:bCs/>
          <w:sz w:val="24"/>
          <w:szCs w:val="24"/>
          <w:lang w:val="en-US"/>
        </w:rPr>
        <w:lastRenderedPageBreak/>
        <w:t>temperature can reach &gt;190-205</w:t>
      </w:r>
      <w:r w:rsidR="001B3418" w:rsidRPr="00397855">
        <w:rPr>
          <w:rFonts w:ascii="Arial" w:hAnsi="Arial" w:cs="Arial"/>
          <w:bCs/>
          <w:sz w:val="24"/>
          <w:szCs w:val="24"/>
        </w:rPr>
        <w:t>°</w:t>
      </w:r>
      <w:r w:rsidRPr="00397855">
        <w:rPr>
          <w:rFonts w:ascii="Arial" w:eastAsia="Arial" w:hAnsi="Arial" w:cs="Arial"/>
          <w:bCs/>
          <w:sz w:val="24"/>
          <w:szCs w:val="24"/>
          <w:lang w:val="en-US"/>
        </w:rPr>
        <w:t xml:space="preserve">C. Reaction catalysts facilitate the rapid preparation of medium to high MW linear resins, also control side reactions inherent with epoxy resin preparations, </w:t>
      </w:r>
      <w:proofErr w:type="spellStart"/>
      <w:r w:rsidRPr="00397855">
        <w:rPr>
          <w:rFonts w:ascii="Arial" w:eastAsia="Arial" w:hAnsi="Arial" w:cs="Arial"/>
          <w:bCs/>
          <w:sz w:val="24"/>
          <w:szCs w:val="24"/>
          <w:lang w:val="en-US"/>
        </w:rPr>
        <w:t>e</w:t>
      </w:r>
      <w:r w:rsidR="00CC758A" w:rsidRPr="00397855">
        <w:rPr>
          <w:rFonts w:ascii="Arial" w:eastAsia="Arial" w:hAnsi="Arial" w:cs="Arial"/>
          <w:bCs/>
          <w:sz w:val="24"/>
          <w:szCs w:val="24"/>
          <w:lang w:val="en-US"/>
        </w:rPr>
        <w:t>.</w:t>
      </w:r>
      <w:r w:rsidRPr="00397855">
        <w:rPr>
          <w:rFonts w:ascii="Arial" w:eastAsia="Arial" w:hAnsi="Arial" w:cs="Arial"/>
          <w:bCs/>
          <w:sz w:val="24"/>
          <w:szCs w:val="24"/>
          <w:lang w:val="en-US"/>
        </w:rPr>
        <w:t>g</w:t>
      </w:r>
      <w:proofErr w:type="spellEnd"/>
      <w:r w:rsidRPr="00397855">
        <w:rPr>
          <w:rFonts w:ascii="Arial" w:eastAsia="Arial" w:hAnsi="Arial" w:cs="Arial"/>
          <w:bCs/>
          <w:sz w:val="24"/>
          <w:szCs w:val="24"/>
          <w:lang w:val="en-US"/>
        </w:rPr>
        <w:t>, chain branching</w:t>
      </w:r>
      <w:r w:rsidR="000005CB" w:rsidRPr="00397855">
        <w:rPr>
          <w:rFonts w:ascii="Arial" w:eastAsia="Arial" w:hAnsi="Arial" w:cs="Arial"/>
          <w:bCs/>
          <w:sz w:val="24"/>
          <w:szCs w:val="24"/>
          <w:lang w:val="en-US"/>
        </w:rPr>
        <w:t xml:space="preserve"> is done </w:t>
      </w:r>
      <w:r w:rsidRPr="00397855">
        <w:rPr>
          <w:rFonts w:ascii="Arial" w:eastAsia="Arial" w:hAnsi="Arial" w:cs="Arial"/>
          <w:bCs/>
          <w:sz w:val="24"/>
          <w:szCs w:val="24"/>
          <w:lang w:val="en-US"/>
        </w:rPr>
        <w:t>by addition of the</w:t>
      </w:r>
      <w:r w:rsidR="000005CB" w:rsidRPr="00397855">
        <w:rPr>
          <w:rFonts w:ascii="Arial" w:eastAsia="Arial" w:hAnsi="Arial" w:cs="Arial"/>
          <w:bCs/>
          <w:sz w:val="24"/>
          <w:szCs w:val="24"/>
          <w:lang w:val="en-US"/>
        </w:rPr>
        <w:t xml:space="preserve"> epoxy group</w:t>
      </w:r>
      <w:r w:rsidRPr="00397855">
        <w:rPr>
          <w:rFonts w:ascii="Arial" w:eastAsia="Arial" w:hAnsi="Arial" w:cs="Arial"/>
          <w:bCs/>
          <w:sz w:val="24"/>
          <w:szCs w:val="24"/>
          <w:lang w:val="en-US"/>
        </w:rPr>
        <w:t xml:space="preserve"> generated </w:t>
      </w:r>
      <w:r w:rsidR="000005CB" w:rsidRPr="00397855">
        <w:rPr>
          <w:rFonts w:ascii="Arial" w:eastAsia="Arial" w:hAnsi="Arial" w:cs="Arial"/>
          <w:bCs/>
          <w:sz w:val="24"/>
          <w:szCs w:val="24"/>
          <w:lang w:val="en-US"/>
        </w:rPr>
        <w:t>through</w:t>
      </w:r>
      <w:r w:rsidRPr="00397855">
        <w:rPr>
          <w:rFonts w:ascii="Arial" w:eastAsia="Arial" w:hAnsi="Arial" w:cs="Arial"/>
          <w:bCs/>
          <w:sz w:val="24"/>
          <w:szCs w:val="24"/>
          <w:lang w:val="en-US"/>
        </w:rPr>
        <w:t xml:space="preserve"> chain-lengthening process </w:t>
      </w:r>
      <w:r w:rsidR="000005CB" w:rsidRPr="00397855">
        <w:rPr>
          <w:rFonts w:ascii="Arial" w:eastAsia="Arial" w:hAnsi="Arial" w:cs="Arial"/>
          <w:bCs/>
          <w:sz w:val="24"/>
          <w:szCs w:val="24"/>
          <w:lang w:val="en-US"/>
        </w:rPr>
        <w:t>with alcohol group</w:t>
      </w:r>
      <w:r w:rsidRPr="00397855">
        <w:rPr>
          <w:rFonts w:ascii="Arial" w:eastAsia="Arial" w:hAnsi="Arial" w:cs="Arial"/>
          <w:bCs/>
          <w:sz w:val="24"/>
          <w:szCs w:val="24"/>
          <w:lang w:val="en-US"/>
        </w:rPr>
        <w:t>. Nuclear Magnetic Resonance (NMR) spectroscopy method can be used to determine the extent of branching.</w:t>
      </w:r>
    </w:p>
    <w:p w14:paraId="42A104C1" w14:textId="38197C17" w:rsidR="00363CE1" w:rsidRDefault="00363CE1" w:rsidP="00363CE1">
      <w:pPr>
        <w:tabs>
          <w:tab w:val="left" w:pos="3075"/>
        </w:tabs>
        <w:spacing w:line="360" w:lineRule="auto"/>
        <w:jc w:val="both"/>
        <w:rPr>
          <w:rFonts w:ascii="Arial" w:eastAsia="Arial" w:hAnsi="Arial" w:cs="Arial"/>
          <w:b/>
          <w:sz w:val="24"/>
          <w:szCs w:val="24"/>
          <w:lang w:val="en-US"/>
        </w:rPr>
      </w:pPr>
      <w:bookmarkStart w:id="8" w:name="_Hlk86402419"/>
      <w:r w:rsidRPr="00813F09">
        <w:rPr>
          <w:rFonts w:ascii="Arial" w:eastAsia="Arial" w:hAnsi="Arial" w:cs="Arial"/>
          <w:b/>
          <w:sz w:val="24"/>
          <w:szCs w:val="24"/>
          <w:lang w:val="en-US"/>
        </w:rPr>
        <w:t xml:space="preserve">2.3 </w:t>
      </w:r>
      <w:r w:rsidR="00B72C11">
        <w:rPr>
          <w:rFonts w:ascii="Arial" w:eastAsia="Arial" w:hAnsi="Arial" w:cs="Arial"/>
          <w:b/>
          <w:sz w:val="24"/>
          <w:szCs w:val="24"/>
          <w:lang w:val="en-US"/>
        </w:rPr>
        <w:t>Applications and Properties</w:t>
      </w:r>
    </w:p>
    <w:tbl>
      <w:tblPr>
        <w:tblW w:w="10369" w:type="dxa"/>
        <w:tblInd w:w="-152" w:type="dxa"/>
        <w:tblLook w:val="04A0" w:firstRow="1" w:lastRow="0" w:firstColumn="1" w:lastColumn="0" w:noHBand="0" w:noVBand="1"/>
      </w:tblPr>
      <w:tblGrid>
        <w:gridCol w:w="2246"/>
        <w:gridCol w:w="1526"/>
        <w:gridCol w:w="1832"/>
        <w:gridCol w:w="1835"/>
        <w:gridCol w:w="1457"/>
        <w:gridCol w:w="1473"/>
      </w:tblGrid>
      <w:tr w:rsidR="00363CE1" w:rsidRPr="001A79A1" w14:paraId="0117CA49" w14:textId="77777777" w:rsidTr="00B72C11">
        <w:trPr>
          <w:trHeight w:val="335"/>
        </w:trPr>
        <w:tc>
          <w:tcPr>
            <w:tcW w:w="2246" w:type="dxa"/>
            <w:tcBorders>
              <w:top w:val="single" w:sz="8" w:space="0" w:color="auto"/>
              <w:left w:val="single" w:sz="8" w:space="0" w:color="auto"/>
              <w:bottom w:val="single" w:sz="8" w:space="0" w:color="auto"/>
              <w:right w:val="single" w:sz="4" w:space="0" w:color="auto"/>
            </w:tcBorders>
            <w:shd w:val="clear" w:color="000000" w:fill="305496"/>
            <w:noWrap/>
            <w:vAlign w:val="bottom"/>
            <w:hideMark/>
          </w:tcPr>
          <w:p w14:paraId="138D9BB6"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 </w:t>
            </w:r>
          </w:p>
        </w:tc>
        <w:tc>
          <w:tcPr>
            <w:tcW w:w="1526" w:type="dxa"/>
            <w:tcBorders>
              <w:top w:val="single" w:sz="8" w:space="0" w:color="auto"/>
              <w:left w:val="nil"/>
              <w:bottom w:val="single" w:sz="8" w:space="0" w:color="auto"/>
              <w:right w:val="single" w:sz="4" w:space="0" w:color="auto"/>
            </w:tcBorders>
            <w:shd w:val="clear" w:color="000000" w:fill="305496"/>
            <w:noWrap/>
            <w:vAlign w:val="bottom"/>
            <w:hideMark/>
          </w:tcPr>
          <w:p w14:paraId="3A9B59AD"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Paints and Coatings (Coating Ingredients/ Ink Ingredients)</w:t>
            </w:r>
          </w:p>
        </w:tc>
        <w:tc>
          <w:tcPr>
            <w:tcW w:w="1832" w:type="dxa"/>
            <w:tcBorders>
              <w:top w:val="single" w:sz="8" w:space="0" w:color="auto"/>
              <w:left w:val="nil"/>
              <w:bottom w:val="single" w:sz="8" w:space="0" w:color="auto"/>
              <w:right w:val="single" w:sz="4" w:space="0" w:color="auto"/>
            </w:tcBorders>
            <w:shd w:val="clear" w:color="000000" w:fill="305496"/>
            <w:noWrap/>
            <w:vAlign w:val="bottom"/>
            <w:hideMark/>
          </w:tcPr>
          <w:p w14:paraId="74CC2367"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Electrical and Electronics (Impregnation/ Lamination/ FRP Molding)</w:t>
            </w:r>
          </w:p>
        </w:tc>
        <w:tc>
          <w:tcPr>
            <w:tcW w:w="1835" w:type="dxa"/>
            <w:tcBorders>
              <w:top w:val="single" w:sz="8" w:space="0" w:color="auto"/>
              <w:left w:val="nil"/>
              <w:bottom w:val="single" w:sz="8" w:space="0" w:color="auto"/>
              <w:right w:val="single" w:sz="4" w:space="0" w:color="auto"/>
            </w:tcBorders>
            <w:shd w:val="clear" w:color="000000" w:fill="305496"/>
            <w:noWrap/>
            <w:vAlign w:val="bottom"/>
            <w:hideMark/>
          </w:tcPr>
          <w:p w14:paraId="5677134A"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Construction (Floor Coating Materials/ Linings/ Civil Engineering Repair Materials)</w:t>
            </w:r>
          </w:p>
        </w:tc>
        <w:tc>
          <w:tcPr>
            <w:tcW w:w="1457" w:type="dxa"/>
            <w:tcBorders>
              <w:top w:val="single" w:sz="8" w:space="0" w:color="auto"/>
              <w:left w:val="nil"/>
              <w:bottom w:val="single" w:sz="8" w:space="0" w:color="auto"/>
              <w:right w:val="single" w:sz="4" w:space="0" w:color="auto"/>
            </w:tcBorders>
            <w:shd w:val="clear" w:color="000000" w:fill="305496"/>
            <w:noWrap/>
            <w:vAlign w:val="bottom"/>
            <w:hideMark/>
          </w:tcPr>
          <w:p w14:paraId="312BD4E0"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Adhesives/ Adhesive Ingredients</w:t>
            </w:r>
          </w:p>
        </w:tc>
        <w:tc>
          <w:tcPr>
            <w:tcW w:w="1473" w:type="dxa"/>
            <w:tcBorders>
              <w:top w:val="single" w:sz="8" w:space="0" w:color="auto"/>
              <w:left w:val="nil"/>
              <w:bottom w:val="single" w:sz="8" w:space="0" w:color="auto"/>
              <w:right w:val="single" w:sz="8" w:space="0" w:color="auto"/>
            </w:tcBorders>
            <w:shd w:val="clear" w:color="000000" w:fill="305496"/>
            <w:noWrap/>
            <w:vAlign w:val="bottom"/>
            <w:hideMark/>
          </w:tcPr>
          <w:p w14:paraId="79926ACA" w14:textId="77777777" w:rsidR="00363CE1" w:rsidRPr="001A79A1" w:rsidRDefault="00363CE1" w:rsidP="00BF252C">
            <w:pPr>
              <w:spacing w:after="0" w:line="240" w:lineRule="auto"/>
              <w:rPr>
                <w:rFonts w:ascii="Arial" w:eastAsia="Times New Roman" w:hAnsi="Arial" w:cs="Arial"/>
                <w:b/>
                <w:bCs/>
                <w:color w:val="FFFFFF"/>
                <w:sz w:val="20"/>
                <w:szCs w:val="20"/>
                <w:lang w:val="en-US"/>
              </w:rPr>
            </w:pPr>
            <w:r w:rsidRPr="001A79A1">
              <w:rPr>
                <w:rFonts w:ascii="Arial" w:eastAsia="Times New Roman" w:hAnsi="Arial" w:cs="Arial"/>
                <w:b/>
                <w:bCs/>
                <w:color w:val="FFFFFF"/>
                <w:sz w:val="20"/>
                <w:szCs w:val="20"/>
                <w:lang w:val="en-US"/>
              </w:rPr>
              <w:t>Composites</w:t>
            </w:r>
          </w:p>
        </w:tc>
      </w:tr>
      <w:tr w:rsidR="00363CE1" w:rsidRPr="001A79A1" w14:paraId="6411D64A"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8B81296" w14:textId="66DD1B3E"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A Liquid</w:t>
            </w:r>
            <w:r w:rsidR="0036584F"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18ADC396"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5D350E38"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576F6FC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6920A10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3CF558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19E577E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B56CD72" w14:textId="4BB39C46"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A Solid</w:t>
            </w:r>
            <w:r w:rsidR="0036584F"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6C144BD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CE4D6"/>
            <w:noWrap/>
            <w:vAlign w:val="bottom"/>
            <w:hideMark/>
          </w:tcPr>
          <w:p w14:paraId="61AEE84C"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5" w:type="dxa"/>
            <w:tcBorders>
              <w:top w:val="nil"/>
              <w:left w:val="nil"/>
              <w:bottom w:val="single" w:sz="4" w:space="0" w:color="auto"/>
              <w:right w:val="single" w:sz="4" w:space="0" w:color="auto"/>
            </w:tcBorders>
            <w:shd w:val="clear" w:color="000000" w:fill="F4B084"/>
            <w:noWrap/>
            <w:vAlign w:val="bottom"/>
            <w:hideMark/>
          </w:tcPr>
          <w:p w14:paraId="0E12A06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7BA12FE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71B723C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0E8CA72B"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1336435F" w14:textId="4A30C56A" w:rsidR="00363CE1" w:rsidRPr="001A79A1" w:rsidRDefault="00D31C32"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Bisphenol F Liquid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23C3548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178F722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4B084"/>
            <w:noWrap/>
            <w:vAlign w:val="bottom"/>
            <w:hideMark/>
          </w:tcPr>
          <w:p w14:paraId="751BF0B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57" w:type="dxa"/>
            <w:tcBorders>
              <w:top w:val="nil"/>
              <w:left w:val="nil"/>
              <w:bottom w:val="single" w:sz="4" w:space="0" w:color="auto"/>
              <w:right w:val="single" w:sz="4" w:space="0" w:color="auto"/>
            </w:tcBorders>
            <w:shd w:val="clear" w:color="000000" w:fill="F4B084"/>
            <w:noWrap/>
            <w:vAlign w:val="bottom"/>
            <w:hideMark/>
          </w:tcPr>
          <w:p w14:paraId="4BEEFB3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2A29541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0254A3E5"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44F5CCCD" w14:textId="77777777"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Brominated (Flame Retardant Types)</w:t>
            </w:r>
          </w:p>
        </w:tc>
        <w:tc>
          <w:tcPr>
            <w:tcW w:w="1526" w:type="dxa"/>
            <w:tcBorders>
              <w:top w:val="nil"/>
              <w:left w:val="nil"/>
              <w:bottom w:val="single" w:sz="4" w:space="0" w:color="auto"/>
              <w:right w:val="single" w:sz="4" w:space="0" w:color="auto"/>
            </w:tcBorders>
            <w:shd w:val="clear" w:color="000000" w:fill="FCE4D6"/>
            <w:noWrap/>
            <w:vAlign w:val="bottom"/>
            <w:hideMark/>
          </w:tcPr>
          <w:p w14:paraId="24BEA672"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4104325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590B0B2A"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17B83DE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122A784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19761DB6"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04203DD8" w14:textId="0841C126"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Cresol </w:t>
            </w:r>
            <w:proofErr w:type="spellStart"/>
            <w:r w:rsidRPr="001A79A1">
              <w:rPr>
                <w:rFonts w:ascii="Arial" w:eastAsia="Times New Roman" w:hAnsi="Arial" w:cs="Arial"/>
                <w:color w:val="000000"/>
                <w:sz w:val="20"/>
                <w:szCs w:val="20"/>
                <w:lang w:val="en-US"/>
              </w:rPr>
              <w:t>Novolac</w:t>
            </w:r>
            <w:proofErr w:type="spellEnd"/>
            <w:r w:rsidR="00D31C32"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63F13D0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38BFBAF6"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E74301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A665340"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0294971E"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363CE1" w:rsidRPr="001A79A1" w14:paraId="2CBB63CC" w14:textId="77777777" w:rsidTr="00B72C11">
        <w:trPr>
          <w:trHeight w:val="319"/>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635E915B" w14:textId="0E9A3574"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Phenol/Modified </w:t>
            </w:r>
            <w:proofErr w:type="spellStart"/>
            <w:r w:rsidRPr="001A79A1">
              <w:rPr>
                <w:rFonts w:ascii="Arial" w:eastAsia="Times New Roman" w:hAnsi="Arial" w:cs="Arial"/>
                <w:color w:val="000000"/>
                <w:sz w:val="20"/>
                <w:szCs w:val="20"/>
                <w:lang w:val="en-US"/>
              </w:rPr>
              <w:t>Novolac</w:t>
            </w:r>
            <w:proofErr w:type="spellEnd"/>
            <w:r w:rsidR="00D31C32" w:rsidRPr="001A79A1">
              <w:rPr>
                <w:rFonts w:ascii="Arial" w:eastAsia="Times New Roman" w:hAnsi="Arial" w:cs="Arial"/>
                <w:color w:val="000000"/>
                <w:sz w:val="20"/>
                <w:szCs w:val="20"/>
                <w:lang w:val="en-US"/>
              </w:rPr>
              <w:t xml:space="preserve"> Epoxy Resin</w:t>
            </w:r>
          </w:p>
        </w:tc>
        <w:tc>
          <w:tcPr>
            <w:tcW w:w="1526" w:type="dxa"/>
            <w:tcBorders>
              <w:top w:val="nil"/>
              <w:left w:val="nil"/>
              <w:bottom w:val="single" w:sz="4" w:space="0" w:color="auto"/>
              <w:right w:val="single" w:sz="4" w:space="0" w:color="auto"/>
            </w:tcBorders>
            <w:shd w:val="clear" w:color="000000" w:fill="F4B084"/>
            <w:noWrap/>
            <w:vAlign w:val="bottom"/>
            <w:hideMark/>
          </w:tcPr>
          <w:p w14:paraId="3DFB306B"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2" w:type="dxa"/>
            <w:tcBorders>
              <w:top w:val="nil"/>
              <w:left w:val="nil"/>
              <w:bottom w:val="single" w:sz="4" w:space="0" w:color="auto"/>
              <w:right w:val="single" w:sz="4" w:space="0" w:color="auto"/>
            </w:tcBorders>
            <w:shd w:val="clear" w:color="000000" w:fill="F4B084"/>
            <w:noWrap/>
            <w:vAlign w:val="bottom"/>
            <w:hideMark/>
          </w:tcPr>
          <w:p w14:paraId="687D42F9"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287F3CF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3451FEBC"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4B084"/>
            <w:noWrap/>
            <w:vAlign w:val="bottom"/>
            <w:hideMark/>
          </w:tcPr>
          <w:p w14:paraId="48A63E93"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r>
      <w:tr w:rsidR="00363CE1" w:rsidRPr="001A79A1" w14:paraId="6A5AB507" w14:textId="77777777" w:rsidTr="00774D74">
        <w:trPr>
          <w:trHeight w:val="335"/>
        </w:trPr>
        <w:tc>
          <w:tcPr>
            <w:tcW w:w="2246" w:type="dxa"/>
            <w:tcBorders>
              <w:top w:val="nil"/>
              <w:left w:val="single" w:sz="8" w:space="0" w:color="auto"/>
              <w:bottom w:val="single" w:sz="4" w:space="0" w:color="auto"/>
              <w:right w:val="single" w:sz="4" w:space="0" w:color="auto"/>
            </w:tcBorders>
            <w:shd w:val="clear" w:color="000000" w:fill="8EA9DB"/>
            <w:noWrap/>
            <w:vAlign w:val="bottom"/>
            <w:hideMark/>
          </w:tcPr>
          <w:p w14:paraId="2BF04D25" w14:textId="52390A29" w:rsidR="00363CE1" w:rsidRPr="001A79A1" w:rsidRDefault="00363CE1"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xml:space="preserve">Cycloaliphatic </w:t>
            </w:r>
            <w:r w:rsidR="00774D74" w:rsidRPr="001A79A1">
              <w:rPr>
                <w:rFonts w:ascii="Arial" w:eastAsia="Times New Roman" w:hAnsi="Arial" w:cs="Arial"/>
                <w:color w:val="000000"/>
                <w:sz w:val="20"/>
                <w:szCs w:val="20"/>
                <w:lang w:val="en-US"/>
              </w:rPr>
              <w:t>Epoxy Resin</w:t>
            </w:r>
          </w:p>
        </w:tc>
        <w:tc>
          <w:tcPr>
            <w:tcW w:w="1526" w:type="dxa"/>
            <w:tcBorders>
              <w:top w:val="nil"/>
              <w:left w:val="nil"/>
              <w:bottom w:val="single" w:sz="4" w:space="0" w:color="auto"/>
              <w:right w:val="single" w:sz="4" w:space="0" w:color="auto"/>
            </w:tcBorders>
            <w:shd w:val="clear" w:color="000000" w:fill="FCE4D6"/>
            <w:noWrap/>
            <w:vAlign w:val="bottom"/>
            <w:hideMark/>
          </w:tcPr>
          <w:p w14:paraId="3CCC5B9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832" w:type="dxa"/>
            <w:tcBorders>
              <w:top w:val="nil"/>
              <w:left w:val="nil"/>
              <w:bottom w:val="single" w:sz="4" w:space="0" w:color="auto"/>
              <w:right w:val="single" w:sz="4" w:space="0" w:color="auto"/>
            </w:tcBorders>
            <w:shd w:val="clear" w:color="000000" w:fill="F4B084"/>
            <w:noWrap/>
            <w:vAlign w:val="bottom"/>
            <w:hideMark/>
          </w:tcPr>
          <w:p w14:paraId="06E2467D"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835" w:type="dxa"/>
            <w:tcBorders>
              <w:top w:val="nil"/>
              <w:left w:val="nil"/>
              <w:bottom w:val="single" w:sz="4" w:space="0" w:color="auto"/>
              <w:right w:val="single" w:sz="4" w:space="0" w:color="auto"/>
            </w:tcBorders>
            <w:shd w:val="clear" w:color="000000" w:fill="FCE4D6"/>
            <w:noWrap/>
            <w:vAlign w:val="bottom"/>
            <w:hideMark/>
          </w:tcPr>
          <w:p w14:paraId="31B6D758"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c>
          <w:tcPr>
            <w:tcW w:w="1457" w:type="dxa"/>
            <w:tcBorders>
              <w:top w:val="nil"/>
              <w:left w:val="nil"/>
              <w:bottom w:val="single" w:sz="4" w:space="0" w:color="auto"/>
              <w:right w:val="single" w:sz="4" w:space="0" w:color="auto"/>
            </w:tcBorders>
            <w:shd w:val="clear" w:color="000000" w:fill="F4B084"/>
            <w:noWrap/>
            <w:vAlign w:val="bottom"/>
            <w:hideMark/>
          </w:tcPr>
          <w:p w14:paraId="4E700BB5"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nil"/>
              <w:left w:val="nil"/>
              <w:bottom w:val="single" w:sz="4" w:space="0" w:color="auto"/>
              <w:right w:val="single" w:sz="8" w:space="0" w:color="auto"/>
            </w:tcBorders>
            <w:shd w:val="clear" w:color="000000" w:fill="FCE4D6"/>
            <w:noWrap/>
            <w:vAlign w:val="bottom"/>
            <w:hideMark/>
          </w:tcPr>
          <w:p w14:paraId="3B7DF632" w14:textId="77777777" w:rsidR="00363CE1" w:rsidRPr="001A79A1" w:rsidRDefault="00363CE1"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 </w:t>
            </w:r>
          </w:p>
        </w:tc>
      </w:tr>
      <w:tr w:rsidR="00774D74" w:rsidRPr="001A79A1" w14:paraId="2F55B9D1" w14:textId="77777777" w:rsidTr="00DE3CB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5E1512E2" w14:textId="5C5A004E" w:rsidR="00774D74" w:rsidRPr="001A79A1" w:rsidRDefault="00774D74" w:rsidP="00BF252C">
            <w:pPr>
              <w:spacing w:after="0" w:line="240" w:lineRule="auto"/>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Dimer Acid modified epoxy resin</w:t>
            </w:r>
          </w:p>
        </w:tc>
        <w:tc>
          <w:tcPr>
            <w:tcW w:w="1526" w:type="dxa"/>
            <w:tcBorders>
              <w:top w:val="single" w:sz="4" w:space="0" w:color="auto"/>
              <w:left w:val="nil"/>
              <w:bottom w:val="single" w:sz="4" w:space="0" w:color="auto"/>
              <w:right w:val="single" w:sz="4" w:space="0" w:color="auto"/>
            </w:tcBorders>
            <w:shd w:val="clear" w:color="000000" w:fill="FCE4D6"/>
            <w:noWrap/>
            <w:vAlign w:val="bottom"/>
          </w:tcPr>
          <w:p w14:paraId="69824828"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4617217D"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006C9507"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609DCE23" w14:textId="28B0EAC0" w:rsidR="00774D74" w:rsidRPr="001A79A1" w:rsidRDefault="00DE3CB9" w:rsidP="00BF252C">
            <w:pPr>
              <w:spacing w:after="0" w:line="360" w:lineRule="auto"/>
              <w:jc w:val="center"/>
              <w:rPr>
                <w:rFonts w:ascii="Arial" w:eastAsia="Times New Roman" w:hAnsi="Arial" w:cs="Arial"/>
                <w:color w:val="000000"/>
                <w:sz w:val="20"/>
                <w:szCs w:val="20"/>
                <w:lang w:val="en-US"/>
              </w:rPr>
            </w:pPr>
            <w:r w:rsidRPr="001A79A1">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20F9EF15" w14:textId="77777777" w:rsidR="00774D74" w:rsidRPr="001A79A1" w:rsidRDefault="00774D74" w:rsidP="00BF252C">
            <w:pPr>
              <w:spacing w:after="0" w:line="360" w:lineRule="auto"/>
              <w:jc w:val="center"/>
              <w:rPr>
                <w:rFonts w:ascii="Arial" w:eastAsia="Times New Roman" w:hAnsi="Arial" w:cs="Arial"/>
                <w:color w:val="000000"/>
                <w:sz w:val="20"/>
                <w:szCs w:val="20"/>
                <w:lang w:val="en-US"/>
              </w:rPr>
            </w:pPr>
          </w:p>
        </w:tc>
      </w:tr>
      <w:tr w:rsidR="00346A0C" w:rsidRPr="001A79A1" w14:paraId="494B1071" w14:textId="77777777" w:rsidTr="00E6314D">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1D59FF04" w14:textId="580B0EFB" w:rsidR="00346A0C" w:rsidRPr="001A79A1" w:rsidRDefault="00346A0C" w:rsidP="00BF252C">
            <w:pPr>
              <w:spacing w:after="0" w:line="240" w:lineRule="auto"/>
              <w:rPr>
                <w:rFonts w:ascii="Arial" w:eastAsia="Times New Roman" w:hAnsi="Arial" w:cs="Arial"/>
                <w:color w:val="000000"/>
                <w:sz w:val="20"/>
                <w:szCs w:val="20"/>
                <w:lang w:val="en-US"/>
              </w:rPr>
            </w:pPr>
            <w:r w:rsidRPr="00346A0C">
              <w:rPr>
                <w:rFonts w:ascii="Arial" w:eastAsia="Times New Roman" w:hAnsi="Arial" w:cs="Arial"/>
                <w:color w:val="000000"/>
                <w:sz w:val="20"/>
                <w:szCs w:val="20"/>
                <w:lang w:val="en-US"/>
              </w:rPr>
              <w:t>Diamino diphenyl methane-based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98F3C1" w14:textId="6C8D55AA" w:rsidR="00346A0C" w:rsidRPr="001A79A1" w:rsidRDefault="00E6314D"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26CBE88A"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7A4BD29"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05F9D598" w14:textId="60872B81" w:rsidR="00346A0C" w:rsidRPr="001A79A1" w:rsidRDefault="00E6314D"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000000" w:fill="FCE4D6"/>
            <w:noWrap/>
            <w:vAlign w:val="bottom"/>
          </w:tcPr>
          <w:p w14:paraId="5C83D9E5"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r>
      <w:tr w:rsidR="00346A0C" w:rsidRPr="001A79A1" w14:paraId="52E7501B" w14:textId="77777777" w:rsidTr="00086F09">
        <w:trPr>
          <w:trHeight w:val="335"/>
        </w:trPr>
        <w:tc>
          <w:tcPr>
            <w:tcW w:w="2246" w:type="dxa"/>
            <w:tcBorders>
              <w:top w:val="single" w:sz="4" w:space="0" w:color="auto"/>
              <w:left w:val="single" w:sz="4" w:space="0" w:color="auto"/>
              <w:bottom w:val="single" w:sz="4" w:space="0" w:color="auto"/>
              <w:right w:val="single" w:sz="4" w:space="0" w:color="auto"/>
            </w:tcBorders>
            <w:shd w:val="clear" w:color="000000" w:fill="8EA9DB"/>
            <w:noWrap/>
            <w:vAlign w:val="bottom"/>
          </w:tcPr>
          <w:p w14:paraId="0482943A" w14:textId="7B44DA4D" w:rsidR="00346A0C" w:rsidRPr="001A79A1" w:rsidRDefault="00346A0C" w:rsidP="00BF252C">
            <w:pPr>
              <w:spacing w:after="0" w:line="240" w:lineRule="auto"/>
              <w:rPr>
                <w:rFonts w:ascii="Arial" w:eastAsia="Times New Roman" w:hAnsi="Arial" w:cs="Arial"/>
                <w:color w:val="000000"/>
                <w:sz w:val="20"/>
                <w:szCs w:val="20"/>
                <w:lang w:val="en-US"/>
              </w:rPr>
            </w:pPr>
            <w:r w:rsidRPr="00346A0C">
              <w:rPr>
                <w:rFonts w:ascii="Arial" w:eastAsia="Times New Roman" w:hAnsi="Arial" w:cs="Arial"/>
                <w:color w:val="000000"/>
                <w:sz w:val="20"/>
                <w:szCs w:val="20"/>
                <w:lang w:val="en-US"/>
              </w:rPr>
              <w:t>Para-aminophenol based epoxy resin</w:t>
            </w:r>
          </w:p>
        </w:tc>
        <w:tc>
          <w:tcPr>
            <w:tcW w:w="1526"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207D1F42" w14:textId="7E4BC044"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832"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7B24E490"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835" w:type="dxa"/>
            <w:tcBorders>
              <w:top w:val="single" w:sz="4" w:space="0" w:color="auto"/>
              <w:left w:val="nil"/>
              <w:bottom w:val="single" w:sz="4" w:space="0" w:color="auto"/>
              <w:right w:val="single" w:sz="4" w:space="0" w:color="auto"/>
            </w:tcBorders>
            <w:shd w:val="clear" w:color="auto" w:fill="FBE4D5" w:themeFill="accent2" w:themeFillTint="33"/>
            <w:noWrap/>
            <w:vAlign w:val="bottom"/>
          </w:tcPr>
          <w:p w14:paraId="5161745A" w14:textId="77777777" w:rsidR="00346A0C" w:rsidRPr="001A79A1" w:rsidRDefault="00346A0C" w:rsidP="00BF252C">
            <w:pPr>
              <w:spacing w:after="0" w:line="360" w:lineRule="auto"/>
              <w:jc w:val="center"/>
              <w:rPr>
                <w:rFonts w:ascii="Arial" w:eastAsia="Times New Roman" w:hAnsi="Arial" w:cs="Arial"/>
                <w:color w:val="000000"/>
                <w:sz w:val="20"/>
                <w:szCs w:val="20"/>
                <w:lang w:val="en-US"/>
              </w:rPr>
            </w:pPr>
          </w:p>
        </w:tc>
        <w:tc>
          <w:tcPr>
            <w:tcW w:w="1457" w:type="dxa"/>
            <w:tcBorders>
              <w:top w:val="single" w:sz="4" w:space="0" w:color="auto"/>
              <w:left w:val="nil"/>
              <w:bottom w:val="single" w:sz="4" w:space="0" w:color="auto"/>
              <w:right w:val="single" w:sz="4" w:space="0" w:color="auto"/>
            </w:tcBorders>
            <w:shd w:val="clear" w:color="000000" w:fill="F4B084"/>
            <w:noWrap/>
            <w:vAlign w:val="bottom"/>
          </w:tcPr>
          <w:p w14:paraId="22B98D45" w14:textId="3B1BE285"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c>
          <w:tcPr>
            <w:tcW w:w="1473" w:type="dxa"/>
            <w:tcBorders>
              <w:top w:val="single" w:sz="4" w:space="0" w:color="auto"/>
              <w:left w:val="nil"/>
              <w:bottom w:val="single" w:sz="4" w:space="0" w:color="auto"/>
              <w:right w:val="single" w:sz="4" w:space="0" w:color="auto"/>
            </w:tcBorders>
            <w:shd w:val="clear" w:color="auto" w:fill="F4B083" w:themeFill="accent2" w:themeFillTint="99"/>
            <w:noWrap/>
            <w:vAlign w:val="bottom"/>
          </w:tcPr>
          <w:p w14:paraId="436D4B1C" w14:textId="37CDDEDC" w:rsidR="00346A0C" w:rsidRPr="001A79A1" w:rsidRDefault="00086F09" w:rsidP="00BF252C">
            <w:pPr>
              <w:spacing w:after="0" w:line="36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w:t>
            </w:r>
          </w:p>
        </w:tc>
      </w:tr>
    </w:tbl>
    <w:p w14:paraId="34DFB7B8" w14:textId="52CDDE91" w:rsidR="00363CE1" w:rsidRPr="00BB4DB6" w:rsidRDefault="00363CE1" w:rsidP="00363CE1">
      <w:pPr>
        <w:tabs>
          <w:tab w:val="left" w:pos="3075"/>
        </w:tabs>
        <w:spacing w:line="360" w:lineRule="auto"/>
        <w:jc w:val="both"/>
        <w:rPr>
          <w:rFonts w:ascii="Arial" w:eastAsia="Arial" w:hAnsi="Arial" w:cs="Arial"/>
          <w:bCs/>
          <w:i/>
          <w:iCs/>
          <w:sz w:val="20"/>
          <w:szCs w:val="20"/>
          <w:lang w:val="en-US"/>
        </w:rPr>
      </w:pPr>
      <w:r w:rsidRPr="00BB4DB6">
        <w:rPr>
          <w:rFonts w:ascii="Arial" w:eastAsia="Arial" w:hAnsi="Arial" w:cs="Arial"/>
          <w:bCs/>
          <w:i/>
          <w:iCs/>
          <w:sz w:val="20"/>
          <w:szCs w:val="20"/>
          <w:lang w:val="en-US"/>
        </w:rPr>
        <w:t>* Represent use of epoxy resin in the mapped application.</w:t>
      </w:r>
    </w:p>
    <w:tbl>
      <w:tblPr>
        <w:tblW w:w="10401" w:type="dxa"/>
        <w:tblInd w:w="-147" w:type="dxa"/>
        <w:tblLook w:val="04A0" w:firstRow="1" w:lastRow="0" w:firstColumn="1" w:lastColumn="0" w:noHBand="0" w:noVBand="1"/>
      </w:tblPr>
      <w:tblGrid>
        <w:gridCol w:w="2985"/>
        <w:gridCol w:w="3430"/>
        <w:gridCol w:w="3986"/>
      </w:tblGrid>
      <w:tr w:rsidR="000A544E" w:rsidRPr="000A544E" w14:paraId="00B0FEFE" w14:textId="77777777" w:rsidTr="00E451CA">
        <w:trPr>
          <w:trHeight w:val="312"/>
        </w:trPr>
        <w:tc>
          <w:tcPr>
            <w:tcW w:w="2985"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DF06BCE"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 xml:space="preserve">Grades </w:t>
            </w:r>
          </w:p>
        </w:tc>
        <w:tc>
          <w:tcPr>
            <w:tcW w:w="3430" w:type="dxa"/>
            <w:tcBorders>
              <w:top w:val="single" w:sz="4" w:space="0" w:color="auto"/>
              <w:left w:val="nil"/>
              <w:bottom w:val="single" w:sz="4" w:space="0" w:color="auto"/>
              <w:right w:val="single" w:sz="4" w:space="0" w:color="auto"/>
            </w:tcBorders>
            <w:shd w:val="clear" w:color="000000" w:fill="1F4E78"/>
            <w:noWrap/>
            <w:vAlign w:val="bottom"/>
            <w:hideMark/>
          </w:tcPr>
          <w:p w14:paraId="5B647AE7"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 xml:space="preserve">Features </w:t>
            </w:r>
          </w:p>
        </w:tc>
        <w:tc>
          <w:tcPr>
            <w:tcW w:w="3986" w:type="dxa"/>
            <w:tcBorders>
              <w:top w:val="single" w:sz="4" w:space="0" w:color="auto"/>
              <w:left w:val="nil"/>
              <w:bottom w:val="single" w:sz="4" w:space="0" w:color="auto"/>
              <w:right w:val="single" w:sz="4" w:space="0" w:color="auto"/>
            </w:tcBorders>
            <w:shd w:val="clear" w:color="000000" w:fill="1F4E78"/>
            <w:noWrap/>
            <w:vAlign w:val="bottom"/>
            <w:hideMark/>
          </w:tcPr>
          <w:p w14:paraId="38CBE22F" w14:textId="77777777" w:rsidR="000A544E" w:rsidRPr="000A544E" w:rsidRDefault="000A544E" w:rsidP="000A544E">
            <w:pPr>
              <w:spacing w:after="0" w:line="240" w:lineRule="auto"/>
              <w:rPr>
                <w:rFonts w:ascii="Calibri" w:eastAsia="Times New Roman" w:hAnsi="Calibri" w:cs="Calibri"/>
                <w:color w:val="FFFFFF"/>
                <w:lang w:eastAsia="en-IN"/>
              </w:rPr>
            </w:pPr>
            <w:r w:rsidRPr="000A544E">
              <w:rPr>
                <w:rFonts w:ascii="Calibri" w:eastAsia="Times New Roman" w:hAnsi="Calibri" w:cs="Calibri"/>
                <w:color w:val="FFFFFF"/>
                <w:lang w:eastAsia="en-IN"/>
              </w:rPr>
              <w:t>Applications</w:t>
            </w:r>
          </w:p>
        </w:tc>
      </w:tr>
      <w:tr w:rsidR="000A544E" w:rsidRPr="000A544E" w14:paraId="31FEA54B"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2133088D"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A Liquid Epoxy Resin</w:t>
            </w:r>
          </w:p>
        </w:tc>
        <w:tc>
          <w:tcPr>
            <w:tcW w:w="3430" w:type="dxa"/>
            <w:tcBorders>
              <w:top w:val="nil"/>
              <w:left w:val="nil"/>
              <w:bottom w:val="single" w:sz="4" w:space="0" w:color="auto"/>
              <w:right w:val="single" w:sz="4" w:space="0" w:color="auto"/>
            </w:tcBorders>
            <w:shd w:val="clear" w:color="auto" w:fill="auto"/>
            <w:noWrap/>
            <w:hideMark/>
          </w:tcPr>
          <w:p w14:paraId="3DDBDE7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xml:space="preserve">Viscosity range - 450 to 26000 mPa-s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36F361E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w:t>
            </w:r>
          </w:p>
        </w:tc>
      </w:tr>
      <w:tr w:rsidR="000A544E" w:rsidRPr="000A544E" w14:paraId="2EC8F536"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1117FCB3" w14:textId="77777777" w:rsidR="000A544E" w:rsidRPr="000A544E"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hideMark/>
          </w:tcPr>
          <w:p w14:paraId="60461952"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High heat distortion temperature</w:t>
            </w:r>
          </w:p>
        </w:tc>
        <w:tc>
          <w:tcPr>
            <w:tcW w:w="3986" w:type="dxa"/>
            <w:vMerge/>
            <w:tcBorders>
              <w:top w:val="nil"/>
              <w:left w:val="single" w:sz="4" w:space="0" w:color="auto"/>
              <w:bottom w:val="single" w:sz="4" w:space="0" w:color="auto"/>
              <w:right w:val="single" w:sz="4" w:space="0" w:color="auto"/>
            </w:tcBorders>
            <w:vAlign w:val="center"/>
            <w:hideMark/>
          </w:tcPr>
          <w:p w14:paraId="7C4644C3"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2B1EB4B7"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6E73E292"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A Solid Epoxy Resin</w:t>
            </w:r>
          </w:p>
        </w:tc>
        <w:tc>
          <w:tcPr>
            <w:tcW w:w="3430" w:type="dxa"/>
            <w:tcBorders>
              <w:top w:val="nil"/>
              <w:left w:val="nil"/>
              <w:bottom w:val="single" w:sz="4" w:space="0" w:color="auto"/>
              <w:right w:val="single" w:sz="4" w:space="0" w:color="auto"/>
            </w:tcBorders>
            <w:shd w:val="clear" w:color="auto" w:fill="auto"/>
            <w:noWrap/>
            <w:hideMark/>
          </w:tcPr>
          <w:p w14:paraId="6EC7DF97"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Viscosity range between 160 to 10,000 </w:t>
            </w:r>
            <w:proofErr w:type="spellStart"/>
            <w:r w:rsidRPr="000A544E">
              <w:rPr>
                <w:rFonts w:ascii="Calibri" w:eastAsia="Times New Roman" w:hAnsi="Calibri" w:cs="Calibri"/>
                <w:color w:val="000000"/>
                <w:lang w:val="en-US" w:eastAsia="en-IN"/>
              </w:rPr>
              <w:t>mPa.s</w:t>
            </w:r>
            <w:proofErr w:type="spellEnd"/>
          </w:p>
        </w:tc>
        <w:tc>
          <w:tcPr>
            <w:tcW w:w="3986" w:type="dxa"/>
            <w:tcBorders>
              <w:top w:val="nil"/>
              <w:left w:val="nil"/>
              <w:bottom w:val="single" w:sz="4" w:space="0" w:color="auto"/>
              <w:right w:val="single" w:sz="4" w:space="0" w:color="auto"/>
            </w:tcBorders>
            <w:shd w:val="clear" w:color="auto" w:fill="auto"/>
            <w:hideMark/>
          </w:tcPr>
          <w:p w14:paraId="04D99B12"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Construction (Floor Coating Materials/ Linings/ Civil Engineering Repair Materials), Adhesives/ Adhesive Ingredients</w:t>
            </w:r>
          </w:p>
        </w:tc>
      </w:tr>
      <w:tr w:rsidR="000A544E" w:rsidRPr="000A544E" w14:paraId="1737557E" w14:textId="77777777" w:rsidTr="00E451CA">
        <w:trPr>
          <w:trHeight w:val="500"/>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5407ACA4"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Bisphenol F Liquid Epoxy Resin</w:t>
            </w:r>
          </w:p>
        </w:tc>
        <w:tc>
          <w:tcPr>
            <w:tcW w:w="3430" w:type="dxa"/>
            <w:tcBorders>
              <w:top w:val="nil"/>
              <w:left w:val="nil"/>
              <w:bottom w:val="single" w:sz="4" w:space="0" w:color="auto"/>
              <w:right w:val="single" w:sz="4" w:space="0" w:color="auto"/>
            </w:tcBorders>
            <w:shd w:val="clear" w:color="auto" w:fill="auto"/>
            <w:noWrap/>
            <w:hideMark/>
          </w:tcPr>
          <w:p w14:paraId="4576F974"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low viscosity</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04CA3DF"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Paints and Coatings (Coating Ingredients/ Ink Ingredients), Construction (Floor Coating Materials/ Linings/ Civil </w:t>
            </w:r>
            <w:r w:rsidRPr="000A544E">
              <w:rPr>
                <w:rFonts w:ascii="Calibri" w:eastAsia="Times New Roman" w:hAnsi="Calibri" w:cs="Calibri"/>
                <w:color w:val="000000"/>
                <w:lang w:val="en-US" w:eastAsia="en-IN"/>
              </w:rPr>
              <w:lastRenderedPageBreak/>
              <w:t>Engineering Repair Materials), Adhesives/ Adhesive Ingredients, Electrical and Electronics (Impregnation/ Lamination/ FRP Molding)</w:t>
            </w:r>
          </w:p>
        </w:tc>
      </w:tr>
      <w:tr w:rsidR="000A544E" w:rsidRPr="000A544E" w14:paraId="1744ED41"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40D76E15" w14:textId="77777777" w:rsidR="000A544E" w:rsidRPr="000A544E" w:rsidRDefault="000A544E"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23A70363"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low crystallization tendency</w:t>
            </w:r>
          </w:p>
        </w:tc>
        <w:tc>
          <w:tcPr>
            <w:tcW w:w="3986" w:type="dxa"/>
            <w:vMerge/>
            <w:tcBorders>
              <w:top w:val="nil"/>
              <w:left w:val="single" w:sz="4" w:space="0" w:color="auto"/>
              <w:bottom w:val="single" w:sz="4" w:space="0" w:color="auto"/>
              <w:right w:val="single" w:sz="4" w:space="0" w:color="auto"/>
            </w:tcBorders>
            <w:vAlign w:val="center"/>
            <w:hideMark/>
          </w:tcPr>
          <w:p w14:paraId="5939BE43"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16527E62" w14:textId="77777777" w:rsidTr="00E451CA">
        <w:trPr>
          <w:trHeight w:val="939"/>
        </w:trPr>
        <w:tc>
          <w:tcPr>
            <w:tcW w:w="2985" w:type="dxa"/>
            <w:tcBorders>
              <w:top w:val="nil"/>
              <w:left w:val="single" w:sz="4" w:space="0" w:color="auto"/>
              <w:bottom w:val="single" w:sz="4" w:space="0" w:color="auto"/>
              <w:right w:val="single" w:sz="4" w:space="0" w:color="auto"/>
            </w:tcBorders>
            <w:shd w:val="clear" w:color="000000" w:fill="9BC2E6"/>
            <w:noWrap/>
            <w:hideMark/>
          </w:tcPr>
          <w:p w14:paraId="4A4E9315" w14:textId="499F2B83"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Brominated (Flame Retardant Types)</w:t>
            </w:r>
            <w:r w:rsidR="009A39E7">
              <w:rPr>
                <w:rFonts w:ascii="Arial" w:eastAsia="Times New Roman" w:hAnsi="Arial" w:cs="Arial"/>
                <w:color w:val="000000"/>
                <w:sz w:val="20"/>
                <w:szCs w:val="2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436D5682" w14:textId="7E512C9B"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w:t>
            </w:r>
            <w:r w:rsidR="00E451CA" w:rsidRPr="00E451CA">
              <w:rPr>
                <w:rFonts w:ascii="Calibri" w:eastAsia="Times New Roman" w:hAnsi="Calibri" w:cs="Calibri"/>
                <w:color w:val="000000"/>
                <w:lang w:eastAsia="en-IN"/>
              </w:rPr>
              <w:t>High bromine type</w:t>
            </w:r>
            <w:r w:rsidR="00E451CA">
              <w:rPr>
                <w:rFonts w:ascii="Calibri" w:eastAsia="Times New Roman" w:hAnsi="Calibri" w:cs="Calibri"/>
                <w:color w:val="000000"/>
                <w:lang w:eastAsia="en-IN"/>
              </w:rPr>
              <w:t>,</w:t>
            </w:r>
            <w:r w:rsidR="00E451CA">
              <w:t xml:space="preserve"> </w:t>
            </w:r>
            <w:r w:rsidR="00E451CA" w:rsidRPr="00E451CA">
              <w:rPr>
                <w:rFonts w:ascii="Calibri" w:eastAsia="Times New Roman" w:hAnsi="Calibri" w:cs="Calibri"/>
                <w:color w:val="000000"/>
                <w:lang w:eastAsia="en-IN"/>
              </w:rPr>
              <w:t>solid content 60% toluene solution</w:t>
            </w:r>
            <w:r w:rsidR="00E451CA" w:rsidRPr="00E451CA">
              <w:rPr>
                <w:rFonts w:ascii="Calibri" w:eastAsia="Times New Roman" w:hAnsi="Calibri" w:cs="Calibri"/>
                <w:color w:val="000000"/>
                <w:lang w:eastAsia="en-IN"/>
              </w:rPr>
              <w:tab/>
            </w:r>
          </w:p>
        </w:tc>
        <w:tc>
          <w:tcPr>
            <w:tcW w:w="3986" w:type="dxa"/>
            <w:tcBorders>
              <w:top w:val="nil"/>
              <w:left w:val="nil"/>
              <w:bottom w:val="single" w:sz="4" w:space="0" w:color="auto"/>
              <w:right w:val="single" w:sz="4" w:space="0" w:color="auto"/>
            </w:tcBorders>
            <w:shd w:val="clear" w:color="auto" w:fill="auto"/>
            <w:hideMark/>
          </w:tcPr>
          <w:p w14:paraId="549C96D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8DD68E2" w14:textId="77777777" w:rsidTr="00E451CA">
        <w:trPr>
          <w:trHeight w:val="312"/>
        </w:trPr>
        <w:tc>
          <w:tcPr>
            <w:tcW w:w="2985"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5C740C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Cresol </w:t>
            </w:r>
            <w:proofErr w:type="spellStart"/>
            <w:r w:rsidRPr="000A544E">
              <w:rPr>
                <w:rFonts w:ascii="Calibri" w:eastAsia="Times New Roman" w:hAnsi="Calibri" w:cs="Calibri"/>
                <w:color w:val="000000"/>
                <w:lang w:val="en-US" w:eastAsia="en-IN"/>
              </w:rPr>
              <w:t>Novolac</w:t>
            </w:r>
            <w:proofErr w:type="spellEnd"/>
            <w:r w:rsidRPr="000A544E">
              <w:rPr>
                <w:rFonts w:ascii="Calibri" w:eastAsia="Times New Roman" w:hAnsi="Calibri" w:cs="Calibri"/>
                <w:color w:val="00000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780C0D11" w14:textId="18BFA485" w:rsidR="000A544E" w:rsidRPr="000A544E" w:rsidRDefault="000F725B"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H</w:t>
            </w:r>
            <w:r w:rsidR="000A544E" w:rsidRPr="000A544E">
              <w:rPr>
                <w:rFonts w:ascii="Calibri" w:eastAsia="Times New Roman" w:hAnsi="Calibri" w:cs="Calibri"/>
                <w:color w:val="000000"/>
                <w:lang w:val="en-US" w:eastAsia="en-IN"/>
              </w:rPr>
              <w:t xml:space="preserve">igh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015E472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4F312BA" w14:textId="77777777" w:rsidTr="00E451CA">
        <w:trPr>
          <w:trHeight w:val="657"/>
        </w:trPr>
        <w:tc>
          <w:tcPr>
            <w:tcW w:w="2985" w:type="dxa"/>
            <w:vMerge/>
            <w:tcBorders>
              <w:top w:val="nil"/>
              <w:left w:val="single" w:sz="4" w:space="0" w:color="auto"/>
              <w:bottom w:val="single" w:sz="4" w:space="0" w:color="auto"/>
              <w:right w:val="single" w:sz="4" w:space="0" w:color="auto"/>
            </w:tcBorders>
            <w:vAlign w:val="center"/>
            <w:hideMark/>
          </w:tcPr>
          <w:p w14:paraId="010D7049" w14:textId="77777777" w:rsidR="000A544E" w:rsidRPr="000A544E" w:rsidRDefault="000A544E" w:rsidP="000A544E">
            <w:pPr>
              <w:spacing w:after="0" w:line="240" w:lineRule="auto"/>
              <w:rPr>
                <w:rFonts w:ascii="Calibri" w:eastAsia="Times New Roman" w:hAnsi="Calibri" w:cs="Calibri"/>
                <w:color w:val="000000"/>
                <w:lang w:eastAsia="en-IN"/>
              </w:rPr>
            </w:pPr>
          </w:p>
        </w:tc>
        <w:tc>
          <w:tcPr>
            <w:tcW w:w="3430" w:type="dxa"/>
            <w:tcBorders>
              <w:top w:val="nil"/>
              <w:left w:val="nil"/>
              <w:bottom w:val="single" w:sz="4" w:space="0" w:color="auto"/>
              <w:right w:val="single" w:sz="4" w:space="0" w:color="auto"/>
            </w:tcBorders>
            <w:shd w:val="clear" w:color="auto" w:fill="auto"/>
            <w:noWrap/>
            <w:vAlign w:val="bottom"/>
            <w:hideMark/>
          </w:tcPr>
          <w:p w14:paraId="7B9958C0" w14:textId="166BA7EB" w:rsidR="000A544E" w:rsidRPr="000A544E" w:rsidRDefault="000F725B"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H</w:t>
            </w:r>
            <w:r w:rsidR="000A544E" w:rsidRPr="000A544E">
              <w:rPr>
                <w:rFonts w:ascii="Calibri" w:eastAsia="Times New Roman" w:hAnsi="Calibri" w:cs="Calibri"/>
                <w:color w:val="000000"/>
                <w:lang w:val="en-US" w:eastAsia="en-IN"/>
              </w:rPr>
              <w:t>igh epoxy index</w:t>
            </w:r>
          </w:p>
        </w:tc>
        <w:tc>
          <w:tcPr>
            <w:tcW w:w="3986" w:type="dxa"/>
            <w:vMerge/>
            <w:tcBorders>
              <w:top w:val="nil"/>
              <w:left w:val="single" w:sz="4" w:space="0" w:color="auto"/>
              <w:bottom w:val="single" w:sz="4" w:space="0" w:color="auto"/>
              <w:right w:val="single" w:sz="4" w:space="0" w:color="auto"/>
            </w:tcBorders>
            <w:vAlign w:val="center"/>
            <w:hideMark/>
          </w:tcPr>
          <w:p w14:paraId="44EEB719" w14:textId="77777777" w:rsidR="000A544E" w:rsidRPr="000A544E" w:rsidRDefault="000A544E" w:rsidP="000A544E">
            <w:pPr>
              <w:spacing w:after="0" w:line="240" w:lineRule="auto"/>
              <w:rPr>
                <w:rFonts w:ascii="Calibri" w:eastAsia="Times New Roman" w:hAnsi="Calibri" w:cs="Calibri"/>
                <w:color w:val="000000"/>
                <w:lang w:eastAsia="en-IN"/>
              </w:rPr>
            </w:pPr>
          </w:p>
        </w:tc>
      </w:tr>
      <w:tr w:rsidR="000A544E" w:rsidRPr="000A544E" w14:paraId="313E1078" w14:textId="77777777" w:rsidTr="00E451CA">
        <w:trPr>
          <w:trHeight w:val="1253"/>
        </w:trPr>
        <w:tc>
          <w:tcPr>
            <w:tcW w:w="2985" w:type="dxa"/>
            <w:tcBorders>
              <w:top w:val="nil"/>
              <w:left w:val="single" w:sz="4" w:space="0" w:color="auto"/>
              <w:bottom w:val="single" w:sz="4" w:space="0" w:color="auto"/>
              <w:right w:val="single" w:sz="4" w:space="0" w:color="auto"/>
            </w:tcBorders>
            <w:shd w:val="clear" w:color="000000" w:fill="9BC2E6"/>
            <w:noWrap/>
            <w:hideMark/>
          </w:tcPr>
          <w:p w14:paraId="4C22187A"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 xml:space="preserve">Phenol/Modified </w:t>
            </w:r>
            <w:proofErr w:type="spellStart"/>
            <w:r w:rsidRPr="000A544E">
              <w:rPr>
                <w:rFonts w:ascii="Calibri" w:eastAsia="Times New Roman" w:hAnsi="Calibri" w:cs="Calibri"/>
                <w:color w:val="000000"/>
                <w:lang w:val="en-US" w:eastAsia="en-IN"/>
              </w:rPr>
              <w:t>Novolac</w:t>
            </w:r>
            <w:proofErr w:type="spellEnd"/>
            <w:r w:rsidRPr="000A544E">
              <w:rPr>
                <w:rFonts w:ascii="Calibri" w:eastAsia="Times New Roman" w:hAnsi="Calibri" w:cs="Calibri"/>
                <w:color w:val="000000"/>
                <w:lang w:val="en-US" w:eastAsia="en-IN"/>
              </w:rPr>
              <w:t xml:space="preserve"> Epoxy Resin</w:t>
            </w:r>
          </w:p>
        </w:tc>
        <w:tc>
          <w:tcPr>
            <w:tcW w:w="3430" w:type="dxa"/>
            <w:tcBorders>
              <w:top w:val="nil"/>
              <w:left w:val="nil"/>
              <w:bottom w:val="single" w:sz="4" w:space="0" w:color="auto"/>
              <w:right w:val="single" w:sz="4" w:space="0" w:color="auto"/>
            </w:tcBorders>
            <w:shd w:val="clear" w:color="auto" w:fill="auto"/>
            <w:noWrap/>
            <w:hideMark/>
          </w:tcPr>
          <w:p w14:paraId="305D5541" w14:textId="216EC4ED" w:rsidR="00355840" w:rsidRPr="00355840" w:rsidRDefault="00355840" w:rsidP="00355840">
            <w:pPr>
              <w:pStyle w:val="trt0xe"/>
              <w:shd w:val="clear" w:color="auto" w:fill="FFFFFF"/>
              <w:spacing w:before="0" w:beforeAutospacing="0" w:after="60" w:afterAutospacing="0"/>
              <w:rPr>
                <w:rFonts w:ascii="Calibri" w:hAnsi="Calibri" w:cs="Calibri"/>
                <w:color w:val="000000"/>
                <w:sz w:val="22"/>
                <w:szCs w:val="22"/>
                <w:lang w:val="en-US"/>
              </w:rPr>
            </w:pPr>
            <w:r w:rsidRPr="00355840">
              <w:rPr>
                <w:rFonts w:ascii="Calibri" w:hAnsi="Calibri" w:cs="Calibri"/>
                <w:color w:val="000000"/>
                <w:sz w:val="22"/>
                <w:szCs w:val="22"/>
                <w:lang w:val="en-US"/>
              </w:rPr>
              <w:t xml:space="preserve">Viscosity at 52°C (126°F): 600-50,000 </w:t>
            </w:r>
            <w:proofErr w:type="spellStart"/>
            <w:r w:rsidRPr="00355840">
              <w:rPr>
                <w:rFonts w:ascii="Calibri" w:hAnsi="Calibri" w:cs="Calibri"/>
                <w:color w:val="000000"/>
                <w:sz w:val="22"/>
                <w:szCs w:val="22"/>
                <w:lang w:val="en-US"/>
              </w:rPr>
              <w:t>cP.</w:t>
            </w:r>
            <w:proofErr w:type="spellEnd"/>
          </w:p>
          <w:p w14:paraId="079C7276" w14:textId="77777777" w:rsidR="00355840" w:rsidRPr="00355840" w:rsidRDefault="00355840" w:rsidP="00355840">
            <w:pPr>
              <w:pStyle w:val="trt0xe"/>
              <w:shd w:val="clear" w:color="auto" w:fill="FFFFFF"/>
              <w:spacing w:before="0" w:beforeAutospacing="0" w:after="60" w:afterAutospacing="0"/>
              <w:rPr>
                <w:rFonts w:ascii="Calibri" w:hAnsi="Calibri" w:cs="Calibri"/>
                <w:color w:val="000000"/>
                <w:sz w:val="22"/>
                <w:szCs w:val="22"/>
                <w:lang w:val="en-US"/>
              </w:rPr>
            </w:pPr>
            <w:r w:rsidRPr="00355840">
              <w:rPr>
                <w:rFonts w:ascii="Calibri" w:hAnsi="Calibri" w:cs="Calibri"/>
                <w:color w:val="000000"/>
                <w:sz w:val="22"/>
                <w:szCs w:val="22"/>
                <w:lang w:val="en-US"/>
              </w:rPr>
              <w:t>Epoxide equivalent weight (EEW): 160 – 270 g/eq.</w:t>
            </w:r>
          </w:p>
          <w:p w14:paraId="5311CEEB" w14:textId="17DFD629" w:rsidR="000A544E" w:rsidRPr="000A544E" w:rsidRDefault="000A544E" w:rsidP="000A544E">
            <w:pPr>
              <w:spacing w:after="0" w:line="240" w:lineRule="auto"/>
              <w:rPr>
                <w:rFonts w:ascii="Calibri" w:eastAsia="Times New Roman" w:hAnsi="Calibri" w:cs="Calibri"/>
                <w:color w:val="000000"/>
                <w:lang w:eastAsia="en-IN"/>
              </w:rPr>
            </w:pPr>
          </w:p>
        </w:tc>
        <w:tc>
          <w:tcPr>
            <w:tcW w:w="3986" w:type="dxa"/>
            <w:tcBorders>
              <w:top w:val="nil"/>
              <w:left w:val="nil"/>
              <w:bottom w:val="single" w:sz="4" w:space="0" w:color="auto"/>
              <w:right w:val="single" w:sz="4" w:space="0" w:color="auto"/>
            </w:tcBorders>
            <w:shd w:val="clear" w:color="auto" w:fill="auto"/>
            <w:hideMark/>
          </w:tcPr>
          <w:p w14:paraId="6D3BFBF6"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Electrical and Electronics (Impregnation/ Lamination/ FRP Molding), Adhesives/ Adhesive Ingredients, Composites</w:t>
            </w:r>
          </w:p>
        </w:tc>
      </w:tr>
      <w:tr w:rsidR="000A544E" w:rsidRPr="000A544E" w14:paraId="32435F5C" w14:textId="77777777" w:rsidTr="00E451CA">
        <w:trPr>
          <w:trHeight w:val="642"/>
        </w:trPr>
        <w:tc>
          <w:tcPr>
            <w:tcW w:w="2985" w:type="dxa"/>
            <w:tcBorders>
              <w:top w:val="nil"/>
              <w:left w:val="single" w:sz="4" w:space="0" w:color="auto"/>
              <w:bottom w:val="single" w:sz="4" w:space="0" w:color="auto"/>
              <w:right w:val="single" w:sz="4" w:space="0" w:color="auto"/>
            </w:tcBorders>
            <w:shd w:val="clear" w:color="000000" w:fill="9BC2E6"/>
            <w:noWrap/>
            <w:hideMark/>
          </w:tcPr>
          <w:p w14:paraId="350A8810"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Cycloaliphatic Epoxy Resin</w:t>
            </w:r>
          </w:p>
        </w:tc>
        <w:tc>
          <w:tcPr>
            <w:tcW w:w="3430" w:type="dxa"/>
            <w:tcBorders>
              <w:top w:val="nil"/>
              <w:left w:val="nil"/>
              <w:bottom w:val="single" w:sz="4" w:space="0" w:color="auto"/>
              <w:right w:val="single" w:sz="4" w:space="0" w:color="auto"/>
            </w:tcBorders>
            <w:shd w:val="clear" w:color="auto" w:fill="auto"/>
            <w:noWrap/>
            <w:hideMark/>
          </w:tcPr>
          <w:p w14:paraId="701297B0" w14:textId="76A0DB7F" w:rsidR="000A544E" w:rsidRPr="000A544E" w:rsidRDefault="00355840" w:rsidP="000A544E">
            <w:pPr>
              <w:spacing w:after="0" w:line="240" w:lineRule="auto"/>
              <w:rPr>
                <w:rFonts w:ascii="Calibri" w:eastAsia="Times New Roman" w:hAnsi="Calibri" w:cs="Calibri"/>
                <w:color w:val="000000"/>
                <w:lang w:eastAsia="en-IN"/>
              </w:rPr>
            </w:pPr>
            <w:r>
              <w:rPr>
                <w:rFonts w:ascii="Calibri" w:eastAsia="Times New Roman" w:hAnsi="Calibri" w:cs="Calibri"/>
                <w:color w:val="000000"/>
                <w:lang w:val="en-US" w:eastAsia="en-IN"/>
              </w:rPr>
              <w:t>L</w:t>
            </w:r>
            <w:r w:rsidR="000A544E" w:rsidRPr="000A544E">
              <w:rPr>
                <w:rFonts w:ascii="Calibri" w:eastAsia="Times New Roman" w:hAnsi="Calibri" w:cs="Calibri"/>
                <w:color w:val="000000"/>
                <w:lang w:val="en-US" w:eastAsia="en-IN"/>
              </w:rPr>
              <w:t>ow-viscosity liquid epoxy</w:t>
            </w:r>
            <w:r>
              <w:rPr>
                <w:rFonts w:ascii="Calibri" w:eastAsia="Times New Roman" w:hAnsi="Calibri" w:cs="Calibri"/>
                <w:color w:val="000000"/>
                <w:lang w:val="en-US" w:eastAsia="en-IN"/>
              </w:rPr>
              <w:t xml:space="preserve">, </w:t>
            </w:r>
            <w:r w:rsidRPr="00355840">
              <w:rPr>
                <w:rFonts w:ascii="Calibri" w:eastAsia="Times New Roman" w:hAnsi="Calibri" w:cs="Calibri"/>
                <w:color w:val="000000"/>
                <w:lang w:val="en-US" w:eastAsia="en-IN"/>
              </w:rPr>
              <w:t>Low viscosity Cycloaliphatic Glycidyl Ether of Hydrogenated Bisphenol-A</w:t>
            </w:r>
            <w:r>
              <w:rPr>
                <w:rFonts w:ascii="Calibri" w:eastAsia="Times New Roman" w:hAnsi="Calibri" w:cs="Calibri"/>
                <w:color w:val="000000"/>
                <w:lang w:val="en-US" w:eastAsia="en-IN"/>
              </w:rPr>
              <w:t xml:space="preserve">. </w:t>
            </w:r>
            <w:r w:rsidRPr="00355840">
              <w:rPr>
                <w:rFonts w:ascii="Calibri" w:eastAsia="Times New Roman" w:hAnsi="Calibri" w:cs="Calibri"/>
                <w:color w:val="000000"/>
                <w:lang w:val="en-US" w:eastAsia="en-IN"/>
              </w:rPr>
              <w:t>Visco</w:t>
            </w:r>
            <w:r>
              <w:rPr>
                <w:rFonts w:ascii="Calibri" w:eastAsia="Times New Roman" w:hAnsi="Calibri" w:cs="Calibri"/>
                <w:color w:val="000000"/>
                <w:lang w:val="en-US" w:eastAsia="en-IN"/>
              </w:rPr>
              <w:t>s</w:t>
            </w:r>
            <w:r w:rsidRPr="00355840">
              <w:rPr>
                <w:rFonts w:ascii="Calibri" w:eastAsia="Times New Roman" w:hAnsi="Calibri" w:cs="Calibri"/>
                <w:color w:val="000000"/>
                <w:lang w:val="en-US" w:eastAsia="en-IN"/>
              </w:rPr>
              <w:t>ity at 25</w:t>
            </w:r>
            <w:r>
              <w:rPr>
                <w:rFonts w:ascii="Calibri" w:eastAsia="Times New Roman" w:hAnsi="Calibri" w:cs="Calibri"/>
                <w:color w:val="000000"/>
                <w:lang w:val="en-US" w:eastAsia="en-IN"/>
              </w:rPr>
              <w:t xml:space="preserve"> degree C</w:t>
            </w:r>
            <w:r w:rsidRPr="00355840">
              <w:rPr>
                <w:rFonts w:ascii="Calibri" w:eastAsia="Times New Roman" w:hAnsi="Calibri" w:cs="Calibri"/>
                <w:color w:val="000000"/>
                <w:lang w:val="en-US" w:eastAsia="en-IN"/>
              </w:rPr>
              <w:t xml:space="preserve"> Cp</w:t>
            </w:r>
            <w:r>
              <w:rPr>
                <w:rFonts w:ascii="Calibri" w:eastAsia="Times New Roman" w:hAnsi="Calibri" w:cs="Calibri"/>
                <w:color w:val="000000"/>
                <w:lang w:val="en-US" w:eastAsia="en-IN"/>
              </w:rPr>
              <w:t xml:space="preserve"> - </w:t>
            </w:r>
            <w:r w:rsidRPr="00355840">
              <w:rPr>
                <w:rFonts w:ascii="Calibri" w:eastAsia="Times New Roman" w:hAnsi="Calibri" w:cs="Calibri"/>
                <w:color w:val="000000"/>
                <w:lang w:val="en-US" w:eastAsia="en-IN"/>
              </w:rPr>
              <w:t>1800-2500</w:t>
            </w:r>
          </w:p>
        </w:tc>
        <w:tc>
          <w:tcPr>
            <w:tcW w:w="3986" w:type="dxa"/>
            <w:tcBorders>
              <w:top w:val="nil"/>
              <w:left w:val="nil"/>
              <w:bottom w:val="single" w:sz="4" w:space="0" w:color="auto"/>
              <w:right w:val="single" w:sz="4" w:space="0" w:color="auto"/>
            </w:tcBorders>
            <w:shd w:val="clear" w:color="auto" w:fill="auto"/>
            <w:hideMark/>
          </w:tcPr>
          <w:p w14:paraId="14523EE4"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Electrical and Electronics (Impregnation/ Lamination/ FRP Molding), Adhesives/ Adhesive Ingredients</w:t>
            </w:r>
          </w:p>
        </w:tc>
      </w:tr>
      <w:tr w:rsidR="000A544E" w:rsidRPr="000A544E" w14:paraId="11FD0E2D" w14:textId="77777777" w:rsidTr="00E451CA">
        <w:trPr>
          <w:trHeight w:val="312"/>
        </w:trPr>
        <w:tc>
          <w:tcPr>
            <w:tcW w:w="2985" w:type="dxa"/>
            <w:tcBorders>
              <w:top w:val="nil"/>
              <w:left w:val="single" w:sz="4" w:space="0" w:color="auto"/>
              <w:bottom w:val="single" w:sz="4" w:space="0" w:color="auto"/>
              <w:right w:val="single" w:sz="4" w:space="0" w:color="auto"/>
            </w:tcBorders>
            <w:shd w:val="clear" w:color="000000" w:fill="9BC2E6"/>
            <w:noWrap/>
            <w:vAlign w:val="bottom"/>
            <w:hideMark/>
          </w:tcPr>
          <w:p w14:paraId="5DAE1E8B"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Dimer Acid modified epoxy resin</w:t>
            </w:r>
          </w:p>
        </w:tc>
        <w:tc>
          <w:tcPr>
            <w:tcW w:w="3430" w:type="dxa"/>
            <w:tcBorders>
              <w:top w:val="nil"/>
              <w:left w:val="nil"/>
              <w:bottom w:val="single" w:sz="4" w:space="0" w:color="auto"/>
              <w:right w:val="single" w:sz="4" w:space="0" w:color="auto"/>
            </w:tcBorders>
            <w:shd w:val="clear" w:color="auto" w:fill="auto"/>
            <w:noWrap/>
            <w:vAlign w:val="bottom"/>
            <w:hideMark/>
          </w:tcPr>
          <w:p w14:paraId="1F3F9F1E" w14:textId="1CC4A065" w:rsidR="000A544E" w:rsidRDefault="000A544E" w:rsidP="000A544E">
            <w:pPr>
              <w:spacing w:after="0" w:line="240" w:lineRule="auto"/>
              <w:rPr>
                <w:rFonts w:ascii="Calibri" w:eastAsia="Times New Roman" w:hAnsi="Calibri" w:cs="Calibri"/>
                <w:color w:val="000000"/>
                <w:lang w:val="en-US" w:eastAsia="en-IN"/>
              </w:rPr>
            </w:pPr>
            <w:r w:rsidRPr="000A544E">
              <w:rPr>
                <w:rFonts w:ascii="Calibri" w:eastAsia="Times New Roman" w:hAnsi="Calibri" w:cs="Calibri"/>
                <w:color w:val="000000"/>
                <w:lang w:val="en-US" w:eastAsia="en-IN"/>
              </w:rPr>
              <w:t xml:space="preserve"> Viscosity </w:t>
            </w:r>
            <w:r w:rsidR="000F725B">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50000 </w:t>
            </w:r>
            <w:r w:rsidR="000F725B">
              <w:rPr>
                <w:rFonts w:ascii="Calibri" w:eastAsia="Times New Roman" w:hAnsi="Calibri" w:cs="Calibri"/>
                <w:color w:val="000000"/>
                <w:lang w:val="en-US" w:eastAsia="en-IN"/>
              </w:rPr>
              <w:t>cps</w:t>
            </w:r>
            <w:r>
              <w:rPr>
                <w:rFonts w:ascii="Calibri" w:eastAsia="Times New Roman" w:hAnsi="Calibri" w:cs="Calibri"/>
                <w:color w:val="000000"/>
                <w:lang w:val="en-US" w:eastAsia="en-IN"/>
              </w:rPr>
              <w:t>@52 degree Celsius,</w:t>
            </w:r>
          </w:p>
          <w:p w14:paraId="7BD69754" w14:textId="7B5DD3F1" w:rsidR="000A544E" w:rsidRPr="000A544E" w:rsidRDefault="000A544E" w:rsidP="000A544E">
            <w:pPr>
              <w:spacing w:after="0" w:line="240" w:lineRule="auto"/>
              <w:rPr>
                <w:rFonts w:ascii="Calibri" w:eastAsia="Times New Roman" w:hAnsi="Calibri" w:cs="Calibri"/>
                <w:color w:val="000000"/>
                <w:lang w:val="en-US" w:eastAsia="en-IN"/>
              </w:rPr>
            </w:pPr>
            <w:r w:rsidRPr="000A544E">
              <w:rPr>
                <w:rFonts w:ascii="Calibri" w:eastAsia="Times New Roman" w:hAnsi="Calibri" w:cs="Calibri"/>
                <w:color w:val="000000"/>
                <w:lang w:val="en-US" w:eastAsia="en-IN"/>
              </w:rPr>
              <w:t>EEW</w:t>
            </w:r>
            <w:r w:rsidR="000F725B">
              <w:rPr>
                <w:rFonts w:ascii="Calibri" w:eastAsia="Times New Roman" w:hAnsi="Calibri" w:cs="Calibri"/>
                <w:color w:val="000000"/>
                <w:lang w:val="en-US" w:eastAsia="en-IN"/>
              </w:rPr>
              <w:t xml:space="preserve"> (</w:t>
            </w:r>
            <w:r w:rsidRPr="000A544E">
              <w:rPr>
                <w:rFonts w:ascii="Calibri" w:eastAsia="Times New Roman" w:hAnsi="Calibri" w:cs="Calibri"/>
                <w:color w:val="000000"/>
                <w:lang w:val="en-US" w:eastAsia="en-IN"/>
              </w:rPr>
              <w:t>g/eq</w:t>
            </w:r>
            <w:r w:rsidR="000F725B">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 </w:t>
            </w:r>
            <w:r w:rsidR="00D760AE">
              <w:rPr>
                <w:rFonts w:ascii="Calibri" w:eastAsia="Times New Roman" w:hAnsi="Calibri" w:cs="Calibri"/>
                <w:color w:val="000000"/>
                <w:lang w:val="en-US" w:eastAsia="en-IN"/>
              </w:rPr>
              <w:t>–</w:t>
            </w:r>
            <w:r>
              <w:rPr>
                <w:rFonts w:ascii="Calibri" w:eastAsia="Times New Roman" w:hAnsi="Calibri" w:cs="Calibri"/>
                <w:color w:val="000000"/>
                <w:lang w:val="en-US" w:eastAsia="en-IN"/>
              </w:rPr>
              <w:t xml:space="preserve"> 660</w:t>
            </w:r>
          </w:p>
        </w:tc>
        <w:tc>
          <w:tcPr>
            <w:tcW w:w="3986" w:type="dxa"/>
            <w:tcBorders>
              <w:top w:val="nil"/>
              <w:left w:val="nil"/>
              <w:bottom w:val="single" w:sz="4" w:space="0" w:color="auto"/>
              <w:right w:val="single" w:sz="4" w:space="0" w:color="auto"/>
            </w:tcBorders>
            <w:shd w:val="clear" w:color="auto" w:fill="auto"/>
            <w:noWrap/>
            <w:vAlign w:val="bottom"/>
            <w:hideMark/>
          </w:tcPr>
          <w:p w14:paraId="727873BD"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Adhesives/ Adhesive Ingredients</w:t>
            </w:r>
          </w:p>
        </w:tc>
      </w:tr>
      <w:tr w:rsidR="000A544E" w:rsidRPr="000A544E" w14:paraId="00C769C4" w14:textId="77777777" w:rsidTr="00E451CA">
        <w:trPr>
          <w:trHeight w:val="626"/>
        </w:trPr>
        <w:tc>
          <w:tcPr>
            <w:tcW w:w="2985" w:type="dxa"/>
            <w:tcBorders>
              <w:top w:val="nil"/>
              <w:left w:val="single" w:sz="4" w:space="0" w:color="auto"/>
              <w:bottom w:val="single" w:sz="4" w:space="0" w:color="auto"/>
              <w:right w:val="single" w:sz="4" w:space="0" w:color="auto"/>
            </w:tcBorders>
            <w:shd w:val="clear" w:color="000000" w:fill="9BC2E6"/>
            <w:hideMark/>
          </w:tcPr>
          <w:p w14:paraId="34159935"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Diamino diphenyl methane-based epoxy resin</w:t>
            </w:r>
          </w:p>
        </w:tc>
        <w:tc>
          <w:tcPr>
            <w:tcW w:w="3430" w:type="dxa"/>
            <w:tcBorders>
              <w:top w:val="nil"/>
              <w:left w:val="nil"/>
              <w:bottom w:val="single" w:sz="4" w:space="0" w:color="auto"/>
              <w:right w:val="single" w:sz="4" w:space="0" w:color="auto"/>
            </w:tcBorders>
            <w:shd w:val="clear" w:color="auto" w:fill="auto"/>
            <w:hideMark/>
          </w:tcPr>
          <w:p w14:paraId="3BA35D52" w14:textId="71AEAA5F"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eastAsia="en-IN"/>
              </w:rPr>
              <w:t> </w:t>
            </w:r>
            <w:r w:rsidR="00620F9F">
              <w:rPr>
                <w:rFonts w:ascii="Calibri" w:eastAsia="Times New Roman" w:hAnsi="Calibri" w:cs="Calibri"/>
                <w:color w:val="000000"/>
                <w:lang w:eastAsia="en-IN"/>
              </w:rPr>
              <w:t>N/A</w:t>
            </w:r>
          </w:p>
        </w:tc>
        <w:tc>
          <w:tcPr>
            <w:tcW w:w="3986" w:type="dxa"/>
            <w:tcBorders>
              <w:top w:val="nil"/>
              <w:left w:val="nil"/>
              <w:bottom w:val="single" w:sz="4" w:space="0" w:color="auto"/>
              <w:right w:val="single" w:sz="4" w:space="0" w:color="auto"/>
            </w:tcBorders>
            <w:shd w:val="clear" w:color="auto" w:fill="auto"/>
            <w:hideMark/>
          </w:tcPr>
          <w:p w14:paraId="053FEF2E" w14:textId="77777777" w:rsidR="000A544E" w:rsidRPr="000A544E" w:rsidRDefault="000A544E" w:rsidP="000A544E">
            <w:pPr>
              <w:spacing w:after="0" w:line="240" w:lineRule="auto"/>
              <w:rPr>
                <w:rFonts w:ascii="Calibri" w:eastAsia="Times New Roman" w:hAnsi="Calibri" w:cs="Calibri"/>
                <w:color w:val="000000"/>
                <w:lang w:eastAsia="en-IN"/>
              </w:rPr>
            </w:pPr>
            <w:r w:rsidRPr="000A544E">
              <w:rPr>
                <w:rFonts w:ascii="Calibri" w:eastAsia="Times New Roman" w:hAnsi="Calibri" w:cs="Calibri"/>
                <w:color w:val="000000"/>
                <w:lang w:val="en-US" w:eastAsia="en-IN"/>
              </w:rPr>
              <w:t>Paints and Coatings (Coating Ingredients/ Ink Ingredients), Adhesives/ Adhesive Ingredients</w:t>
            </w:r>
          </w:p>
        </w:tc>
      </w:tr>
      <w:tr w:rsidR="000A544E" w:rsidRPr="000A544E" w14:paraId="010DD0F6" w14:textId="77777777" w:rsidTr="00E451CA">
        <w:trPr>
          <w:trHeight w:val="375"/>
        </w:trPr>
        <w:tc>
          <w:tcPr>
            <w:tcW w:w="2985" w:type="dxa"/>
            <w:vMerge w:val="restart"/>
            <w:tcBorders>
              <w:top w:val="nil"/>
              <w:left w:val="single" w:sz="4" w:space="0" w:color="auto"/>
              <w:bottom w:val="single" w:sz="4" w:space="0" w:color="auto"/>
              <w:right w:val="single" w:sz="4" w:space="0" w:color="auto"/>
            </w:tcBorders>
            <w:shd w:val="clear" w:color="000000" w:fill="9BC2E6"/>
            <w:vAlign w:val="center"/>
            <w:hideMark/>
          </w:tcPr>
          <w:p w14:paraId="7D314490" w14:textId="77777777"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Para-aminophenol based epoxy resin</w:t>
            </w:r>
          </w:p>
        </w:tc>
        <w:tc>
          <w:tcPr>
            <w:tcW w:w="3430" w:type="dxa"/>
            <w:tcBorders>
              <w:top w:val="nil"/>
              <w:left w:val="nil"/>
              <w:bottom w:val="single" w:sz="4" w:space="0" w:color="auto"/>
              <w:right w:val="single" w:sz="4" w:space="0" w:color="auto"/>
            </w:tcBorders>
            <w:shd w:val="clear" w:color="auto" w:fill="auto"/>
            <w:hideMark/>
          </w:tcPr>
          <w:p w14:paraId="662049A3" w14:textId="54CAF785" w:rsidR="000A544E" w:rsidRPr="000A544E" w:rsidRDefault="000A544E"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 xml:space="preserve">low viscosity </w:t>
            </w:r>
          </w:p>
        </w:tc>
        <w:tc>
          <w:tcPr>
            <w:tcW w:w="3986" w:type="dxa"/>
            <w:vMerge w:val="restart"/>
            <w:tcBorders>
              <w:top w:val="nil"/>
              <w:left w:val="single" w:sz="4" w:space="0" w:color="auto"/>
              <w:bottom w:val="single" w:sz="4" w:space="0" w:color="auto"/>
              <w:right w:val="single" w:sz="4" w:space="0" w:color="auto"/>
            </w:tcBorders>
            <w:shd w:val="clear" w:color="auto" w:fill="auto"/>
            <w:vAlign w:val="center"/>
            <w:hideMark/>
          </w:tcPr>
          <w:p w14:paraId="7FB5EB38" w14:textId="77777777" w:rsidR="000A544E" w:rsidRPr="000A544E" w:rsidRDefault="000A544E" w:rsidP="000A544E">
            <w:pPr>
              <w:spacing w:after="0" w:line="240" w:lineRule="auto"/>
              <w:rPr>
                <w:rFonts w:ascii="Arial" w:eastAsia="Times New Roman" w:hAnsi="Arial" w:cs="Arial"/>
                <w:sz w:val="20"/>
                <w:szCs w:val="20"/>
                <w:lang w:eastAsia="en-IN"/>
              </w:rPr>
            </w:pPr>
            <w:r w:rsidRPr="000A544E">
              <w:rPr>
                <w:rFonts w:ascii="Arial" w:eastAsia="Times New Roman" w:hAnsi="Arial" w:cs="Arial"/>
                <w:sz w:val="20"/>
                <w:szCs w:val="20"/>
                <w:lang w:val="en-US" w:eastAsia="en-IN"/>
              </w:rPr>
              <w:t>Paints and Coatings (Coating Ingredients/ Ink Ingredients), Adhesives/ Adhesive Ingredients, Composites</w:t>
            </w:r>
          </w:p>
        </w:tc>
      </w:tr>
      <w:tr w:rsidR="000F725B" w:rsidRPr="000A544E" w14:paraId="0886BB9A"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0A162C89"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0FB73BF8" w14:textId="3702B700" w:rsidR="000F725B" w:rsidRPr="000A544E" w:rsidRDefault="000F725B"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 xml:space="preserve">high temperature </w:t>
            </w:r>
          </w:p>
        </w:tc>
        <w:tc>
          <w:tcPr>
            <w:tcW w:w="3986" w:type="dxa"/>
            <w:vMerge/>
            <w:tcBorders>
              <w:top w:val="nil"/>
              <w:left w:val="single" w:sz="4" w:space="0" w:color="auto"/>
              <w:bottom w:val="single" w:sz="4" w:space="0" w:color="auto"/>
              <w:right w:val="single" w:sz="4" w:space="0" w:color="auto"/>
            </w:tcBorders>
            <w:vAlign w:val="center"/>
            <w:hideMark/>
          </w:tcPr>
          <w:p w14:paraId="038460EB" w14:textId="77777777" w:rsidR="000F725B" w:rsidRPr="000A544E" w:rsidRDefault="000F725B" w:rsidP="000A544E">
            <w:pPr>
              <w:spacing w:after="0" w:line="240" w:lineRule="auto"/>
              <w:rPr>
                <w:rFonts w:ascii="Arial" w:eastAsia="Times New Roman" w:hAnsi="Arial" w:cs="Arial"/>
                <w:sz w:val="20"/>
                <w:szCs w:val="20"/>
                <w:lang w:eastAsia="en-IN"/>
              </w:rPr>
            </w:pPr>
          </w:p>
        </w:tc>
      </w:tr>
      <w:tr w:rsidR="000F725B" w:rsidRPr="000A544E" w14:paraId="2CC20562" w14:textId="77777777" w:rsidTr="00E451CA">
        <w:trPr>
          <w:trHeight w:val="312"/>
        </w:trPr>
        <w:tc>
          <w:tcPr>
            <w:tcW w:w="2985" w:type="dxa"/>
            <w:vMerge/>
            <w:tcBorders>
              <w:top w:val="nil"/>
              <w:left w:val="single" w:sz="4" w:space="0" w:color="auto"/>
              <w:bottom w:val="single" w:sz="4" w:space="0" w:color="auto"/>
              <w:right w:val="single" w:sz="4" w:space="0" w:color="auto"/>
            </w:tcBorders>
            <w:vAlign w:val="center"/>
            <w:hideMark/>
          </w:tcPr>
          <w:p w14:paraId="33D7C2D3"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hideMark/>
          </w:tcPr>
          <w:p w14:paraId="7759D980" w14:textId="10A120EC" w:rsidR="000F725B" w:rsidRPr="000A544E" w:rsidRDefault="000F725B" w:rsidP="000A544E">
            <w:pPr>
              <w:spacing w:after="0" w:line="240" w:lineRule="auto"/>
              <w:rPr>
                <w:rFonts w:ascii="Arial" w:eastAsia="Times New Roman" w:hAnsi="Arial" w:cs="Arial"/>
                <w:color w:val="000000"/>
                <w:sz w:val="20"/>
                <w:szCs w:val="20"/>
                <w:lang w:eastAsia="en-IN"/>
              </w:rPr>
            </w:pPr>
            <w:r w:rsidRPr="000A544E">
              <w:rPr>
                <w:rFonts w:ascii="Arial" w:eastAsia="Times New Roman" w:hAnsi="Arial" w:cs="Arial"/>
                <w:color w:val="000000"/>
                <w:sz w:val="20"/>
                <w:szCs w:val="20"/>
                <w:lang w:val="en-US" w:eastAsia="en-IN"/>
              </w:rPr>
              <w:t>high mechanical strength</w:t>
            </w:r>
          </w:p>
        </w:tc>
        <w:tc>
          <w:tcPr>
            <w:tcW w:w="3986" w:type="dxa"/>
            <w:vMerge/>
            <w:tcBorders>
              <w:top w:val="nil"/>
              <w:left w:val="single" w:sz="4" w:space="0" w:color="auto"/>
              <w:bottom w:val="single" w:sz="4" w:space="0" w:color="auto"/>
              <w:right w:val="single" w:sz="4" w:space="0" w:color="auto"/>
            </w:tcBorders>
            <w:vAlign w:val="center"/>
            <w:hideMark/>
          </w:tcPr>
          <w:p w14:paraId="4CF9F893" w14:textId="77777777" w:rsidR="000F725B" w:rsidRPr="000A544E" w:rsidRDefault="000F725B" w:rsidP="000A544E">
            <w:pPr>
              <w:spacing w:after="0" w:line="240" w:lineRule="auto"/>
              <w:rPr>
                <w:rFonts w:ascii="Arial" w:eastAsia="Times New Roman" w:hAnsi="Arial" w:cs="Arial"/>
                <w:sz w:val="20"/>
                <w:szCs w:val="20"/>
                <w:lang w:eastAsia="en-IN"/>
              </w:rPr>
            </w:pPr>
          </w:p>
        </w:tc>
      </w:tr>
      <w:tr w:rsidR="000F725B" w:rsidRPr="000A544E" w14:paraId="7E810617" w14:textId="77777777" w:rsidTr="003D5B7F">
        <w:trPr>
          <w:trHeight w:val="312"/>
        </w:trPr>
        <w:tc>
          <w:tcPr>
            <w:tcW w:w="2985" w:type="dxa"/>
            <w:vMerge/>
            <w:tcBorders>
              <w:top w:val="nil"/>
              <w:left w:val="single" w:sz="4" w:space="0" w:color="auto"/>
              <w:bottom w:val="single" w:sz="4" w:space="0" w:color="auto"/>
              <w:right w:val="single" w:sz="4" w:space="0" w:color="auto"/>
            </w:tcBorders>
            <w:vAlign w:val="center"/>
            <w:hideMark/>
          </w:tcPr>
          <w:p w14:paraId="2A553C3F" w14:textId="77777777"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430" w:type="dxa"/>
            <w:tcBorders>
              <w:top w:val="nil"/>
              <w:left w:val="nil"/>
              <w:bottom w:val="single" w:sz="4" w:space="0" w:color="auto"/>
              <w:right w:val="single" w:sz="4" w:space="0" w:color="auto"/>
            </w:tcBorders>
            <w:shd w:val="clear" w:color="auto" w:fill="auto"/>
          </w:tcPr>
          <w:p w14:paraId="22F506D8" w14:textId="553A5BAE" w:rsidR="000F725B" w:rsidRPr="000A544E" w:rsidRDefault="000F725B" w:rsidP="000A544E">
            <w:pPr>
              <w:spacing w:after="0" w:line="240" w:lineRule="auto"/>
              <w:rPr>
                <w:rFonts w:ascii="Arial" w:eastAsia="Times New Roman" w:hAnsi="Arial" w:cs="Arial"/>
                <w:color w:val="000000"/>
                <w:sz w:val="20"/>
                <w:szCs w:val="20"/>
                <w:lang w:eastAsia="en-IN"/>
              </w:rPr>
            </w:pPr>
          </w:p>
        </w:tc>
        <w:tc>
          <w:tcPr>
            <w:tcW w:w="3986" w:type="dxa"/>
            <w:vMerge/>
            <w:tcBorders>
              <w:top w:val="nil"/>
              <w:left w:val="single" w:sz="4" w:space="0" w:color="auto"/>
              <w:bottom w:val="single" w:sz="4" w:space="0" w:color="auto"/>
              <w:right w:val="single" w:sz="4" w:space="0" w:color="auto"/>
            </w:tcBorders>
            <w:vAlign w:val="center"/>
            <w:hideMark/>
          </w:tcPr>
          <w:p w14:paraId="2D144AA9" w14:textId="77777777" w:rsidR="000F725B" w:rsidRPr="000A544E" w:rsidRDefault="000F725B" w:rsidP="000A544E">
            <w:pPr>
              <w:spacing w:after="0" w:line="240" w:lineRule="auto"/>
              <w:rPr>
                <w:rFonts w:ascii="Arial" w:eastAsia="Times New Roman" w:hAnsi="Arial" w:cs="Arial"/>
                <w:sz w:val="20"/>
                <w:szCs w:val="20"/>
                <w:lang w:eastAsia="en-IN"/>
              </w:rPr>
            </w:pPr>
          </w:p>
        </w:tc>
      </w:tr>
    </w:tbl>
    <w:p w14:paraId="2746BA6A"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07F9CFCC"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0A0CAD47" w14:textId="77777777" w:rsidR="000A544E" w:rsidRDefault="000A544E" w:rsidP="0036584F">
      <w:pPr>
        <w:autoSpaceDE w:val="0"/>
        <w:autoSpaceDN w:val="0"/>
        <w:adjustRightInd w:val="0"/>
        <w:spacing w:after="0" w:line="240" w:lineRule="auto"/>
        <w:jc w:val="both"/>
        <w:rPr>
          <w:rFonts w:ascii="Arial" w:eastAsia="Arial" w:hAnsi="Arial" w:cs="Arial"/>
          <w:b/>
          <w:i/>
          <w:iCs/>
          <w:lang w:val="en-US"/>
        </w:rPr>
      </w:pPr>
    </w:p>
    <w:p w14:paraId="3E30CC73" w14:textId="15A585DA" w:rsidR="00804DD0"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36584F">
        <w:rPr>
          <w:rFonts w:ascii="Arial" w:eastAsia="Arial" w:hAnsi="Arial" w:cs="Arial"/>
          <w:b/>
          <w:i/>
          <w:iCs/>
          <w:lang w:val="en-US"/>
        </w:rPr>
        <w:t xml:space="preserve">Bisphenol A </w:t>
      </w:r>
      <w:r w:rsidR="0036584F" w:rsidRPr="0036584F">
        <w:rPr>
          <w:rFonts w:ascii="Arial" w:eastAsia="Arial" w:hAnsi="Arial" w:cs="Arial"/>
          <w:b/>
          <w:i/>
          <w:iCs/>
          <w:lang w:val="en-US"/>
        </w:rPr>
        <w:t>Li</w:t>
      </w:r>
      <w:r w:rsidR="00D31C32">
        <w:rPr>
          <w:rFonts w:ascii="Arial" w:eastAsia="Arial" w:hAnsi="Arial" w:cs="Arial"/>
          <w:b/>
          <w:i/>
          <w:iCs/>
          <w:lang w:val="en-US"/>
        </w:rPr>
        <w:t>quid</w:t>
      </w:r>
      <w:r w:rsidR="0036584F" w:rsidRPr="0036584F">
        <w:rPr>
          <w:rFonts w:ascii="Arial" w:eastAsia="Arial" w:hAnsi="Arial" w:cs="Arial"/>
          <w:b/>
          <w:i/>
          <w:iCs/>
          <w:lang w:val="en-US"/>
        </w:rPr>
        <w:t>:</w:t>
      </w:r>
      <w:r w:rsidR="0036584F" w:rsidRPr="0036584F">
        <w:rPr>
          <w:rFonts w:ascii="Arial" w:eastAsia="Arial" w:hAnsi="Arial" w:cs="Arial"/>
          <w:bCs/>
          <w:i/>
          <w:iCs/>
          <w:lang w:val="en-US"/>
        </w:rPr>
        <w:t xml:space="preserve"> -</w:t>
      </w:r>
      <w:r w:rsidRPr="0036584F">
        <w:rPr>
          <w:rFonts w:ascii="Arial" w:eastAsia="Arial" w:hAnsi="Arial" w:cs="Arial"/>
          <w:bCs/>
          <w:i/>
          <w:iCs/>
          <w:lang w:val="en-US"/>
        </w:rPr>
        <w:t xml:space="preserve"> </w:t>
      </w:r>
      <w:r w:rsidR="00862A65">
        <w:rPr>
          <w:rFonts w:ascii="Arial" w:eastAsia="Arial" w:hAnsi="Arial" w:cs="Arial"/>
          <w:bCs/>
          <w:i/>
          <w:iCs/>
          <w:lang w:val="en-US"/>
        </w:rPr>
        <w:t xml:space="preserve">Liquid Bisphenol A have </w:t>
      </w:r>
      <w:r w:rsidR="0036584F" w:rsidRPr="0036584F">
        <w:rPr>
          <w:rFonts w:ascii="Arial" w:eastAsia="Arial" w:hAnsi="Arial" w:cs="Arial"/>
          <w:bCs/>
          <w:i/>
          <w:iCs/>
          <w:lang w:val="en-US"/>
        </w:rPr>
        <w:t>s</w:t>
      </w:r>
      <w:r w:rsidRPr="0036584F">
        <w:rPr>
          <w:rFonts w:ascii="Arial" w:hAnsi="Arial" w:cs="Arial"/>
          <w:i/>
          <w:iCs/>
          <w:color w:val="000000"/>
          <w:lang w:val="en-US"/>
        </w:rPr>
        <w:t xml:space="preserve">tandard undiluted liquid epoxy resin </w:t>
      </w:r>
      <w:r w:rsidR="001B4B9E" w:rsidRPr="0036584F">
        <w:rPr>
          <w:rFonts w:ascii="Arial" w:hAnsi="Arial" w:cs="Arial"/>
          <w:i/>
          <w:iCs/>
          <w:color w:val="000000"/>
          <w:lang w:val="en-US"/>
        </w:rPr>
        <w:t>hav</w:t>
      </w:r>
      <w:r w:rsidR="00862A65">
        <w:rPr>
          <w:rFonts w:ascii="Arial" w:hAnsi="Arial" w:cs="Arial"/>
          <w:i/>
          <w:iCs/>
          <w:color w:val="000000"/>
          <w:lang w:val="en-US"/>
        </w:rPr>
        <w:t>ing</w:t>
      </w:r>
      <w:r w:rsidR="0036584F" w:rsidRPr="0036584F">
        <w:rPr>
          <w:rFonts w:ascii="Arial" w:hAnsi="Arial" w:cs="Arial"/>
          <w:i/>
          <w:iCs/>
          <w:color w:val="000000"/>
          <w:lang w:val="en-US"/>
        </w:rPr>
        <w:t xml:space="preserve"> </w:t>
      </w:r>
      <w:r w:rsidRPr="0036584F">
        <w:rPr>
          <w:rFonts w:ascii="Arial" w:hAnsi="Arial" w:cs="Arial"/>
          <w:i/>
          <w:iCs/>
          <w:color w:val="000000"/>
          <w:lang w:val="en-US"/>
        </w:rPr>
        <w:t>good reactivity and resistance properties</w:t>
      </w:r>
      <w:r w:rsidR="001B4B9E" w:rsidRPr="0036584F">
        <w:rPr>
          <w:rFonts w:ascii="Arial" w:hAnsi="Arial" w:cs="Arial"/>
          <w:i/>
          <w:iCs/>
          <w:color w:val="000000"/>
          <w:lang w:val="en-US"/>
        </w:rPr>
        <w:t xml:space="preserve"> with</w:t>
      </w:r>
      <w:r w:rsidRPr="0036584F">
        <w:rPr>
          <w:rFonts w:ascii="Arial" w:hAnsi="Arial" w:cs="Arial"/>
          <w:i/>
          <w:iCs/>
          <w:color w:val="000000"/>
          <w:lang w:val="en-US"/>
        </w:rPr>
        <w:t xml:space="preserve"> high heat distortion temperature</w:t>
      </w:r>
      <w:r w:rsidR="00862A65">
        <w:rPr>
          <w:rFonts w:ascii="Arial" w:hAnsi="Arial" w:cs="Arial"/>
          <w:i/>
          <w:iCs/>
          <w:color w:val="000000"/>
          <w:lang w:val="en-US"/>
        </w:rPr>
        <w:t xml:space="preserve"> used in multiple application</w:t>
      </w:r>
      <w:r w:rsidRPr="0036584F">
        <w:rPr>
          <w:rFonts w:ascii="Arial" w:hAnsi="Arial" w:cs="Arial"/>
          <w:i/>
          <w:iCs/>
          <w:color w:val="000000"/>
          <w:lang w:val="en-US"/>
        </w:rPr>
        <w:t>.</w:t>
      </w:r>
      <w:r w:rsidR="00862A65">
        <w:rPr>
          <w:rFonts w:ascii="Arial" w:hAnsi="Arial" w:cs="Arial"/>
          <w:i/>
          <w:iCs/>
          <w:color w:val="000000"/>
          <w:lang w:val="en-US"/>
        </w:rPr>
        <w:t xml:space="preserve"> Viscosity range between </w:t>
      </w:r>
      <w:r w:rsidR="00987BE3">
        <w:rPr>
          <w:rFonts w:ascii="Arial" w:hAnsi="Arial" w:cs="Arial"/>
          <w:i/>
          <w:iCs/>
          <w:color w:val="000000"/>
          <w:lang w:val="en-US"/>
        </w:rPr>
        <w:t>45</w:t>
      </w:r>
      <w:r w:rsidR="00862A65">
        <w:rPr>
          <w:rFonts w:ascii="Arial" w:hAnsi="Arial" w:cs="Arial"/>
          <w:i/>
          <w:iCs/>
          <w:color w:val="000000"/>
          <w:lang w:val="en-US"/>
        </w:rPr>
        <w:t>0 to 26,000 mPa</w:t>
      </w:r>
      <w:r w:rsidR="00346A0C">
        <w:rPr>
          <w:rFonts w:ascii="Arial" w:hAnsi="Arial" w:cs="Arial"/>
          <w:i/>
          <w:iCs/>
          <w:color w:val="000000"/>
          <w:lang w:val="en-US"/>
        </w:rPr>
        <w:t>-</w:t>
      </w:r>
      <w:r w:rsidR="00862A65">
        <w:rPr>
          <w:rFonts w:ascii="Arial" w:hAnsi="Arial" w:cs="Arial"/>
          <w:i/>
          <w:iCs/>
          <w:color w:val="000000"/>
          <w:lang w:val="en-US"/>
        </w:rPr>
        <w:t xml:space="preserve">s depending on the application and grade. </w:t>
      </w:r>
    </w:p>
    <w:p w14:paraId="5BAF53F4" w14:textId="77777777" w:rsidR="009760CD" w:rsidRDefault="009760CD" w:rsidP="0036584F">
      <w:pPr>
        <w:autoSpaceDE w:val="0"/>
        <w:autoSpaceDN w:val="0"/>
        <w:adjustRightInd w:val="0"/>
        <w:spacing w:after="0" w:line="240" w:lineRule="auto"/>
        <w:jc w:val="both"/>
        <w:rPr>
          <w:rFonts w:ascii="Arial" w:hAnsi="Arial" w:cs="Arial"/>
          <w:b/>
          <w:bCs/>
          <w:i/>
          <w:iCs/>
          <w:color w:val="000000"/>
          <w:lang w:val="en-US"/>
        </w:rPr>
      </w:pPr>
    </w:p>
    <w:p w14:paraId="4749CD81" w14:textId="49ABB799" w:rsidR="00ED63FE" w:rsidRPr="0036584F" w:rsidRDefault="00804DD0"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 xml:space="preserve">Bisphenol A </w:t>
      </w:r>
      <w:r w:rsidR="0036584F" w:rsidRPr="00D31C32">
        <w:rPr>
          <w:rFonts w:ascii="Arial" w:hAnsi="Arial" w:cs="Arial"/>
          <w:b/>
          <w:bCs/>
          <w:i/>
          <w:iCs/>
          <w:color w:val="000000"/>
          <w:lang w:val="en-US"/>
        </w:rPr>
        <w:t>Solid:</w:t>
      </w:r>
      <w:r w:rsidR="0036584F" w:rsidRPr="0036584F">
        <w:rPr>
          <w:rFonts w:ascii="Arial" w:hAnsi="Arial" w:cs="Arial"/>
          <w:i/>
          <w:iCs/>
          <w:color w:val="000000"/>
          <w:lang w:val="en-US"/>
        </w:rPr>
        <w:t xml:space="preserve"> - Solid</w:t>
      </w:r>
      <w:r w:rsidR="00ED63FE" w:rsidRPr="0036584F">
        <w:rPr>
          <w:rFonts w:ascii="Arial" w:hAnsi="Arial" w:cs="Arial"/>
          <w:i/>
          <w:iCs/>
          <w:color w:val="000000"/>
          <w:lang w:val="en-US"/>
        </w:rPr>
        <w:t xml:space="preserve"> bisphenol-A-based epoxy resins are a reaction product of lower molecular weight-based</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bisphenol-A-based epoxy</w:t>
      </w:r>
      <w:r w:rsidR="00862A65">
        <w:rPr>
          <w:rFonts w:ascii="Arial" w:hAnsi="Arial" w:cs="Arial"/>
          <w:i/>
          <w:iCs/>
          <w:color w:val="000000"/>
          <w:lang w:val="en-US"/>
        </w:rPr>
        <w:t xml:space="preserve"> resins</w:t>
      </w:r>
      <w:r w:rsidR="00ED63FE" w:rsidRPr="0036584F">
        <w:rPr>
          <w:rFonts w:ascii="Arial" w:hAnsi="Arial" w:cs="Arial"/>
          <w:i/>
          <w:iCs/>
          <w:color w:val="000000"/>
          <w:lang w:val="en-US"/>
        </w:rPr>
        <w:t xml:space="preserve">. </w:t>
      </w:r>
      <w:r w:rsidR="001B4B9E" w:rsidRPr="0036584F">
        <w:rPr>
          <w:rFonts w:ascii="Arial" w:hAnsi="Arial" w:cs="Arial"/>
          <w:i/>
          <w:iCs/>
          <w:color w:val="000000"/>
          <w:lang w:val="en-US"/>
        </w:rPr>
        <w:t>Therefore</w:t>
      </w:r>
      <w:r w:rsidR="00ED63FE" w:rsidRPr="0036584F">
        <w:rPr>
          <w:rFonts w:ascii="Arial" w:hAnsi="Arial" w:cs="Arial"/>
          <w:i/>
          <w:iCs/>
          <w:color w:val="000000"/>
          <w:lang w:val="en-US"/>
        </w:rPr>
        <w:t xml:space="preserve">, </w:t>
      </w:r>
      <w:r w:rsidR="00862A65">
        <w:rPr>
          <w:rFonts w:ascii="Arial" w:hAnsi="Arial" w:cs="Arial"/>
          <w:i/>
          <w:iCs/>
          <w:color w:val="000000"/>
          <w:lang w:val="en-US"/>
        </w:rPr>
        <w:t>solid</w:t>
      </w:r>
      <w:r w:rsidR="00ED63FE" w:rsidRPr="0036584F">
        <w:rPr>
          <w:rFonts w:ascii="Arial" w:hAnsi="Arial" w:cs="Arial"/>
          <w:i/>
          <w:iCs/>
          <w:color w:val="000000"/>
          <w:lang w:val="en-US"/>
        </w:rPr>
        <w:t xml:space="preserve"> bisphenol-A-based epoxy resins are mostly used as </w:t>
      </w:r>
      <w:r w:rsidR="00862A65">
        <w:rPr>
          <w:rFonts w:ascii="Arial" w:hAnsi="Arial" w:cs="Arial"/>
          <w:i/>
          <w:iCs/>
          <w:color w:val="000000"/>
          <w:lang w:val="en-US"/>
        </w:rPr>
        <w:t xml:space="preserve">a </w:t>
      </w:r>
      <w:r w:rsidR="00ED63FE" w:rsidRPr="0036584F">
        <w:rPr>
          <w:rFonts w:ascii="Arial" w:hAnsi="Arial" w:cs="Arial"/>
          <w:i/>
          <w:iCs/>
          <w:color w:val="000000"/>
          <w:lang w:val="en-US"/>
        </w:rPr>
        <w:t>part of two-component systems to</w:t>
      </w:r>
      <w:r w:rsidR="0036584F" w:rsidRPr="0036584F">
        <w:rPr>
          <w:rFonts w:ascii="Arial" w:hAnsi="Arial" w:cs="Arial"/>
          <w:i/>
          <w:iCs/>
          <w:color w:val="000000"/>
          <w:lang w:val="en-US"/>
        </w:rPr>
        <w:t xml:space="preserve"> </w:t>
      </w:r>
      <w:r w:rsidR="00ED63FE" w:rsidRPr="0036584F">
        <w:rPr>
          <w:rFonts w:ascii="Arial" w:hAnsi="Arial" w:cs="Arial"/>
          <w:i/>
          <w:iCs/>
          <w:color w:val="000000"/>
          <w:lang w:val="en-US"/>
        </w:rPr>
        <w:t>create epoxy coatings.</w:t>
      </w:r>
      <w:r w:rsidR="00862A65">
        <w:rPr>
          <w:rFonts w:ascii="Arial" w:hAnsi="Arial" w:cs="Arial"/>
          <w:i/>
          <w:iCs/>
          <w:color w:val="000000"/>
          <w:lang w:val="en-US"/>
        </w:rPr>
        <w:t xml:space="preserve"> Viscosity </w:t>
      </w:r>
      <w:r w:rsidR="00196D9E">
        <w:rPr>
          <w:rFonts w:ascii="Arial" w:hAnsi="Arial" w:cs="Arial"/>
          <w:i/>
          <w:iCs/>
          <w:color w:val="000000"/>
          <w:lang w:val="en-US"/>
        </w:rPr>
        <w:t xml:space="preserve">range between 160 to 10,000 </w:t>
      </w:r>
      <w:proofErr w:type="spellStart"/>
      <w:r w:rsidR="00196D9E">
        <w:rPr>
          <w:rFonts w:ascii="Arial" w:hAnsi="Arial" w:cs="Arial"/>
          <w:i/>
          <w:iCs/>
          <w:color w:val="000000"/>
          <w:lang w:val="en-US"/>
        </w:rPr>
        <w:t>mPa.s</w:t>
      </w:r>
      <w:proofErr w:type="spellEnd"/>
      <w:r w:rsidR="00987BE3">
        <w:rPr>
          <w:rFonts w:ascii="Arial" w:hAnsi="Arial" w:cs="Arial"/>
          <w:i/>
          <w:iCs/>
          <w:color w:val="000000"/>
          <w:lang w:val="en-US"/>
        </w:rPr>
        <w:t xml:space="preserve"> depending on </w:t>
      </w:r>
      <w:r w:rsidR="00B72C11">
        <w:rPr>
          <w:rFonts w:ascii="Arial" w:hAnsi="Arial" w:cs="Arial"/>
          <w:i/>
          <w:iCs/>
          <w:color w:val="000000"/>
          <w:lang w:val="en-US"/>
        </w:rPr>
        <w:t>application.</w:t>
      </w:r>
    </w:p>
    <w:p w14:paraId="2D6A3A16" w14:textId="77777777" w:rsidR="009760CD" w:rsidRDefault="009760CD" w:rsidP="0036584F">
      <w:pPr>
        <w:autoSpaceDE w:val="0"/>
        <w:autoSpaceDN w:val="0"/>
        <w:adjustRightInd w:val="0"/>
        <w:spacing w:after="0" w:line="240" w:lineRule="auto"/>
        <w:jc w:val="both"/>
        <w:rPr>
          <w:rFonts w:ascii="Arial" w:hAnsi="Arial" w:cs="Arial"/>
          <w:b/>
          <w:bCs/>
          <w:i/>
          <w:iCs/>
          <w:lang w:val="en-US"/>
        </w:rPr>
      </w:pPr>
    </w:p>
    <w:p w14:paraId="571AC4CC" w14:textId="70AF0E7A"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36584F">
        <w:rPr>
          <w:rFonts w:ascii="Arial" w:hAnsi="Arial" w:cs="Arial"/>
          <w:b/>
          <w:bCs/>
          <w:i/>
          <w:iCs/>
          <w:lang w:val="en-US"/>
        </w:rPr>
        <w:t>Bisphenol</w:t>
      </w:r>
      <w:r w:rsidR="00ED63FE" w:rsidRPr="0036584F">
        <w:rPr>
          <w:rFonts w:ascii="Arial" w:hAnsi="Arial" w:cs="Arial"/>
          <w:b/>
          <w:bCs/>
          <w:i/>
          <w:iCs/>
          <w:lang w:val="en-US"/>
        </w:rPr>
        <w:t xml:space="preserve"> </w:t>
      </w:r>
      <w:r w:rsidRPr="0036584F">
        <w:rPr>
          <w:rFonts w:ascii="Arial" w:hAnsi="Arial" w:cs="Arial"/>
          <w:b/>
          <w:bCs/>
          <w:i/>
          <w:iCs/>
          <w:lang w:val="en-US"/>
        </w:rPr>
        <w:t>F</w:t>
      </w:r>
      <w:r w:rsidR="00D31C32">
        <w:rPr>
          <w:rFonts w:ascii="Arial" w:hAnsi="Arial" w:cs="Arial"/>
          <w:b/>
          <w:bCs/>
          <w:i/>
          <w:iCs/>
          <w:lang w:val="en-US"/>
        </w:rPr>
        <w:t xml:space="preserve"> </w:t>
      </w:r>
      <w:r w:rsidR="008A6BF1">
        <w:rPr>
          <w:rFonts w:ascii="Arial" w:hAnsi="Arial" w:cs="Arial"/>
          <w:b/>
          <w:bCs/>
          <w:i/>
          <w:iCs/>
          <w:lang w:val="en-US"/>
        </w:rPr>
        <w:t>Liquid:</w:t>
      </w:r>
      <w:r w:rsidRPr="0036584F">
        <w:rPr>
          <w:rFonts w:ascii="Arial" w:hAnsi="Arial" w:cs="Arial"/>
          <w:b/>
          <w:bCs/>
          <w:i/>
          <w:iCs/>
          <w:lang w:val="en-US"/>
        </w:rPr>
        <w:t xml:space="preserve"> -</w:t>
      </w:r>
      <w:r w:rsidR="00ED63FE" w:rsidRPr="0036584F">
        <w:rPr>
          <w:rFonts w:ascii="Arial" w:hAnsi="Arial" w:cs="Arial"/>
          <w:i/>
          <w:iCs/>
          <w:lang w:val="en-US"/>
        </w:rPr>
        <w:t xml:space="preserve"> </w:t>
      </w:r>
      <w:r w:rsidR="00196D9E">
        <w:rPr>
          <w:rFonts w:ascii="Arial" w:hAnsi="Arial" w:cs="Arial"/>
          <w:i/>
          <w:iCs/>
          <w:lang w:val="en-US"/>
        </w:rPr>
        <w:t xml:space="preserve">Bisphenol F </w:t>
      </w:r>
      <w:r w:rsidR="00ED7CBD">
        <w:rPr>
          <w:rFonts w:ascii="Arial" w:hAnsi="Arial" w:cs="Arial"/>
          <w:i/>
          <w:iCs/>
          <w:lang w:val="en-US"/>
        </w:rPr>
        <w:t>liquid is</w:t>
      </w:r>
      <w:r w:rsidR="00196D9E">
        <w:rPr>
          <w:rFonts w:ascii="Arial" w:hAnsi="Arial" w:cs="Arial"/>
          <w:i/>
          <w:iCs/>
          <w:lang w:val="en-US"/>
        </w:rPr>
        <w:t xml:space="preserve"> based </w:t>
      </w:r>
      <w:proofErr w:type="spellStart"/>
      <w:r w:rsidR="00196D9E" w:rsidRPr="00196D9E">
        <w:rPr>
          <w:rFonts w:ascii="Arial" w:hAnsi="Arial" w:cs="Arial"/>
          <w:i/>
          <w:iCs/>
          <w:color w:val="000000"/>
          <w:lang w:val="en-US"/>
        </w:rPr>
        <w:t>diglycidyl</w:t>
      </w:r>
      <w:proofErr w:type="spellEnd"/>
      <w:r w:rsidR="00196D9E" w:rsidRPr="00196D9E">
        <w:rPr>
          <w:rFonts w:ascii="Arial" w:hAnsi="Arial" w:cs="Arial"/>
          <w:i/>
          <w:iCs/>
          <w:color w:val="000000"/>
          <w:lang w:val="en-US"/>
        </w:rPr>
        <w:t xml:space="preserve"> ether (BFDGE)</w:t>
      </w:r>
      <w:r w:rsidR="00196D9E">
        <w:rPr>
          <w:rFonts w:ascii="Arial" w:hAnsi="Arial" w:cs="Arial"/>
          <w:i/>
          <w:iCs/>
          <w:color w:val="000000"/>
          <w:lang w:val="en-US"/>
        </w:rPr>
        <w:t>,</w:t>
      </w:r>
      <w:r w:rsidR="00196D9E" w:rsidRPr="00196D9E">
        <w:rPr>
          <w:rFonts w:ascii="Arial" w:hAnsi="Arial" w:cs="Arial"/>
          <w:i/>
          <w:iCs/>
          <w:color w:val="000000"/>
          <w:lang w:val="en-US"/>
        </w:rPr>
        <w:t xml:space="preserve"> a stabilizing compound</w:t>
      </w:r>
      <w:r w:rsidR="00ED63FE" w:rsidRPr="0036584F">
        <w:rPr>
          <w:rFonts w:ascii="Arial" w:hAnsi="Arial" w:cs="Arial"/>
          <w:i/>
          <w:iCs/>
          <w:color w:val="000000"/>
          <w:lang w:val="en-US"/>
        </w:rPr>
        <w:t xml:space="preserve">, used alone or as a modifier </w:t>
      </w:r>
      <w:r w:rsidRPr="0036584F">
        <w:rPr>
          <w:rFonts w:ascii="Arial" w:hAnsi="Arial" w:cs="Arial"/>
          <w:i/>
          <w:iCs/>
          <w:color w:val="000000"/>
          <w:lang w:val="en-US"/>
        </w:rPr>
        <w:t xml:space="preserve">to </w:t>
      </w:r>
      <w:r w:rsidR="00ED63FE" w:rsidRPr="0036584F">
        <w:rPr>
          <w:rFonts w:ascii="Arial" w:hAnsi="Arial" w:cs="Arial"/>
          <w:i/>
          <w:iCs/>
          <w:color w:val="000000"/>
          <w:lang w:val="en-US"/>
        </w:rPr>
        <w:t>improves solvent resistance</w:t>
      </w:r>
      <w:r w:rsidR="00196D9E">
        <w:rPr>
          <w:rFonts w:ascii="Arial" w:hAnsi="Arial" w:cs="Arial"/>
          <w:i/>
          <w:iCs/>
          <w:color w:val="000000"/>
          <w:lang w:val="en-US"/>
        </w:rPr>
        <w:t>. The product is known for low viscosity, low crystallization tendency and have better chemical resistance.</w:t>
      </w:r>
    </w:p>
    <w:p w14:paraId="30AAB916" w14:textId="77777777" w:rsidR="009760CD" w:rsidRDefault="009760CD" w:rsidP="0036584F">
      <w:pPr>
        <w:autoSpaceDE w:val="0"/>
        <w:autoSpaceDN w:val="0"/>
        <w:adjustRightInd w:val="0"/>
        <w:spacing w:after="0" w:line="240" w:lineRule="auto"/>
        <w:jc w:val="both"/>
        <w:rPr>
          <w:rFonts w:ascii="Arial" w:hAnsi="Arial" w:cs="Arial"/>
          <w:b/>
          <w:bCs/>
          <w:i/>
          <w:iCs/>
          <w:color w:val="000000"/>
          <w:lang w:val="en-US"/>
        </w:rPr>
      </w:pPr>
    </w:p>
    <w:p w14:paraId="0B3E747D" w14:textId="5F43373B" w:rsidR="00ED63FE" w:rsidRPr="0036584F" w:rsidRDefault="0036584F" w:rsidP="0036584F">
      <w:pPr>
        <w:autoSpaceDE w:val="0"/>
        <w:autoSpaceDN w:val="0"/>
        <w:adjustRightInd w:val="0"/>
        <w:spacing w:after="0" w:line="240" w:lineRule="auto"/>
        <w:jc w:val="both"/>
        <w:rPr>
          <w:rFonts w:ascii="Arial" w:hAnsi="Arial" w:cs="Arial"/>
          <w:i/>
          <w:iCs/>
          <w:color w:val="000000"/>
          <w:lang w:val="en-US"/>
        </w:rPr>
      </w:pPr>
      <w:r w:rsidRPr="00D31C32">
        <w:rPr>
          <w:rFonts w:ascii="Arial" w:hAnsi="Arial" w:cs="Arial"/>
          <w:b/>
          <w:bCs/>
          <w:i/>
          <w:iCs/>
          <w:color w:val="000000"/>
          <w:lang w:val="en-US"/>
        </w:rPr>
        <w:t>Brominated (Flame Retardant Types)</w:t>
      </w:r>
      <w:r w:rsidRPr="0036584F">
        <w:rPr>
          <w:rFonts w:ascii="Arial" w:hAnsi="Arial" w:cs="Arial"/>
          <w:i/>
          <w:iCs/>
          <w:color w:val="000000"/>
          <w:lang w:val="en-US"/>
        </w:rPr>
        <w:t>: -</w:t>
      </w:r>
      <w:r w:rsidR="00ED63FE" w:rsidRPr="0036584F">
        <w:rPr>
          <w:rFonts w:ascii="Arial" w:hAnsi="Arial" w:cs="Arial"/>
          <w:i/>
          <w:iCs/>
          <w:color w:val="000000"/>
          <w:lang w:val="en-US"/>
        </w:rPr>
        <w:t xml:space="preserve"> Brominated (flame retardant type) have higher heat resistance compared to other products</w:t>
      </w:r>
      <w:proofErr w:type="gramStart"/>
      <w:r w:rsidR="00ED63FE" w:rsidRPr="0036584F">
        <w:rPr>
          <w:rFonts w:ascii="Arial" w:hAnsi="Arial" w:cs="Arial"/>
          <w:i/>
          <w:iCs/>
          <w:color w:val="000000"/>
          <w:lang w:val="en-US"/>
        </w:rPr>
        <w:t xml:space="preserve">.  </w:t>
      </w:r>
      <w:proofErr w:type="gramEnd"/>
      <w:r w:rsidR="00ED63FE" w:rsidRPr="0036584F">
        <w:rPr>
          <w:rFonts w:ascii="Arial" w:hAnsi="Arial" w:cs="Arial"/>
          <w:i/>
          <w:iCs/>
          <w:color w:val="000000"/>
          <w:lang w:val="en-US"/>
        </w:rPr>
        <w:t xml:space="preserve">Due to its strong durability, </w:t>
      </w:r>
      <w:r w:rsidRPr="0036584F">
        <w:rPr>
          <w:rFonts w:ascii="Arial" w:hAnsi="Arial" w:cs="Arial"/>
          <w:i/>
          <w:iCs/>
          <w:color w:val="000000"/>
          <w:lang w:val="en-US"/>
        </w:rPr>
        <w:t>binding properties</w:t>
      </w:r>
      <w:r w:rsidR="00ED63FE" w:rsidRPr="0036584F">
        <w:rPr>
          <w:rFonts w:ascii="Arial" w:hAnsi="Arial" w:cs="Arial"/>
          <w:i/>
          <w:iCs/>
          <w:color w:val="000000"/>
          <w:lang w:val="en-US"/>
        </w:rPr>
        <w:t xml:space="preserve"> and strong resistance properties, the product is used in electronic application and adhesive industry</w:t>
      </w:r>
    </w:p>
    <w:p w14:paraId="2E2E84DC" w14:textId="77777777" w:rsidR="009760CD" w:rsidRDefault="009760CD" w:rsidP="0036584F">
      <w:pPr>
        <w:autoSpaceDE w:val="0"/>
        <w:autoSpaceDN w:val="0"/>
        <w:adjustRightInd w:val="0"/>
        <w:spacing w:after="0" w:line="240" w:lineRule="auto"/>
        <w:jc w:val="both"/>
        <w:rPr>
          <w:rFonts w:ascii="Arial" w:eastAsia="Times New Roman" w:hAnsi="Arial" w:cs="Arial"/>
          <w:b/>
          <w:bCs/>
          <w:i/>
          <w:iCs/>
          <w:color w:val="000000"/>
          <w:lang w:val="en-US"/>
        </w:rPr>
      </w:pPr>
    </w:p>
    <w:p w14:paraId="2BCD3E7E" w14:textId="5125B21B" w:rsidR="001B4B9E" w:rsidRDefault="001B4B9E" w:rsidP="0036584F">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t xml:space="preserve">Cresol </w:t>
      </w:r>
      <w:proofErr w:type="spellStart"/>
      <w:r w:rsidR="0036584F" w:rsidRPr="00D31C32">
        <w:rPr>
          <w:rFonts w:ascii="Arial" w:eastAsia="Times New Roman" w:hAnsi="Arial" w:cs="Arial"/>
          <w:b/>
          <w:bCs/>
          <w:i/>
          <w:iCs/>
          <w:color w:val="000000"/>
          <w:lang w:val="en-US"/>
        </w:rPr>
        <w:t>Novolac</w:t>
      </w:r>
      <w:proofErr w:type="spellEnd"/>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Pr="0036584F">
        <w:rPr>
          <w:rFonts w:ascii="Arial" w:hAnsi="Arial" w:cs="Arial"/>
          <w:i/>
          <w:iCs/>
          <w:color w:val="000000"/>
          <w:lang w:val="en-US"/>
        </w:rPr>
        <w:t xml:space="preserve">The </w:t>
      </w:r>
      <w:r w:rsidR="0036584F" w:rsidRPr="0036584F">
        <w:rPr>
          <w:rFonts w:ascii="Arial" w:hAnsi="Arial" w:cs="Arial"/>
          <w:i/>
          <w:iCs/>
          <w:color w:val="000000"/>
          <w:lang w:val="en-US"/>
        </w:rPr>
        <w:t>product is</w:t>
      </w:r>
      <w:r w:rsidRPr="0036584F">
        <w:rPr>
          <w:rFonts w:ascii="Arial" w:hAnsi="Arial" w:cs="Arial"/>
          <w:i/>
          <w:iCs/>
          <w:color w:val="000000"/>
          <w:lang w:val="en-US"/>
        </w:rPr>
        <w:t xml:space="preserve"> used for high temperature adhesives, electrical and laminating product areas. These products have higher viscosity and epoxy index</w:t>
      </w:r>
      <w:r w:rsidR="00975BDB">
        <w:rPr>
          <w:rFonts w:ascii="Arial" w:hAnsi="Arial" w:cs="Arial"/>
          <w:i/>
          <w:iCs/>
          <w:color w:val="000000"/>
          <w:lang w:val="en-US"/>
        </w:rPr>
        <w:t xml:space="preserve"> </w:t>
      </w:r>
      <w:r w:rsidR="00975BDB" w:rsidRPr="00975BDB">
        <w:rPr>
          <w:rFonts w:ascii="Arial" w:hAnsi="Arial" w:cs="Arial"/>
          <w:i/>
          <w:iCs/>
          <w:color w:val="000000"/>
          <w:lang w:val="en-US"/>
        </w:rPr>
        <w:t xml:space="preserve">to achieve higher </w:t>
      </w:r>
      <w:r w:rsidR="00975BDB">
        <w:rPr>
          <w:rFonts w:ascii="Arial" w:hAnsi="Arial" w:cs="Arial"/>
          <w:i/>
          <w:iCs/>
          <w:color w:val="000000"/>
          <w:lang w:val="en-US"/>
        </w:rPr>
        <w:t>thermal and chemical resistance.</w:t>
      </w:r>
    </w:p>
    <w:p w14:paraId="0981BC69" w14:textId="77777777" w:rsidR="009760CD" w:rsidRDefault="009760CD" w:rsidP="0036584F">
      <w:pPr>
        <w:autoSpaceDE w:val="0"/>
        <w:autoSpaceDN w:val="0"/>
        <w:adjustRightInd w:val="0"/>
        <w:spacing w:after="0" w:line="240" w:lineRule="auto"/>
        <w:jc w:val="both"/>
        <w:rPr>
          <w:rFonts w:ascii="Arial" w:eastAsia="Times New Roman" w:hAnsi="Arial" w:cs="Arial"/>
          <w:b/>
          <w:bCs/>
          <w:i/>
          <w:iCs/>
          <w:color w:val="000000"/>
          <w:lang w:val="en-US"/>
        </w:rPr>
      </w:pPr>
    </w:p>
    <w:p w14:paraId="75DE1D06" w14:textId="7049AD48" w:rsidR="001B4B9E" w:rsidRDefault="001B4B9E" w:rsidP="007F7DF6">
      <w:pPr>
        <w:autoSpaceDE w:val="0"/>
        <w:autoSpaceDN w:val="0"/>
        <w:adjustRightInd w:val="0"/>
        <w:spacing w:after="0" w:line="240" w:lineRule="auto"/>
        <w:jc w:val="both"/>
        <w:rPr>
          <w:rFonts w:ascii="Arial" w:hAnsi="Arial" w:cs="Arial"/>
          <w:i/>
          <w:iCs/>
          <w:color w:val="000000"/>
          <w:lang w:val="en-US"/>
        </w:rPr>
      </w:pPr>
      <w:r w:rsidRPr="00D31C32">
        <w:rPr>
          <w:rFonts w:ascii="Arial" w:eastAsia="Times New Roman" w:hAnsi="Arial" w:cs="Arial"/>
          <w:b/>
          <w:bCs/>
          <w:i/>
          <w:iCs/>
          <w:color w:val="000000"/>
          <w:lang w:val="en-US"/>
        </w:rPr>
        <w:t xml:space="preserve">Cycloaliphatic Epoxy based </w:t>
      </w:r>
      <w:r w:rsidR="0036584F" w:rsidRPr="00D31C32">
        <w:rPr>
          <w:rFonts w:ascii="Arial" w:eastAsia="Times New Roman" w:hAnsi="Arial" w:cs="Arial"/>
          <w:b/>
          <w:bCs/>
          <w:i/>
          <w:iCs/>
          <w:color w:val="000000"/>
          <w:lang w:val="en-US"/>
        </w:rPr>
        <w:t>Resin</w:t>
      </w:r>
      <w:r w:rsidR="0036584F" w:rsidRPr="0036584F">
        <w:rPr>
          <w:rFonts w:ascii="Arial" w:eastAsia="Times New Roman" w:hAnsi="Arial" w:cs="Arial"/>
          <w:i/>
          <w:iCs/>
          <w:color w:val="000000"/>
          <w:lang w:val="en-US"/>
        </w:rPr>
        <w:t>: -</w:t>
      </w:r>
      <w:r w:rsidRPr="0036584F">
        <w:rPr>
          <w:rFonts w:ascii="Arial" w:eastAsia="Times New Roman" w:hAnsi="Arial" w:cs="Arial"/>
          <w:i/>
          <w:iCs/>
          <w:color w:val="000000"/>
          <w:lang w:val="en-US"/>
        </w:rPr>
        <w:t xml:space="preserve"> </w:t>
      </w:r>
      <w:r w:rsidR="0036584F" w:rsidRPr="0036584F">
        <w:rPr>
          <w:rFonts w:ascii="Arial" w:hAnsi="Arial" w:cs="Arial"/>
          <w:i/>
          <w:iCs/>
          <w:color w:val="000000"/>
          <w:lang w:val="en-US"/>
        </w:rPr>
        <w:t xml:space="preserve">These products have </w:t>
      </w:r>
      <w:r w:rsidRPr="0036584F">
        <w:rPr>
          <w:rFonts w:ascii="Arial" w:hAnsi="Arial" w:cs="Arial"/>
          <w:i/>
          <w:iCs/>
          <w:color w:val="000000"/>
          <w:lang w:val="en-US"/>
        </w:rPr>
        <w:t xml:space="preserve">low-viscosity liquid epoxy. </w:t>
      </w:r>
      <w:r w:rsidR="0036584F" w:rsidRPr="0036584F">
        <w:rPr>
          <w:rFonts w:ascii="Arial" w:hAnsi="Arial" w:cs="Arial"/>
          <w:i/>
          <w:iCs/>
          <w:color w:val="000000"/>
          <w:lang w:val="en-US"/>
        </w:rPr>
        <w:t xml:space="preserve">The major application is in </w:t>
      </w:r>
      <w:r w:rsidRPr="0036584F">
        <w:rPr>
          <w:rFonts w:ascii="Arial" w:hAnsi="Arial" w:cs="Arial"/>
          <w:i/>
          <w:iCs/>
          <w:color w:val="000000"/>
          <w:lang w:val="en-US"/>
        </w:rPr>
        <w:t>outdoor electrica</w:t>
      </w:r>
      <w:r w:rsidR="0036584F" w:rsidRPr="0036584F">
        <w:rPr>
          <w:rFonts w:ascii="Arial" w:hAnsi="Arial" w:cs="Arial"/>
          <w:i/>
          <w:iCs/>
          <w:color w:val="000000"/>
          <w:lang w:val="en-US"/>
        </w:rPr>
        <w:t xml:space="preserve">l, </w:t>
      </w:r>
      <w:r w:rsidRPr="0036584F">
        <w:rPr>
          <w:rFonts w:ascii="Arial" w:hAnsi="Arial" w:cs="Arial"/>
          <w:i/>
          <w:iCs/>
          <w:color w:val="000000"/>
          <w:lang w:val="en-US"/>
        </w:rPr>
        <w:t>casting</w:t>
      </w:r>
      <w:r w:rsidR="0036584F" w:rsidRPr="0036584F">
        <w:rPr>
          <w:rFonts w:ascii="Arial" w:hAnsi="Arial" w:cs="Arial"/>
          <w:i/>
          <w:iCs/>
          <w:color w:val="000000"/>
          <w:lang w:val="en-US"/>
        </w:rPr>
        <w:t xml:space="preserve"> </w:t>
      </w:r>
      <w:r w:rsidRPr="0036584F">
        <w:rPr>
          <w:rFonts w:ascii="Arial" w:hAnsi="Arial" w:cs="Arial"/>
          <w:i/>
          <w:iCs/>
          <w:color w:val="000000"/>
          <w:lang w:val="en-US"/>
        </w:rPr>
        <w:t>applications and filament winding applications.</w:t>
      </w:r>
      <w:r w:rsidR="007F7DF6">
        <w:rPr>
          <w:rFonts w:ascii="Arial" w:hAnsi="Arial" w:cs="Arial"/>
          <w:i/>
          <w:iCs/>
          <w:color w:val="000000"/>
          <w:lang w:val="en-US"/>
        </w:rPr>
        <w:t xml:space="preserve"> </w:t>
      </w:r>
      <w:r w:rsidRPr="0036584F">
        <w:rPr>
          <w:rFonts w:ascii="Arial" w:hAnsi="Arial" w:cs="Arial"/>
          <w:i/>
          <w:iCs/>
          <w:color w:val="000000"/>
          <w:lang w:val="en-US"/>
        </w:rPr>
        <w:t>Low-viscosity cycloaliphatic epoxy recommended for use in the manufacture of medium and high-voltage</w:t>
      </w:r>
      <w:r w:rsidR="0036584F" w:rsidRPr="0036584F">
        <w:rPr>
          <w:rFonts w:ascii="Arial" w:hAnsi="Arial" w:cs="Arial"/>
          <w:i/>
          <w:iCs/>
          <w:color w:val="000000"/>
          <w:lang w:val="en-US"/>
        </w:rPr>
        <w:t xml:space="preserve"> </w:t>
      </w:r>
      <w:r w:rsidRPr="0036584F">
        <w:rPr>
          <w:rFonts w:ascii="Arial" w:hAnsi="Arial" w:cs="Arial"/>
          <w:i/>
          <w:iCs/>
          <w:color w:val="000000"/>
          <w:lang w:val="en-US"/>
        </w:rPr>
        <w:t>electrical insulating components.</w:t>
      </w:r>
    </w:p>
    <w:p w14:paraId="431A054C" w14:textId="584A0ADA" w:rsidR="00774D74" w:rsidRDefault="00774D74" w:rsidP="0036584F">
      <w:pPr>
        <w:autoSpaceDE w:val="0"/>
        <w:autoSpaceDN w:val="0"/>
        <w:adjustRightInd w:val="0"/>
        <w:spacing w:after="0" w:line="240" w:lineRule="auto"/>
        <w:jc w:val="both"/>
        <w:rPr>
          <w:rFonts w:ascii="Arial" w:hAnsi="Arial" w:cs="Arial"/>
          <w:i/>
          <w:iCs/>
          <w:color w:val="000000"/>
          <w:lang w:val="en-US"/>
        </w:rPr>
      </w:pPr>
    </w:p>
    <w:p w14:paraId="2B8F29A9" w14:textId="2A28D3FB" w:rsidR="00774D74" w:rsidRDefault="00774D74" w:rsidP="0036584F">
      <w:pPr>
        <w:autoSpaceDE w:val="0"/>
        <w:autoSpaceDN w:val="0"/>
        <w:adjustRightInd w:val="0"/>
        <w:spacing w:after="0" w:line="240" w:lineRule="auto"/>
        <w:jc w:val="both"/>
        <w:rPr>
          <w:rFonts w:ascii="Arial" w:hAnsi="Arial" w:cs="Arial"/>
          <w:i/>
          <w:iCs/>
          <w:color w:val="000000"/>
          <w:lang w:val="en-US"/>
        </w:rPr>
      </w:pPr>
      <w:r w:rsidRPr="00774D74">
        <w:rPr>
          <w:rFonts w:ascii="Arial" w:hAnsi="Arial" w:cs="Arial"/>
          <w:b/>
          <w:bCs/>
          <w:i/>
          <w:iCs/>
          <w:lang w:val="en-US"/>
        </w:rPr>
        <w:t>Dimer Acid modified epoxy resin</w:t>
      </w:r>
      <w:r>
        <w:rPr>
          <w:rFonts w:ascii="Arial" w:hAnsi="Arial" w:cs="Arial"/>
          <w:b/>
          <w:bCs/>
          <w:i/>
          <w:iCs/>
          <w:lang w:val="en-US"/>
        </w:rPr>
        <w:t xml:space="preserve">: - </w:t>
      </w:r>
      <w:r w:rsidRPr="00774D74">
        <w:rPr>
          <w:rFonts w:ascii="Arial" w:hAnsi="Arial" w:cs="Arial"/>
          <w:i/>
          <w:iCs/>
          <w:color w:val="000000"/>
          <w:lang w:val="en-US"/>
        </w:rPr>
        <w:t>Dimer acid modified epoxy resin is an adduct of a DGEBA resin and a dimer fatty acid. At room temperature, it is a semi-solid which requires mild heating to assist flow or pumping.</w:t>
      </w:r>
    </w:p>
    <w:p w14:paraId="7B590585" w14:textId="2135A825" w:rsidR="009760CD" w:rsidRDefault="009760CD" w:rsidP="0036584F">
      <w:pPr>
        <w:autoSpaceDE w:val="0"/>
        <w:autoSpaceDN w:val="0"/>
        <w:adjustRightInd w:val="0"/>
        <w:spacing w:after="0" w:line="240" w:lineRule="auto"/>
        <w:jc w:val="both"/>
        <w:rPr>
          <w:rFonts w:ascii="Arial" w:hAnsi="Arial" w:cs="Arial"/>
          <w:i/>
          <w:iCs/>
          <w:color w:val="000000"/>
          <w:lang w:val="en-US"/>
        </w:rPr>
      </w:pPr>
    </w:p>
    <w:p w14:paraId="22804B6A" w14:textId="2738CFB7" w:rsidR="009760CD" w:rsidRDefault="009760CD" w:rsidP="0036584F">
      <w:pPr>
        <w:autoSpaceDE w:val="0"/>
        <w:autoSpaceDN w:val="0"/>
        <w:adjustRightInd w:val="0"/>
        <w:spacing w:after="0" w:line="240" w:lineRule="auto"/>
        <w:jc w:val="both"/>
        <w:rPr>
          <w:rFonts w:ascii="Arial" w:hAnsi="Arial" w:cs="Arial"/>
          <w:i/>
          <w:iCs/>
          <w:color w:val="000000"/>
          <w:lang w:val="en-US"/>
        </w:rPr>
      </w:pPr>
      <w:r w:rsidRPr="009760CD">
        <w:rPr>
          <w:rFonts w:ascii="Arial" w:hAnsi="Arial" w:cs="Arial"/>
          <w:b/>
          <w:bCs/>
          <w:i/>
          <w:iCs/>
          <w:color w:val="000000"/>
          <w:lang w:val="en-US"/>
        </w:rPr>
        <w:t xml:space="preserve">Phenol/Modified </w:t>
      </w:r>
      <w:proofErr w:type="spellStart"/>
      <w:r w:rsidRPr="009760CD">
        <w:rPr>
          <w:rFonts w:ascii="Arial" w:hAnsi="Arial" w:cs="Arial"/>
          <w:b/>
          <w:bCs/>
          <w:i/>
          <w:iCs/>
          <w:color w:val="000000"/>
          <w:lang w:val="en-US"/>
        </w:rPr>
        <w:t>Novolac</w:t>
      </w:r>
      <w:proofErr w:type="spellEnd"/>
      <w:r w:rsidRPr="009760CD">
        <w:rPr>
          <w:rFonts w:ascii="Arial" w:hAnsi="Arial" w:cs="Arial"/>
          <w:b/>
          <w:bCs/>
          <w:i/>
          <w:iCs/>
          <w:color w:val="000000"/>
          <w:lang w:val="en-US"/>
        </w:rPr>
        <w:t xml:space="preserve"> Epoxy Resin:</w:t>
      </w:r>
      <w:r>
        <w:rPr>
          <w:rFonts w:ascii="Arial" w:hAnsi="Arial" w:cs="Arial"/>
          <w:i/>
          <w:iCs/>
          <w:color w:val="000000"/>
          <w:lang w:val="en-US"/>
        </w:rPr>
        <w:t xml:space="preserve"> -</w:t>
      </w:r>
      <w:r w:rsidRPr="009760CD">
        <w:rPr>
          <w:rFonts w:ascii="Arial" w:hAnsi="Arial" w:cs="Arial"/>
          <w:i/>
          <w:iCs/>
          <w:color w:val="000000"/>
          <w:lang w:val="en-US"/>
        </w:rPr>
        <w:t xml:space="preserve"> An epoxy phenol </w:t>
      </w:r>
      <w:proofErr w:type="spellStart"/>
      <w:r w:rsidRPr="009760CD">
        <w:rPr>
          <w:rFonts w:ascii="Arial" w:hAnsi="Arial" w:cs="Arial"/>
          <w:i/>
          <w:iCs/>
          <w:color w:val="000000"/>
          <w:lang w:val="en-US"/>
        </w:rPr>
        <w:t>novolac</w:t>
      </w:r>
      <w:proofErr w:type="spellEnd"/>
      <w:r w:rsidRPr="009760CD">
        <w:rPr>
          <w:rFonts w:ascii="Arial" w:hAnsi="Arial" w:cs="Arial"/>
          <w:i/>
          <w:iCs/>
          <w:color w:val="000000"/>
          <w:lang w:val="en-US"/>
        </w:rPr>
        <w:t xml:space="preserve"> (EPN) is an epoxy resin where the epoxide functional group is attached to the phenolic oxygen of a phenolic </w:t>
      </w:r>
      <w:proofErr w:type="spellStart"/>
      <w:r w:rsidRPr="009760CD">
        <w:rPr>
          <w:rFonts w:ascii="Arial" w:hAnsi="Arial" w:cs="Arial"/>
          <w:i/>
          <w:iCs/>
          <w:color w:val="000000"/>
          <w:lang w:val="en-US"/>
        </w:rPr>
        <w:t>novolac</w:t>
      </w:r>
      <w:proofErr w:type="spellEnd"/>
      <w:r w:rsidRPr="009760CD">
        <w:rPr>
          <w:rFonts w:ascii="Arial" w:hAnsi="Arial" w:cs="Arial"/>
          <w:i/>
          <w:iCs/>
          <w:color w:val="000000"/>
          <w:lang w:val="en-US"/>
        </w:rPr>
        <w:t>. In industrial settings, EPN resins are used for the epoxy coating of tanks, pipes, floors, automotive parts, electronic parts, etc. High chemical, solvent, and temperature resistance of EPNs are especially useful for high-performance applications and corrosion resistance.</w:t>
      </w:r>
    </w:p>
    <w:p w14:paraId="49856E14" w14:textId="1EDCE3DD" w:rsidR="001F5207" w:rsidRDefault="001F5207" w:rsidP="0036584F">
      <w:pPr>
        <w:autoSpaceDE w:val="0"/>
        <w:autoSpaceDN w:val="0"/>
        <w:adjustRightInd w:val="0"/>
        <w:spacing w:after="0" w:line="240" w:lineRule="auto"/>
        <w:jc w:val="both"/>
        <w:rPr>
          <w:rFonts w:ascii="Arial" w:hAnsi="Arial" w:cs="Arial"/>
          <w:i/>
          <w:iCs/>
          <w:color w:val="000000"/>
          <w:lang w:val="en-US"/>
        </w:rPr>
      </w:pPr>
    </w:p>
    <w:p w14:paraId="4F600F4F" w14:textId="7BEEF3C2" w:rsidR="001F5207" w:rsidRPr="003E0F01" w:rsidRDefault="001F5207" w:rsidP="003E0F01">
      <w:pPr>
        <w:autoSpaceDE w:val="0"/>
        <w:autoSpaceDN w:val="0"/>
        <w:adjustRightInd w:val="0"/>
        <w:spacing w:after="0" w:line="240" w:lineRule="auto"/>
        <w:jc w:val="both"/>
        <w:rPr>
          <w:rFonts w:ascii="Arial" w:hAnsi="Arial" w:cs="Arial"/>
          <w:i/>
          <w:iCs/>
          <w:color w:val="000000"/>
          <w:lang w:val="en-US"/>
        </w:rPr>
      </w:pPr>
      <w:r w:rsidRPr="001F5207">
        <w:rPr>
          <w:rFonts w:ascii="Arial" w:hAnsi="Arial" w:cs="Arial"/>
          <w:b/>
          <w:bCs/>
          <w:i/>
          <w:iCs/>
          <w:color w:val="000000"/>
          <w:lang w:val="en-US"/>
        </w:rPr>
        <w:t>Diamino diphenyl methane-based epoxy resin</w:t>
      </w:r>
      <w:r>
        <w:rPr>
          <w:rFonts w:ascii="Arial" w:hAnsi="Arial" w:cs="Arial"/>
          <w:b/>
          <w:bCs/>
          <w:i/>
          <w:iCs/>
          <w:color w:val="000000"/>
          <w:lang w:val="en-US"/>
        </w:rPr>
        <w:t>:</w:t>
      </w:r>
      <w:r>
        <w:rPr>
          <w:rFonts w:ascii="Arial" w:hAnsi="Arial" w:cs="Arial"/>
          <w:i/>
          <w:iCs/>
          <w:color w:val="000000"/>
          <w:lang w:val="en-US"/>
        </w:rPr>
        <w:t xml:space="preserve"> - </w:t>
      </w:r>
      <w:r w:rsidR="003E0F01">
        <w:rPr>
          <w:rFonts w:ascii="Arial" w:hAnsi="Arial" w:cs="Arial"/>
          <w:i/>
          <w:iCs/>
          <w:color w:val="000000"/>
          <w:lang w:val="en-US"/>
        </w:rPr>
        <w:t xml:space="preserve">These epoxies </w:t>
      </w:r>
      <w:r w:rsidR="00F42148">
        <w:rPr>
          <w:rFonts w:ascii="Arial" w:hAnsi="Arial" w:cs="Arial"/>
          <w:i/>
          <w:iCs/>
          <w:color w:val="000000"/>
          <w:lang w:val="en-US"/>
        </w:rPr>
        <w:t>comprise</w:t>
      </w:r>
      <w:r w:rsidR="003E0F01">
        <w:rPr>
          <w:rFonts w:ascii="Arial" w:hAnsi="Arial" w:cs="Arial"/>
          <w:i/>
          <w:iCs/>
          <w:color w:val="000000"/>
          <w:lang w:val="en-US"/>
        </w:rPr>
        <w:t xml:space="preserve"> of four functional amine epoxy resins which have been successfully used for carbon fiber reinforced polymers (CFRPs) for primary aircraft structure resins. They are mainly used for </w:t>
      </w:r>
      <w:r w:rsidR="00F42148">
        <w:rPr>
          <w:rFonts w:ascii="Arial" w:hAnsi="Arial" w:cs="Arial"/>
          <w:i/>
          <w:iCs/>
          <w:color w:val="000000"/>
          <w:lang w:val="en-US"/>
        </w:rPr>
        <w:t xml:space="preserve">CFRPs, heat resistant paints, heat resistant adhesives. This epoxy comes in different grades with </w:t>
      </w:r>
      <w:r w:rsidR="006E5053">
        <w:rPr>
          <w:rFonts w:ascii="Arial" w:hAnsi="Arial" w:cs="Arial"/>
          <w:i/>
          <w:iCs/>
          <w:color w:val="000000"/>
          <w:lang w:val="en-US"/>
        </w:rPr>
        <w:t>different viscosity.</w:t>
      </w:r>
    </w:p>
    <w:p w14:paraId="49ECB98E" w14:textId="77777777" w:rsidR="001F5207" w:rsidRDefault="001F5207" w:rsidP="004244C2">
      <w:pPr>
        <w:autoSpaceDE w:val="0"/>
        <w:autoSpaceDN w:val="0"/>
        <w:adjustRightInd w:val="0"/>
        <w:spacing w:after="0" w:line="240" w:lineRule="auto"/>
        <w:jc w:val="both"/>
        <w:rPr>
          <w:rFonts w:ascii="Arial" w:hAnsi="Arial" w:cs="Arial"/>
          <w:b/>
          <w:bCs/>
          <w:i/>
          <w:iCs/>
          <w:color w:val="000000"/>
          <w:lang w:val="en-US"/>
        </w:rPr>
      </w:pPr>
    </w:p>
    <w:p w14:paraId="17DDA6B4" w14:textId="52800E52" w:rsidR="00BB4DB6" w:rsidRDefault="001F5207" w:rsidP="004244C2">
      <w:pPr>
        <w:autoSpaceDE w:val="0"/>
        <w:autoSpaceDN w:val="0"/>
        <w:adjustRightInd w:val="0"/>
        <w:spacing w:after="0" w:line="240" w:lineRule="auto"/>
        <w:jc w:val="both"/>
        <w:rPr>
          <w:rFonts w:ascii="Arial" w:hAnsi="Arial" w:cs="Arial"/>
          <w:i/>
          <w:iCs/>
          <w:color w:val="000000"/>
          <w:lang w:val="en-US"/>
        </w:rPr>
      </w:pPr>
      <w:r w:rsidRPr="001F5207">
        <w:rPr>
          <w:rFonts w:ascii="Arial" w:hAnsi="Arial" w:cs="Arial"/>
          <w:b/>
          <w:bCs/>
          <w:i/>
          <w:iCs/>
          <w:color w:val="000000"/>
          <w:lang w:val="en-US"/>
        </w:rPr>
        <w:t>Para-aminophenol based epoxy resin</w:t>
      </w:r>
      <w:r>
        <w:rPr>
          <w:rFonts w:ascii="Arial" w:hAnsi="Arial" w:cs="Arial"/>
          <w:b/>
          <w:bCs/>
          <w:i/>
          <w:iCs/>
          <w:color w:val="000000"/>
          <w:lang w:val="en-US"/>
        </w:rPr>
        <w:t>: -</w:t>
      </w:r>
      <w:r w:rsidR="008B746D">
        <w:rPr>
          <w:rFonts w:ascii="Arial" w:hAnsi="Arial" w:cs="Arial"/>
          <w:b/>
          <w:bCs/>
          <w:i/>
          <w:iCs/>
          <w:color w:val="000000"/>
          <w:lang w:val="en-US"/>
        </w:rPr>
        <w:t xml:space="preserve"> </w:t>
      </w:r>
      <w:r w:rsidR="008B746D">
        <w:rPr>
          <w:rFonts w:ascii="Arial" w:hAnsi="Arial" w:cs="Arial"/>
          <w:i/>
          <w:iCs/>
          <w:color w:val="000000"/>
          <w:lang w:val="en-US"/>
        </w:rPr>
        <w:t xml:space="preserve">This is a very reactive polyfunctional specialty epoxy resin based on p-aminophenol. This resin is suitable for high performance fiber reinforced composites, </w:t>
      </w:r>
      <w:proofErr w:type="gramStart"/>
      <w:r w:rsidR="008B746D">
        <w:rPr>
          <w:rFonts w:ascii="Arial" w:hAnsi="Arial" w:cs="Arial"/>
          <w:i/>
          <w:iCs/>
          <w:color w:val="000000"/>
          <w:lang w:val="en-US"/>
        </w:rPr>
        <w:t>adhesives</w:t>
      </w:r>
      <w:proofErr w:type="gramEnd"/>
      <w:r w:rsidR="008B746D">
        <w:rPr>
          <w:rFonts w:ascii="Arial" w:hAnsi="Arial" w:cs="Arial"/>
          <w:i/>
          <w:iCs/>
          <w:color w:val="000000"/>
          <w:lang w:val="en-US"/>
        </w:rPr>
        <w:t xml:space="preserve"> and coatings. It serves various benefits like high performance, low vi</w:t>
      </w:r>
      <w:r w:rsidR="00CA507E">
        <w:rPr>
          <w:rFonts w:ascii="Arial" w:hAnsi="Arial" w:cs="Arial"/>
          <w:i/>
          <w:iCs/>
          <w:color w:val="000000"/>
          <w:lang w:val="en-US"/>
        </w:rPr>
        <w:t xml:space="preserve">scosity, high </w:t>
      </w:r>
      <w:proofErr w:type="spellStart"/>
      <w:r w:rsidR="00CA507E">
        <w:rPr>
          <w:rFonts w:ascii="Arial" w:hAnsi="Arial" w:cs="Arial"/>
          <w:i/>
          <w:iCs/>
          <w:color w:val="000000"/>
          <w:lang w:val="en-US"/>
        </w:rPr>
        <w:t>Tg</w:t>
      </w:r>
      <w:proofErr w:type="spellEnd"/>
      <w:r w:rsidR="00CA507E">
        <w:rPr>
          <w:rFonts w:ascii="Arial" w:hAnsi="Arial" w:cs="Arial"/>
          <w:i/>
          <w:iCs/>
          <w:color w:val="000000"/>
          <w:lang w:val="en-US"/>
        </w:rPr>
        <w:t xml:space="preserve">, high temperature and chemical resistance and high mechanical strength. </w:t>
      </w:r>
    </w:p>
    <w:p w14:paraId="536AE0A9" w14:textId="77777777" w:rsidR="001F5207" w:rsidRDefault="001F5207" w:rsidP="004244C2">
      <w:pPr>
        <w:autoSpaceDE w:val="0"/>
        <w:autoSpaceDN w:val="0"/>
        <w:adjustRightInd w:val="0"/>
        <w:spacing w:after="0" w:line="240" w:lineRule="auto"/>
        <w:jc w:val="both"/>
        <w:rPr>
          <w:rFonts w:ascii="Arial" w:hAnsi="Arial" w:cs="Arial"/>
          <w:b/>
          <w:bCs/>
          <w:i/>
          <w:iCs/>
          <w:color w:val="000000"/>
          <w:lang w:val="en-US"/>
        </w:rPr>
      </w:pPr>
    </w:p>
    <w:p w14:paraId="46FBA46F" w14:textId="3736E0EF"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b/>
          <w:bCs/>
          <w:i/>
          <w:iCs/>
          <w:color w:val="000000"/>
          <w:lang w:val="en-US"/>
        </w:rPr>
        <w:t>Paints and coatings</w:t>
      </w:r>
      <w:r w:rsidRPr="004244C2">
        <w:rPr>
          <w:rFonts w:ascii="Arial" w:hAnsi="Arial" w:cs="Arial"/>
          <w:i/>
          <w:iCs/>
          <w:color w:val="000000"/>
          <w:lang w:val="en-US"/>
        </w:rPr>
        <w:t xml:space="preserve"> – </w:t>
      </w:r>
    </w:p>
    <w:p w14:paraId="3EE00706"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Paints and coatings have major application in automotive and other sectors which require high heat resistance and medium viscosity ranges. Therefore, the most suitable epoxy resins for the application in paints and coatings are Bisphenol A Liquid, Bisphenol A Solid, Bisphenol F Liquid, and Phenol/</w:t>
      </w:r>
      <w:proofErr w:type="spellStart"/>
      <w:r w:rsidRPr="004244C2">
        <w:rPr>
          <w:rFonts w:ascii="Arial" w:hAnsi="Arial" w:cs="Arial"/>
          <w:i/>
          <w:iCs/>
          <w:color w:val="000000"/>
          <w:lang w:val="en-US"/>
        </w:rPr>
        <w:t>Novolac</w:t>
      </w:r>
      <w:proofErr w:type="spellEnd"/>
      <w:r w:rsidRPr="004244C2">
        <w:rPr>
          <w:rFonts w:ascii="Arial" w:hAnsi="Arial" w:cs="Arial"/>
          <w:i/>
          <w:iCs/>
          <w:color w:val="000000"/>
          <w:lang w:val="en-US"/>
        </w:rPr>
        <w:t xml:space="preserve"> Epoxy Resin. The viscosity range of Bisphenol A liquid Epoxy resin is from 450 to 26,000 </w:t>
      </w:r>
      <w:proofErr w:type="spellStart"/>
      <w:r w:rsidRPr="004244C2">
        <w:rPr>
          <w:rFonts w:ascii="Arial" w:hAnsi="Arial" w:cs="Arial"/>
          <w:i/>
          <w:iCs/>
          <w:color w:val="000000"/>
          <w:lang w:val="en-US"/>
        </w:rPr>
        <w:t>mPa.s</w:t>
      </w:r>
      <w:proofErr w:type="spellEnd"/>
      <w:r w:rsidRPr="004244C2">
        <w:rPr>
          <w:rFonts w:ascii="Arial" w:hAnsi="Arial" w:cs="Arial"/>
          <w:i/>
          <w:iCs/>
          <w:color w:val="000000"/>
          <w:lang w:val="en-US"/>
        </w:rPr>
        <w:t>.</w:t>
      </w:r>
    </w:p>
    <w:p w14:paraId="6B37E29E"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337A3CB5" w14:textId="0D4A01E8"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Electrical and Electronics – </w:t>
      </w:r>
    </w:p>
    <w:p w14:paraId="7377C930"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Most of the electrical and electronic products require thermal and electrical resistance. Brominated epoxy resin is therefore used in electronics and electricals due to its flame retardant properties and high electrical insulation. Other epoxy resins that are useful for electronics and electricals include Bisphenol F liquid, </w:t>
      </w:r>
      <w:proofErr w:type="spellStart"/>
      <w:r w:rsidRPr="004244C2">
        <w:rPr>
          <w:rFonts w:ascii="Arial" w:hAnsi="Arial" w:cs="Arial"/>
          <w:i/>
          <w:iCs/>
          <w:color w:val="000000"/>
          <w:lang w:val="en-US"/>
        </w:rPr>
        <w:t>Novolac</w:t>
      </w:r>
      <w:proofErr w:type="spellEnd"/>
      <w:r w:rsidRPr="004244C2">
        <w:rPr>
          <w:rFonts w:ascii="Arial" w:hAnsi="Arial" w:cs="Arial"/>
          <w:i/>
          <w:iCs/>
          <w:color w:val="000000"/>
          <w:lang w:val="en-US"/>
        </w:rPr>
        <w:t xml:space="preserve">, Phenol, and Cycloaliphatic epoxy resins. </w:t>
      </w:r>
    </w:p>
    <w:p w14:paraId="745E590A"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556E23AF" w14:textId="59FDB039"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Construction – </w:t>
      </w:r>
    </w:p>
    <w:p w14:paraId="7D5BC41E"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Epoxy resins are used in construction for floor coating materials, linings, and repair materials. Therefore, the material used should have high mechanical strength and medium viscosity range. Hence, the most suitable epoxy resins for construction applications include Bisphenol A liquid, Bisphenol A solid and Bisphenol F liquid. Bisphenol F is known for its low viscosity and chemical resistance hence, it is most preferred for construction applications. </w:t>
      </w:r>
    </w:p>
    <w:p w14:paraId="01451C64" w14:textId="77777777" w:rsidR="004244C2" w:rsidRDefault="004244C2" w:rsidP="004244C2">
      <w:pPr>
        <w:autoSpaceDE w:val="0"/>
        <w:autoSpaceDN w:val="0"/>
        <w:adjustRightInd w:val="0"/>
        <w:spacing w:after="0" w:line="240" w:lineRule="auto"/>
        <w:jc w:val="both"/>
        <w:rPr>
          <w:rFonts w:ascii="Arial" w:hAnsi="Arial" w:cs="Arial"/>
          <w:i/>
          <w:iCs/>
          <w:color w:val="000000"/>
          <w:lang w:val="en-US"/>
        </w:rPr>
      </w:pPr>
    </w:p>
    <w:p w14:paraId="447FA10B" w14:textId="628AC8C5"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Adhesives – </w:t>
      </w:r>
    </w:p>
    <w:p w14:paraId="6F51FD6F" w14:textId="77777777"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Nearly all the epoxy resins possess adhesive properties, therefore all the epoxy resins are suitable for adhesive applications. Depending upon the final application and the required mechanical strength, the materials can be used in different type of adhesive applications. For example: Brominated Epoxy resins </w:t>
      </w:r>
      <w:r w:rsidRPr="004244C2">
        <w:rPr>
          <w:rFonts w:ascii="Arial" w:hAnsi="Arial" w:cs="Arial"/>
          <w:i/>
          <w:iCs/>
          <w:color w:val="000000"/>
          <w:lang w:val="en-US"/>
        </w:rPr>
        <w:lastRenderedPageBreak/>
        <w:t xml:space="preserve">have flame retardant properties therefore, they can be used in the adhesive applications where there is a risk of fire such as circuit boards etc. </w:t>
      </w:r>
    </w:p>
    <w:p w14:paraId="771AF6EA" w14:textId="77777777" w:rsidR="004244C2" w:rsidRDefault="004244C2" w:rsidP="004244C2">
      <w:pPr>
        <w:autoSpaceDE w:val="0"/>
        <w:autoSpaceDN w:val="0"/>
        <w:adjustRightInd w:val="0"/>
        <w:spacing w:after="0" w:line="240" w:lineRule="auto"/>
        <w:jc w:val="both"/>
        <w:rPr>
          <w:rFonts w:ascii="Arial" w:hAnsi="Arial" w:cs="Arial"/>
          <w:b/>
          <w:bCs/>
          <w:i/>
          <w:iCs/>
          <w:color w:val="000000"/>
          <w:lang w:val="en-US"/>
        </w:rPr>
      </w:pPr>
    </w:p>
    <w:p w14:paraId="2EA6BAD1" w14:textId="77777777" w:rsidR="0048466B" w:rsidRDefault="0048466B" w:rsidP="004244C2">
      <w:pPr>
        <w:autoSpaceDE w:val="0"/>
        <w:autoSpaceDN w:val="0"/>
        <w:adjustRightInd w:val="0"/>
        <w:spacing w:after="0" w:line="240" w:lineRule="auto"/>
        <w:jc w:val="both"/>
        <w:rPr>
          <w:rFonts w:ascii="Arial" w:hAnsi="Arial" w:cs="Arial"/>
          <w:b/>
          <w:bCs/>
          <w:i/>
          <w:iCs/>
          <w:color w:val="000000"/>
          <w:lang w:val="en-US"/>
        </w:rPr>
      </w:pPr>
    </w:p>
    <w:p w14:paraId="37746E61" w14:textId="3A88D6D7" w:rsidR="004244C2" w:rsidRPr="004244C2" w:rsidRDefault="004244C2" w:rsidP="004244C2">
      <w:pPr>
        <w:autoSpaceDE w:val="0"/>
        <w:autoSpaceDN w:val="0"/>
        <w:adjustRightInd w:val="0"/>
        <w:spacing w:after="0" w:line="240" w:lineRule="auto"/>
        <w:jc w:val="both"/>
        <w:rPr>
          <w:rFonts w:ascii="Arial" w:hAnsi="Arial" w:cs="Arial"/>
          <w:b/>
          <w:bCs/>
          <w:i/>
          <w:iCs/>
          <w:color w:val="000000"/>
          <w:lang w:val="en-US"/>
        </w:rPr>
      </w:pPr>
      <w:r w:rsidRPr="004244C2">
        <w:rPr>
          <w:rFonts w:ascii="Arial" w:hAnsi="Arial" w:cs="Arial"/>
          <w:b/>
          <w:bCs/>
          <w:i/>
          <w:iCs/>
          <w:color w:val="000000"/>
          <w:lang w:val="en-US"/>
        </w:rPr>
        <w:t xml:space="preserve">Composites – </w:t>
      </w:r>
    </w:p>
    <w:p w14:paraId="08BB5E2D" w14:textId="6B593FE4" w:rsidR="004244C2" w:rsidRPr="004244C2" w:rsidRDefault="004244C2" w:rsidP="004244C2">
      <w:pPr>
        <w:autoSpaceDE w:val="0"/>
        <w:autoSpaceDN w:val="0"/>
        <w:adjustRightInd w:val="0"/>
        <w:spacing w:after="0" w:line="240" w:lineRule="auto"/>
        <w:jc w:val="both"/>
        <w:rPr>
          <w:rFonts w:ascii="Arial" w:hAnsi="Arial" w:cs="Arial"/>
          <w:i/>
          <w:iCs/>
          <w:color w:val="000000"/>
          <w:lang w:val="en-US"/>
        </w:rPr>
      </w:pPr>
      <w:r w:rsidRPr="004244C2">
        <w:rPr>
          <w:rFonts w:ascii="Arial" w:hAnsi="Arial" w:cs="Arial"/>
          <w:i/>
          <w:iCs/>
          <w:color w:val="000000"/>
          <w:lang w:val="en-US"/>
        </w:rPr>
        <w:t xml:space="preserve">Phenol/ Modified epoxy resin is the most suitable for composite applications due to the property of high compatibility with other matrix materials such as glass </w:t>
      </w:r>
      <w:proofErr w:type="spellStart"/>
      <w:r w:rsidRPr="004244C2">
        <w:rPr>
          <w:rFonts w:ascii="Arial" w:hAnsi="Arial" w:cs="Arial"/>
          <w:i/>
          <w:iCs/>
          <w:color w:val="000000"/>
          <w:lang w:val="en-US"/>
        </w:rPr>
        <w:t>fibre</w:t>
      </w:r>
      <w:proofErr w:type="spellEnd"/>
      <w:r w:rsidRPr="004244C2">
        <w:rPr>
          <w:rFonts w:ascii="Arial" w:hAnsi="Arial" w:cs="Arial"/>
          <w:i/>
          <w:iCs/>
          <w:color w:val="000000"/>
          <w:lang w:val="en-US"/>
        </w:rPr>
        <w:t xml:space="preserve"> etc. the resin is used in composite materials with the help of dispersion of the matrix material </w:t>
      </w:r>
      <w:r w:rsidR="00BE47ED" w:rsidRPr="004244C2">
        <w:rPr>
          <w:rFonts w:ascii="Arial" w:hAnsi="Arial" w:cs="Arial"/>
          <w:i/>
          <w:iCs/>
          <w:color w:val="000000"/>
          <w:lang w:val="en-US"/>
        </w:rPr>
        <w:t>into</w:t>
      </w:r>
      <w:r w:rsidRPr="004244C2">
        <w:rPr>
          <w:rFonts w:ascii="Arial" w:hAnsi="Arial" w:cs="Arial"/>
          <w:i/>
          <w:iCs/>
          <w:color w:val="000000"/>
          <w:lang w:val="en-US"/>
        </w:rPr>
        <w:t xml:space="preserve"> the resin followed by thermal curing of the material. </w:t>
      </w:r>
    </w:p>
    <w:bookmarkEnd w:id="8"/>
    <w:p w14:paraId="5A74A59F" w14:textId="77777777" w:rsidR="0056443C" w:rsidRDefault="0056443C" w:rsidP="0056443C">
      <w:pPr>
        <w:autoSpaceDE w:val="0"/>
        <w:autoSpaceDN w:val="0"/>
        <w:adjustRightInd w:val="0"/>
        <w:spacing w:after="0" w:line="240" w:lineRule="auto"/>
        <w:jc w:val="both"/>
        <w:rPr>
          <w:rFonts w:ascii="Arial" w:hAnsi="Arial" w:cs="Arial"/>
          <w:b/>
          <w:bCs/>
          <w:i/>
          <w:iCs/>
          <w:color w:val="000000"/>
          <w:lang w:val="en-US"/>
        </w:rPr>
      </w:pPr>
    </w:p>
    <w:p w14:paraId="3AFC0234" w14:textId="1EE8724A" w:rsidR="00620F9F" w:rsidRDefault="00620F9F" w:rsidP="0056443C">
      <w:pPr>
        <w:autoSpaceDE w:val="0"/>
        <w:autoSpaceDN w:val="0"/>
        <w:adjustRightInd w:val="0"/>
        <w:spacing w:after="0" w:line="240" w:lineRule="auto"/>
        <w:jc w:val="both"/>
        <w:rPr>
          <w:rFonts w:ascii="Arial" w:hAnsi="Arial" w:cs="Arial"/>
          <w:b/>
          <w:bCs/>
          <w:i/>
          <w:iCs/>
          <w:color w:val="000000"/>
          <w:lang w:val="en-US"/>
        </w:rPr>
      </w:pPr>
    </w:p>
    <w:p w14:paraId="567547B0" w14:textId="77777777" w:rsidR="00620F9F" w:rsidRPr="0056443C" w:rsidRDefault="00620F9F" w:rsidP="0056443C">
      <w:pPr>
        <w:autoSpaceDE w:val="0"/>
        <w:autoSpaceDN w:val="0"/>
        <w:adjustRightInd w:val="0"/>
        <w:spacing w:after="0" w:line="240" w:lineRule="auto"/>
        <w:jc w:val="both"/>
        <w:rPr>
          <w:rFonts w:ascii="Arial" w:hAnsi="Arial" w:cs="Arial"/>
          <w:b/>
          <w:bCs/>
          <w:i/>
          <w:iCs/>
          <w:color w:val="000000"/>
          <w:lang w:val="en-US"/>
        </w:rPr>
      </w:pPr>
    </w:p>
    <w:p w14:paraId="0597D016" w14:textId="73AAAA3D" w:rsidR="00363CE1" w:rsidRPr="00103076" w:rsidRDefault="00363CE1" w:rsidP="00363CE1">
      <w:pPr>
        <w:tabs>
          <w:tab w:val="left" w:pos="3075"/>
        </w:tabs>
        <w:spacing w:line="360" w:lineRule="auto"/>
        <w:jc w:val="both"/>
        <w:rPr>
          <w:rFonts w:ascii="Arial" w:eastAsia="Arial" w:hAnsi="Arial" w:cs="Arial"/>
          <w:b/>
          <w:sz w:val="24"/>
          <w:szCs w:val="24"/>
          <w:lang w:val="en-US"/>
        </w:rPr>
      </w:pPr>
      <w:bookmarkStart w:id="9" w:name="_Hlk86402649"/>
      <w:r w:rsidRPr="00103076">
        <w:rPr>
          <w:rFonts w:ascii="Arial" w:eastAsia="Arial" w:hAnsi="Arial" w:cs="Arial"/>
          <w:b/>
          <w:sz w:val="24"/>
          <w:szCs w:val="24"/>
          <w:lang w:val="en-US"/>
        </w:rPr>
        <w:t>2.4 End of Life and Sustainability</w:t>
      </w:r>
      <w:r w:rsidR="00B72C11">
        <w:rPr>
          <w:rFonts w:ascii="Arial" w:eastAsia="Arial" w:hAnsi="Arial" w:cs="Arial"/>
          <w:b/>
          <w:sz w:val="24"/>
          <w:szCs w:val="24"/>
          <w:lang w:val="en-US"/>
        </w:rPr>
        <w:t xml:space="preserve"> (</w:t>
      </w:r>
      <w:r w:rsidR="00B72C11" w:rsidRPr="009A6290">
        <w:rPr>
          <w:rFonts w:ascii="Arial" w:hAnsi="Arial" w:cs="Arial"/>
          <w:b/>
          <w:sz w:val="24"/>
          <w:szCs w:val="24"/>
        </w:rPr>
        <w:t>Health, Safety &amp; Environment (HSE)</w:t>
      </w:r>
      <w:r w:rsidR="00B72C11">
        <w:rPr>
          <w:rFonts w:ascii="Arial" w:hAnsi="Arial" w:cs="Arial"/>
          <w:b/>
          <w:sz w:val="24"/>
          <w:szCs w:val="24"/>
        </w:rPr>
        <w:t>)</w:t>
      </w:r>
    </w:p>
    <w:p w14:paraId="76125CB7" w14:textId="77777777"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 xml:space="preserve">Epoxy resins are classified under different </w:t>
      </w:r>
      <w:r>
        <w:rPr>
          <w:rFonts w:ascii="Arial" w:hAnsi="Arial" w:cs="Arial"/>
          <w:bCs/>
          <w:sz w:val="24"/>
          <w:szCs w:val="24"/>
        </w:rPr>
        <w:t>h</w:t>
      </w:r>
      <w:r w:rsidRPr="00363C10">
        <w:rPr>
          <w:rFonts w:ascii="Arial" w:hAnsi="Arial" w:cs="Arial"/>
          <w:bCs/>
          <w:sz w:val="24"/>
          <w:szCs w:val="24"/>
        </w:rPr>
        <w:t>ealth standard such as Occupational Safety and Health Administration (OSHA)-USA, Workplace Hazardous Material Information System-Canada, EU-OSHA, etc. Health standard hazards are classified and mapped in the table below.</w:t>
      </w:r>
    </w:p>
    <w:tbl>
      <w:tblPr>
        <w:tblStyle w:val="GridTable5Dark-Accent6"/>
        <w:tblW w:w="0" w:type="auto"/>
        <w:tblLook w:val="04A0" w:firstRow="1" w:lastRow="0" w:firstColumn="1" w:lastColumn="0" w:noHBand="0" w:noVBand="1"/>
      </w:tblPr>
      <w:tblGrid>
        <w:gridCol w:w="5004"/>
        <w:gridCol w:w="5004"/>
      </w:tblGrid>
      <w:tr w:rsidR="00363CE1" w:rsidRPr="00DB531D" w14:paraId="6B42825B" w14:textId="77777777" w:rsidTr="00BF252C">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397BCA26"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Skin irritation</w:t>
            </w:r>
          </w:p>
        </w:tc>
        <w:tc>
          <w:tcPr>
            <w:tcW w:w="5004" w:type="dxa"/>
          </w:tcPr>
          <w:p w14:paraId="5D06DC69" w14:textId="77777777" w:rsidR="00363CE1" w:rsidRPr="00DB531D" w:rsidRDefault="00363CE1" w:rsidP="00BF252C">
            <w:pPr>
              <w:tabs>
                <w:tab w:val="left" w:pos="3075"/>
              </w:tabs>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B531D">
              <w:rPr>
                <w:rFonts w:ascii="Arial" w:hAnsi="Arial" w:cs="Arial"/>
                <w:sz w:val="20"/>
                <w:szCs w:val="20"/>
              </w:rPr>
              <w:t>Category 2</w:t>
            </w:r>
          </w:p>
        </w:tc>
      </w:tr>
      <w:tr w:rsidR="00363CE1" w:rsidRPr="00DB531D" w14:paraId="673B167B" w14:textId="77777777" w:rsidTr="00BF252C">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004" w:type="dxa"/>
          </w:tcPr>
          <w:p w14:paraId="718FD192"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Eye irritation</w:t>
            </w:r>
          </w:p>
        </w:tc>
        <w:tc>
          <w:tcPr>
            <w:tcW w:w="5004" w:type="dxa"/>
          </w:tcPr>
          <w:p w14:paraId="3567B943" w14:textId="77777777" w:rsidR="00363CE1" w:rsidRPr="00DB531D" w:rsidRDefault="00363CE1" w:rsidP="00BF252C">
            <w:pPr>
              <w:tabs>
                <w:tab w:val="left" w:pos="3075"/>
              </w:tabs>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DB531D">
              <w:rPr>
                <w:rFonts w:ascii="Arial" w:hAnsi="Arial" w:cs="Arial"/>
                <w:b/>
                <w:sz w:val="20"/>
                <w:szCs w:val="20"/>
              </w:rPr>
              <w:t>Category 2B</w:t>
            </w:r>
          </w:p>
        </w:tc>
      </w:tr>
      <w:tr w:rsidR="00363CE1" w:rsidRPr="00DB531D" w14:paraId="782F6232" w14:textId="77777777" w:rsidTr="00BF252C">
        <w:trPr>
          <w:trHeight w:val="617"/>
        </w:trPr>
        <w:tc>
          <w:tcPr>
            <w:cnfStyle w:val="001000000000" w:firstRow="0" w:lastRow="0" w:firstColumn="1" w:lastColumn="0" w:oddVBand="0" w:evenVBand="0" w:oddHBand="0" w:evenHBand="0" w:firstRowFirstColumn="0" w:firstRowLastColumn="0" w:lastRowFirstColumn="0" w:lastRowLastColumn="0"/>
            <w:tcW w:w="5004" w:type="dxa"/>
          </w:tcPr>
          <w:p w14:paraId="60DA5009" w14:textId="77777777" w:rsidR="00363CE1" w:rsidRPr="00DB531D" w:rsidRDefault="00363CE1" w:rsidP="00BF252C">
            <w:pPr>
              <w:tabs>
                <w:tab w:val="left" w:pos="3075"/>
              </w:tabs>
              <w:spacing w:after="160" w:line="360" w:lineRule="auto"/>
              <w:jc w:val="center"/>
              <w:rPr>
                <w:rFonts w:ascii="Arial" w:hAnsi="Arial" w:cs="Arial"/>
                <w:bCs w:val="0"/>
                <w:sz w:val="20"/>
                <w:szCs w:val="20"/>
              </w:rPr>
            </w:pPr>
            <w:r w:rsidRPr="00DB531D">
              <w:rPr>
                <w:rFonts w:ascii="Arial" w:hAnsi="Arial" w:cs="Arial"/>
                <w:sz w:val="20"/>
                <w:szCs w:val="20"/>
              </w:rPr>
              <w:t>Skin sensitisation</w:t>
            </w:r>
          </w:p>
        </w:tc>
        <w:tc>
          <w:tcPr>
            <w:tcW w:w="5004" w:type="dxa"/>
          </w:tcPr>
          <w:p w14:paraId="323D63EE" w14:textId="77777777" w:rsidR="00363CE1" w:rsidRPr="00DB531D" w:rsidRDefault="00363CE1" w:rsidP="00BF252C">
            <w:pPr>
              <w:tabs>
                <w:tab w:val="left" w:pos="3075"/>
              </w:tabs>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DB531D">
              <w:rPr>
                <w:rFonts w:ascii="Arial" w:hAnsi="Arial" w:cs="Arial"/>
                <w:b/>
                <w:sz w:val="20"/>
                <w:szCs w:val="20"/>
              </w:rPr>
              <w:t>Sub-category 1B</w:t>
            </w:r>
          </w:p>
        </w:tc>
      </w:tr>
    </w:tbl>
    <w:p w14:paraId="4CD715F8" w14:textId="77777777" w:rsidR="00363CE1" w:rsidRPr="00363C10" w:rsidRDefault="00363CE1" w:rsidP="00363CE1">
      <w:pPr>
        <w:tabs>
          <w:tab w:val="left" w:pos="3075"/>
        </w:tabs>
        <w:spacing w:line="360" w:lineRule="auto"/>
        <w:jc w:val="both"/>
        <w:rPr>
          <w:rFonts w:ascii="Arial" w:hAnsi="Arial" w:cs="Arial"/>
          <w:bCs/>
          <w:sz w:val="24"/>
          <w:szCs w:val="24"/>
        </w:rPr>
      </w:pPr>
    </w:p>
    <w:p w14:paraId="7272A408" w14:textId="206EB192" w:rsidR="00363CE1" w:rsidRPr="00363C10" w:rsidRDefault="00363CE1" w:rsidP="00363CE1">
      <w:pPr>
        <w:tabs>
          <w:tab w:val="left" w:pos="3075"/>
        </w:tabs>
        <w:spacing w:line="360" w:lineRule="auto"/>
        <w:jc w:val="both"/>
        <w:rPr>
          <w:rFonts w:ascii="Arial" w:hAnsi="Arial" w:cs="Arial"/>
          <w:bCs/>
          <w:sz w:val="24"/>
          <w:szCs w:val="24"/>
        </w:rPr>
      </w:pPr>
      <w:r w:rsidRPr="00363C10">
        <w:rPr>
          <w:rFonts w:ascii="Arial" w:hAnsi="Arial" w:cs="Arial"/>
          <w:bCs/>
          <w:sz w:val="24"/>
          <w:szCs w:val="24"/>
        </w:rPr>
        <w:t>Epoxy resins have low potential to volatilize from water to air. Further, the material is toxic to aquatic life.</w:t>
      </w:r>
    </w:p>
    <w:p w14:paraId="330BB80D" w14:textId="232272D7" w:rsidR="00363CE1" w:rsidRDefault="00363CE1" w:rsidP="00363CE1">
      <w:pPr>
        <w:tabs>
          <w:tab w:val="left" w:pos="3075"/>
        </w:tabs>
        <w:spacing w:line="360" w:lineRule="auto"/>
        <w:jc w:val="both"/>
        <w:rPr>
          <w:rFonts w:ascii="Arial" w:hAnsi="Arial" w:cs="Arial"/>
          <w:bCs/>
          <w:sz w:val="24"/>
          <w:szCs w:val="24"/>
        </w:rPr>
      </w:pPr>
      <w:r w:rsidRPr="00186D32">
        <w:rPr>
          <w:rFonts w:ascii="Arial" w:hAnsi="Arial" w:cs="Arial"/>
          <w:b/>
          <w:sz w:val="24"/>
          <w:szCs w:val="24"/>
        </w:rPr>
        <w:t>End of the life</w:t>
      </w:r>
      <w:r w:rsidRPr="00862460">
        <w:rPr>
          <w:rFonts w:ascii="Arial" w:hAnsi="Arial" w:cs="Arial"/>
          <w:b/>
          <w:sz w:val="24"/>
          <w:szCs w:val="24"/>
        </w:rPr>
        <w:t xml:space="preserve">: </w:t>
      </w:r>
      <w:r w:rsidRPr="00862460">
        <w:rPr>
          <w:rFonts w:ascii="Arial" w:hAnsi="Arial" w:cs="Arial"/>
          <w:bCs/>
          <w:sz w:val="24"/>
          <w:szCs w:val="24"/>
        </w:rPr>
        <w:t>Epoxy Resin have shelf life of 24 months when stored in a controlled environment as per guidelines suggested by manufacturers</w:t>
      </w:r>
      <w:r w:rsidR="00862460" w:rsidRPr="00862460">
        <w:rPr>
          <w:rFonts w:ascii="Arial" w:hAnsi="Arial" w:cs="Arial"/>
          <w:bCs/>
          <w:sz w:val="24"/>
          <w:szCs w:val="24"/>
        </w:rPr>
        <w:t>.</w:t>
      </w:r>
      <w:r w:rsidRPr="00862460">
        <w:rPr>
          <w:rFonts w:ascii="Arial" w:hAnsi="Arial" w:cs="Arial"/>
          <w:bCs/>
          <w:sz w:val="24"/>
          <w:szCs w:val="24"/>
        </w:rPr>
        <w:t xml:space="preserve"> </w:t>
      </w:r>
    </w:p>
    <w:p w14:paraId="6515F25F" w14:textId="1D384F0A"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bookmarkStart w:id="10" w:name="_Hlk85711318"/>
      <w:r w:rsidRPr="00D31C32">
        <w:rPr>
          <w:rFonts w:ascii="Arial" w:hAnsi="Arial" w:cs="Arial"/>
          <w:b/>
          <w:bCs/>
          <w:color w:val="000000"/>
          <w:sz w:val="24"/>
          <w:szCs w:val="24"/>
          <w:lang w:val="en-US"/>
        </w:rPr>
        <w:t xml:space="preserve">Storage and Handling: </w:t>
      </w:r>
      <w:r w:rsidRPr="00D31C32">
        <w:rPr>
          <w:rFonts w:ascii="Arial" w:hAnsi="Arial" w:cs="Arial"/>
          <w:color w:val="000000"/>
          <w:sz w:val="24"/>
          <w:szCs w:val="24"/>
          <w:lang w:val="en-US"/>
        </w:rPr>
        <w:t>The product need to be stored in a seal</w:t>
      </w:r>
      <w:r w:rsidR="00862460">
        <w:rPr>
          <w:rFonts w:ascii="Arial" w:hAnsi="Arial" w:cs="Arial"/>
          <w:color w:val="000000"/>
          <w:sz w:val="24"/>
          <w:szCs w:val="24"/>
          <w:lang w:val="en-US"/>
        </w:rPr>
        <w:t>ed</w:t>
      </w:r>
      <w:r w:rsidRPr="00D31C32">
        <w:rPr>
          <w:rFonts w:ascii="Arial" w:hAnsi="Arial" w:cs="Arial"/>
          <w:color w:val="000000"/>
          <w:sz w:val="24"/>
          <w:szCs w:val="24"/>
          <w:lang w:val="en-US"/>
        </w:rPr>
        <w:t xml:space="preserve"> </w:t>
      </w:r>
      <w:r>
        <w:rPr>
          <w:rFonts w:ascii="Arial" w:hAnsi="Arial" w:cs="Arial"/>
          <w:color w:val="000000"/>
          <w:sz w:val="24"/>
          <w:szCs w:val="24"/>
          <w:lang w:val="en-US"/>
        </w:rPr>
        <w:t xml:space="preserve">original </w:t>
      </w:r>
      <w:r w:rsidRPr="00D31C32">
        <w:rPr>
          <w:rFonts w:ascii="Arial" w:hAnsi="Arial" w:cs="Arial"/>
          <w:color w:val="000000"/>
          <w:sz w:val="24"/>
          <w:szCs w:val="24"/>
          <w:lang w:val="en-US"/>
        </w:rPr>
        <w:t xml:space="preserve">container in </w:t>
      </w:r>
      <w:r>
        <w:rPr>
          <w:rFonts w:ascii="Arial" w:hAnsi="Arial" w:cs="Arial"/>
          <w:color w:val="000000"/>
          <w:sz w:val="24"/>
          <w:szCs w:val="24"/>
          <w:lang w:val="en-US"/>
        </w:rPr>
        <w:t>a well-ventilated area. Further, Epoxy resins</w:t>
      </w:r>
      <w:r w:rsidRPr="00D31C32">
        <w:rPr>
          <w:rFonts w:ascii="Arial" w:hAnsi="Arial" w:cs="Arial"/>
          <w:color w:val="000000"/>
          <w:sz w:val="24"/>
          <w:szCs w:val="24"/>
          <w:lang w:val="en-US"/>
        </w:rPr>
        <w:t xml:space="preserve"> need to be stored in a cool</w:t>
      </w:r>
      <w:r>
        <w:rPr>
          <w:rFonts w:ascii="Arial" w:hAnsi="Arial" w:cs="Arial"/>
          <w:color w:val="000000"/>
          <w:sz w:val="24"/>
          <w:szCs w:val="24"/>
          <w:lang w:val="en-US"/>
        </w:rPr>
        <w:t xml:space="preserve"> and </w:t>
      </w:r>
      <w:r w:rsidRPr="00D31C32">
        <w:rPr>
          <w:rFonts w:ascii="Arial" w:hAnsi="Arial" w:cs="Arial"/>
          <w:color w:val="000000"/>
          <w:sz w:val="24"/>
          <w:szCs w:val="24"/>
          <w:lang w:val="en-US"/>
        </w:rPr>
        <w:t>dry</w:t>
      </w:r>
      <w:r>
        <w:rPr>
          <w:rFonts w:ascii="Arial" w:hAnsi="Arial" w:cs="Arial"/>
          <w:color w:val="000000"/>
          <w:sz w:val="24"/>
          <w:szCs w:val="24"/>
          <w:lang w:val="en-US"/>
        </w:rPr>
        <w:t xml:space="preserve"> place and should be protected from direct sunlight.</w:t>
      </w:r>
      <w:r w:rsidRPr="00D31C32">
        <w:rPr>
          <w:rFonts w:ascii="Arial" w:hAnsi="Arial" w:cs="Arial"/>
          <w:color w:val="000000"/>
          <w:sz w:val="24"/>
          <w:szCs w:val="24"/>
          <w:lang w:val="en-US"/>
        </w:rPr>
        <w:t xml:space="preserve"> Containers that have been opened must be carefully resealed and </w:t>
      </w:r>
      <w:r w:rsidR="00862460">
        <w:rPr>
          <w:rFonts w:ascii="Arial" w:hAnsi="Arial" w:cs="Arial"/>
          <w:color w:val="000000"/>
          <w:sz w:val="24"/>
          <w:szCs w:val="24"/>
          <w:lang w:val="en-US"/>
        </w:rPr>
        <w:t xml:space="preserve">to be </w:t>
      </w:r>
      <w:r w:rsidRPr="00D31C32">
        <w:rPr>
          <w:rFonts w:ascii="Arial" w:hAnsi="Arial" w:cs="Arial"/>
          <w:color w:val="000000"/>
          <w:sz w:val="24"/>
          <w:szCs w:val="24"/>
          <w:lang w:val="en-US"/>
        </w:rPr>
        <w:t>kept upright to prevent leakage</w:t>
      </w:r>
      <w:r w:rsidR="00862460">
        <w:rPr>
          <w:rFonts w:ascii="Arial" w:hAnsi="Arial" w:cs="Arial"/>
          <w:color w:val="000000"/>
          <w:sz w:val="24"/>
          <w:szCs w:val="24"/>
          <w:lang w:val="en-US"/>
        </w:rPr>
        <w:t xml:space="preserve"> and to preserve the chemical properties of the product</w:t>
      </w:r>
      <w:r w:rsidRPr="00D31C32">
        <w:rPr>
          <w:rFonts w:ascii="Arial" w:hAnsi="Arial" w:cs="Arial"/>
          <w:color w:val="000000"/>
          <w:sz w:val="24"/>
          <w:szCs w:val="24"/>
          <w:lang w:val="en-US"/>
        </w:rPr>
        <w:t>.</w:t>
      </w:r>
    </w:p>
    <w:bookmarkEnd w:id="10"/>
    <w:p w14:paraId="1600133C" w14:textId="77777777" w:rsidR="00D31C32" w:rsidRPr="00D31C32" w:rsidRDefault="00D31C32" w:rsidP="00F835E7">
      <w:pPr>
        <w:autoSpaceDE w:val="0"/>
        <w:autoSpaceDN w:val="0"/>
        <w:adjustRightInd w:val="0"/>
        <w:spacing w:after="0" w:line="360" w:lineRule="auto"/>
        <w:jc w:val="both"/>
        <w:rPr>
          <w:rFonts w:ascii="Arial" w:hAnsi="Arial" w:cs="Arial"/>
          <w:color w:val="000000"/>
          <w:sz w:val="24"/>
          <w:szCs w:val="24"/>
          <w:lang w:val="en-US"/>
        </w:rPr>
      </w:pPr>
    </w:p>
    <w:p w14:paraId="2E8D81FD" w14:textId="090CB1C5" w:rsidR="00D31C32" w:rsidRDefault="00D31C32" w:rsidP="00F835E7">
      <w:pPr>
        <w:autoSpaceDE w:val="0"/>
        <w:autoSpaceDN w:val="0"/>
        <w:adjustRightInd w:val="0"/>
        <w:spacing w:after="0" w:line="360" w:lineRule="auto"/>
        <w:jc w:val="both"/>
        <w:rPr>
          <w:rFonts w:ascii="Arial" w:hAnsi="Arial" w:cs="Arial"/>
          <w:color w:val="000000"/>
          <w:sz w:val="24"/>
          <w:szCs w:val="24"/>
          <w:lang w:val="en-US"/>
        </w:rPr>
      </w:pPr>
      <w:r w:rsidRPr="00D31C32">
        <w:rPr>
          <w:rFonts w:ascii="Arial" w:hAnsi="Arial" w:cs="Arial"/>
          <w:b/>
          <w:bCs/>
          <w:color w:val="000000"/>
          <w:sz w:val="24"/>
          <w:szCs w:val="24"/>
          <w:lang w:val="en-US"/>
        </w:rPr>
        <w:t>Transportation:</w:t>
      </w:r>
      <w:r>
        <w:rPr>
          <w:rFonts w:ascii="Arial" w:hAnsi="Arial" w:cs="Arial"/>
          <w:b/>
          <w:bCs/>
          <w:color w:val="000000"/>
          <w:sz w:val="24"/>
          <w:szCs w:val="24"/>
          <w:lang w:val="en-US"/>
        </w:rPr>
        <w:t xml:space="preserve"> </w:t>
      </w:r>
      <w:r w:rsidRPr="00D31C32">
        <w:rPr>
          <w:rFonts w:ascii="Arial" w:hAnsi="Arial" w:cs="Arial"/>
          <w:color w:val="000000"/>
          <w:sz w:val="24"/>
          <w:szCs w:val="24"/>
          <w:lang w:val="en-US"/>
        </w:rPr>
        <w:t>Seal</w:t>
      </w:r>
      <w:r w:rsidR="00862460">
        <w:rPr>
          <w:rFonts w:ascii="Arial" w:hAnsi="Arial" w:cs="Arial"/>
          <w:color w:val="000000"/>
          <w:sz w:val="24"/>
          <w:szCs w:val="24"/>
          <w:lang w:val="en-US"/>
        </w:rPr>
        <w:t>ed</w:t>
      </w:r>
      <w:r w:rsidRPr="00D31C32">
        <w:rPr>
          <w:rFonts w:ascii="Arial" w:hAnsi="Arial" w:cs="Arial"/>
          <w:color w:val="000000"/>
          <w:sz w:val="24"/>
          <w:szCs w:val="24"/>
          <w:lang w:val="en-US"/>
        </w:rPr>
        <w:t xml:space="preserve"> containers need </w:t>
      </w:r>
      <w:r w:rsidR="00A5732E" w:rsidRPr="00D31C32">
        <w:rPr>
          <w:rFonts w:ascii="Arial" w:hAnsi="Arial" w:cs="Arial"/>
          <w:color w:val="000000"/>
          <w:sz w:val="24"/>
          <w:szCs w:val="24"/>
          <w:lang w:val="en-US"/>
        </w:rPr>
        <w:t xml:space="preserve">to </w:t>
      </w:r>
      <w:r w:rsidR="00A5732E">
        <w:rPr>
          <w:rFonts w:ascii="Arial" w:hAnsi="Arial" w:cs="Arial"/>
          <w:color w:val="000000"/>
          <w:sz w:val="24"/>
          <w:szCs w:val="24"/>
          <w:lang w:val="en-US"/>
        </w:rPr>
        <w:t>be</w:t>
      </w:r>
      <w:r w:rsidR="00862460">
        <w:rPr>
          <w:rFonts w:ascii="Arial" w:hAnsi="Arial" w:cs="Arial"/>
          <w:color w:val="000000"/>
          <w:sz w:val="24"/>
          <w:szCs w:val="24"/>
          <w:lang w:val="en-US"/>
        </w:rPr>
        <w:t xml:space="preserve"> </w:t>
      </w:r>
      <w:r w:rsidRPr="00D31C32">
        <w:rPr>
          <w:rFonts w:ascii="Arial" w:hAnsi="Arial" w:cs="Arial"/>
          <w:color w:val="000000"/>
          <w:sz w:val="24"/>
          <w:szCs w:val="24"/>
          <w:lang w:val="en-US"/>
        </w:rPr>
        <w:t>ke</w:t>
      </w:r>
      <w:r w:rsidR="00862460">
        <w:rPr>
          <w:rFonts w:ascii="Arial" w:hAnsi="Arial" w:cs="Arial"/>
          <w:color w:val="000000"/>
          <w:sz w:val="24"/>
          <w:szCs w:val="24"/>
          <w:lang w:val="en-US"/>
        </w:rPr>
        <w:t>pt</w:t>
      </w:r>
      <w:r w:rsidRPr="00D31C32">
        <w:rPr>
          <w:rFonts w:ascii="Arial" w:hAnsi="Arial" w:cs="Arial"/>
          <w:color w:val="000000"/>
          <w:sz w:val="24"/>
          <w:szCs w:val="24"/>
          <w:lang w:val="en-US"/>
        </w:rPr>
        <w:t xml:space="preserve"> upright during the transit phase. The transportation guidelines are provided by the manufacturing companies, Further, guidelines vary from region to region and company to company.</w:t>
      </w:r>
    </w:p>
    <w:p w14:paraId="470C800C" w14:textId="77777777" w:rsidR="00C24636" w:rsidRDefault="00C24636" w:rsidP="00F835E7">
      <w:pPr>
        <w:autoSpaceDE w:val="0"/>
        <w:autoSpaceDN w:val="0"/>
        <w:adjustRightInd w:val="0"/>
        <w:spacing w:after="0" w:line="360" w:lineRule="auto"/>
        <w:jc w:val="both"/>
        <w:rPr>
          <w:rFonts w:ascii="Arial" w:hAnsi="Arial" w:cs="Arial"/>
          <w:color w:val="000000"/>
          <w:sz w:val="24"/>
          <w:szCs w:val="24"/>
          <w:lang w:val="en-US"/>
        </w:rPr>
      </w:pPr>
    </w:p>
    <w:p w14:paraId="7AC75A03" w14:textId="752509C2" w:rsidR="00C24636" w:rsidRPr="00C24636" w:rsidRDefault="00086F09" w:rsidP="00C24636">
      <w:pPr>
        <w:autoSpaceDE w:val="0"/>
        <w:autoSpaceDN w:val="0"/>
        <w:adjustRightInd w:val="0"/>
        <w:spacing w:after="0" w:line="360" w:lineRule="auto"/>
        <w:jc w:val="both"/>
        <w:rPr>
          <w:rFonts w:ascii="Arial" w:hAnsi="Arial" w:cs="Arial"/>
          <w:b/>
          <w:bCs/>
          <w:color w:val="000000"/>
          <w:sz w:val="24"/>
          <w:szCs w:val="24"/>
          <w:lang w:val="en-US"/>
        </w:rPr>
      </w:pPr>
      <w:r>
        <w:rPr>
          <w:rFonts w:ascii="Arial" w:hAnsi="Arial" w:cs="Arial"/>
          <w:b/>
          <w:bCs/>
          <w:color w:val="000000"/>
          <w:sz w:val="24"/>
          <w:szCs w:val="24"/>
          <w:lang w:val="en-US"/>
        </w:rPr>
        <w:t xml:space="preserve">2.5 </w:t>
      </w:r>
      <w:r w:rsidR="00C24636" w:rsidRPr="00C24636">
        <w:rPr>
          <w:rFonts w:ascii="Arial" w:hAnsi="Arial" w:cs="Arial"/>
          <w:b/>
          <w:bCs/>
          <w:color w:val="000000"/>
          <w:sz w:val="24"/>
          <w:szCs w:val="24"/>
          <w:lang w:val="en-US"/>
        </w:rPr>
        <w:t>Environmental Compliance</w:t>
      </w:r>
    </w:p>
    <w:p w14:paraId="4CD52524" w14:textId="409ACF24"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lastRenderedPageBreak/>
        <w:t>Applications and end products consuming epoxies are safe and do not risk to human health. Before application, epoxy resins are typically mixed with a hardener component following which a chemical reaction takes place producing an inert final material. The finished, hardened epoxy resin does not pose any health risk and offers superior performance. However, production of petroleum-derived epoxy resins and the disposal of epoxy containing components pose several risks to the environment.</w:t>
      </w:r>
    </w:p>
    <w:p w14:paraId="19B7C951" w14:textId="77777777" w:rsidR="00997198" w:rsidRPr="00C24636" w:rsidRDefault="00997198" w:rsidP="00997198">
      <w:p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There should be no National Parks, Wildlife Sanctuaries, Biosphere reserves, Tiger/ Elephant Reserves, Wildlife corridors etc. within 10 km from the project site.</w:t>
      </w:r>
    </w:p>
    <w:p w14:paraId="20D3D342"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p>
    <w:p w14:paraId="27FEC041"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Ways of treating waste generated while epoxy resin production:</w:t>
      </w:r>
    </w:p>
    <w:p w14:paraId="73223FD9"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3B2A03">
        <w:rPr>
          <w:rFonts w:ascii="Arial" w:hAnsi="Arial" w:cs="Arial"/>
          <w:b/>
          <w:bCs/>
          <w:color w:val="000000"/>
          <w:sz w:val="24"/>
          <w:szCs w:val="24"/>
          <w:lang w:val="en-US"/>
        </w:rPr>
        <w:t>(1)</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Waste Disposal Method-Incineration</w:t>
      </w:r>
    </w:p>
    <w:p w14:paraId="03F8578E" w14:textId="25B1C963"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While industrial production of Epoxy Resins, by-products like NaCl</w:t>
      </w:r>
      <w:r w:rsidR="00997198">
        <w:rPr>
          <w:rFonts w:ascii="Arial" w:hAnsi="Arial" w:cs="Arial"/>
          <w:color w:val="000000"/>
          <w:sz w:val="24"/>
          <w:szCs w:val="24"/>
          <w:lang w:val="en-US"/>
        </w:rPr>
        <w:t xml:space="preserve"> and</w:t>
      </w:r>
      <w:r w:rsidRPr="00C24636">
        <w:rPr>
          <w:rFonts w:ascii="Arial" w:hAnsi="Arial" w:cs="Arial"/>
          <w:color w:val="000000"/>
          <w:sz w:val="24"/>
          <w:szCs w:val="24"/>
          <w:lang w:val="en-US"/>
        </w:rPr>
        <w:t xml:space="preserve"> oligomers are also released. NaCl can be removed by washing with water one or more times, depending on the reaction requirement. An aqueous solution of sodium chloride called Brine formed resultantly can be further send to ETP plant for its treatment to decrease its concentration to the optimum level so that it can be disposed to sea or can be sent to Pollution control Board for further use. The resin is separated through filtration while solid polymeric particles (with high K-value) are discarded in a manageable way such as through landfilling. Manufacturers must essentially maintain an adequate ratio of ECH and BPA while Epoxy Resin manufacturing to minimize the waste generated. </w:t>
      </w:r>
    </w:p>
    <w:p w14:paraId="69438F77" w14:textId="77777777" w:rsidR="00C24636" w:rsidRPr="00C24636" w:rsidRDefault="00C24636" w:rsidP="00C24636">
      <w:pPr>
        <w:autoSpaceDE w:val="0"/>
        <w:autoSpaceDN w:val="0"/>
        <w:adjustRightInd w:val="0"/>
        <w:spacing w:after="0" w:line="360" w:lineRule="auto"/>
        <w:jc w:val="both"/>
        <w:rPr>
          <w:rFonts w:ascii="Arial" w:hAnsi="Arial" w:cs="Arial"/>
          <w:b/>
          <w:bCs/>
          <w:color w:val="000000"/>
          <w:sz w:val="24"/>
          <w:szCs w:val="24"/>
          <w:lang w:val="en-US"/>
        </w:rPr>
      </w:pPr>
      <w:commentRangeStart w:id="11"/>
      <w:r w:rsidRPr="003B2A03">
        <w:rPr>
          <w:rFonts w:ascii="Arial" w:hAnsi="Arial" w:cs="Arial"/>
          <w:b/>
          <w:bCs/>
          <w:color w:val="000000"/>
          <w:sz w:val="24"/>
          <w:szCs w:val="24"/>
          <w:lang w:val="en-US"/>
        </w:rPr>
        <w:t>(2)</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 xml:space="preserve">Carbon Footprint and Abatement of Epoxy Resin </w:t>
      </w:r>
      <w:commentRangeEnd w:id="11"/>
      <w:r w:rsidR="000D2800">
        <w:rPr>
          <w:rStyle w:val="CommentReference"/>
        </w:rPr>
        <w:commentReference w:id="11"/>
      </w:r>
      <w:r w:rsidRPr="00C24636">
        <w:rPr>
          <w:rFonts w:ascii="Arial" w:hAnsi="Arial" w:cs="Arial"/>
          <w:b/>
          <w:bCs/>
          <w:color w:val="000000"/>
          <w:sz w:val="24"/>
          <w:szCs w:val="24"/>
          <w:lang w:val="en-US"/>
        </w:rPr>
        <w:t xml:space="preserve">Process </w:t>
      </w:r>
    </w:p>
    <w:p w14:paraId="5FE3C0DD" w14:textId="7EFD04F9"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 xml:space="preserve">The manufacturing of Epoxy Resin leads to production of various undesirable gases like CO2, CO, NOx, </w:t>
      </w:r>
      <w:proofErr w:type="spellStart"/>
      <w:r w:rsidRPr="00C24636">
        <w:rPr>
          <w:rFonts w:ascii="Arial" w:hAnsi="Arial" w:cs="Arial"/>
          <w:color w:val="000000"/>
          <w:sz w:val="24"/>
          <w:szCs w:val="24"/>
          <w:lang w:val="en-US"/>
        </w:rPr>
        <w:t>SOx</w:t>
      </w:r>
      <w:proofErr w:type="spellEnd"/>
      <w:r w:rsidRPr="00C24636">
        <w:rPr>
          <w:rFonts w:ascii="Arial" w:hAnsi="Arial" w:cs="Arial"/>
          <w:color w:val="000000"/>
          <w:sz w:val="24"/>
          <w:szCs w:val="24"/>
          <w:lang w:val="en-US"/>
        </w:rPr>
        <w:t>, in addition to these flue gases it also generates particulate matter of various sizes. These products are harmful to environment and in the long run could harm humans and environment. To reduce waste generation, the company should plan for higher capacity power equipment and explore the use of renewable energy to the maximum extent possible. Installation of energy efficient devices and adoption of modes of alternative eco-friendly sources of energy like solar water heater, solar lighting, wind energy etc. are proposed for energy conservation.</w:t>
      </w:r>
    </w:p>
    <w:p w14:paraId="4BB4B3E0" w14:textId="2D838D87" w:rsidR="00A77101" w:rsidRDefault="00A77101" w:rsidP="00C24636">
      <w:pPr>
        <w:autoSpaceDE w:val="0"/>
        <w:autoSpaceDN w:val="0"/>
        <w:adjustRightInd w:val="0"/>
        <w:spacing w:after="0" w:line="360" w:lineRule="auto"/>
        <w:jc w:val="both"/>
        <w:rPr>
          <w:ins w:id="12" w:author="Hardik Malhotra" w:date="2021-11-25T16:53:00Z"/>
          <w:rFonts w:ascii="Arial" w:hAnsi="Arial" w:cs="Arial"/>
          <w:color w:val="000000"/>
          <w:sz w:val="24"/>
          <w:szCs w:val="24"/>
          <w:lang w:val="en-US"/>
        </w:rPr>
      </w:pPr>
      <w:r>
        <w:rPr>
          <w:rFonts w:ascii="Arial" w:hAnsi="Arial" w:cs="Arial"/>
          <w:color w:val="000000"/>
          <w:sz w:val="24"/>
          <w:szCs w:val="24"/>
          <w:lang w:val="en-US"/>
        </w:rPr>
        <w:t>For different gaseous emissions, different types of wet scrubbers are installed by the companies</w:t>
      </w:r>
      <w:r w:rsidR="00E36BEB">
        <w:rPr>
          <w:rFonts w:ascii="Arial" w:hAnsi="Arial" w:cs="Arial"/>
          <w:color w:val="000000"/>
          <w:sz w:val="24"/>
          <w:szCs w:val="24"/>
          <w:lang w:val="en-US"/>
        </w:rPr>
        <w:t xml:space="preserve"> which effectively controls the air pollution by removing particles and gases from industrial exhaust streams</w:t>
      </w:r>
      <w:r w:rsidR="009A39E7">
        <w:rPr>
          <w:rFonts w:ascii="Arial" w:hAnsi="Arial" w:cs="Arial"/>
          <w:color w:val="000000"/>
          <w:sz w:val="24"/>
          <w:szCs w:val="24"/>
          <w:lang w:val="en-US"/>
        </w:rPr>
        <w:t>. It operates by introducing the dirty gas stream with a scrubbing liquid – typically water.</w:t>
      </w:r>
    </w:p>
    <w:p w14:paraId="2AD94C89" w14:textId="6D59EB19" w:rsidR="002C04BC" w:rsidRDefault="002C04BC" w:rsidP="00C24636">
      <w:pPr>
        <w:autoSpaceDE w:val="0"/>
        <w:autoSpaceDN w:val="0"/>
        <w:adjustRightInd w:val="0"/>
        <w:spacing w:after="0" w:line="360" w:lineRule="auto"/>
        <w:jc w:val="both"/>
        <w:rPr>
          <w:ins w:id="13" w:author="Hardik Malhotra" w:date="2021-11-25T16:53:00Z"/>
          <w:rFonts w:ascii="Arial" w:hAnsi="Arial" w:cs="Arial"/>
          <w:color w:val="000000"/>
          <w:sz w:val="24"/>
          <w:szCs w:val="24"/>
          <w:lang w:val="en-US"/>
        </w:rPr>
      </w:pPr>
    </w:p>
    <w:p w14:paraId="2D9D1B4A" w14:textId="7F2CAD70" w:rsidR="002C04BC" w:rsidRDefault="002C04BC" w:rsidP="00C24636">
      <w:pPr>
        <w:autoSpaceDE w:val="0"/>
        <w:autoSpaceDN w:val="0"/>
        <w:adjustRightInd w:val="0"/>
        <w:spacing w:after="0" w:line="360" w:lineRule="auto"/>
        <w:jc w:val="both"/>
        <w:rPr>
          <w:ins w:id="14" w:author="Hardik Malhotra" w:date="2021-11-25T16:53:00Z"/>
          <w:rFonts w:ascii="Arial" w:hAnsi="Arial" w:cs="Arial"/>
          <w:color w:val="000000"/>
          <w:sz w:val="24"/>
          <w:szCs w:val="24"/>
          <w:lang w:val="en-US"/>
        </w:rPr>
      </w:pPr>
    </w:p>
    <w:p w14:paraId="3ADBEA91" w14:textId="77777777" w:rsidR="002C04BC" w:rsidRPr="006C5305" w:rsidRDefault="002C04BC" w:rsidP="002C04BC">
      <w:pPr>
        <w:spacing w:line="360" w:lineRule="auto"/>
        <w:jc w:val="both"/>
        <w:rPr>
          <w:ins w:id="15" w:author="Hardik Malhotra" w:date="2021-11-25T16:53:00Z"/>
          <w:rFonts w:ascii="Arial" w:hAnsi="Arial" w:cs="Arial"/>
          <w:b/>
          <w:bCs/>
          <w:sz w:val="24"/>
          <w:szCs w:val="24"/>
        </w:rPr>
      </w:pPr>
      <w:ins w:id="16" w:author="Hardik Malhotra" w:date="2021-11-25T16:53:00Z">
        <w:r>
          <w:rPr>
            <w:rFonts w:ascii="Arial" w:hAnsi="Arial" w:cs="Arial"/>
            <w:b/>
            <w:bCs/>
            <w:sz w:val="24"/>
            <w:szCs w:val="24"/>
          </w:rPr>
          <w:lastRenderedPageBreak/>
          <w:t>Life Cycle Assessment (</w:t>
        </w:r>
        <w:r w:rsidRPr="006C5305">
          <w:rPr>
            <w:rFonts w:ascii="Arial" w:hAnsi="Arial" w:cs="Arial"/>
            <w:b/>
            <w:bCs/>
            <w:sz w:val="24"/>
            <w:szCs w:val="24"/>
          </w:rPr>
          <w:t>LCA</w:t>
        </w:r>
        <w:r>
          <w:rPr>
            <w:rFonts w:ascii="Arial" w:hAnsi="Arial" w:cs="Arial"/>
            <w:b/>
            <w:bCs/>
            <w:sz w:val="24"/>
            <w:szCs w:val="24"/>
          </w:rPr>
          <w:t>)</w:t>
        </w:r>
        <w:r w:rsidRPr="006C5305">
          <w:rPr>
            <w:rFonts w:ascii="Arial" w:hAnsi="Arial" w:cs="Arial"/>
            <w:b/>
            <w:bCs/>
            <w:sz w:val="24"/>
            <w:szCs w:val="24"/>
          </w:rPr>
          <w:t xml:space="preserve"> data for </w:t>
        </w:r>
        <w:r>
          <w:rPr>
            <w:rFonts w:ascii="Arial" w:hAnsi="Arial" w:cs="Arial"/>
            <w:b/>
            <w:bCs/>
            <w:sz w:val="24"/>
            <w:szCs w:val="24"/>
          </w:rPr>
          <w:t>E</w:t>
        </w:r>
        <w:r w:rsidRPr="006C5305">
          <w:rPr>
            <w:rFonts w:ascii="Arial" w:hAnsi="Arial" w:cs="Arial"/>
            <w:b/>
            <w:bCs/>
            <w:sz w:val="24"/>
            <w:szCs w:val="24"/>
          </w:rPr>
          <w:t xml:space="preserve">poxy </w:t>
        </w:r>
        <w:r>
          <w:rPr>
            <w:rFonts w:ascii="Arial" w:hAnsi="Arial" w:cs="Arial"/>
            <w:b/>
            <w:bCs/>
            <w:sz w:val="24"/>
            <w:szCs w:val="24"/>
          </w:rPr>
          <w:t>R</w:t>
        </w:r>
        <w:r w:rsidRPr="006C5305">
          <w:rPr>
            <w:rFonts w:ascii="Arial" w:hAnsi="Arial" w:cs="Arial"/>
            <w:b/>
            <w:bCs/>
            <w:sz w:val="24"/>
            <w:szCs w:val="24"/>
          </w:rPr>
          <w:t>esin</w:t>
        </w:r>
      </w:ins>
    </w:p>
    <w:tbl>
      <w:tblPr>
        <w:tblW w:w="10459" w:type="dxa"/>
        <w:tblLook w:val="04A0" w:firstRow="1" w:lastRow="0" w:firstColumn="1" w:lastColumn="0" w:noHBand="0" w:noVBand="1"/>
      </w:tblPr>
      <w:tblGrid>
        <w:gridCol w:w="3879"/>
        <w:gridCol w:w="1306"/>
        <w:gridCol w:w="1474"/>
        <w:gridCol w:w="3497"/>
        <w:gridCol w:w="303"/>
      </w:tblGrid>
      <w:tr w:rsidR="002C04BC" w:rsidRPr="006C5305" w14:paraId="48B9B16D" w14:textId="77777777" w:rsidTr="00A36FC2">
        <w:trPr>
          <w:gridAfter w:val="1"/>
          <w:wAfter w:w="303" w:type="dxa"/>
          <w:trHeight w:val="450"/>
          <w:ins w:id="17" w:author="Hardik Malhotra" w:date="2021-11-25T16:53:00Z"/>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21C28A87" w14:textId="77777777" w:rsidR="002C04BC" w:rsidRPr="006C5305" w:rsidRDefault="002C04BC" w:rsidP="00A36FC2">
            <w:pPr>
              <w:spacing w:after="0" w:line="240" w:lineRule="auto"/>
              <w:jc w:val="center"/>
              <w:rPr>
                <w:ins w:id="18" w:author="Hardik Malhotra" w:date="2021-11-25T16:53:00Z"/>
                <w:rFonts w:ascii="Arial" w:eastAsia="Times New Roman" w:hAnsi="Arial" w:cs="Arial"/>
                <w:b/>
                <w:bCs/>
                <w:color w:val="000000"/>
                <w:sz w:val="20"/>
                <w:szCs w:val="20"/>
                <w:lang w:eastAsia="en-IN"/>
              </w:rPr>
            </w:pPr>
            <w:ins w:id="19" w:author="Hardik Malhotra" w:date="2021-11-25T16:53:00Z">
              <w:r w:rsidRPr="006C5305">
                <w:rPr>
                  <w:rFonts w:ascii="Arial" w:eastAsia="Times New Roman" w:hAnsi="Arial" w:cs="Arial"/>
                  <w:b/>
                  <w:bCs/>
                  <w:color w:val="000000"/>
                  <w:sz w:val="20"/>
                  <w:szCs w:val="20"/>
                  <w:lang w:eastAsia="en-IN"/>
                </w:rPr>
                <w:t>Material</w:t>
              </w:r>
            </w:ins>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F492C51" w14:textId="77777777" w:rsidR="002C04BC" w:rsidRPr="006C5305" w:rsidRDefault="002C04BC" w:rsidP="00A36FC2">
            <w:pPr>
              <w:spacing w:after="0" w:line="240" w:lineRule="auto"/>
              <w:jc w:val="center"/>
              <w:rPr>
                <w:ins w:id="20" w:author="Hardik Malhotra" w:date="2021-11-25T16:53:00Z"/>
                <w:rFonts w:ascii="Arial" w:eastAsia="Times New Roman" w:hAnsi="Arial" w:cs="Arial"/>
                <w:b/>
                <w:bCs/>
                <w:color w:val="000000"/>
                <w:sz w:val="20"/>
                <w:szCs w:val="20"/>
                <w:lang w:eastAsia="en-IN"/>
              </w:rPr>
            </w:pPr>
            <w:ins w:id="21" w:author="Hardik Malhotra" w:date="2021-11-25T16:53:00Z">
              <w:r w:rsidRPr="006C5305">
                <w:rPr>
                  <w:rFonts w:ascii="Arial" w:eastAsia="Times New Roman" w:hAnsi="Arial" w:cs="Arial"/>
                  <w:b/>
                  <w:bCs/>
                  <w:color w:val="000000"/>
                  <w:sz w:val="20"/>
                  <w:szCs w:val="20"/>
                  <w:lang w:eastAsia="en-IN"/>
                </w:rPr>
                <w:t>EE (MJ/kg)</w:t>
              </w:r>
            </w:ins>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75360001" w14:textId="77777777" w:rsidR="002C04BC" w:rsidRPr="006C5305" w:rsidRDefault="002C04BC" w:rsidP="00A36FC2">
            <w:pPr>
              <w:spacing w:after="0" w:line="240" w:lineRule="auto"/>
              <w:jc w:val="center"/>
              <w:rPr>
                <w:ins w:id="22" w:author="Hardik Malhotra" w:date="2021-11-25T16:53:00Z"/>
                <w:rFonts w:ascii="Arial" w:eastAsia="Times New Roman" w:hAnsi="Arial" w:cs="Arial"/>
                <w:b/>
                <w:bCs/>
                <w:color w:val="000000"/>
                <w:sz w:val="20"/>
                <w:szCs w:val="20"/>
                <w:lang w:eastAsia="en-IN"/>
              </w:rPr>
            </w:pPr>
            <w:ins w:id="23" w:author="Hardik Malhotra" w:date="2021-11-25T16:53:00Z">
              <w:r w:rsidRPr="006C5305">
                <w:rPr>
                  <w:rFonts w:ascii="Arial" w:eastAsia="Times New Roman" w:hAnsi="Arial" w:cs="Arial"/>
                  <w:b/>
                  <w:bCs/>
                  <w:color w:val="000000"/>
                  <w:sz w:val="20"/>
                  <w:szCs w:val="20"/>
                  <w:lang w:eastAsia="en-IN"/>
                </w:rPr>
                <w:t>GWP (kg CO2e/kg)</w:t>
              </w:r>
            </w:ins>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33AB2BBD" w14:textId="77777777" w:rsidR="002C04BC" w:rsidRPr="006C5305" w:rsidRDefault="002C04BC" w:rsidP="00A36FC2">
            <w:pPr>
              <w:spacing w:after="0" w:line="240" w:lineRule="auto"/>
              <w:jc w:val="center"/>
              <w:rPr>
                <w:ins w:id="24" w:author="Hardik Malhotra" w:date="2021-11-25T16:53:00Z"/>
                <w:rFonts w:ascii="Arial" w:eastAsia="Times New Roman" w:hAnsi="Arial" w:cs="Arial"/>
                <w:b/>
                <w:bCs/>
                <w:color w:val="000000"/>
                <w:sz w:val="20"/>
                <w:szCs w:val="20"/>
                <w:lang w:eastAsia="en-IN"/>
              </w:rPr>
            </w:pPr>
            <w:ins w:id="25" w:author="Hardik Malhotra" w:date="2021-11-25T16:53:00Z">
              <w:r w:rsidRPr="006C5305">
                <w:rPr>
                  <w:rFonts w:ascii="Arial" w:eastAsia="Times New Roman" w:hAnsi="Arial" w:cs="Arial"/>
                  <w:b/>
                  <w:bCs/>
                  <w:color w:val="000000"/>
                  <w:sz w:val="20"/>
                  <w:szCs w:val="20"/>
                  <w:lang w:eastAsia="en-IN"/>
                </w:rPr>
                <w:t>Reference</w:t>
              </w:r>
            </w:ins>
          </w:p>
        </w:tc>
      </w:tr>
      <w:tr w:rsidR="002C04BC" w:rsidRPr="006C5305" w14:paraId="249AB225" w14:textId="77777777" w:rsidTr="00A36FC2">
        <w:trPr>
          <w:trHeight w:val="216"/>
          <w:ins w:id="26" w:author="Hardik Malhotra" w:date="2021-11-25T16:53:00Z"/>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16D86C2E" w14:textId="77777777" w:rsidR="002C04BC" w:rsidRPr="006C5305" w:rsidRDefault="002C04BC" w:rsidP="00A36FC2">
            <w:pPr>
              <w:spacing w:after="0" w:line="240" w:lineRule="auto"/>
              <w:rPr>
                <w:ins w:id="27" w:author="Hardik Malhotra" w:date="2021-11-25T16:53:00Z"/>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07BAE26D" w14:textId="77777777" w:rsidR="002C04BC" w:rsidRPr="006C5305" w:rsidRDefault="002C04BC" w:rsidP="00A36FC2">
            <w:pPr>
              <w:spacing w:after="0" w:line="240" w:lineRule="auto"/>
              <w:rPr>
                <w:ins w:id="28" w:author="Hardik Malhotra" w:date="2021-11-25T16:53:00Z"/>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278D2E8A" w14:textId="77777777" w:rsidR="002C04BC" w:rsidRPr="006C5305" w:rsidRDefault="002C04BC" w:rsidP="00A36FC2">
            <w:pPr>
              <w:spacing w:after="0" w:line="240" w:lineRule="auto"/>
              <w:rPr>
                <w:ins w:id="29" w:author="Hardik Malhotra" w:date="2021-11-25T16:53:00Z"/>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6E3F2DC9" w14:textId="77777777" w:rsidR="002C04BC" w:rsidRPr="006C5305" w:rsidRDefault="002C04BC" w:rsidP="00A36FC2">
            <w:pPr>
              <w:spacing w:after="0" w:line="240" w:lineRule="auto"/>
              <w:rPr>
                <w:ins w:id="30" w:author="Hardik Malhotra" w:date="2021-11-25T16:53:00Z"/>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08CC6711" w14:textId="77777777" w:rsidR="002C04BC" w:rsidRPr="006C5305" w:rsidRDefault="002C04BC" w:rsidP="00A36FC2">
            <w:pPr>
              <w:spacing w:after="0" w:line="240" w:lineRule="auto"/>
              <w:jc w:val="center"/>
              <w:rPr>
                <w:ins w:id="31" w:author="Hardik Malhotra" w:date="2021-11-25T16:53:00Z"/>
                <w:rFonts w:ascii="Arial" w:eastAsia="Times New Roman" w:hAnsi="Arial" w:cs="Arial"/>
                <w:b/>
                <w:bCs/>
                <w:color w:val="000000"/>
                <w:sz w:val="20"/>
                <w:szCs w:val="20"/>
                <w:lang w:eastAsia="en-IN"/>
              </w:rPr>
            </w:pPr>
          </w:p>
        </w:tc>
      </w:tr>
      <w:tr w:rsidR="002C04BC" w:rsidRPr="006C5305" w14:paraId="3A737200" w14:textId="77777777" w:rsidTr="00A36FC2">
        <w:trPr>
          <w:trHeight w:val="205"/>
          <w:ins w:id="3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DB10D68" w14:textId="77777777" w:rsidR="002C04BC" w:rsidRPr="006C5305" w:rsidRDefault="002C04BC" w:rsidP="00A36FC2">
            <w:pPr>
              <w:spacing w:after="0" w:line="240" w:lineRule="auto"/>
              <w:rPr>
                <w:ins w:id="33" w:author="Hardik Malhotra" w:date="2021-11-25T16:53:00Z"/>
                <w:rFonts w:ascii="Arial" w:eastAsia="Times New Roman" w:hAnsi="Arial" w:cs="Arial"/>
                <w:color w:val="000000"/>
                <w:sz w:val="20"/>
                <w:szCs w:val="20"/>
                <w:lang w:eastAsia="en-IN"/>
              </w:rPr>
            </w:pPr>
            <w:ins w:id="3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6C5C320F" w14:textId="77777777" w:rsidR="002C04BC" w:rsidRPr="006C5305" w:rsidRDefault="002C04BC" w:rsidP="00A36FC2">
            <w:pPr>
              <w:spacing w:after="0" w:line="240" w:lineRule="auto"/>
              <w:jc w:val="center"/>
              <w:rPr>
                <w:ins w:id="35" w:author="Hardik Malhotra" w:date="2021-11-25T16:53:00Z"/>
                <w:rFonts w:ascii="Arial" w:eastAsia="Times New Roman" w:hAnsi="Arial" w:cs="Arial"/>
                <w:color w:val="000000"/>
                <w:sz w:val="20"/>
                <w:szCs w:val="20"/>
                <w:lang w:eastAsia="en-IN"/>
              </w:rPr>
            </w:pPr>
            <w:ins w:id="36" w:author="Hardik Malhotra" w:date="2021-11-25T16:53:00Z">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137</w:t>
              </w:r>
            </w:ins>
          </w:p>
        </w:tc>
        <w:tc>
          <w:tcPr>
            <w:tcW w:w="1474" w:type="dxa"/>
            <w:tcBorders>
              <w:top w:val="nil"/>
              <w:left w:val="nil"/>
              <w:bottom w:val="single" w:sz="4" w:space="0" w:color="auto"/>
              <w:right w:val="single" w:sz="4" w:space="0" w:color="auto"/>
            </w:tcBorders>
            <w:shd w:val="clear" w:color="auto" w:fill="auto"/>
            <w:vAlign w:val="bottom"/>
            <w:hideMark/>
          </w:tcPr>
          <w:p w14:paraId="27F95D24" w14:textId="77777777" w:rsidR="002C04BC" w:rsidRPr="006C5305" w:rsidRDefault="002C04BC" w:rsidP="00A36FC2">
            <w:pPr>
              <w:spacing w:after="0" w:line="240" w:lineRule="auto"/>
              <w:jc w:val="center"/>
              <w:rPr>
                <w:ins w:id="37" w:author="Hardik Malhotra" w:date="2021-11-25T16:53:00Z"/>
                <w:rFonts w:ascii="Arial" w:eastAsia="Times New Roman" w:hAnsi="Arial" w:cs="Arial"/>
                <w:color w:val="000000"/>
                <w:sz w:val="20"/>
                <w:szCs w:val="20"/>
                <w:lang w:eastAsia="en-IN"/>
              </w:rPr>
            </w:pPr>
            <w:ins w:id="38" w:author="Hardik Malhotra" w:date="2021-11-25T16:53:00Z">
              <w:r w:rsidRPr="006C5305">
                <w:rPr>
                  <w:rFonts w:ascii="Arial" w:eastAsia="Times New Roman" w:hAnsi="Arial" w:cs="Arial"/>
                  <w:color w:val="000000"/>
                  <w:sz w:val="20"/>
                  <w:szCs w:val="20"/>
                  <w:lang w:eastAsia="en-IN"/>
                </w:rPr>
                <w:t>4.7</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8.1</w:t>
              </w:r>
            </w:ins>
          </w:p>
        </w:tc>
        <w:tc>
          <w:tcPr>
            <w:tcW w:w="3497" w:type="dxa"/>
            <w:tcBorders>
              <w:top w:val="nil"/>
              <w:left w:val="nil"/>
              <w:bottom w:val="single" w:sz="4" w:space="0" w:color="auto"/>
              <w:right w:val="single" w:sz="8" w:space="0" w:color="auto"/>
            </w:tcBorders>
            <w:shd w:val="clear" w:color="auto" w:fill="auto"/>
            <w:vAlign w:val="bottom"/>
            <w:hideMark/>
          </w:tcPr>
          <w:p w14:paraId="2476F2F0" w14:textId="77777777" w:rsidR="002C04BC" w:rsidRPr="006C5305" w:rsidRDefault="002C04BC" w:rsidP="00A36FC2">
            <w:pPr>
              <w:spacing w:after="0" w:line="240" w:lineRule="auto"/>
              <w:jc w:val="center"/>
              <w:rPr>
                <w:ins w:id="39" w:author="Hardik Malhotra" w:date="2021-11-25T16:53:00Z"/>
                <w:rFonts w:ascii="Arial" w:eastAsia="Times New Roman" w:hAnsi="Arial" w:cs="Arial"/>
                <w:color w:val="000000"/>
                <w:sz w:val="20"/>
                <w:szCs w:val="20"/>
                <w:lang w:eastAsia="en-IN"/>
              </w:rPr>
            </w:pPr>
            <w:proofErr w:type="spellStart"/>
            <w:ins w:id="40" w:author="Hardik Malhotra" w:date="2021-11-25T16:53:00Z">
              <w:r w:rsidRPr="006C5305">
                <w:rPr>
                  <w:rFonts w:ascii="Arial" w:eastAsia="Times New Roman" w:hAnsi="Arial" w:cs="Arial"/>
                  <w:color w:val="000000"/>
                  <w:sz w:val="20"/>
                  <w:szCs w:val="20"/>
                  <w:lang w:eastAsia="en-IN"/>
                </w:rPr>
                <w:t>Bricout</w:t>
              </w:r>
              <w:proofErr w:type="spellEnd"/>
              <w:r w:rsidRPr="006C5305">
                <w:rPr>
                  <w:rFonts w:ascii="Arial" w:eastAsia="Times New Roman" w:hAnsi="Arial" w:cs="Arial"/>
                  <w:color w:val="000000"/>
                  <w:sz w:val="20"/>
                  <w:szCs w:val="20"/>
                  <w:lang w:eastAsia="en-IN"/>
                </w:rPr>
                <w:t xml:space="preserve"> et al. (2017)</w:t>
              </w:r>
            </w:ins>
          </w:p>
        </w:tc>
        <w:tc>
          <w:tcPr>
            <w:tcW w:w="303" w:type="dxa"/>
            <w:vAlign w:val="center"/>
            <w:hideMark/>
          </w:tcPr>
          <w:p w14:paraId="0252B842" w14:textId="77777777" w:rsidR="002C04BC" w:rsidRPr="006C5305" w:rsidRDefault="002C04BC" w:rsidP="00A36FC2">
            <w:pPr>
              <w:spacing w:after="0" w:line="240" w:lineRule="auto"/>
              <w:rPr>
                <w:ins w:id="41" w:author="Hardik Malhotra" w:date="2021-11-25T16:53:00Z"/>
                <w:rFonts w:ascii="Arial" w:eastAsia="Times New Roman" w:hAnsi="Arial" w:cs="Arial"/>
                <w:sz w:val="20"/>
                <w:szCs w:val="20"/>
                <w:lang w:eastAsia="en-IN"/>
              </w:rPr>
            </w:pPr>
          </w:p>
        </w:tc>
      </w:tr>
      <w:tr w:rsidR="002C04BC" w:rsidRPr="006C5305" w14:paraId="55279696" w14:textId="77777777" w:rsidTr="00A36FC2">
        <w:trPr>
          <w:trHeight w:val="205"/>
          <w:ins w:id="4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79E9426A" w14:textId="77777777" w:rsidR="002C04BC" w:rsidRPr="006C5305" w:rsidRDefault="002C04BC" w:rsidP="00A36FC2">
            <w:pPr>
              <w:spacing w:after="0" w:line="240" w:lineRule="auto"/>
              <w:rPr>
                <w:ins w:id="43" w:author="Hardik Malhotra" w:date="2021-11-25T16:53:00Z"/>
                <w:rFonts w:ascii="Arial" w:eastAsia="Times New Roman" w:hAnsi="Arial" w:cs="Arial"/>
                <w:color w:val="000000"/>
                <w:sz w:val="20"/>
                <w:szCs w:val="20"/>
                <w:lang w:eastAsia="en-IN"/>
              </w:rPr>
            </w:pPr>
            <w:ins w:id="4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04A5DA3E" w14:textId="77777777" w:rsidR="002C04BC" w:rsidRPr="006C5305" w:rsidRDefault="002C04BC" w:rsidP="00A36FC2">
            <w:pPr>
              <w:spacing w:after="0" w:line="240" w:lineRule="auto"/>
              <w:jc w:val="center"/>
              <w:rPr>
                <w:ins w:id="45" w:author="Hardik Malhotra" w:date="2021-11-25T16:53:00Z"/>
                <w:rFonts w:ascii="Arial" w:eastAsia="Times New Roman" w:hAnsi="Arial" w:cs="Arial"/>
                <w:color w:val="000000"/>
                <w:sz w:val="20"/>
                <w:szCs w:val="20"/>
                <w:lang w:eastAsia="en-IN"/>
              </w:rPr>
            </w:pPr>
            <w:ins w:id="46" w:author="Hardik Malhotra" w:date="2021-11-25T16:53:00Z">
              <w:r w:rsidRPr="006C5305">
                <w:rPr>
                  <w:rFonts w:ascii="Arial" w:eastAsia="Times New Roman" w:hAnsi="Arial" w:cs="Arial"/>
                  <w:color w:val="000000"/>
                  <w:sz w:val="20"/>
                  <w:szCs w:val="20"/>
                  <w:lang w:eastAsia="en-IN"/>
                </w:rPr>
                <w:t>76</w:t>
              </w:r>
            </w:ins>
          </w:p>
        </w:tc>
        <w:tc>
          <w:tcPr>
            <w:tcW w:w="1474" w:type="dxa"/>
            <w:tcBorders>
              <w:top w:val="nil"/>
              <w:left w:val="nil"/>
              <w:bottom w:val="single" w:sz="4" w:space="0" w:color="auto"/>
              <w:right w:val="single" w:sz="4" w:space="0" w:color="auto"/>
            </w:tcBorders>
            <w:shd w:val="clear" w:color="auto" w:fill="auto"/>
            <w:vAlign w:val="bottom"/>
            <w:hideMark/>
          </w:tcPr>
          <w:p w14:paraId="69B22834" w14:textId="77777777" w:rsidR="002C04BC" w:rsidRPr="006C5305" w:rsidRDefault="002C04BC" w:rsidP="00A36FC2">
            <w:pPr>
              <w:spacing w:after="0" w:line="240" w:lineRule="auto"/>
              <w:jc w:val="center"/>
              <w:rPr>
                <w:ins w:id="47" w:author="Hardik Malhotra" w:date="2021-11-25T16:53:00Z"/>
                <w:rFonts w:ascii="Arial" w:eastAsia="Times New Roman" w:hAnsi="Arial" w:cs="Arial"/>
                <w:color w:val="000000"/>
                <w:sz w:val="20"/>
                <w:szCs w:val="20"/>
                <w:lang w:eastAsia="en-IN"/>
              </w:rPr>
            </w:pPr>
            <w:ins w:id="48" w:author="Hardik Malhotra" w:date="2021-11-25T16:53:00Z">
              <w:r w:rsidRPr="006C5305">
                <w:rPr>
                  <w:rFonts w:ascii="Arial" w:eastAsia="Times New Roman" w:hAnsi="Arial" w:cs="Arial"/>
                  <w:color w:val="000000"/>
                  <w:sz w:val="20"/>
                  <w:szCs w:val="20"/>
                  <w:lang w:eastAsia="en-IN"/>
                </w:rPr>
                <w:t> </w:t>
              </w:r>
            </w:ins>
          </w:p>
        </w:tc>
        <w:tc>
          <w:tcPr>
            <w:tcW w:w="3497" w:type="dxa"/>
            <w:tcBorders>
              <w:top w:val="nil"/>
              <w:left w:val="nil"/>
              <w:bottom w:val="single" w:sz="4" w:space="0" w:color="auto"/>
              <w:right w:val="single" w:sz="8" w:space="0" w:color="auto"/>
            </w:tcBorders>
            <w:shd w:val="clear" w:color="auto" w:fill="auto"/>
            <w:vAlign w:val="bottom"/>
            <w:hideMark/>
          </w:tcPr>
          <w:p w14:paraId="72BD4F1E" w14:textId="77777777" w:rsidR="002C04BC" w:rsidRPr="006C5305" w:rsidRDefault="002C04BC" w:rsidP="00A36FC2">
            <w:pPr>
              <w:spacing w:after="0" w:line="240" w:lineRule="auto"/>
              <w:jc w:val="center"/>
              <w:rPr>
                <w:ins w:id="49" w:author="Hardik Malhotra" w:date="2021-11-25T16:53:00Z"/>
                <w:rFonts w:ascii="Arial" w:eastAsia="Times New Roman" w:hAnsi="Arial" w:cs="Arial"/>
                <w:color w:val="000000"/>
                <w:sz w:val="20"/>
                <w:szCs w:val="20"/>
                <w:lang w:eastAsia="en-IN"/>
              </w:rPr>
            </w:pPr>
            <w:ins w:id="50" w:author="Hardik Malhotra" w:date="2021-11-25T16:53:00Z">
              <w:r w:rsidRPr="006C5305">
                <w:rPr>
                  <w:rFonts w:ascii="Arial" w:eastAsia="Times New Roman" w:hAnsi="Arial" w:cs="Arial"/>
                  <w:color w:val="000000"/>
                  <w:sz w:val="20"/>
                  <w:szCs w:val="20"/>
                  <w:lang w:eastAsia="en-IN"/>
                </w:rPr>
                <w:t>Suzuki and Takahashi (2005)</w:t>
              </w:r>
            </w:ins>
          </w:p>
        </w:tc>
        <w:tc>
          <w:tcPr>
            <w:tcW w:w="303" w:type="dxa"/>
            <w:vAlign w:val="center"/>
            <w:hideMark/>
          </w:tcPr>
          <w:p w14:paraId="6391383E" w14:textId="77777777" w:rsidR="002C04BC" w:rsidRPr="006C5305" w:rsidRDefault="002C04BC" w:rsidP="00A36FC2">
            <w:pPr>
              <w:spacing w:after="0" w:line="240" w:lineRule="auto"/>
              <w:rPr>
                <w:ins w:id="51" w:author="Hardik Malhotra" w:date="2021-11-25T16:53:00Z"/>
                <w:rFonts w:ascii="Arial" w:eastAsia="Times New Roman" w:hAnsi="Arial" w:cs="Arial"/>
                <w:sz w:val="20"/>
                <w:szCs w:val="20"/>
                <w:lang w:eastAsia="en-IN"/>
              </w:rPr>
            </w:pPr>
          </w:p>
        </w:tc>
      </w:tr>
      <w:tr w:rsidR="002C04BC" w:rsidRPr="006C5305" w14:paraId="13B5C398" w14:textId="77777777" w:rsidTr="00A36FC2">
        <w:trPr>
          <w:trHeight w:val="205"/>
          <w:ins w:id="5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AC8E031" w14:textId="77777777" w:rsidR="002C04BC" w:rsidRPr="006C5305" w:rsidRDefault="002C04BC" w:rsidP="00A36FC2">
            <w:pPr>
              <w:spacing w:after="0" w:line="240" w:lineRule="auto"/>
              <w:rPr>
                <w:ins w:id="53" w:author="Hardik Malhotra" w:date="2021-11-25T16:53:00Z"/>
                <w:rFonts w:ascii="Arial" w:eastAsia="Times New Roman" w:hAnsi="Arial" w:cs="Arial"/>
                <w:color w:val="000000"/>
                <w:sz w:val="20"/>
                <w:szCs w:val="20"/>
                <w:lang w:eastAsia="en-IN"/>
              </w:rPr>
            </w:pPr>
            <w:ins w:id="5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374DA0A0" w14:textId="77777777" w:rsidR="002C04BC" w:rsidRPr="006C5305" w:rsidRDefault="002C04BC" w:rsidP="00A36FC2">
            <w:pPr>
              <w:spacing w:after="0" w:line="240" w:lineRule="auto"/>
              <w:jc w:val="center"/>
              <w:rPr>
                <w:ins w:id="55" w:author="Hardik Malhotra" w:date="2021-11-25T16:53:00Z"/>
                <w:rFonts w:ascii="Arial" w:eastAsia="Times New Roman" w:hAnsi="Arial" w:cs="Arial"/>
                <w:color w:val="000000"/>
                <w:sz w:val="20"/>
                <w:szCs w:val="20"/>
                <w:lang w:eastAsia="en-IN"/>
              </w:rPr>
            </w:pPr>
            <w:ins w:id="56" w:author="Hardik Malhotra" w:date="2021-11-25T16:53:00Z">
              <w:r w:rsidRPr="006C5305">
                <w:rPr>
                  <w:rFonts w:ascii="Arial" w:eastAsia="Times New Roman" w:hAnsi="Arial" w:cs="Arial"/>
                  <w:color w:val="000000"/>
                  <w:sz w:val="20"/>
                  <w:szCs w:val="20"/>
                  <w:lang w:eastAsia="en-IN"/>
                </w:rPr>
                <w:t>137.1</w:t>
              </w:r>
            </w:ins>
          </w:p>
        </w:tc>
        <w:tc>
          <w:tcPr>
            <w:tcW w:w="1474" w:type="dxa"/>
            <w:tcBorders>
              <w:top w:val="nil"/>
              <w:left w:val="nil"/>
              <w:bottom w:val="single" w:sz="4" w:space="0" w:color="auto"/>
              <w:right w:val="single" w:sz="4" w:space="0" w:color="auto"/>
            </w:tcBorders>
            <w:shd w:val="clear" w:color="auto" w:fill="auto"/>
            <w:vAlign w:val="bottom"/>
            <w:hideMark/>
          </w:tcPr>
          <w:p w14:paraId="3817F876" w14:textId="77777777" w:rsidR="002C04BC" w:rsidRPr="006C5305" w:rsidRDefault="002C04BC" w:rsidP="00A36FC2">
            <w:pPr>
              <w:spacing w:after="0" w:line="240" w:lineRule="auto"/>
              <w:jc w:val="center"/>
              <w:rPr>
                <w:ins w:id="57" w:author="Hardik Malhotra" w:date="2021-11-25T16:53:00Z"/>
                <w:rFonts w:ascii="Arial" w:eastAsia="Times New Roman" w:hAnsi="Arial" w:cs="Arial"/>
                <w:color w:val="000000"/>
                <w:sz w:val="20"/>
                <w:szCs w:val="20"/>
                <w:lang w:eastAsia="en-IN"/>
              </w:rPr>
            </w:pPr>
            <w:ins w:id="58" w:author="Hardik Malhotra" w:date="2021-11-25T16:53:00Z">
              <w:r w:rsidRPr="006C5305">
                <w:rPr>
                  <w:rFonts w:ascii="Arial" w:eastAsia="Times New Roman" w:hAnsi="Arial" w:cs="Arial"/>
                  <w:color w:val="000000"/>
                  <w:sz w:val="20"/>
                  <w:szCs w:val="20"/>
                  <w:lang w:eastAsia="en-IN"/>
                </w:rPr>
                <w:t>8.1</w:t>
              </w:r>
            </w:ins>
          </w:p>
        </w:tc>
        <w:tc>
          <w:tcPr>
            <w:tcW w:w="3497" w:type="dxa"/>
            <w:tcBorders>
              <w:top w:val="nil"/>
              <w:left w:val="nil"/>
              <w:bottom w:val="single" w:sz="4" w:space="0" w:color="auto"/>
              <w:right w:val="single" w:sz="8" w:space="0" w:color="auto"/>
            </w:tcBorders>
            <w:shd w:val="clear" w:color="auto" w:fill="auto"/>
            <w:vAlign w:val="bottom"/>
            <w:hideMark/>
          </w:tcPr>
          <w:p w14:paraId="0AA394A5" w14:textId="77777777" w:rsidR="002C04BC" w:rsidRPr="006C5305" w:rsidRDefault="002C04BC" w:rsidP="00A36FC2">
            <w:pPr>
              <w:spacing w:after="0" w:line="240" w:lineRule="auto"/>
              <w:jc w:val="center"/>
              <w:rPr>
                <w:ins w:id="59" w:author="Hardik Malhotra" w:date="2021-11-25T16:53:00Z"/>
                <w:rFonts w:ascii="Arial" w:eastAsia="Times New Roman" w:hAnsi="Arial" w:cs="Arial"/>
                <w:color w:val="000000"/>
                <w:sz w:val="20"/>
                <w:szCs w:val="20"/>
                <w:lang w:eastAsia="en-IN"/>
              </w:rPr>
            </w:pPr>
            <w:ins w:id="60" w:author="Hardik Malhotra" w:date="2021-11-25T16:53:00Z">
              <w:r w:rsidRPr="006C5305">
                <w:rPr>
                  <w:rFonts w:ascii="Arial" w:eastAsia="Times New Roman" w:hAnsi="Arial" w:cs="Arial"/>
                  <w:color w:val="000000"/>
                  <w:sz w:val="20"/>
                  <w:szCs w:val="20"/>
                  <w:lang w:eastAsia="en-IN"/>
                </w:rPr>
                <w:t>Plastics Europe (2005)</w:t>
              </w:r>
            </w:ins>
          </w:p>
        </w:tc>
        <w:tc>
          <w:tcPr>
            <w:tcW w:w="303" w:type="dxa"/>
            <w:vAlign w:val="center"/>
            <w:hideMark/>
          </w:tcPr>
          <w:p w14:paraId="408A463F" w14:textId="77777777" w:rsidR="002C04BC" w:rsidRPr="006C5305" w:rsidRDefault="002C04BC" w:rsidP="00A36FC2">
            <w:pPr>
              <w:spacing w:after="0" w:line="240" w:lineRule="auto"/>
              <w:rPr>
                <w:ins w:id="61" w:author="Hardik Malhotra" w:date="2021-11-25T16:53:00Z"/>
                <w:rFonts w:ascii="Arial" w:eastAsia="Times New Roman" w:hAnsi="Arial" w:cs="Arial"/>
                <w:sz w:val="20"/>
                <w:szCs w:val="20"/>
                <w:lang w:eastAsia="en-IN"/>
              </w:rPr>
            </w:pPr>
          </w:p>
        </w:tc>
      </w:tr>
      <w:tr w:rsidR="002C04BC" w:rsidRPr="006C5305" w14:paraId="260C08E2" w14:textId="77777777" w:rsidTr="00A36FC2">
        <w:trPr>
          <w:trHeight w:val="205"/>
          <w:ins w:id="6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F1D567E" w14:textId="77777777" w:rsidR="002C04BC" w:rsidRPr="006C5305" w:rsidRDefault="002C04BC" w:rsidP="00A36FC2">
            <w:pPr>
              <w:spacing w:after="0" w:line="240" w:lineRule="auto"/>
              <w:rPr>
                <w:ins w:id="63" w:author="Hardik Malhotra" w:date="2021-11-25T16:53:00Z"/>
                <w:rFonts w:ascii="Arial" w:eastAsia="Times New Roman" w:hAnsi="Arial" w:cs="Arial"/>
                <w:color w:val="000000"/>
                <w:sz w:val="20"/>
                <w:szCs w:val="20"/>
                <w:lang w:eastAsia="en-IN"/>
              </w:rPr>
            </w:pPr>
            <w:ins w:id="64" w:author="Hardik Malhotra" w:date="2021-11-25T16:53:00Z">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w:t>
              </w:r>
            </w:ins>
          </w:p>
        </w:tc>
        <w:tc>
          <w:tcPr>
            <w:tcW w:w="1306" w:type="dxa"/>
            <w:tcBorders>
              <w:top w:val="nil"/>
              <w:left w:val="nil"/>
              <w:bottom w:val="single" w:sz="4" w:space="0" w:color="auto"/>
              <w:right w:val="single" w:sz="4" w:space="0" w:color="auto"/>
            </w:tcBorders>
            <w:shd w:val="clear" w:color="auto" w:fill="auto"/>
            <w:vAlign w:val="bottom"/>
            <w:hideMark/>
          </w:tcPr>
          <w:p w14:paraId="638BE30F" w14:textId="77777777" w:rsidR="002C04BC" w:rsidRPr="006C5305" w:rsidRDefault="002C04BC" w:rsidP="00A36FC2">
            <w:pPr>
              <w:spacing w:after="0" w:line="240" w:lineRule="auto"/>
              <w:jc w:val="center"/>
              <w:rPr>
                <w:ins w:id="65" w:author="Hardik Malhotra" w:date="2021-11-25T16:53:00Z"/>
                <w:rFonts w:ascii="Arial" w:eastAsia="Times New Roman" w:hAnsi="Arial" w:cs="Arial"/>
                <w:color w:val="000000"/>
                <w:sz w:val="20"/>
                <w:szCs w:val="20"/>
                <w:lang w:eastAsia="en-IN"/>
              </w:rPr>
            </w:pPr>
            <w:ins w:id="66" w:author="Hardik Malhotra" w:date="2021-11-25T16:53:00Z">
              <w:r w:rsidRPr="006C5305">
                <w:rPr>
                  <w:rFonts w:ascii="Arial" w:eastAsia="Times New Roman" w:hAnsi="Arial" w:cs="Arial"/>
                  <w:color w:val="000000"/>
                  <w:sz w:val="20"/>
                  <w:szCs w:val="20"/>
                  <w:lang w:eastAsia="en-IN"/>
                </w:rPr>
                <w:t>80.1</w:t>
              </w:r>
            </w:ins>
          </w:p>
        </w:tc>
        <w:tc>
          <w:tcPr>
            <w:tcW w:w="1474" w:type="dxa"/>
            <w:tcBorders>
              <w:top w:val="nil"/>
              <w:left w:val="nil"/>
              <w:bottom w:val="single" w:sz="4" w:space="0" w:color="auto"/>
              <w:right w:val="single" w:sz="4" w:space="0" w:color="auto"/>
            </w:tcBorders>
            <w:shd w:val="clear" w:color="auto" w:fill="auto"/>
            <w:vAlign w:val="bottom"/>
            <w:hideMark/>
          </w:tcPr>
          <w:p w14:paraId="089294A3" w14:textId="77777777" w:rsidR="002C04BC" w:rsidRPr="006C5305" w:rsidRDefault="002C04BC" w:rsidP="00A36FC2">
            <w:pPr>
              <w:spacing w:after="0" w:line="240" w:lineRule="auto"/>
              <w:jc w:val="center"/>
              <w:rPr>
                <w:ins w:id="67" w:author="Hardik Malhotra" w:date="2021-11-25T16:53:00Z"/>
                <w:rFonts w:ascii="Arial" w:eastAsia="Times New Roman" w:hAnsi="Arial" w:cs="Arial"/>
                <w:color w:val="000000"/>
                <w:sz w:val="20"/>
                <w:szCs w:val="20"/>
                <w:lang w:eastAsia="en-IN"/>
              </w:rPr>
            </w:pPr>
            <w:ins w:id="68" w:author="Hardik Malhotra" w:date="2021-11-25T16:53:00Z">
              <w:r w:rsidRPr="006C5305">
                <w:rPr>
                  <w:rFonts w:ascii="Arial" w:eastAsia="Times New Roman" w:hAnsi="Arial" w:cs="Arial"/>
                  <w:color w:val="000000"/>
                  <w:sz w:val="20"/>
                  <w:szCs w:val="20"/>
                  <w:lang w:eastAsia="en-IN"/>
                </w:rPr>
                <w:t>2.54</w:t>
              </w:r>
            </w:ins>
          </w:p>
        </w:tc>
        <w:tc>
          <w:tcPr>
            <w:tcW w:w="3497" w:type="dxa"/>
            <w:tcBorders>
              <w:top w:val="nil"/>
              <w:left w:val="nil"/>
              <w:bottom w:val="single" w:sz="4" w:space="0" w:color="auto"/>
              <w:right w:val="single" w:sz="8" w:space="0" w:color="auto"/>
            </w:tcBorders>
            <w:shd w:val="clear" w:color="auto" w:fill="auto"/>
            <w:vAlign w:val="bottom"/>
            <w:hideMark/>
          </w:tcPr>
          <w:p w14:paraId="7A5CF10D" w14:textId="77777777" w:rsidR="002C04BC" w:rsidRPr="006C5305" w:rsidRDefault="002C04BC" w:rsidP="00A36FC2">
            <w:pPr>
              <w:spacing w:after="0" w:line="240" w:lineRule="auto"/>
              <w:jc w:val="center"/>
              <w:rPr>
                <w:ins w:id="69" w:author="Hardik Malhotra" w:date="2021-11-25T16:53:00Z"/>
                <w:rFonts w:ascii="Arial" w:eastAsia="Times New Roman" w:hAnsi="Arial" w:cs="Arial"/>
                <w:color w:val="000000"/>
                <w:sz w:val="20"/>
                <w:szCs w:val="20"/>
                <w:lang w:eastAsia="en-IN"/>
              </w:rPr>
            </w:pPr>
            <w:ins w:id="70" w:author="Hardik Malhotra" w:date="2021-11-25T16:53:00Z">
              <w:r w:rsidRPr="006C5305">
                <w:rPr>
                  <w:rFonts w:ascii="Arial" w:eastAsia="Times New Roman" w:hAnsi="Arial" w:cs="Arial"/>
                  <w:color w:val="000000"/>
                  <w:sz w:val="20"/>
                  <w:szCs w:val="20"/>
                  <w:lang w:eastAsia="en-IN"/>
                </w:rPr>
                <w:t>Plastics Europe (2011)</w:t>
              </w:r>
            </w:ins>
          </w:p>
        </w:tc>
        <w:tc>
          <w:tcPr>
            <w:tcW w:w="303" w:type="dxa"/>
            <w:vAlign w:val="center"/>
            <w:hideMark/>
          </w:tcPr>
          <w:p w14:paraId="5A9876A2" w14:textId="77777777" w:rsidR="002C04BC" w:rsidRPr="006C5305" w:rsidRDefault="002C04BC" w:rsidP="00A36FC2">
            <w:pPr>
              <w:spacing w:after="0" w:line="240" w:lineRule="auto"/>
              <w:rPr>
                <w:ins w:id="71" w:author="Hardik Malhotra" w:date="2021-11-25T16:53:00Z"/>
                <w:rFonts w:ascii="Arial" w:eastAsia="Times New Roman" w:hAnsi="Arial" w:cs="Arial"/>
                <w:sz w:val="20"/>
                <w:szCs w:val="20"/>
                <w:lang w:eastAsia="en-IN"/>
              </w:rPr>
            </w:pPr>
          </w:p>
        </w:tc>
      </w:tr>
      <w:tr w:rsidR="002C04BC" w:rsidRPr="006C5305" w14:paraId="62ECAC68" w14:textId="77777777" w:rsidTr="00A36FC2">
        <w:trPr>
          <w:trHeight w:val="205"/>
          <w:ins w:id="7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6BD8C63" w14:textId="77777777" w:rsidR="002C04BC" w:rsidRPr="006C5305" w:rsidRDefault="002C04BC" w:rsidP="00A36FC2">
            <w:pPr>
              <w:spacing w:after="0" w:line="240" w:lineRule="auto"/>
              <w:rPr>
                <w:ins w:id="73" w:author="Hardik Malhotra" w:date="2021-11-25T16:53:00Z"/>
                <w:rFonts w:ascii="Arial" w:eastAsia="Times New Roman" w:hAnsi="Arial" w:cs="Arial"/>
                <w:color w:val="000000"/>
                <w:sz w:val="20"/>
                <w:szCs w:val="20"/>
                <w:lang w:eastAsia="en-IN"/>
              </w:rPr>
            </w:pPr>
            <w:ins w:id="7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20BF73FB" w14:textId="77777777" w:rsidR="002C04BC" w:rsidRPr="006C5305" w:rsidRDefault="002C04BC" w:rsidP="00A36FC2">
            <w:pPr>
              <w:spacing w:after="0" w:line="240" w:lineRule="auto"/>
              <w:jc w:val="center"/>
              <w:rPr>
                <w:ins w:id="75" w:author="Hardik Malhotra" w:date="2021-11-25T16:53:00Z"/>
                <w:rFonts w:ascii="Arial" w:eastAsia="Times New Roman" w:hAnsi="Arial" w:cs="Arial"/>
                <w:color w:val="000000"/>
                <w:sz w:val="20"/>
                <w:szCs w:val="20"/>
                <w:lang w:eastAsia="en-IN"/>
              </w:rPr>
            </w:pPr>
            <w:ins w:id="76" w:author="Hardik Malhotra" w:date="2021-11-25T16:53:00Z">
              <w:r w:rsidRPr="006C5305">
                <w:rPr>
                  <w:rFonts w:ascii="Arial" w:eastAsia="Times New Roman" w:hAnsi="Arial" w:cs="Arial"/>
                  <w:color w:val="000000"/>
                  <w:sz w:val="20"/>
                  <w:szCs w:val="20"/>
                  <w:lang w:eastAsia="en-IN"/>
                </w:rPr>
                <w:t>77.4</w:t>
              </w:r>
            </w:ins>
          </w:p>
        </w:tc>
        <w:tc>
          <w:tcPr>
            <w:tcW w:w="1474" w:type="dxa"/>
            <w:tcBorders>
              <w:top w:val="nil"/>
              <w:left w:val="nil"/>
              <w:bottom w:val="single" w:sz="4" w:space="0" w:color="auto"/>
              <w:right w:val="single" w:sz="4" w:space="0" w:color="auto"/>
            </w:tcBorders>
            <w:shd w:val="clear" w:color="auto" w:fill="auto"/>
            <w:vAlign w:val="bottom"/>
            <w:hideMark/>
          </w:tcPr>
          <w:p w14:paraId="6BD118A2" w14:textId="77777777" w:rsidR="002C04BC" w:rsidRPr="006C5305" w:rsidRDefault="002C04BC" w:rsidP="00A36FC2">
            <w:pPr>
              <w:spacing w:after="0" w:line="240" w:lineRule="auto"/>
              <w:jc w:val="center"/>
              <w:rPr>
                <w:ins w:id="77" w:author="Hardik Malhotra" w:date="2021-11-25T16:53:00Z"/>
                <w:rFonts w:ascii="Arial" w:eastAsia="Times New Roman" w:hAnsi="Arial" w:cs="Arial"/>
                <w:color w:val="000000"/>
                <w:sz w:val="20"/>
                <w:szCs w:val="20"/>
                <w:lang w:eastAsia="en-IN"/>
              </w:rPr>
            </w:pPr>
            <w:ins w:id="78" w:author="Hardik Malhotra" w:date="2021-11-25T16:53:00Z">
              <w:r w:rsidRPr="006C5305">
                <w:rPr>
                  <w:rFonts w:ascii="Arial" w:eastAsia="Times New Roman" w:hAnsi="Arial" w:cs="Arial"/>
                  <w:color w:val="000000"/>
                  <w:sz w:val="20"/>
                  <w:szCs w:val="20"/>
                  <w:lang w:eastAsia="en-IN"/>
                </w:rPr>
                <w:t> </w:t>
              </w:r>
            </w:ins>
          </w:p>
        </w:tc>
        <w:tc>
          <w:tcPr>
            <w:tcW w:w="3497" w:type="dxa"/>
            <w:tcBorders>
              <w:top w:val="nil"/>
              <w:left w:val="nil"/>
              <w:bottom w:val="single" w:sz="4" w:space="0" w:color="auto"/>
              <w:right w:val="single" w:sz="8" w:space="0" w:color="auto"/>
            </w:tcBorders>
            <w:shd w:val="clear" w:color="auto" w:fill="auto"/>
            <w:vAlign w:val="bottom"/>
            <w:hideMark/>
          </w:tcPr>
          <w:p w14:paraId="4FAADE62" w14:textId="77777777" w:rsidR="002C04BC" w:rsidRPr="006C5305" w:rsidRDefault="002C04BC" w:rsidP="00A36FC2">
            <w:pPr>
              <w:spacing w:after="0" w:line="240" w:lineRule="auto"/>
              <w:jc w:val="center"/>
              <w:rPr>
                <w:ins w:id="79" w:author="Hardik Malhotra" w:date="2021-11-25T16:53:00Z"/>
                <w:rFonts w:ascii="Arial" w:eastAsia="Times New Roman" w:hAnsi="Arial" w:cs="Arial"/>
                <w:color w:val="000000"/>
                <w:sz w:val="20"/>
                <w:szCs w:val="20"/>
                <w:lang w:eastAsia="en-IN"/>
              </w:rPr>
            </w:pPr>
            <w:ins w:id="80" w:author="Hardik Malhotra" w:date="2021-11-25T16:53:00Z">
              <w:r w:rsidRPr="006C5305">
                <w:rPr>
                  <w:rFonts w:ascii="Arial" w:eastAsia="Times New Roman" w:hAnsi="Arial" w:cs="Arial"/>
                  <w:color w:val="000000"/>
                  <w:sz w:val="20"/>
                  <w:szCs w:val="20"/>
                  <w:lang w:eastAsia="en-IN"/>
                </w:rPr>
                <w:t>US DoE (2016)</w:t>
              </w:r>
            </w:ins>
          </w:p>
        </w:tc>
        <w:tc>
          <w:tcPr>
            <w:tcW w:w="303" w:type="dxa"/>
            <w:vAlign w:val="center"/>
            <w:hideMark/>
          </w:tcPr>
          <w:p w14:paraId="69224637" w14:textId="77777777" w:rsidR="002C04BC" w:rsidRPr="006C5305" w:rsidRDefault="002C04BC" w:rsidP="00A36FC2">
            <w:pPr>
              <w:spacing w:after="0" w:line="240" w:lineRule="auto"/>
              <w:rPr>
                <w:ins w:id="81" w:author="Hardik Malhotra" w:date="2021-11-25T16:53:00Z"/>
                <w:rFonts w:ascii="Arial" w:eastAsia="Times New Roman" w:hAnsi="Arial" w:cs="Arial"/>
                <w:sz w:val="20"/>
                <w:szCs w:val="20"/>
                <w:lang w:eastAsia="en-IN"/>
              </w:rPr>
            </w:pPr>
          </w:p>
        </w:tc>
      </w:tr>
      <w:tr w:rsidR="002C04BC" w:rsidRPr="006C5305" w14:paraId="7A7F494C" w14:textId="77777777" w:rsidTr="00A36FC2">
        <w:trPr>
          <w:trHeight w:val="205"/>
          <w:ins w:id="8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C9EF85C" w14:textId="77777777" w:rsidR="002C04BC" w:rsidRPr="006C5305" w:rsidRDefault="002C04BC" w:rsidP="00A36FC2">
            <w:pPr>
              <w:spacing w:after="0" w:line="240" w:lineRule="auto"/>
              <w:rPr>
                <w:ins w:id="83" w:author="Hardik Malhotra" w:date="2021-11-25T16:53:00Z"/>
                <w:rFonts w:ascii="Arial" w:eastAsia="Times New Roman" w:hAnsi="Arial" w:cs="Arial"/>
                <w:color w:val="000000"/>
                <w:sz w:val="20"/>
                <w:szCs w:val="20"/>
                <w:lang w:eastAsia="en-IN"/>
              </w:rPr>
            </w:pPr>
            <w:ins w:id="8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69AAAE72" w14:textId="77777777" w:rsidR="002C04BC" w:rsidRPr="006C5305" w:rsidRDefault="002C04BC" w:rsidP="00A36FC2">
            <w:pPr>
              <w:spacing w:after="0" w:line="240" w:lineRule="auto"/>
              <w:jc w:val="center"/>
              <w:rPr>
                <w:ins w:id="85" w:author="Hardik Malhotra" w:date="2021-11-25T16:53:00Z"/>
                <w:rFonts w:ascii="Arial" w:eastAsia="Times New Roman" w:hAnsi="Arial" w:cs="Arial"/>
                <w:color w:val="000000"/>
                <w:sz w:val="20"/>
                <w:szCs w:val="20"/>
                <w:lang w:eastAsia="en-IN"/>
              </w:rPr>
            </w:pPr>
            <w:ins w:id="86" w:author="Hardik Malhotra" w:date="2021-11-25T16:53:00Z">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80</w:t>
              </w:r>
            </w:ins>
          </w:p>
        </w:tc>
        <w:tc>
          <w:tcPr>
            <w:tcW w:w="1474" w:type="dxa"/>
            <w:tcBorders>
              <w:top w:val="nil"/>
              <w:left w:val="nil"/>
              <w:bottom w:val="single" w:sz="4" w:space="0" w:color="auto"/>
              <w:right w:val="single" w:sz="4" w:space="0" w:color="auto"/>
            </w:tcBorders>
            <w:shd w:val="clear" w:color="auto" w:fill="auto"/>
            <w:vAlign w:val="bottom"/>
            <w:hideMark/>
          </w:tcPr>
          <w:p w14:paraId="53F34120" w14:textId="77777777" w:rsidR="002C04BC" w:rsidRPr="006C5305" w:rsidRDefault="002C04BC" w:rsidP="00A36FC2">
            <w:pPr>
              <w:spacing w:after="0" w:line="240" w:lineRule="auto"/>
              <w:jc w:val="center"/>
              <w:rPr>
                <w:ins w:id="87" w:author="Hardik Malhotra" w:date="2021-11-25T16:53:00Z"/>
                <w:rFonts w:ascii="Arial" w:eastAsia="Times New Roman" w:hAnsi="Arial" w:cs="Arial"/>
                <w:color w:val="000000"/>
                <w:sz w:val="20"/>
                <w:szCs w:val="20"/>
                <w:lang w:eastAsia="en-IN"/>
              </w:rPr>
            </w:pPr>
            <w:ins w:id="88" w:author="Hardik Malhotra" w:date="2021-11-25T16:53:00Z">
              <w:r w:rsidRPr="006C5305">
                <w:rPr>
                  <w:rFonts w:ascii="Arial" w:eastAsia="Times New Roman" w:hAnsi="Arial" w:cs="Arial"/>
                  <w:color w:val="000000"/>
                  <w:sz w:val="20"/>
                  <w:szCs w:val="20"/>
                  <w:lang w:eastAsia="en-IN"/>
                </w:rPr>
                <w:t> </w:t>
              </w:r>
            </w:ins>
          </w:p>
        </w:tc>
        <w:tc>
          <w:tcPr>
            <w:tcW w:w="3497" w:type="dxa"/>
            <w:tcBorders>
              <w:top w:val="nil"/>
              <w:left w:val="nil"/>
              <w:bottom w:val="single" w:sz="4" w:space="0" w:color="auto"/>
              <w:right w:val="single" w:sz="8" w:space="0" w:color="auto"/>
            </w:tcBorders>
            <w:shd w:val="clear" w:color="auto" w:fill="auto"/>
            <w:vAlign w:val="bottom"/>
            <w:hideMark/>
          </w:tcPr>
          <w:p w14:paraId="3616502D" w14:textId="77777777" w:rsidR="002C04BC" w:rsidRPr="006C5305" w:rsidRDefault="002C04BC" w:rsidP="00A36FC2">
            <w:pPr>
              <w:spacing w:after="0" w:line="240" w:lineRule="auto"/>
              <w:jc w:val="center"/>
              <w:rPr>
                <w:ins w:id="89" w:author="Hardik Malhotra" w:date="2021-11-25T16:53:00Z"/>
                <w:rFonts w:ascii="Arial" w:eastAsia="Times New Roman" w:hAnsi="Arial" w:cs="Arial"/>
                <w:color w:val="000000"/>
                <w:sz w:val="20"/>
                <w:szCs w:val="20"/>
                <w:lang w:eastAsia="en-IN"/>
              </w:rPr>
            </w:pPr>
            <w:ins w:id="90" w:author="Hardik Malhotra" w:date="2021-11-25T16:53:00Z">
              <w:r w:rsidRPr="006C5305">
                <w:rPr>
                  <w:rFonts w:ascii="Arial" w:eastAsia="Times New Roman" w:hAnsi="Arial" w:cs="Arial"/>
                  <w:color w:val="000000"/>
                  <w:sz w:val="20"/>
                  <w:szCs w:val="20"/>
                  <w:lang w:eastAsia="en-IN"/>
                </w:rPr>
                <w:t>Song et al. (2009)</w:t>
              </w:r>
            </w:ins>
          </w:p>
        </w:tc>
        <w:tc>
          <w:tcPr>
            <w:tcW w:w="303" w:type="dxa"/>
            <w:vAlign w:val="center"/>
            <w:hideMark/>
          </w:tcPr>
          <w:p w14:paraId="110EA93D" w14:textId="77777777" w:rsidR="002C04BC" w:rsidRPr="006C5305" w:rsidRDefault="002C04BC" w:rsidP="00A36FC2">
            <w:pPr>
              <w:spacing w:after="0" w:line="240" w:lineRule="auto"/>
              <w:rPr>
                <w:ins w:id="91" w:author="Hardik Malhotra" w:date="2021-11-25T16:53:00Z"/>
                <w:rFonts w:ascii="Arial" w:eastAsia="Times New Roman" w:hAnsi="Arial" w:cs="Arial"/>
                <w:sz w:val="20"/>
                <w:szCs w:val="20"/>
                <w:lang w:eastAsia="en-IN"/>
              </w:rPr>
            </w:pPr>
          </w:p>
        </w:tc>
      </w:tr>
      <w:tr w:rsidR="002C04BC" w:rsidRPr="006C5305" w14:paraId="64596083" w14:textId="77777777" w:rsidTr="00A36FC2">
        <w:trPr>
          <w:trHeight w:val="205"/>
          <w:ins w:id="9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02BD509" w14:textId="77777777" w:rsidR="002C04BC" w:rsidRPr="006C5305" w:rsidRDefault="002C04BC" w:rsidP="00A36FC2">
            <w:pPr>
              <w:spacing w:after="0" w:line="240" w:lineRule="auto"/>
              <w:rPr>
                <w:ins w:id="93" w:author="Hardik Malhotra" w:date="2021-11-25T16:53:00Z"/>
                <w:rFonts w:ascii="Arial" w:eastAsia="Times New Roman" w:hAnsi="Arial" w:cs="Arial"/>
                <w:color w:val="000000"/>
                <w:sz w:val="20"/>
                <w:szCs w:val="20"/>
                <w:lang w:eastAsia="en-IN"/>
              </w:rPr>
            </w:pPr>
            <w:ins w:id="94" w:author="Hardik Malhotra" w:date="2021-11-25T16:53:00Z">
              <w:r w:rsidRPr="006C5305">
                <w:rPr>
                  <w:rFonts w:ascii="Arial" w:eastAsia="Times New Roman" w:hAnsi="Arial" w:cs="Arial"/>
                  <w:color w:val="000000"/>
                  <w:sz w:val="20"/>
                  <w:szCs w:val="20"/>
                  <w:lang w:eastAsia="en-IN"/>
                </w:rPr>
                <w:t>Epoxy</w:t>
              </w:r>
            </w:ins>
          </w:p>
        </w:tc>
        <w:tc>
          <w:tcPr>
            <w:tcW w:w="1306" w:type="dxa"/>
            <w:tcBorders>
              <w:top w:val="nil"/>
              <w:left w:val="nil"/>
              <w:bottom w:val="single" w:sz="4" w:space="0" w:color="auto"/>
              <w:right w:val="single" w:sz="4" w:space="0" w:color="auto"/>
            </w:tcBorders>
            <w:shd w:val="clear" w:color="auto" w:fill="auto"/>
            <w:vAlign w:val="bottom"/>
            <w:hideMark/>
          </w:tcPr>
          <w:p w14:paraId="2C986774" w14:textId="77777777" w:rsidR="002C04BC" w:rsidRPr="006C5305" w:rsidRDefault="002C04BC" w:rsidP="00A36FC2">
            <w:pPr>
              <w:spacing w:after="0" w:line="240" w:lineRule="auto"/>
              <w:jc w:val="center"/>
              <w:rPr>
                <w:ins w:id="95" w:author="Hardik Malhotra" w:date="2021-11-25T16:53:00Z"/>
                <w:rFonts w:ascii="Arial" w:eastAsia="Times New Roman" w:hAnsi="Arial" w:cs="Arial"/>
                <w:color w:val="000000"/>
                <w:sz w:val="20"/>
                <w:szCs w:val="20"/>
                <w:lang w:eastAsia="en-IN"/>
              </w:rPr>
            </w:pPr>
            <w:ins w:id="96" w:author="Hardik Malhotra" w:date="2021-11-25T16:53:00Z">
              <w:r w:rsidRPr="006C5305">
                <w:rPr>
                  <w:rFonts w:ascii="Arial" w:eastAsia="Times New Roman" w:hAnsi="Arial" w:cs="Arial"/>
                  <w:color w:val="000000"/>
                  <w:sz w:val="20"/>
                  <w:szCs w:val="20"/>
                  <w:lang w:eastAsia="en-IN"/>
                </w:rPr>
                <w:t>137.1</w:t>
              </w:r>
            </w:ins>
          </w:p>
        </w:tc>
        <w:tc>
          <w:tcPr>
            <w:tcW w:w="1474" w:type="dxa"/>
            <w:tcBorders>
              <w:top w:val="nil"/>
              <w:left w:val="nil"/>
              <w:bottom w:val="single" w:sz="4" w:space="0" w:color="auto"/>
              <w:right w:val="single" w:sz="4" w:space="0" w:color="auto"/>
            </w:tcBorders>
            <w:shd w:val="clear" w:color="auto" w:fill="auto"/>
            <w:vAlign w:val="bottom"/>
            <w:hideMark/>
          </w:tcPr>
          <w:p w14:paraId="6DC594EC" w14:textId="77777777" w:rsidR="002C04BC" w:rsidRPr="006C5305" w:rsidRDefault="002C04BC" w:rsidP="00A36FC2">
            <w:pPr>
              <w:spacing w:after="0" w:line="240" w:lineRule="auto"/>
              <w:jc w:val="center"/>
              <w:rPr>
                <w:ins w:id="97" w:author="Hardik Malhotra" w:date="2021-11-25T16:53:00Z"/>
                <w:rFonts w:ascii="Arial" w:eastAsia="Times New Roman" w:hAnsi="Arial" w:cs="Arial"/>
                <w:color w:val="000000"/>
                <w:sz w:val="20"/>
                <w:szCs w:val="20"/>
                <w:lang w:eastAsia="en-IN"/>
              </w:rPr>
            </w:pPr>
            <w:ins w:id="98" w:author="Hardik Malhotra" w:date="2021-11-25T16:53:00Z">
              <w:r w:rsidRPr="006C5305">
                <w:rPr>
                  <w:rFonts w:ascii="Arial" w:eastAsia="Times New Roman" w:hAnsi="Arial" w:cs="Arial"/>
                  <w:color w:val="000000"/>
                  <w:sz w:val="20"/>
                  <w:szCs w:val="20"/>
                  <w:lang w:eastAsia="en-IN"/>
                </w:rPr>
                <w:t>5.7</w:t>
              </w:r>
            </w:ins>
          </w:p>
        </w:tc>
        <w:tc>
          <w:tcPr>
            <w:tcW w:w="3497" w:type="dxa"/>
            <w:tcBorders>
              <w:top w:val="nil"/>
              <w:left w:val="nil"/>
              <w:bottom w:val="single" w:sz="4" w:space="0" w:color="auto"/>
              <w:right w:val="single" w:sz="8" w:space="0" w:color="auto"/>
            </w:tcBorders>
            <w:shd w:val="clear" w:color="auto" w:fill="auto"/>
            <w:vAlign w:val="bottom"/>
            <w:hideMark/>
          </w:tcPr>
          <w:p w14:paraId="4FEF0A69" w14:textId="77777777" w:rsidR="002C04BC" w:rsidRPr="006C5305" w:rsidRDefault="002C04BC" w:rsidP="00A36FC2">
            <w:pPr>
              <w:spacing w:after="0" w:line="240" w:lineRule="auto"/>
              <w:jc w:val="center"/>
              <w:rPr>
                <w:ins w:id="99" w:author="Hardik Malhotra" w:date="2021-11-25T16:53:00Z"/>
                <w:rFonts w:ascii="Arial" w:eastAsia="Times New Roman" w:hAnsi="Arial" w:cs="Arial"/>
                <w:color w:val="000000"/>
                <w:sz w:val="20"/>
                <w:szCs w:val="20"/>
                <w:lang w:eastAsia="en-IN"/>
              </w:rPr>
            </w:pPr>
            <w:ins w:id="100" w:author="Hardik Malhotra" w:date="2021-11-25T16:53:00Z">
              <w:r w:rsidRPr="006C5305">
                <w:rPr>
                  <w:rFonts w:ascii="Arial" w:eastAsia="Times New Roman" w:hAnsi="Arial" w:cs="Arial"/>
                  <w:color w:val="000000"/>
                  <w:sz w:val="20"/>
                  <w:szCs w:val="20"/>
                  <w:lang w:eastAsia="en-IN"/>
                </w:rPr>
                <w:t>Rankine (2006) (quoting PE)</w:t>
              </w:r>
            </w:ins>
          </w:p>
        </w:tc>
        <w:tc>
          <w:tcPr>
            <w:tcW w:w="303" w:type="dxa"/>
            <w:vAlign w:val="center"/>
            <w:hideMark/>
          </w:tcPr>
          <w:p w14:paraId="206F2E8B" w14:textId="77777777" w:rsidR="002C04BC" w:rsidRPr="006C5305" w:rsidRDefault="002C04BC" w:rsidP="00A36FC2">
            <w:pPr>
              <w:spacing w:after="0" w:line="240" w:lineRule="auto"/>
              <w:rPr>
                <w:ins w:id="101" w:author="Hardik Malhotra" w:date="2021-11-25T16:53:00Z"/>
                <w:rFonts w:ascii="Arial" w:eastAsia="Times New Roman" w:hAnsi="Arial" w:cs="Arial"/>
                <w:sz w:val="20"/>
                <w:szCs w:val="20"/>
                <w:lang w:eastAsia="en-IN"/>
              </w:rPr>
            </w:pPr>
          </w:p>
        </w:tc>
      </w:tr>
      <w:tr w:rsidR="002C04BC" w:rsidRPr="006C5305" w14:paraId="3D9F6CD8" w14:textId="77777777" w:rsidTr="00A36FC2">
        <w:trPr>
          <w:trHeight w:val="411"/>
          <w:ins w:id="10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3D86F82" w14:textId="77777777" w:rsidR="002C04BC" w:rsidRPr="006C5305" w:rsidRDefault="002C04BC" w:rsidP="00A36FC2">
            <w:pPr>
              <w:spacing w:after="0" w:line="240" w:lineRule="auto"/>
              <w:rPr>
                <w:ins w:id="103" w:author="Hardik Malhotra" w:date="2021-11-25T16:53:00Z"/>
                <w:rFonts w:ascii="Arial" w:eastAsia="Times New Roman" w:hAnsi="Arial" w:cs="Arial"/>
                <w:color w:val="000000"/>
                <w:sz w:val="20"/>
                <w:szCs w:val="20"/>
                <w:lang w:eastAsia="en-IN"/>
              </w:rPr>
            </w:pPr>
            <w:ins w:id="104" w:author="Hardik Malhotra" w:date="2021-11-25T16:53:00Z">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Ethylenediamine</w:t>
              </w:r>
            </w:ins>
          </w:p>
        </w:tc>
        <w:tc>
          <w:tcPr>
            <w:tcW w:w="1306" w:type="dxa"/>
            <w:tcBorders>
              <w:top w:val="nil"/>
              <w:left w:val="nil"/>
              <w:bottom w:val="single" w:sz="4" w:space="0" w:color="auto"/>
              <w:right w:val="single" w:sz="4" w:space="0" w:color="auto"/>
            </w:tcBorders>
            <w:shd w:val="clear" w:color="auto" w:fill="auto"/>
            <w:vAlign w:val="bottom"/>
            <w:hideMark/>
          </w:tcPr>
          <w:p w14:paraId="313AB9FA" w14:textId="77777777" w:rsidR="002C04BC" w:rsidRPr="006C5305" w:rsidRDefault="002C04BC" w:rsidP="00A36FC2">
            <w:pPr>
              <w:spacing w:after="0" w:line="240" w:lineRule="auto"/>
              <w:jc w:val="center"/>
              <w:rPr>
                <w:ins w:id="105" w:author="Hardik Malhotra" w:date="2021-11-25T16:53:00Z"/>
                <w:rFonts w:ascii="Arial" w:eastAsia="Times New Roman" w:hAnsi="Arial" w:cs="Arial"/>
                <w:color w:val="000000"/>
                <w:sz w:val="20"/>
                <w:szCs w:val="20"/>
                <w:lang w:eastAsia="en-IN"/>
              </w:rPr>
            </w:pPr>
            <w:ins w:id="106" w:author="Hardik Malhotra" w:date="2021-11-25T16:53:00Z">
              <w:r w:rsidRPr="006C5305">
                <w:rPr>
                  <w:rFonts w:ascii="Arial" w:eastAsia="Times New Roman" w:hAnsi="Arial" w:cs="Arial"/>
                  <w:color w:val="000000"/>
                  <w:sz w:val="20"/>
                  <w:szCs w:val="20"/>
                  <w:lang w:eastAsia="en-IN"/>
                </w:rPr>
                <w:t>124.6</w:t>
              </w:r>
            </w:ins>
          </w:p>
        </w:tc>
        <w:tc>
          <w:tcPr>
            <w:tcW w:w="1474" w:type="dxa"/>
            <w:tcBorders>
              <w:top w:val="nil"/>
              <w:left w:val="nil"/>
              <w:bottom w:val="single" w:sz="4" w:space="0" w:color="auto"/>
              <w:right w:val="single" w:sz="4" w:space="0" w:color="auto"/>
            </w:tcBorders>
            <w:shd w:val="clear" w:color="auto" w:fill="auto"/>
            <w:vAlign w:val="bottom"/>
            <w:hideMark/>
          </w:tcPr>
          <w:p w14:paraId="34FD66F1" w14:textId="77777777" w:rsidR="002C04BC" w:rsidRPr="006C5305" w:rsidRDefault="002C04BC" w:rsidP="00A36FC2">
            <w:pPr>
              <w:spacing w:after="0" w:line="240" w:lineRule="auto"/>
              <w:jc w:val="center"/>
              <w:rPr>
                <w:ins w:id="107" w:author="Hardik Malhotra" w:date="2021-11-25T16:53:00Z"/>
                <w:rFonts w:ascii="Arial" w:eastAsia="Times New Roman" w:hAnsi="Arial" w:cs="Arial"/>
                <w:color w:val="000000"/>
                <w:sz w:val="20"/>
                <w:szCs w:val="20"/>
                <w:lang w:eastAsia="en-IN"/>
              </w:rPr>
            </w:pPr>
            <w:ins w:id="108" w:author="Hardik Malhotra" w:date="2021-11-25T16:53:00Z">
              <w:r w:rsidRPr="006C5305">
                <w:rPr>
                  <w:rFonts w:ascii="Arial" w:eastAsia="Times New Roman" w:hAnsi="Arial" w:cs="Arial"/>
                  <w:color w:val="000000"/>
                  <w:sz w:val="20"/>
                  <w:szCs w:val="20"/>
                  <w:lang w:eastAsia="en-IN"/>
                </w:rPr>
                <w:t>6.3</w:t>
              </w:r>
            </w:ins>
          </w:p>
        </w:tc>
        <w:tc>
          <w:tcPr>
            <w:tcW w:w="3497" w:type="dxa"/>
            <w:tcBorders>
              <w:top w:val="nil"/>
              <w:left w:val="nil"/>
              <w:bottom w:val="single" w:sz="4" w:space="0" w:color="auto"/>
              <w:right w:val="single" w:sz="8" w:space="0" w:color="auto"/>
            </w:tcBorders>
            <w:shd w:val="clear" w:color="auto" w:fill="auto"/>
            <w:vAlign w:val="bottom"/>
            <w:hideMark/>
          </w:tcPr>
          <w:p w14:paraId="7862EB16" w14:textId="77777777" w:rsidR="002C04BC" w:rsidRPr="006C5305" w:rsidRDefault="002C04BC" w:rsidP="00A36FC2">
            <w:pPr>
              <w:spacing w:after="0" w:line="240" w:lineRule="auto"/>
              <w:jc w:val="center"/>
              <w:rPr>
                <w:ins w:id="109" w:author="Hardik Malhotra" w:date="2021-11-25T16:53:00Z"/>
                <w:rFonts w:ascii="Arial" w:eastAsia="Times New Roman" w:hAnsi="Arial" w:cs="Arial"/>
                <w:color w:val="000000"/>
                <w:sz w:val="20"/>
                <w:szCs w:val="20"/>
                <w:lang w:eastAsia="en-IN"/>
              </w:rPr>
            </w:pPr>
            <w:ins w:id="110" w:author="Hardik Malhotra" w:date="2021-11-25T16:53:00Z">
              <w:r w:rsidRPr="006C5305">
                <w:rPr>
                  <w:rFonts w:ascii="Arial" w:eastAsia="Times New Roman" w:hAnsi="Arial" w:cs="Arial"/>
                  <w:color w:val="000000"/>
                  <w:sz w:val="20"/>
                  <w:szCs w:val="20"/>
                  <w:lang w:eastAsia="en-IN"/>
                </w:rPr>
                <w:t>Eu CIA (2014)</w:t>
              </w:r>
            </w:ins>
          </w:p>
        </w:tc>
        <w:tc>
          <w:tcPr>
            <w:tcW w:w="303" w:type="dxa"/>
            <w:vAlign w:val="center"/>
            <w:hideMark/>
          </w:tcPr>
          <w:p w14:paraId="05E1AC66" w14:textId="77777777" w:rsidR="002C04BC" w:rsidRPr="006C5305" w:rsidRDefault="002C04BC" w:rsidP="00A36FC2">
            <w:pPr>
              <w:spacing w:after="0" w:line="240" w:lineRule="auto"/>
              <w:rPr>
                <w:ins w:id="111" w:author="Hardik Malhotra" w:date="2021-11-25T16:53:00Z"/>
                <w:rFonts w:ascii="Arial" w:eastAsia="Times New Roman" w:hAnsi="Arial" w:cs="Arial"/>
                <w:sz w:val="20"/>
                <w:szCs w:val="20"/>
                <w:lang w:eastAsia="en-IN"/>
              </w:rPr>
            </w:pPr>
          </w:p>
        </w:tc>
      </w:tr>
      <w:tr w:rsidR="002C04BC" w:rsidRPr="006C5305" w14:paraId="4057356F" w14:textId="77777777" w:rsidTr="00A36FC2">
        <w:trPr>
          <w:trHeight w:val="411"/>
          <w:ins w:id="112" w:author="Hardik Malhotra" w:date="2021-11-25T16:53:00Z"/>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81F5F41" w14:textId="77777777" w:rsidR="002C04BC" w:rsidRPr="006C5305" w:rsidRDefault="002C04BC" w:rsidP="00A36FC2">
            <w:pPr>
              <w:spacing w:after="0" w:line="240" w:lineRule="auto"/>
              <w:rPr>
                <w:ins w:id="113" w:author="Hardik Malhotra" w:date="2021-11-25T16:53:00Z"/>
                <w:rFonts w:ascii="Arial" w:eastAsia="Times New Roman" w:hAnsi="Arial" w:cs="Arial"/>
                <w:color w:val="000000"/>
                <w:sz w:val="20"/>
                <w:szCs w:val="20"/>
                <w:lang w:eastAsia="en-IN"/>
              </w:rPr>
            </w:pPr>
            <w:ins w:id="114" w:author="Hardik Malhotra" w:date="2021-11-25T16:53:00Z">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Phthalic Anhydride</w:t>
              </w:r>
            </w:ins>
          </w:p>
        </w:tc>
        <w:tc>
          <w:tcPr>
            <w:tcW w:w="1306" w:type="dxa"/>
            <w:tcBorders>
              <w:top w:val="nil"/>
              <w:left w:val="nil"/>
              <w:bottom w:val="single" w:sz="4" w:space="0" w:color="auto"/>
              <w:right w:val="single" w:sz="4" w:space="0" w:color="auto"/>
            </w:tcBorders>
            <w:shd w:val="clear" w:color="auto" w:fill="auto"/>
            <w:vAlign w:val="bottom"/>
            <w:hideMark/>
          </w:tcPr>
          <w:p w14:paraId="569610B6" w14:textId="77777777" w:rsidR="002C04BC" w:rsidRPr="006C5305" w:rsidRDefault="002C04BC" w:rsidP="00A36FC2">
            <w:pPr>
              <w:spacing w:after="0" w:line="240" w:lineRule="auto"/>
              <w:jc w:val="center"/>
              <w:rPr>
                <w:ins w:id="115" w:author="Hardik Malhotra" w:date="2021-11-25T16:53:00Z"/>
                <w:rFonts w:ascii="Arial" w:eastAsia="Times New Roman" w:hAnsi="Arial" w:cs="Arial"/>
                <w:color w:val="000000"/>
                <w:sz w:val="20"/>
                <w:szCs w:val="20"/>
                <w:lang w:eastAsia="en-IN"/>
              </w:rPr>
            </w:pPr>
            <w:ins w:id="116" w:author="Hardik Malhotra" w:date="2021-11-25T16:53:00Z">
              <w:r w:rsidRPr="006C5305">
                <w:rPr>
                  <w:rFonts w:ascii="Arial" w:eastAsia="Times New Roman" w:hAnsi="Arial" w:cs="Arial"/>
                  <w:color w:val="000000"/>
                  <w:sz w:val="20"/>
                  <w:szCs w:val="20"/>
                  <w:lang w:eastAsia="en-IN"/>
                </w:rPr>
                <w:t>78.2</w:t>
              </w:r>
            </w:ins>
          </w:p>
        </w:tc>
        <w:tc>
          <w:tcPr>
            <w:tcW w:w="1474" w:type="dxa"/>
            <w:tcBorders>
              <w:top w:val="nil"/>
              <w:left w:val="nil"/>
              <w:bottom w:val="single" w:sz="4" w:space="0" w:color="auto"/>
              <w:right w:val="single" w:sz="4" w:space="0" w:color="auto"/>
            </w:tcBorders>
            <w:shd w:val="clear" w:color="auto" w:fill="auto"/>
            <w:vAlign w:val="bottom"/>
            <w:hideMark/>
          </w:tcPr>
          <w:p w14:paraId="560BF6A0" w14:textId="77777777" w:rsidR="002C04BC" w:rsidRPr="006C5305" w:rsidRDefault="002C04BC" w:rsidP="00A36FC2">
            <w:pPr>
              <w:spacing w:after="0" w:line="240" w:lineRule="auto"/>
              <w:jc w:val="center"/>
              <w:rPr>
                <w:ins w:id="117" w:author="Hardik Malhotra" w:date="2021-11-25T16:53:00Z"/>
                <w:rFonts w:ascii="Arial" w:eastAsia="Times New Roman" w:hAnsi="Arial" w:cs="Arial"/>
                <w:color w:val="000000"/>
                <w:sz w:val="20"/>
                <w:szCs w:val="20"/>
                <w:lang w:eastAsia="en-IN"/>
              </w:rPr>
            </w:pPr>
            <w:ins w:id="118" w:author="Hardik Malhotra" w:date="2021-11-25T16:53:00Z">
              <w:r w:rsidRPr="006C5305">
                <w:rPr>
                  <w:rFonts w:ascii="Arial" w:eastAsia="Times New Roman" w:hAnsi="Arial" w:cs="Arial"/>
                  <w:color w:val="000000"/>
                  <w:sz w:val="20"/>
                  <w:szCs w:val="20"/>
                  <w:lang w:eastAsia="en-IN"/>
                </w:rPr>
                <w:t>2.7</w:t>
              </w:r>
            </w:ins>
          </w:p>
        </w:tc>
        <w:tc>
          <w:tcPr>
            <w:tcW w:w="3497" w:type="dxa"/>
            <w:tcBorders>
              <w:top w:val="nil"/>
              <w:left w:val="nil"/>
              <w:bottom w:val="single" w:sz="4" w:space="0" w:color="auto"/>
              <w:right w:val="single" w:sz="8" w:space="0" w:color="auto"/>
            </w:tcBorders>
            <w:shd w:val="clear" w:color="auto" w:fill="auto"/>
            <w:vAlign w:val="bottom"/>
            <w:hideMark/>
          </w:tcPr>
          <w:p w14:paraId="2401302B" w14:textId="77777777" w:rsidR="002C04BC" w:rsidRPr="006C5305" w:rsidRDefault="002C04BC" w:rsidP="00A36FC2">
            <w:pPr>
              <w:spacing w:after="0" w:line="240" w:lineRule="auto"/>
              <w:jc w:val="center"/>
              <w:rPr>
                <w:ins w:id="119" w:author="Hardik Malhotra" w:date="2021-11-25T16:53:00Z"/>
                <w:rFonts w:ascii="Arial" w:eastAsia="Times New Roman" w:hAnsi="Arial" w:cs="Arial"/>
                <w:color w:val="000000"/>
                <w:sz w:val="20"/>
                <w:szCs w:val="20"/>
                <w:lang w:eastAsia="en-IN"/>
              </w:rPr>
            </w:pPr>
            <w:ins w:id="120" w:author="Hardik Malhotra" w:date="2021-11-25T16:53:00Z">
              <w:r w:rsidRPr="006C5305">
                <w:rPr>
                  <w:rFonts w:ascii="Arial" w:eastAsia="Times New Roman" w:hAnsi="Arial" w:cs="Arial"/>
                  <w:color w:val="000000"/>
                  <w:sz w:val="20"/>
                  <w:szCs w:val="20"/>
                  <w:lang w:eastAsia="en-IN"/>
                </w:rPr>
                <w:t>Eu CIA (2014)</w:t>
              </w:r>
            </w:ins>
          </w:p>
        </w:tc>
        <w:tc>
          <w:tcPr>
            <w:tcW w:w="303" w:type="dxa"/>
            <w:vAlign w:val="center"/>
            <w:hideMark/>
          </w:tcPr>
          <w:p w14:paraId="5CA1A581" w14:textId="77777777" w:rsidR="002C04BC" w:rsidRPr="006C5305" w:rsidRDefault="002C04BC" w:rsidP="00A36FC2">
            <w:pPr>
              <w:spacing w:after="0" w:line="240" w:lineRule="auto"/>
              <w:rPr>
                <w:ins w:id="121" w:author="Hardik Malhotra" w:date="2021-11-25T16:53:00Z"/>
                <w:rFonts w:ascii="Arial" w:eastAsia="Times New Roman" w:hAnsi="Arial" w:cs="Arial"/>
                <w:sz w:val="20"/>
                <w:szCs w:val="20"/>
                <w:lang w:eastAsia="en-IN"/>
              </w:rPr>
            </w:pPr>
          </w:p>
        </w:tc>
      </w:tr>
      <w:tr w:rsidR="002C04BC" w:rsidRPr="006C5305" w14:paraId="176F1D90" w14:textId="77777777" w:rsidTr="00A36FC2">
        <w:trPr>
          <w:trHeight w:val="216"/>
          <w:ins w:id="122" w:author="Hardik Malhotra" w:date="2021-11-25T16:53:00Z"/>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6CA9A88E" w14:textId="77777777" w:rsidR="002C04BC" w:rsidRPr="006C5305" w:rsidRDefault="002C04BC" w:rsidP="00A36FC2">
            <w:pPr>
              <w:spacing w:after="0" w:line="240" w:lineRule="auto"/>
              <w:rPr>
                <w:ins w:id="123" w:author="Hardik Malhotra" w:date="2021-11-25T16:53:00Z"/>
                <w:rFonts w:ascii="Arial" w:eastAsia="Times New Roman" w:hAnsi="Arial" w:cs="Arial"/>
                <w:color w:val="000000"/>
                <w:sz w:val="20"/>
                <w:szCs w:val="20"/>
                <w:lang w:eastAsia="en-IN"/>
              </w:rPr>
            </w:pPr>
            <w:ins w:id="124" w:author="Hardik Malhotra" w:date="2021-11-25T16:53:00Z">
              <w:r w:rsidRPr="006C5305">
                <w:rPr>
                  <w:rFonts w:ascii="Arial" w:eastAsia="Times New Roman" w:hAnsi="Arial" w:cs="Arial"/>
                  <w:color w:val="000000"/>
                  <w:sz w:val="20"/>
                  <w:szCs w:val="20"/>
                  <w:lang w:eastAsia="en-IN"/>
                </w:rPr>
                <w:t>EP Resin</w:t>
              </w:r>
            </w:ins>
          </w:p>
        </w:tc>
        <w:tc>
          <w:tcPr>
            <w:tcW w:w="1306" w:type="dxa"/>
            <w:tcBorders>
              <w:top w:val="nil"/>
              <w:left w:val="nil"/>
              <w:bottom w:val="single" w:sz="8" w:space="0" w:color="auto"/>
              <w:right w:val="single" w:sz="4" w:space="0" w:color="auto"/>
            </w:tcBorders>
            <w:shd w:val="clear" w:color="auto" w:fill="auto"/>
            <w:vAlign w:val="bottom"/>
            <w:hideMark/>
          </w:tcPr>
          <w:p w14:paraId="43B4497F" w14:textId="77777777" w:rsidR="002C04BC" w:rsidRPr="006C5305" w:rsidRDefault="002C04BC" w:rsidP="00A36FC2">
            <w:pPr>
              <w:spacing w:after="0" w:line="240" w:lineRule="auto"/>
              <w:jc w:val="center"/>
              <w:rPr>
                <w:ins w:id="125" w:author="Hardik Malhotra" w:date="2021-11-25T16:53:00Z"/>
                <w:rFonts w:ascii="Arial" w:eastAsia="Times New Roman" w:hAnsi="Arial" w:cs="Arial"/>
                <w:color w:val="000000"/>
                <w:sz w:val="20"/>
                <w:szCs w:val="20"/>
                <w:lang w:eastAsia="en-IN"/>
              </w:rPr>
            </w:pPr>
            <w:ins w:id="126" w:author="Hardik Malhotra" w:date="2021-11-25T16:53:00Z">
              <w:r w:rsidRPr="006C5305">
                <w:rPr>
                  <w:rFonts w:ascii="Arial" w:eastAsia="Times New Roman" w:hAnsi="Arial" w:cs="Arial"/>
                  <w:color w:val="000000"/>
                  <w:sz w:val="20"/>
                  <w:szCs w:val="20"/>
                  <w:lang w:eastAsia="en-IN"/>
                </w:rPr>
                <w:t>135</w:t>
              </w:r>
            </w:ins>
          </w:p>
        </w:tc>
        <w:tc>
          <w:tcPr>
            <w:tcW w:w="1474" w:type="dxa"/>
            <w:tcBorders>
              <w:top w:val="nil"/>
              <w:left w:val="nil"/>
              <w:bottom w:val="single" w:sz="8" w:space="0" w:color="auto"/>
              <w:right w:val="single" w:sz="4" w:space="0" w:color="auto"/>
            </w:tcBorders>
            <w:shd w:val="clear" w:color="auto" w:fill="auto"/>
            <w:vAlign w:val="bottom"/>
            <w:hideMark/>
          </w:tcPr>
          <w:p w14:paraId="767454FD" w14:textId="77777777" w:rsidR="002C04BC" w:rsidRPr="006C5305" w:rsidRDefault="002C04BC" w:rsidP="00A36FC2">
            <w:pPr>
              <w:spacing w:after="0" w:line="240" w:lineRule="auto"/>
              <w:jc w:val="center"/>
              <w:rPr>
                <w:ins w:id="127" w:author="Hardik Malhotra" w:date="2021-11-25T16:53:00Z"/>
                <w:rFonts w:ascii="Arial" w:eastAsia="Times New Roman" w:hAnsi="Arial" w:cs="Arial"/>
                <w:color w:val="000000"/>
                <w:sz w:val="20"/>
                <w:szCs w:val="20"/>
                <w:lang w:eastAsia="en-IN"/>
              </w:rPr>
            </w:pPr>
            <w:ins w:id="128" w:author="Hardik Malhotra" w:date="2021-11-25T16:53:00Z">
              <w:r w:rsidRPr="006C5305">
                <w:rPr>
                  <w:rFonts w:ascii="Arial" w:eastAsia="Times New Roman" w:hAnsi="Arial" w:cs="Arial"/>
                  <w:color w:val="000000"/>
                  <w:sz w:val="20"/>
                  <w:szCs w:val="20"/>
                  <w:lang w:eastAsia="en-IN"/>
                </w:rPr>
                <w:t>6.8</w:t>
              </w:r>
            </w:ins>
          </w:p>
        </w:tc>
        <w:tc>
          <w:tcPr>
            <w:tcW w:w="3497" w:type="dxa"/>
            <w:tcBorders>
              <w:top w:val="nil"/>
              <w:left w:val="nil"/>
              <w:bottom w:val="single" w:sz="8" w:space="0" w:color="auto"/>
              <w:right w:val="single" w:sz="8" w:space="0" w:color="auto"/>
            </w:tcBorders>
            <w:shd w:val="clear" w:color="auto" w:fill="auto"/>
            <w:vAlign w:val="bottom"/>
            <w:hideMark/>
          </w:tcPr>
          <w:p w14:paraId="67ED7587" w14:textId="77777777" w:rsidR="002C04BC" w:rsidRPr="006C5305" w:rsidRDefault="002C04BC" w:rsidP="00A36FC2">
            <w:pPr>
              <w:spacing w:after="0" w:line="240" w:lineRule="auto"/>
              <w:jc w:val="center"/>
              <w:rPr>
                <w:ins w:id="129" w:author="Hardik Malhotra" w:date="2021-11-25T16:53:00Z"/>
                <w:rFonts w:ascii="Arial" w:eastAsia="Times New Roman" w:hAnsi="Arial" w:cs="Arial"/>
                <w:color w:val="000000"/>
                <w:sz w:val="20"/>
                <w:szCs w:val="20"/>
                <w:lang w:eastAsia="en-IN"/>
              </w:rPr>
            </w:pPr>
            <w:ins w:id="130" w:author="Hardik Malhotra" w:date="2021-11-25T16:53:00Z">
              <w:r w:rsidRPr="006C5305">
                <w:rPr>
                  <w:rFonts w:ascii="Arial" w:eastAsia="Times New Roman" w:hAnsi="Arial" w:cs="Arial"/>
                  <w:color w:val="000000"/>
                  <w:sz w:val="20"/>
                  <w:szCs w:val="20"/>
                  <w:lang w:eastAsia="en-IN"/>
                </w:rPr>
                <w:t>Eu CIA (2014)</w:t>
              </w:r>
            </w:ins>
          </w:p>
        </w:tc>
        <w:tc>
          <w:tcPr>
            <w:tcW w:w="303" w:type="dxa"/>
            <w:vAlign w:val="center"/>
            <w:hideMark/>
          </w:tcPr>
          <w:p w14:paraId="1BC2B38E" w14:textId="77777777" w:rsidR="002C04BC" w:rsidRPr="006C5305" w:rsidRDefault="002C04BC" w:rsidP="00A36FC2">
            <w:pPr>
              <w:spacing w:after="0" w:line="240" w:lineRule="auto"/>
              <w:rPr>
                <w:ins w:id="131" w:author="Hardik Malhotra" w:date="2021-11-25T16:53:00Z"/>
                <w:rFonts w:ascii="Arial" w:eastAsia="Times New Roman" w:hAnsi="Arial" w:cs="Arial"/>
                <w:sz w:val="20"/>
                <w:szCs w:val="20"/>
                <w:lang w:eastAsia="en-IN"/>
              </w:rPr>
            </w:pPr>
          </w:p>
        </w:tc>
      </w:tr>
    </w:tbl>
    <w:p w14:paraId="1CCDE206" w14:textId="77777777" w:rsidR="002C04BC" w:rsidRDefault="002C04BC" w:rsidP="002C04BC">
      <w:pPr>
        <w:spacing w:line="360" w:lineRule="auto"/>
        <w:jc w:val="both"/>
        <w:rPr>
          <w:ins w:id="132" w:author="Hardik Malhotra" w:date="2021-11-25T16:53:00Z"/>
          <w:rFonts w:ascii="Arial" w:hAnsi="Arial" w:cs="Arial"/>
          <w:b/>
          <w:bCs/>
          <w:sz w:val="24"/>
          <w:szCs w:val="24"/>
        </w:rPr>
      </w:pPr>
      <w:ins w:id="133" w:author="Hardik Malhotra" w:date="2021-11-25T16:53:00Z">
        <w:r w:rsidRPr="002B5730">
          <w:rPr>
            <w:bCs/>
            <w:noProof/>
            <w:color w:val="000000" w:themeColor="text1"/>
          </w:rPr>
          <mc:AlternateContent>
            <mc:Choice Requires="wps">
              <w:drawing>
                <wp:anchor distT="0" distB="0" distL="114300" distR="114300" simplePos="0" relativeHeight="253458432" behindDoc="0" locked="0" layoutInCell="1" allowOverlap="1" wp14:anchorId="571FA31A" wp14:editId="73C102CB">
                  <wp:simplePos x="0" y="0"/>
                  <wp:positionH relativeFrom="margin">
                    <wp:align>right</wp:align>
                  </wp:positionH>
                  <wp:positionV relativeFrom="paragraph">
                    <wp:posOffset>-635</wp:posOffset>
                  </wp:positionV>
                  <wp:extent cx="2337955" cy="200055"/>
                  <wp:effectExtent l="0" t="0" r="0" b="0"/>
                  <wp:wrapNone/>
                  <wp:docPr id="152"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6CBCF5"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71FA31A" id="_x0000_s1036" type="#_x0000_t202" style="position:absolute;left:0;text-align:left;margin-left:132.9pt;margin-top:-.05pt;width:184.1pt;height:15.75pt;z-index:253458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" filled="f" stroked="f">
                  <v:textbox style="mso-fit-shape-to-text:t">
                    <w:txbxContent>
                      <w:p w14:paraId="466CBCF5"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ins>
    </w:p>
    <w:p w14:paraId="2164C950" w14:textId="77777777" w:rsidR="002C04BC" w:rsidRDefault="002C04BC" w:rsidP="002C04BC">
      <w:pPr>
        <w:autoSpaceDE w:val="0"/>
        <w:autoSpaceDN w:val="0"/>
        <w:adjustRightInd w:val="0"/>
        <w:spacing w:after="0" w:line="360" w:lineRule="auto"/>
        <w:jc w:val="both"/>
        <w:rPr>
          <w:ins w:id="134" w:author="Hardik Malhotra" w:date="2021-11-25T16:53:00Z"/>
          <w:rFonts w:ascii="Arial" w:hAnsi="Arial" w:cs="Arial"/>
          <w:color w:val="000000"/>
          <w:sz w:val="24"/>
          <w:szCs w:val="24"/>
          <w:lang w:val="en-US"/>
        </w:rPr>
      </w:pPr>
    </w:p>
    <w:tbl>
      <w:tblPr>
        <w:tblW w:w="10228" w:type="dxa"/>
        <w:tblLook w:val="04A0" w:firstRow="1" w:lastRow="0" w:firstColumn="1" w:lastColumn="0" w:noHBand="0" w:noVBand="1"/>
      </w:tblPr>
      <w:tblGrid>
        <w:gridCol w:w="4956"/>
        <w:gridCol w:w="5272"/>
      </w:tblGrid>
      <w:tr w:rsidR="002C04BC" w:rsidRPr="00720768" w14:paraId="561E887B" w14:textId="77777777" w:rsidTr="00A36FC2">
        <w:trPr>
          <w:trHeight w:val="259"/>
          <w:ins w:id="135" w:author="Hardik Malhotra" w:date="2021-11-25T16:53:00Z"/>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BC054" w14:textId="77777777" w:rsidR="002C04BC" w:rsidRPr="00720768" w:rsidRDefault="002C04BC" w:rsidP="00A36FC2">
            <w:pPr>
              <w:spacing w:after="0" w:line="240" w:lineRule="auto"/>
              <w:jc w:val="center"/>
              <w:rPr>
                <w:ins w:id="136" w:author="Hardik Malhotra" w:date="2021-11-25T16:53:00Z"/>
                <w:rFonts w:ascii="Arial" w:eastAsia="Times New Roman" w:hAnsi="Arial" w:cs="Arial"/>
                <w:b/>
                <w:bCs/>
                <w:color w:val="000000"/>
                <w:sz w:val="20"/>
                <w:szCs w:val="20"/>
                <w:lang w:eastAsia="en-IN"/>
              </w:rPr>
            </w:pPr>
            <w:ins w:id="137" w:author="Hardik Malhotra" w:date="2021-11-25T16:53:00Z">
              <w:r w:rsidRPr="00720768">
                <w:rPr>
                  <w:rFonts w:ascii="Arial" w:eastAsia="Times New Roman" w:hAnsi="Arial" w:cs="Arial"/>
                  <w:b/>
                  <w:bCs/>
                  <w:color w:val="000000"/>
                  <w:sz w:val="20"/>
                  <w:szCs w:val="20"/>
                  <w:lang w:eastAsia="en-IN"/>
                </w:rPr>
                <w:t>Greenhouse Gas</w:t>
              </w:r>
            </w:ins>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65E2E2F" w14:textId="77777777" w:rsidR="002C04BC" w:rsidRPr="00720768" w:rsidRDefault="002C04BC" w:rsidP="00A36FC2">
            <w:pPr>
              <w:spacing w:after="0" w:line="240" w:lineRule="auto"/>
              <w:jc w:val="center"/>
              <w:rPr>
                <w:ins w:id="138" w:author="Hardik Malhotra" w:date="2021-11-25T16:53:00Z"/>
                <w:rFonts w:ascii="Arial" w:eastAsia="Times New Roman" w:hAnsi="Arial" w:cs="Arial"/>
                <w:b/>
                <w:bCs/>
                <w:color w:val="000000"/>
                <w:sz w:val="20"/>
                <w:szCs w:val="20"/>
                <w:lang w:eastAsia="en-IN"/>
              </w:rPr>
            </w:pPr>
            <w:ins w:id="139" w:author="Hardik Malhotra" w:date="2021-11-25T16:53:00Z">
              <w:r w:rsidRPr="00720768">
                <w:rPr>
                  <w:rFonts w:ascii="Arial" w:eastAsia="Times New Roman" w:hAnsi="Arial" w:cs="Arial"/>
                  <w:b/>
                  <w:bCs/>
                  <w:color w:val="000000"/>
                  <w:sz w:val="20"/>
                  <w:szCs w:val="20"/>
                  <w:lang w:eastAsia="en-IN"/>
                </w:rPr>
                <w:t>Global Warming Potential (GWP)</w:t>
              </w:r>
            </w:ins>
          </w:p>
        </w:tc>
      </w:tr>
      <w:tr w:rsidR="002C04BC" w:rsidRPr="00720768" w14:paraId="6956005D" w14:textId="77777777" w:rsidTr="00A36FC2">
        <w:trPr>
          <w:trHeight w:val="259"/>
          <w:ins w:id="14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C66B47E" w14:textId="77777777" w:rsidR="002C04BC" w:rsidRPr="00720768" w:rsidRDefault="002C04BC" w:rsidP="00A36FC2">
            <w:pPr>
              <w:spacing w:after="0" w:line="240" w:lineRule="auto"/>
              <w:rPr>
                <w:ins w:id="141" w:author="Hardik Malhotra" w:date="2021-11-25T16:53:00Z"/>
                <w:rFonts w:ascii="Arial" w:eastAsia="Times New Roman" w:hAnsi="Arial" w:cs="Arial"/>
                <w:color w:val="000000"/>
                <w:sz w:val="20"/>
                <w:szCs w:val="20"/>
                <w:lang w:eastAsia="en-IN"/>
              </w:rPr>
            </w:pPr>
            <w:ins w:id="142" w:author="Hardik Malhotra" w:date="2021-11-25T16:53:00Z">
              <w:r w:rsidRPr="00720768">
                <w:rPr>
                  <w:rFonts w:ascii="Arial" w:eastAsia="Times New Roman" w:hAnsi="Arial" w:cs="Arial"/>
                  <w:color w:val="000000"/>
                  <w:sz w:val="20"/>
                  <w:szCs w:val="20"/>
                  <w:lang w:eastAsia="en-IN"/>
                </w:rPr>
                <w:t>1. Carbon dioxide (CO</w:t>
              </w:r>
              <w:r w:rsidRPr="00720768">
                <w:rPr>
                  <w:rFonts w:ascii="Arial" w:eastAsia="Times New Roman" w:hAnsi="Arial" w:cs="Arial"/>
                  <w:color w:val="000000"/>
                  <w:sz w:val="20"/>
                  <w:szCs w:val="20"/>
                  <w:vertAlign w:val="subscript"/>
                  <w:lang w:eastAsia="en-IN"/>
                </w:rPr>
                <w:t>2</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3B272F7F" w14:textId="77777777" w:rsidR="002C04BC" w:rsidRPr="00720768" w:rsidRDefault="002C04BC" w:rsidP="00A36FC2">
            <w:pPr>
              <w:spacing w:after="0" w:line="240" w:lineRule="auto"/>
              <w:jc w:val="center"/>
              <w:rPr>
                <w:ins w:id="143" w:author="Hardik Malhotra" w:date="2021-11-25T16:53:00Z"/>
                <w:rFonts w:ascii="Arial" w:eastAsia="Times New Roman" w:hAnsi="Arial" w:cs="Arial"/>
                <w:color w:val="000000"/>
                <w:sz w:val="20"/>
                <w:szCs w:val="20"/>
                <w:lang w:eastAsia="en-IN"/>
              </w:rPr>
            </w:pPr>
            <w:ins w:id="144" w:author="Hardik Malhotra" w:date="2021-11-25T16:53:00Z">
              <w:r w:rsidRPr="00720768">
                <w:rPr>
                  <w:rFonts w:ascii="Arial" w:eastAsia="Times New Roman" w:hAnsi="Arial" w:cs="Arial"/>
                  <w:color w:val="000000"/>
                  <w:sz w:val="20"/>
                  <w:szCs w:val="20"/>
                  <w:lang w:eastAsia="en-IN"/>
                </w:rPr>
                <w:t>1</w:t>
              </w:r>
            </w:ins>
          </w:p>
        </w:tc>
      </w:tr>
      <w:tr w:rsidR="002C04BC" w:rsidRPr="00720768" w14:paraId="239BF34E" w14:textId="77777777" w:rsidTr="00A36FC2">
        <w:trPr>
          <w:trHeight w:val="259"/>
          <w:ins w:id="145"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358D8D6" w14:textId="77777777" w:rsidR="002C04BC" w:rsidRPr="00720768" w:rsidRDefault="002C04BC" w:rsidP="00A36FC2">
            <w:pPr>
              <w:spacing w:after="0" w:line="240" w:lineRule="auto"/>
              <w:rPr>
                <w:ins w:id="146" w:author="Hardik Malhotra" w:date="2021-11-25T16:53:00Z"/>
                <w:rFonts w:ascii="Arial" w:eastAsia="Times New Roman" w:hAnsi="Arial" w:cs="Arial"/>
                <w:color w:val="000000"/>
                <w:sz w:val="20"/>
                <w:szCs w:val="20"/>
                <w:lang w:eastAsia="en-IN"/>
              </w:rPr>
            </w:pPr>
            <w:ins w:id="147" w:author="Hardik Malhotra" w:date="2021-11-25T16:53:00Z">
              <w:r w:rsidRPr="00720768">
                <w:rPr>
                  <w:rFonts w:ascii="Arial" w:eastAsia="Times New Roman" w:hAnsi="Arial" w:cs="Arial"/>
                  <w:color w:val="000000"/>
                  <w:sz w:val="20"/>
                  <w:szCs w:val="20"/>
                  <w:lang w:eastAsia="en-IN"/>
                </w:rPr>
                <w:t>2. Methane (CH</w:t>
              </w:r>
              <w:r w:rsidRPr="00720768">
                <w:rPr>
                  <w:rFonts w:ascii="Arial" w:eastAsia="Times New Roman" w:hAnsi="Arial" w:cs="Arial"/>
                  <w:color w:val="000000"/>
                  <w:sz w:val="20"/>
                  <w:szCs w:val="20"/>
                  <w:vertAlign w:val="subscript"/>
                  <w:lang w:eastAsia="en-IN"/>
                </w:rPr>
                <w:t>4</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2283568C" w14:textId="77777777" w:rsidR="002C04BC" w:rsidRPr="00720768" w:rsidRDefault="002C04BC" w:rsidP="00A36FC2">
            <w:pPr>
              <w:spacing w:after="0" w:line="240" w:lineRule="auto"/>
              <w:jc w:val="center"/>
              <w:rPr>
                <w:ins w:id="148" w:author="Hardik Malhotra" w:date="2021-11-25T16:53:00Z"/>
                <w:rFonts w:ascii="Arial" w:eastAsia="Times New Roman" w:hAnsi="Arial" w:cs="Arial"/>
                <w:color w:val="000000"/>
                <w:sz w:val="20"/>
                <w:szCs w:val="20"/>
                <w:lang w:eastAsia="en-IN"/>
              </w:rPr>
            </w:pPr>
            <w:ins w:id="149" w:author="Hardik Malhotra" w:date="2021-11-25T16:53:00Z">
              <w:r w:rsidRPr="00720768">
                <w:rPr>
                  <w:rFonts w:ascii="Arial" w:eastAsia="Times New Roman" w:hAnsi="Arial" w:cs="Arial"/>
                  <w:color w:val="000000"/>
                  <w:sz w:val="20"/>
                  <w:szCs w:val="20"/>
                  <w:lang w:eastAsia="en-IN"/>
                </w:rPr>
                <w:t>25</w:t>
              </w:r>
            </w:ins>
          </w:p>
        </w:tc>
      </w:tr>
      <w:tr w:rsidR="002C04BC" w:rsidRPr="00720768" w14:paraId="5E772C23" w14:textId="77777777" w:rsidTr="00A36FC2">
        <w:trPr>
          <w:trHeight w:val="259"/>
          <w:ins w:id="15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0D1C4E3" w14:textId="77777777" w:rsidR="002C04BC" w:rsidRPr="00720768" w:rsidRDefault="002C04BC" w:rsidP="00A36FC2">
            <w:pPr>
              <w:spacing w:after="0" w:line="240" w:lineRule="auto"/>
              <w:rPr>
                <w:ins w:id="151" w:author="Hardik Malhotra" w:date="2021-11-25T16:53:00Z"/>
                <w:rFonts w:ascii="Arial" w:eastAsia="Times New Roman" w:hAnsi="Arial" w:cs="Arial"/>
                <w:color w:val="000000"/>
                <w:sz w:val="20"/>
                <w:szCs w:val="20"/>
                <w:lang w:eastAsia="en-IN"/>
              </w:rPr>
            </w:pPr>
            <w:ins w:id="152" w:author="Hardik Malhotra" w:date="2021-11-25T16:53:00Z">
              <w:r w:rsidRPr="00720768">
                <w:rPr>
                  <w:rFonts w:ascii="Arial" w:eastAsia="Times New Roman" w:hAnsi="Arial" w:cs="Arial"/>
                  <w:color w:val="000000"/>
                  <w:sz w:val="20"/>
                  <w:szCs w:val="20"/>
                  <w:lang w:eastAsia="en-IN"/>
                </w:rPr>
                <w:t>3. Nitrous Oxide (N2O)</w:t>
              </w:r>
            </w:ins>
          </w:p>
        </w:tc>
        <w:tc>
          <w:tcPr>
            <w:tcW w:w="5272" w:type="dxa"/>
            <w:tcBorders>
              <w:top w:val="nil"/>
              <w:left w:val="nil"/>
              <w:bottom w:val="single" w:sz="4" w:space="0" w:color="auto"/>
              <w:right w:val="single" w:sz="4" w:space="0" w:color="auto"/>
            </w:tcBorders>
            <w:shd w:val="clear" w:color="auto" w:fill="auto"/>
            <w:noWrap/>
            <w:vAlign w:val="bottom"/>
            <w:hideMark/>
          </w:tcPr>
          <w:p w14:paraId="7A7B123A" w14:textId="77777777" w:rsidR="002C04BC" w:rsidRPr="00720768" w:rsidRDefault="002C04BC" w:rsidP="00A36FC2">
            <w:pPr>
              <w:spacing w:after="0" w:line="240" w:lineRule="auto"/>
              <w:jc w:val="center"/>
              <w:rPr>
                <w:ins w:id="153" w:author="Hardik Malhotra" w:date="2021-11-25T16:53:00Z"/>
                <w:rFonts w:ascii="Arial" w:eastAsia="Times New Roman" w:hAnsi="Arial" w:cs="Arial"/>
                <w:color w:val="000000"/>
                <w:sz w:val="20"/>
                <w:szCs w:val="20"/>
                <w:lang w:eastAsia="en-IN"/>
              </w:rPr>
            </w:pPr>
            <w:ins w:id="154" w:author="Hardik Malhotra" w:date="2021-11-25T16:53:00Z">
              <w:r w:rsidRPr="00720768">
                <w:rPr>
                  <w:rFonts w:ascii="Arial" w:eastAsia="Times New Roman" w:hAnsi="Arial" w:cs="Arial"/>
                  <w:color w:val="000000"/>
                  <w:sz w:val="20"/>
                  <w:szCs w:val="20"/>
                  <w:lang w:eastAsia="en-IN"/>
                </w:rPr>
                <w:t>298</w:t>
              </w:r>
            </w:ins>
          </w:p>
        </w:tc>
      </w:tr>
      <w:tr w:rsidR="002C04BC" w:rsidRPr="00720768" w14:paraId="4B9134E6" w14:textId="77777777" w:rsidTr="00A36FC2">
        <w:trPr>
          <w:trHeight w:val="259"/>
          <w:ins w:id="155"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CE5184E" w14:textId="77777777" w:rsidR="002C04BC" w:rsidRPr="00720768" w:rsidRDefault="002C04BC" w:rsidP="00A36FC2">
            <w:pPr>
              <w:spacing w:after="0" w:line="240" w:lineRule="auto"/>
              <w:rPr>
                <w:ins w:id="156" w:author="Hardik Malhotra" w:date="2021-11-25T16:53:00Z"/>
                <w:rFonts w:ascii="Arial" w:eastAsia="Times New Roman" w:hAnsi="Arial" w:cs="Arial"/>
                <w:color w:val="000000"/>
                <w:sz w:val="20"/>
                <w:szCs w:val="20"/>
                <w:lang w:eastAsia="en-IN"/>
              </w:rPr>
            </w:pPr>
            <w:ins w:id="157" w:author="Hardik Malhotra" w:date="2021-11-25T16:53:00Z">
              <w:r w:rsidRPr="00720768">
                <w:rPr>
                  <w:rFonts w:ascii="Arial" w:eastAsia="Times New Roman" w:hAnsi="Arial" w:cs="Arial"/>
                  <w:color w:val="000000"/>
                  <w:sz w:val="20"/>
                  <w:szCs w:val="20"/>
                  <w:lang w:eastAsia="en-IN"/>
                </w:rPr>
                <w:t>4. Hydrofluorocarbons (HFCs)</w:t>
              </w:r>
            </w:ins>
          </w:p>
        </w:tc>
        <w:tc>
          <w:tcPr>
            <w:tcW w:w="5272" w:type="dxa"/>
            <w:tcBorders>
              <w:top w:val="nil"/>
              <w:left w:val="nil"/>
              <w:bottom w:val="single" w:sz="4" w:space="0" w:color="auto"/>
              <w:right w:val="single" w:sz="4" w:space="0" w:color="auto"/>
            </w:tcBorders>
            <w:shd w:val="clear" w:color="auto" w:fill="auto"/>
            <w:noWrap/>
            <w:vAlign w:val="bottom"/>
            <w:hideMark/>
          </w:tcPr>
          <w:p w14:paraId="1BE216CB" w14:textId="77777777" w:rsidR="002C04BC" w:rsidRPr="00720768" w:rsidRDefault="002C04BC" w:rsidP="00A36FC2">
            <w:pPr>
              <w:spacing w:after="0" w:line="240" w:lineRule="auto"/>
              <w:jc w:val="center"/>
              <w:rPr>
                <w:ins w:id="158" w:author="Hardik Malhotra" w:date="2021-11-25T16:53:00Z"/>
                <w:rFonts w:ascii="Arial" w:eastAsia="Times New Roman" w:hAnsi="Arial" w:cs="Arial"/>
                <w:color w:val="000000"/>
                <w:sz w:val="20"/>
                <w:szCs w:val="20"/>
                <w:lang w:eastAsia="en-IN"/>
              </w:rPr>
            </w:pPr>
            <w:ins w:id="159" w:author="Hardik Malhotra" w:date="2021-11-25T16:53:00Z">
              <w:r w:rsidRPr="00720768">
                <w:rPr>
                  <w:rFonts w:ascii="Arial" w:eastAsia="Times New Roman" w:hAnsi="Arial" w:cs="Arial"/>
                  <w:color w:val="000000"/>
                  <w:sz w:val="20"/>
                  <w:szCs w:val="20"/>
                  <w:lang w:eastAsia="en-IN"/>
                </w:rPr>
                <w:t>124-14,800</w:t>
              </w:r>
            </w:ins>
          </w:p>
        </w:tc>
      </w:tr>
      <w:tr w:rsidR="002C04BC" w:rsidRPr="00720768" w14:paraId="030555CB" w14:textId="77777777" w:rsidTr="00A36FC2">
        <w:trPr>
          <w:trHeight w:val="259"/>
          <w:ins w:id="16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CA73C84" w14:textId="77777777" w:rsidR="002C04BC" w:rsidRPr="00720768" w:rsidRDefault="002C04BC" w:rsidP="00A36FC2">
            <w:pPr>
              <w:spacing w:after="0" w:line="240" w:lineRule="auto"/>
              <w:rPr>
                <w:ins w:id="161" w:author="Hardik Malhotra" w:date="2021-11-25T16:53:00Z"/>
                <w:rFonts w:ascii="Arial" w:eastAsia="Times New Roman" w:hAnsi="Arial" w:cs="Arial"/>
                <w:color w:val="000000"/>
                <w:sz w:val="20"/>
                <w:szCs w:val="20"/>
                <w:lang w:eastAsia="en-IN"/>
              </w:rPr>
            </w:pPr>
            <w:ins w:id="162" w:author="Hardik Malhotra" w:date="2021-11-25T16:53:00Z">
              <w:r w:rsidRPr="00720768">
                <w:rPr>
                  <w:rFonts w:ascii="Arial" w:eastAsia="Times New Roman" w:hAnsi="Arial" w:cs="Arial"/>
                  <w:color w:val="000000"/>
                  <w:sz w:val="20"/>
                  <w:szCs w:val="20"/>
                  <w:lang w:eastAsia="en-IN"/>
                </w:rPr>
                <w:t>5. Perfluorocarbons (PFCs)</w:t>
              </w:r>
            </w:ins>
          </w:p>
        </w:tc>
        <w:tc>
          <w:tcPr>
            <w:tcW w:w="5272" w:type="dxa"/>
            <w:tcBorders>
              <w:top w:val="nil"/>
              <w:left w:val="nil"/>
              <w:bottom w:val="single" w:sz="4" w:space="0" w:color="auto"/>
              <w:right w:val="single" w:sz="4" w:space="0" w:color="auto"/>
            </w:tcBorders>
            <w:shd w:val="clear" w:color="auto" w:fill="auto"/>
            <w:noWrap/>
            <w:vAlign w:val="bottom"/>
            <w:hideMark/>
          </w:tcPr>
          <w:p w14:paraId="56C94914" w14:textId="77777777" w:rsidR="002C04BC" w:rsidRPr="00720768" w:rsidRDefault="002C04BC" w:rsidP="00A36FC2">
            <w:pPr>
              <w:spacing w:after="0" w:line="240" w:lineRule="auto"/>
              <w:jc w:val="center"/>
              <w:rPr>
                <w:ins w:id="163" w:author="Hardik Malhotra" w:date="2021-11-25T16:53:00Z"/>
                <w:rFonts w:ascii="Arial" w:eastAsia="Times New Roman" w:hAnsi="Arial" w:cs="Arial"/>
                <w:color w:val="000000"/>
                <w:sz w:val="20"/>
                <w:szCs w:val="20"/>
                <w:lang w:eastAsia="en-IN"/>
              </w:rPr>
            </w:pPr>
            <w:ins w:id="164" w:author="Hardik Malhotra" w:date="2021-11-25T16:53:00Z">
              <w:r w:rsidRPr="00720768">
                <w:rPr>
                  <w:rFonts w:ascii="Arial" w:eastAsia="Times New Roman" w:hAnsi="Arial" w:cs="Arial"/>
                  <w:color w:val="000000"/>
                  <w:sz w:val="20"/>
                  <w:szCs w:val="20"/>
                  <w:lang w:eastAsia="en-IN"/>
                </w:rPr>
                <w:t>7,390 – 12,200</w:t>
              </w:r>
            </w:ins>
          </w:p>
        </w:tc>
      </w:tr>
      <w:tr w:rsidR="002C04BC" w:rsidRPr="00720768" w14:paraId="7CF77AB2" w14:textId="77777777" w:rsidTr="00A36FC2">
        <w:trPr>
          <w:trHeight w:val="259"/>
          <w:ins w:id="165"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7EB8F1D5" w14:textId="77777777" w:rsidR="002C04BC" w:rsidRPr="00720768" w:rsidRDefault="002C04BC" w:rsidP="00A36FC2">
            <w:pPr>
              <w:spacing w:after="0" w:line="240" w:lineRule="auto"/>
              <w:rPr>
                <w:ins w:id="166" w:author="Hardik Malhotra" w:date="2021-11-25T16:53:00Z"/>
                <w:rFonts w:ascii="Arial" w:eastAsia="Times New Roman" w:hAnsi="Arial" w:cs="Arial"/>
                <w:color w:val="000000"/>
                <w:sz w:val="20"/>
                <w:szCs w:val="20"/>
                <w:lang w:eastAsia="en-IN"/>
              </w:rPr>
            </w:pPr>
            <w:ins w:id="167" w:author="Hardik Malhotra" w:date="2021-11-25T16:53:00Z">
              <w:r w:rsidRPr="00720768">
                <w:rPr>
                  <w:rFonts w:ascii="Arial" w:eastAsia="Times New Roman" w:hAnsi="Arial" w:cs="Arial"/>
                  <w:color w:val="000000"/>
                  <w:sz w:val="20"/>
                  <w:szCs w:val="20"/>
                  <w:lang w:eastAsia="en-IN"/>
                </w:rPr>
                <w:t>6. Sulphur hexafluoride (SF</w:t>
              </w:r>
              <w:r w:rsidRPr="00720768">
                <w:rPr>
                  <w:rFonts w:ascii="Arial" w:eastAsia="Times New Roman" w:hAnsi="Arial" w:cs="Arial"/>
                  <w:color w:val="000000"/>
                  <w:sz w:val="20"/>
                  <w:szCs w:val="20"/>
                  <w:vertAlign w:val="subscript"/>
                  <w:lang w:eastAsia="en-IN"/>
                </w:rPr>
                <w:t>6</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18227537" w14:textId="77777777" w:rsidR="002C04BC" w:rsidRPr="00720768" w:rsidRDefault="002C04BC" w:rsidP="00A36FC2">
            <w:pPr>
              <w:spacing w:after="0" w:line="240" w:lineRule="auto"/>
              <w:jc w:val="center"/>
              <w:rPr>
                <w:ins w:id="168" w:author="Hardik Malhotra" w:date="2021-11-25T16:53:00Z"/>
                <w:rFonts w:ascii="Arial" w:eastAsia="Times New Roman" w:hAnsi="Arial" w:cs="Arial"/>
                <w:color w:val="000000"/>
                <w:sz w:val="20"/>
                <w:szCs w:val="20"/>
                <w:lang w:eastAsia="en-IN"/>
              </w:rPr>
            </w:pPr>
            <w:ins w:id="169" w:author="Hardik Malhotra" w:date="2021-11-25T16:53:00Z">
              <w:r w:rsidRPr="00720768">
                <w:rPr>
                  <w:rFonts w:ascii="Arial" w:eastAsia="Times New Roman" w:hAnsi="Arial" w:cs="Arial"/>
                  <w:color w:val="000000"/>
                  <w:sz w:val="20"/>
                  <w:szCs w:val="20"/>
                  <w:lang w:eastAsia="en-IN"/>
                </w:rPr>
                <w:t>22,800</w:t>
              </w:r>
            </w:ins>
          </w:p>
        </w:tc>
      </w:tr>
      <w:tr w:rsidR="002C04BC" w:rsidRPr="00720768" w14:paraId="55A75630" w14:textId="77777777" w:rsidTr="00A36FC2">
        <w:trPr>
          <w:trHeight w:val="259"/>
          <w:ins w:id="170" w:author="Hardik Malhotra" w:date="2021-11-25T16:53:00Z"/>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D2AF5F3" w14:textId="77777777" w:rsidR="002C04BC" w:rsidRPr="00720768" w:rsidRDefault="002C04BC" w:rsidP="00A36FC2">
            <w:pPr>
              <w:spacing w:after="0" w:line="240" w:lineRule="auto"/>
              <w:rPr>
                <w:ins w:id="171" w:author="Hardik Malhotra" w:date="2021-11-25T16:53:00Z"/>
                <w:rFonts w:ascii="Arial" w:eastAsia="Times New Roman" w:hAnsi="Arial" w:cs="Arial"/>
                <w:color w:val="000000"/>
                <w:sz w:val="20"/>
                <w:szCs w:val="20"/>
                <w:lang w:eastAsia="en-IN"/>
              </w:rPr>
            </w:pPr>
            <w:ins w:id="172" w:author="Hardik Malhotra" w:date="2021-11-25T16:53:00Z">
              <w:r w:rsidRPr="00720768">
                <w:rPr>
                  <w:rFonts w:ascii="Arial" w:eastAsia="Times New Roman" w:hAnsi="Arial" w:cs="Arial"/>
                  <w:color w:val="000000"/>
                  <w:sz w:val="20"/>
                  <w:szCs w:val="20"/>
                  <w:lang w:eastAsia="en-IN"/>
                </w:rPr>
                <w:t>7. Nitrogen trifluoride (NF</w:t>
              </w:r>
              <w:r w:rsidRPr="00720768">
                <w:rPr>
                  <w:rFonts w:ascii="Arial" w:eastAsia="Times New Roman" w:hAnsi="Arial" w:cs="Arial"/>
                  <w:color w:val="000000"/>
                  <w:sz w:val="20"/>
                  <w:szCs w:val="20"/>
                  <w:vertAlign w:val="subscript"/>
                  <w:lang w:eastAsia="en-IN"/>
                </w:rPr>
                <w:t>3</w:t>
              </w:r>
              <w:r w:rsidRPr="00720768">
                <w:rPr>
                  <w:rFonts w:ascii="Arial" w:eastAsia="Times New Roman" w:hAnsi="Arial" w:cs="Arial"/>
                  <w:color w:val="000000"/>
                  <w:sz w:val="20"/>
                  <w:szCs w:val="20"/>
                  <w:lang w:eastAsia="en-IN"/>
                </w:rPr>
                <w:t>)</w:t>
              </w:r>
            </w:ins>
          </w:p>
        </w:tc>
        <w:tc>
          <w:tcPr>
            <w:tcW w:w="5272" w:type="dxa"/>
            <w:tcBorders>
              <w:top w:val="nil"/>
              <w:left w:val="nil"/>
              <w:bottom w:val="single" w:sz="4" w:space="0" w:color="auto"/>
              <w:right w:val="single" w:sz="4" w:space="0" w:color="auto"/>
            </w:tcBorders>
            <w:shd w:val="clear" w:color="auto" w:fill="auto"/>
            <w:noWrap/>
            <w:vAlign w:val="bottom"/>
            <w:hideMark/>
          </w:tcPr>
          <w:p w14:paraId="342A4BB6" w14:textId="77777777" w:rsidR="002C04BC" w:rsidRPr="00720768" w:rsidRDefault="002C04BC" w:rsidP="00A36FC2">
            <w:pPr>
              <w:spacing w:after="0" w:line="240" w:lineRule="auto"/>
              <w:jc w:val="center"/>
              <w:rPr>
                <w:ins w:id="173" w:author="Hardik Malhotra" w:date="2021-11-25T16:53:00Z"/>
                <w:rFonts w:ascii="Arial" w:eastAsia="Times New Roman" w:hAnsi="Arial" w:cs="Arial"/>
                <w:color w:val="000000"/>
                <w:sz w:val="20"/>
                <w:szCs w:val="20"/>
                <w:lang w:eastAsia="en-IN"/>
              </w:rPr>
            </w:pPr>
            <w:ins w:id="174" w:author="Hardik Malhotra" w:date="2021-11-25T16:53:00Z">
              <w:r w:rsidRPr="00720768">
                <w:rPr>
                  <w:rFonts w:ascii="Arial" w:eastAsia="Times New Roman" w:hAnsi="Arial" w:cs="Arial"/>
                  <w:color w:val="000000"/>
                  <w:sz w:val="20"/>
                  <w:szCs w:val="20"/>
                  <w:lang w:eastAsia="en-IN"/>
                </w:rPr>
                <w:t>17,200</w:t>
              </w:r>
            </w:ins>
          </w:p>
        </w:tc>
      </w:tr>
    </w:tbl>
    <w:p w14:paraId="0FA25DCF" w14:textId="77777777" w:rsidR="002C04BC" w:rsidRDefault="002C04BC" w:rsidP="002C04BC">
      <w:pPr>
        <w:spacing w:line="360" w:lineRule="auto"/>
        <w:jc w:val="both"/>
        <w:rPr>
          <w:ins w:id="175" w:author="Hardik Malhotra" w:date="2021-11-25T16:53:00Z"/>
          <w:rFonts w:ascii="Arial" w:hAnsi="Arial" w:cs="Arial"/>
          <w:i/>
          <w:iCs/>
          <w:sz w:val="16"/>
          <w:szCs w:val="16"/>
        </w:rPr>
      </w:pPr>
      <w:ins w:id="176" w:author="Hardik Malhotra" w:date="2021-11-25T16:53:00Z">
        <w:r w:rsidRPr="002B5730">
          <w:rPr>
            <w:bCs/>
            <w:noProof/>
            <w:color w:val="000000" w:themeColor="text1"/>
          </w:rPr>
          <mc:AlternateContent>
            <mc:Choice Requires="wps">
              <w:drawing>
                <wp:anchor distT="0" distB="0" distL="114300" distR="114300" simplePos="0" relativeHeight="253459456" behindDoc="0" locked="0" layoutInCell="1" allowOverlap="1" wp14:anchorId="4E952A98" wp14:editId="4B8FE501">
                  <wp:simplePos x="0" y="0"/>
                  <wp:positionH relativeFrom="margin">
                    <wp:align>right</wp:align>
                  </wp:positionH>
                  <wp:positionV relativeFrom="paragraph">
                    <wp:posOffset>-635</wp:posOffset>
                  </wp:positionV>
                  <wp:extent cx="2337955" cy="200055"/>
                  <wp:effectExtent l="0" t="0" r="0" b="0"/>
                  <wp:wrapNone/>
                  <wp:docPr id="15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BE2B15A"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E952A98" id="_x0000_s1037" type="#_x0000_t202" style="position:absolute;left:0;text-align:left;margin-left:132.9pt;margin-top:-.05pt;width:184.1pt;height:15.75pt;z-index:25345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" filled="f" stroked="f">
                  <v:textbox style="mso-fit-shape-to-text:t">
                    <w:txbxContent>
                      <w:p w14:paraId="2BE2B15A" w14:textId="77777777" w:rsidR="002C04BC" w:rsidRPr="004644A7" w:rsidRDefault="002C04BC" w:rsidP="002C04BC">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ins>
    </w:p>
    <w:p w14:paraId="62F59707" w14:textId="77777777" w:rsidR="002C04BC" w:rsidRDefault="002C04BC" w:rsidP="002C04BC">
      <w:pPr>
        <w:spacing w:line="360" w:lineRule="auto"/>
        <w:jc w:val="both"/>
        <w:rPr>
          <w:ins w:id="177" w:author="Hardik Malhotra" w:date="2021-11-25T16:53:00Z"/>
          <w:rFonts w:ascii="Arial" w:hAnsi="Arial" w:cs="Arial"/>
          <w:i/>
          <w:iCs/>
          <w:sz w:val="16"/>
          <w:szCs w:val="16"/>
        </w:rPr>
      </w:pPr>
      <w:ins w:id="178" w:author="Hardik Malhotra" w:date="2021-11-25T16:53:00Z">
        <w:r w:rsidRPr="00720768">
          <w:rPr>
            <w:rFonts w:ascii="Arial" w:hAnsi="Arial" w:cs="Arial"/>
            <w:i/>
            <w:iCs/>
            <w:sz w:val="16"/>
            <w:szCs w:val="16"/>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w:t>
        </w:r>
        <w:proofErr w:type="gramStart"/>
        <w:r w:rsidRPr="00720768">
          <w:rPr>
            <w:rFonts w:ascii="Arial" w:hAnsi="Arial" w:cs="Arial"/>
            <w:i/>
            <w:iCs/>
            <w:sz w:val="16"/>
            <w:szCs w:val="16"/>
          </w:rPr>
          <w:t xml:space="preserve">.  </w:t>
        </w:r>
        <w:proofErr w:type="gramEnd"/>
        <w:r w:rsidRPr="00720768">
          <w:rPr>
            <w:rFonts w:ascii="Arial" w:hAnsi="Arial" w:cs="Arial"/>
            <w:i/>
            <w:iCs/>
            <w:sz w:val="16"/>
            <w:szCs w:val="16"/>
          </w:rPr>
          <w:t xml:space="preserve"> E.g., 1kg of methane causes 25 times more warming over a 100-year period compared to 1kg of CO2, and so methane as a GWP of 25.</w:t>
        </w:r>
      </w:ins>
    </w:p>
    <w:p w14:paraId="02AFD6AA" w14:textId="77777777" w:rsidR="002C04BC" w:rsidRDefault="002C04BC" w:rsidP="002C04BC">
      <w:pPr>
        <w:spacing w:line="360" w:lineRule="auto"/>
        <w:jc w:val="both"/>
        <w:rPr>
          <w:ins w:id="179" w:author="Hardik Malhotra" w:date="2021-11-25T16:53:00Z"/>
          <w:rFonts w:ascii="Arial" w:hAnsi="Arial" w:cs="Arial"/>
          <w:b/>
          <w:bCs/>
          <w:sz w:val="24"/>
          <w:szCs w:val="24"/>
        </w:rPr>
      </w:pPr>
      <w:ins w:id="180" w:author="Hardik Malhotra" w:date="2021-11-25T16:53:00Z">
        <w:r w:rsidRPr="004D4B16">
          <w:rPr>
            <w:rFonts w:ascii="Arial" w:hAnsi="Arial" w:cs="Arial"/>
            <w:b/>
            <w:bCs/>
            <w:sz w:val="24"/>
            <w:szCs w:val="24"/>
          </w:rPr>
          <w:t>Key Implications</w:t>
        </w:r>
      </w:ins>
    </w:p>
    <w:p w14:paraId="2ECAF98C" w14:textId="77777777" w:rsidR="002C04BC" w:rsidRDefault="002C04BC" w:rsidP="002C04BC">
      <w:pPr>
        <w:pStyle w:val="ListParagraph"/>
        <w:numPr>
          <w:ilvl w:val="0"/>
          <w:numId w:val="51"/>
        </w:numPr>
        <w:spacing w:line="360" w:lineRule="auto"/>
        <w:jc w:val="both"/>
        <w:rPr>
          <w:ins w:id="181" w:author="Hardik Malhotra" w:date="2021-11-25T16:53:00Z"/>
          <w:sz w:val="24"/>
          <w:szCs w:val="24"/>
        </w:rPr>
      </w:pPr>
      <w:ins w:id="182" w:author="Hardik Malhotra" w:date="2021-11-25T16:53:00Z">
        <w:r>
          <w:rPr>
            <w:sz w:val="24"/>
            <w:szCs w:val="24"/>
          </w:rPr>
          <w:t>As per emission average observed at domestic as well as overseas facility, t</w:t>
        </w:r>
        <w:r w:rsidRPr="002A6E87">
          <w:rPr>
            <w:sz w:val="24"/>
            <w:szCs w:val="24"/>
          </w:rPr>
          <w:t>he production of 1 Kg</w:t>
        </w:r>
        <w:r>
          <w:rPr>
            <w:sz w:val="24"/>
            <w:szCs w:val="24"/>
          </w:rPr>
          <w:t xml:space="preserve"> epoxy</w:t>
        </w:r>
        <w:r w:rsidRPr="002A6E87">
          <w:rPr>
            <w:sz w:val="24"/>
            <w:szCs w:val="24"/>
          </w:rPr>
          <w:t xml:space="preserve"> resin is estimated to record GWP </w:t>
        </w:r>
        <w:r>
          <w:rPr>
            <w:sz w:val="24"/>
            <w:szCs w:val="24"/>
          </w:rPr>
          <w:t>ranges from 2.54 to 8.1</w:t>
        </w:r>
        <w:r w:rsidRPr="002A6E87">
          <w:rPr>
            <w:sz w:val="24"/>
            <w:szCs w:val="24"/>
          </w:rPr>
          <w:t xml:space="preserve"> implying a fair degree of GHG emissions and substantial amount of heat retention. </w:t>
        </w:r>
      </w:ins>
    </w:p>
    <w:p w14:paraId="3BD435C5" w14:textId="77777777" w:rsidR="002C04BC" w:rsidRDefault="002C04BC" w:rsidP="002C04BC">
      <w:pPr>
        <w:pStyle w:val="ListParagraph"/>
        <w:numPr>
          <w:ilvl w:val="0"/>
          <w:numId w:val="51"/>
        </w:numPr>
        <w:spacing w:line="360" w:lineRule="auto"/>
        <w:jc w:val="both"/>
        <w:rPr>
          <w:ins w:id="183" w:author="Hardik Malhotra" w:date="2021-11-25T16:53:00Z"/>
          <w:sz w:val="24"/>
          <w:szCs w:val="24"/>
        </w:rPr>
      </w:pPr>
      <w:ins w:id="184" w:author="Hardik Malhotra" w:date="2021-11-25T16:53:00Z">
        <w:r>
          <w:rPr>
            <w:sz w:val="24"/>
            <w:szCs w:val="24"/>
          </w:rPr>
          <w:t>As industry experts, different types of wet scrubbers are installed for different GHG emissions.</w:t>
        </w:r>
      </w:ins>
    </w:p>
    <w:p w14:paraId="70068D6F" w14:textId="77777777" w:rsidR="002C04BC" w:rsidRDefault="002C04BC" w:rsidP="00C24636">
      <w:pPr>
        <w:autoSpaceDE w:val="0"/>
        <w:autoSpaceDN w:val="0"/>
        <w:adjustRightInd w:val="0"/>
        <w:spacing w:after="0" w:line="360" w:lineRule="auto"/>
        <w:jc w:val="both"/>
        <w:rPr>
          <w:rFonts w:ascii="Arial" w:hAnsi="Arial" w:cs="Arial"/>
          <w:color w:val="000000"/>
          <w:sz w:val="24"/>
          <w:szCs w:val="24"/>
          <w:lang w:val="en-US"/>
        </w:rPr>
      </w:pPr>
    </w:p>
    <w:p w14:paraId="3F6AC90F" w14:textId="77777777"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3B2A03">
        <w:rPr>
          <w:rFonts w:ascii="Arial" w:hAnsi="Arial" w:cs="Arial"/>
          <w:b/>
          <w:bCs/>
          <w:color w:val="000000"/>
          <w:sz w:val="24"/>
          <w:szCs w:val="24"/>
          <w:lang w:val="en-US"/>
        </w:rPr>
        <w:t>(3)</w:t>
      </w:r>
      <w:r w:rsidRPr="00C24636">
        <w:rPr>
          <w:rFonts w:ascii="Arial" w:hAnsi="Arial" w:cs="Arial"/>
          <w:color w:val="000000"/>
          <w:sz w:val="24"/>
          <w:szCs w:val="24"/>
          <w:lang w:val="en-US"/>
        </w:rPr>
        <w:tab/>
      </w:r>
      <w:r w:rsidRPr="00C24636">
        <w:rPr>
          <w:rFonts w:ascii="Arial" w:hAnsi="Arial" w:cs="Arial"/>
          <w:b/>
          <w:bCs/>
          <w:color w:val="000000"/>
          <w:sz w:val="24"/>
          <w:szCs w:val="24"/>
          <w:lang w:val="en-US"/>
        </w:rPr>
        <w:t>Re-engineering Epoxy’s Hardening Component</w:t>
      </w:r>
    </w:p>
    <w:p w14:paraId="7EB01811" w14:textId="4F8796C2" w:rsidR="00C24636" w:rsidRPr="00C24636" w:rsidRDefault="00C24636" w:rsidP="00C24636">
      <w:pPr>
        <w:autoSpaceDE w:val="0"/>
        <w:autoSpaceDN w:val="0"/>
        <w:adjustRightInd w:val="0"/>
        <w:spacing w:after="0" w:line="360" w:lineRule="auto"/>
        <w:jc w:val="both"/>
        <w:rPr>
          <w:rFonts w:ascii="Arial" w:hAnsi="Arial" w:cs="Arial"/>
          <w:color w:val="000000"/>
          <w:sz w:val="24"/>
          <w:szCs w:val="24"/>
          <w:lang w:val="en-US"/>
        </w:rPr>
      </w:pPr>
      <w:r w:rsidRPr="00C24636">
        <w:rPr>
          <w:rFonts w:ascii="Arial" w:hAnsi="Arial" w:cs="Arial"/>
          <w:color w:val="000000"/>
          <w:sz w:val="24"/>
          <w:szCs w:val="24"/>
          <w:lang w:val="en-US"/>
        </w:rPr>
        <w:t>Usually, specially designed cured epoxy (resin and hardener mixed at the proper ratio and completely solidified) is NOT considered a “hazardous waste” and may be disposed of as non-</w:t>
      </w:r>
      <w:r w:rsidRPr="00C24636">
        <w:rPr>
          <w:rFonts w:ascii="Arial" w:hAnsi="Arial" w:cs="Arial"/>
          <w:color w:val="000000"/>
          <w:sz w:val="24"/>
          <w:szCs w:val="24"/>
          <w:lang w:val="en-US"/>
        </w:rPr>
        <w:lastRenderedPageBreak/>
        <w:t xml:space="preserve">hazardous solid waste material. One such cured Epoxy </w:t>
      </w:r>
      <w:r w:rsidR="00EA61A0" w:rsidRPr="00C24636">
        <w:rPr>
          <w:rFonts w:ascii="Arial" w:hAnsi="Arial" w:cs="Arial"/>
          <w:color w:val="000000"/>
          <w:sz w:val="24"/>
          <w:szCs w:val="24"/>
          <w:lang w:val="en-US"/>
        </w:rPr>
        <w:t>Resin is</w:t>
      </w:r>
      <w:r w:rsidRPr="00C24636">
        <w:rPr>
          <w:rFonts w:ascii="Arial" w:hAnsi="Arial" w:cs="Arial"/>
          <w:color w:val="000000"/>
          <w:sz w:val="24"/>
          <w:szCs w:val="24"/>
          <w:lang w:val="en-US"/>
        </w:rPr>
        <w:t xml:space="preserve">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which can likely be recycled at any facility like other plastic products. </w:t>
      </w:r>
    </w:p>
    <w:p w14:paraId="62662176" w14:textId="0C615098" w:rsidR="00C24636" w:rsidRDefault="00C24636" w:rsidP="00C24636">
      <w:pPr>
        <w:autoSpaceDE w:val="0"/>
        <w:autoSpaceDN w:val="0"/>
        <w:adjustRightInd w:val="0"/>
        <w:spacing w:after="0" w:line="360" w:lineRule="auto"/>
        <w:jc w:val="both"/>
        <w:rPr>
          <w:rFonts w:ascii="Arial" w:hAnsi="Arial" w:cs="Arial"/>
          <w:color w:val="000000"/>
          <w:sz w:val="24"/>
          <w:szCs w:val="24"/>
          <w:lang w:val="en-US"/>
        </w:rPr>
      </w:pPr>
      <w:proofErr w:type="spellStart"/>
      <w:r w:rsidRPr="00C24636">
        <w:rPr>
          <w:rFonts w:ascii="Arial" w:hAnsi="Arial" w:cs="Arial"/>
          <w:color w:val="000000"/>
          <w:sz w:val="24"/>
          <w:szCs w:val="24"/>
          <w:lang w:val="en-US"/>
        </w:rPr>
        <w:t>Recylamines</w:t>
      </w:r>
      <w:proofErr w:type="spellEnd"/>
      <w:r w:rsidRPr="00C24636">
        <w:rPr>
          <w:rFonts w:ascii="Arial" w:hAnsi="Arial" w:cs="Arial"/>
          <w:color w:val="000000"/>
          <w:sz w:val="24"/>
          <w:szCs w:val="24"/>
          <w:lang w:val="en-US"/>
        </w:rPr>
        <w:t xml:space="preserve"> are prepared by mixing bisphenol A </w:t>
      </w:r>
      <w:proofErr w:type="spellStart"/>
      <w:r w:rsidRPr="00C24636">
        <w:rPr>
          <w:rFonts w:ascii="Arial" w:hAnsi="Arial" w:cs="Arial"/>
          <w:color w:val="000000"/>
          <w:sz w:val="24"/>
          <w:szCs w:val="24"/>
          <w:lang w:val="en-US"/>
        </w:rPr>
        <w:t>diglycidyl</w:t>
      </w:r>
      <w:proofErr w:type="spellEnd"/>
      <w:r w:rsidRPr="00C24636">
        <w:rPr>
          <w:rFonts w:ascii="Arial" w:hAnsi="Arial" w:cs="Arial"/>
          <w:color w:val="000000"/>
          <w:sz w:val="24"/>
          <w:szCs w:val="24"/>
          <w:lang w:val="en-US"/>
        </w:rPr>
        <w:t xml:space="preserve"> ether with curing agents having amine groups that react with the ether’s epoxide groups to result into hard cross-linked molecules.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is the only type of completely recyclable epoxy resin adopted in India till date. Aditya Birla Chemicals acquired the use of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Technology from </w:t>
      </w:r>
      <w:proofErr w:type="spellStart"/>
      <w:r w:rsidRPr="00C24636">
        <w:rPr>
          <w:rFonts w:ascii="Arial" w:hAnsi="Arial" w:cs="Arial"/>
          <w:color w:val="000000"/>
          <w:sz w:val="24"/>
          <w:szCs w:val="24"/>
          <w:lang w:val="en-US"/>
        </w:rPr>
        <w:t>Connora</w:t>
      </w:r>
      <w:proofErr w:type="spellEnd"/>
      <w:r w:rsidRPr="00C24636">
        <w:rPr>
          <w:rFonts w:ascii="Arial" w:hAnsi="Arial" w:cs="Arial"/>
          <w:color w:val="000000"/>
          <w:sz w:val="24"/>
          <w:szCs w:val="24"/>
          <w:lang w:val="en-US"/>
        </w:rPr>
        <w:t xml:space="preserve"> Technologies in 2019. The great thing about epoxies with </w:t>
      </w:r>
      <w:proofErr w:type="spellStart"/>
      <w:r w:rsidRPr="00C24636">
        <w:rPr>
          <w:rFonts w:ascii="Arial" w:hAnsi="Arial" w:cs="Arial"/>
          <w:color w:val="000000"/>
          <w:sz w:val="24"/>
          <w:szCs w:val="24"/>
          <w:lang w:val="en-US"/>
        </w:rPr>
        <w:t>Recyclamine</w:t>
      </w:r>
      <w:proofErr w:type="spellEnd"/>
      <w:r w:rsidRPr="00C24636">
        <w:rPr>
          <w:rFonts w:ascii="Arial" w:hAnsi="Arial" w:cs="Arial"/>
          <w:color w:val="000000"/>
          <w:sz w:val="24"/>
          <w:szCs w:val="24"/>
          <w:lang w:val="en-US"/>
        </w:rPr>
        <w:t xml:space="preserve"> hardeners is that they can be completely recycled without pyrolysis.</w:t>
      </w:r>
    </w:p>
    <w:p w14:paraId="5EB507E0" w14:textId="39E5E7AC" w:rsidR="002B3794" w:rsidRDefault="002B3794" w:rsidP="002B3794">
      <w:pPr>
        <w:rPr>
          <w:rFonts w:ascii="Arial" w:hAnsi="Arial" w:cs="Arial"/>
          <w:b/>
          <w:bCs/>
          <w:sz w:val="24"/>
          <w:szCs w:val="24"/>
        </w:rPr>
      </w:pPr>
      <w:r w:rsidRPr="002B3794">
        <w:rPr>
          <w:rFonts w:ascii="Arial" w:hAnsi="Arial" w:cs="Arial"/>
          <w:b/>
          <w:bCs/>
          <w:sz w:val="24"/>
          <w:szCs w:val="24"/>
        </w:rPr>
        <w:t xml:space="preserve">(4) </w:t>
      </w:r>
      <w:proofErr w:type="spellStart"/>
      <w:r w:rsidRPr="002B3794">
        <w:rPr>
          <w:rFonts w:ascii="Arial" w:hAnsi="Arial" w:cs="Arial"/>
          <w:b/>
          <w:bCs/>
          <w:sz w:val="24"/>
          <w:szCs w:val="24"/>
        </w:rPr>
        <w:t>Sicomin</w:t>
      </w:r>
      <w:proofErr w:type="spellEnd"/>
      <w:r w:rsidRPr="002B3794">
        <w:rPr>
          <w:rFonts w:ascii="Arial" w:hAnsi="Arial" w:cs="Arial"/>
          <w:b/>
          <w:bCs/>
          <w:sz w:val="24"/>
          <w:szCs w:val="24"/>
        </w:rPr>
        <w:t xml:space="preserve"> and biobased epoxy resins </w:t>
      </w:r>
    </w:p>
    <w:p w14:paraId="35FB8A58" w14:textId="77777777"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Bio based epoxy resins are bio sourced resins which are produced by the epoxidation of renewable feedstocks such as unsaturated vegetable oils, saccharides, lignin, tannins, cardanols, terpenes, rosins etc. The resins are cured with the help of co-reactants called hardeners. The type of hardener depends upon the type of epoxy resin. The hardener itself can also be biobased. </w:t>
      </w:r>
    </w:p>
    <w:p w14:paraId="0DF723A5" w14:textId="77777777" w:rsidR="002B3794" w:rsidRPr="002B3794" w:rsidRDefault="002B3794" w:rsidP="002B3794">
      <w:pPr>
        <w:spacing w:line="360" w:lineRule="auto"/>
        <w:jc w:val="both"/>
        <w:rPr>
          <w:rFonts w:ascii="Arial" w:hAnsi="Arial" w:cs="Arial"/>
          <w:sz w:val="24"/>
          <w:szCs w:val="24"/>
        </w:rPr>
      </w:pPr>
      <w:proofErr w:type="spellStart"/>
      <w:r w:rsidRPr="002B3794">
        <w:rPr>
          <w:rFonts w:ascii="Arial" w:hAnsi="Arial" w:cs="Arial"/>
          <w:sz w:val="24"/>
          <w:szCs w:val="24"/>
        </w:rPr>
        <w:t>Sicomin</w:t>
      </w:r>
      <w:proofErr w:type="spellEnd"/>
      <w:r w:rsidRPr="002B3794">
        <w:rPr>
          <w:rFonts w:ascii="Arial" w:hAnsi="Arial" w:cs="Arial"/>
          <w:sz w:val="24"/>
          <w:szCs w:val="24"/>
        </w:rPr>
        <w:t xml:space="preserve"> is a leading manufacturer and formulator of advanced epoxy systems. The company manufacturers epoxy systems for application in aerospace, defence, marine, renewable energy, sports, and civil engineering. The products manufactured by the company are used in a variety of processes including infusion, RTM, pultrusion, hand layup etc. The company also offers high performance composite solutions with a range of core materials, fabric reinforcements, fillers, and consumables for the composites market. Some of the major products offered by the company include the biobased epoxy resins. </w:t>
      </w:r>
    </w:p>
    <w:p w14:paraId="5D1F23F7" w14:textId="77777777"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The resin and hardener are chosen </w:t>
      </w:r>
      <w:proofErr w:type="gramStart"/>
      <w:r w:rsidRPr="002B3794">
        <w:rPr>
          <w:rFonts w:ascii="Arial" w:hAnsi="Arial" w:cs="Arial"/>
          <w:sz w:val="24"/>
          <w:szCs w:val="24"/>
        </w:rPr>
        <w:t>on the basis of</w:t>
      </w:r>
      <w:proofErr w:type="gramEnd"/>
      <w:r w:rsidRPr="002B3794">
        <w:rPr>
          <w:rFonts w:ascii="Arial" w:hAnsi="Arial" w:cs="Arial"/>
          <w:sz w:val="24"/>
          <w:szCs w:val="24"/>
        </w:rPr>
        <w:t xml:space="preserve"> the end use application and process specification. The important parameters while choosing the resin and hardener are glass transition temperature of the cured epoxy resin and its viscosity. </w:t>
      </w:r>
    </w:p>
    <w:p w14:paraId="0EB3AF52" w14:textId="0745B171"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In case there is requirement of high-end properties in the final resin, the biobased epoxy resins can be blended with each other and with other natural resins as well. For improving the mechanical properties of the resin, materials such as inorganic fillers and glass fibres can be added to the resins. This is also done </w:t>
      </w:r>
      <w:proofErr w:type="gramStart"/>
      <w:r w:rsidRPr="002B3794">
        <w:rPr>
          <w:rFonts w:ascii="Arial" w:hAnsi="Arial" w:cs="Arial"/>
          <w:sz w:val="24"/>
          <w:szCs w:val="24"/>
        </w:rPr>
        <w:t>in order to</w:t>
      </w:r>
      <w:proofErr w:type="gramEnd"/>
      <w:r w:rsidRPr="002B3794">
        <w:rPr>
          <w:rFonts w:ascii="Arial" w:hAnsi="Arial" w:cs="Arial"/>
          <w:sz w:val="24"/>
          <w:szCs w:val="24"/>
        </w:rPr>
        <w:t xml:space="preserve"> reduce the cost of the resins. </w:t>
      </w:r>
    </w:p>
    <w:p w14:paraId="1E59A88B" w14:textId="77777777"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Some of the biobased epoxy resins available in the market are </w:t>
      </w:r>
      <w:proofErr w:type="spellStart"/>
      <w:r w:rsidRPr="002B3794">
        <w:rPr>
          <w:rFonts w:ascii="Arial" w:hAnsi="Arial" w:cs="Arial"/>
          <w:sz w:val="24"/>
          <w:szCs w:val="24"/>
        </w:rPr>
        <w:t>Greenpoxy</w:t>
      </w:r>
      <w:proofErr w:type="spellEnd"/>
      <w:r w:rsidRPr="002B3794">
        <w:rPr>
          <w:rFonts w:ascii="Arial" w:hAnsi="Arial" w:cs="Arial"/>
          <w:sz w:val="24"/>
          <w:szCs w:val="24"/>
        </w:rPr>
        <w:t xml:space="preserve">, Entropy Resins, </w:t>
      </w:r>
      <w:proofErr w:type="spellStart"/>
      <w:r w:rsidRPr="002B3794">
        <w:rPr>
          <w:rFonts w:ascii="Arial" w:hAnsi="Arial" w:cs="Arial"/>
          <w:sz w:val="24"/>
          <w:szCs w:val="24"/>
        </w:rPr>
        <w:t>Sicomin</w:t>
      </w:r>
      <w:proofErr w:type="spellEnd"/>
      <w:r w:rsidRPr="002B3794">
        <w:rPr>
          <w:rFonts w:ascii="Arial" w:hAnsi="Arial" w:cs="Arial"/>
          <w:sz w:val="24"/>
          <w:szCs w:val="24"/>
        </w:rPr>
        <w:t xml:space="preserve"> Epoxy Systems, One Epoxy, Wessex Resins, etc.</w:t>
      </w:r>
    </w:p>
    <w:p w14:paraId="43F58FF8" w14:textId="70A3A879" w:rsidR="002B3794" w:rsidRPr="002B3794" w:rsidRDefault="002B3794" w:rsidP="002B3794">
      <w:pPr>
        <w:spacing w:line="360" w:lineRule="auto"/>
        <w:jc w:val="both"/>
        <w:rPr>
          <w:rFonts w:ascii="Arial" w:hAnsi="Arial" w:cs="Arial"/>
          <w:sz w:val="24"/>
          <w:szCs w:val="24"/>
        </w:rPr>
      </w:pPr>
      <w:r w:rsidRPr="002B3794">
        <w:rPr>
          <w:rFonts w:ascii="Arial" w:hAnsi="Arial" w:cs="Arial"/>
          <w:sz w:val="24"/>
          <w:szCs w:val="24"/>
        </w:rPr>
        <w:t xml:space="preserve">The Biobased Epoxy resins are sources from renewable feedstocks and are environmentally friendly in nature hence are increasing in demand exponentially. The global demand for epoxy </w:t>
      </w:r>
      <w:r w:rsidRPr="002B3794">
        <w:rPr>
          <w:rFonts w:ascii="Arial" w:hAnsi="Arial" w:cs="Arial"/>
          <w:sz w:val="24"/>
          <w:szCs w:val="24"/>
        </w:rPr>
        <w:lastRenderedPageBreak/>
        <w:t>resins stood at around xxx and is expected to grow at a CAGR of xxx during the upcoming years till 2030.</w:t>
      </w:r>
    </w:p>
    <w:p w14:paraId="0E858CAC" w14:textId="0C0BF240" w:rsidR="00F27A38" w:rsidRPr="00F27A38" w:rsidRDefault="00F27A38" w:rsidP="00F27A38">
      <w:pPr>
        <w:rPr>
          <w:rFonts w:ascii="Arial" w:hAnsi="Arial" w:cs="Arial"/>
          <w:b/>
          <w:bCs/>
          <w:sz w:val="24"/>
          <w:szCs w:val="24"/>
        </w:rPr>
      </w:pPr>
      <w:bookmarkStart w:id="185" w:name="_Hlk84268205"/>
      <w:bookmarkEnd w:id="9"/>
      <w:r w:rsidRPr="00F27A38">
        <w:rPr>
          <w:rFonts w:ascii="Arial" w:hAnsi="Arial" w:cs="Arial"/>
          <w:b/>
          <w:bCs/>
          <w:sz w:val="24"/>
          <w:szCs w:val="24"/>
        </w:rPr>
        <w:t xml:space="preserve">(5) Emissions related to manufacturing of basic liquid epoxy resins </w:t>
      </w:r>
    </w:p>
    <w:p w14:paraId="34726240" w14:textId="77777777"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Liquid epoxy resin can be manufactured using a two-step process which includes the steps of coupling and dehydrochlorination. In the coupling step Epichlorohydrin is added to BPA to form </w:t>
      </w:r>
      <w:proofErr w:type="spellStart"/>
      <w:r w:rsidRPr="00F27A38">
        <w:rPr>
          <w:rFonts w:ascii="Arial" w:hAnsi="Arial" w:cs="Arial"/>
          <w:sz w:val="24"/>
          <w:szCs w:val="24"/>
        </w:rPr>
        <w:t>Dichlorohydrin</w:t>
      </w:r>
      <w:proofErr w:type="spellEnd"/>
      <w:r w:rsidRPr="00F27A38">
        <w:rPr>
          <w:rFonts w:ascii="Arial" w:hAnsi="Arial" w:cs="Arial"/>
          <w:sz w:val="24"/>
          <w:szCs w:val="24"/>
        </w:rPr>
        <w:t xml:space="preserve"> Ether which is an intermediate. The reaction is catalysed with sodium hydroxide, or Methyl Tributyl Ammonium Chloride, </w:t>
      </w:r>
      <w:proofErr w:type="spellStart"/>
      <w:r w:rsidRPr="00F27A38">
        <w:rPr>
          <w:rFonts w:ascii="Arial" w:hAnsi="Arial" w:cs="Arial"/>
          <w:sz w:val="24"/>
          <w:szCs w:val="24"/>
        </w:rPr>
        <w:t>Trimethylsulfonium</w:t>
      </w:r>
      <w:proofErr w:type="spellEnd"/>
      <w:r w:rsidRPr="00F27A38">
        <w:rPr>
          <w:rFonts w:ascii="Arial" w:hAnsi="Arial" w:cs="Arial"/>
          <w:sz w:val="24"/>
          <w:szCs w:val="24"/>
        </w:rPr>
        <w:t xml:space="preserve"> Iodide. The </w:t>
      </w:r>
      <w:proofErr w:type="spellStart"/>
      <w:r w:rsidRPr="00F27A38">
        <w:rPr>
          <w:rFonts w:ascii="Arial" w:hAnsi="Arial" w:cs="Arial"/>
          <w:sz w:val="24"/>
          <w:szCs w:val="24"/>
        </w:rPr>
        <w:t>Dichlorohydrin</w:t>
      </w:r>
      <w:proofErr w:type="spellEnd"/>
      <w:r w:rsidRPr="00F27A38">
        <w:rPr>
          <w:rFonts w:ascii="Arial" w:hAnsi="Arial" w:cs="Arial"/>
          <w:sz w:val="24"/>
          <w:szCs w:val="24"/>
        </w:rPr>
        <w:t xml:space="preserve"> intermediate formed in the coupling reaction is </w:t>
      </w:r>
      <w:proofErr w:type="spellStart"/>
      <w:r w:rsidRPr="00F27A38">
        <w:rPr>
          <w:rFonts w:ascii="Arial" w:hAnsi="Arial" w:cs="Arial"/>
          <w:sz w:val="24"/>
          <w:szCs w:val="24"/>
        </w:rPr>
        <w:t>dehydrochlorinated</w:t>
      </w:r>
      <w:proofErr w:type="spellEnd"/>
      <w:r w:rsidRPr="00F27A38">
        <w:rPr>
          <w:rFonts w:ascii="Arial" w:hAnsi="Arial" w:cs="Arial"/>
          <w:sz w:val="24"/>
          <w:szCs w:val="24"/>
        </w:rPr>
        <w:t xml:space="preserve"> in the next step with caustic soda to produce the liquid epoxy resin. Sodium Chloride, water, and Liquid Epoxy resin are final products. </w:t>
      </w:r>
    </w:p>
    <w:p w14:paraId="232FFAD5" w14:textId="77777777"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Excess ECH is removed either before or after the dehydrochlorination step. If it is removed before the step of dehydrochlorination, it is distilled off in two stages. After the first distillation, glycerol </w:t>
      </w:r>
      <w:proofErr w:type="spellStart"/>
      <w:r w:rsidRPr="00F27A38">
        <w:rPr>
          <w:rFonts w:ascii="Arial" w:hAnsi="Arial" w:cs="Arial"/>
          <w:sz w:val="24"/>
          <w:szCs w:val="24"/>
        </w:rPr>
        <w:t>dichlorohydrin</w:t>
      </w:r>
      <w:proofErr w:type="spellEnd"/>
      <w:r w:rsidRPr="00F27A38">
        <w:rPr>
          <w:rFonts w:ascii="Arial" w:hAnsi="Arial" w:cs="Arial"/>
          <w:sz w:val="24"/>
          <w:szCs w:val="24"/>
        </w:rPr>
        <w:t xml:space="preserve"> is added to the reaction mixture, after the second distillation, a solvent mixture of MIBK and isopropanol is added to the mixture and the solution is reacted to the 15% caustic soda solution. The solvent is removed by distillation. The Liquid Epoxy resin is filtered to remove any organic salt. </w:t>
      </w:r>
    </w:p>
    <w:p w14:paraId="02B67F18" w14:textId="33B00019"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It is in the two distillation processes where ECH emissions occur. Other sources of ECH emissions in the process include resin finishing, steam jet exhausts, vapour contamination from synthesis, storage tanks, wastewater, and equipment leaks. These can be reduced using various equipment such as water scrubber, carbon adsorption, and waste-water treatment, and LDAR. </w:t>
      </w:r>
    </w:p>
    <w:p w14:paraId="2E367AA9" w14:textId="77777777" w:rsidR="00F27A38" w:rsidRPr="00F27A38" w:rsidRDefault="00F27A38" w:rsidP="00F27A38">
      <w:pPr>
        <w:spacing w:line="360" w:lineRule="auto"/>
        <w:jc w:val="both"/>
        <w:rPr>
          <w:rFonts w:ascii="Arial" w:hAnsi="Arial" w:cs="Arial"/>
          <w:sz w:val="24"/>
          <w:szCs w:val="24"/>
        </w:rPr>
      </w:pPr>
      <w:r w:rsidRPr="00F27A38">
        <w:rPr>
          <w:rFonts w:ascii="Arial" w:hAnsi="Arial" w:cs="Arial"/>
          <w:sz w:val="24"/>
          <w:szCs w:val="24"/>
        </w:rPr>
        <w:t xml:space="preserve">ECH emissions are harmful in nature as acute (short-term) inhalation exposure to epichlorohydrin in the workplace causes irritation to the eyes, respiratory tract, and skin. At high levels of exposure, nausea, vomiting, cough, </w:t>
      </w:r>
      <w:proofErr w:type="spellStart"/>
      <w:r w:rsidRPr="00F27A38">
        <w:rPr>
          <w:rFonts w:ascii="Arial" w:hAnsi="Arial" w:cs="Arial"/>
          <w:sz w:val="24"/>
          <w:szCs w:val="24"/>
        </w:rPr>
        <w:t>labored</w:t>
      </w:r>
      <w:proofErr w:type="spellEnd"/>
      <w:r w:rsidRPr="00F27A38">
        <w:rPr>
          <w:rFonts w:ascii="Arial" w:hAnsi="Arial" w:cs="Arial"/>
          <w:sz w:val="24"/>
          <w:szCs w:val="24"/>
        </w:rPr>
        <w:t xml:space="preserve"> breathing, inflammation of the lung, pulmonary </w:t>
      </w:r>
      <w:proofErr w:type="spellStart"/>
      <w:r w:rsidRPr="00F27A38">
        <w:rPr>
          <w:rFonts w:ascii="Arial" w:hAnsi="Arial" w:cs="Arial"/>
          <w:sz w:val="24"/>
          <w:szCs w:val="24"/>
        </w:rPr>
        <w:t>edema</w:t>
      </w:r>
      <w:proofErr w:type="spellEnd"/>
      <w:r w:rsidRPr="00F27A38">
        <w:rPr>
          <w:rFonts w:ascii="Arial" w:hAnsi="Arial" w:cs="Arial"/>
          <w:sz w:val="24"/>
          <w:szCs w:val="24"/>
        </w:rPr>
        <w:t xml:space="preserve">, and renal lesions can also be observed. EPA has classified epichlorohydrin as a Group B2, probable human carcinogen. </w:t>
      </w:r>
    </w:p>
    <w:p w14:paraId="5A3F2551" w14:textId="5A029608" w:rsidR="00F27A38" w:rsidRDefault="00F27A38" w:rsidP="00ED7CBD">
      <w:pPr>
        <w:rPr>
          <w:rFonts w:ascii="Arial" w:eastAsia="Verdana" w:hAnsi="Arial" w:cs="Arial"/>
          <w:b/>
          <w:bCs/>
          <w:color w:val="000000" w:themeColor="text1"/>
          <w:kern w:val="24"/>
          <w:sz w:val="24"/>
          <w:szCs w:val="24"/>
        </w:rPr>
      </w:pPr>
    </w:p>
    <w:p w14:paraId="304295C3" w14:textId="0578200D" w:rsidR="00F27A38" w:rsidRDefault="00F27A38" w:rsidP="00ED7CBD">
      <w:pPr>
        <w:rPr>
          <w:rFonts w:ascii="Arial" w:eastAsia="Verdana" w:hAnsi="Arial" w:cs="Arial"/>
          <w:b/>
          <w:bCs/>
          <w:color w:val="000000" w:themeColor="text1"/>
          <w:kern w:val="24"/>
          <w:sz w:val="24"/>
          <w:szCs w:val="24"/>
        </w:rPr>
      </w:pPr>
    </w:p>
    <w:p w14:paraId="6C724DC4" w14:textId="781E3722" w:rsidR="00F27A38" w:rsidRDefault="00F27A38" w:rsidP="00ED7CBD">
      <w:pPr>
        <w:rPr>
          <w:rFonts w:ascii="Arial" w:eastAsia="Verdana" w:hAnsi="Arial" w:cs="Arial"/>
          <w:b/>
          <w:bCs/>
          <w:color w:val="000000" w:themeColor="text1"/>
          <w:kern w:val="24"/>
          <w:sz w:val="24"/>
          <w:szCs w:val="24"/>
        </w:rPr>
      </w:pPr>
    </w:p>
    <w:p w14:paraId="3EA92DE6" w14:textId="77777777" w:rsidR="00F27A38" w:rsidRDefault="00F27A38" w:rsidP="00ED7CBD">
      <w:pPr>
        <w:rPr>
          <w:rFonts w:ascii="Arial" w:eastAsia="Verdana" w:hAnsi="Arial" w:cs="Arial"/>
          <w:b/>
          <w:bCs/>
          <w:color w:val="000000" w:themeColor="text1"/>
          <w:kern w:val="24"/>
          <w:sz w:val="24"/>
          <w:szCs w:val="24"/>
        </w:rPr>
      </w:pPr>
    </w:p>
    <w:p w14:paraId="5CB87141" w14:textId="3AE357B9" w:rsidR="00FF26F2" w:rsidRDefault="00A83BEB" w:rsidP="00ED7CBD">
      <w:pPr>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C</w:t>
      </w:r>
      <w:r w:rsidRPr="00363CE1">
        <w:rPr>
          <w:rFonts w:ascii="Arial" w:eastAsia="Verdana" w:hAnsi="Arial" w:cs="Arial"/>
          <w:b/>
          <w:bCs/>
          <w:color w:val="000000" w:themeColor="text1"/>
          <w:kern w:val="24"/>
          <w:sz w:val="24"/>
          <w:szCs w:val="24"/>
        </w:rPr>
        <w:t>hapter</w:t>
      </w:r>
      <w:r w:rsidR="00FF26F2" w:rsidRPr="00363CE1">
        <w:rPr>
          <w:rFonts w:ascii="Arial" w:eastAsia="Verdana" w:hAnsi="Arial" w:cs="Arial"/>
          <w:b/>
          <w:bCs/>
          <w:color w:val="000000" w:themeColor="text1"/>
          <w:kern w:val="24"/>
          <w:sz w:val="24"/>
          <w:szCs w:val="24"/>
        </w:rPr>
        <w:t xml:space="preserve"> 3</w:t>
      </w:r>
      <w:r w:rsidR="00B3410E" w:rsidRPr="00363CE1">
        <w:rPr>
          <w:rFonts w:ascii="Arial" w:eastAsia="Verdana" w:hAnsi="Arial" w:cs="Arial"/>
          <w:b/>
          <w:bCs/>
          <w:color w:val="000000" w:themeColor="text1"/>
          <w:kern w:val="24"/>
          <w:sz w:val="24"/>
          <w:szCs w:val="24"/>
        </w:rPr>
        <w:t xml:space="preserve">. </w:t>
      </w:r>
      <w:r w:rsidR="00FF26F2" w:rsidRPr="00363CE1">
        <w:rPr>
          <w:rFonts w:ascii="Arial" w:eastAsia="Verdana" w:hAnsi="Arial" w:cs="Arial"/>
          <w:b/>
          <w:bCs/>
          <w:color w:val="000000" w:themeColor="text1"/>
          <w:kern w:val="24"/>
          <w:sz w:val="24"/>
          <w:szCs w:val="24"/>
        </w:rPr>
        <w:t>Market Outlook and Relevance of the Project</w:t>
      </w:r>
    </w:p>
    <w:p w14:paraId="211E37EB" w14:textId="77777777" w:rsidR="00F72EFA" w:rsidRPr="00363CE1" w:rsidRDefault="00F72EFA" w:rsidP="00F72EFA">
      <w:pPr>
        <w:jc w:val="center"/>
        <w:rPr>
          <w:rFonts w:ascii="Arial" w:eastAsia="Verdana" w:hAnsi="Arial" w:cs="Arial"/>
          <w:b/>
          <w:bCs/>
          <w:color w:val="000000" w:themeColor="text1"/>
          <w:kern w:val="24"/>
          <w:sz w:val="24"/>
          <w:szCs w:val="24"/>
        </w:rPr>
      </w:pPr>
    </w:p>
    <w:p w14:paraId="004FF5DA" w14:textId="77777777" w:rsidR="00B856A8" w:rsidRPr="00363CE1" w:rsidRDefault="00B856A8" w:rsidP="00B856A8">
      <w:pPr>
        <w:rPr>
          <w:rFonts w:ascii="Arial"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 Demand Supply Outlook – Global Epoxy Resin Market</w:t>
      </w:r>
    </w:p>
    <w:p w14:paraId="6975CB35" w14:textId="7BA5FA2C" w:rsidR="00B856A8" w:rsidRPr="00363CE1" w:rsidRDefault="00B856A8" w:rsidP="00B856A8">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F0E0E"/>
          <w:kern w:val="24"/>
          <w:sz w:val="24"/>
          <w:szCs w:val="24"/>
        </w:rPr>
        <w:t xml:space="preserve">Global Epoxy Resin Demand, By Volume </w:t>
      </w:r>
      <w:bookmarkStart w:id="186" w:name="_Hlk85726195"/>
      <w:r w:rsidRPr="00363CE1">
        <w:rPr>
          <w:rFonts w:ascii="Arial" w:eastAsia="Verdana" w:hAnsi="Arial" w:cs="Arial"/>
          <w:b/>
          <w:bCs/>
          <w:color w:val="0F0E0E"/>
          <w:kern w:val="24"/>
          <w:sz w:val="24"/>
          <w:szCs w:val="24"/>
        </w:rPr>
        <w:t>(Thousand Tonnes)</w:t>
      </w:r>
      <w:bookmarkEnd w:id="186"/>
      <w:r w:rsidRPr="00363CE1">
        <w:rPr>
          <w:rFonts w:ascii="Arial" w:eastAsia="Verdana" w:hAnsi="Arial" w:cs="Arial"/>
          <w:b/>
          <w:bCs/>
          <w:color w:val="0F0E0E"/>
          <w:kern w:val="24"/>
          <w:sz w:val="24"/>
          <w:szCs w:val="24"/>
        </w:rPr>
        <w:t>, 2015–2030F</w:t>
      </w:r>
    </w:p>
    <w:p w14:paraId="0F7AC8F0" w14:textId="0151AEF4" w:rsidR="00FF26F2" w:rsidRDefault="00C16586" w:rsidP="00FF26F2">
      <w:pPr>
        <w:pStyle w:val="Footer"/>
        <w:spacing w:line="480" w:lineRule="auto"/>
        <w:ind w:right="-90"/>
        <w:jc w:val="both"/>
        <w:rPr>
          <w:bCs/>
        </w:rPr>
        <w:sectPr w:rsidR="00FF26F2" w:rsidSect="00813F09">
          <w:type w:val="continuous"/>
          <w:pgSz w:w="11906" w:h="16838" w:code="9"/>
          <w:pgMar w:top="1134" w:right="74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60000" behindDoc="0" locked="0" layoutInCell="1" allowOverlap="1" wp14:anchorId="0F5B88FE" wp14:editId="31545B91">
                <wp:simplePos x="0" y="0"/>
                <wp:positionH relativeFrom="margin">
                  <wp:posOffset>4735195</wp:posOffset>
                </wp:positionH>
                <wp:positionV relativeFrom="paragraph">
                  <wp:posOffset>1710055</wp:posOffset>
                </wp:positionV>
                <wp:extent cx="1680210" cy="292735"/>
                <wp:effectExtent l="0" t="0" r="0" b="0"/>
                <wp:wrapNone/>
                <wp:docPr id="109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5B88FE" id="_x0000_s1038" type="#_x0000_t202" style="position:absolute;left:0;text-align:left;margin-left:372.85pt;margin-top:134.65pt;width:132.3pt;height:23.0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AlowEAADADAAAOAAAAZHJzL2Uyb0RvYy54bWysUsFu2zAMvQ/YPwi6L3K8tWu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" filled="f" stroked="f">
                <v:textbox style="mso-fit-shape-to-text:t">
                  <w:txbxContent>
                    <w:p w14:paraId="0A46516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F26F2">
        <w:rPr>
          <w:noProof/>
        </w:rPr>
        <mc:AlternateContent>
          <mc:Choice Requires="wps">
            <w:drawing>
              <wp:anchor distT="0" distB="0" distL="114300" distR="114300" simplePos="0" relativeHeight="252113920" behindDoc="0" locked="0" layoutInCell="1" allowOverlap="1" wp14:anchorId="78BAE881" wp14:editId="041D4166">
                <wp:simplePos x="0" y="0"/>
                <wp:positionH relativeFrom="column">
                  <wp:posOffset>4181475</wp:posOffset>
                </wp:positionH>
                <wp:positionV relativeFrom="paragraph">
                  <wp:posOffset>1813560</wp:posOffset>
                </wp:positionV>
                <wp:extent cx="1651000" cy="723265"/>
                <wp:effectExtent l="0" t="0" r="0" b="0"/>
                <wp:wrapNone/>
                <wp:docPr id="5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8BAE881" id="Rectangle 1" o:spid="_x0000_s1039" style="position:absolute;left:0;text-align:left;margin-left:329.25pt;margin-top:142.8pt;width:130pt;height:56.9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" filled="f" stroked="f" strokeweight="1pt">
                <v:textbox>
                  <w:txbxContent>
                    <w:p w14:paraId="5C35CFD2"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w:t>
                      </w:r>
                    </w:p>
                    <w:p w14:paraId="17728F3F"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0EE2334" w14:textId="77777777" w:rsidR="00FF26F2" w:rsidRDefault="00FF26F2" w:rsidP="00E7067C">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 xml:space="preserve">    5.19% By Volume</w:t>
                      </w:r>
                    </w:p>
                  </w:txbxContent>
                </v:textbox>
              </v:rect>
            </w:pict>
          </mc:Fallback>
        </mc:AlternateContent>
      </w:r>
      <w:r w:rsidR="00FF26F2" w:rsidRPr="00102FDC">
        <w:rPr>
          <w:bCs/>
          <w:noProof/>
          <w:sz w:val="20"/>
          <w:szCs w:val="20"/>
        </w:rPr>
        <w:drawing>
          <wp:inline distT="0" distB="0" distL="0" distR="0" wp14:anchorId="1E7DB4A7" wp14:editId="716285BF">
            <wp:extent cx="6457950" cy="2118995"/>
            <wp:effectExtent l="0" t="0" r="0" b="0"/>
            <wp:docPr id="69" name="Chart 69">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FF26F2">
        <w:rPr>
          <w:noProof/>
        </w:rPr>
        <mc:AlternateContent>
          <mc:Choice Requires="wps">
            <w:drawing>
              <wp:anchor distT="0" distB="0" distL="114300" distR="114300" simplePos="0" relativeHeight="252112896" behindDoc="0" locked="0" layoutInCell="1" allowOverlap="1" wp14:anchorId="1D88D124" wp14:editId="6BB1EA38">
                <wp:simplePos x="0" y="0"/>
                <wp:positionH relativeFrom="column">
                  <wp:posOffset>495300</wp:posOffset>
                </wp:positionH>
                <wp:positionV relativeFrom="paragraph">
                  <wp:posOffset>1826895</wp:posOffset>
                </wp:positionV>
                <wp:extent cx="1651000" cy="723265"/>
                <wp:effectExtent l="0" t="0" r="0" b="0"/>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1D88D124" id="_x0000_s1040" style="position:absolute;left:0;text-align:left;margin-left:39pt;margin-top:143.85pt;width:130pt;height:56.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" filled="f" stroked="f" strokeweight="1pt">
                <v:textbox>
                  <w:txbxContent>
                    <w:p w14:paraId="6AC94805"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46DCE89E"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3D4D888" w14:textId="77777777" w:rsidR="00FF26F2" w:rsidRPr="00E7067C" w:rsidRDefault="00FF26F2" w:rsidP="00FF26F2">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3.44% By Volume</w:t>
                      </w:r>
                    </w:p>
                  </w:txbxContent>
                </v:textbox>
              </v:rect>
            </w:pict>
          </mc:Fallback>
        </mc:AlternateContent>
      </w:r>
    </w:p>
    <w:p w14:paraId="3909FC53" w14:textId="6E16F213" w:rsidR="00FF26F2" w:rsidRDefault="00FF26F2" w:rsidP="00040B88">
      <w:pPr>
        <w:pStyle w:val="Footer"/>
        <w:spacing w:before="162" w:line="480" w:lineRule="auto"/>
        <w:ind w:right="-90"/>
        <w:jc w:val="both"/>
        <w:rPr>
          <w:bCs/>
        </w:rPr>
      </w:pPr>
    </w:p>
    <w:p w14:paraId="13CAE873" w14:textId="297B6970" w:rsidR="005D1E61" w:rsidRPr="00363CE1" w:rsidRDefault="005D1E61" w:rsidP="005D1E61">
      <w:pPr>
        <w:rPr>
          <w:rFonts w:ascii="Arial" w:hAnsi="Arial" w:cs="Arial"/>
          <w:b/>
          <w:bCs/>
          <w:color w:val="000000" w:themeColor="text1"/>
          <w:kern w:val="24"/>
          <w:sz w:val="24"/>
          <w:szCs w:val="24"/>
        </w:rPr>
      </w:pPr>
      <w:r w:rsidRPr="00363CE1">
        <w:rPr>
          <w:rFonts w:ascii="Arial" w:hAnsi="Arial" w:cs="Arial"/>
          <w:b/>
          <w:bCs/>
          <w:color w:val="000000" w:themeColor="text1"/>
          <w:kern w:val="24"/>
          <w:sz w:val="24"/>
          <w:szCs w:val="24"/>
        </w:rPr>
        <w:t>Global Epoxy Resin Demand-Supply Scenario, 2015-2030F (Thousand Tonnes)</w:t>
      </w:r>
    </w:p>
    <w:p w14:paraId="2D4E6D08" w14:textId="1782E441" w:rsidR="00040B88" w:rsidRPr="00363CE1" w:rsidRDefault="00471C64" w:rsidP="00040B88">
      <w:pPr>
        <w:pStyle w:val="Footer"/>
        <w:spacing w:before="162" w:line="480" w:lineRule="auto"/>
        <w:ind w:right="-90"/>
        <w:jc w:val="both"/>
        <w:rPr>
          <w:bCs/>
        </w:rPr>
      </w:pPr>
      <w:r>
        <w:rPr>
          <w:noProof/>
        </w:rPr>
        <mc:AlternateContent>
          <mc:Choice Requires="wps">
            <w:drawing>
              <wp:anchor distT="0" distB="0" distL="114300" distR="114300" simplePos="0" relativeHeight="252157952" behindDoc="0" locked="0" layoutInCell="1" allowOverlap="1" wp14:anchorId="04E173AC" wp14:editId="49AF8316">
                <wp:simplePos x="0" y="0"/>
                <wp:positionH relativeFrom="margin">
                  <wp:posOffset>4801870</wp:posOffset>
                </wp:positionH>
                <wp:positionV relativeFrom="paragraph">
                  <wp:posOffset>3356610</wp:posOffset>
                </wp:positionV>
                <wp:extent cx="1680210" cy="292735"/>
                <wp:effectExtent l="0" t="0" r="0" b="0"/>
                <wp:wrapNone/>
                <wp:docPr id="1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4E173AC" id="_x0000_s1041" type="#_x0000_t202" style="position:absolute;left:0;text-align:left;margin-left:378.1pt;margin-top:264.3pt;width:132.3pt;height:23.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" filled="f" stroked="f">
                <v:textbox style="mso-fit-shape-to-text:t">
                  <w:txbxContent>
                    <w:p w14:paraId="2B23F2D2"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78" w:type="dxa"/>
        <w:jc w:val="center"/>
        <w:tblCellMar>
          <w:left w:w="0" w:type="dxa"/>
          <w:right w:w="0" w:type="dxa"/>
        </w:tblCellMar>
        <w:tblLook w:val="0600" w:firstRow="0" w:lastRow="0" w:firstColumn="0" w:lastColumn="0" w:noHBand="1" w:noVBand="1"/>
      </w:tblPr>
      <w:tblGrid>
        <w:gridCol w:w="2558"/>
        <w:gridCol w:w="1315"/>
        <w:gridCol w:w="1630"/>
        <w:gridCol w:w="1415"/>
        <w:gridCol w:w="1630"/>
        <w:gridCol w:w="1630"/>
      </w:tblGrid>
      <w:tr w:rsidR="00040B88" w:rsidRPr="005A24CE" w14:paraId="3C893990" w14:textId="77777777" w:rsidTr="007A5B18">
        <w:trPr>
          <w:trHeight w:val="549"/>
          <w:jc w:val="center"/>
        </w:trPr>
        <w:tc>
          <w:tcPr>
            <w:tcW w:w="2558"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34B98F45" w14:textId="3B999B22"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Parameters</w:t>
            </w:r>
          </w:p>
        </w:tc>
        <w:tc>
          <w:tcPr>
            <w:tcW w:w="1315"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DBA08DB"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2015</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74F29BA3"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2020</w:t>
            </w:r>
          </w:p>
        </w:tc>
        <w:tc>
          <w:tcPr>
            <w:tcW w:w="1415"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A49B381"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2021E</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87815EF"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2025F</w:t>
            </w:r>
          </w:p>
        </w:tc>
        <w:tc>
          <w:tcPr>
            <w:tcW w:w="1630"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1EE42E5" w14:textId="77777777" w:rsidR="00040B88"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2030F</w:t>
            </w:r>
          </w:p>
        </w:tc>
      </w:tr>
      <w:tr w:rsidR="00040B88" w:rsidRPr="005A24CE" w14:paraId="5051EB90" w14:textId="77777777" w:rsidTr="007A5B18">
        <w:trPr>
          <w:trHeight w:val="549"/>
          <w:jc w:val="center"/>
        </w:trPr>
        <w:tc>
          <w:tcPr>
            <w:tcW w:w="2558"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7721224" w14:textId="72104C29"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Installed Capacity</w:t>
            </w:r>
          </w:p>
        </w:tc>
        <w:tc>
          <w:tcPr>
            <w:tcW w:w="1315"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E2EDE32"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3766</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0F0C6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4484</w:t>
            </w:r>
          </w:p>
        </w:tc>
        <w:tc>
          <w:tcPr>
            <w:tcW w:w="1415"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75B2548" w14:textId="4B888718"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45</w:t>
            </w:r>
            <w:r w:rsidR="00973918" w:rsidRPr="005A24CE">
              <w:rPr>
                <w:rFonts w:ascii="Arial" w:hAnsi="Arial" w:cs="Arial"/>
                <w:color w:val="000000"/>
                <w:sz w:val="20"/>
                <w:szCs w:val="20"/>
              </w:rPr>
              <w:t>34</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EB2038A" w14:textId="5C2813D3" w:rsidR="00040B88" w:rsidRPr="005A24CE" w:rsidRDefault="00D6343D" w:rsidP="009A6290">
            <w:pPr>
              <w:pStyle w:val="Footer"/>
              <w:spacing w:before="162" w:line="480" w:lineRule="auto"/>
              <w:ind w:right="-90"/>
              <w:jc w:val="center"/>
              <w:rPr>
                <w:rFonts w:ascii="Arial" w:hAnsi="Arial" w:cs="Arial"/>
                <w:bCs/>
                <w:color w:val="000000" w:themeColor="text1"/>
                <w:sz w:val="20"/>
                <w:szCs w:val="20"/>
              </w:rPr>
            </w:pPr>
            <w:r>
              <w:rPr>
                <w:rFonts w:ascii="Arial" w:hAnsi="Arial" w:cs="Arial"/>
                <w:color w:val="000000"/>
                <w:sz w:val="20"/>
                <w:szCs w:val="20"/>
              </w:rPr>
              <w:t>4785</w:t>
            </w:r>
          </w:p>
        </w:tc>
        <w:tc>
          <w:tcPr>
            <w:tcW w:w="1630"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3E8A71" w14:textId="6FAED3A6" w:rsidR="00040B88" w:rsidRPr="005A24CE" w:rsidRDefault="00D6343D" w:rsidP="009A6290">
            <w:pPr>
              <w:pStyle w:val="Footer"/>
              <w:spacing w:before="162" w:line="480" w:lineRule="auto"/>
              <w:ind w:right="-90"/>
              <w:jc w:val="center"/>
              <w:rPr>
                <w:rFonts w:ascii="Arial" w:hAnsi="Arial" w:cs="Arial"/>
                <w:bCs/>
                <w:color w:val="000000" w:themeColor="text1"/>
                <w:sz w:val="20"/>
                <w:szCs w:val="20"/>
              </w:rPr>
            </w:pPr>
            <w:r>
              <w:rPr>
                <w:rFonts w:ascii="Arial" w:hAnsi="Arial" w:cs="Arial"/>
                <w:color w:val="000000"/>
                <w:sz w:val="20"/>
                <w:szCs w:val="20"/>
              </w:rPr>
              <w:t>4785</w:t>
            </w:r>
          </w:p>
        </w:tc>
      </w:tr>
      <w:tr w:rsidR="00040B88" w:rsidRPr="005A24CE" w14:paraId="623FE15B" w14:textId="77777777" w:rsidTr="007A5B18">
        <w:trPr>
          <w:trHeight w:val="549"/>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71C6DD55" w14:textId="1A731A6A"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Production</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606E7"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2866</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EE3C407"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3246</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E420FB"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3485</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4D1E7E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3724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3BA0433"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4119</w:t>
            </w:r>
          </w:p>
        </w:tc>
      </w:tr>
      <w:tr w:rsidR="00040B88" w:rsidRPr="005A24CE" w14:paraId="53169B71" w14:textId="77777777" w:rsidTr="007A5B18">
        <w:trPr>
          <w:trHeight w:val="549"/>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47B54F2D" w14:textId="4CC9153F" w:rsidR="00040B88" w:rsidRPr="005A24CE" w:rsidRDefault="00040B88" w:rsidP="009A6290">
            <w:pPr>
              <w:pStyle w:val="Footer"/>
              <w:spacing w:before="162" w:line="480" w:lineRule="auto"/>
              <w:ind w:right="-90"/>
              <w:jc w:val="center"/>
              <w:rPr>
                <w:rFonts w:ascii="Arial" w:hAnsi="Arial" w:cs="Arial"/>
                <w:bCs/>
                <w:sz w:val="20"/>
                <w:szCs w:val="20"/>
              </w:rPr>
            </w:pPr>
            <w:r w:rsidRPr="005A24CE">
              <w:rPr>
                <w:rFonts w:ascii="Arial" w:hAnsi="Arial" w:cs="Arial"/>
                <w:b/>
                <w:bCs/>
                <w:sz w:val="20"/>
                <w:szCs w:val="20"/>
              </w:rPr>
              <w:t>Total Demand</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AB5980"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2754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954968"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3261</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B2E06AD"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3494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FC30A44"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4400</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86DB070"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5511</w:t>
            </w:r>
          </w:p>
        </w:tc>
      </w:tr>
      <w:tr w:rsidR="00040B88" w:rsidRPr="005A24CE" w14:paraId="6C178D88" w14:textId="77777777" w:rsidTr="007A5B18">
        <w:trPr>
          <w:trHeight w:val="678"/>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A441462" w14:textId="77777777" w:rsidR="009A6290" w:rsidRPr="005A24CE" w:rsidRDefault="00040B88"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(Y-O-Y Growth Rate</w:t>
            </w:r>
          </w:p>
          <w:p w14:paraId="25562754" w14:textId="2FE96A64" w:rsidR="00040B88" w:rsidRPr="005A24CE" w:rsidRDefault="009A6290" w:rsidP="009A6290">
            <w:pPr>
              <w:pStyle w:val="Footer"/>
              <w:spacing w:before="162" w:line="480" w:lineRule="auto"/>
              <w:ind w:right="-90"/>
              <w:jc w:val="center"/>
              <w:rPr>
                <w:rFonts w:ascii="Arial" w:hAnsi="Arial" w:cs="Arial"/>
                <w:bCs/>
                <w:i/>
                <w:iCs/>
                <w:sz w:val="20"/>
                <w:szCs w:val="20"/>
              </w:rPr>
            </w:pPr>
            <w:r w:rsidRPr="005A24CE">
              <w:rPr>
                <w:rFonts w:ascii="Arial" w:hAnsi="Arial" w:cs="Arial"/>
                <w:bCs/>
                <w:i/>
                <w:iCs/>
                <w:sz w:val="20"/>
                <w:szCs w:val="20"/>
              </w:rPr>
              <w:t>(In Percentage)</w:t>
            </w:r>
          </w:p>
        </w:tc>
        <w:tc>
          <w:tcPr>
            <w:tcW w:w="13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52F7CDB" w14:textId="08547698" w:rsidR="00040B88" w:rsidRPr="005A24CE" w:rsidRDefault="00FF26F2"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w:t>
            </w:r>
            <w:r w:rsidR="00040B88" w:rsidRPr="005A24CE">
              <w:rPr>
                <w:rFonts w:ascii="Arial" w:hAnsi="Arial" w:cs="Arial"/>
                <w:color w:val="000000"/>
                <w:sz w:val="20"/>
                <w:szCs w:val="20"/>
              </w:rPr>
              <w:t>.</w:t>
            </w:r>
            <w:r w:rsidRPr="005A24CE">
              <w:rPr>
                <w:rFonts w:ascii="Arial" w:hAnsi="Arial" w:cs="Arial"/>
                <w:color w:val="000000"/>
                <w:sz w:val="20"/>
                <w:szCs w:val="20"/>
              </w:rPr>
              <w:t>25</w:t>
            </w:r>
            <w:r w:rsidR="00040B88" w:rsidRPr="005A24CE">
              <w:rPr>
                <w:rFonts w:ascii="Arial" w:hAnsi="Arial" w:cs="Arial"/>
                <w:color w:val="000000"/>
                <w:sz w:val="20"/>
                <w:szCs w:val="20"/>
              </w:rPr>
              <w:t>%</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9D5D85E"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-3.08%</w:t>
            </w: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BDA5CE6"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7.14%</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2AB9B8"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5.45%</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923C3B2" w14:textId="77777777" w:rsidR="00040B88" w:rsidRPr="005A24CE" w:rsidRDefault="00040B88"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4.37%</w:t>
            </w:r>
          </w:p>
        </w:tc>
      </w:tr>
      <w:tr w:rsidR="00B06BBB" w:rsidRPr="005A24CE" w14:paraId="11DBE69B" w14:textId="77777777" w:rsidTr="007A5B18">
        <w:trPr>
          <w:trHeight w:val="56"/>
          <w:jc w:val="center"/>
        </w:trPr>
        <w:tc>
          <w:tcPr>
            <w:tcW w:w="2558"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5E9D7CA3" w14:textId="77777777" w:rsidR="00B06BBB" w:rsidRPr="005A24CE" w:rsidDel="002163E7" w:rsidRDefault="00B06BBB" w:rsidP="009A6290">
            <w:pPr>
              <w:pStyle w:val="Footer"/>
              <w:spacing w:before="162" w:line="480" w:lineRule="auto"/>
              <w:ind w:right="-90"/>
              <w:jc w:val="center"/>
              <w:rPr>
                <w:rFonts w:ascii="Arial" w:hAnsi="Arial" w:cs="Arial"/>
                <w:b/>
                <w:bCs/>
                <w:sz w:val="20"/>
                <w:szCs w:val="20"/>
              </w:rPr>
            </w:pPr>
            <w:r w:rsidRPr="005A24CE">
              <w:rPr>
                <w:rFonts w:ascii="Arial" w:hAnsi="Arial" w:cs="Arial"/>
                <w:b/>
                <w:bCs/>
                <w:sz w:val="20"/>
                <w:szCs w:val="20"/>
              </w:rPr>
              <w:t>Demand – Supply Gap</w:t>
            </w:r>
          </w:p>
        </w:tc>
        <w:tc>
          <w:tcPr>
            <w:tcW w:w="2945" w:type="dxa"/>
            <w:gridSpan w:val="2"/>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131988F7" w14:textId="31D80A24"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p>
        </w:tc>
        <w:tc>
          <w:tcPr>
            <w:tcW w:w="1415"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5A8396E"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-9</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1B018AA"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-676</w:t>
            </w:r>
          </w:p>
        </w:tc>
        <w:tc>
          <w:tcPr>
            <w:tcW w:w="1630"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BAEF438" w14:textId="77777777" w:rsidR="00B06BBB" w:rsidRPr="005A24CE" w:rsidRDefault="00B06BBB" w:rsidP="009A6290">
            <w:pPr>
              <w:pStyle w:val="Footer"/>
              <w:spacing w:before="162" w:line="480" w:lineRule="auto"/>
              <w:ind w:right="-90"/>
              <w:jc w:val="center"/>
              <w:rPr>
                <w:rFonts w:ascii="Arial" w:hAnsi="Arial" w:cs="Arial"/>
                <w:bCs/>
                <w:color w:val="000000" w:themeColor="text1"/>
                <w:sz w:val="20"/>
                <w:szCs w:val="20"/>
              </w:rPr>
            </w:pPr>
            <w:r w:rsidRPr="005A24CE">
              <w:rPr>
                <w:rFonts w:ascii="Arial" w:hAnsi="Arial" w:cs="Arial"/>
                <w:color w:val="000000"/>
                <w:sz w:val="20"/>
                <w:szCs w:val="20"/>
              </w:rPr>
              <w:t>-1392</w:t>
            </w:r>
          </w:p>
        </w:tc>
      </w:tr>
    </w:tbl>
    <w:p w14:paraId="6D15949C" w14:textId="77777777" w:rsidR="00471C64" w:rsidRDefault="00471C64" w:rsidP="005A24CE">
      <w:pPr>
        <w:pStyle w:val="Footer"/>
        <w:spacing w:before="162" w:line="360" w:lineRule="auto"/>
        <w:jc w:val="center"/>
        <w:rPr>
          <w:rFonts w:ascii="Arial" w:hAnsi="Arial" w:cs="Arial"/>
          <w:b/>
        </w:rPr>
      </w:pPr>
    </w:p>
    <w:p w14:paraId="5CC68389" w14:textId="77777777" w:rsidR="00471C64" w:rsidRDefault="00471C64" w:rsidP="005A24CE">
      <w:pPr>
        <w:pStyle w:val="Footer"/>
        <w:spacing w:before="162" w:line="360" w:lineRule="auto"/>
        <w:jc w:val="center"/>
        <w:rPr>
          <w:rFonts w:ascii="Arial" w:hAnsi="Arial" w:cs="Arial"/>
          <w:b/>
        </w:rPr>
      </w:pPr>
    </w:p>
    <w:p w14:paraId="11072A46" w14:textId="77777777" w:rsidR="00471C64" w:rsidRDefault="00471C64" w:rsidP="005A24CE">
      <w:pPr>
        <w:pStyle w:val="Footer"/>
        <w:spacing w:before="162" w:line="360" w:lineRule="auto"/>
        <w:jc w:val="center"/>
        <w:rPr>
          <w:rFonts w:ascii="Arial" w:hAnsi="Arial" w:cs="Arial"/>
          <w:b/>
        </w:rPr>
      </w:pPr>
    </w:p>
    <w:p w14:paraId="3AC05D9D" w14:textId="46B10B31" w:rsidR="007F4362" w:rsidRPr="005A24CE" w:rsidRDefault="00EB2F0C" w:rsidP="005A24CE">
      <w:pPr>
        <w:pStyle w:val="Footer"/>
        <w:spacing w:before="162" w:line="360" w:lineRule="auto"/>
        <w:jc w:val="center"/>
        <w:rPr>
          <w:rFonts w:ascii="Arial" w:hAnsi="Arial" w:cs="Arial"/>
          <w:b/>
        </w:rPr>
      </w:pPr>
      <w:r w:rsidRPr="005A24CE">
        <w:rPr>
          <w:rFonts w:ascii="Arial" w:hAnsi="Arial" w:cs="Arial"/>
          <w:b/>
        </w:rPr>
        <w:t xml:space="preserve">Market </w:t>
      </w:r>
      <w:r w:rsidR="008C0F1C" w:rsidRPr="005A24CE">
        <w:rPr>
          <w:rFonts w:ascii="Arial" w:hAnsi="Arial" w:cs="Arial"/>
          <w:b/>
        </w:rPr>
        <w:t>Overview</w:t>
      </w:r>
      <w:r w:rsidRPr="005A24CE">
        <w:rPr>
          <w:rFonts w:ascii="Arial" w:hAnsi="Arial" w:cs="Arial"/>
          <w:b/>
        </w:rPr>
        <w:t xml:space="preserve"> </w:t>
      </w:r>
      <w:r w:rsidR="008C0F1C" w:rsidRPr="005A24CE">
        <w:rPr>
          <w:rFonts w:ascii="Arial" w:hAnsi="Arial" w:cs="Arial"/>
          <w:b/>
        </w:rPr>
        <w:t>(Post Covid)</w:t>
      </w:r>
    </w:p>
    <w:tbl>
      <w:tblPr>
        <w:tblpPr w:leftFromText="180" w:rightFromText="180" w:vertAnchor="page" w:horzAnchor="margin" w:tblpY="3433"/>
        <w:tblW w:w="6222" w:type="dxa"/>
        <w:tblLook w:val="04A0" w:firstRow="1" w:lastRow="0" w:firstColumn="1" w:lastColumn="0" w:noHBand="0" w:noVBand="1"/>
      </w:tblPr>
      <w:tblGrid>
        <w:gridCol w:w="1875"/>
        <w:gridCol w:w="1075"/>
        <w:gridCol w:w="818"/>
        <w:gridCol w:w="818"/>
        <w:gridCol w:w="818"/>
        <w:gridCol w:w="818"/>
      </w:tblGrid>
      <w:tr w:rsidR="00745ED8" w:rsidRPr="005A24CE" w14:paraId="338455C7" w14:textId="77777777" w:rsidTr="00EB2F0C">
        <w:trPr>
          <w:trHeight w:val="1131"/>
        </w:trPr>
        <w:tc>
          <w:tcPr>
            <w:tcW w:w="187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BFD7E65"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Arial" w:hAnsi="Arial" w:cs="Arial"/>
                <w:b/>
                <w:bCs/>
                <w:color w:val="000000"/>
                <w:sz w:val="20"/>
                <w:szCs w:val="20"/>
              </w:rPr>
              <w:lastRenderedPageBreak/>
              <w:t>Demand Scenario</w:t>
            </w:r>
          </w:p>
        </w:tc>
        <w:tc>
          <w:tcPr>
            <w:tcW w:w="1075" w:type="dxa"/>
            <w:tcBorders>
              <w:top w:val="single" w:sz="8" w:space="0" w:color="FFFFFF"/>
              <w:left w:val="nil"/>
              <w:bottom w:val="single" w:sz="12" w:space="0" w:color="FFFFFF"/>
              <w:right w:val="single" w:sz="8" w:space="0" w:color="FFFFFF"/>
            </w:tcBorders>
            <w:shd w:val="clear" w:color="000000" w:fill="70AD47"/>
            <w:vAlign w:val="center"/>
            <w:hideMark/>
          </w:tcPr>
          <w:p w14:paraId="36E6BEA3"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2020</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D2C33CD"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2021E</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3CC2F57"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2024F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3B40FDB7"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2028F</w:t>
            </w:r>
          </w:p>
        </w:tc>
        <w:tc>
          <w:tcPr>
            <w:tcW w:w="818" w:type="dxa"/>
            <w:tcBorders>
              <w:top w:val="single" w:sz="8" w:space="0" w:color="FFFFFF"/>
              <w:left w:val="nil"/>
              <w:bottom w:val="single" w:sz="12" w:space="0" w:color="FFFFFF"/>
              <w:right w:val="single" w:sz="8" w:space="0" w:color="FFFFFF"/>
            </w:tcBorders>
            <w:shd w:val="clear" w:color="000000" w:fill="70AD47"/>
            <w:vAlign w:val="center"/>
            <w:hideMark/>
          </w:tcPr>
          <w:p w14:paraId="4752188B" w14:textId="77777777" w:rsidR="00745ED8" w:rsidRPr="005A24CE" w:rsidRDefault="00745ED8" w:rsidP="00EB2F0C">
            <w:pPr>
              <w:spacing w:after="0" w:line="240" w:lineRule="auto"/>
              <w:jc w:val="center"/>
              <w:rPr>
                <w:rFonts w:ascii="Arial" w:eastAsia="Times New Roman" w:hAnsi="Arial" w:cs="Arial"/>
                <w:b/>
                <w:bCs/>
                <w:color w:val="000000"/>
                <w:sz w:val="20"/>
                <w:szCs w:val="20"/>
                <w:lang w:val="en-US"/>
              </w:rPr>
            </w:pPr>
            <w:r w:rsidRPr="005A24CE">
              <w:rPr>
                <w:rFonts w:ascii="Arial" w:eastAsia="Times New Roman" w:hAnsi="Arial" w:cs="Arial"/>
                <w:b/>
                <w:bCs/>
                <w:color w:val="000000"/>
                <w:sz w:val="20"/>
                <w:szCs w:val="20"/>
              </w:rPr>
              <w:t>2030F</w:t>
            </w:r>
          </w:p>
        </w:tc>
      </w:tr>
      <w:tr w:rsidR="00C14CD9" w:rsidRPr="005A24CE" w14:paraId="13D8D475" w14:textId="77777777" w:rsidTr="00EB2F0C">
        <w:trPr>
          <w:trHeight w:val="1184"/>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76DB7F7E" w14:textId="5AB00551"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Realistic</w:t>
            </w:r>
          </w:p>
        </w:tc>
        <w:tc>
          <w:tcPr>
            <w:tcW w:w="1075" w:type="dxa"/>
            <w:tcBorders>
              <w:top w:val="nil"/>
              <w:left w:val="nil"/>
              <w:bottom w:val="single" w:sz="8" w:space="0" w:color="FFFFFF"/>
              <w:right w:val="single" w:sz="8" w:space="0" w:color="FFFFFF"/>
            </w:tcBorders>
            <w:shd w:val="clear" w:color="000000" w:fill="D5E3CF"/>
            <w:vAlign w:val="center"/>
            <w:hideMark/>
          </w:tcPr>
          <w:p w14:paraId="5DB6FA8F" w14:textId="0C27D22C"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4FB72E78" w14:textId="6C996CA9"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3494</w:t>
            </w:r>
          </w:p>
        </w:tc>
        <w:tc>
          <w:tcPr>
            <w:tcW w:w="818" w:type="dxa"/>
            <w:tcBorders>
              <w:top w:val="nil"/>
              <w:left w:val="nil"/>
              <w:bottom w:val="single" w:sz="8" w:space="0" w:color="FFFFFF"/>
              <w:right w:val="single" w:sz="8" w:space="0" w:color="FFFFFF"/>
            </w:tcBorders>
            <w:shd w:val="clear" w:color="000000" w:fill="D5E3CF"/>
            <w:vAlign w:val="center"/>
            <w:hideMark/>
          </w:tcPr>
          <w:p w14:paraId="417E885C" w14:textId="4121658B"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4172</w:t>
            </w:r>
          </w:p>
        </w:tc>
        <w:tc>
          <w:tcPr>
            <w:tcW w:w="818" w:type="dxa"/>
            <w:tcBorders>
              <w:top w:val="nil"/>
              <w:left w:val="nil"/>
              <w:bottom w:val="single" w:sz="8" w:space="0" w:color="FFFFFF"/>
              <w:right w:val="single" w:sz="8" w:space="0" w:color="FFFFFF"/>
            </w:tcBorders>
            <w:shd w:val="clear" w:color="000000" w:fill="D5E3CF"/>
            <w:vAlign w:val="center"/>
            <w:hideMark/>
          </w:tcPr>
          <w:p w14:paraId="2E42184D" w14:textId="1A46EB30"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5055</w:t>
            </w:r>
          </w:p>
        </w:tc>
        <w:tc>
          <w:tcPr>
            <w:tcW w:w="818" w:type="dxa"/>
            <w:tcBorders>
              <w:top w:val="nil"/>
              <w:left w:val="nil"/>
              <w:bottom w:val="single" w:sz="8" w:space="0" w:color="FFFFFF"/>
              <w:right w:val="single" w:sz="8" w:space="0" w:color="FFFFFF"/>
            </w:tcBorders>
            <w:shd w:val="clear" w:color="000000" w:fill="D5E3CF"/>
            <w:vAlign w:val="center"/>
            <w:hideMark/>
          </w:tcPr>
          <w:p w14:paraId="38AB0482" w14:textId="37669A1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5511</w:t>
            </w:r>
          </w:p>
        </w:tc>
      </w:tr>
      <w:tr w:rsidR="00C14CD9" w:rsidRPr="005A24CE" w14:paraId="2CCFBE0B"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EBF1E9"/>
            <w:vAlign w:val="center"/>
            <w:hideMark/>
          </w:tcPr>
          <w:p w14:paraId="005B4F32" w14:textId="5FD36E8F"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Optimistic</w:t>
            </w:r>
          </w:p>
        </w:tc>
        <w:tc>
          <w:tcPr>
            <w:tcW w:w="1075" w:type="dxa"/>
            <w:tcBorders>
              <w:top w:val="nil"/>
              <w:left w:val="nil"/>
              <w:bottom w:val="single" w:sz="8" w:space="0" w:color="FFFFFF"/>
              <w:right w:val="single" w:sz="8" w:space="0" w:color="FFFFFF"/>
            </w:tcBorders>
            <w:shd w:val="clear" w:color="000000" w:fill="EBF1E9"/>
            <w:vAlign w:val="center"/>
            <w:hideMark/>
          </w:tcPr>
          <w:p w14:paraId="49F9D79A" w14:textId="799BC3C9"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EBF1E9"/>
            <w:vAlign w:val="center"/>
            <w:hideMark/>
          </w:tcPr>
          <w:p w14:paraId="10D10FC2" w14:textId="57353F1C"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3576</w:t>
            </w:r>
          </w:p>
        </w:tc>
        <w:tc>
          <w:tcPr>
            <w:tcW w:w="818" w:type="dxa"/>
            <w:tcBorders>
              <w:top w:val="nil"/>
              <w:left w:val="nil"/>
              <w:bottom w:val="single" w:sz="8" w:space="0" w:color="FFFFFF"/>
              <w:right w:val="single" w:sz="8" w:space="0" w:color="FFFFFF"/>
            </w:tcBorders>
            <w:shd w:val="clear" w:color="000000" w:fill="EBF1E9"/>
            <w:vAlign w:val="center"/>
            <w:hideMark/>
          </w:tcPr>
          <w:p w14:paraId="3F563B0D" w14:textId="418EB54E"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4580</w:t>
            </w:r>
          </w:p>
        </w:tc>
        <w:tc>
          <w:tcPr>
            <w:tcW w:w="818" w:type="dxa"/>
            <w:tcBorders>
              <w:top w:val="nil"/>
              <w:left w:val="nil"/>
              <w:bottom w:val="single" w:sz="8" w:space="0" w:color="FFFFFF"/>
              <w:right w:val="single" w:sz="8" w:space="0" w:color="FFFFFF"/>
            </w:tcBorders>
            <w:shd w:val="clear" w:color="000000" w:fill="EBF1E9"/>
            <w:vAlign w:val="center"/>
            <w:hideMark/>
          </w:tcPr>
          <w:p w14:paraId="6A2436B0" w14:textId="76D9328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6100</w:t>
            </w:r>
          </w:p>
        </w:tc>
        <w:tc>
          <w:tcPr>
            <w:tcW w:w="818" w:type="dxa"/>
            <w:tcBorders>
              <w:top w:val="nil"/>
              <w:left w:val="nil"/>
              <w:bottom w:val="single" w:sz="8" w:space="0" w:color="FFFFFF"/>
              <w:right w:val="single" w:sz="8" w:space="0" w:color="FFFFFF"/>
            </w:tcBorders>
            <w:shd w:val="clear" w:color="000000" w:fill="EBF1E9"/>
            <w:vAlign w:val="center"/>
            <w:hideMark/>
          </w:tcPr>
          <w:p w14:paraId="0A52FD65" w14:textId="3FFA6628"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6974</w:t>
            </w:r>
          </w:p>
        </w:tc>
      </w:tr>
      <w:tr w:rsidR="00C14CD9" w:rsidRPr="005A24CE" w14:paraId="3590DEF5" w14:textId="77777777" w:rsidTr="00EB2F0C">
        <w:trPr>
          <w:trHeight w:val="1131"/>
        </w:trPr>
        <w:tc>
          <w:tcPr>
            <w:tcW w:w="1875" w:type="dxa"/>
            <w:tcBorders>
              <w:top w:val="nil"/>
              <w:left w:val="single" w:sz="8" w:space="0" w:color="FFFFFF"/>
              <w:bottom w:val="single" w:sz="8" w:space="0" w:color="FFFFFF"/>
              <w:right w:val="single" w:sz="8" w:space="0" w:color="FFFFFF"/>
            </w:tcBorders>
            <w:shd w:val="clear" w:color="000000" w:fill="D5E3CF"/>
            <w:vAlign w:val="center"/>
            <w:hideMark/>
          </w:tcPr>
          <w:p w14:paraId="38BA883C" w14:textId="6CE65EF8"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lang w:val="en-US"/>
              </w:rPr>
              <w:t>Pessimistic</w:t>
            </w:r>
          </w:p>
        </w:tc>
        <w:tc>
          <w:tcPr>
            <w:tcW w:w="1075" w:type="dxa"/>
            <w:tcBorders>
              <w:top w:val="nil"/>
              <w:left w:val="nil"/>
              <w:bottom w:val="single" w:sz="8" w:space="0" w:color="FFFFFF"/>
              <w:right w:val="single" w:sz="8" w:space="0" w:color="FFFFFF"/>
            </w:tcBorders>
            <w:shd w:val="clear" w:color="000000" w:fill="D5E3CF"/>
            <w:vAlign w:val="center"/>
            <w:hideMark/>
          </w:tcPr>
          <w:p w14:paraId="67093046" w14:textId="2429ACEA"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3261</w:t>
            </w:r>
          </w:p>
        </w:tc>
        <w:tc>
          <w:tcPr>
            <w:tcW w:w="818" w:type="dxa"/>
            <w:tcBorders>
              <w:top w:val="nil"/>
              <w:left w:val="nil"/>
              <w:bottom w:val="single" w:sz="8" w:space="0" w:color="FFFFFF"/>
              <w:right w:val="single" w:sz="8" w:space="0" w:color="FFFFFF"/>
            </w:tcBorders>
            <w:shd w:val="clear" w:color="000000" w:fill="D5E3CF"/>
            <w:vAlign w:val="center"/>
            <w:hideMark/>
          </w:tcPr>
          <w:p w14:paraId="668DDC65" w14:textId="1125B120"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3395</w:t>
            </w:r>
          </w:p>
        </w:tc>
        <w:tc>
          <w:tcPr>
            <w:tcW w:w="818" w:type="dxa"/>
            <w:tcBorders>
              <w:top w:val="nil"/>
              <w:left w:val="nil"/>
              <w:bottom w:val="single" w:sz="8" w:space="0" w:color="FFFFFF"/>
              <w:right w:val="single" w:sz="8" w:space="0" w:color="FFFFFF"/>
            </w:tcBorders>
            <w:shd w:val="clear" w:color="000000" w:fill="D5E3CF"/>
            <w:vAlign w:val="center"/>
            <w:hideMark/>
          </w:tcPr>
          <w:p w14:paraId="6B4D0F44" w14:textId="62D58FC1"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3718</w:t>
            </w:r>
          </w:p>
        </w:tc>
        <w:tc>
          <w:tcPr>
            <w:tcW w:w="818" w:type="dxa"/>
            <w:tcBorders>
              <w:top w:val="nil"/>
              <w:left w:val="nil"/>
              <w:bottom w:val="single" w:sz="8" w:space="0" w:color="FFFFFF"/>
              <w:right w:val="single" w:sz="8" w:space="0" w:color="FFFFFF"/>
            </w:tcBorders>
            <w:shd w:val="clear" w:color="000000" w:fill="D5E3CF"/>
            <w:vAlign w:val="center"/>
            <w:hideMark/>
          </w:tcPr>
          <w:p w14:paraId="064F9838" w14:textId="22FBAD62"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4008</w:t>
            </w:r>
          </w:p>
        </w:tc>
        <w:tc>
          <w:tcPr>
            <w:tcW w:w="818" w:type="dxa"/>
            <w:tcBorders>
              <w:top w:val="nil"/>
              <w:left w:val="nil"/>
              <w:bottom w:val="single" w:sz="8" w:space="0" w:color="FFFFFF"/>
              <w:right w:val="single" w:sz="8" w:space="0" w:color="FFFFFF"/>
            </w:tcBorders>
            <w:shd w:val="clear" w:color="000000" w:fill="D5E3CF"/>
            <w:vAlign w:val="center"/>
            <w:hideMark/>
          </w:tcPr>
          <w:p w14:paraId="368F6134" w14:textId="5F72CCA4" w:rsidR="00C14CD9" w:rsidRPr="005A24CE" w:rsidRDefault="00C14CD9" w:rsidP="00C14CD9">
            <w:pPr>
              <w:spacing w:after="0" w:line="240" w:lineRule="auto"/>
              <w:jc w:val="center"/>
              <w:rPr>
                <w:rFonts w:ascii="Arial" w:eastAsia="Times New Roman" w:hAnsi="Arial" w:cs="Arial"/>
                <w:b/>
                <w:bCs/>
                <w:color w:val="000000"/>
                <w:sz w:val="20"/>
                <w:szCs w:val="20"/>
                <w:lang w:val="en-US"/>
              </w:rPr>
            </w:pPr>
            <w:r w:rsidRPr="005A24CE">
              <w:rPr>
                <w:rFonts w:ascii="Arial" w:hAnsi="Arial" w:cs="Arial"/>
                <w:b/>
                <w:bCs/>
                <w:color w:val="000000"/>
                <w:sz w:val="20"/>
                <w:szCs w:val="20"/>
              </w:rPr>
              <w:t>4121</w:t>
            </w:r>
          </w:p>
        </w:tc>
      </w:tr>
    </w:tbl>
    <w:p w14:paraId="7F334A2C" w14:textId="550B45FD" w:rsidR="00745ED8" w:rsidRPr="005A24CE" w:rsidRDefault="00203A8C" w:rsidP="00040B88">
      <w:pPr>
        <w:pStyle w:val="Footer"/>
        <w:spacing w:before="162" w:line="360" w:lineRule="auto"/>
        <w:jc w:val="both"/>
        <w:rPr>
          <w:rFonts w:ascii="Arial" w:hAnsi="Arial" w:cs="Arial"/>
          <w:b/>
        </w:rPr>
      </w:pPr>
      <w:del w:id="187" w:author="Hardik Malhotra" w:date="2021-11-25T17:41:00Z">
        <w:r w:rsidRPr="00F95A82" w:rsidDel="003042BB">
          <w:rPr>
            <w:bCs/>
            <w:noProof/>
          </w:rPr>
          <mc:AlternateContent>
            <mc:Choice Requires="wps">
              <w:drawing>
                <wp:anchor distT="0" distB="0" distL="114300" distR="114300" simplePos="0" relativeHeight="252119040" behindDoc="0" locked="0" layoutInCell="1" allowOverlap="1" wp14:anchorId="7FDF69EA" wp14:editId="2C88D667">
                  <wp:simplePos x="0" y="0"/>
                  <wp:positionH relativeFrom="column">
                    <wp:posOffset>6977627</wp:posOffset>
                  </wp:positionH>
                  <wp:positionV relativeFrom="paragraph">
                    <wp:posOffset>512437</wp:posOffset>
                  </wp:positionV>
                  <wp:extent cx="2944849" cy="1950527"/>
                  <wp:effectExtent l="0" t="0" r="27305" b="12065"/>
                  <wp:wrapNone/>
                  <wp:docPr id="93" name="Rectangle 17"/>
                  <wp:cNvGraphicFramePr/>
                  <a:graphic xmlns:a="http://schemas.openxmlformats.org/drawingml/2006/main">
                    <a:graphicData uri="http://schemas.microsoft.com/office/word/2010/wordprocessingShape">
                      <wps:wsp>
                        <wps:cNvSpPr/>
                        <wps:spPr>
                          <a:xfrm>
                            <a:off x="0" y="0"/>
                            <a:ext cx="2944849" cy="195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CDD21B" w14:textId="01B698A9" w:rsidR="00F95A82" w:rsidRDefault="00F95A82" w:rsidP="00F95A82">
                              <w:pPr>
                                <w:jc w:val="center"/>
                                <w:rPr>
                                  <w:rFonts w:hAnsi="Calibri"/>
                                  <w:color w:val="FFFFFF" w:themeColor="light1"/>
                                  <w:kern w:val="24"/>
                                  <w:sz w:val="36"/>
                                  <w:szCs w:val="36"/>
                                </w:rPr>
                              </w:pPr>
                              <w:del w:id="188" w:author="Hardik Malhotra" w:date="2021-11-25T17:41:00Z">
                                <w:r w:rsidDel="003042BB">
                                  <w:rPr>
                                    <w:rFonts w:hAnsi="Calibri"/>
                                    <w:color w:val="FFFFFF" w:themeColor="light1"/>
                                    <w:kern w:val="24"/>
                                    <w:sz w:val="36"/>
                                    <w:szCs w:val="36"/>
                                  </w:rPr>
                                  <w:delText>M</w:delText>
                                </w:r>
                              </w:del>
                              <w:proofErr w:type="spellStart"/>
                              <w:r>
                                <w:rPr>
                                  <w:rFonts w:hAnsi="Calibri"/>
                                  <w:color w:val="FFFFFF" w:themeColor="light1"/>
                                  <w:kern w:val="24"/>
                                  <w:sz w:val="36"/>
                                  <w:szCs w:val="36"/>
                                </w:rPr>
                                <w:t>arket</w:t>
                              </w:r>
                              <w:proofErr w:type="spellEnd"/>
                              <w:r>
                                <w:rPr>
                                  <w:rFonts w:hAnsi="Calibri"/>
                                  <w:color w:val="FFFFFF" w:themeColor="light1"/>
                                  <w:kern w:val="24"/>
                                  <w:sz w:val="36"/>
                                  <w:szCs w:val="36"/>
                                </w:rPr>
                                <w:t xml:space="preserve"> Leader such as Hexion, Olin, Huntsman and Kukdo are leveraging their market position to benefit from secular growth trends in composite sector</w:t>
                              </w:r>
                            </w:p>
                          </w:txbxContent>
                        </wps:txbx>
                        <wps:bodyPr rtlCol="0" anchor="ctr"/>
                      </wps:wsp>
                    </a:graphicData>
                  </a:graphic>
                </wp:anchor>
              </w:drawing>
            </mc:Choice>
            <mc:Fallback>
              <w:pict>
                <v:rect w14:anchorId="7FDF69EA" id="Rectangle 17" o:spid="_x0000_s1042" style="position:absolute;left:0;text-align:left;margin-left:549.4pt;margin-top:40.35pt;width:231.9pt;height:153.6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" fillcolor="#4472c4 [3204]" strokecolor="#1f3763 [1604]" strokeweight="1pt">
                  <v:textbox>
                    <w:txbxContent>
                      <w:p w14:paraId="54CDD21B" w14:textId="01B698A9" w:rsidR="00F95A82" w:rsidRDefault="00F95A82" w:rsidP="00F95A82">
                        <w:pPr>
                          <w:jc w:val="center"/>
                          <w:rPr>
                            <w:rFonts w:hAnsi="Calibri"/>
                            <w:color w:val="FFFFFF" w:themeColor="light1"/>
                            <w:kern w:val="24"/>
                            <w:sz w:val="36"/>
                            <w:szCs w:val="36"/>
                          </w:rPr>
                        </w:pPr>
                        <w:del w:id="189" w:author="Hardik Malhotra" w:date="2021-11-25T17:41:00Z">
                          <w:r w:rsidDel="003042BB">
                            <w:rPr>
                              <w:rFonts w:hAnsi="Calibri"/>
                              <w:color w:val="FFFFFF" w:themeColor="light1"/>
                              <w:kern w:val="24"/>
                              <w:sz w:val="36"/>
                              <w:szCs w:val="36"/>
                            </w:rPr>
                            <w:delText>M</w:delText>
                          </w:r>
                        </w:del>
                        <w:proofErr w:type="spellStart"/>
                        <w:r>
                          <w:rPr>
                            <w:rFonts w:hAnsi="Calibri"/>
                            <w:color w:val="FFFFFF" w:themeColor="light1"/>
                            <w:kern w:val="24"/>
                            <w:sz w:val="36"/>
                            <w:szCs w:val="36"/>
                          </w:rPr>
                          <w:t>arket</w:t>
                        </w:r>
                        <w:proofErr w:type="spellEnd"/>
                        <w:r>
                          <w:rPr>
                            <w:rFonts w:hAnsi="Calibri"/>
                            <w:color w:val="FFFFFF" w:themeColor="light1"/>
                            <w:kern w:val="24"/>
                            <w:sz w:val="36"/>
                            <w:szCs w:val="36"/>
                          </w:rPr>
                          <w:t xml:space="preserve"> Leader such as Hexion, Olin, Huntsman and Kukdo are leveraging their market position to benefit from secular growth trends in composite sector</w:t>
                        </w:r>
                      </w:p>
                    </w:txbxContent>
                  </v:textbox>
                </v:rect>
              </w:pict>
            </mc:Fallback>
          </mc:AlternateContent>
        </w:r>
      </w:del>
      <w:r w:rsidR="00EB2F0C" w:rsidRPr="005A24CE">
        <w:rPr>
          <w:rFonts w:ascii="Arial" w:hAnsi="Arial" w:cs="Arial"/>
          <w:b/>
        </w:rPr>
        <w:t>Global Epoxy Resin Demand Outlook, Realistic, Optimistic and Pessimistic, 2021E - 2030F</w:t>
      </w:r>
      <w:r w:rsidR="00C14CD9" w:rsidRPr="005A24CE">
        <w:rPr>
          <w:rFonts w:ascii="Arial" w:hAnsi="Arial" w:cs="Arial"/>
          <w:b/>
        </w:rPr>
        <w:t xml:space="preserve"> </w:t>
      </w:r>
      <w:r w:rsidR="00C14CD9" w:rsidRPr="005A24CE">
        <w:rPr>
          <w:rFonts w:ascii="Arial" w:eastAsia="Verdana" w:hAnsi="Arial" w:cs="Arial"/>
          <w:b/>
          <w:bCs/>
          <w:color w:val="0F0E0E"/>
          <w:kern w:val="24"/>
        </w:rPr>
        <w:t>(Thousand Tonnes)</w:t>
      </w:r>
    </w:p>
    <w:p w14:paraId="40774289" w14:textId="131C19A1" w:rsidR="00B06BBB" w:rsidRDefault="00C14CD9" w:rsidP="00040B88">
      <w:pPr>
        <w:pStyle w:val="Footer"/>
        <w:spacing w:before="162" w:line="360" w:lineRule="auto"/>
        <w:jc w:val="both"/>
        <w:rPr>
          <w:bCs/>
        </w:rPr>
      </w:pPr>
      <w:r w:rsidRPr="00E7067C">
        <w:rPr>
          <w:bCs/>
          <w:noProof/>
        </w:rPr>
        <mc:AlternateContent>
          <mc:Choice Requires="wpg">
            <w:drawing>
              <wp:anchor distT="0" distB="0" distL="114300" distR="114300" simplePos="0" relativeHeight="252115968" behindDoc="0" locked="0" layoutInCell="1" allowOverlap="1" wp14:anchorId="2ACAFAE4" wp14:editId="62E09F9F">
                <wp:simplePos x="0" y="0"/>
                <wp:positionH relativeFrom="column">
                  <wp:posOffset>4236862</wp:posOffset>
                </wp:positionH>
                <wp:positionV relativeFrom="paragraph">
                  <wp:posOffset>133350</wp:posOffset>
                </wp:positionV>
                <wp:extent cx="2146667" cy="3859530"/>
                <wp:effectExtent l="0" t="0" r="0" b="0"/>
                <wp:wrapNone/>
                <wp:docPr id="70" name="Group 4"/>
                <wp:cNvGraphicFramePr/>
                <a:graphic xmlns:a="http://schemas.openxmlformats.org/drawingml/2006/main">
                  <a:graphicData uri="http://schemas.microsoft.com/office/word/2010/wordprocessingGroup">
                    <wpg:wgp>
                      <wpg:cNvGrpSpPr/>
                      <wpg:grpSpPr>
                        <a:xfrm>
                          <a:off x="0" y="0"/>
                          <a:ext cx="2146667" cy="3859530"/>
                          <a:chOff x="1998319" y="0"/>
                          <a:chExt cx="1866317" cy="3415690"/>
                        </a:xfrm>
                      </wpg:grpSpPr>
                      <wpg:grpSp>
                        <wpg:cNvPr id="73" name="Group 73"/>
                        <wpg:cNvGrpSpPr/>
                        <wpg:grpSpPr>
                          <a:xfrm>
                            <a:off x="2009963" y="528878"/>
                            <a:ext cx="1465331" cy="2719843"/>
                            <a:chOff x="2009963" y="528878"/>
                            <a:chExt cx="1465331" cy="2719843"/>
                          </a:xfrm>
                        </wpg:grpSpPr>
                        <wps:wsp>
                          <wps:cNvPr id="75" name="Straight Connector 75"/>
                          <wps:cNvCnPr>
                            <a:cxnSpLocks/>
                          </wps:cNvCnPr>
                          <wps:spPr>
                            <a:xfrm>
                              <a:off x="2102527" y="528878"/>
                              <a:ext cx="1372767" cy="0"/>
                            </a:xfrm>
                            <a:prstGeom prst="line">
                              <a:avLst/>
                            </a:prstGeom>
                            <a:ln w="28575">
                              <a:solidFill>
                                <a:srgbClr val="F0397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a:cxnSpLocks/>
                          </wps:cNvCnPr>
                          <wps:spPr>
                            <a:xfrm>
                              <a:off x="2090654" y="1503654"/>
                              <a:ext cx="1372767" cy="0"/>
                            </a:xfrm>
                            <a:prstGeom prst="line">
                              <a:avLst/>
                            </a:prstGeom>
                            <a:ln w="28575">
                              <a:solidFill>
                                <a:srgbClr val="088EFF"/>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cxnSpLocks/>
                          </wps:cNvCnPr>
                          <wps:spPr>
                            <a:xfrm>
                              <a:off x="2102527" y="2483408"/>
                              <a:ext cx="1372767" cy="0"/>
                            </a:xfrm>
                            <a:prstGeom prst="line">
                              <a:avLst/>
                            </a:prstGeom>
                            <a:ln w="28575">
                              <a:solidFill>
                                <a:srgbClr val="18875D"/>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a:cxnSpLocks/>
                          </wps:cNvCnPr>
                          <wps:spPr>
                            <a:xfrm>
                              <a:off x="2009963" y="3248721"/>
                              <a:ext cx="1372767" cy="0"/>
                            </a:xfrm>
                            <a:prstGeom prst="line">
                              <a:avLst/>
                            </a:prstGeom>
                            <a:ln w="28575">
                              <a:solidFill>
                                <a:srgbClr val="F64E2A"/>
                              </a:solidFill>
                            </a:ln>
                          </wps:spPr>
                          <wps:style>
                            <a:lnRef idx="1">
                              <a:schemeClr val="accent1"/>
                            </a:lnRef>
                            <a:fillRef idx="0">
                              <a:schemeClr val="accent1"/>
                            </a:fillRef>
                            <a:effectRef idx="0">
                              <a:schemeClr val="accent1"/>
                            </a:effectRef>
                            <a:fontRef idx="minor">
                              <a:schemeClr val="tx1"/>
                            </a:fontRef>
                          </wps:style>
                          <wps:bodyPr/>
                        </wps:wsp>
                      </wpg:grpSp>
                      <wps:wsp>
                        <wps:cNvPr id="83" name="TextBox 6"/>
                        <wps:cNvSpPr txBox="1"/>
                        <wps:spPr>
                          <a:xfrm>
                            <a:off x="2009960" y="0"/>
                            <a:ext cx="1700753" cy="760095"/>
                          </a:xfrm>
                          <a:prstGeom prst="rect">
                            <a:avLst/>
                          </a:prstGeom>
                          <a:noFill/>
                        </wps:spPr>
                        <wps:txb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wps:txbx>
                        <wps:bodyPr wrap="square" rtlCol="0">
                          <a:noAutofit/>
                        </wps:bodyPr>
                      </wps:wsp>
                      <wps:wsp>
                        <wps:cNvPr id="85" name="TextBox 8"/>
                        <wps:cNvSpPr txBox="1"/>
                        <wps:spPr>
                          <a:xfrm>
                            <a:off x="1998319" y="2655595"/>
                            <a:ext cx="1750188" cy="760095"/>
                          </a:xfrm>
                          <a:prstGeom prst="rect">
                            <a:avLst/>
                          </a:prstGeom>
                          <a:noFill/>
                        </wps:spPr>
                        <wps:txb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wps:txbx>
                        <wps:bodyPr wrap="square" rtlCol="0">
                          <a:noAutofit/>
                        </wps:bodyPr>
                      </wps:wsp>
                      <wps:wsp>
                        <wps:cNvPr id="90" name="TextBox 9"/>
                        <wps:cNvSpPr txBox="1"/>
                        <wps:spPr>
                          <a:xfrm>
                            <a:off x="1998332" y="1641624"/>
                            <a:ext cx="1866304" cy="949325"/>
                          </a:xfrm>
                          <a:prstGeom prst="rect">
                            <a:avLst/>
                          </a:prstGeom>
                          <a:noFill/>
                        </wps:spPr>
                        <wps:txbx>
                          <w:txbxContent>
                            <w:p w14:paraId="02777B71" w14:textId="2F0589C0"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w:t>
                              </w:r>
                              <w:r w:rsidR="00245B69">
                                <w:rPr>
                                  <w:rFonts w:ascii="Arial" w:eastAsia="Verdana" w:hAnsi="Arial" w:cs="Arial"/>
                                  <w:color w:val="000000" w:themeColor="text1"/>
                                  <w:kern w:val="24"/>
                                  <w:sz w:val="24"/>
                                  <w:szCs w:val="24"/>
                                </w:rPr>
                                <w:t xml:space="preserve"> </w:t>
                              </w:r>
                              <w:r w:rsidRPr="00363CE1">
                                <w:rPr>
                                  <w:rFonts w:ascii="Arial" w:eastAsia="Verdana" w:hAnsi="Arial" w:cs="Arial"/>
                                  <w:color w:val="000000" w:themeColor="text1"/>
                                  <w:kern w:val="24"/>
                                  <w:sz w:val="24"/>
                                  <w:szCs w:val="24"/>
                                </w:rPr>
                                <w:t>of feedstock resulted in lower operating rate in 2020 and H1 2021</w:t>
                              </w:r>
                            </w:p>
                          </w:txbxContent>
                        </wps:txbx>
                        <wps:bodyPr wrap="square" rtlCol="0">
                          <a:noAutofit/>
                        </wps:bodyPr>
                      </wps:wsp>
                      <wps:wsp>
                        <wps:cNvPr id="91" name="TextBox 10"/>
                        <wps:cNvSpPr txBox="1"/>
                        <wps:spPr>
                          <a:xfrm>
                            <a:off x="1998319" y="643161"/>
                            <a:ext cx="1712423" cy="949325"/>
                          </a:xfrm>
                          <a:prstGeom prst="rect">
                            <a:avLst/>
                          </a:prstGeom>
                          <a:noFill/>
                        </wps:spPr>
                        <wps:txb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CAFAE4" id="Group 4" o:spid="_x0000_s1043" style="position:absolute;left:0;text-align:left;margin-left:333.6pt;margin-top:10.5pt;width:169.05pt;height:303.9pt;z-index:252115968;mso-width-relative:margin;mso-height-relative:margin" coordorigin="19983" coordsize="18663,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">
                <v:group id="Group 73" o:spid="_x0000_s1044" style="position:absolute;left:20099;top:5288;width:14653;height:27199" coordorigin="20099,5288" coordsize="14653,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75" o:spid="_x0000_s1045" style="position:absolute;visibility:visible;mso-wrap-style:square" from="21025,5288" to="3475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" strokecolor="#f03971" strokeweight="2.25pt">
                    <v:stroke joinstyle="miter"/>
                    <o:lock v:ext="edit" shapetype="f"/>
                  </v:line>
                  <v:line id="Straight Connector 78" o:spid="_x0000_s1046" style="position:absolute;visibility:visible;mso-wrap-style:square" from="20906,15036" to="34634,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" strokecolor="#088eff" strokeweight="2.25pt">
                    <v:stroke joinstyle="miter"/>
                    <o:lock v:ext="edit" shapetype="f"/>
                  </v:line>
                  <v:line id="Straight Connector 79" o:spid="_x0000_s1047" style="position:absolute;visibility:visible;mso-wrap-style:square" from="21025,24834" to="34752,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" strokecolor="#18875d" strokeweight="2.25pt">
                    <v:stroke joinstyle="miter"/>
                    <o:lock v:ext="edit" shapetype="f"/>
                  </v:line>
                  <v:line id="Straight Connector 81" o:spid="_x0000_s1048" style="position:absolute;visibility:visible;mso-wrap-style:square" from="20099,32487" to="33827,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" strokecolor="#f64e2a" strokeweight="2.25pt">
                    <v:stroke joinstyle="miter"/>
                    <o:lock v:ext="edit" shapetype="f"/>
                  </v:line>
                </v:group>
                <v:shape id="_x0000_s1049" type="#_x0000_t202" style="position:absolute;left:20099;width:17008;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300B5A9"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Growing Usage for the construction of wind turbine blades</w:t>
                        </w:r>
                      </w:p>
                    </w:txbxContent>
                  </v:textbox>
                </v:shape>
                <v:shape id="TextBox 8" o:spid="_x0000_s1050" type="#_x0000_t202" style="position:absolute;left:19983;top:26555;width:17502;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D460695" w14:textId="742968BB"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 xml:space="preserve">Increased demand of brominated and waterborne epoxy resin </w:t>
                        </w:r>
                      </w:p>
                    </w:txbxContent>
                  </v:textbox>
                </v:shape>
                <v:shape id="TextBox 9" o:spid="_x0000_s1051" type="#_x0000_t202" style="position:absolute;left:19983;top:16416;width:18663;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2777B71" w14:textId="2F0589C0"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Import disruption and unavailability</w:t>
                        </w:r>
                        <w:r w:rsidR="00245B69">
                          <w:rPr>
                            <w:rFonts w:ascii="Arial" w:eastAsia="Verdana" w:hAnsi="Arial" w:cs="Arial"/>
                            <w:color w:val="000000" w:themeColor="text1"/>
                            <w:kern w:val="24"/>
                            <w:sz w:val="24"/>
                            <w:szCs w:val="24"/>
                          </w:rPr>
                          <w:t xml:space="preserve"> </w:t>
                        </w:r>
                        <w:r w:rsidRPr="00363CE1">
                          <w:rPr>
                            <w:rFonts w:ascii="Arial" w:eastAsia="Verdana" w:hAnsi="Arial" w:cs="Arial"/>
                            <w:color w:val="000000" w:themeColor="text1"/>
                            <w:kern w:val="24"/>
                            <w:sz w:val="24"/>
                            <w:szCs w:val="24"/>
                          </w:rPr>
                          <w:t>of feedstock resulted in lower operating rate in 2020 and H1 2021</w:t>
                        </w:r>
                      </w:p>
                    </w:txbxContent>
                  </v:textbox>
                </v:shape>
                <v:shape id="TextBox 10" o:spid="_x0000_s1052" type="#_x0000_t202" style="position:absolute;left:19983;top:6431;width:171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3CC75486" w14:textId="77777777" w:rsidR="00F95A82" w:rsidRPr="00363CE1" w:rsidRDefault="00F95A82" w:rsidP="00F95A82">
                        <w:pPr>
                          <w:rPr>
                            <w:rFonts w:ascii="Arial" w:eastAsia="Verdana" w:hAnsi="Arial" w:cs="Arial"/>
                            <w:color w:val="000000" w:themeColor="text1"/>
                            <w:kern w:val="24"/>
                            <w:sz w:val="24"/>
                            <w:szCs w:val="24"/>
                          </w:rPr>
                        </w:pPr>
                        <w:r w:rsidRPr="00363CE1">
                          <w:rPr>
                            <w:rFonts w:ascii="Arial" w:eastAsia="Verdana" w:hAnsi="Arial" w:cs="Arial"/>
                            <w:color w:val="000000" w:themeColor="text1"/>
                            <w:kern w:val="24"/>
                            <w:sz w:val="24"/>
                            <w:szCs w:val="24"/>
                          </w:rPr>
                          <w:t>Sharp recovery in growth across the primary markets like automotive and aerospace</w:t>
                        </w:r>
                      </w:p>
                    </w:txbxContent>
                  </v:textbox>
                </v:shape>
              </v:group>
            </w:pict>
          </mc:Fallback>
        </mc:AlternateContent>
      </w:r>
    </w:p>
    <w:p w14:paraId="7923F84B" w14:textId="5FAF1BA3" w:rsidR="00FF26F2" w:rsidRDefault="00FF26F2" w:rsidP="00040B88">
      <w:pPr>
        <w:pStyle w:val="Footer"/>
        <w:spacing w:before="162" w:line="360" w:lineRule="auto"/>
        <w:jc w:val="both"/>
        <w:rPr>
          <w:bCs/>
        </w:rPr>
      </w:pPr>
    </w:p>
    <w:p w14:paraId="40B17EB1" w14:textId="7D5E984C" w:rsidR="00FF26F2" w:rsidRDefault="00FF26F2" w:rsidP="00040B88">
      <w:pPr>
        <w:pStyle w:val="Footer"/>
        <w:spacing w:before="162" w:line="360" w:lineRule="auto"/>
        <w:jc w:val="both"/>
        <w:rPr>
          <w:bCs/>
        </w:rPr>
      </w:pPr>
    </w:p>
    <w:p w14:paraId="28D0FB71" w14:textId="791EE23A" w:rsidR="00FF26F2" w:rsidRDefault="00FF26F2" w:rsidP="00040B88">
      <w:pPr>
        <w:pStyle w:val="Footer"/>
        <w:spacing w:before="162" w:line="360" w:lineRule="auto"/>
        <w:jc w:val="both"/>
        <w:rPr>
          <w:bCs/>
        </w:rPr>
      </w:pPr>
    </w:p>
    <w:p w14:paraId="76D068A4" w14:textId="37A06639" w:rsidR="00FF26F2" w:rsidRDefault="00FF26F2" w:rsidP="00040B88">
      <w:pPr>
        <w:pStyle w:val="Footer"/>
        <w:spacing w:before="162" w:line="360" w:lineRule="auto"/>
        <w:jc w:val="both"/>
        <w:rPr>
          <w:bCs/>
        </w:rPr>
      </w:pPr>
    </w:p>
    <w:p w14:paraId="48F8E5D1" w14:textId="0F956F46" w:rsidR="00FF26F2" w:rsidRDefault="00FF26F2" w:rsidP="00040B88">
      <w:pPr>
        <w:pStyle w:val="Footer"/>
        <w:spacing w:before="162" w:line="360" w:lineRule="auto"/>
        <w:jc w:val="both"/>
        <w:rPr>
          <w:bCs/>
        </w:rPr>
      </w:pPr>
    </w:p>
    <w:p w14:paraId="72DA9CEE" w14:textId="0CC50C39" w:rsidR="00FF26F2" w:rsidRDefault="00FF26F2" w:rsidP="00040B88">
      <w:pPr>
        <w:pStyle w:val="Footer"/>
        <w:spacing w:before="162" w:line="360" w:lineRule="auto"/>
        <w:jc w:val="both"/>
        <w:rPr>
          <w:bCs/>
        </w:rPr>
      </w:pPr>
    </w:p>
    <w:p w14:paraId="28BE8D83" w14:textId="36FC8FC2" w:rsidR="00FF26F2" w:rsidRDefault="00FF26F2" w:rsidP="00040B88">
      <w:pPr>
        <w:pStyle w:val="Footer"/>
        <w:spacing w:before="162" w:line="360" w:lineRule="auto"/>
        <w:jc w:val="both"/>
        <w:rPr>
          <w:bCs/>
        </w:rPr>
      </w:pPr>
    </w:p>
    <w:p w14:paraId="26A5545A" w14:textId="6DB64C64" w:rsidR="00FF26F2" w:rsidRDefault="00CA4DEC" w:rsidP="00040B88">
      <w:pPr>
        <w:pStyle w:val="Footer"/>
        <w:spacing w:before="162" w:line="360" w:lineRule="auto"/>
        <w:jc w:val="both"/>
        <w:rPr>
          <w:bCs/>
        </w:rPr>
      </w:pPr>
      <w:r>
        <w:rPr>
          <w:noProof/>
        </w:rPr>
        <mc:AlternateContent>
          <mc:Choice Requires="wps">
            <w:drawing>
              <wp:anchor distT="0" distB="0" distL="114300" distR="114300" simplePos="0" relativeHeight="252155904" behindDoc="0" locked="0" layoutInCell="1" allowOverlap="1" wp14:anchorId="5020E2A9" wp14:editId="0A2528D4">
                <wp:simplePos x="0" y="0"/>
                <wp:positionH relativeFrom="margin">
                  <wp:posOffset>2211572</wp:posOffset>
                </wp:positionH>
                <wp:positionV relativeFrom="paragraph">
                  <wp:posOffset>238170</wp:posOffset>
                </wp:positionV>
                <wp:extent cx="1680210" cy="292735"/>
                <wp:effectExtent l="0" t="0" r="0" b="0"/>
                <wp:wrapNone/>
                <wp:docPr id="10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20E2A9" id="_x0000_s1053" type="#_x0000_t202" style="position:absolute;left:0;text-align:left;margin-left:174.15pt;margin-top:18.75pt;width:132.3pt;height:23.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" filled="f" stroked="f">
                <v:textbox style="mso-fit-shape-to-text:t">
                  <w:txbxContent>
                    <w:p w14:paraId="23937833"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4115FED" w14:textId="7B5555AD" w:rsidR="00745ED8" w:rsidRDefault="00745ED8" w:rsidP="00040B88">
      <w:pPr>
        <w:pStyle w:val="Footer"/>
        <w:spacing w:before="162" w:line="360" w:lineRule="auto"/>
        <w:jc w:val="both"/>
        <w:rPr>
          <w:bCs/>
        </w:rPr>
      </w:pPr>
    </w:p>
    <w:p w14:paraId="10066DF4" w14:textId="13C4BBFF" w:rsidR="0048466B" w:rsidRDefault="0048466B" w:rsidP="005A24CE">
      <w:pPr>
        <w:spacing w:line="360" w:lineRule="auto"/>
        <w:rPr>
          <w:rFonts w:ascii="Arial" w:hAnsi="Arial" w:cs="Arial"/>
          <w:b/>
          <w:bCs/>
          <w:sz w:val="24"/>
          <w:szCs w:val="24"/>
          <w:lang w:val="en-US"/>
        </w:rPr>
      </w:pPr>
      <w:r w:rsidRPr="00C70462">
        <w:rPr>
          <w:rFonts w:eastAsia="Verdana"/>
          <w:noProof/>
          <w:color w:val="000000" w:themeColor="text1"/>
          <w:kern w:val="24"/>
        </w:rPr>
        <mc:AlternateContent>
          <mc:Choice Requires="wps">
            <w:drawing>
              <wp:anchor distT="45720" distB="45720" distL="114300" distR="114300" simplePos="0" relativeHeight="252123136" behindDoc="0" locked="0" layoutInCell="1" allowOverlap="1" wp14:anchorId="2D7E99B8" wp14:editId="7D6CD9B5">
                <wp:simplePos x="0" y="0"/>
                <wp:positionH relativeFrom="margin">
                  <wp:align>right</wp:align>
                </wp:positionH>
                <wp:positionV relativeFrom="paragraph">
                  <wp:posOffset>349770</wp:posOffset>
                </wp:positionV>
                <wp:extent cx="6527800" cy="3465830"/>
                <wp:effectExtent l="0" t="0" r="25400" b="2032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3465830"/>
                        </a:xfrm>
                        <a:prstGeom prst="rect">
                          <a:avLst/>
                        </a:prstGeom>
                        <a:solidFill>
                          <a:schemeClr val="accent5">
                            <a:lumMod val="50000"/>
                          </a:schemeClr>
                        </a:solidFill>
                        <a:ln w="9525">
                          <a:solidFill>
                            <a:schemeClr val="accent2">
                              <a:lumMod val="60000"/>
                              <a:lumOff val="40000"/>
                            </a:schemeClr>
                          </a:solidFill>
                          <a:miter lim="800000"/>
                          <a:headEnd/>
                          <a:tailEnd/>
                        </a:ln>
                      </wps:spPr>
                      <wps:txbx>
                        <w:txbxContent>
                          <w:p w14:paraId="45D0F926" w14:textId="53974B6F" w:rsidR="00A45E39" w:rsidRDefault="00A45E39" w:rsidP="009154E2">
                            <w:pPr>
                              <w:pStyle w:val="BodyText"/>
                              <w:numPr>
                                <w:ilvl w:val="0"/>
                                <w:numId w:val="8"/>
                              </w:numPr>
                              <w:tabs>
                                <w:tab w:val="num" w:pos="720"/>
                              </w:tabs>
                              <w:contextualSpacing/>
                              <w:jc w:val="both"/>
                              <w:rPr>
                                <w:color w:val="FFFFFF" w:themeColor="background1"/>
                              </w:rPr>
                            </w:pPr>
                            <w:r w:rsidRPr="00A45E39">
                              <w:rPr>
                                <w:color w:val="FFFFFF" w:themeColor="background1"/>
                              </w:rPr>
                              <w:t>Market Leader such as Hexion, Olin, Huntsman and Kukdo are leveraging their market position to benefit from secular growth trends in composite sector.</w:t>
                            </w:r>
                            <w:r w:rsidR="00745ED8">
                              <w:rPr>
                                <w:color w:val="FFFFFF" w:themeColor="background1"/>
                              </w:rPr>
                              <w:t xml:space="preserve"> </w:t>
                            </w:r>
                          </w:p>
                          <w:p w14:paraId="7BA6B51A" w14:textId="77777777" w:rsidR="00A45E39" w:rsidRPr="00A45E39" w:rsidRDefault="00A45E39" w:rsidP="00EB2F0C">
                            <w:pPr>
                              <w:pStyle w:val="BodyText"/>
                              <w:tabs>
                                <w:tab w:val="num" w:pos="720"/>
                              </w:tabs>
                              <w:ind w:left="720"/>
                              <w:contextualSpacing/>
                              <w:jc w:val="both"/>
                              <w:rPr>
                                <w:color w:val="FFFFFF" w:themeColor="background1"/>
                              </w:rPr>
                            </w:pPr>
                          </w:p>
                          <w:p w14:paraId="6E6A846A" w14:textId="057C0D5A"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Wind energy segment will be key drivers for specialized epoxy resin. Global wind energy installation is expected to grow </w:t>
                            </w:r>
                            <w:r w:rsidR="00B903F3">
                              <w:rPr>
                                <w:rFonts w:eastAsia="Verdana"/>
                                <w:color w:val="FFFFFF" w:themeColor="background1"/>
                                <w:kern w:val="24"/>
                              </w:rPr>
                              <w:t xml:space="preserve">by </w:t>
                            </w:r>
                            <w:r w:rsidRPr="00C70462">
                              <w:rPr>
                                <w:rFonts w:eastAsia="Verdana"/>
                                <w:color w:val="FFFFFF" w:themeColor="background1"/>
                                <w:kern w:val="24"/>
                              </w:rPr>
                              <w:t xml:space="preserve">8.0 percent range in </w:t>
                            </w:r>
                            <w:r w:rsidR="00B903F3">
                              <w:rPr>
                                <w:rFonts w:eastAsia="Verdana"/>
                                <w:color w:val="FFFFFF" w:themeColor="background1"/>
                                <w:kern w:val="24"/>
                              </w:rPr>
                              <w:t>coming</w:t>
                            </w:r>
                            <w:r w:rsidRPr="00C70462">
                              <w:rPr>
                                <w:rFonts w:eastAsia="Verdana"/>
                                <w:color w:val="FFFFFF" w:themeColor="background1"/>
                                <w:kern w:val="24"/>
                              </w:rPr>
                              <w:t xml:space="preserve"> 9 years </w:t>
                            </w:r>
                            <w:r w:rsidR="00D051CB">
                              <w:rPr>
                                <w:rFonts w:eastAsia="Verdana"/>
                                <w:color w:val="FFFFFF" w:themeColor="background1"/>
                                <w:kern w:val="24"/>
                              </w:rPr>
                              <w:t>due to rising awareness in developing countries like</w:t>
                            </w:r>
                            <w:r w:rsidR="00CB5746">
                              <w:rPr>
                                <w:rFonts w:eastAsia="Verdana"/>
                                <w:color w:val="FFFFFF" w:themeColor="background1"/>
                                <w:kern w:val="24"/>
                              </w:rPr>
                              <w:t xml:space="preserve"> </w:t>
                            </w:r>
                            <w:r w:rsidRPr="00C70462">
                              <w:rPr>
                                <w:rFonts w:eastAsia="Verdana"/>
                                <w:color w:val="FFFFFF" w:themeColor="background1"/>
                                <w:kern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rPr>
                              <w:t>is anticipated to increase</w:t>
                            </w:r>
                            <w:r w:rsidRPr="00C70462">
                              <w:rPr>
                                <w:rFonts w:eastAsia="Verdana"/>
                                <w:color w:val="FFFFFF" w:themeColor="background1"/>
                                <w:kern w:val="24"/>
                              </w:rPr>
                              <w:t xml:space="preserve"> from 28% in 2015 to 47% by 2030.</w:t>
                            </w:r>
                          </w:p>
                          <w:p w14:paraId="4A6C2566" w14:textId="77777777" w:rsidR="00E47F3C" w:rsidRPr="00E47F3C" w:rsidRDefault="00E47F3C" w:rsidP="00E47F3C">
                            <w:pPr>
                              <w:pStyle w:val="BodyText"/>
                              <w:rPr>
                                <w:rFonts w:eastAsia="Verdana"/>
                                <w:color w:val="FFFFFF" w:themeColor="background1"/>
                                <w:kern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E99B8" id="_x0000_s1054" type="#_x0000_t202" style="position:absolute;margin-left:462.8pt;margin-top:27.55pt;width:514pt;height:272.9pt;z-index:252123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" fillcolor="#1f4d78 [1608]" strokecolor="#f4b083 [1941]">
                <v:textbox>
                  <w:txbxContent>
                    <w:p w14:paraId="45D0F926" w14:textId="53974B6F" w:rsidR="00A45E39" w:rsidRDefault="00A45E39" w:rsidP="009154E2">
                      <w:pPr>
                        <w:pStyle w:val="BodyText"/>
                        <w:numPr>
                          <w:ilvl w:val="0"/>
                          <w:numId w:val="8"/>
                        </w:numPr>
                        <w:tabs>
                          <w:tab w:val="num" w:pos="720"/>
                        </w:tabs>
                        <w:contextualSpacing/>
                        <w:jc w:val="both"/>
                        <w:rPr>
                          <w:color w:val="FFFFFF" w:themeColor="background1"/>
                        </w:rPr>
                      </w:pPr>
                      <w:r w:rsidRPr="00A45E39">
                        <w:rPr>
                          <w:color w:val="FFFFFF" w:themeColor="background1"/>
                        </w:rPr>
                        <w:t>Market Leader such as Hexion, Olin, Huntsman and Kukdo are leveraging their market position to benefit from secular growth trends in composite sector.</w:t>
                      </w:r>
                      <w:r w:rsidR="00745ED8">
                        <w:rPr>
                          <w:color w:val="FFFFFF" w:themeColor="background1"/>
                        </w:rPr>
                        <w:t xml:space="preserve"> </w:t>
                      </w:r>
                    </w:p>
                    <w:p w14:paraId="7BA6B51A" w14:textId="77777777" w:rsidR="00A45E39" w:rsidRPr="00A45E39" w:rsidRDefault="00A45E39" w:rsidP="00EB2F0C">
                      <w:pPr>
                        <w:pStyle w:val="BodyText"/>
                        <w:tabs>
                          <w:tab w:val="num" w:pos="720"/>
                        </w:tabs>
                        <w:ind w:left="720"/>
                        <w:contextualSpacing/>
                        <w:jc w:val="both"/>
                        <w:rPr>
                          <w:color w:val="FFFFFF" w:themeColor="background1"/>
                        </w:rPr>
                      </w:pPr>
                    </w:p>
                    <w:p w14:paraId="6E6A846A" w14:textId="057C0D5A"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Wind energy segment will be key drivers for specialized epoxy resin. Global wind energy installation is expected to grow </w:t>
                      </w:r>
                      <w:r w:rsidR="00B903F3">
                        <w:rPr>
                          <w:rFonts w:eastAsia="Verdana"/>
                          <w:color w:val="FFFFFF" w:themeColor="background1"/>
                          <w:kern w:val="24"/>
                        </w:rPr>
                        <w:t xml:space="preserve">by </w:t>
                      </w:r>
                      <w:r w:rsidRPr="00C70462">
                        <w:rPr>
                          <w:rFonts w:eastAsia="Verdana"/>
                          <w:color w:val="FFFFFF" w:themeColor="background1"/>
                          <w:kern w:val="24"/>
                        </w:rPr>
                        <w:t xml:space="preserve">8.0 percent range in </w:t>
                      </w:r>
                      <w:r w:rsidR="00B903F3">
                        <w:rPr>
                          <w:rFonts w:eastAsia="Verdana"/>
                          <w:color w:val="FFFFFF" w:themeColor="background1"/>
                          <w:kern w:val="24"/>
                        </w:rPr>
                        <w:t>coming</w:t>
                      </w:r>
                      <w:r w:rsidRPr="00C70462">
                        <w:rPr>
                          <w:rFonts w:eastAsia="Verdana"/>
                          <w:color w:val="FFFFFF" w:themeColor="background1"/>
                          <w:kern w:val="24"/>
                        </w:rPr>
                        <w:t xml:space="preserve"> 9 years </w:t>
                      </w:r>
                      <w:r w:rsidR="00D051CB">
                        <w:rPr>
                          <w:rFonts w:eastAsia="Verdana"/>
                          <w:color w:val="FFFFFF" w:themeColor="background1"/>
                          <w:kern w:val="24"/>
                        </w:rPr>
                        <w:t>due to rising awareness in developing countries like</w:t>
                      </w:r>
                      <w:r w:rsidR="00CB5746">
                        <w:rPr>
                          <w:rFonts w:eastAsia="Verdana"/>
                          <w:color w:val="FFFFFF" w:themeColor="background1"/>
                          <w:kern w:val="24"/>
                        </w:rPr>
                        <w:t xml:space="preserve"> </w:t>
                      </w:r>
                      <w:r w:rsidRPr="00C70462">
                        <w:rPr>
                          <w:rFonts w:eastAsia="Verdana"/>
                          <w:color w:val="FFFFFF" w:themeColor="background1"/>
                          <w:kern w:val="24"/>
                        </w:rPr>
                        <w:t>India and China.</w:t>
                      </w:r>
                    </w:p>
                    <w:p w14:paraId="0766C09C"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0BF7E77C" w14:textId="77777777" w:rsidR="00C70462" w:rsidRP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Technology enhancement, recovery in housing sector and infrastructure developments are likely to drive future growth.</w:t>
                      </w:r>
                    </w:p>
                    <w:p w14:paraId="5C5AE480" w14:textId="77777777" w:rsidR="00C70462" w:rsidRPr="00C70462" w:rsidRDefault="00C70462" w:rsidP="00EB2F0C">
                      <w:pPr>
                        <w:spacing w:line="240" w:lineRule="auto"/>
                        <w:contextualSpacing/>
                        <w:jc w:val="both"/>
                        <w:rPr>
                          <w:rFonts w:eastAsia="Verdana"/>
                          <w:color w:val="FFFFFF" w:themeColor="background1"/>
                          <w:kern w:val="24"/>
                          <w:sz w:val="24"/>
                          <w:szCs w:val="24"/>
                        </w:rPr>
                      </w:pPr>
                    </w:p>
                    <w:p w14:paraId="25FCE4A8" w14:textId="7230C27B" w:rsidR="00C70462" w:rsidRDefault="00C70462" w:rsidP="009154E2">
                      <w:pPr>
                        <w:pStyle w:val="BodyText"/>
                        <w:widowControl/>
                        <w:numPr>
                          <w:ilvl w:val="0"/>
                          <w:numId w:val="7"/>
                        </w:numPr>
                        <w:autoSpaceDE/>
                        <w:autoSpaceDN/>
                        <w:contextualSpacing/>
                        <w:jc w:val="both"/>
                        <w:rPr>
                          <w:rFonts w:eastAsia="Verdana"/>
                          <w:color w:val="FFFFFF" w:themeColor="background1"/>
                          <w:kern w:val="24"/>
                        </w:rPr>
                      </w:pPr>
                      <w:r w:rsidRPr="00C70462">
                        <w:rPr>
                          <w:rFonts w:eastAsia="Verdana"/>
                          <w:color w:val="FFFFFF" w:themeColor="background1"/>
                          <w:kern w:val="24"/>
                        </w:rPr>
                        <w:t xml:space="preserve">Specialty epoxy resin used with carbon composites help in weight reduction, fuel saving and CO2 emission from automobiles. Lightweight material usage in auto sector </w:t>
                      </w:r>
                      <w:r w:rsidR="00CB5746">
                        <w:rPr>
                          <w:rFonts w:eastAsia="Verdana"/>
                          <w:color w:val="FFFFFF" w:themeColor="background1"/>
                          <w:kern w:val="24"/>
                        </w:rPr>
                        <w:t>is anticipated to increase</w:t>
                      </w:r>
                      <w:r w:rsidRPr="00C70462">
                        <w:rPr>
                          <w:rFonts w:eastAsia="Verdana"/>
                          <w:color w:val="FFFFFF" w:themeColor="background1"/>
                          <w:kern w:val="24"/>
                        </w:rPr>
                        <w:t xml:space="preserve"> from 28% in 2015 to 47% by 2030.</w:t>
                      </w:r>
                    </w:p>
                    <w:p w14:paraId="4A6C2566" w14:textId="77777777" w:rsidR="00E47F3C" w:rsidRPr="00E47F3C" w:rsidRDefault="00E47F3C" w:rsidP="00E47F3C">
                      <w:pPr>
                        <w:pStyle w:val="BodyText"/>
                        <w:rPr>
                          <w:rFonts w:eastAsia="Verdana"/>
                          <w:color w:val="FFFFFF" w:themeColor="background1"/>
                          <w:kern w:val="24"/>
                        </w:rPr>
                      </w:pPr>
                    </w:p>
                    <w:p w14:paraId="048A585A" w14:textId="00FB01ED" w:rsidR="00E47F3C" w:rsidRPr="00E47F3C" w:rsidRDefault="00E47F3C" w:rsidP="009154E2">
                      <w:pPr>
                        <w:numPr>
                          <w:ilvl w:val="0"/>
                          <w:numId w:val="7"/>
                        </w:numPr>
                        <w:spacing w:after="0" w:line="240" w:lineRule="auto"/>
                        <w:rPr>
                          <w:rFonts w:ascii="Arial" w:eastAsia="Verdana" w:hAnsi="Arial" w:cs="Arial"/>
                          <w:color w:val="FFFFFF" w:themeColor="background1"/>
                          <w:kern w:val="24"/>
                          <w:sz w:val="24"/>
                          <w:szCs w:val="24"/>
                          <w:lang w:val="en-US"/>
                        </w:rPr>
                      </w:pPr>
                      <w:r w:rsidRPr="00E47F3C">
                        <w:rPr>
                          <w:rFonts w:ascii="Arial" w:eastAsia="Verdana" w:hAnsi="Arial" w:cs="Arial"/>
                          <w:color w:val="FFFFFF" w:themeColor="background1"/>
                          <w:kern w:val="24"/>
                          <w:sz w:val="24"/>
                          <w:szCs w:val="24"/>
                          <w:lang w:val="en-US"/>
                        </w:rPr>
                        <w:t xml:space="preserve">The growth of the market is majorly attributed to the reviving economy of the India, China, European Union, GCC Nations and Latin American countries and growing focus on infrastructural development by public and private entities. </w:t>
                      </w:r>
                    </w:p>
                    <w:p w14:paraId="67A7C1CD" w14:textId="2286A67E" w:rsidR="00C70462" w:rsidRDefault="00C70462">
                      <w:pPr>
                        <w:rPr>
                          <w:color w:val="FFFFFF" w:themeColor="background1"/>
                        </w:rPr>
                      </w:pPr>
                    </w:p>
                    <w:p w14:paraId="22ADECB1" w14:textId="77777777" w:rsidR="00E47F3C" w:rsidRPr="00C70462" w:rsidRDefault="00E47F3C">
                      <w:pPr>
                        <w:rPr>
                          <w:color w:val="FFFFFF" w:themeColor="background1"/>
                        </w:rPr>
                      </w:pPr>
                    </w:p>
                  </w:txbxContent>
                </v:textbox>
                <w10:wrap type="square" anchorx="margin"/>
              </v:shape>
            </w:pict>
          </mc:Fallback>
        </mc:AlternateContent>
      </w:r>
    </w:p>
    <w:p w14:paraId="432C9EBD" w14:textId="61B4DFAA" w:rsidR="005A24CE" w:rsidRPr="005A24CE" w:rsidRDefault="005A24CE" w:rsidP="005A24CE">
      <w:pPr>
        <w:spacing w:line="360" w:lineRule="auto"/>
        <w:rPr>
          <w:rFonts w:ascii="Arial" w:hAnsi="Arial" w:cs="Arial"/>
          <w:b/>
          <w:bCs/>
          <w:sz w:val="24"/>
          <w:szCs w:val="24"/>
          <w:lang w:val="en-US"/>
        </w:rPr>
      </w:pPr>
      <w:r w:rsidRPr="005A24CE">
        <w:rPr>
          <w:rFonts w:ascii="Arial" w:hAnsi="Arial" w:cs="Arial"/>
          <w:b/>
          <w:bCs/>
          <w:sz w:val="24"/>
          <w:szCs w:val="24"/>
          <w:lang w:val="en-US"/>
        </w:rPr>
        <w:t>Assumptions:</w:t>
      </w:r>
    </w:p>
    <w:p w14:paraId="27E617AE" w14:textId="27CFBC2C"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lastRenderedPageBreak/>
        <w:t xml:space="preserve">Forecasting generally assumes overall economic stability and no significant changes in the industry or market. </w:t>
      </w:r>
    </w:p>
    <w:p w14:paraId="412739BD" w14:textId="77777777"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Historical conditions in the past will not carry over into the future.</w:t>
      </w:r>
    </w:p>
    <w:p w14:paraId="18DEE519" w14:textId="6AC838FE"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Operating rate for new unit is considered as 60 percent for 1</w:t>
      </w:r>
      <w:r w:rsidRPr="005A24CE">
        <w:rPr>
          <w:rFonts w:eastAsia="Times New Roman"/>
          <w:sz w:val="24"/>
          <w:szCs w:val="24"/>
          <w:vertAlign w:val="superscript"/>
        </w:rPr>
        <w:t>st</w:t>
      </w:r>
      <w:r w:rsidRPr="005A24CE">
        <w:rPr>
          <w:rFonts w:eastAsia="Times New Roman"/>
          <w:sz w:val="24"/>
          <w:szCs w:val="24"/>
        </w:rPr>
        <w:t xml:space="preserve"> year and 90 percent later.</w:t>
      </w:r>
    </w:p>
    <w:p w14:paraId="3A07B6F7" w14:textId="0DCEF9B4"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Crude oil and commodity prices are likely to stabilize from 2</w:t>
      </w:r>
      <w:r w:rsidRPr="005A24CE">
        <w:rPr>
          <w:rFonts w:eastAsia="Times New Roman"/>
          <w:sz w:val="24"/>
          <w:szCs w:val="24"/>
          <w:vertAlign w:val="superscript"/>
        </w:rPr>
        <w:t>nd</w:t>
      </w:r>
      <w:r w:rsidRPr="005A24CE">
        <w:rPr>
          <w:rFonts w:eastAsia="Times New Roman"/>
          <w:sz w:val="24"/>
          <w:szCs w:val="24"/>
        </w:rPr>
        <w:t xml:space="preserve"> half of 2022 onwards</w:t>
      </w:r>
      <w:r w:rsidR="00EA61A0">
        <w:rPr>
          <w:rFonts w:eastAsia="Times New Roman"/>
          <w:sz w:val="24"/>
          <w:szCs w:val="24"/>
        </w:rPr>
        <w:t>.</w:t>
      </w:r>
    </w:p>
    <w:p w14:paraId="5502F520" w14:textId="0F2EB47E"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Raw material prices likely to stabilize from 2</w:t>
      </w:r>
      <w:r w:rsidRPr="005A24CE">
        <w:rPr>
          <w:rFonts w:eastAsia="Times New Roman"/>
          <w:sz w:val="24"/>
          <w:szCs w:val="24"/>
          <w:vertAlign w:val="superscript"/>
        </w:rPr>
        <w:t>nd</w:t>
      </w:r>
      <w:r w:rsidRPr="005A24CE">
        <w:rPr>
          <w:rFonts w:eastAsia="Times New Roman"/>
          <w:sz w:val="24"/>
          <w:szCs w:val="24"/>
        </w:rPr>
        <w:t xml:space="preserve"> half of 2022 onwards</w:t>
      </w:r>
      <w:r w:rsidR="00EA61A0">
        <w:rPr>
          <w:rFonts w:eastAsia="Times New Roman"/>
          <w:sz w:val="24"/>
          <w:szCs w:val="24"/>
        </w:rPr>
        <w:t>.</w:t>
      </w:r>
    </w:p>
    <w:p w14:paraId="6D82ACD5" w14:textId="77777777"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Covid-19 situation is likely to dimmish from 2023 onwards after global roll out of vaccination.</w:t>
      </w:r>
    </w:p>
    <w:p w14:paraId="492D49E9" w14:textId="1FAF6C91"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Increased investment in infrastructure and construction sector</w:t>
      </w:r>
      <w:r w:rsidR="00EA61A0">
        <w:rPr>
          <w:rFonts w:eastAsia="Times New Roman"/>
          <w:sz w:val="24"/>
          <w:szCs w:val="24"/>
        </w:rPr>
        <w:t>.</w:t>
      </w:r>
    </w:p>
    <w:p w14:paraId="69794416" w14:textId="77777777" w:rsidR="005A24CE" w:rsidRP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BRIC nations will have higher growth in comparison to North America and Europe</w:t>
      </w:r>
    </w:p>
    <w:p w14:paraId="6C35F507" w14:textId="634E2AEF" w:rsidR="005A24CE" w:rsidRDefault="005A24CE" w:rsidP="00DF5DA6">
      <w:pPr>
        <w:pStyle w:val="ListParagraph"/>
        <w:widowControl/>
        <w:numPr>
          <w:ilvl w:val="0"/>
          <w:numId w:val="27"/>
        </w:numPr>
        <w:autoSpaceDE/>
        <w:autoSpaceDN/>
        <w:spacing w:line="360" w:lineRule="auto"/>
        <w:rPr>
          <w:rFonts w:eastAsia="Times New Roman"/>
          <w:sz w:val="24"/>
          <w:szCs w:val="24"/>
        </w:rPr>
      </w:pPr>
      <w:r w:rsidRPr="005A24CE">
        <w:rPr>
          <w:rFonts w:eastAsia="Times New Roman"/>
          <w:sz w:val="24"/>
          <w:szCs w:val="24"/>
        </w:rPr>
        <w:t>Increased expenditure in research and development will lead to increased usage of superior grades</w:t>
      </w:r>
      <w:r w:rsidR="00EA61A0">
        <w:rPr>
          <w:rFonts w:eastAsia="Times New Roman"/>
          <w:sz w:val="24"/>
          <w:szCs w:val="24"/>
        </w:rPr>
        <w:t>.</w:t>
      </w:r>
    </w:p>
    <w:p w14:paraId="48D1ECBD" w14:textId="4F57C782" w:rsidR="006133A1" w:rsidRDefault="006133A1" w:rsidP="00DF5DA6">
      <w:pPr>
        <w:pStyle w:val="ListParagraph"/>
        <w:widowControl/>
        <w:numPr>
          <w:ilvl w:val="0"/>
          <w:numId w:val="27"/>
        </w:numPr>
        <w:autoSpaceDE/>
        <w:autoSpaceDN/>
        <w:spacing w:line="360" w:lineRule="auto"/>
        <w:rPr>
          <w:rFonts w:eastAsia="Times New Roman"/>
          <w:sz w:val="24"/>
          <w:szCs w:val="24"/>
        </w:rPr>
      </w:pPr>
      <w:r w:rsidRPr="006133A1">
        <w:rPr>
          <w:rFonts w:eastAsia="Times New Roman"/>
          <w:sz w:val="24"/>
          <w:szCs w:val="24"/>
        </w:rPr>
        <w:t xml:space="preserve">The basis of the historic data is secondary databases like annual reports of the competitors, import-export and other socio-economic factors. Forecast has been done through forecast model and primary </w:t>
      </w:r>
      <w:r w:rsidR="00212AF3">
        <w:rPr>
          <w:rFonts w:eastAsia="Times New Roman"/>
          <w:sz w:val="24"/>
          <w:szCs w:val="24"/>
        </w:rPr>
        <w:t>r</w:t>
      </w:r>
      <w:r w:rsidR="00212AF3" w:rsidRPr="006133A1">
        <w:rPr>
          <w:rFonts w:eastAsia="Times New Roman"/>
          <w:sz w:val="24"/>
          <w:szCs w:val="24"/>
        </w:rPr>
        <w:t>esp</w:t>
      </w:r>
      <w:r w:rsidR="00212AF3">
        <w:rPr>
          <w:rFonts w:eastAsia="Times New Roman"/>
          <w:sz w:val="24"/>
          <w:szCs w:val="24"/>
        </w:rPr>
        <w:t>o</w:t>
      </w:r>
      <w:r w:rsidR="00212AF3" w:rsidRPr="006133A1">
        <w:rPr>
          <w:rFonts w:eastAsia="Times New Roman"/>
          <w:sz w:val="24"/>
          <w:szCs w:val="24"/>
        </w:rPr>
        <w:t>nses</w:t>
      </w:r>
      <w:r w:rsidRPr="006133A1">
        <w:rPr>
          <w:rFonts w:eastAsia="Times New Roman"/>
          <w:sz w:val="24"/>
          <w:szCs w:val="24"/>
        </w:rPr>
        <w:t xml:space="preserve"> of key opinion leaders.</w:t>
      </w:r>
    </w:p>
    <w:p w14:paraId="6D06031A" w14:textId="53E8FE2C" w:rsidR="005A24CE" w:rsidRDefault="005A24CE" w:rsidP="005A24CE">
      <w:pPr>
        <w:pStyle w:val="ListParagraph"/>
        <w:rPr>
          <w:rFonts w:eastAsiaTheme="minorHAnsi"/>
        </w:rPr>
      </w:pPr>
    </w:p>
    <w:p w14:paraId="2C6BBCEC" w14:textId="3C3B6288" w:rsidR="0048466B" w:rsidRDefault="0048466B" w:rsidP="005A24CE">
      <w:pPr>
        <w:pStyle w:val="ListParagraph"/>
        <w:rPr>
          <w:rFonts w:eastAsiaTheme="minorHAnsi"/>
        </w:rPr>
      </w:pPr>
    </w:p>
    <w:p w14:paraId="4D3FC91B" w14:textId="2312F883" w:rsidR="0048466B" w:rsidRDefault="0048466B" w:rsidP="005A24CE">
      <w:pPr>
        <w:pStyle w:val="ListParagraph"/>
        <w:rPr>
          <w:rFonts w:eastAsiaTheme="minorHAnsi"/>
        </w:rPr>
      </w:pPr>
    </w:p>
    <w:p w14:paraId="29D47C0E" w14:textId="57A7DCFB" w:rsidR="0048466B" w:rsidRDefault="0048466B" w:rsidP="005A24CE">
      <w:pPr>
        <w:pStyle w:val="ListParagraph"/>
        <w:rPr>
          <w:rFonts w:eastAsiaTheme="minorHAnsi"/>
        </w:rPr>
      </w:pPr>
    </w:p>
    <w:p w14:paraId="5DD5765A" w14:textId="612A4D7C" w:rsidR="0048466B" w:rsidRDefault="0048466B" w:rsidP="005A24CE">
      <w:pPr>
        <w:pStyle w:val="ListParagraph"/>
        <w:rPr>
          <w:rFonts w:eastAsiaTheme="minorHAnsi"/>
        </w:rPr>
      </w:pPr>
    </w:p>
    <w:p w14:paraId="2EEB7261" w14:textId="198FAF09" w:rsidR="0048466B" w:rsidRDefault="0048466B" w:rsidP="005A24CE">
      <w:pPr>
        <w:pStyle w:val="ListParagraph"/>
        <w:rPr>
          <w:rFonts w:eastAsiaTheme="minorHAnsi"/>
        </w:rPr>
      </w:pPr>
    </w:p>
    <w:p w14:paraId="383A9DCC" w14:textId="3BC4776C" w:rsidR="0048466B" w:rsidRDefault="0048466B" w:rsidP="005A24CE">
      <w:pPr>
        <w:pStyle w:val="ListParagraph"/>
        <w:rPr>
          <w:rFonts w:eastAsiaTheme="minorHAnsi"/>
        </w:rPr>
      </w:pPr>
    </w:p>
    <w:p w14:paraId="7B263BAE" w14:textId="04CC6D10" w:rsidR="0048466B" w:rsidRDefault="0048466B" w:rsidP="005A24CE">
      <w:pPr>
        <w:pStyle w:val="ListParagraph"/>
        <w:rPr>
          <w:rFonts w:eastAsiaTheme="minorHAnsi"/>
        </w:rPr>
      </w:pPr>
    </w:p>
    <w:p w14:paraId="3180B330" w14:textId="31671101" w:rsidR="0048466B" w:rsidRDefault="0048466B" w:rsidP="005A24CE">
      <w:pPr>
        <w:pStyle w:val="ListParagraph"/>
        <w:rPr>
          <w:rFonts w:eastAsiaTheme="minorHAnsi"/>
        </w:rPr>
      </w:pPr>
    </w:p>
    <w:p w14:paraId="5A0421A9" w14:textId="6B8C497A" w:rsidR="0048466B" w:rsidRDefault="0048466B" w:rsidP="005A24CE">
      <w:pPr>
        <w:pStyle w:val="ListParagraph"/>
        <w:rPr>
          <w:rFonts w:eastAsiaTheme="minorHAnsi"/>
        </w:rPr>
      </w:pPr>
    </w:p>
    <w:p w14:paraId="7FEBBB89" w14:textId="11867E78" w:rsidR="0048466B" w:rsidRDefault="0048466B" w:rsidP="005A24CE">
      <w:pPr>
        <w:pStyle w:val="ListParagraph"/>
        <w:rPr>
          <w:rFonts w:eastAsiaTheme="minorHAnsi"/>
        </w:rPr>
      </w:pPr>
    </w:p>
    <w:p w14:paraId="6FAE7345" w14:textId="12890851" w:rsidR="0048466B" w:rsidRDefault="0048466B" w:rsidP="005A24CE">
      <w:pPr>
        <w:pStyle w:val="ListParagraph"/>
        <w:rPr>
          <w:rFonts w:eastAsiaTheme="minorHAnsi"/>
        </w:rPr>
      </w:pPr>
    </w:p>
    <w:p w14:paraId="2E10D4C8" w14:textId="56BFCFD3" w:rsidR="0048466B" w:rsidRDefault="0048466B" w:rsidP="005A24CE">
      <w:pPr>
        <w:pStyle w:val="ListParagraph"/>
        <w:rPr>
          <w:rFonts w:eastAsiaTheme="minorHAnsi"/>
        </w:rPr>
      </w:pPr>
    </w:p>
    <w:p w14:paraId="1794C352" w14:textId="4115E952" w:rsidR="0048466B" w:rsidRDefault="0048466B" w:rsidP="005A24CE">
      <w:pPr>
        <w:pStyle w:val="ListParagraph"/>
        <w:rPr>
          <w:rFonts w:eastAsiaTheme="minorHAnsi"/>
        </w:rPr>
      </w:pPr>
    </w:p>
    <w:p w14:paraId="00A4C20A" w14:textId="4BB4A58A" w:rsidR="0048466B" w:rsidRDefault="0048466B" w:rsidP="005A24CE">
      <w:pPr>
        <w:pStyle w:val="ListParagraph"/>
        <w:rPr>
          <w:rFonts w:eastAsiaTheme="minorHAnsi"/>
        </w:rPr>
      </w:pPr>
    </w:p>
    <w:p w14:paraId="6C3F89E8" w14:textId="5C9A685D" w:rsidR="0048466B" w:rsidRDefault="0048466B" w:rsidP="005A24CE">
      <w:pPr>
        <w:pStyle w:val="ListParagraph"/>
        <w:rPr>
          <w:rFonts w:eastAsiaTheme="minorHAnsi"/>
        </w:rPr>
      </w:pPr>
    </w:p>
    <w:p w14:paraId="2AA2A4F5" w14:textId="3C9F176E" w:rsidR="0048466B" w:rsidRDefault="0048466B" w:rsidP="005A24CE">
      <w:pPr>
        <w:pStyle w:val="ListParagraph"/>
        <w:rPr>
          <w:rFonts w:eastAsiaTheme="minorHAnsi"/>
        </w:rPr>
      </w:pPr>
    </w:p>
    <w:p w14:paraId="3E52BB4A" w14:textId="06E7E80B" w:rsidR="0048466B" w:rsidRDefault="0048466B" w:rsidP="005A24CE">
      <w:pPr>
        <w:pStyle w:val="ListParagraph"/>
        <w:rPr>
          <w:rFonts w:eastAsiaTheme="minorHAnsi"/>
        </w:rPr>
      </w:pPr>
    </w:p>
    <w:p w14:paraId="09BD9F87" w14:textId="4A9DB3FE" w:rsidR="0048466B" w:rsidRDefault="0048466B" w:rsidP="005A24CE">
      <w:pPr>
        <w:pStyle w:val="ListParagraph"/>
        <w:rPr>
          <w:rFonts w:eastAsiaTheme="minorHAnsi"/>
        </w:rPr>
      </w:pPr>
    </w:p>
    <w:p w14:paraId="1F0EE8B9" w14:textId="1A02C5B2" w:rsidR="0048466B" w:rsidRDefault="0048466B" w:rsidP="005A24CE">
      <w:pPr>
        <w:pStyle w:val="ListParagraph"/>
        <w:rPr>
          <w:rFonts w:eastAsiaTheme="minorHAnsi"/>
        </w:rPr>
      </w:pPr>
    </w:p>
    <w:p w14:paraId="7766F1E3" w14:textId="435A8275" w:rsidR="0048466B" w:rsidRDefault="0048466B" w:rsidP="005A24CE">
      <w:pPr>
        <w:pStyle w:val="ListParagraph"/>
        <w:rPr>
          <w:rFonts w:eastAsiaTheme="minorHAnsi"/>
        </w:rPr>
      </w:pPr>
    </w:p>
    <w:p w14:paraId="024B990D" w14:textId="293B3355" w:rsidR="0048466B" w:rsidRDefault="0048466B" w:rsidP="005A24CE">
      <w:pPr>
        <w:pStyle w:val="ListParagraph"/>
        <w:rPr>
          <w:rFonts w:eastAsiaTheme="minorHAnsi"/>
        </w:rPr>
      </w:pPr>
    </w:p>
    <w:p w14:paraId="5F2D12C7" w14:textId="5F365766" w:rsidR="0048466B" w:rsidRDefault="0048466B" w:rsidP="005A24CE">
      <w:pPr>
        <w:pStyle w:val="ListParagraph"/>
        <w:rPr>
          <w:rFonts w:eastAsiaTheme="minorHAnsi"/>
        </w:rPr>
      </w:pPr>
    </w:p>
    <w:p w14:paraId="42C3CE9A" w14:textId="6CD9CF05" w:rsidR="0048466B" w:rsidRDefault="0048466B" w:rsidP="005A24CE">
      <w:pPr>
        <w:pStyle w:val="ListParagraph"/>
        <w:rPr>
          <w:rFonts w:eastAsiaTheme="minorHAnsi"/>
        </w:rPr>
      </w:pPr>
    </w:p>
    <w:p w14:paraId="7AE7F44A" w14:textId="77777777" w:rsidR="0048466B" w:rsidRDefault="0048466B" w:rsidP="005A24CE">
      <w:pPr>
        <w:pStyle w:val="ListParagraph"/>
        <w:rPr>
          <w:rFonts w:eastAsiaTheme="minorHAnsi"/>
        </w:rPr>
      </w:pPr>
    </w:p>
    <w:p w14:paraId="36E4324A" w14:textId="1895EF95" w:rsidR="005A24CE" w:rsidRDefault="005A24CE" w:rsidP="008A1D5C">
      <w:pPr>
        <w:spacing w:line="360" w:lineRule="auto"/>
        <w:rPr>
          <w:ins w:id="190" w:author="Hardik Malhotra" w:date="2021-11-25T17:41:00Z"/>
          <w:rFonts w:ascii="Arial" w:eastAsia="Verdana" w:hAnsi="Arial" w:cs="Arial"/>
          <w:b/>
          <w:bCs/>
          <w:color w:val="000000" w:themeColor="text1"/>
          <w:kern w:val="24"/>
          <w:sz w:val="24"/>
          <w:szCs w:val="24"/>
        </w:rPr>
      </w:pPr>
    </w:p>
    <w:p w14:paraId="4B14E984" w14:textId="77777777" w:rsidR="003042BB" w:rsidRDefault="003042BB" w:rsidP="008A1D5C">
      <w:pPr>
        <w:spacing w:line="360" w:lineRule="auto"/>
        <w:rPr>
          <w:rFonts w:ascii="Arial" w:eastAsia="Verdana" w:hAnsi="Arial" w:cs="Arial"/>
          <w:b/>
          <w:bCs/>
          <w:color w:val="000000" w:themeColor="text1"/>
          <w:kern w:val="24"/>
          <w:sz w:val="24"/>
          <w:szCs w:val="24"/>
        </w:rPr>
      </w:pPr>
    </w:p>
    <w:p w14:paraId="52439139" w14:textId="0CBC826C" w:rsidR="008A1D5C" w:rsidRPr="00363CE1" w:rsidRDefault="008C0F1C" w:rsidP="008A1D5C">
      <w:pPr>
        <w:spacing w:line="360" w:lineRule="auto"/>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lastRenderedPageBreak/>
        <w:t>3</w:t>
      </w:r>
      <w:r w:rsidR="008A1D5C" w:rsidRPr="00363CE1">
        <w:rPr>
          <w:rFonts w:ascii="Arial" w:eastAsia="Verdana" w:hAnsi="Arial" w:cs="Arial"/>
          <w:b/>
          <w:bCs/>
          <w:color w:val="000000" w:themeColor="text1"/>
          <w:kern w:val="24"/>
          <w:sz w:val="24"/>
          <w:szCs w:val="24"/>
        </w:rPr>
        <w:t>.1.1</w:t>
      </w:r>
      <w:r w:rsidR="00F72EFA">
        <w:rPr>
          <w:rFonts w:ascii="Arial" w:eastAsia="Verdana" w:hAnsi="Arial" w:cs="Arial"/>
          <w:b/>
          <w:bCs/>
          <w:color w:val="000000" w:themeColor="text1"/>
          <w:kern w:val="24"/>
          <w:sz w:val="24"/>
          <w:szCs w:val="24"/>
        </w:rPr>
        <w:t xml:space="preserve">. </w:t>
      </w:r>
      <w:r w:rsidR="008A1D5C" w:rsidRPr="00363CE1">
        <w:rPr>
          <w:rFonts w:ascii="Arial" w:eastAsia="Verdana" w:hAnsi="Arial" w:cs="Arial"/>
          <w:b/>
          <w:bCs/>
          <w:color w:val="000000" w:themeColor="text1"/>
          <w:kern w:val="24"/>
          <w:sz w:val="24"/>
          <w:szCs w:val="24"/>
        </w:rPr>
        <w:t>Capacity By Company</w:t>
      </w:r>
      <w:r w:rsidR="00F72EFA">
        <w:rPr>
          <w:rFonts w:ascii="Arial" w:eastAsia="Verdana" w:hAnsi="Arial" w:cs="Arial"/>
          <w:b/>
          <w:bCs/>
          <w:color w:val="000000" w:themeColor="text1"/>
          <w:kern w:val="24"/>
          <w:sz w:val="24"/>
          <w:szCs w:val="24"/>
        </w:rPr>
        <w:t xml:space="preserve"> &amp; Location</w:t>
      </w:r>
    </w:p>
    <w:p w14:paraId="63E1EDCF" w14:textId="7E88C679" w:rsidR="00040B88"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 xml:space="preserve">Global Epoxy Resin Capacity, By Company (Thousand Tonnes), 2015-2030F </w:t>
      </w:r>
    </w:p>
    <w:p w14:paraId="0C7C5AE1" w14:textId="78C0260E" w:rsidR="00040B88" w:rsidRPr="00363C10" w:rsidRDefault="00040B88" w:rsidP="008A1D5C">
      <w:pPr>
        <w:pStyle w:val="Footer"/>
        <w:spacing w:before="162" w:line="480" w:lineRule="auto"/>
        <w:ind w:right="-90"/>
        <w:rPr>
          <w:rFonts w:ascii="Verdana" w:hAnsi="Verdana" w:cs="Calibri"/>
          <w:sz w:val="14"/>
          <w:szCs w:val="14"/>
        </w:rPr>
      </w:pPr>
    </w:p>
    <w:tbl>
      <w:tblPr>
        <w:tblW w:w="10455" w:type="dxa"/>
        <w:tblInd w:w="-294" w:type="dxa"/>
        <w:tblLook w:val="04A0" w:firstRow="1" w:lastRow="0" w:firstColumn="1" w:lastColumn="0" w:noHBand="0" w:noVBand="1"/>
      </w:tblPr>
      <w:tblGrid>
        <w:gridCol w:w="4392"/>
        <w:gridCol w:w="1409"/>
        <w:gridCol w:w="802"/>
        <w:gridCol w:w="802"/>
        <w:gridCol w:w="1028"/>
        <w:gridCol w:w="1010"/>
        <w:gridCol w:w="1012"/>
      </w:tblGrid>
      <w:tr w:rsidR="0097564C" w:rsidRPr="0097564C" w14:paraId="3ACE4CC9" w14:textId="77777777" w:rsidTr="0097564C">
        <w:trPr>
          <w:trHeight w:val="291"/>
        </w:trPr>
        <w:tc>
          <w:tcPr>
            <w:tcW w:w="4392" w:type="dxa"/>
            <w:vMerge w:val="restart"/>
            <w:tcBorders>
              <w:top w:val="single" w:sz="8" w:space="0" w:color="auto"/>
              <w:left w:val="single" w:sz="8" w:space="0" w:color="auto"/>
              <w:bottom w:val="single" w:sz="8" w:space="0" w:color="000000"/>
              <w:right w:val="single" w:sz="8" w:space="0" w:color="auto"/>
            </w:tcBorders>
            <w:shd w:val="clear" w:color="000000" w:fill="C00000"/>
            <w:noWrap/>
            <w:vAlign w:val="center"/>
            <w:hideMark/>
          </w:tcPr>
          <w:p w14:paraId="76D480AB"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Company</w:t>
            </w:r>
          </w:p>
        </w:tc>
        <w:tc>
          <w:tcPr>
            <w:tcW w:w="1409" w:type="dxa"/>
            <w:vMerge w:val="restart"/>
            <w:tcBorders>
              <w:top w:val="single" w:sz="8" w:space="0" w:color="auto"/>
              <w:left w:val="single" w:sz="8" w:space="0" w:color="auto"/>
              <w:bottom w:val="single" w:sz="8" w:space="0" w:color="000000"/>
              <w:right w:val="single" w:sz="8" w:space="0" w:color="auto"/>
            </w:tcBorders>
            <w:shd w:val="clear" w:color="000000" w:fill="C00000"/>
            <w:noWrap/>
            <w:vAlign w:val="center"/>
            <w:hideMark/>
          </w:tcPr>
          <w:p w14:paraId="51591AEE"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Location</w:t>
            </w:r>
          </w:p>
        </w:tc>
        <w:tc>
          <w:tcPr>
            <w:tcW w:w="4654" w:type="dxa"/>
            <w:gridSpan w:val="5"/>
            <w:tcBorders>
              <w:top w:val="single" w:sz="8" w:space="0" w:color="auto"/>
              <w:left w:val="nil"/>
              <w:bottom w:val="single" w:sz="8" w:space="0" w:color="auto"/>
              <w:right w:val="single" w:sz="8" w:space="0" w:color="000000"/>
            </w:tcBorders>
            <w:shd w:val="clear" w:color="000000" w:fill="C00000"/>
            <w:noWrap/>
            <w:vAlign w:val="center"/>
            <w:hideMark/>
          </w:tcPr>
          <w:p w14:paraId="626AEB35"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bookmarkStart w:id="191" w:name="RANGE!I5"/>
            <w:r w:rsidRPr="0097564C">
              <w:rPr>
                <w:rFonts w:ascii="Arial" w:eastAsia="Times New Roman" w:hAnsi="Arial" w:cs="Arial"/>
                <w:b/>
                <w:bCs/>
                <w:color w:val="FFFFFF"/>
                <w:sz w:val="20"/>
                <w:szCs w:val="20"/>
                <w:lang w:val="en-US" w:eastAsia="en-IN"/>
              </w:rPr>
              <w:t>Capacity*</w:t>
            </w:r>
            <w:bookmarkEnd w:id="191"/>
          </w:p>
        </w:tc>
      </w:tr>
      <w:tr w:rsidR="0097564C" w:rsidRPr="0097564C" w14:paraId="779319E9" w14:textId="77777777" w:rsidTr="0097564C">
        <w:trPr>
          <w:trHeight w:val="291"/>
        </w:trPr>
        <w:tc>
          <w:tcPr>
            <w:tcW w:w="4392" w:type="dxa"/>
            <w:vMerge/>
            <w:tcBorders>
              <w:top w:val="single" w:sz="8" w:space="0" w:color="auto"/>
              <w:left w:val="single" w:sz="8" w:space="0" w:color="auto"/>
              <w:bottom w:val="single" w:sz="8" w:space="0" w:color="000000"/>
              <w:right w:val="single" w:sz="8" w:space="0" w:color="auto"/>
            </w:tcBorders>
            <w:vAlign w:val="center"/>
            <w:hideMark/>
          </w:tcPr>
          <w:p w14:paraId="17649084" w14:textId="77777777" w:rsidR="0097564C" w:rsidRPr="0097564C" w:rsidRDefault="0097564C" w:rsidP="0097564C">
            <w:pPr>
              <w:spacing w:after="0" w:line="240" w:lineRule="auto"/>
              <w:rPr>
                <w:rFonts w:ascii="Arial" w:eastAsia="Times New Roman" w:hAnsi="Arial" w:cs="Arial"/>
                <w:b/>
                <w:bCs/>
                <w:color w:val="FFFFFF"/>
                <w:sz w:val="20"/>
                <w:szCs w:val="20"/>
                <w:lang w:eastAsia="en-IN"/>
              </w:rPr>
            </w:pPr>
            <w:bookmarkStart w:id="192" w:name="_Hlk84250902" w:colFirst="2" w:colLast="6"/>
          </w:p>
        </w:tc>
        <w:tc>
          <w:tcPr>
            <w:tcW w:w="1409" w:type="dxa"/>
            <w:vMerge/>
            <w:tcBorders>
              <w:top w:val="single" w:sz="8" w:space="0" w:color="auto"/>
              <w:left w:val="single" w:sz="8" w:space="0" w:color="auto"/>
              <w:bottom w:val="single" w:sz="8" w:space="0" w:color="000000"/>
              <w:right w:val="single" w:sz="8" w:space="0" w:color="auto"/>
            </w:tcBorders>
            <w:vAlign w:val="center"/>
            <w:hideMark/>
          </w:tcPr>
          <w:p w14:paraId="0808D519" w14:textId="77777777" w:rsidR="0097564C" w:rsidRPr="0097564C" w:rsidRDefault="0097564C" w:rsidP="0097564C">
            <w:pPr>
              <w:spacing w:after="0" w:line="240" w:lineRule="auto"/>
              <w:rPr>
                <w:rFonts w:ascii="Arial" w:eastAsia="Times New Roman" w:hAnsi="Arial" w:cs="Arial"/>
                <w:b/>
                <w:bCs/>
                <w:color w:val="FFFFFF"/>
                <w:sz w:val="20"/>
                <w:szCs w:val="20"/>
                <w:lang w:eastAsia="en-IN"/>
              </w:rPr>
            </w:pPr>
          </w:p>
        </w:tc>
        <w:tc>
          <w:tcPr>
            <w:tcW w:w="802" w:type="dxa"/>
            <w:tcBorders>
              <w:top w:val="nil"/>
              <w:left w:val="nil"/>
              <w:bottom w:val="single" w:sz="8" w:space="0" w:color="auto"/>
              <w:right w:val="single" w:sz="8" w:space="0" w:color="auto"/>
            </w:tcBorders>
            <w:shd w:val="clear" w:color="000000" w:fill="C00000"/>
            <w:noWrap/>
            <w:vAlign w:val="center"/>
            <w:hideMark/>
          </w:tcPr>
          <w:p w14:paraId="55E3DBF3"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2015</w:t>
            </w:r>
          </w:p>
        </w:tc>
        <w:tc>
          <w:tcPr>
            <w:tcW w:w="802" w:type="dxa"/>
            <w:tcBorders>
              <w:top w:val="nil"/>
              <w:left w:val="nil"/>
              <w:bottom w:val="single" w:sz="8" w:space="0" w:color="auto"/>
              <w:right w:val="single" w:sz="8" w:space="0" w:color="auto"/>
            </w:tcBorders>
            <w:shd w:val="clear" w:color="000000" w:fill="C00000"/>
            <w:noWrap/>
            <w:vAlign w:val="center"/>
            <w:hideMark/>
          </w:tcPr>
          <w:p w14:paraId="2179D824"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2020</w:t>
            </w:r>
          </w:p>
        </w:tc>
        <w:tc>
          <w:tcPr>
            <w:tcW w:w="1028" w:type="dxa"/>
            <w:tcBorders>
              <w:top w:val="nil"/>
              <w:left w:val="nil"/>
              <w:bottom w:val="single" w:sz="8" w:space="0" w:color="auto"/>
              <w:right w:val="single" w:sz="8" w:space="0" w:color="auto"/>
            </w:tcBorders>
            <w:shd w:val="clear" w:color="000000" w:fill="C00000"/>
            <w:noWrap/>
            <w:vAlign w:val="center"/>
            <w:hideMark/>
          </w:tcPr>
          <w:p w14:paraId="5A658EE7"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2021E</w:t>
            </w:r>
          </w:p>
        </w:tc>
        <w:tc>
          <w:tcPr>
            <w:tcW w:w="1010" w:type="dxa"/>
            <w:tcBorders>
              <w:top w:val="nil"/>
              <w:left w:val="nil"/>
              <w:bottom w:val="single" w:sz="8" w:space="0" w:color="auto"/>
              <w:right w:val="single" w:sz="8" w:space="0" w:color="auto"/>
            </w:tcBorders>
            <w:shd w:val="clear" w:color="000000" w:fill="C00000"/>
            <w:noWrap/>
            <w:vAlign w:val="center"/>
            <w:hideMark/>
          </w:tcPr>
          <w:p w14:paraId="05282C1B"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2025F</w:t>
            </w:r>
          </w:p>
        </w:tc>
        <w:tc>
          <w:tcPr>
            <w:tcW w:w="1012" w:type="dxa"/>
            <w:tcBorders>
              <w:top w:val="nil"/>
              <w:left w:val="nil"/>
              <w:bottom w:val="single" w:sz="8" w:space="0" w:color="auto"/>
              <w:right w:val="single" w:sz="8" w:space="0" w:color="auto"/>
            </w:tcBorders>
            <w:shd w:val="clear" w:color="000000" w:fill="C00000"/>
            <w:noWrap/>
            <w:vAlign w:val="center"/>
            <w:hideMark/>
          </w:tcPr>
          <w:p w14:paraId="7130C8C5" w14:textId="77777777" w:rsidR="0097564C" w:rsidRPr="0097564C" w:rsidRDefault="0097564C" w:rsidP="0097564C">
            <w:pPr>
              <w:spacing w:after="0" w:line="240" w:lineRule="auto"/>
              <w:jc w:val="center"/>
              <w:rPr>
                <w:rFonts w:ascii="Arial" w:eastAsia="Times New Roman" w:hAnsi="Arial" w:cs="Arial"/>
                <w:b/>
                <w:bCs/>
                <w:color w:val="FFFFFF"/>
                <w:sz w:val="20"/>
                <w:szCs w:val="20"/>
                <w:lang w:eastAsia="en-IN"/>
              </w:rPr>
            </w:pPr>
            <w:r w:rsidRPr="0097564C">
              <w:rPr>
                <w:rFonts w:ascii="Arial" w:eastAsia="Times New Roman" w:hAnsi="Arial" w:cs="Arial"/>
                <w:b/>
                <w:bCs/>
                <w:color w:val="FFFFFF"/>
                <w:sz w:val="20"/>
                <w:szCs w:val="20"/>
                <w:lang w:val="en-US" w:eastAsia="en-IN"/>
              </w:rPr>
              <w:t>2030F</w:t>
            </w:r>
          </w:p>
        </w:tc>
      </w:tr>
      <w:tr w:rsidR="0097564C" w:rsidRPr="0097564C" w14:paraId="6DBFFEE4"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55F2A8"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Olin Corporation</w:t>
            </w:r>
          </w:p>
        </w:tc>
        <w:tc>
          <w:tcPr>
            <w:tcW w:w="1409" w:type="dxa"/>
            <w:tcBorders>
              <w:top w:val="nil"/>
              <w:left w:val="nil"/>
              <w:bottom w:val="single" w:sz="8" w:space="0" w:color="auto"/>
              <w:right w:val="single" w:sz="8" w:space="0" w:color="auto"/>
            </w:tcBorders>
            <w:shd w:val="clear" w:color="auto" w:fill="auto"/>
            <w:noWrap/>
            <w:vAlign w:val="center"/>
            <w:hideMark/>
          </w:tcPr>
          <w:p w14:paraId="394B105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0FBEB65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2267090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28" w:type="dxa"/>
            <w:tcBorders>
              <w:top w:val="nil"/>
              <w:left w:val="nil"/>
              <w:bottom w:val="single" w:sz="8" w:space="0" w:color="auto"/>
              <w:right w:val="single" w:sz="8" w:space="0" w:color="auto"/>
            </w:tcBorders>
            <w:shd w:val="clear" w:color="auto" w:fill="auto"/>
            <w:noWrap/>
            <w:vAlign w:val="center"/>
            <w:hideMark/>
          </w:tcPr>
          <w:p w14:paraId="65D2BD1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10" w:type="dxa"/>
            <w:tcBorders>
              <w:top w:val="nil"/>
              <w:left w:val="nil"/>
              <w:bottom w:val="single" w:sz="8" w:space="0" w:color="auto"/>
              <w:right w:val="single" w:sz="8" w:space="0" w:color="auto"/>
            </w:tcBorders>
            <w:shd w:val="clear" w:color="auto" w:fill="auto"/>
            <w:noWrap/>
            <w:vAlign w:val="center"/>
            <w:hideMark/>
          </w:tcPr>
          <w:p w14:paraId="60AE04B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1012" w:type="dxa"/>
            <w:tcBorders>
              <w:top w:val="nil"/>
              <w:left w:val="nil"/>
              <w:bottom w:val="single" w:sz="8" w:space="0" w:color="auto"/>
              <w:right w:val="single" w:sz="8" w:space="0" w:color="auto"/>
            </w:tcBorders>
            <w:shd w:val="clear" w:color="auto" w:fill="auto"/>
            <w:noWrap/>
            <w:vAlign w:val="center"/>
            <w:hideMark/>
          </w:tcPr>
          <w:p w14:paraId="0EF87C2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r>
      <w:tr w:rsidR="0097564C" w:rsidRPr="0097564C" w14:paraId="3B4C938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79A27466"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8586BC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232AD15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3CACA9C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28" w:type="dxa"/>
            <w:tcBorders>
              <w:top w:val="nil"/>
              <w:left w:val="nil"/>
              <w:bottom w:val="single" w:sz="8" w:space="0" w:color="auto"/>
              <w:right w:val="single" w:sz="8" w:space="0" w:color="auto"/>
            </w:tcBorders>
            <w:shd w:val="clear" w:color="auto" w:fill="auto"/>
            <w:noWrap/>
            <w:vAlign w:val="center"/>
            <w:hideMark/>
          </w:tcPr>
          <w:p w14:paraId="46F913B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10" w:type="dxa"/>
            <w:tcBorders>
              <w:top w:val="nil"/>
              <w:left w:val="nil"/>
              <w:bottom w:val="single" w:sz="8" w:space="0" w:color="auto"/>
              <w:right w:val="single" w:sz="8" w:space="0" w:color="auto"/>
            </w:tcBorders>
            <w:shd w:val="clear" w:color="auto" w:fill="auto"/>
            <w:noWrap/>
            <w:vAlign w:val="center"/>
            <w:hideMark/>
          </w:tcPr>
          <w:p w14:paraId="5C768C6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c>
          <w:tcPr>
            <w:tcW w:w="1012" w:type="dxa"/>
            <w:tcBorders>
              <w:top w:val="nil"/>
              <w:left w:val="nil"/>
              <w:bottom w:val="single" w:sz="8" w:space="0" w:color="auto"/>
              <w:right w:val="single" w:sz="8" w:space="0" w:color="auto"/>
            </w:tcBorders>
            <w:shd w:val="clear" w:color="auto" w:fill="auto"/>
            <w:noWrap/>
            <w:vAlign w:val="center"/>
            <w:hideMark/>
          </w:tcPr>
          <w:p w14:paraId="4AF5305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245</w:t>
            </w:r>
          </w:p>
        </w:tc>
      </w:tr>
      <w:tr w:rsidR="0097564C" w:rsidRPr="0097564C" w14:paraId="4E58EC43"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3C3BF84"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0796E3E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Brazil</w:t>
            </w:r>
          </w:p>
        </w:tc>
        <w:tc>
          <w:tcPr>
            <w:tcW w:w="802" w:type="dxa"/>
            <w:tcBorders>
              <w:top w:val="nil"/>
              <w:left w:val="nil"/>
              <w:bottom w:val="single" w:sz="8" w:space="0" w:color="auto"/>
              <w:right w:val="single" w:sz="8" w:space="0" w:color="auto"/>
            </w:tcBorders>
            <w:shd w:val="clear" w:color="auto" w:fill="auto"/>
            <w:noWrap/>
            <w:vAlign w:val="center"/>
            <w:hideMark/>
          </w:tcPr>
          <w:p w14:paraId="42B1CA3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802" w:type="dxa"/>
            <w:tcBorders>
              <w:top w:val="nil"/>
              <w:left w:val="nil"/>
              <w:bottom w:val="single" w:sz="8" w:space="0" w:color="auto"/>
              <w:right w:val="single" w:sz="8" w:space="0" w:color="auto"/>
            </w:tcBorders>
            <w:shd w:val="clear" w:color="auto" w:fill="auto"/>
            <w:noWrap/>
            <w:vAlign w:val="center"/>
            <w:hideMark/>
          </w:tcPr>
          <w:p w14:paraId="39A699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28" w:type="dxa"/>
            <w:tcBorders>
              <w:top w:val="nil"/>
              <w:left w:val="nil"/>
              <w:bottom w:val="single" w:sz="8" w:space="0" w:color="auto"/>
              <w:right w:val="single" w:sz="8" w:space="0" w:color="auto"/>
            </w:tcBorders>
            <w:shd w:val="clear" w:color="auto" w:fill="auto"/>
            <w:noWrap/>
            <w:vAlign w:val="center"/>
            <w:hideMark/>
          </w:tcPr>
          <w:p w14:paraId="4752628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10" w:type="dxa"/>
            <w:tcBorders>
              <w:top w:val="nil"/>
              <w:left w:val="nil"/>
              <w:bottom w:val="single" w:sz="8" w:space="0" w:color="auto"/>
              <w:right w:val="single" w:sz="8" w:space="0" w:color="auto"/>
            </w:tcBorders>
            <w:shd w:val="clear" w:color="auto" w:fill="auto"/>
            <w:noWrap/>
            <w:vAlign w:val="center"/>
            <w:hideMark/>
          </w:tcPr>
          <w:p w14:paraId="3E9B927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c>
          <w:tcPr>
            <w:tcW w:w="1012" w:type="dxa"/>
            <w:tcBorders>
              <w:top w:val="nil"/>
              <w:left w:val="nil"/>
              <w:bottom w:val="single" w:sz="8" w:space="0" w:color="auto"/>
              <w:right w:val="single" w:sz="8" w:space="0" w:color="auto"/>
            </w:tcBorders>
            <w:shd w:val="clear" w:color="auto" w:fill="auto"/>
            <w:noWrap/>
            <w:vAlign w:val="center"/>
            <w:hideMark/>
          </w:tcPr>
          <w:p w14:paraId="714DBD0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33</w:t>
            </w:r>
          </w:p>
        </w:tc>
      </w:tr>
      <w:tr w:rsidR="0097564C" w:rsidRPr="0097564C" w14:paraId="648BCD07"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46CADF7"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85ABE9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Italy</w:t>
            </w:r>
          </w:p>
        </w:tc>
        <w:tc>
          <w:tcPr>
            <w:tcW w:w="802" w:type="dxa"/>
            <w:tcBorders>
              <w:top w:val="nil"/>
              <w:left w:val="nil"/>
              <w:bottom w:val="single" w:sz="8" w:space="0" w:color="auto"/>
              <w:right w:val="single" w:sz="8" w:space="0" w:color="auto"/>
            </w:tcBorders>
            <w:shd w:val="clear" w:color="auto" w:fill="auto"/>
            <w:noWrap/>
            <w:vAlign w:val="center"/>
            <w:hideMark/>
          </w:tcPr>
          <w:p w14:paraId="6C4E62D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802" w:type="dxa"/>
            <w:tcBorders>
              <w:top w:val="nil"/>
              <w:left w:val="nil"/>
              <w:bottom w:val="single" w:sz="8" w:space="0" w:color="auto"/>
              <w:right w:val="single" w:sz="8" w:space="0" w:color="auto"/>
            </w:tcBorders>
            <w:shd w:val="clear" w:color="auto" w:fill="auto"/>
            <w:noWrap/>
            <w:vAlign w:val="center"/>
            <w:hideMark/>
          </w:tcPr>
          <w:p w14:paraId="1633F1C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28" w:type="dxa"/>
            <w:tcBorders>
              <w:top w:val="nil"/>
              <w:left w:val="nil"/>
              <w:bottom w:val="single" w:sz="8" w:space="0" w:color="auto"/>
              <w:right w:val="single" w:sz="8" w:space="0" w:color="auto"/>
            </w:tcBorders>
            <w:shd w:val="clear" w:color="auto" w:fill="auto"/>
            <w:noWrap/>
            <w:vAlign w:val="center"/>
            <w:hideMark/>
          </w:tcPr>
          <w:p w14:paraId="61D0622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0" w:type="dxa"/>
            <w:tcBorders>
              <w:top w:val="nil"/>
              <w:left w:val="nil"/>
              <w:bottom w:val="single" w:sz="8" w:space="0" w:color="auto"/>
              <w:right w:val="single" w:sz="8" w:space="0" w:color="auto"/>
            </w:tcBorders>
            <w:shd w:val="clear" w:color="auto" w:fill="auto"/>
            <w:noWrap/>
            <w:vAlign w:val="center"/>
            <w:hideMark/>
          </w:tcPr>
          <w:p w14:paraId="12521E6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2" w:type="dxa"/>
            <w:tcBorders>
              <w:top w:val="nil"/>
              <w:left w:val="nil"/>
              <w:bottom w:val="single" w:sz="8" w:space="0" w:color="auto"/>
              <w:right w:val="single" w:sz="8" w:space="0" w:color="auto"/>
            </w:tcBorders>
            <w:shd w:val="clear" w:color="auto" w:fill="auto"/>
            <w:noWrap/>
            <w:vAlign w:val="center"/>
            <w:hideMark/>
          </w:tcPr>
          <w:p w14:paraId="7364292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r>
      <w:tr w:rsidR="0097564C" w:rsidRPr="0097564C" w14:paraId="4C93B7EB"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62457C27"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EB8D29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3374A0D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802" w:type="dxa"/>
            <w:tcBorders>
              <w:top w:val="nil"/>
              <w:left w:val="nil"/>
              <w:bottom w:val="single" w:sz="8" w:space="0" w:color="auto"/>
              <w:right w:val="single" w:sz="8" w:space="0" w:color="auto"/>
            </w:tcBorders>
            <w:shd w:val="clear" w:color="auto" w:fill="auto"/>
            <w:noWrap/>
            <w:vAlign w:val="center"/>
            <w:hideMark/>
          </w:tcPr>
          <w:p w14:paraId="1C4AF66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28" w:type="dxa"/>
            <w:tcBorders>
              <w:top w:val="nil"/>
              <w:left w:val="nil"/>
              <w:bottom w:val="single" w:sz="8" w:space="0" w:color="auto"/>
              <w:right w:val="single" w:sz="8" w:space="0" w:color="auto"/>
            </w:tcBorders>
            <w:shd w:val="clear" w:color="auto" w:fill="auto"/>
            <w:noWrap/>
            <w:vAlign w:val="center"/>
            <w:hideMark/>
          </w:tcPr>
          <w:p w14:paraId="02DAA96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0" w:type="dxa"/>
            <w:tcBorders>
              <w:top w:val="nil"/>
              <w:left w:val="nil"/>
              <w:bottom w:val="single" w:sz="8" w:space="0" w:color="auto"/>
              <w:right w:val="single" w:sz="8" w:space="0" w:color="auto"/>
            </w:tcBorders>
            <w:shd w:val="clear" w:color="auto" w:fill="auto"/>
            <w:noWrap/>
            <w:vAlign w:val="center"/>
            <w:hideMark/>
          </w:tcPr>
          <w:p w14:paraId="19A196C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2" w:type="dxa"/>
            <w:tcBorders>
              <w:top w:val="nil"/>
              <w:left w:val="nil"/>
              <w:bottom w:val="single" w:sz="8" w:space="0" w:color="auto"/>
              <w:right w:val="single" w:sz="8" w:space="0" w:color="auto"/>
            </w:tcBorders>
            <w:shd w:val="clear" w:color="auto" w:fill="auto"/>
            <w:noWrap/>
            <w:vAlign w:val="center"/>
            <w:hideMark/>
          </w:tcPr>
          <w:p w14:paraId="6723342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r>
      <w:tr w:rsidR="0097564C" w:rsidRPr="0097564C" w14:paraId="4A787B1F"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A039BB8"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Kukdo 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5779CA8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65B20A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802" w:type="dxa"/>
            <w:tcBorders>
              <w:top w:val="nil"/>
              <w:left w:val="nil"/>
              <w:bottom w:val="single" w:sz="8" w:space="0" w:color="auto"/>
              <w:right w:val="single" w:sz="8" w:space="0" w:color="auto"/>
            </w:tcBorders>
            <w:shd w:val="clear" w:color="auto" w:fill="auto"/>
            <w:noWrap/>
            <w:vAlign w:val="center"/>
            <w:hideMark/>
          </w:tcPr>
          <w:p w14:paraId="210002A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28" w:type="dxa"/>
            <w:tcBorders>
              <w:top w:val="nil"/>
              <w:left w:val="nil"/>
              <w:bottom w:val="single" w:sz="8" w:space="0" w:color="auto"/>
              <w:right w:val="single" w:sz="8" w:space="0" w:color="auto"/>
            </w:tcBorders>
            <w:shd w:val="clear" w:color="auto" w:fill="auto"/>
            <w:noWrap/>
            <w:vAlign w:val="center"/>
            <w:hideMark/>
          </w:tcPr>
          <w:p w14:paraId="1871A63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10" w:type="dxa"/>
            <w:tcBorders>
              <w:top w:val="nil"/>
              <w:left w:val="nil"/>
              <w:bottom w:val="single" w:sz="8" w:space="0" w:color="auto"/>
              <w:right w:val="single" w:sz="8" w:space="0" w:color="auto"/>
            </w:tcBorders>
            <w:shd w:val="clear" w:color="auto" w:fill="auto"/>
            <w:noWrap/>
            <w:vAlign w:val="center"/>
            <w:hideMark/>
          </w:tcPr>
          <w:p w14:paraId="5B03648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c>
          <w:tcPr>
            <w:tcW w:w="1012" w:type="dxa"/>
            <w:tcBorders>
              <w:top w:val="nil"/>
              <w:left w:val="nil"/>
              <w:bottom w:val="single" w:sz="8" w:space="0" w:color="auto"/>
              <w:right w:val="single" w:sz="8" w:space="0" w:color="auto"/>
            </w:tcBorders>
            <w:shd w:val="clear" w:color="auto" w:fill="auto"/>
            <w:noWrap/>
            <w:vAlign w:val="center"/>
            <w:hideMark/>
          </w:tcPr>
          <w:p w14:paraId="2C33636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200</w:t>
            </w:r>
          </w:p>
        </w:tc>
      </w:tr>
      <w:tr w:rsidR="0097564C" w:rsidRPr="0097564C" w14:paraId="72FE91E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B1829E9"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390C745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2DD8C76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802" w:type="dxa"/>
            <w:tcBorders>
              <w:top w:val="nil"/>
              <w:left w:val="nil"/>
              <w:bottom w:val="single" w:sz="8" w:space="0" w:color="auto"/>
              <w:right w:val="single" w:sz="8" w:space="0" w:color="auto"/>
            </w:tcBorders>
            <w:shd w:val="clear" w:color="auto" w:fill="auto"/>
            <w:noWrap/>
            <w:vAlign w:val="center"/>
            <w:hideMark/>
          </w:tcPr>
          <w:p w14:paraId="7066E6C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28" w:type="dxa"/>
            <w:tcBorders>
              <w:top w:val="nil"/>
              <w:left w:val="nil"/>
              <w:bottom w:val="single" w:sz="8" w:space="0" w:color="auto"/>
              <w:right w:val="single" w:sz="8" w:space="0" w:color="auto"/>
            </w:tcBorders>
            <w:shd w:val="clear" w:color="auto" w:fill="auto"/>
            <w:noWrap/>
            <w:vAlign w:val="center"/>
            <w:hideMark/>
          </w:tcPr>
          <w:p w14:paraId="36AF4B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10" w:type="dxa"/>
            <w:tcBorders>
              <w:top w:val="nil"/>
              <w:left w:val="nil"/>
              <w:bottom w:val="single" w:sz="8" w:space="0" w:color="auto"/>
              <w:right w:val="single" w:sz="8" w:space="0" w:color="auto"/>
            </w:tcBorders>
            <w:shd w:val="clear" w:color="auto" w:fill="auto"/>
            <w:noWrap/>
            <w:vAlign w:val="center"/>
            <w:hideMark/>
          </w:tcPr>
          <w:p w14:paraId="7DE7186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c>
          <w:tcPr>
            <w:tcW w:w="1012" w:type="dxa"/>
            <w:tcBorders>
              <w:top w:val="nil"/>
              <w:left w:val="nil"/>
              <w:bottom w:val="single" w:sz="8" w:space="0" w:color="auto"/>
              <w:right w:val="single" w:sz="8" w:space="0" w:color="auto"/>
            </w:tcBorders>
            <w:shd w:val="clear" w:color="auto" w:fill="auto"/>
            <w:noWrap/>
            <w:vAlign w:val="center"/>
            <w:hideMark/>
          </w:tcPr>
          <w:p w14:paraId="259F800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160</w:t>
            </w:r>
          </w:p>
        </w:tc>
      </w:tr>
      <w:tr w:rsidR="0097564C" w:rsidRPr="0097564C" w14:paraId="46269DB9"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2B2F7E0B"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5803380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0E8A0C3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6103440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5555237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3E3EA08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03A0AD5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97564C" w:rsidRPr="0097564C" w14:paraId="08416F03"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7DA81C"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Huntsman Corporation20</w:t>
            </w:r>
          </w:p>
        </w:tc>
        <w:tc>
          <w:tcPr>
            <w:tcW w:w="1409" w:type="dxa"/>
            <w:tcBorders>
              <w:top w:val="nil"/>
              <w:left w:val="nil"/>
              <w:bottom w:val="single" w:sz="8" w:space="0" w:color="auto"/>
              <w:right w:val="single" w:sz="8" w:space="0" w:color="auto"/>
            </w:tcBorders>
            <w:shd w:val="clear" w:color="auto" w:fill="auto"/>
            <w:noWrap/>
            <w:vAlign w:val="center"/>
            <w:hideMark/>
          </w:tcPr>
          <w:p w14:paraId="39A7153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59E586B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802" w:type="dxa"/>
            <w:tcBorders>
              <w:top w:val="nil"/>
              <w:left w:val="nil"/>
              <w:bottom w:val="single" w:sz="8" w:space="0" w:color="auto"/>
              <w:right w:val="single" w:sz="8" w:space="0" w:color="auto"/>
            </w:tcBorders>
            <w:shd w:val="clear" w:color="auto" w:fill="auto"/>
            <w:noWrap/>
            <w:vAlign w:val="center"/>
            <w:hideMark/>
          </w:tcPr>
          <w:p w14:paraId="556D187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28" w:type="dxa"/>
            <w:tcBorders>
              <w:top w:val="nil"/>
              <w:left w:val="nil"/>
              <w:bottom w:val="single" w:sz="8" w:space="0" w:color="auto"/>
              <w:right w:val="single" w:sz="8" w:space="0" w:color="auto"/>
            </w:tcBorders>
            <w:shd w:val="clear" w:color="auto" w:fill="auto"/>
            <w:noWrap/>
            <w:vAlign w:val="center"/>
            <w:hideMark/>
          </w:tcPr>
          <w:p w14:paraId="5550FAE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10" w:type="dxa"/>
            <w:tcBorders>
              <w:top w:val="nil"/>
              <w:left w:val="nil"/>
              <w:bottom w:val="single" w:sz="8" w:space="0" w:color="auto"/>
              <w:right w:val="single" w:sz="8" w:space="0" w:color="auto"/>
            </w:tcBorders>
            <w:shd w:val="clear" w:color="auto" w:fill="auto"/>
            <w:noWrap/>
            <w:vAlign w:val="center"/>
            <w:hideMark/>
          </w:tcPr>
          <w:p w14:paraId="1EB6500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c>
          <w:tcPr>
            <w:tcW w:w="1012" w:type="dxa"/>
            <w:tcBorders>
              <w:top w:val="nil"/>
              <w:left w:val="nil"/>
              <w:bottom w:val="single" w:sz="8" w:space="0" w:color="auto"/>
              <w:right w:val="single" w:sz="8" w:space="0" w:color="auto"/>
            </w:tcBorders>
            <w:shd w:val="clear" w:color="auto" w:fill="auto"/>
            <w:noWrap/>
            <w:vAlign w:val="center"/>
            <w:hideMark/>
          </w:tcPr>
          <w:p w14:paraId="5329DE4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64</w:t>
            </w:r>
          </w:p>
        </w:tc>
      </w:tr>
      <w:tr w:rsidR="0097564C" w:rsidRPr="0097564C" w14:paraId="4C0FD4F2"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514C8D6C"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00DA3F1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4FB2A9B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1426E92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28" w:type="dxa"/>
            <w:tcBorders>
              <w:top w:val="nil"/>
              <w:left w:val="nil"/>
              <w:bottom w:val="single" w:sz="8" w:space="0" w:color="auto"/>
              <w:right w:val="single" w:sz="8" w:space="0" w:color="auto"/>
            </w:tcBorders>
            <w:shd w:val="clear" w:color="auto" w:fill="auto"/>
            <w:noWrap/>
            <w:vAlign w:val="center"/>
            <w:hideMark/>
          </w:tcPr>
          <w:p w14:paraId="33CBE15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10" w:type="dxa"/>
            <w:tcBorders>
              <w:top w:val="nil"/>
              <w:left w:val="nil"/>
              <w:bottom w:val="single" w:sz="8" w:space="0" w:color="auto"/>
              <w:right w:val="single" w:sz="8" w:space="0" w:color="auto"/>
            </w:tcBorders>
            <w:shd w:val="clear" w:color="auto" w:fill="auto"/>
            <w:noWrap/>
            <w:vAlign w:val="center"/>
            <w:hideMark/>
          </w:tcPr>
          <w:p w14:paraId="2F900AA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1012" w:type="dxa"/>
            <w:tcBorders>
              <w:top w:val="nil"/>
              <w:left w:val="nil"/>
              <w:bottom w:val="single" w:sz="8" w:space="0" w:color="auto"/>
              <w:right w:val="single" w:sz="8" w:space="0" w:color="auto"/>
            </w:tcBorders>
            <w:shd w:val="clear" w:color="auto" w:fill="auto"/>
            <w:noWrap/>
            <w:vAlign w:val="center"/>
            <w:hideMark/>
          </w:tcPr>
          <w:p w14:paraId="43F5E99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r>
      <w:tr w:rsidR="0097564C" w:rsidRPr="0097564C" w14:paraId="3D43B635"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16692880"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5B436F25"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Switzerland</w:t>
            </w:r>
          </w:p>
        </w:tc>
        <w:tc>
          <w:tcPr>
            <w:tcW w:w="802" w:type="dxa"/>
            <w:tcBorders>
              <w:top w:val="nil"/>
              <w:left w:val="nil"/>
              <w:bottom w:val="single" w:sz="8" w:space="0" w:color="auto"/>
              <w:right w:val="single" w:sz="8" w:space="0" w:color="auto"/>
            </w:tcBorders>
            <w:shd w:val="clear" w:color="auto" w:fill="auto"/>
            <w:noWrap/>
            <w:vAlign w:val="center"/>
            <w:hideMark/>
          </w:tcPr>
          <w:p w14:paraId="450BC49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6F80DE9E"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3DE93B7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379B765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621791D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97564C" w:rsidRPr="0097564C" w14:paraId="7558018B"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69B1F0CF"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A70221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Brazil</w:t>
            </w:r>
          </w:p>
        </w:tc>
        <w:tc>
          <w:tcPr>
            <w:tcW w:w="802" w:type="dxa"/>
            <w:tcBorders>
              <w:top w:val="nil"/>
              <w:left w:val="nil"/>
              <w:bottom w:val="single" w:sz="8" w:space="0" w:color="auto"/>
              <w:right w:val="single" w:sz="8" w:space="0" w:color="auto"/>
            </w:tcBorders>
            <w:shd w:val="clear" w:color="auto" w:fill="auto"/>
            <w:noWrap/>
            <w:vAlign w:val="center"/>
            <w:hideMark/>
          </w:tcPr>
          <w:p w14:paraId="6AD7E37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802" w:type="dxa"/>
            <w:tcBorders>
              <w:top w:val="nil"/>
              <w:left w:val="nil"/>
              <w:bottom w:val="single" w:sz="8" w:space="0" w:color="auto"/>
              <w:right w:val="single" w:sz="8" w:space="0" w:color="auto"/>
            </w:tcBorders>
            <w:shd w:val="clear" w:color="auto" w:fill="auto"/>
            <w:noWrap/>
            <w:vAlign w:val="center"/>
            <w:hideMark/>
          </w:tcPr>
          <w:p w14:paraId="773DCDF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28" w:type="dxa"/>
            <w:tcBorders>
              <w:top w:val="nil"/>
              <w:left w:val="nil"/>
              <w:bottom w:val="single" w:sz="8" w:space="0" w:color="auto"/>
              <w:right w:val="single" w:sz="8" w:space="0" w:color="auto"/>
            </w:tcBorders>
            <w:shd w:val="clear" w:color="auto" w:fill="auto"/>
            <w:noWrap/>
            <w:vAlign w:val="center"/>
            <w:hideMark/>
          </w:tcPr>
          <w:p w14:paraId="1912EA6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10" w:type="dxa"/>
            <w:tcBorders>
              <w:top w:val="nil"/>
              <w:left w:val="nil"/>
              <w:bottom w:val="single" w:sz="8" w:space="0" w:color="auto"/>
              <w:right w:val="single" w:sz="8" w:space="0" w:color="auto"/>
            </w:tcBorders>
            <w:shd w:val="clear" w:color="auto" w:fill="auto"/>
            <w:noWrap/>
            <w:vAlign w:val="center"/>
            <w:hideMark/>
          </w:tcPr>
          <w:p w14:paraId="05B62B8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1012" w:type="dxa"/>
            <w:tcBorders>
              <w:top w:val="nil"/>
              <w:left w:val="nil"/>
              <w:bottom w:val="single" w:sz="8" w:space="0" w:color="auto"/>
              <w:right w:val="single" w:sz="8" w:space="0" w:color="auto"/>
            </w:tcBorders>
            <w:shd w:val="clear" w:color="auto" w:fill="auto"/>
            <w:noWrap/>
            <w:vAlign w:val="center"/>
            <w:hideMark/>
          </w:tcPr>
          <w:p w14:paraId="38B0E54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r>
      <w:tr w:rsidR="0097564C" w:rsidRPr="0097564C" w14:paraId="08F386C3"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D3AB795"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Hexion Inc.</w:t>
            </w:r>
          </w:p>
        </w:tc>
        <w:tc>
          <w:tcPr>
            <w:tcW w:w="1409" w:type="dxa"/>
            <w:tcBorders>
              <w:top w:val="nil"/>
              <w:left w:val="nil"/>
              <w:bottom w:val="single" w:sz="8" w:space="0" w:color="auto"/>
              <w:right w:val="single" w:sz="8" w:space="0" w:color="auto"/>
            </w:tcBorders>
            <w:shd w:val="clear" w:color="auto" w:fill="auto"/>
            <w:noWrap/>
            <w:vAlign w:val="center"/>
            <w:hideMark/>
          </w:tcPr>
          <w:p w14:paraId="70A18D18"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Netherlands</w:t>
            </w:r>
          </w:p>
        </w:tc>
        <w:tc>
          <w:tcPr>
            <w:tcW w:w="802" w:type="dxa"/>
            <w:tcBorders>
              <w:top w:val="nil"/>
              <w:left w:val="nil"/>
              <w:bottom w:val="single" w:sz="8" w:space="0" w:color="auto"/>
              <w:right w:val="single" w:sz="8" w:space="0" w:color="auto"/>
            </w:tcBorders>
            <w:shd w:val="clear" w:color="auto" w:fill="auto"/>
            <w:noWrap/>
            <w:vAlign w:val="center"/>
            <w:hideMark/>
          </w:tcPr>
          <w:p w14:paraId="00AEB3E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4937706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6EE07CC1"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351EF32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7F62B62B"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97564C" w:rsidRPr="0097564C" w14:paraId="10133690"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1859320"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7C69F38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07AFCDF9"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802" w:type="dxa"/>
            <w:tcBorders>
              <w:top w:val="nil"/>
              <w:left w:val="nil"/>
              <w:bottom w:val="single" w:sz="8" w:space="0" w:color="auto"/>
              <w:right w:val="single" w:sz="8" w:space="0" w:color="auto"/>
            </w:tcBorders>
            <w:shd w:val="clear" w:color="auto" w:fill="auto"/>
            <w:noWrap/>
            <w:vAlign w:val="center"/>
            <w:hideMark/>
          </w:tcPr>
          <w:p w14:paraId="7E7D7F54"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28" w:type="dxa"/>
            <w:tcBorders>
              <w:top w:val="nil"/>
              <w:left w:val="nil"/>
              <w:bottom w:val="single" w:sz="8" w:space="0" w:color="auto"/>
              <w:right w:val="single" w:sz="8" w:space="0" w:color="auto"/>
            </w:tcBorders>
            <w:shd w:val="clear" w:color="auto" w:fill="auto"/>
            <w:noWrap/>
            <w:vAlign w:val="center"/>
            <w:hideMark/>
          </w:tcPr>
          <w:p w14:paraId="2F8AAA5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10" w:type="dxa"/>
            <w:tcBorders>
              <w:top w:val="nil"/>
              <w:left w:val="nil"/>
              <w:bottom w:val="single" w:sz="8" w:space="0" w:color="auto"/>
              <w:right w:val="single" w:sz="8" w:space="0" w:color="auto"/>
            </w:tcBorders>
            <w:shd w:val="clear" w:color="auto" w:fill="auto"/>
            <w:noWrap/>
            <w:vAlign w:val="center"/>
            <w:hideMark/>
          </w:tcPr>
          <w:p w14:paraId="75B6542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c>
          <w:tcPr>
            <w:tcW w:w="1012" w:type="dxa"/>
            <w:tcBorders>
              <w:top w:val="nil"/>
              <w:left w:val="nil"/>
              <w:bottom w:val="single" w:sz="8" w:space="0" w:color="auto"/>
              <w:right w:val="single" w:sz="8" w:space="0" w:color="auto"/>
            </w:tcBorders>
            <w:shd w:val="clear" w:color="auto" w:fill="auto"/>
            <w:noWrap/>
            <w:vAlign w:val="center"/>
            <w:hideMark/>
          </w:tcPr>
          <w:p w14:paraId="6EC82A7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127</w:t>
            </w:r>
          </w:p>
        </w:tc>
      </w:tr>
      <w:tr w:rsidR="0097564C" w:rsidRPr="0097564C" w14:paraId="5D679F6F"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C20DF7E" w14:textId="77777777" w:rsidR="0097564C" w:rsidRPr="0097564C" w:rsidRDefault="0097564C" w:rsidP="0097564C">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242AD2EC"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Spain</w:t>
            </w:r>
          </w:p>
        </w:tc>
        <w:tc>
          <w:tcPr>
            <w:tcW w:w="802" w:type="dxa"/>
            <w:tcBorders>
              <w:top w:val="nil"/>
              <w:left w:val="nil"/>
              <w:bottom w:val="single" w:sz="8" w:space="0" w:color="auto"/>
              <w:right w:val="single" w:sz="8" w:space="0" w:color="auto"/>
            </w:tcBorders>
            <w:shd w:val="clear" w:color="auto" w:fill="auto"/>
            <w:noWrap/>
            <w:vAlign w:val="center"/>
            <w:hideMark/>
          </w:tcPr>
          <w:p w14:paraId="19EA5BAA"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w:t>
            </w:r>
          </w:p>
        </w:tc>
        <w:tc>
          <w:tcPr>
            <w:tcW w:w="802" w:type="dxa"/>
            <w:tcBorders>
              <w:top w:val="nil"/>
              <w:left w:val="nil"/>
              <w:bottom w:val="single" w:sz="8" w:space="0" w:color="auto"/>
              <w:right w:val="single" w:sz="8" w:space="0" w:color="auto"/>
            </w:tcBorders>
            <w:shd w:val="clear" w:color="auto" w:fill="auto"/>
            <w:noWrap/>
            <w:vAlign w:val="center"/>
            <w:hideMark/>
          </w:tcPr>
          <w:p w14:paraId="4ECB378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28" w:type="dxa"/>
            <w:tcBorders>
              <w:top w:val="nil"/>
              <w:left w:val="nil"/>
              <w:bottom w:val="single" w:sz="8" w:space="0" w:color="auto"/>
              <w:right w:val="single" w:sz="8" w:space="0" w:color="auto"/>
            </w:tcBorders>
            <w:shd w:val="clear" w:color="auto" w:fill="auto"/>
            <w:noWrap/>
            <w:vAlign w:val="center"/>
            <w:hideMark/>
          </w:tcPr>
          <w:p w14:paraId="651D839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10" w:type="dxa"/>
            <w:tcBorders>
              <w:top w:val="nil"/>
              <w:left w:val="nil"/>
              <w:bottom w:val="single" w:sz="8" w:space="0" w:color="auto"/>
              <w:right w:val="single" w:sz="8" w:space="0" w:color="auto"/>
            </w:tcBorders>
            <w:shd w:val="clear" w:color="auto" w:fill="auto"/>
            <w:noWrap/>
            <w:vAlign w:val="center"/>
            <w:hideMark/>
          </w:tcPr>
          <w:p w14:paraId="384F14D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c>
          <w:tcPr>
            <w:tcW w:w="1012" w:type="dxa"/>
            <w:tcBorders>
              <w:top w:val="nil"/>
              <w:left w:val="nil"/>
              <w:bottom w:val="single" w:sz="8" w:space="0" w:color="auto"/>
              <w:right w:val="single" w:sz="8" w:space="0" w:color="auto"/>
            </w:tcBorders>
            <w:shd w:val="clear" w:color="auto" w:fill="auto"/>
            <w:noWrap/>
            <w:vAlign w:val="center"/>
            <w:hideMark/>
          </w:tcPr>
          <w:p w14:paraId="4CE08BFF"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32</w:t>
            </w:r>
          </w:p>
        </w:tc>
      </w:tr>
      <w:tr w:rsidR="0097564C" w:rsidRPr="0097564C" w14:paraId="0ABCA8E8"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B5C5172" w14:textId="77777777" w:rsidR="0097564C" w:rsidRPr="0097564C" w:rsidRDefault="0097564C"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Jiangsu </w:t>
            </w:r>
            <w:proofErr w:type="spellStart"/>
            <w:r w:rsidRPr="0097564C">
              <w:rPr>
                <w:rFonts w:ascii="Arial" w:eastAsia="Times New Roman" w:hAnsi="Arial" w:cs="Arial"/>
                <w:color w:val="000000"/>
                <w:sz w:val="20"/>
                <w:szCs w:val="20"/>
                <w:lang w:val="en-US" w:eastAsia="en-IN"/>
              </w:rPr>
              <w:t>Sanmu</w:t>
            </w:r>
            <w:proofErr w:type="spellEnd"/>
            <w:r w:rsidRPr="0097564C">
              <w:rPr>
                <w:rFonts w:ascii="Arial" w:eastAsia="Times New Roman" w:hAnsi="Arial" w:cs="Arial"/>
                <w:color w:val="000000"/>
                <w:sz w:val="20"/>
                <w:szCs w:val="20"/>
                <w:lang w:val="en-US" w:eastAsia="en-IN"/>
              </w:rPr>
              <w:t xml:space="preserve"> Group</w:t>
            </w:r>
          </w:p>
        </w:tc>
        <w:tc>
          <w:tcPr>
            <w:tcW w:w="1409" w:type="dxa"/>
            <w:tcBorders>
              <w:top w:val="nil"/>
              <w:left w:val="nil"/>
              <w:bottom w:val="single" w:sz="8" w:space="0" w:color="auto"/>
              <w:right w:val="single" w:sz="8" w:space="0" w:color="auto"/>
            </w:tcBorders>
            <w:shd w:val="clear" w:color="auto" w:fill="auto"/>
            <w:noWrap/>
            <w:vAlign w:val="center"/>
            <w:hideMark/>
          </w:tcPr>
          <w:p w14:paraId="4FAD6060"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49571452"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170</w:t>
            </w:r>
          </w:p>
        </w:tc>
        <w:tc>
          <w:tcPr>
            <w:tcW w:w="802" w:type="dxa"/>
            <w:tcBorders>
              <w:top w:val="nil"/>
              <w:left w:val="nil"/>
              <w:bottom w:val="single" w:sz="8" w:space="0" w:color="auto"/>
              <w:right w:val="single" w:sz="8" w:space="0" w:color="auto"/>
            </w:tcBorders>
            <w:shd w:val="clear" w:color="auto" w:fill="auto"/>
            <w:noWrap/>
            <w:vAlign w:val="center"/>
            <w:hideMark/>
          </w:tcPr>
          <w:p w14:paraId="2CB378A3"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28" w:type="dxa"/>
            <w:tcBorders>
              <w:top w:val="nil"/>
              <w:left w:val="nil"/>
              <w:bottom w:val="single" w:sz="8" w:space="0" w:color="auto"/>
              <w:right w:val="single" w:sz="8" w:space="0" w:color="auto"/>
            </w:tcBorders>
            <w:shd w:val="clear" w:color="auto" w:fill="auto"/>
            <w:noWrap/>
            <w:vAlign w:val="center"/>
            <w:hideMark/>
          </w:tcPr>
          <w:p w14:paraId="7C27DFCD"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10" w:type="dxa"/>
            <w:tcBorders>
              <w:top w:val="nil"/>
              <w:left w:val="nil"/>
              <w:bottom w:val="single" w:sz="8" w:space="0" w:color="auto"/>
              <w:right w:val="single" w:sz="8" w:space="0" w:color="auto"/>
            </w:tcBorders>
            <w:shd w:val="clear" w:color="auto" w:fill="auto"/>
            <w:noWrap/>
            <w:vAlign w:val="center"/>
            <w:hideMark/>
          </w:tcPr>
          <w:p w14:paraId="20C1AC77"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c>
          <w:tcPr>
            <w:tcW w:w="1012" w:type="dxa"/>
            <w:tcBorders>
              <w:top w:val="nil"/>
              <w:left w:val="nil"/>
              <w:bottom w:val="single" w:sz="8" w:space="0" w:color="auto"/>
              <w:right w:val="single" w:sz="8" w:space="0" w:color="auto"/>
            </w:tcBorders>
            <w:shd w:val="clear" w:color="auto" w:fill="auto"/>
            <w:noWrap/>
            <w:vAlign w:val="center"/>
            <w:hideMark/>
          </w:tcPr>
          <w:p w14:paraId="410227C6" w14:textId="77777777" w:rsidR="0097564C" w:rsidRPr="0097564C" w:rsidRDefault="0097564C"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220</w:t>
            </w:r>
          </w:p>
        </w:tc>
      </w:tr>
      <w:tr w:rsidR="00D6343D" w:rsidRPr="0097564C" w14:paraId="28212DD5" w14:textId="77777777" w:rsidTr="00FC1D32">
        <w:trPr>
          <w:trHeight w:val="291"/>
        </w:trPr>
        <w:tc>
          <w:tcPr>
            <w:tcW w:w="4392" w:type="dxa"/>
            <w:vMerge w:val="restart"/>
            <w:tcBorders>
              <w:top w:val="nil"/>
              <w:left w:val="single" w:sz="8" w:space="0" w:color="auto"/>
              <w:right w:val="single" w:sz="8" w:space="0" w:color="auto"/>
            </w:tcBorders>
            <w:shd w:val="clear" w:color="auto" w:fill="auto"/>
            <w:noWrap/>
            <w:vAlign w:val="center"/>
            <w:hideMark/>
          </w:tcPr>
          <w:p w14:paraId="02A874D2" w14:textId="77777777" w:rsidR="00D6343D" w:rsidRPr="0097564C" w:rsidRDefault="00D6343D" w:rsidP="0097564C">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Nan </w:t>
            </w:r>
            <w:proofErr w:type="spellStart"/>
            <w:r w:rsidRPr="0097564C">
              <w:rPr>
                <w:rFonts w:ascii="Arial" w:eastAsia="Times New Roman" w:hAnsi="Arial" w:cs="Arial"/>
                <w:color w:val="000000"/>
                <w:sz w:val="20"/>
                <w:szCs w:val="20"/>
                <w:lang w:val="en-US" w:eastAsia="en-IN"/>
              </w:rPr>
              <w:t>Ya</w:t>
            </w:r>
            <w:proofErr w:type="spellEnd"/>
            <w:r w:rsidRPr="0097564C">
              <w:rPr>
                <w:rFonts w:ascii="Arial" w:eastAsia="Times New Roman" w:hAnsi="Arial" w:cs="Arial"/>
                <w:color w:val="000000"/>
                <w:sz w:val="20"/>
                <w:szCs w:val="20"/>
                <w:lang w:val="en-US" w:eastAsia="en-IN"/>
              </w:rPr>
              <w:t xml:space="preserve"> Plastics Corporation</w:t>
            </w:r>
          </w:p>
        </w:tc>
        <w:tc>
          <w:tcPr>
            <w:tcW w:w="1409" w:type="dxa"/>
            <w:tcBorders>
              <w:top w:val="nil"/>
              <w:left w:val="nil"/>
              <w:bottom w:val="single" w:sz="8" w:space="0" w:color="auto"/>
              <w:right w:val="single" w:sz="8" w:space="0" w:color="auto"/>
            </w:tcBorders>
            <w:shd w:val="clear" w:color="auto" w:fill="auto"/>
            <w:noWrap/>
            <w:vAlign w:val="center"/>
            <w:hideMark/>
          </w:tcPr>
          <w:p w14:paraId="13965A08"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Taiwan</w:t>
            </w:r>
          </w:p>
        </w:tc>
        <w:tc>
          <w:tcPr>
            <w:tcW w:w="802" w:type="dxa"/>
            <w:tcBorders>
              <w:top w:val="nil"/>
              <w:left w:val="nil"/>
              <w:bottom w:val="single" w:sz="8" w:space="0" w:color="auto"/>
              <w:right w:val="single" w:sz="8" w:space="0" w:color="auto"/>
            </w:tcBorders>
            <w:shd w:val="clear" w:color="auto" w:fill="auto"/>
            <w:noWrap/>
            <w:vAlign w:val="center"/>
            <w:hideMark/>
          </w:tcPr>
          <w:p w14:paraId="0A08B22A"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210</w:t>
            </w:r>
          </w:p>
        </w:tc>
        <w:tc>
          <w:tcPr>
            <w:tcW w:w="802" w:type="dxa"/>
            <w:tcBorders>
              <w:top w:val="nil"/>
              <w:left w:val="nil"/>
              <w:bottom w:val="single" w:sz="8" w:space="0" w:color="auto"/>
              <w:right w:val="single" w:sz="8" w:space="0" w:color="auto"/>
            </w:tcBorders>
            <w:shd w:val="clear" w:color="auto" w:fill="auto"/>
            <w:noWrap/>
            <w:vAlign w:val="center"/>
            <w:hideMark/>
          </w:tcPr>
          <w:p w14:paraId="0AA7A3CB"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210</w:t>
            </w:r>
          </w:p>
        </w:tc>
        <w:tc>
          <w:tcPr>
            <w:tcW w:w="1028" w:type="dxa"/>
            <w:tcBorders>
              <w:top w:val="nil"/>
              <w:left w:val="nil"/>
              <w:bottom w:val="single" w:sz="8" w:space="0" w:color="auto"/>
              <w:right w:val="single" w:sz="8" w:space="0" w:color="auto"/>
            </w:tcBorders>
            <w:shd w:val="clear" w:color="auto" w:fill="auto"/>
            <w:noWrap/>
            <w:vAlign w:val="center"/>
            <w:hideMark/>
          </w:tcPr>
          <w:p w14:paraId="5C434E81"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c>
          <w:tcPr>
            <w:tcW w:w="1010" w:type="dxa"/>
            <w:tcBorders>
              <w:top w:val="nil"/>
              <w:left w:val="nil"/>
              <w:bottom w:val="single" w:sz="8" w:space="0" w:color="auto"/>
              <w:right w:val="single" w:sz="8" w:space="0" w:color="auto"/>
            </w:tcBorders>
            <w:shd w:val="clear" w:color="auto" w:fill="auto"/>
            <w:noWrap/>
            <w:vAlign w:val="center"/>
            <w:hideMark/>
          </w:tcPr>
          <w:p w14:paraId="1D2787B4"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c>
          <w:tcPr>
            <w:tcW w:w="1012" w:type="dxa"/>
            <w:tcBorders>
              <w:top w:val="nil"/>
              <w:left w:val="nil"/>
              <w:bottom w:val="single" w:sz="8" w:space="0" w:color="auto"/>
              <w:right w:val="single" w:sz="8" w:space="0" w:color="auto"/>
            </w:tcBorders>
            <w:shd w:val="clear" w:color="auto" w:fill="auto"/>
            <w:noWrap/>
            <w:vAlign w:val="center"/>
            <w:hideMark/>
          </w:tcPr>
          <w:p w14:paraId="108DB9E5" w14:textId="77777777" w:rsidR="00D6343D" w:rsidRPr="0097564C" w:rsidRDefault="00D6343D" w:rsidP="0097564C">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230</w:t>
            </w:r>
          </w:p>
        </w:tc>
      </w:tr>
      <w:tr w:rsidR="00D6343D" w:rsidRPr="0097564C" w14:paraId="6C9E6F14" w14:textId="77777777" w:rsidTr="00FC1D32">
        <w:trPr>
          <w:trHeight w:val="291"/>
        </w:trPr>
        <w:tc>
          <w:tcPr>
            <w:tcW w:w="4392" w:type="dxa"/>
            <w:vMerge/>
            <w:tcBorders>
              <w:left w:val="single" w:sz="8" w:space="0" w:color="auto"/>
              <w:bottom w:val="single" w:sz="8" w:space="0" w:color="auto"/>
              <w:right w:val="single" w:sz="8" w:space="0" w:color="auto"/>
            </w:tcBorders>
            <w:shd w:val="clear" w:color="auto" w:fill="auto"/>
            <w:noWrap/>
            <w:vAlign w:val="center"/>
          </w:tcPr>
          <w:p w14:paraId="4A6C4981" w14:textId="77777777" w:rsidR="00D6343D" w:rsidRPr="0097564C" w:rsidRDefault="00D6343D" w:rsidP="00D6343D">
            <w:pPr>
              <w:spacing w:after="0" w:line="240" w:lineRule="auto"/>
              <w:rPr>
                <w:rFonts w:ascii="Arial" w:eastAsia="Times New Roman" w:hAnsi="Arial" w:cs="Arial"/>
                <w:color w:val="000000"/>
                <w:sz w:val="20"/>
                <w:szCs w:val="20"/>
                <w:lang w:val="en-US" w:eastAsia="en-IN"/>
              </w:rPr>
            </w:pPr>
          </w:p>
        </w:tc>
        <w:tc>
          <w:tcPr>
            <w:tcW w:w="1409" w:type="dxa"/>
            <w:tcBorders>
              <w:top w:val="nil"/>
              <w:left w:val="nil"/>
              <w:bottom w:val="single" w:sz="8" w:space="0" w:color="auto"/>
              <w:right w:val="single" w:sz="8" w:space="0" w:color="auto"/>
            </w:tcBorders>
            <w:shd w:val="clear" w:color="auto" w:fill="auto"/>
            <w:noWrap/>
            <w:vAlign w:val="center"/>
          </w:tcPr>
          <w:p w14:paraId="374CC071" w14:textId="19B0B801"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tcPr>
          <w:p w14:paraId="167F7C14" w14:textId="2B8FB104"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802" w:type="dxa"/>
            <w:tcBorders>
              <w:top w:val="nil"/>
              <w:left w:val="nil"/>
              <w:bottom w:val="single" w:sz="8" w:space="0" w:color="auto"/>
              <w:right w:val="single" w:sz="8" w:space="0" w:color="auto"/>
            </w:tcBorders>
            <w:shd w:val="clear" w:color="auto" w:fill="auto"/>
            <w:noWrap/>
            <w:vAlign w:val="center"/>
          </w:tcPr>
          <w:p w14:paraId="33C7DA9E" w14:textId="4286B833"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28" w:type="dxa"/>
            <w:tcBorders>
              <w:top w:val="nil"/>
              <w:left w:val="nil"/>
              <w:bottom w:val="single" w:sz="8" w:space="0" w:color="auto"/>
              <w:right w:val="single" w:sz="8" w:space="0" w:color="auto"/>
            </w:tcBorders>
            <w:shd w:val="clear" w:color="auto" w:fill="auto"/>
            <w:noWrap/>
            <w:vAlign w:val="center"/>
          </w:tcPr>
          <w:p w14:paraId="151AA097" w14:textId="45555CE3"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10" w:type="dxa"/>
            <w:tcBorders>
              <w:top w:val="nil"/>
              <w:left w:val="nil"/>
              <w:bottom w:val="single" w:sz="8" w:space="0" w:color="auto"/>
              <w:right w:val="single" w:sz="8" w:space="0" w:color="auto"/>
            </w:tcBorders>
            <w:shd w:val="clear" w:color="auto" w:fill="auto"/>
            <w:noWrap/>
            <w:vAlign w:val="center"/>
          </w:tcPr>
          <w:p w14:paraId="398F7562" w14:textId="76D93A91"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c>
          <w:tcPr>
            <w:tcW w:w="1012" w:type="dxa"/>
            <w:tcBorders>
              <w:top w:val="nil"/>
              <w:left w:val="nil"/>
              <w:bottom w:val="single" w:sz="8" w:space="0" w:color="auto"/>
              <w:right w:val="single" w:sz="8" w:space="0" w:color="auto"/>
            </w:tcBorders>
            <w:shd w:val="clear" w:color="auto" w:fill="auto"/>
            <w:noWrap/>
            <w:vAlign w:val="center"/>
          </w:tcPr>
          <w:p w14:paraId="4F96F0BD" w14:textId="06A8BF2C" w:rsidR="00D6343D" w:rsidRPr="0097564C" w:rsidRDefault="00D6343D" w:rsidP="00D6343D">
            <w:pPr>
              <w:spacing w:after="0" w:line="240" w:lineRule="auto"/>
              <w:jc w:val="center"/>
              <w:rPr>
                <w:rFonts w:ascii="Arial" w:eastAsia="Times New Roman" w:hAnsi="Arial" w:cs="Arial"/>
                <w:color w:val="000000"/>
                <w:sz w:val="20"/>
                <w:szCs w:val="20"/>
                <w:lang w:val="en-US" w:eastAsia="en-IN"/>
              </w:rPr>
            </w:pPr>
            <w:r w:rsidRPr="0097564C">
              <w:rPr>
                <w:rFonts w:ascii="Arial" w:eastAsia="Times New Roman" w:hAnsi="Arial" w:cs="Arial"/>
                <w:color w:val="000000"/>
                <w:sz w:val="20"/>
                <w:szCs w:val="20"/>
                <w:lang w:val="en-US" w:eastAsia="en-IN"/>
              </w:rPr>
              <w:t>247</w:t>
            </w:r>
          </w:p>
        </w:tc>
      </w:tr>
      <w:tr w:rsidR="00D6343D" w:rsidRPr="0097564C" w14:paraId="6BB57CE8"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BE7FB3B"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The Dow Chemical Company</w:t>
            </w:r>
          </w:p>
        </w:tc>
        <w:tc>
          <w:tcPr>
            <w:tcW w:w="1409" w:type="dxa"/>
            <w:tcBorders>
              <w:top w:val="nil"/>
              <w:left w:val="nil"/>
              <w:bottom w:val="single" w:sz="8" w:space="0" w:color="auto"/>
              <w:right w:val="single" w:sz="8" w:space="0" w:color="auto"/>
            </w:tcBorders>
            <w:shd w:val="clear" w:color="auto" w:fill="auto"/>
            <w:noWrap/>
            <w:vAlign w:val="center"/>
            <w:hideMark/>
          </w:tcPr>
          <w:p w14:paraId="2D9DB86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16B873E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802" w:type="dxa"/>
            <w:tcBorders>
              <w:top w:val="nil"/>
              <w:left w:val="nil"/>
              <w:bottom w:val="single" w:sz="8" w:space="0" w:color="auto"/>
              <w:right w:val="single" w:sz="8" w:space="0" w:color="auto"/>
            </w:tcBorders>
            <w:shd w:val="clear" w:color="auto" w:fill="auto"/>
            <w:noWrap/>
            <w:vAlign w:val="center"/>
            <w:hideMark/>
          </w:tcPr>
          <w:p w14:paraId="3D43440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28" w:type="dxa"/>
            <w:tcBorders>
              <w:top w:val="nil"/>
              <w:left w:val="nil"/>
              <w:bottom w:val="single" w:sz="8" w:space="0" w:color="auto"/>
              <w:right w:val="single" w:sz="8" w:space="0" w:color="auto"/>
            </w:tcBorders>
            <w:shd w:val="clear" w:color="auto" w:fill="auto"/>
            <w:noWrap/>
            <w:vAlign w:val="center"/>
            <w:hideMark/>
          </w:tcPr>
          <w:p w14:paraId="5894A11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0" w:type="dxa"/>
            <w:tcBorders>
              <w:top w:val="nil"/>
              <w:left w:val="nil"/>
              <w:bottom w:val="single" w:sz="8" w:space="0" w:color="auto"/>
              <w:right w:val="single" w:sz="8" w:space="0" w:color="auto"/>
            </w:tcBorders>
            <w:shd w:val="clear" w:color="auto" w:fill="auto"/>
            <w:noWrap/>
            <w:vAlign w:val="center"/>
            <w:hideMark/>
          </w:tcPr>
          <w:p w14:paraId="58F5018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c>
          <w:tcPr>
            <w:tcW w:w="1012" w:type="dxa"/>
            <w:tcBorders>
              <w:top w:val="nil"/>
              <w:left w:val="nil"/>
              <w:bottom w:val="single" w:sz="8" w:space="0" w:color="auto"/>
              <w:right w:val="single" w:sz="8" w:space="0" w:color="auto"/>
            </w:tcBorders>
            <w:shd w:val="clear" w:color="auto" w:fill="auto"/>
            <w:noWrap/>
            <w:vAlign w:val="center"/>
            <w:hideMark/>
          </w:tcPr>
          <w:p w14:paraId="4A48F39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41</w:t>
            </w:r>
          </w:p>
        </w:tc>
      </w:tr>
      <w:tr w:rsidR="00D6343D" w:rsidRPr="0097564C" w14:paraId="0E89BB1E"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2C85D20F"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24D8540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USA</w:t>
            </w:r>
          </w:p>
        </w:tc>
        <w:tc>
          <w:tcPr>
            <w:tcW w:w="802" w:type="dxa"/>
            <w:tcBorders>
              <w:top w:val="nil"/>
              <w:left w:val="nil"/>
              <w:bottom w:val="single" w:sz="8" w:space="0" w:color="auto"/>
              <w:right w:val="single" w:sz="8" w:space="0" w:color="auto"/>
            </w:tcBorders>
            <w:shd w:val="clear" w:color="auto" w:fill="auto"/>
            <w:noWrap/>
            <w:vAlign w:val="center"/>
            <w:hideMark/>
          </w:tcPr>
          <w:p w14:paraId="1A1B79F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2B21C24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492712A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7B0484D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7768E79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31E8A78F"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54DC1BFA"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B2A3AD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3E20D91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0D3653E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783C9B8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482689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097A3FA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6D3A96AA"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4570F423"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952BEB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166BC18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3EEB6D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68C8F04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7FB5C65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7B8660C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7E4A941A"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7BB2EDC4"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1A587BB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4F8E79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27E4F19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1515087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62F1C80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7094248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423BCD40" w14:textId="77777777" w:rsidTr="0097564C">
        <w:trPr>
          <w:trHeight w:val="291"/>
        </w:trPr>
        <w:tc>
          <w:tcPr>
            <w:tcW w:w="439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209EDC" w14:textId="4D173C36" w:rsidR="00D6343D" w:rsidRPr="0097564C" w:rsidRDefault="00D6343D" w:rsidP="00D6343D">
            <w:pPr>
              <w:spacing w:after="0" w:line="240" w:lineRule="auto"/>
              <w:rPr>
                <w:rFonts w:ascii="Arial" w:eastAsia="Times New Roman" w:hAnsi="Arial" w:cs="Arial"/>
                <w:color w:val="000000"/>
                <w:sz w:val="20"/>
                <w:szCs w:val="20"/>
                <w:lang w:eastAsia="en-IN"/>
              </w:rPr>
            </w:pPr>
            <w:r w:rsidRPr="0054439B">
              <w:rPr>
                <w:rFonts w:ascii="Arial" w:eastAsia="Times New Roman" w:hAnsi="Arial" w:cs="Arial"/>
                <w:color w:val="000000"/>
                <w:sz w:val="20"/>
                <w:szCs w:val="20"/>
                <w:lang w:val="en-US" w:eastAsia="en-IN"/>
              </w:rPr>
              <w:t>Grasim Industries Limited</w:t>
            </w:r>
          </w:p>
        </w:tc>
        <w:tc>
          <w:tcPr>
            <w:tcW w:w="1409" w:type="dxa"/>
            <w:tcBorders>
              <w:top w:val="nil"/>
              <w:left w:val="nil"/>
              <w:bottom w:val="single" w:sz="8" w:space="0" w:color="auto"/>
              <w:right w:val="single" w:sz="8" w:space="0" w:color="auto"/>
            </w:tcBorders>
            <w:shd w:val="clear" w:color="auto" w:fill="auto"/>
            <w:noWrap/>
            <w:vAlign w:val="center"/>
            <w:hideMark/>
          </w:tcPr>
          <w:p w14:paraId="147B29A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53FA9DD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44</w:t>
            </w:r>
          </w:p>
        </w:tc>
        <w:tc>
          <w:tcPr>
            <w:tcW w:w="802" w:type="dxa"/>
            <w:tcBorders>
              <w:top w:val="nil"/>
              <w:left w:val="nil"/>
              <w:bottom w:val="single" w:sz="8" w:space="0" w:color="auto"/>
              <w:right w:val="single" w:sz="8" w:space="0" w:color="auto"/>
            </w:tcBorders>
            <w:shd w:val="clear" w:color="auto" w:fill="auto"/>
            <w:noWrap/>
            <w:vAlign w:val="center"/>
            <w:hideMark/>
          </w:tcPr>
          <w:p w14:paraId="5085888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66</w:t>
            </w:r>
          </w:p>
        </w:tc>
        <w:tc>
          <w:tcPr>
            <w:tcW w:w="1028" w:type="dxa"/>
            <w:tcBorders>
              <w:top w:val="nil"/>
              <w:left w:val="nil"/>
              <w:bottom w:val="single" w:sz="8" w:space="0" w:color="auto"/>
              <w:right w:val="single" w:sz="8" w:space="0" w:color="auto"/>
            </w:tcBorders>
            <w:shd w:val="clear" w:color="auto" w:fill="auto"/>
            <w:noWrap/>
            <w:vAlign w:val="center"/>
            <w:hideMark/>
          </w:tcPr>
          <w:p w14:paraId="2DD3C44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66</w:t>
            </w:r>
          </w:p>
        </w:tc>
        <w:tc>
          <w:tcPr>
            <w:tcW w:w="1010" w:type="dxa"/>
            <w:tcBorders>
              <w:top w:val="nil"/>
              <w:left w:val="nil"/>
              <w:bottom w:val="single" w:sz="8" w:space="0" w:color="auto"/>
              <w:right w:val="single" w:sz="8" w:space="0" w:color="auto"/>
            </w:tcBorders>
            <w:shd w:val="clear" w:color="auto" w:fill="auto"/>
            <w:noWrap/>
            <w:vAlign w:val="center"/>
            <w:hideMark/>
          </w:tcPr>
          <w:p w14:paraId="301E208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c>
          <w:tcPr>
            <w:tcW w:w="1012" w:type="dxa"/>
            <w:tcBorders>
              <w:top w:val="nil"/>
              <w:left w:val="nil"/>
              <w:bottom w:val="single" w:sz="8" w:space="0" w:color="auto"/>
              <w:right w:val="single" w:sz="8" w:space="0" w:color="auto"/>
            </w:tcBorders>
            <w:shd w:val="clear" w:color="auto" w:fill="auto"/>
            <w:noWrap/>
            <w:vAlign w:val="center"/>
            <w:hideMark/>
          </w:tcPr>
          <w:p w14:paraId="0ED2A62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r>
      <w:tr w:rsidR="00D6343D" w:rsidRPr="0097564C" w14:paraId="2F787D86" w14:textId="77777777" w:rsidTr="0097564C">
        <w:trPr>
          <w:trHeight w:val="291"/>
        </w:trPr>
        <w:tc>
          <w:tcPr>
            <w:tcW w:w="4392" w:type="dxa"/>
            <w:vMerge/>
            <w:tcBorders>
              <w:top w:val="nil"/>
              <w:left w:val="single" w:sz="8" w:space="0" w:color="auto"/>
              <w:bottom w:val="single" w:sz="8" w:space="0" w:color="000000"/>
              <w:right w:val="single" w:sz="8" w:space="0" w:color="auto"/>
            </w:tcBorders>
            <w:vAlign w:val="center"/>
            <w:hideMark/>
          </w:tcPr>
          <w:p w14:paraId="0B3DEFDD" w14:textId="77777777" w:rsidR="00D6343D" w:rsidRPr="0097564C" w:rsidRDefault="00D6343D" w:rsidP="00D6343D">
            <w:pPr>
              <w:spacing w:after="0" w:line="240" w:lineRule="auto"/>
              <w:rPr>
                <w:rFonts w:ascii="Arial" w:eastAsia="Times New Roman" w:hAnsi="Arial" w:cs="Arial"/>
                <w:color w:val="000000"/>
                <w:sz w:val="20"/>
                <w:szCs w:val="20"/>
                <w:lang w:eastAsia="en-IN"/>
              </w:rPr>
            </w:pPr>
          </w:p>
        </w:tc>
        <w:tc>
          <w:tcPr>
            <w:tcW w:w="1409" w:type="dxa"/>
            <w:tcBorders>
              <w:top w:val="nil"/>
              <w:left w:val="nil"/>
              <w:bottom w:val="single" w:sz="8" w:space="0" w:color="auto"/>
              <w:right w:val="single" w:sz="8" w:space="0" w:color="auto"/>
            </w:tcBorders>
            <w:shd w:val="clear" w:color="auto" w:fill="auto"/>
            <w:noWrap/>
            <w:vAlign w:val="center"/>
            <w:hideMark/>
          </w:tcPr>
          <w:p w14:paraId="62279C1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Thailand</w:t>
            </w:r>
          </w:p>
        </w:tc>
        <w:tc>
          <w:tcPr>
            <w:tcW w:w="802" w:type="dxa"/>
            <w:tcBorders>
              <w:top w:val="nil"/>
              <w:left w:val="nil"/>
              <w:bottom w:val="single" w:sz="8" w:space="0" w:color="auto"/>
              <w:right w:val="single" w:sz="8" w:space="0" w:color="auto"/>
            </w:tcBorders>
            <w:shd w:val="clear" w:color="auto" w:fill="auto"/>
            <w:noWrap/>
            <w:vAlign w:val="center"/>
            <w:hideMark/>
          </w:tcPr>
          <w:p w14:paraId="249B2D8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38</w:t>
            </w:r>
          </w:p>
        </w:tc>
        <w:tc>
          <w:tcPr>
            <w:tcW w:w="802" w:type="dxa"/>
            <w:tcBorders>
              <w:top w:val="nil"/>
              <w:left w:val="nil"/>
              <w:bottom w:val="single" w:sz="8" w:space="0" w:color="auto"/>
              <w:right w:val="single" w:sz="8" w:space="0" w:color="auto"/>
            </w:tcBorders>
            <w:shd w:val="clear" w:color="auto" w:fill="auto"/>
            <w:noWrap/>
            <w:vAlign w:val="center"/>
            <w:hideMark/>
          </w:tcPr>
          <w:p w14:paraId="702DE5A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2BD073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76FAB01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0A42606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D6343D" w:rsidRPr="0097564C" w14:paraId="3D924E83"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C74431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Nantong </w:t>
            </w:r>
            <w:proofErr w:type="spellStart"/>
            <w:r w:rsidRPr="0097564C">
              <w:rPr>
                <w:rFonts w:ascii="Arial" w:eastAsia="Times New Roman" w:hAnsi="Arial" w:cs="Arial"/>
                <w:color w:val="000000"/>
                <w:sz w:val="20"/>
                <w:szCs w:val="20"/>
                <w:lang w:val="en-US" w:eastAsia="en-IN"/>
              </w:rPr>
              <w:t>Xincheng</w:t>
            </w:r>
            <w:proofErr w:type="spellEnd"/>
            <w:r w:rsidRPr="0097564C">
              <w:rPr>
                <w:rFonts w:ascii="Arial" w:eastAsia="Times New Roman" w:hAnsi="Arial" w:cs="Arial"/>
                <w:color w:val="000000"/>
                <w:sz w:val="20"/>
                <w:szCs w:val="20"/>
                <w:lang w:val="en-US" w:eastAsia="en-IN"/>
              </w:rPr>
              <w:t xml:space="preserve"> Synthetic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33D9E4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DEE892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802" w:type="dxa"/>
            <w:tcBorders>
              <w:top w:val="nil"/>
              <w:left w:val="nil"/>
              <w:bottom w:val="single" w:sz="8" w:space="0" w:color="auto"/>
              <w:right w:val="single" w:sz="8" w:space="0" w:color="auto"/>
            </w:tcBorders>
            <w:shd w:val="clear" w:color="auto" w:fill="auto"/>
            <w:noWrap/>
            <w:vAlign w:val="center"/>
            <w:hideMark/>
          </w:tcPr>
          <w:p w14:paraId="431051D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28" w:type="dxa"/>
            <w:tcBorders>
              <w:top w:val="nil"/>
              <w:left w:val="nil"/>
              <w:bottom w:val="single" w:sz="8" w:space="0" w:color="auto"/>
              <w:right w:val="single" w:sz="8" w:space="0" w:color="auto"/>
            </w:tcBorders>
            <w:shd w:val="clear" w:color="auto" w:fill="auto"/>
            <w:noWrap/>
            <w:vAlign w:val="center"/>
            <w:hideMark/>
          </w:tcPr>
          <w:p w14:paraId="642099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10" w:type="dxa"/>
            <w:tcBorders>
              <w:top w:val="nil"/>
              <w:left w:val="nil"/>
              <w:bottom w:val="single" w:sz="8" w:space="0" w:color="auto"/>
              <w:right w:val="single" w:sz="8" w:space="0" w:color="auto"/>
            </w:tcBorders>
            <w:shd w:val="clear" w:color="auto" w:fill="auto"/>
            <w:noWrap/>
            <w:vAlign w:val="center"/>
            <w:hideMark/>
          </w:tcPr>
          <w:p w14:paraId="51B22D8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c>
          <w:tcPr>
            <w:tcW w:w="1012" w:type="dxa"/>
            <w:tcBorders>
              <w:top w:val="nil"/>
              <w:left w:val="nil"/>
              <w:bottom w:val="single" w:sz="8" w:space="0" w:color="auto"/>
              <w:right w:val="single" w:sz="8" w:space="0" w:color="auto"/>
            </w:tcBorders>
            <w:shd w:val="clear" w:color="auto" w:fill="auto"/>
            <w:noWrap/>
            <w:vAlign w:val="center"/>
            <w:hideMark/>
          </w:tcPr>
          <w:p w14:paraId="3B8A23F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130</w:t>
            </w:r>
          </w:p>
        </w:tc>
      </w:tr>
      <w:tr w:rsidR="00D6343D" w:rsidRPr="0097564C" w14:paraId="2E0C1747"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0DACFA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Nippon Steel Chemical &amp;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55C3DB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4EB944D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802" w:type="dxa"/>
            <w:tcBorders>
              <w:top w:val="nil"/>
              <w:left w:val="nil"/>
              <w:bottom w:val="single" w:sz="8" w:space="0" w:color="auto"/>
              <w:right w:val="single" w:sz="8" w:space="0" w:color="auto"/>
            </w:tcBorders>
            <w:shd w:val="clear" w:color="auto" w:fill="auto"/>
            <w:noWrap/>
            <w:vAlign w:val="center"/>
            <w:hideMark/>
          </w:tcPr>
          <w:p w14:paraId="3493BDE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22E85AA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46EA5A1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278ED84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D6343D" w:rsidRPr="0097564C" w14:paraId="3911FA9C"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20E5BF75"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NAMA Chemicals</w:t>
            </w:r>
          </w:p>
        </w:tc>
        <w:tc>
          <w:tcPr>
            <w:tcW w:w="1409" w:type="dxa"/>
            <w:tcBorders>
              <w:top w:val="nil"/>
              <w:left w:val="nil"/>
              <w:bottom w:val="single" w:sz="8" w:space="0" w:color="auto"/>
              <w:right w:val="single" w:sz="8" w:space="0" w:color="auto"/>
            </w:tcBorders>
            <w:shd w:val="clear" w:color="auto" w:fill="auto"/>
            <w:noWrap/>
            <w:vAlign w:val="center"/>
            <w:hideMark/>
          </w:tcPr>
          <w:p w14:paraId="28EEBBF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Saudi Arabia</w:t>
            </w:r>
          </w:p>
        </w:tc>
        <w:tc>
          <w:tcPr>
            <w:tcW w:w="802" w:type="dxa"/>
            <w:tcBorders>
              <w:top w:val="nil"/>
              <w:left w:val="nil"/>
              <w:bottom w:val="single" w:sz="8" w:space="0" w:color="auto"/>
              <w:right w:val="single" w:sz="8" w:space="0" w:color="auto"/>
            </w:tcBorders>
            <w:shd w:val="clear" w:color="auto" w:fill="auto"/>
            <w:noWrap/>
            <w:vAlign w:val="center"/>
            <w:hideMark/>
          </w:tcPr>
          <w:p w14:paraId="69AE42C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802" w:type="dxa"/>
            <w:tcBorders>
              <w:top w:val="nil"/>
              <w:left w:val="nil"/>
              <w:bottom w:val="single" w:sz="8" w:space="0" w:color="auto"/>
              <w:right w:val="single" w:sz="8" w:space="0" w:color="auto"/>
            </w:tcBorders>
            <w:shd w:val="clear" w:color="auto" w:fill="auto"/>
            <w:noWrap/>
            <w:vAlign w:val="center"/>
            <w:hideMark/>
          </w:tcPr>
          <w:p w14:paraId="5D45C2A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28" w:type="dxa"/>
            <w:tcBorders>
              <w:top w:val="nil"/>
              <w:left w:val="nil"/>
              <w:bottom w:val="single" w:sz="8" w:space="0" w:color="auto"/>
              <w:right w:val="single" w:sz="8" w:space="0" w:color="auto"/>
            </w:tcBorders>
            <w:shd w:val="clear" w:color="auto" w:fill="auto"/>
            <w:noWrap/>
            <w:vAlign w:val="center"/>
            <w:hideMark/>
          </w:tcPr>
          <w:p w14:paraId="5848ACF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0" w:type="dxa"/>
            <w:tcBorders>
              <w:top w:val="nil"/>
              <w:left w:val="nil"/>
              <w:bottom w:val="single" w:sz="8" w:space="0" w:color="auto"/>
              <w:right w:val="single" w:sz="8" w:space="0" w:color="auto"/>
            </w:tcBorders>
            <w:shd w:val="clear" w:color="auto" w:fill="auto"/>
            <w:noWrap/>
            <w:vAlign w:val="center"/>
            <w:hideMark/>
          </w:tcPr>
          <w:p w14:paraId="7720AA6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c>
          <w:tcPr>
            <w:tcW w:w="1012" w:type="dxa"/>
            <w:tcBorders>
              <w:top w:val="nil"/>
              <w:left w:val="nil"/>
              <w:bottom w:val="single" w:sz="8" w:space="0" w:color="auto"/>
              <w:right w:val="single" w:sz="8" w:space="0" w:color="auto"/>
            </w:tcBorders>
            <w:shd w:val="clear" w:color="auto" w:fill="auto"/>
            <w:noWrap/>
            <w:vAlign w:val="center"/>
            <w:hideMark/>
          </w:tcPr>
          <w:p w14:paraId="3B369C2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120</w:t>
            </w:r>
          </w:p>
        </w:tc>
      </w:tr>
      <w:tr w:rsidR="00D6343D" w:rsidRPr="0097564C" w14:paraId="45ECA6A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01C7F61D"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Zhuhai </w:t>
            </w:r>
            <w:proofErr w:type="spellStart"/>
            <w:r w:rsidRPr="0097564C">
              <w:rPr>
                <w:rFonts w:ascii="Arial" w:eastAsia="Times New Roman" w:hAnsi="Arial" w:cs="Arial"/>
                <w:color w:val="000000"/>
                <w:sz w:val="20"/>
                <w:szCs w:val="20"/>
                <w:lang w:val="en-US" w:eastAsia="en-IN"/>
              </w:rPr>
              <w:t>Hongchang</w:t>
            </w:r>
            <w:proofErr w:type="spellEnd"/>
            <w:r w:rsidRPr="0097564C">
              <w:rPr>
                <w:rFonts w:ascii="Arial" w:eastAsia="Times New Roman" w:hAnsi="Arial" w:cs="Arial"/>
                <w:color w:val="000000"/>
                <w:sz w:val="20"/>
                <w:szCs w:val="20"/>
                <w:lang w:val="en-US" w:eastAsia="en-IN"/>
              </w:rPr>
              <w:t xml:space="preserve"> Electronic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6F3955E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05A2696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802" w:type="dxa"/>
            <w:tcBorders>
              <w:top w:val="nil"/>
              <w:left w:val="nil"/>
              <w:bottom w:val="single" w:sz="8" w:space="0" w:color="auto"/>
              <w:right w:val="single" w:sz="8" w:space="0" w:color="auto"/>
            </w:tcBorders>
            <w:shd w:val="clear" w:color="auto" w:fill="auto"/>
            <w:noWrap/>
            <w:vAlign w:val="center"/>
            <w:hideMark/>
          </w:tcPr>
          <w:p w14:paraId="42B33C9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28" w:type="dxa"/>
            <w:tcBorders>
              <w:top w:val="nil"/>
              <w:left w:val="nil"/>
              <w:bottom w:val="single" w:sz="8" w:space="0" w:color="auto"/>
              <w:right w:val="single" w:sz="8" w:space="0" w:color="auto"/>
            </w:tcBorders>
            <w:shd w:val="clear" w:color="auto" w:fill="auto"/>
            <w:noWrap/>
            <w:vAlign w:val="center"/>
            <w:hideMark/>
          </w:tcPr>
          <w:p w14:paraId="7129077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10" w:type="dxa"/>
            <w:tcBorders>
              <w:top w:val="nil"/>
              <w:left w:val="nil"/>
              <w:bottom w:val="single" w:sz="8" w:space="0" w:color="auto"/>
              <w:right w:val="single" w:sz="8" w:space="0" w:color="auto"/>
            </w:tcBorders>
            <w:shd w:val="clear" w:color="auto" w:fill="auto"/>
            <w:noWrap/>
            <w:vAlign w:val="center"/>
            <w:hideMark/>
          </w:tcPr>
          <w:p w14:paraId="4E10FF9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c>
          <w:tcPr>
            <w:tcW w:w="1012" w:type="dxa"/>
            <w:tcBorders>
              <w:top w:val="nil"/>
              <w:left w:val="nil"/>
              <w:bottom w:val="single" w:sz="8" w:space="0" w:color="auto"/>
              <w:right w:val="single" w:sz="8" w:space="0" w:color="auto"/>
            </w:tcBorders>
            <w:shd w:val="clear" w:color="auto" w:fill="auto"/>
            <w:noWrap/>
            <w:vAlign w:val="center"/>
            <w:hideMark/>
          </w:tcPr>
          <w:p w14:paraId="7D29C16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117</w:t>
            </w:r>
          </w:p>
        </w:tc>
      </w:tr>
      <w:tr w:rsidR="00D6343D" w:rsidRPr="0097564C" w14:paraId="7FCDD4B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22C2AE7D"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Chang Chung Plastics Co Ltd</w:t>
            </w:r>
          </w:p>
        </w:tc>
        <w:tc>
          <w:tcPr>
            <w:tcW w:w="1409" w:type="dxa"/>
            <w:tcBorders>
              <w:top w:val="nil"/>
              <w:left w:val="nil"/>
              <w:bottom w:val="single" w:sz="8" w:space="0" w:color="auto"/>
              <w:right w:val="single" w:sz="8" w:space="0" w:color="auto"/>
            </w:tcBorders>
            <w:shd w:val="clear" w:color="auto" w:fill="auto"/>
            <w:noWrap/>
            <w:vAlign w:val="center"/>
            <w:hideMark/>
          </w:tcPr>
          <w:p w14:paraId="21ACA60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Taiwan</w:t>
            </w:r>
          </w:p>
        </w:tc>
        <w:tc>
          <w:tcPr>
            <w:tcW w:w="802" w:type="dxa"/>
            <w:tcBorders>
              <w:top w:val="nil"/>
              <w:left w:val="nil"/>
              <w:bottom w:val="single" w:sz="8" w:space="0" w:color="auto"/>
              <w:right w:val="single" w:sz="8" w:space="0" w:color="auto"/>
            </w:tcBorders>
            <w:shd w:val="clear" w:color="auto" w:fill="auto"/>
            <w:noWrap/>
            <w:vAlign w:val="center"/>
            <w:hideMark/>
          </w:tcPr>
          <w:p w14:paraId="776988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269ACE7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28" w:type="dxa"/>
            <w:tcBorders>
              <w:top w:val="nil"/>
              <w:left w:val="nil"/>
              <w:bottom w:val="single" w:sz="8" w:space="0" w:color="auto"/>
              <w:right w:val="single" w:sz="8" w:space="0" w:color="auto"/>
            </w:tcBorders>
            <w:shd w:val="clear" w:color="auto" w:fill="auto"/>
            <w:noWrap/>
            <w:vAlign w:val="center"/>
            <w:hideMark/>
          </w:tcPr>
          <w:p w14:paraId="1BEF7F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4DEADF8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468F3AC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100</w:t>
            </w:r>
          </w:p>
        </w:tc>
      </w:tr>
      <w:tr w:rsidR="00D6343D" w:rsidRPr="0097564C" w14:paraId="00067B9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1666E2E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Jiangsu </w:t>
            </w:r>
            <w:proofErr w:type="spellStart"/>
            <w:r w:rsidRPr="0097564C">
              <w:rPr>
                <w:rFonts w:ascii="Arial" w:eastAsia="Times New Roman" w:hAnsi="Arial" w:cs="Arial"/>
                <w:color w:val="000000"/>
                <w:sz w:val="20"/>
                <w:szCs w:val="20"/>
                <w:lang w:val="en-US" w:eastAsia="en-IN"/>
              </w:rPr>
              <w:t>Yangnong</w:t>
            </w:r>
            <w:proofErr w:type="spellEnd"/>
            <w:r w:rsidRPr="0097564C">
              <w:rPr>
                <w:rFonts w:ascii="Arial" w:eastAsia="Times New Roman" w:hAnsi="Arial" w:cs="Arial"/>
                <w:color w:val="000000"/>
                <w:sz w:val="20"/>
                <w:szCs w:val="20"/>
                <w:lang w:val="en-US" w:eastAsia="en-IN"/>
              </w:rPr>
              <w:t xml:space="preserve"> Kumho 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041A763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06367A8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802" w:type="dxa"/>
            <w:tcBorders>
              <w:top w:val="nil"/>
              <w:left w:val="nil"/>
              <w:bottom w:val="single" w:sz="8" w:space="0" w:color="auto"/>
              <w:right w:val="single" w:sz="8" w:space="0" w:color="auto"/>
            </w:tcBorders>
            <w:shd w:val="clear" w:color="auto" w:fill="auto"/>
            <w:noWrap/>
            <w:vAlign w:val="center"/>
            <w:hideMark/>
          </w:tcPr>
          <w:p w14:paraId="730705E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28" w:type="dxa"/>
            <w:tcBorders>
              <w:top w:val="nil"/>
              <w:left w:val="nil"/>
              <w:bottom w:val="single" w:sz="8" w:space="0" w:color="auto"/>
              <w:right w:val="single" w:sz="8" w:space="0" w:color="auto"/>
            </w:tcBorders>
            <w:shd w:val="clear" w:color="auto" w:fill="auto"/>
            <w:noWrap/>
            <w:vAlign w:val="center"/>
            <w:hideMark/>
          </w:tcPr>
          <w:p w14:paraId="6F7B251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10" w:type="dxa"/>
            <w:tcBorders>
              <w:top w:val="nil"/>
              <w:left w:val="nil"/>
              <w:bottom w:val="single" w:sz="8" w:space="0" w:color="auto"/>
              <w:right w:val="single" w:sz="8" w:space="0" w:color="auto"/>
            </w:tcBorders>
            <w:shd w:val="clear" w:color="auto" w:fill="auto"/>
            <w:noWrap/>
            <w:vAlign w:val="center"/>
            <w:hideMark/>
          </w:tcPr>
          <w:p w14:paraId="624BEFC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c>
          <w:tcPr>
            <w:tcW w:w="1012" w:type="dxa"/>
            <w:tcBorders>
              <w:top w:val="nil"/>
              <w:left w:val="nil"/>
              <w:bottom w:val="single" w:sz="8" w:space="0" w:color="auto"/>
              <w:right w:val="single" w:sz="8" w:space="0" w:color="auto"/>
            </w:tcBorders>
            <w:shd w:val="clear" w:color="auto" w:fill="auto"/>
            <w:noWrap/>
            <w:vAlign w:val="center"/>
            <w:hideMark/>
          </w:tcPr>
          <w:p w14:paraId="163B67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95</w:t>
            </w:r>
          </w:p>
        </w:tc>
      </w:tr>
      <w:tr w:rsidR="00D6343D" w:rsidRPr="0097564C" w14:paraId="7854C7CE"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13C0653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Sinopec Baling Petrochemical </w:t>
            </w:r>
            <w:proofErr w:type="spellStart"/>
            <w:proofErr w:type="gramStart"/>
            <w:r w:rsidRPr="0097564C">
              <w:rPr>
                <w:rFonts w:ascii="Arial" w:eastAsia="Times New Roman" w:hAnsi="Arial" w:cs="Arial"/>
                <w:color w:val="000000"/>
                <w:sz w:val="20"/>
                <w:szCs w:val="20"/>
                <w:lang w:val="en-US" w:eastAsia="en-IN"/>
              </w:rPr>
              <w:t>Co.,Ltd</w:t>
            </w:r>
            <w:proofErr w:type="spellEnd"/>
            <w:proofErr w:type="gramEnd"/>
          </w:p>
        </w:tc>
        <w:tc>
          <w:tcPr>
            <w:tcW w:w="1409" w:type="dxa"/>
            <w:tcBorders>
              <w:top w:val="nil"/>
              <w:left w:val="nil"/>
              <w:bottom w:val="single" w:sz="8" w:space="0" w:color="auto"/>
              <w:right w:val="single" w:sz="8" w:space="0" w:color="auto"/>
            </w:tcBorders>
            <w:shd w:val="clear" w:color="auto" w:fill="auto"/>
            <w:noWrap/>
            <w:vAlign w:val="center"/>
            <w:hideMark/>
          </w:tcPr>
          <w:p w14:paraId="56F6BCA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52B02E7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4BF3BD7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28" w:type="dxa"/>
            <w:tcBorders>
              <w:top w:val="nil"/>
              <w:left w:val="nil"/>
              <w:bottom w:val="single" w:sz="8" w:space="0" w:color="auto"/>
              <w:right w:val="single" w:sz="8" w:space="0" w:color="auto"/>
            </w:tcBorders>
            <w:shd w:val="clear" w:color="auto" w:fill="auto"/>
            <w:noWrap/>
            <w:vAlign w:val="center"/>
            <w:hideMark/>
          </w:tcPr>
          <w:p w14:paraId="60B91C9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0" w:type="dxa"/>
            <w:tcBorders>
              <w:top w:val="nil"/>
              <w:left w:val="nil"/>
              <w:bottom w:val="single" w:sz="8" w:space="0" w:color="auto"/>
              <w:right w:val="single" w:sz="8" w:space="0" w:color="auto"/>
            </w:tcBorders>
            <w:shd w:val="clear" w:color="auto" w:fill="auto"/>
            <w:noWrap/>
            <w:vAlign w:val="center"/>
            <w:hideMark/>
          </w:tcPr>
          <w:p w14:paraId="388B48F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2" w:type="dxa"/>
            <w:tcBorders>
              <w:top w:val="nil"/>
              <w:left w:val="nil"/>
              <w:bottom w:val="single" w:sz="8" w:space="0" w:color="auto"/>
              <w:right w:val="single" w:sz="8" w:space="0" w:color="auto"/>
            </w:tcBorders>
            <w:shd w:val="clear" w:color="auto" w:fill="auto"/>
            <w:noWrap/>
            <w:vAlign w:val="center"/>
            <w:hideMark/>
          </w:tcPr>
          <w:p w14:paraId="527BF43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r>
      <w:tr w:rsidR="00D6343D" w:rsidRPr="0097564C" w14:paraId="04093376"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7822444"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Kumho P&amp;B Chemicals</w:t>
            </w:r>
          </w:p>
        </w:tc>
        <w:tc>
          <w:tcPr>
            <w:tcW w:w="1409" w:type="dxa"/>
            <w:tcBorders>
              <w:top w:val="nil"/>
              <w:left w:val="nil"/>
              <w:bottom w:val="single" w:sz="8" w:space="0" w:color="auto"/>
              <w:right w:val="single" w:sz="8" w:space="0" w:color="auto"/>
            </w:tcBorders>
            <w:shd w:val="clear" w:color="auto" w:fill="auto"/>
            <w:noWrap/>
            <w:vAlign w:val="center"/>
            <w:hideMark/>
          </w:tcPr>
          <w:p w14:paraId="06B63D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South Korea</w:t>
            </w:r>
          </w:p>
        </w:tc>
        <w:tc>
          <w:tcPr>
            <w:tcW w:w="802" w:type="dxa"/>
            <w:tcBorders>
              <w:top w:val="nil"/>
              <w:left w:val="nil"/>
              <w:bottom w:val="single" w:sz="8" w:space="0" w:color="auto"/>
              <w:right w:val="single" w:sz="8" w:space="0" w:color="auto"/>
            </w:tcBorders>
            <w:shd w:val="clear" w:color="auto" w:fill="auto"/>
            <w:noWrap/>
            <w:vAlign w:val="center"/>
            <w:hideMark/>
          </w:tcPr>
          <w:p w14:paraId="185ED6E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70</w:t>
            </w:r>
          </w:p>
        </w:tc>
        <w:tc>
          <w:tcPr>
            <w:tcW w:w="802" w:type="dxa"/>
            <w:tcBorders>
              <w:top w:val="nil"/>
              <w:left w:val="nil"/>
              <w:bottom w:val="single" w:sz="8" w:space="0" w:color="auto"/>
              <w:right w:val="single" w:sz="8" w:space="0" w:color="auto"/>
            </w:tcBorders>
            <w:shd w:val="clear" w:color="auto" w:fill="auto"/>
            <w:noWrap/>
            <w:vAlign w:val="center"/>
            <w:hideMark/>
          </w:tcPr>
          <w:p w14:paraId="096691F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28" w:type="dxa"/>
            <w:tcBorders>
              <w:top w:val="nil"/>
              <w:left w:val="nil"/>
              <w:bottom w:val="single" w:sz="8" w:space="0" w:color="auto"/>
              <w:right w:val="single" w:sz="8" w:space="0" w:color="auto"/>
            </w:tcBorders>
            <w:shd w:val="clear" w:color="auto" w:fill="auto"/>
            <w:noWrap/>
            <w:vAlign w:val="center"/>
            <w:hideMark/>
          </w:tcPr>
          <w:p w14:paraId="3EFA7FD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80</w:t>
            </w:r>
          </w:p>
        </w:tc>
        <w:tc>
          <w:tcPr>
            <w:tcW w:w="1010" w:type="dxa"/>
            <w:tcBorders>
              <w:top w:val="nil"/>
              <w:left w:val="nil"/>
              <w:bottom w:val="single" w:sz="8" w:space="0" w:color="auto"/>
              <w:right w:val="single" w:sz="8" w:space="0" w:color="auto"/>
            </w:tcBorders>
            <w:shd w:val="clear" w:color="auto" w:fill="auto"/>
            <w:noWrap/>
            <w:vAlign w:val="center"/>
            <w:hideMark/>
          </w:tcPr>
          <w:p w14:paraId="2B07C73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c>
          <w:tcPr>
            <w:tcW w:w="1012" w:type="dxa"/>
            <w:tcBorders>
              <w:top w:val="nil"/>
              <w:left w:val="nil"/>
              <w:bottom w:val="single" w:sz="8" w:space="0" w:color="auto"/>
              <w:right w:val="single" w:sz="8" w:space="0" w:color="auto"/>
            </w:tcBorders>
            <w:shd w:val="clear" w:color="auto" w:fill="auto"/>
            <w:noWrap/>
            <w:vAlign w:val="center"/>
            <w:hideMark/>
          </w:tcPr>
          <w:p w14:paraId="6471FD2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90</w:t>
            </w:r>
          </w:p>
        </w:tc>
      </w:tr>
      <w:tr w:rsidR="00D6343D" w:rsidRPr="0097564C" w14:paraId="0163CEA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007E02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Changchun Chemical (Jiangsu) Co., Ltd.</w:t>
            </w:r>
          </w:p>
        </w:tc>
        <w:tc>
          <w:tcPr>
            <w:tcW w:w="1409" w:type="dxa"/>
            <w:tcBorders>
              <w:top w:val="nil"/>
              <w:left w:val="nil"/>
              <w:bottom w:val="single" w:sz="8" w:space="0" w:color="auto"/>
              <w:right w:val="single" w:sz="8" w:space="0" w:color="auto"/>
            </w:tcBorders>
            <w:shd w:val="clear" w:color="auto" w:fill="auto"/>
            <w:noWrap/>
            <w:vAlign w:val="center"/>
            <w:hideMark/>
          </w:tcPr>
          <w:p w14:paraId="792E16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7823DA7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802" w:type="dxa"/>
            <w:tcBorders>
              <w:top w:val="nil"/>
              <w:left w:val="nil"/>
              <w:bottom w:val="single" w:sz="8" w:space="0" w:color="auto"/>
              <w:right w:val="single" w:sz="8" w:space="0" w:color="auto"/>
            </w:tcBorders>
            <w:shd w:val="clear" w:color="auto" w:fill="auto"/>
            <w:noWrap/>
            <w:vAlign w:val="center"/>
            <w:hideMark/>
          </w:tcPr>
          <w:p w14:paraId="1281E15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28" w:type="dxa"/>
            <w:tcBorders>
              <w:top w:val="nil"/>
              <w:left w:val="nil"/>
              <w:bottom w:val="single" w:sz="8" w:space="0" w:color="auto"/>
              <w:right w:val="single" w:sz="8" w:space="0" w:color="auto"/>
            </w:tcBorders>
            <w:shd w:val="clear" w:color="auto" w:fill="auto"/>
            <w:noWrap/>
            <w:vAlign w:val="center"/>
            <w:hideMark/>
          </w:tcPr>
          <w:p w14:paraId="1BAE06F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10" w:type="dxa"/>
            <w:tcBorders>
              <w:top w:val="nil"/>
              <w:left w:val="nil"/>
              <w:bottom w:val="single" w:sz="8" w:space="0" w:color="auto"/>
              <w:right w:val="single" w:sz="8" w:space="0" w:color="auto"/>
            </w:tcBorders>
            <w:shd w:val="clear" w:color="auto" w:fill="auto"/>
            <w:noWrap/>
            <w:vAlign w:val="center"/>
            <w:hideMark/>
          </w:tcPr>
          <w:p w14:paraId="7E4F0FF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c>
          <w:tcPr>
            <w:tcW w:w="1012" w:type="dxa"/>
            <w:tcBorders>
              <w:top w:val="nil"/>
              <w:left w:val="nil"/>
              <w:bottom w:val="single" w:sz="8" w:space="0" w:color="auto"/>
              <w:right w:val="single" w:sz="8" w:space="0" w:color="auto"/>
            </w:tcBorders>
            <w:shd w:val="clear" w:color="auto" w:fill="auto"/>
            <w:noWrap/>
            <w:vAlign w:val="center"/>
            <w:hideMark/>
          </w:tcPr>
          <w:p w14:paraId="3A2390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75</w:t>
            </w:r>
          </w:p>
        </w:tc>
      </w:tr>
      <w:tr w:rsidR="00D6343D" w:rsidRPr="0097564C" w14:paraId="0F3B0FB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CFB15EF"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Spolchemie</w:t>
            </w:r>
            <w:proofErr w:type="spellEnd"/>
            <w:r w:rsidRPr="0097564C">
              <w:rPr>
                <w:rFonts w:ascii="Arial" w:eastAsia="Times New Roman" w:hAnsi="Arial" w:cs="Arial"/>
                <w:color w:val="000000"/>
                <w:sz w:val="20"/>
                <w:szCs w:val="20"/>
                <w:lang w:val="en-US" w:eastAsia="en-IN"/>
              </w:rPr>
              <w:t xml:space="preserve"> A.S. </w:t>
            </w:r>
          </w:p>
        </w:tc>
        <w:tc>
          <w:tcPr>
            <w:tcW w:w="1409" w:type="dxa"/>
            <w:tcBorders>
              <w:top w:val="nil"/>
              <w:left w:val="nil"/>
              <w:bottom w:val="single" w:sz="8" w:space="0" w:color="auto"/>
              <w:right w:val="single" w:sz="8" w:space="0" w:color="auto"/>
            </w:tcBorders>
            <w:shd w:val="clear" w:color="auto" w:fill="auto"/>
            <w:noWrap/>
            <w:vAlign w:val="center"/>
            <w:hideMark/>
          </w:tcPr>
          <w:p w14:paraId="7785600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Czech Republic</w:t>
            </w:r>
          </w:p>
        </w:tc>
        <w:tc>
          <w:tcPr>
            <w:tcW w:w="802" w:type="dxa"/>
            <w:tcBorders>
              <w:top w:val="nil"/>
              <w:left w:val="nil"/>
              <w:bottom w:val="single" w:sz="8" w:space="0" w:color="auto"/>
              <w:right w:val="single" w:sz="8" w:space="0" w:color="auto"/>
            </w:tcBorders>
            <w:shd w:val="clear" w:color="auto" w:fill="auto"/>
            <w:noWrap/>
            <w:vAlign w:val="center"/>
            <w:hideMark/>
          </w:tcPr>
          <w:p w14:paraId="52C272D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08BD85A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69BCB9F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0838482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7235A65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6A62C90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7D72E5B"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lastRenderedPageBreak/>
              <w:t>Alchemie</w:t>
            </w:r>
            <w:proofErr w:type="spellEnd"/>
            <w:r w:rsidRPr="0097564C">
              <w:rPr>
                <w:rFonts w:ascii="Arial" w:eastAsia="Times New Roman" w:hAnsi="Arial" w:cs="Arial"/>
                <w:color w:val="000000"/>
                <w:sz w:val="20"/>
                <w:szCs w:val="20"/>
                <w:lang w:val="en-US" w:eastAsia="en-IN"/>
              </w:rPr>
              <w:t xml:space="preserve"> Ltd.</w:t>
            </w:r>
          </w:p>
        </w:tc>
        <w:tc>
          <w:tcPr>
            <w:tcW w:w="1409" w:type="dxa"/>
            <w:tcBorders>
              <w:top w:val="nil"/>
              <w:left w:val="nil"/>
              <w:bottom w:val="single" w:sz="8" w:space="0" w:color="auto"/>
              <w:right w:val="single" w:sz="8" w:space="0" w:color="auto"/>
            </w:tcBorders>
            <w:shd w:val="clear" w:color="auto" w:fill="auto"/>
            <w:noWrap/>
            <w:vAlign w:val="center"/>
            <w:hideMark/>
          </w:tcPr>
          <w:p w14:paraId="451A467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United Kingdom</w:t>
            </w:r>
          </w:p>
        </w:tc>
        <w:tc>
          <w:tcPr>
            <w:tcW w:w="802" w:type="dxa"/>
            <w:tcBorders>
              <w:top w:val="nil"/>
              <w:left w:val="nil"/>
              <w:bottom w:val="single" w:sz="8" w:space="0" w:color="auto"/>
              <w:right w:val="single" w:sz="8" w:space="0" w:color="auto"/>
            </w:tcBorders>
            <w:shd w:val="clear" w:color="auto" w:fill="auto"/>
            <w:noWrap/>
            <w:vAlign w:val="center"/>
            <w:hideMark/>
          </w:tcPr>
          <w:p w14:paraId="1C0DB17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545E46E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3FD3AF0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36EDF9C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c>
          <w:tcPr>
            <w:tcW w:w="1012" w:type="dxa"/>
            <w:tcBorders>
              <w:top w:val="nil"/>
              <w:left w:val="nil"/>
              <w:bottom w:val="single" w:sz="8" w:space="0" w:color="auto"/>
              <w:right w:val="single" w:sz="8" w:space="0" w:color="auto"/>
            </w:tcBorders>
            <w:shd w:val="clear" w:color="auto" w:fill="auto"/>
            <w:noWrap/>
            <w:vAlign w:val="center"/>
            <w:hideMark/>
          </w:tcPr>
          <w:p w14:paraId="6294328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60</w:t>
            </w:r>
          </w:p>
        </w:tc>
      </w:tr>
      <w:tr w:rsidR="00D6343D" w:rsidRPr="0097564C" w14:paraId="1B460C14"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AC6A133"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Anhui </w:t>
            </w:r>
            <w:proofErr w:type="spellStart"/>
            <w:r w:rsidRPr="0097564C">
              <w:rPr>
                <w:rFonts w:ascii="Arial" w:eastAsia="Times New Roman" w:hAnsi="Arial" w:cs="Arial"/>
                <w:color w:val="000000"/>
                <w:sz w:val="20"/>
                <w:szCs w:val="20"/>
                <w:lang w:val="en-US" w:eastAsia="en-IN"/>
              </w:rPr>
              <w:t>Shanfu</w:t>
            </w:r>
            <w:proofErr w:type="spellEnd"/>
            <w:r w:rsidRPr="0097564C">
              <w:rPr>
                <w:rFonts w:ascii="Arial" w:eastAsia="Times New Roman" w:hAnsi="Arial" w:cs="Arial"/>
                <w:color w:val="000000"/>
                <w:sz w:val="20"/>
                <w:szCs w:val="20"/>
                <w:lang w:val="en-US" w:eastAsia="en-IN"/>
              </w:rPr>
              <w:t xml:space="preserve"> New Material Technology Co., Ltd.</w:t>
            </w:r>
          </w:p>
        </w:tc>
        <w:tc>
          <w:tcPr>
            <w:tcW w:w="1409" w:type="dxa"/>
            <w:tcBorders>
              <w:top w:val="nil"/>
              <w:left w:val="nil"/>
              <w:bottom w:val="single" w:sz="8" w:space="0" w:color="auto"/>
              <w:right w:val="single" w:sz="8" w:space="0" w:color="auto"/>
            </w:tcBorders>
            <w:shd w:val="clear" w:color="auto" w:fill="auto"/>
            <w:noWrap/>
            <w:vAlign w:val="center"/>
            <w:hideMark/>
          </w:tcPr>
          <w:p w14:paraId="612320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1B9B371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802" w:type="dxa"/>
            <w:tcBorders>
              <w:top w:val="nil"/>
              <w:left w:val="nil"/>
              <w:bottom w:val="single" w:sz="8" w:space="0" w:color="auto"/>
              <w:right w:val="single" w:sz="8" w:space="0" w:color="auto"/>
            </w:tcBorders>
            <w:shd w:val="clear" w:color="auto" w:fill="auto"/>
            <w:noWrap/>
            <w:vAlign w:val="center"/>
            <w:hideMark/>
          </w:tcPr>
          <w:p w14:paraId="2C9C3BC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28" w:type="dxa"/>
            <w:tcBorders>
              <w:top w:val="nil"/>
              <w:left w:val="nil"/>
              <w:bottom w:val="single" w:sz="8" w:space="0" w:color="auto"/>
              <w:right w:val="single" w:sz="8" w:space="0" w:color="auto"/>
            </w:tcBorders>
            <w:shd w:val="clear" w:color="auto" w:fill="auto"/>
            <w:noWrap/>
            <w:vAlign w:val="center"/>
            <w:hideMark/>
          </w:tcPr>
          <w:p w14:paraId="00AE086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10" w:type="dxa"/>
            <w:tcBorders>
              <w:top w:val="nil"/>
              <w:left w:val="nil"/>
              <w:bottom w:val="single" w:sz="8" w:space="0" w:color="auto"/>
              <w:right w:val="single" w:sz="8" w:space="0" w:color="auto"/>
            </w:tcBorders>
            <w:shd w:val="clear" w:color="auto" w:fill="auto"/>
            <w:noWrap/>
            <w:vAlign w:val="center"/>
            <w:hideMark/>
          </w:tcPr>
          <w:p w14:paraId="2F85195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c>
          <w:tcPr>
            <w:tcW w:w="1012" w:type="dxa"/>
            <w:tcBorders>
              <w:top w:val="nil"/>
              <w:left w:val="nil"/>
              <w:bottom w:val="single" w:sz="8" w:space="0" w:color="auto"/>
              <w:right w:val="single" w:sz="8" w:space="0" w:color="auto"/>
            </w:tcBorders>
            <w:shd w:val="clear" w:color="auto" w:fill="auto"/>
            <w:noWrap/>
            <w:vAlign w:val="center"/>
            <w:hideMark/>
          </w:tcPr>
          <w:p w14:paraId="202A8BE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58</w:t>
            </w:r>
          </w:p>
        </w:tc>
      </w:tr>
      <w:tr w:rsidR="00D6343D" w:rsidRPr="0097564C" w14:paraId="570734BD"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94A0D5A"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Dalian </w:t>
            </w:r>
            <w:proofErr w:type="spellStart"/>
            <w:r w:rsidRPr="0097564C">
              <w:rPr>
                <w:rFonts w:ascii="Arial" w:eastAsia="Times New Roman" w:hAnsi="Arial" w:cs="Arial"/>
                <w:color w:val="000000"/>
                <w:sz w:val="20"/>
                <w:szCs w:val="20"/>
                <w:lang w:val="en-US" w:eastAsia="en-IN"/>
              </w:rPr>
              <w:t>Qihua</w:t>
            </w:r>
            <w:proofErr w:type="spellEnd"/>
            <w:r w:rsidRPr="0097564C">
              <w:rPr>
                <w:rFonts w:ascii="Arial" w:eastAsia="Times New Roman" w:hAnsi="Arial" w:cs="Arial"/>
                <w:color w:val="000000"/>
                <w:sz w:val="20"/>
                <w:szCs w:val="20"/>
                <w:lang w:val="en-US" w:eastAsia="en-IN"/>
              </w:rPr>
              <w:t xml:space="preserve"> New Material Co. Ltd.</w:t>
            </w:r>
          </w:p>
        </w:tc>
        <w:tc>
          <w:tcPr>
            <w:tcW w:w="1409" w:type="dxa"/>
            <w:tcBorders>
              <w:top w:val="nil"/>
              <w:left w:val="nil"/>
              <w:bottom w:val="single" w:sz="8" w:space="0" w:color="auto"/>
              <w:right w:val="single" w:sz="8" w:space="0" w:color="auto"/>
            </w:tcBorders>
            <w:shd w:val="clear" w:color="auto" w:fill="auto"/>
            <w:noWrap/>
            <w:vAlign w:val="center"/>
            <w:hideMark/>
          </w:tcPr>
          <w:p w14:paraId="58EF331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6B87BF0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802" w:type="dxa"/>
            <w:tcBorders>
              <w:top w:val="nil"/>
              <w:left w:val="nil"/>
              <w:bottom w:val="single" w:sz="8" w:space="0" w:color="auto"/>
              <w:right w:val="single" w:sz="8" w:space="0" w:color="auto"/>
            </w:tcBorders>
            <w:shd w:val="clear" w:color="auto" w:fill="auto"/>
            <w:noWrap/>
            <w:vAlign w:val="center"/>
            <w:hideMark/>
          </w:tcPr>
          <w:p w14:paraId="51B8B9A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28" w:type="dxa"/>
            <w:tcBorders>
              <w:top w:val="nil"/>
              <w:left w:val="nil"/>
              <w:bottom w:val="single" w:sz="8" w:space="0" w:color="auto"/>
              <w:right w:val="single" w:sz="8" w:space="0" w:color="auto"/>
            </w:tcBorders>
            <w:shd w:val="clear" w:color="auto" w:fill="auto"/>
            <w:noWrap/>
            <w:vAlign w:val="center"/>
            <w:hideMark/>
          </w:tcPr>
          <w:p w14:paraId="36B6049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0" w:type="dxa"/>
            <w:tcBorders>
              <w:top w:val="nil"/>
              <w:left w:val="nil"/>
              <w:bottom w:val="single" w:sz="8" w:space="0" w:color="auto"/>
              <w:right w:val="single" w:sz="8" w:space="0" w:color="auto"/>
            </w:tcBorders>
            <w:shd w:val="clear" w:color="auto" w:fill="auto"/>
            <w:noWrap/>
            <w:vAlign w:val="center"/>
            <w:hideMark/>
          </w:tcPr>
          <w:p w14:paraId="7FDC04E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2" w:type="dxa"/>
            <w:tcBorders>
              <w:top w:val="nil"/>
              <w:left w:val="nil"/>
              <w:bottom w:val="single" w:sz="8" w:space="0" w:color="auto"/>
              <w:right w:val="single" w:sz="8" w:space="0" w:color="auto"/>
            </w:tcBorders>
            <w:shd w:val="clear" w:color="auto" w:fill="auto"/>
            <w:noWrap/>
            <w:vAlign w:val="center"/>
            <w:hideMark/>
          </w:tcPr>
          <w:p w14:paraId="36B4F42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r>
      <w:tr w:rsidR="00D6343D" w:rsidRPr="0097564C" w14:paraId="3DCCFD72"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A7F15D2"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Atul Limited</w:t>
            </w:r>
          </w:p>
        </w:tc>
        <w:tc>
          <w:tcPr>
            <w:tcW w:w="1409" w:type="dxa"/>
            <w:tcBorders>
              <w:top w:val="nil"/>
              <w:left w:val="nil"/>
              <w:bottom w:val="single" w:sz="8" w:space="0" w:color="auto"/>
              <w:right w:val="single" w:sz="8" w:space="0" w:color="auto"/>
            </w:tcBorders>
            <w:shd w:val="clear" w:color="auto" w:fill="auto"/>
            <w:noWrap/>
            <w:vAlign w:val="center"/>
            <w:hideMark/>
          </w:tcPr>
          <w:p w14:paraId="0874E6F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07CE5F9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1336CC8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3850026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7078C9D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c>
          <w:tcPr>
            <w:tcW w:w="1012" w:type="dxa"/>
            <w:tcBorders>
              <w:top w:val="nil"/>
              <w:left w:val="nil"/>
              <w:bottom w:val="single" w:sz="8" w:space="0" w:color="auto"/>
              <w:right w:val="single" w:sz="8" w:space="0" w:color="auto"/>
            </w:tcBorders>
            <w:shd w:val="clear" w:color="auto" w:fill="auto"/>
            <w:noWrap/>
            <w:vAlign w:val="center"/>
            <w:hideMark/>
          </w:tcPr>
          <w:p w14:paraId="64E4EF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50</w:t>
            </w:r>
          </w:p>
        </w:tc>
      </w:tr>
      <w:tr w:rsidR="00D6343D" w:rsidRPr="0097564C" w14:paraId="649880DF"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C23E09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 Epoxy Resins</w:t>
            </w:r>
          </w:p>
        </w:tc>
        <w:tc>
          <w:tcPr>
            <w:tcW w:w="1409" w:type="dxa"/>
            <w:tcBorders>
              <w:top w:val="nil"/>
              <w:left w:val="nil"/>
              <w:bottom w:val="single" w:sz="8" w:space="0" w:color="auto"/>
              <w:right w:val="single" w:sz="8" w:space="0" w:color="auto"/>
            </w:tcBorders>
            <w:shd w:val="clear" w:color="auto" w:fill="auto"/>
            <w:noWrap/>
            <w:vAlign w:val="center"/>
            <w:hideMark/>
          </w:tcPr>
          <w:p w14:paraId="076B18E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Japan</w:t>
            </w:r>
          </w:p>
        </w:tc>
        <w:tc>
          <w:tcPr>
            <w:tcW w:w="802" w:type="dxa"/>
            <w:tcBorders>
              <w:top w:val="nil"/>
              <w:left w:val="nil"/>
              <w:bottom w:val="single" w:sz="8" w:space="0" w:color="auto"/>
              <w:right w:val="single" w:sz="8" w:space="0" w:color="auto"/>
            </w:tcBorders>
            <w:shd w:val="clear" w:color="auto" w:fill="auto"/>
            <w:noWrap/>
            <w:vAlign w:val="center"/>
            <w:hideMark/>
          </w:tcPr>
          <w:p w14:paraId="32A83ED9"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7B7FE33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743DCE9C"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022C38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756FFF0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5A6AACF8"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994D230"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LEUNA-</w:t>
            </w:r>
            <w:proofErr w:type="spellStart"/>
            <w:r w:rsidRPr="0097564C">
              <w:rPr>
                <w:rFonts w:ascii="Arial" w:eastAsia="Times New Roman" w:hAnsi="Arial" w:cs="Arial"/>
                <w:color w:val="000000"/>
                <w:sz w:val="20"/>
                <w:szCs w:val="20"/>
                <w:lang w:val="en-US" w:eastAsia="en-IN"/>
              </w:rPr>
              <w:t>Harze</w:t>
            </w:r>
            <w:proofErr w:type="spellEnd"/>
            <w:r w:rsidRPr="0097564C">
              <w:rPr>
                <w:rFonts w:ascii="Arial" w:eastAsia="Times New Roman" w:hAnsi="Arial" w:cs="Arial"/>
                <w:color w:val="000000"/>
                <w:sz w:val="20"/>
                <w:szCs w:val="20"/>
                <w:lang w:val="en-US" w:eastAsia="en-IN"/>
              </w:rPr>
              <w:t xml:space="preserve"> GmbH</w:t>
            </w:r>
          </w:p>
        </w:tc>
        <w:tc>
          <w:tcPr>
            <w:tcW w:w="1409" w:type="dxa"/>
            <w:tcBorders>
              <w:top w:val="nil"/>
              <w:left w:val="nil"/>
              <w:bottom w:val="single" w:sz="8" w:space="0" w:color="auto"/>
              <w:right w:val="single" w:sz="8" w:space="0" w:color="auto"/>
            </w:tcBorders>
            <w:shd w:val="clear" w:color="auto" w:fill="auto"/>
            <w:noWrap/>
            <w:vAlign w:val="center"/>
            <w:hideMark/>
          </w:tcPr>
          <w:p w14:paraId="6D5059D8"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Germany</w:t>
            </w:r>
          </w:p>
        </w:tc>
        <w:tc>
          <w:tcPr>
            <w:tcW w:w="802" w:type="dxa"/>
            <w:tcBorders>
              <w:top w:val="nil"/>
              <w:left w:val="nil"/>
              <w:bottom w:val="single" w:sz="8" w:space="0" w:color="auto"/>
              <w:right w:val="single" w:sz="8" w:space="0" w:color="auto"/>
            </w:tcBorders>
            <w:shd w:val="clear" w:color="auto" w:fill="auto"/>
            <w:noWrap/>
            <w:vAlign w:val="center"/>
            <w:hideMark/>
          </w:tcPr>
          <w:p w14:paraId="3E93AE9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429D280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22155A3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28333A10" w14:textId="6DE16480"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50474D3B" w14:textId="7AD973CA"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40</w:t>
            </w:r>
          </w:p>
        </w:tc>
      </w:tr>
      <w:tr w:rsidR="00D6343D" w:rsidRPr="0097564C" w14:paraId="64313B2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97A8C72"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Izel</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Kimya</w:t>
            </w:r>
            <w:proofErr w:type="spellEnd"/>
          </w:p>
        </w:tc>
        <w:tc>
          <w:tcPr>
            <w:tcW w:w="1409" w:type="dxa"/>
            <w:tcBorders>
              <w:top w:val="nil"/>
              <w:left w:val="nil"/>
              <w:bottom w:val="single" w:sz="8" w:space="0" w:color="auto"/>
              <w:right w:val="single" w:sz="8" w:space="0" w:color="auto"/>
            </w:tcBorders>
            <w:shd w:val="clear" w:color="auto" w:fill="auto"/>
            <w:noWrap/>
            <w:vAlign w:val="center"/>
            <w:hideMark/>
          </w:tcPr>
          <w:p w14:paraId="7D6ACFE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Turkey</w:t>
            </w:r>
          </w:p>
        </w:tc>
        <w:tc>
          <w:tcPr>
            <w:tcW w:w="802" w:type="dxa"/>
            <w:tcBorders>
              <w:top w:val="nil"/>
              <w:left w:val="nil"/>
              <w:bottom w:val="single" w:sz="8" w:space="0" w:color="auto"/>
              <w:right w:val="single" w:sz="8" w:space="0" w:color="auto"/>
            </w:tcBorders>
            <w:shd w:val="clear" w:color="auto" w:fill="auto"/>
            <w:noWrap/>
            <w:vAlign w:val="center"/>
            <w:hideMark/>
          </w:tcPr>
          <w:p w14:paraId="05B6864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802" w:type="dxa"/>
            <w:tcBorders>
              <w:top w:val="nil"/>
              <w:left w:val="nil"/>
              <w:bottom w:val="single" w:sz="8" w:space="0" w:color="auto"/>
              <w:right w:val="single" w:sz="8" w:space="0" w:color="auto"/>
            </w:tcBorders>
            <w:shd w:val="clear" w:color="auto" w:fill="auto"/>
            <w:noWrap/>
            <w:vAlign w:val="center"/>
            <w:hideMark/>
          </w:tcPr>
          <w:p w14:paraId="4649C52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28" w:type="dxa"/>
            <w:tcBorders>
              <w:top w:val="nil"/>
              <w:left w:val="nil"/>
              <w:bottom w:val="single" w:sz="8" w:space="0" w:color="auto"/>
              <w:right w:val="single" w:sz="8" w:space="0" w:color="auto"/>
            </w:tcBorders>
            <w:shd w:val="clear" w:color="auto" w:fill="auto"/>
            <w:noWrap/>
            <w:vAlign w:val="center"/>
            <w:hideMark/>
          </w:tcPr>
          <w:p w14:paraId="171C687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0" w:type="dxa"/>
            <w:tcBorders>
              <w:top w:val="nil"/>
              <w:left w:val="nil"/>
              <w:bottom w:val="single" w:sz="8" w:space="0" w:color="auto"/>
              <w:right w:val="single" w:sz="8" w:space="0" w:color="auto"/>
            </w:tcBorders>
            <w:shd w:val="clear" w:color="auto" w:fill="auto"/>
            <w:noWrap/>
            <w:vAlign w:val="center"/>
            <w:hideMark/>
          </w:tcPr>
          <w:p w14:paraId="37DF8EA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c>
          <w:tcPr>
            <w:tcW w:w="1012" w:type="dxa"/>
            <w:tcBorders>
              <w:top w:val="nil"/>
              <w:left w:val="nil"/>
              <w:bottom w:val="single" w:sz="8" w:space="0" w:color="auto"/>
              <w:right w:val="single" w:sz="8" w:space="0" w:color="auto"/>
            </w:tcBorders>
            <w:shd w:val="clear" w:color="auto" w:fill="auto"/>
            <w:noWrap/>
            <w:vAlign w:val="center"/>
            <w:hideMark/>
          </w:tcPr>
          <w:p w14:paraId="1670106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40</w:t>
            </w:r>
          </w:p>
        </w:tc>
      </w:tr>
      <w:tr w:rsidR="00D6343D" w:rsidRPr="0097564C" w14:paraId="6939B62A"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4FB7C9F8"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Ciech</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Sarzyna</w:t>
            </w:r>
            <w:proofErr w:type="spellEnd"/>
          </w:p>
        </w:tc>
        <w:tc>
          <w:tcPr>
            <w:tcW w:w="1409" w:type="dxa"/>
            <w:tcBorders>
              <w:top w:val="nil"/>
              <w:left w:val="nil"/>
              <w:bottom w:val="single" w:sz="8" w:space="0" w:color="auto"/>
              <w:right w:val="single" w:sz="8" w:space="0" w:color="auto"/>
            </w:tcBorders>
            <w:shd w:val="clear" w:color="auto" w:fill="auto"/>
            <w:noWrap/>
            <w:vAlign w:val="center"/>
            <w:hideMark/>
          </w:tcPr>
          <w:p w14:paraId="58CC17C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Poland</w:t>
            </w:r>
          </w:p>
        </w:tc>
        <w:tc>
          <w:tcPr>
            <w:tcW w:w="802" w:type="dxa"/>
            <w:tcBorders>
              <w:top w:val="nil"/>
              <w:left w:val="nil"/>
              <w:bottom w:val="single" w:sz="8" w:space="0" w:color="auto"/>
              <w:right w:val="single" w:sz="8" w:space="0" w:color="auto"/>
            </w:tcBorders>
            <w:shd w:val="clear" w:color="auto" w:fill="auto"/>
            <w:noWrap/>
            <w:vAlign w:val="center"/>
            <w:hideMark/>
          </w:tcPr>
          <w:p w14:paraId="28B8B0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802" w:type="dxa"/>
            <w:tcBorders>
              <w:top w:val="nil"/>
              <w:left w:val="nil"/>
              <w:bottom w:val="single" w:sz="8" w:space="0" w:color="auto"/>
              <w:right w:val="single" w:sz="8" w:space="0" w:color="auto"/>
            </w:tcBorders>
            <w:shd w:val="clear" w:color="auto" w:fill="auto"/>
            <w:noWrap/>
            <w:vAlign w:val="center"/>
            <w:hideMark/>
          </w:tcPr>
          <w:p w14:paraId="5066E9E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172728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544655E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29597DB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30</w:t>
            </w:r>
          </w:p>
        </w:tc>
      </w:tr>
      <w:tr w:rsidR="00D6343D" w:rsidRPr="0097564C" w14:paraId="05ACDD6F"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660E68C9"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 xml:space="preserve">SIR </w:t>
            </w:r>
            <w:proofErr w:type="spellStart"/>
            <w:r w:rsidRPr="0097564C">
              <w:rPr>
                <w:rFonts w:ascii="Arial" w:eastAsia="Times New Roman" w:hAnsi="Arial" w:cs="Arial"/>
                <w:color w:val="000000"/>
                <w:sz w:val="20"/>
                <w:szCs w:val="20"/>
                <w:lang w:val="en-US" w:eastAsia="en-IN"/>
              </w:rPr>
              <w:t>Industriale</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SpA</w:t>
            </w:r>
            <w:proofErr w:type="spellEnd"/>
          </w:p>
        </w:tc>
        <w:tc>
          <w:tcPr>
            <w:tcW w:w="1409" w:type="dxa"/>
            <w:tcBorders>
              <w:top w:val="nil"/>
              <w:left w:val="nil"/>
              <w:bottom w:val="single" w:sz="8" w:space="0" w:color="auto"/>
              <w:right w:val="single" w:sz="8" w:space="0" w:color="auto"/>
            </w:tcBorders>
            <w:shd w:val="clear" w:color="auto" w:fill="auto"/>
            <w:noWrap/>
            <w:vAlign w:val="center"/>
            <w:hideMark/>
          </w:tcPr>
          <w:p w14:paraId="51D6C6B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Italy</w:t>
            </w:r>
          </w:p>
        </w:tc>
        <w:tc>
          <w:tcPr>
            <w:tcW w:w="802" w:type="dxa"/>
            <w:tcBorders>
              <w:top w:val="nil"/>
              <w:left w:val="nil"/>
              <w:bottom w:val="single" w:sz="8" w:space="0" w:color="auto"/>
              <w:right w:val="single" w:sz="8" w:space="0" w:color="auto"/>
            </w:tcBorders>
            <w:shd w:val="clear" w:color="auto" w:fill="auto"/>
            <w:noWrap/>
            <w:vAlign w:val="center"/>
            <w:hideMark/>
          </w:tcPr>
          <w:p w14:paraId="3791BF8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802" w:type="dxa"/>
            <w:tcBorders>
              <w:top w:val="nil"/>
              <w:left w:val="nil"/>
              <w:bottom w:val="single" w:sz="8" w:space="0" w:color="auto"/>
              <w:right w:val="single" w:sz="8" w:space="0" w:color="auto"/>
            </w:tcBorders>
            <w:shd w:val="clear" w:color="auto" w:fill="auto"/>
            <w:noWrap/>
            <w:vAlign w:val="center"/>
            <w:hideMark/>
          </w:tcPr>
          <w:p w14:paraId="6D6CA9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28" w:type="dxa"/>
            <w:tcBorders>
              <w:top w:val="nil"/>
              <w:left w:val="nil"/>
              <w:bottom w:val="single" w:sz="8" w:space="0" w:color="auto"/>
              <w:right w:val="single" w:sz="8" w:space="0" w:color="auto"/>
            </w:tcBorders>
            <w:shd w:val="clear" w:color="auto" w:fill="auto"/>
            <w:noWrap/>
            <w:vAlign w:val="center"/>
            <w:hideMark/>
          </w:tcPr>
          <w:p w14:paraId="7C9F4FB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0" w:type="dxa"/>
            <w:tcBorders>
              <w:top w:val="nil"/>
              <w:left w:val="nil"/>
              <w:bottom w:val="single" w:sz="8" w:space="0" w:color="auto"/>
              <w:right w:val="single" w:sz="8" w:space="0" w:color="auto"/>
            </w:tcBorders>
            <w:shd w:val="clear" w:color="auto" w:fill="auto"/>
            <w:noWrap/>
            <w:vAlign w:val="center"/>
            <w:hideMark/>
          </w:tcPr>
          <w:p w14:paraId="06C1E53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c>
          <w:tcPr>
            <w:tcW w:w="1012" w:type="dxa"/>
            <w:tcBorders>
              <w:top w:val="nil"/>
              <w:left w:val="nil"/>
              <w:bottom w:val="single" w:sz="8" w:space="0" w:color="auto"/>
              <w:right w:val="single" w:sz="8" w:space="0" w:color="auto"/>
            </w:tcBorders>
            <w:shd w:val="clear" w:color="auto" w:fill="auto"/>
            <w:noWrap/>
            <w:vAlign w:val="center"/>
            <w:hideMark/>
          </w:tcPr>
          <w:p w14:paraId="5784333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20</w:t>
            </w:r>
          </w:p>
        </w:tc>
      </w:tr>
      <w:tr w:rsidR="00D6343D" w:rsidRPr="0097564C" w14:paraId="02A6024E"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53B79DC0" w14:textId="77777777" w:rsidR="00D6343D" w:rsidRPr="0097564C" w:rsidRDefault="00D6343D" w:rsidP="00D6343D">
            <w:pPr>
              <w:spacing w:after="0" w:line="240" w:lineRule="auto"/>
              <w:rPr>
                <w:rFonts w:ascii="Arial" w:eastAsia="Times New Roman" w:hAnsi="Arial" w:cs="Arial"/>
                <w:color w:val="000000"/>
                <w:sz w:val="20"/>
                <w:szCs w:val="20"/>
                <w:lang w:eastAsia="en-IN"/>
              </w:rPr>
            </w:pPr>
            <w:proofErr w:type="spellStart"/>
            <w:r w:rsidRPr="0097564C">
              <w:rPr>
                <w:rFonts w:ascii="Arial" w:eastAsia="Times New Roman" w:hAnsi="Arial" w:cs="Arial"/>
                <w:color w:val="000000"/>
                <w:sz w:val="20"/>
                <w:szCs w:val="20"/>
                <w:lang w:val="en-US" w:eastAsia="en-IN"/>
              </w:rPr>
              <w:t>Meghmani</w:t>
            </w:r>
            <w:proofErr w:type="spellEnd"/>
            <w:r w:rsidRPr="0097564C">
              <w:rPr>
                <w:rFonts w:ascii="Arial" w:eastAsia="Times New Roman" w:hAnsi="Arial" w:cs="Arial"/>
                <w:color w:val="000000"/>
                <w:sz w:val="20"/>
                <w:szCs w:val="20"/>
                <w:lang w:val="en-US" w:eastAsia="en-IN"/>
              </w:rPr>
              <w:t xml:space="preserve"> </w:t>
            </w:r>
            <w:proofErr w:type="spellStart"/>
            <w:r w:rsidRPr="0097564C">
              <w:rPr>
                <w:rFonts w:ascii="Arial" w:eastAsia="Times New Roman" w:hAnsi="Arial" w:cs="Arial"/>
                <w:color w:val="000000"/>
                <w:sz w:val="20"/>
                <w:szCs w:val="20"/>
                <w:lang w:val="en-US" w:eastAsia="en-IN"/>
              </w:rPr>
              <w:t>Finechem</w:t>
            </w:r>
            <w:proofErr w:type="spellEnd"/>
            <w:r w:rsidRPr="0097564C">
              <w:rPr>
                <w:rFonts w:ascii="Arial" w:eastAsia="Times New Roman" w:hAnsi="Arial" w:cs="Arial"/>
                <w:color w:val="000000"/>
                <w:sz w:val="20"/>
                <w:szCs w:val="20"/>
                <w:lang w:val="en-US" w:eastAsia="en-IN"/>
              </w:rPr>
              <w:t xml:space="preserve"> Limited</w:t>
            </w:r>
          </w:p>
        </w:tc>
        <w:tc>
          <w:tcPr>
            <w:tcW w:w="1409" w:type="dxa"/>
            <w:tcBorders>
              <w:top w:val="nil"/>
              <w:left w:val="nil"/>
              <w:bottom w:val="single" w:sz="8" w:space="0" w:color="auto"/>
              <w:right w:val="single" w:sz="8" w:space="0" w:color="auto"/>
            </w:tcBorders>
            <w:shd w:val="clear" w:color="auto" w:fill="auto"/>
            <w:noWrap/>
            <w:vAlign w:val="center"/>
            <w:hideMark/>
          </w:tcPr>
          <w:p w14:paraId="462BB1F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1556CA5D"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3D9E1AC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7575A7E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0</w:t>
            </w:r>
          </w:p>
        </w:tc>
        <w:tc>
          <w:tcPr>
            <w:tcW w:w="1010" w:type="dxa"/>
            <w:tcBorders>
              <w:top w:val="nil"/>
              <w:left w:val="nil"/>
              <w:bottom w:val="single" w:sz="8" w:space="0" w:color="auto"/>
              <w:right w:val="single" w:sz="8" w:space="0" w:color="auto"/>
            </w:tcBorders>
            <w:shd w:val="clear" w:color="auto" w:fill="auto"/>
            <w:noWrap/>
            <w:vAlign w:val="center"/>
            <w:hideMark/>
          </w:tcPr>
          <w:p w14:paraId="3DB6DC1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25</w:t>
            </w:r>
          </w:p>
        </w:tc>
        <w:tc>
          <w:tcPr>
            <w:tcW w:w="1012" w:type="dxa"/>
            <w:tcBorders>
              <w:top w:val="nil"/>
              <w:left w:val="nil"/>
              <w:bottom w:val="single" w:sz="8" w:space="0" w:color="auto"/>
              <w:right w:val="single" w:sz="8" w:space="0" w:color="auto"/>
            </w:tcBorders>
            <w:shd w:val="clear" w:color="auto" w:fill="auto"/>
            <w:noWrap/>
            <w:vAlign w:val="center"/>
            <w:hideMark/>
          </w:tcPr>
          <w:p w14:paraId="2B26981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25</w:t>
            </w:r>
          </w:p>
        </w:tc>
      </w:tr>
      <w:tr w:rsidR="00D6343D" w:rsidRPr="0097564C" w14:paraId="406C11E5"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5B30A2E"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CHANGZHOU HONGCHANG ELECTRONICS CO</w:t>
            </w:r>
          </w:p>
        </w:tc>
        <w:tc>
          <w:tcPr>
            <w:tcW w:w="1409" w:type="dxa"/>
            <w:tcBorders>
              <w:top w:val="nil"/>
              <w:left w:val="nil"/>
              <w:bottom w:val="single" w:sz="8" w:space="0" w:color="auto"/>
              <w:right w:val="single" w:sz="8" w:space="0" w:color="auto"/>
            </w:tcBorders>
            <w:shd w:val="clear" w:color="auto" w:fill="auto"/>
            <w:noWrap/>
            <w:vAlign w:val="center"/>
            <w:hideMark/>
          </w:tcPr>
          <w:p w14:paraId="309A681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2E993C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47BFB3D6"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2062E74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10" w:type="dxa"/>
            <w:tcBorders>
              <w:top w:val="nil"/>
              <w:left w:val="nil"/>
              <w:bottom w:val="single" w:sz="8" w:space="0" w:color="auto"/>
              <w:right w:val="single" w:sz="8" w:space="0" w:color="auto"/>
            </w:tcBorders>
            <w:shd w:val="clear" w:color="auto" w:fill="auto"/>
            <w:noWrap/>
            <w:vAlign w:val="center"/>
            <w:hideMark/>
          </w:tcPr>
          <w:p w14:paraId="0D4F0355"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70</w:t>
            </w:r>
          </w:p>
        </w:tc>
        <w:tc>
          <w:tcPr>
            <w:tcW w:w="1012" w:type="dxa"/>
            <w:tcBorders>
              <w:top w:val="nil"/>
              <w:left w:val="nil"/>
              <w:bottom w:val="single" w:sz="8" w:space="0" w:color="auto"/>
              <w:right w:val="single" w:sz="8" w:space="0" w:color="auto"/>
            </w:tcBorders>
            <w:shd w:val="clear" w:color="auto" w:fill="auto"/>
            <w:noWrap/>
            <w:vAlign w:val="center"/>
            <w:hideMark/>
          </w:tcPr>
          <w:p w14:paraId="2B3F8F6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70</w:t>
            </w:r>
          </w:p>
        </w:tc>
      </w:tr>
      <w:tr w:rsidR="00D6343D" w:rsidRPr="0097564C" w14:paraId="1988EAF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0CF744A1"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Sinopec Baling Petrochemical Co., Ltd.</w:t>
            </w:r>
          </w:p>
        </w:tc>
        <w:tc>
          <w:tcPr>
            <w:tcW w:w="1409" w:type="dxa"/>
            <w:tcBorders>
              <w:top w:val="nil"/>
              <w:left w:val="nil"/>
              <w:bottom w:val="single" w:sz="8" w:space="0" w:color="auto"/>
              <w:right w:val="single" w:sz="8" w:space="0" w:color="auto"/>
            </w:tcBorders>
            <w:shd w:val="clear" w:color="auto" w:fill="auto"/>
            <w:noWrap/>
            <w:vAlign w:val="center"/>
            <w:hideMark/>
          </w:tcPr>
          <w:p w14:paraId="05107E1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China</w:t>
            </w:r>
          </w:p>
        </w:tc>
        <w:tc>
          <w:tcPr>
            <w:tcW w:w="802" w:type="dxa"/>
            <w:tcBorders>
              <w:top w:val="nil"/>
              <w:left w:val="nil"/>
              <w:bottom w:val="single" w:sz="8" w:space="0" w:color="auto"/>
              <w:right w:val="single" w:sz="8" w:space="0" w:color="auto"/>
            </w:tcBorders>
            <w:shd w:val="clear" w:color="auto" w:fill="auto"/>
            <w:noWrap/>
            <w:vAlign w:val="center"/>
            <w:hideMark/>
          </w:tcPr>
          <w:p w14:paraId="64C17179" w14:textId="1E2656CF"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802" w:type="dxa"/>
            <w:tcBorders>
              <w:top w:val="nil"/>
              <w:left w:val="nil"/>
              <w:bottom w:val="single" w:sz="8" w:space="0" w:color="auto"/>
              <w:right w:val="single" w:sz="8" w:space="0" w:color="auto"/>
            </w:tcBorders>
            <w:shd w:val="clear" w:color="auto" w:fill="auto"/>
            <w:noWrap/>
            <w:vAlign w:val="center"/>
            <w:hideMark/>
          </w:tcPr>
          <w:p w14:paraId="6C2B0F3D" w14:textId="2F285685"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1028" w:type="dxa"/>
            <w:tcBorders>
              <w:top w:val="nil"/>
              <w:left w:val="nil"/>
              <w:bottom w:val="single" w:sz="8" w:space="0" w:color="auto"/>
              <w:right w:val="single" w:sz="8" w:space="0" w:color="auto"/>
            </w:tcBorders>
            <w:shd w:val="clear" w:color="auto" w:fill="auto"/>
            <w:noWrap/>
            <w:vAlign w:val="center"/>
            <w:hideMark/>
          </w:tcPr>
          <w:p w14:paraId="4AF480A9" w14:textId="49459BB0"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60</w:t>
            </w:r>
          </w:p>
        </w:tc>
        <w:tc>
          <w:tcPr>
            <w:tcW w:w="1010" w:type="dxa"/>
            <w:tcBorders>
              <w:top w:val="nil"/>
              <w:left w:val="nil"/>
              <w:bottom w:val="single" w:sz="8" w:space="0" w:color="auto"/>
              <w:right w:val="single" w:sz="8" w:space="0" w:color="auto"/>
            </w:tcBorders>
            <w:shd w:val="clear" w:color="auto" w:fill="auto"/>
            <w:noWrap/>
            <w:vAlign w:val="center"/>
            <w:hideMark/>
          </w:tcPr>
          <w:p w14:paraId="20F8A3A5" w14:textId="549F715E"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100</w:t>
            </w:r>
          </w:p>
        </w:tc>
        <w:tc>
          <w:tcPr>
            <w:tcW w:w="1012" w:type="dxa"/>
            <w:tcBorders>
              <w:top w:val="nil"/>
              <w:left w:val="nil"/>
              <w:bottom w:val="single" w:sz="8" w:space="0" w:color="auto"/>
              <w:right w:val="single" w:sz="8" w:space="0" w:color="auto"/>
            </w:tcBorders>
            <w:shd w:val="clear" w:color="auto" w:fill="auto"/>
            <w:noWrap/>
            <w:vAlign w:val="center"/>
            <w:hideMark/>
          </w:tcPr>
          <w:p w14:paraId="7DAAB905" w14:textId="36EE83D8"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100</w:t>
            </w:r>
          </w:p>
        </w:tc>
      </w:tr>
      <w:tr w:rsidR="00D6343D" w:rsidRPr="0097564C" w14:paraId="60157895"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4AB63E5"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Sika AG</w:t>
            </w:r>
          </w:p>
        </w:tc>
        <w:tc>
          <w:tcPr>
            <w:tcW w:w="1409" w:type="dxa"/>
            <w:tcBorders>
              <w:top w:val="nil"/>
              <w:left w:val="nil"/>
              <w:bottom w:val="single" w:sz="8" w:space="0" w:color="auto"/>
              <w:right w:val="single" w:sz="8" w:space="0" w:color="auto"/>
            </w:tcBorders>
            <w:shd w:val="clear" w:color="auto" w:fill="auto"/>
            <w:noWrap/>
            <w:vAlign w:val="center"/>
            <w:hideMark/>
          </w:tcPr>
          <w:p w14:paraId="2E241153"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Qatar</w:t>
            </w:r>
          </w:p>
        </w:tc>
        <w:tc>
          <w:tcPr>
            <w:tcW w:w="802" w:type="dxa"/>
            <w:tcBorders>
              <w:top w:val="nil"/>
              <w:left w:val="nil"/>
              <w:bottom w:val="single" w:sz="8" w:space="0" w:color="auto"/>
              <w:right w:val="single" w:sz="8" w:space="0" w:color="auto"/>
            </w:tcBorders>
            <w:shd w:val="clear" w:color="auto" w:fill="auto"/>
            <w:noWrap/>
            <w:vAlign w:val="center"/>
            <w:hideMark/>
          </w:tcPr>
          <w:p w14:paraId="38B95B6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39F4EF8A"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1028" w:type="dxa"/>
            <w:tcBorders>
              <w:top w:val="nil"/>
              <w:left w:val="nil"/>
              <w:bottom w:val="single" w:sz="8" w:space="0" w:color="auto"/>
              <w:right w:val="single" w:sz="8" w:space="0" w:color="auto"/>
            </w:tcBorders>
            <w:shd w:val="clear" w:color="auto" w:fill="auto"/>
            <w:noWrap/>
            <w:vAlign w:val="center"/>
            <w:hideMark/>
          </w:tcPr>
          <w:p w14:paraId="049648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c>
          <w:tcPr>
            <w:tcW w:w="1010" w:type="dxa"/>
            <w:tcBorders>
              <w:top w:val="nil"/>
              <w:left w:val="nil"/>
              <w:bottom w:val="single" w:sz="8" w:space="0" w:color="auto"/>
              <w:right w:val="single" w:sz="8" w:space="0" w:color="auto"/>
            </w:tcBorders>
            <w:shd w:val="clear" w:color="auto" w:fill="auto"/>
            <w:noWrap/>
            <w:vAlign w:val="center"/>
            <w:hideMark/>
          </w:tcPr>
          <w:p w14:paraId="1469B3F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c>
          <w:tcPr>
            <w:tcW w:w="1012" w:type="dxa"/>
            <w:tcBorders>
              <w:top w:val="nil"/>
              <w:left w:val="nil"/>
              <w:bottom w:val="single" w:sz="8" w:space="0" w:color="auto"/>
              <w:right w:val="single" w:sz="8" w:space="0" w:color="auto"/>
            </w:tcBorders>
            <w:shd w:val="clear" w:color="auto" w:fill="auto"/>
            <w:noWrap/>
            <w:vAlign w:val="center"/>
            <w:hideMark/>
          </w:tcPr>
          <w:p w14:paraId="36290E47"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15</w:t>
            </w:r>
          </w:p>
        </w:tc>
      </w:tr>
      <w:tr w:rsidR="00D6343D" w:rsidRPr="0097564C" w14:paraId="267F404B"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32BFCE36"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Hindusthan Speciality Chemicals Limited (HSCL)</w:t>
            </w:r>
          </w:p>
        </w:tc>
        <w:tc>
          <w:tcPr>
            <w:tcW w:w="1409" w:type="dxa"/>
            <w:tcBorders>
              <w:top w:val="nil"/>
              <w:left w:val="nil"/>
              <w:bottom w:val="single" w:sz="8" w:space="0" w:color="auto"/>
              <w:right w:val="single" w:sz="8" w:space="0" w:color="auto"/>
            </w:tcBorders>
            <w:shd w:val="clear" w:color="auto" w:fill="auto"/>
            <w:noWrap/>
            <w:vAlign w:val="center"/>
            <w:hideMark/>
          </w:tcPr>
          <w:p w14:paraId="0356BE8B"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India</w:t>
            </w:r>
          </w:p>
        </w:tc>
        <w:tc>
          <w:tcPr>
            <w:tcW w:w="802" w:type="dxa"/>
            <w:tcBorders>
              <w:top w:val="nil"/>
              <w:left w:val="nil"/>
              <w:bottom w:val="single" w:sz="8" w:space="0" w:color="auto"/>
              <w:right w:val="single" w:sz="8" w:space="0" w:color="auto"/>
            </w:tcBorders>
            <w:shd w:val="clear" w:color="auto" w:fill="auto"/>
            <w:noWrap/>
            <w:vAlign w:val="center"/>
            <w:hideMark/>
          </w:tcPr>
          <w:p w14:paraId="31D89491"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0</w:t>
            </w:r>
          </w:p>
        </w:tc>
        <w:tc>
          <w:tcPr>
            <w:tcW w:w="802" w:type="dxa"/>
            <w:tcBorders>
              <w:top w:val="nil"/>
              <w:left w:val="nil"/>
              <w:bottom w:val="single" w:sz="8" w:space="0" w:color="auto"/>
              <w:right w:val="single" w:sz="8" w:space="0" w:color="auto"/>
            </w:tcBorders>
            <w:shd w:val="clear" w:color="auto" w:fill="auto"/>
            <w:noWrap/>
            <w:vAlign w:val="center"/>
            <w:hideMark/>
          </w:tcPr>
          <w:p w14:paraId="5CC84FBF"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28" w:type="dxa"/>
            <w:tcBorders>
              <w:top w:val="nil"/>
              <w:left w:val="nil"/>
              <w:bottom w:val="single" w:sz="8" w:space="0" w:color="auto"/>
              <w:right w:val="single" w:sz="8" w:space="0" w:color="auto"/>
            </w:tcBorders>
            <w:shd w:val="clear" w:color="auto" w:fill="auto"/>
            <w:noWrap/>
            <w:vAlign w:val="center"/>
            <w:hideMark/>
          </w:tcPr>
          <w:p w14:paraId="0BA840C2"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10" w:type="dxa"/>
            <w:tcBorders>
              <w:top w:val="nil"/>
              <w:left w:val="nil"/>
              <w:bottom w:val="single" w:sz="8" w:space="0" w:color="auto"/>
              <w:right w:val="single" w:sz="8" w:space="0" w:color="auto"/>
            </w:tcBorders>
            <w:shd w:val="clear" w:color="auto" w:fill="auto"/>
            <w:noWrap/>
            <w:vAlign w:val="center"/>
            <w:hideMark/>
          </w:tcPr>
          <w:p w14:paraId="50C91B4E"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c>
          <w:tcPr>
            <w:tcW w:w="1012" w:type="dxa"/>
            <w:tcBorders>
              <w:top w:val="nil"/>
              <w:left w:val="nil"/>
              <w:bottom w:val="single" w:sz="8" w:space="0" w:color="auto"/>
              <w:right w:val="single" w:sz="8" w:space="0" w:color="auto"/>
            </w:tcBorders>
            <w:shd w:val="clear" w:color="auto" w:fill="auto"/>
            <w:noWrap/>
            <w:vAlign w:val="center"/>
            <w:hideMark/>
          </w:tcPr>
          <w:p w14:paraId="4E296E74"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eastAsia="en-IN"/>
              </w:rPr>
              <w:t>30</w:t>
            </w:r>
          </w:p>
        </w:tc>
      </w:tr>
      <w:tr w:rsidR="00D6343D" w:rsidRPr="0097564C" w14:paraId="4BF519D1" w14:textId="77777777" w:rsidTr="0097564C">
        <w:trPr>
          <w:trHeight w:val="291"/>
        </w:trPr>
        <w:tc>
          <w:tcPr>
            <w:tcW w:w="4392" w:type="dxa"/>
            <w:tcBorders>
              <w:top w:val="nil"/>
              <w:left w:val="single" w:sz="8" w:space="0" w:color="auto"/>
              <w:bottom w:val="single" w:sz="8" w:space="0" w:color="auto"/>
              <w:right w:val="single" w:sz="8" w:space="0" w:color="auto"/>
            </w:tcBorders>
            <w:shd w:val="clear" w:color="auto" w:fill="auto"/>
            <w:noWrap/>
            <w:vAlign w:val="center"/>
            <w:hideMark/>
          </w:tcPr>
          <w:p w14:paraId="7AD24327" w14:textId="77777777" w:rsidR="00D6343D" w:rsidRPr="0097564C" w:rsidRDefault="00D6343D" w:rsidP="00D6343D">
            <w:pPr>
              <w:spacing w:after="0" w:line="240" w:lineRule="auto"/>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Others</w:t>
            </w:r>
          </w:p>
        </w:tc>
        <w:tc>
          <w:tcPr>
            <w:tcW w:w="1409" w:type="dxa"/>
            <w:tcBorders>
              <w:top w:val="nil"/>
              <w:left w:val="nil"/>
              <w:bottom w:val="single" w:sz="8" w:space="0" w:color="auto"/>
              <w:right w:val="single" w:sz="8" w:space="0" w:color="auto"/>
            </w:tcBorders>
            <w:shd w:val="clear" w:color="auto" w:fill="auto"/>
            <w:noWrap/>
            <w:vAlign w:val="center"/>
            <w:hideMark/>
          </w:tcPr>
          <w:p w14:paraId="6F671B10" w14:textId="77777777" w:rsidR="00D6343D" w:rsidRPr="0097564C" w:rsidRDefault="00D6343D" w:rsidP="00D6343D">
            <w:pPr>
              <w:spacing w:after="0" w:line="240" w:lineRule="auto"/>
              <w:jc w:val="center"/>
              <w:rPr>
                <w:rFonts w:ascii="Arial" w:eastAsia="Times New Roman" w:hAnsi="Arial" w:cs="Arial"/>
                <w:color w:val="000000"/>
                <w:sz w:val="20"/>
                <w:szCs w:val="20"/>
                <w:lang w:eastAsia="en-IN"/>
              </w:rPr>
            </w:pPr>
            <w:r w:rsidRPr="0097564C">
              <w:rPr>
                <w:rFonts w:ascii="Arial" w:eastAsia="Times New Roman" w:hAnsi="Arial" w:cs="Arial"/>
                <w:color w:val="000000"/>
                <w:sz w:val="20"/>
                <w:szCs w:val="20"/>
                <w:lang w:val="en-US" w:eastAsia="en-IN"/>
              </w:rPr>
              <w:t>Rest of Global</w:t>
            </w:r>
          </w:p>
        </w:tc>
        <w:tc>
          <w:tcPr>
            <w:tcW w:w="802" w:type="dxa"/>
            <w:tcBorders>
              <w:top w:val="nil"/>
              <w:left w:val="nil"/>
              <w:bottom w:val="single" w:sz="8" w:space="0" w:color="auto"/>
              <w:right w:val="single" w:sz="8" w:space="0" w:color="auto"/>
            </w:tcBorders>
            <w:shd w:val="clear" w:color="auto" w:fill="auto"/>
            <w:noWrap/>
            <w:vAlign w:val="center"/>
            <w:hideMark/>
          </w:tcPr>
          <w:p w14:paraId="6186243B" w14:textId="27EDE6C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506</w:t>
            </w:r>
          </w:p>
        </w:tc>
        <w:tc>
          <w:tcPr>
            <w:tcW w:w="802" w:type="dxa"/>
            <w:tcBorders>
              <w:top w:val="nil"/>
              <w:left w:val="nil"/>
              <w:bottom w:val="single" w:sz="8" w:space="0" w:color="auto"/>
              <w:right w:val="single" w:sz="8" w:space="0" w:color="auto"/>
            </w:tcBorders>
            <w:shd w:val="clear" w:color="auto" w:fill="auto"/>
            <w:noWrap/>
            <w:vAlign w:val="center"/>
            <w:hideMark/>
          </w:tcPr>
          <w:p w14:paraId="7228C92B" w14:textId="6E88363E"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563</w:t>
            </w:r>
          </w:p>
        </w:tc>
        <w:tc>
          <w:tcPr>
            <w:tcW w:w="1028" w:type="dxa"/>
            <w:tcBorders>
              <w:top w:val="nil"/>
              <w:left w:val="nil"/>
              <w:bottom w:val="single" w:sz="8" w:space="0" w:color="auto"/>
              <w:right w:val="single" w:sz="8" w:space="0" w:color="auto"/>
            </w:tcBorders>
            <w:shd w:val="clear" w:color="auto" w:fill="auto"/>
            <w:noWrap/>
            <w:vAlign w:val="center"/>
            <w:hideMark/>
          </w:tcPr>
          <w:p w14:paraId="21BA5961" w14:textId="60E35DC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578</w:t>
            </w:r>
          </w:p>
        </w:tc>
        <w:tc>
          <w:tcPr>
            <w:tcW w:w="1010" w:type="dxa"/>
            <w:tcBorders>
              <w:top w:val="nil"/>
              <w:left w:val="nil"/>
              <w:bottom w:val="single" w:sz="8" w:space="0" w:color="auto"/>
              <w:right w:val="single" w:sz="8" w:space="0" w:color="auto"/>
            </w:tcBorders>
            <w:shd w:val="clear" w:color="auto" w:fill="auto"/>
            <w:noWrap/>
            <w:vAlign w:val="center"/>
            <w:hideMark/>
          </w:tcPr>
          <w:p w14:paraId="0503A14E" w14:textId="1DFAA9E5"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650</w:t>
            </w:r>
          </w:p>
        </w:tc>
        <w:tc>
          <w:tcPr>
            <w:tcW w:w="1012" w:type="dxa"/>
            <w:tcBorders>
              <w:top w:val="nil"/>
              <w:left w:val="nil"/>
              <w:bottom w:val="single" w:sz="8" w:space="0" w:color="auto"/>
              <w:right w:val="single" w:sz="8" w:space="0" w:color="auto"/>
            </w:tcBorders>
            <w:shd w:val="clear" w:color="auto" w:fill="auto"/>
            <w:noWrap/>
            <w:vAlign w:val="center"/>
            <w:hideMark/>
          </w:tcPr>
          <w:p w14:paraId="774FD040" w14:textId="48AC9439" w:rsidR="00D6343D" w:rsidRPr="0097564C" w:rsidRDefault="00D6343D" w:rsidP="00D6343D">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650</w:t>
            </w:r>
          </w:p>
        </w:tc>
      </w:tr>
      <w:tr w:rsidR="00D6343D" w:rsidRPr="0097564C" w14:paraId="48DAC22C" w14:textId="77777777" w:rsidTr="0097564C">
        <w:trPr>
          <w:trHeight w:val="291"/>
        </w:trPr>
        <w:tc>
          <w:tcPr>
            <w:tcW w:w="4392" w:type="dxa"/>
            <w:tcBorders>
              <w:top w:val="nil"/>
              <w:left w:val="single" w:sz="8" w:space="0" w:color="auto"/>
              <w:bottom w:val="single" w:sz="8" w:space="0" w:color="auto"/>
              <w:right w:val="single" w:sz="8" w:space="0" w:color="auto"/>
            </w:tcBorders>
            <w:shd w:val="clear" w:color="000000" w:fill="C00000"/>
            <w:noWrap/>
            <w:vAlign w:val="center"/>
            <w:hideMark/>
          </w:tcPr>
          <w:p w14:paraId="14EC366D" w14:textId="77777777" w:rsidR="00D6343D" w:rsidRPr="0097564C" w:rsidRDefault="00D6343D" w:rsidP="00D6343D">
            <w:pPr>
              <w:spacing w:after="0" w:line="240" w:lineRule="auto"/>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 xml:space="preserve">Total </w:t>
            </w:r>
          </w:p>
        </w:tc>
        <w:tc>
          <w:tcPr>
            <w:tcW w:w="1409" w:type="dxa"/>
            <w:tcBorders>
              <w:top w:val="nil"/>
              <w:left w:val="nil"/>
              <w:bottom w:val="single" w:sz="8" w:space="0" w:color="auto"/>
              <w:right w:val="single" w:sz="8" w:space="0" w:color="auto"/>
            </w:tcBorders>
            <w:shd w:val="clear" w:color="000000" w:fill="C00000"/>
            <w:noWrap/>
            <w:vAlign w:val="center"/>
            <w:hideMark/>
          </w:tcPr>
          <w:p w14:paraId="44F0C2B9" w14:textId="00C0ACDD" w:rsidR="00D6343D" w:rsidRPr="0097564C" w:rsidRDefault="00D6343D" w:rsidP="00D6343D">
            <w:pPr>
              <w:spacing w:after="0" w:line="240" w:lineRule="auto"/>
              <w:rPr>
                <w:rFonts w:ascii="Calibri" w:eastAsia="Times New Roman" w:hAnsi="Calibri" w:cs="Calibri"/>
                <w:color w:val="000000"/>
                <w:lang w:eastAsia="en-IN"/>
              </w:rPr>
            </w:pPr>
            <w:r w:rsidRPr="0097564C">
              <w:rPr>
                <w:rFonts w:ascii="Calibri" w:eastAsia="Times New Roman" w:hAnsi="Calibri" w:cs="Calibri"/>
                <w:color w:val="000000"/>
                <w:lang w:val="en-US" w:eastAsia="en-IN"/>
              </w:rPr>
              <w:t> </w:t>
            </w:r>
          </w:p>
        </w:tc>
        <w:tc>
          <w:tcPr>
            <w:tcW w:w="802" w:type="dxa"/>
            <w:tcBorders>
              <w:top w:val="nil"/>
              <w:left w:val="nil"/>
              <w:bottom w:val="single" w:sz="8" w:space="0" w:color="auto"/>
              <w:right w:val="single" w:sz="8" w:space="0" w:color="auto"/>
            </w:tcBorders>
            <w:shd w:val="clear" w:color="000000" w:fill="C00000"/>
            <w:noWrap/>
            <w:vAlign w:val="center"/>
            <w:hideMark/>
          </w:tcPr>
          <w:p w14:paraId="636B05DA" w14:textId="399ED1D6"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3766</w:t>
            </w:r>
          </w:p>
        </w:tc>
        <w:tc>
          <w:tcPr>
            <w:tcW w:w="802" w:type="dxa"/>
            <w:tcBorders>
              <w:top w:val="nil"/>
              <w:left w:val="nil"/>
              <w:bottom w:val="single" w:sz="8" w:space="0" w:color="auto"/>
              <w:right w:val="single" w:sz="8" w:space="0" w:color="auto"/>
            </w:tcBorders>
            <w:shd w:val="clear" w:color="000000" w:fill="C00000"/>
            <w:noWrap/>
            <w:vAlign w:val="center"/>
            <w:hideMark/>
          </w:tcPr>
          <w:p w14:paraId="1BCC6373" w14:textId="77777777"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4484</w:t>
            </w:r>
          </w:p>
        </w:tc>
        <w:tc>
          <w:tcPr>
            <w:tcW w:w="1028" w:type="dxa"/>
            <w:tcBorders>
              <w:top w:val="nil"/>
              <w:left w:val="nil"/>
              <w:bottom w:val="single" w:sz="8" w:space="0" w:color="auto"/>
              <w:right w:val="single" w:sz="8" w:space="0" w:color="auto"/>
            </w:tcBorders>
            <w:shd w:val="clear" w:color="000000" w:fill="C00000"/>
            <w:noWrap/>
            <w:vAlign w:val="center"/>
            <w:hideMark/>
          </w:tcPr>
          <w:p w14:paraId="0B0FF1CC" w14:textId="578D55CE"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4534</w:t>
            </w:r>
          </w:p>
        </w:tc>
        <w:tc>
          <w:tcPr>
            <w:tcW w:w="1010" w:type="dxa"/>
            <w:tcBorders>
              <w:top w:val="nil"/>
              <w:left w:val="nil"/>
              <w:bottom w:val="single" w:sz="8" w:space="0" w:color="auto"/>
              <w:right w:val="single" w:sz="8" w:space="0" w:color="auto"/>
            </w:tcBorders>
            <w:shd w:val="clear" w:color="000000" w:fill="C00000"/>
            <w:noWrap/>
            <w:vAlign w:val="center"/>
            <w:hideMark/>
          </w:tcPr>
          <w:p w14:paraId="7DBBC95E" w14:textId="69D94C67"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w:t>
            </w:r>
            <w:r>
              <w:rPr>
                <w:rFonts w:ascii="Arial" w:eastAsia="Times New Roman" w:hAnsi="Arial" w:cs="Arial"/>
                <w:color w:val="FFFFFF"/>
                <w:sz w:val="20"/>
                <w:szCs w:val="20"/>
                <w:lang w:val="en-US" w:eastAsia="en-IN"/>
              </w:rPr>
              <w:t>785</w:t>
            </w:r>
          </w:p>
        </w:tc>
        <w:tc>
          <w:tcPr>
            <w:tcW w:w="1012" w:type="dxa"/>
            <w:tcBorders>
              <w:top w:val="nil"/>
              <w:left w:val="nil"/>
              <w:bottom w:val="single" w:sz="8" w:space="0" w:color="auto"/>
              <w:right w:val="single" w:sz="8" w:space="0" w:color="auto"/>
            </w:tcBorders>
            <w:shd w:val="clear" w:color="000000" w:fill="C00000"/>
            <w:noWrap/>
            <w:vAlign w:val="center"/>
            <w:hideMark/>
          </w:tcPr>
          <w:p w14:paraId="28290613" w14:textId="1C817626" w:rsidR="00D6343D" w:rsidRPr="0097564C" w:rsidRDefault="00D6343D" w:rsidP="00D6343D">
            <w:pPr>
              <w:spacing w:after="0" w:line="240" w:lineRule="auto"/>
              <w:jc w:val="center"/>
              <w:rPr>
                <w:rFonts w:ascii="Arial" w:eastAsia="Times New Roman" w:hAnsi="Arial" w:cs="Arial"/>
                <w:color w:val="FFFFFF"/>
                <w:sz w:val="20"/>
                <w:szCs w:val="20"/>
                <w:lang w:eastAsia="en-IN"/>
              </w:rPr>
            </w:pPr>
            <w:r w:rsidRPr="0097564C">
              <w:rPr>
                <w:rFonts w:ascii="Arial" w:eastAsia="Times New Roman" w:hAnsi="Arial" w:cs="Arial"/>
                <w:color w:val="FFFFFF"/>
                <w:sz w:val="20"/>
                <w:szCs w:val="20"/>
                <w:lang w:val="en-US" w:eastAsia="en-IN"/>
              </w:rPr>
              <w:t>4</w:t>
            </w:r>
            <w:r>
              <w:rPr>
                <w:rFonts w:ascii="Arial" w:eastAsia="Times New Roman" w:hAnsi="Arial" w:cs="Arial"/>
                <w:color w:val="FFFFFF"/>
                <w:sz w:val="20"/>
                <w:szCs w:val="20"/>
                <w:lang w:val="en-US" w:eastAsia="en-IN"/>
              </w:rPr>
              <w:t>785</w:t>
            </w:r>
          </w:p>
        </w:tc>
      </w:tr>
    </w:tbl>
    <w:bookmarkEnd w:id="192"/>
    <w:p w14:paraId="7099D244" w14:textId="66A35052" w:rsidR="00040B88" w:rsidRDefault="0097564C" w:rsidP="0097564C">
      <w:pPr>
        <w:pStyle w:val="Footer"/>
        <w:spacing w:before="162" w:line="360" w:lineRule="auto"/>
        <w:ind w:left="-284" w:right="-91"/>
        <w:jc w:val="both"/>
        <w:rPr>
          <w:rFonts w:ascii="Verdana" w:hAnsi="Verdana"/>
          <w:bC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3031424" behindDoc="0" locked="0" layoutInCell="1" allowOverlap="1" wp14:anchorId="7BF769DD" wp14:editId="7000E6F9">
                <wp:simplePos x="0" y="0"/>
                <wp:positionH relativeFrom="margin">
                  <wp:posOffset>4800600</wp:posOffset>
                </wp:positionH>
                <wp:positionV relativeFrom="paragraph">
                  <wp:posOffset>46990</wp:posOffset>
                </wp:positionV>
                <wp:extent cx="1680210" cy="292735"/>
                <wp:effectExtent l="0" t="0" r="0" b="0"/>
                <wp:wrapNone/>
                <wp:docPr id="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292735"/>
                        </a:xfrm>
                        <a:prstGeom prst="rect">
                          <a:avLst/>
                        </a:prstGeom>
                        <a:noFill/>
                      </wps:spPr>
                      <wps:txbx>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F769DD" id="_x0000_s1055" type="#_x0000_t202" style="position:absolute;left:0;text-align:left;margin-left:378pt;margin-top:3.7pt;width:132.3pt;height:23.0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" filled="f" stroked="f">
                <v:textbox style="mso-fit-shape-to-text:t">
                  <w:txbxContent>
                    <w:p w14:paraId="7E80D17B" w14:textId="77777777" w:rsidR="0097564C" w:rsidRPr="005858C1" w:rsidRDefault="0097564C" w:rsidP="0097564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B68BAC" w14:textId="412A2389" w:rsidR="00835D03" w:rsidRDefault="00835D03" w:rsidP="00040B88">
      <w:pPr>
        <w:pStyle w:val="Footer"/>
        <w:spacing w:before="162" w:line="360" w:lineRule="auto"/>
        <w:ind w:right="-91"/>
        <w:jc w:val="both"/>
        <w:rPr>
          <w:rFonts w:ascii="Arial" w:hAnsi="Arial" w:cs="Arial"/>
          <w:bCs/>
          <w:i/>
          <w:iCs/>
          <w:sz w:val="18"/>
          <w:szCs w:val="18"/>
        </w:rPr>
      </w:pPr>
      <w:r w:rsidRPr="001420DB">
        <w:rPr>
          <w:rFonts w:ascii="Arial" w:hAnsi="Arial" w:cs="Arial"/>
          <w:bCs/>
          <w:sz w:val="20"/>
          <w:szCs w:val="20"/>
        </w:rPr>
        <w:t>*</w:t>
      </w:r>
      <w:r w:rsidRPr="001420DB">
        <w:rPr>
          <w:rFonts w:ascii="Arial" w:hAnsi="Arial" w:cs="Arial"/>
          <w:bCs/>
          <w:i/>
          <w:iCs/>
          <w:sz w:val="18"/>
          <w:szCs w:val="18"/>
        </w:rPr>
        <w:t xml:space="preserve">Only firm capacities (green field and brownfield expansion) have been considered during 2021- 2030 period. As of Q3 2021, </w:t>
      </w:r>
      <w:r w:rsidR="00FA0D73" w:rsidRPr="001420DB">
        <w:rPr>
          <w:rFonts w:ascii="Arial" w:hAnsi="Arial" w:cs="Arial"/>
          <w:bCs/>
          <w:i/>
          <w:iCs/>
          <w:sz w:val="18"/>
          <w:szCs w:val="18"/>
        </w:rPr>
        <w:t>five</w:t>
      </w:r>
      <w:r w:rsidR="00C14CD9" w:rsidRPr="001420DB">
        <w:rPr>
          <w:rFonts w:ascii="Arial" w:hAnsi="Arial" w:cs="Arial"/>
          <w:bCs/>
          <w:i/>
          <w:iCs/>
          <w:sz w:val="18"/>
          <w:szCs w:val="18"/>
        </w:rPr>
        <w:t xml:space="preserve"> </w:t>
      </w:r>
      <w:r w:rsidRPr="001420DB">
        <w:rPr>
          <w:rFonts w:ascii="Arial" w:hAnsi="Arial" w:cs="Arial"/>
          <w:bCs/>
          <w:i/>
          <w:iCs/>
          <w:sz w:val="18"/>
          <w:szCs w:val="18"/>
        </w:rPr>
        <w:t>companies are going ahead with the expansion plans. Most of the global capacities other than India</w:t>
      </w:r>
      <w:r w:rsidR="00C14CD9" w:rsidRPr="001420DB">
        <w:rPr>
          <w:rFonts w:ascii="Arial" w:hAnsi="Arial" w:cs="Arial"/>
          <w:bCs/>
          <w:i/>
          <w:iCs/>
          <w:sz w:val="18"/>
          <w:szCs w:val="18"/>
        </w:rPr>
        <w:t xml:space="preserve">, and </w:t>
      </w:r>
      <w:r w:rsidR="00FA0D73" w:rsidRPr="001420DB">
        <w:rPr>
          <w:rFonts w:ascii="Arial" w:hAnsi="Arial" w:cs="Arial"/>
          <w:bCs/>
          <w:i/>
          <w:iCs/>
          <w:sz w:val="18"/>
          <w:szCs w:val="18"/>
        </w:rPr>
        <w:t>China are</w:t>
      </w:r>
      <w:r w:rsidRPr="001420DB">
        <w:rPr>
          <w:rFonts w:ascii="Arial" w:hAnsi="Arial" w:cs="Arial"/>
          <w:bCs/>
          <w:i/>
          <w:iCs/>
          <w:sz w:val="18"/>
          <w:szCs w:val="18"/>
        </w:rPr>
        <w:t xml:space="preserve"> speculative only are in announcement phase and</w:t>
      </w:r>
      <w:r w:rsidR="00C97FAC" w:rsidRPr="001420DB">
        <w:rPr>
          <w:rFonts w:ascii="Arial" w:hAnsi="Arial" w:cs="Arial"/>
          <w:bCs/>
          <w:i/>
          <w:iCs/>
          <w:sz w:val="18"/>
          <w:szCs w:val="18"/>
        </w:rPr>
        <w:t xml:space="preserve"> have</w:t>
      </w:r>
      <w:r w:rsidRPr="001420DB">
        <w:rPr>
          <w:rFonts w:ascii="Arial" w:hAnsi="Arial" w:cs="Arial"/>
          <w:bCs/>
          <w:i/>
          <w:iCs/>
          <w:sz w:val="18"/>
          <w:szCs w:val="18"/>
        </w:rPr>
        <w:t xml:space="preserve"> not received financial closure a</w:t>
      </w:r>
      <w:r w:rsidR="00C14CD9" w:rsidRPr="001420DB">
        <w:rPr>
          <w:rFonts w:ascii="Arial" w:hAnsi="Arial" w:cs="Arial"/>
          <w:bCs/>
          <w:i/>
          <w:iCs/>
          <w:sz w:val="18"/>
          <w:szCs w:val="18"/>
        </w:rPr>
        <w:t>s</w:t>
      </w:r>
      <w:r w:rsidRPr="001420DB">
        <w:rPr>
          <w:rFonts w:ascii="Arial" w:hAnsi="Arial" w:cs="Arial"/>
          <w:bCs/>
          <w:i/>
          <w:iCs/>
          <w:sz w:val="18"/>
          <w:szCs w:val="18"/>
        </w:rPr>
        <w:t xml:space="preserve"> </w:t>
      </w:r>
      <w:r w:rsidR="00C97FAC" w:rsidRPr="001420DB">
        <w:rPr>
          <w:rFonts w:ascii="Arial" w:hAnsi="Arial" w:cs="Arial"/>
          <w:bCs/>
          <w:i/>
          <w:iCs/>
          <w:sz w:val="18"/>
          <w:szCs w:val="18"/>
        </w:rPr>
        <w:t>of now</w:t>
      </w:r>
      <w:r w:rsidR="00C14CD9" w:rsidRPr="001420DB">
        <w:rPr>
          <w:rFonts w:ascii="Arial" w:hAnsi="Arial" w:cs="Arial"/>
          <w:bCs/>
          <w:i/>
          <w:iCs/>
          <w:sz w:val="18"/>
          <w:szCs w:val="18"/>
        </w:rPr>
        <w:t>, hence not considere</w:t>
      </w:r>
      <w:r w:rsidR="00FA0D73" w:rsidRPr="001420DB">
        <w:rPr>
          <w:rFonts w:ascii="Arial" w:hAnsi="Arial" w:cs="Arial"/>
          <w:bCs/>
          <w:i/>
          <w:iCs/>
          <w:sz w:val="18"/>
          <w:szCs w:val="18"/>
        </w:rPr>
        <w:t>d.</w:t>
      </w:r>
    </w:p>
    <w:p w14:paraId="4609CEF5" w14:textId="4495F0A3" w:rsidR="00702555" w:rsidRPr="001420DB" w:rsidRDefault="00040B88" w:rsidP="00040B88">
      <w:pPr>
        <w:pStyle w:val="Footer"/>
        <w:spacing w:before="162" w:line="360" w:lineRule="auto"/>
        <w:ind w:right="-91"/>
        <w:jc w:val="both"/>
        <w:rPr>
          <w:rFonts w:ascii="Arial" w:hAnsi="Arial" w:cs="Arial"/>
          <w:bCs/>
          <w:sz w:val="24"/>
          <w:szCs w:val="24"/>
        </w:rPr>
      </w:pPr>
      <w:r w:rsidRPr="001420DB">
        <w:rPr>
          <w:rFonts w:ascii="Arial" w:hAnsi="Arial" w:cs="Arial"/>
          <w:bCs/>
          <w:sz w:val="24"/>
          <w:szCs w:val="24"/>
        </w:rPr>
        <w:t xml:space="preserve">Majority of epoxy resin capacities are strategically located in China. Rising industrialization and urbanization in developing nations such as India and China will influence the Epoxy Resin producers to expand the capacity in this region. Also, </w:t>
      </w:r>
      <w:r w:rsidR="001F6800" w:rsidRPr="001420DB">
        <w:rPr>
          <w:rFonts w:ascii="Arial" w:hAnsi="Arial" w:cs="Arial"/>
          <w:bCs/>
          <w:sz w:val="24"/>
          <w:szCs w:val="24"/>
        </w:rPr>
        <w:t>favourable</w:t>
      </w:r>
      <w:r w:rsidRPr="001420DB">
        <w:rPr>
          <w:rFonts w:ascii="Arial" w:hAnsi="Arial" w:cs="Arial"/>
          <w:bCs/>
          <w:sz w:val="24"/>
          <w:szCs w:val="24"/>
        </w:rPr>
        <w:t xml:space="preserve"> government policies for renewables influences major epoxy resin producers to setup capacity in these countries. On the other hand, Capacities located in Western European and North American countries will show a moderate growth in expansion due to the market slowly reaching to its maturity in these regions. Also, government regulation to commercialize capacity is more stringent in these regions compared to Asia Pacific.</w:t>
      </w:r>
    </w:p>
    <w:p w14:paraId="48872B30" w14:textId="3A929F64" w:rsidR="00702555" w:rsidRPr="00AE1729" w:rsidRDefault="00EF38C3" w:rsidP="00040B88">
      <w:pPr>
        <w:pStyle w:val="Footer"/>
        <w:spacing w:before="162" w:line="360" w:lineRule="auto"/>
        <w:ind w:right="-91"/>
        <w:jc w:val="both"/>
        <w:rPr>
          <w:rFonts w:ascii="Arial" w:hAnsi="Arial" w:cs="Arial"/>
          <w:bCs/>
          <w:sz w:val="24"/>
          <w:szCs w:val="24"/>
        </w:rPr>
      </w:pPr>
      <w:r w:rsidRPr="00AE1729">
        <w:rPr>
          <w:rFonts w:ascii="Arial" w:hAnsi="Arial" w:cs="Arial"/>
          <w:b/>
          <w:sz w:val="24"/>
          <w:szCs w:val="24"/>
        </w:rPr>
        <w:t>Expected Upcoming Capacities</w:t>
      </w:r>
    </w:p>
    <w:tbl>
      <w:tblPr>
        <w:tblW w:w="9340" w:type="dxa"/>
        <w:tblLook w:val="04A0" w:firstRow="1" w:lastRow="0" w:firstColumn="1" w:lastColumn="0" w:noHBand="0" w:noVBand="1"/>
      </w:tblPr>
      <w:tblGrid>
        <w:gridCol w:w="847"/>
        <w:gridCol w:w="2150"/>
        <w:gridCol w:w="2463"/>
        <w:gridCol w:w="1750"/>
        <w:gridCol w:w="1407"/>
        <w:gridCol w:w="1477"/>
      </w:tblGrid>
      <w:tr w:rsidR="0077639A" w:rsidRPr="0077639A" w14:paraId="34300495" w14:textId="77777777" w:rsidTr="0077639A">
        <w:trPr>
          <w:trHeight w:val="315"/>
        </w:trPr>
        <w:tc>
          <w:tcPr>
            <w:tcW w:w="661"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361933A2" w14:textId="77777777" w:rsidR="0077639A" w:rsidRPr="0077639A" w:rsidRDefault="0077639A" w:rsidP="0077639A">
            <w:pPr>
              <w:spacing w:after="0" w:line="240" w:lineRule="auto"/>
              <w:rPr>
                <w:rFonts w:ascii="Arial" w:eastAsia="Times New Roman" w:hAnsi="Arial" w:cs="Arial"/>
                <w:color w:val="000000"/>
                <w:sz w:val="18"/>
                <w:szCs w:val="18"/>
                <w:lang w:eastAsia="en-IN"/>
              </w:rPr>
            </w:pPr>
            <w:bookmarkStart w:id="193" w:name="RANGE!D2"/>
            <w:bookmarkStart w:id="194" w:name="_Hlk87285032" w:colFirst="1" w:colLast="5"/>
            <w:r w:rsidRPr="0077639A">
              <w:rPr>
                <w:rFonts w:ascii="Arial" w:eastAsia="Times New Roman" w:hAnsi="Arial" w:cs="Arial"/>
                <w:color w:val="000000"/>
                <w:sz w:val="18"/>
                <w:szCs w:val="18"/>
                <w:lang w:eastAsia="en-IN"/>
              </w:rPr>
              <w:t>Country</w:t>
            </w:r>
            <w:bookmarkEnd w:id="193"/>
          </w:p>
        </w:tc>
        <w:tc>
          <w:tcPr>
            <w:tcW w:w="2150" w:type="dxa"/>
            <w:tcBorders>
              <w:top w:val="single" w:sz="8" w:space="0" w:color="auto"/>
              <w:left w:val="nil"/>
              <w:bottom w:val="single" w:sz="8" w:space="0" w:color="auto"/>
              <w:right w:val="single" w:sz="8" w:space="0" w:color="auto"/>
            </w:tcBorders>
            <w:shd w:val="clear" w:color="000000" w:fill="ED7D31"/>
            <w:noWrap/>
            <w:vAlign w:val="center"/>
            <w:hideMark/>
          </w:tcPr>
          <w:p w14:paraId="7FDEAD0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Project</w:t>
            </w:r>
          </w:p>
        </w:tc>
        <w:tc>
          <w:tcPr>
            <w:tcW w:w="2463" w:type="dxa"/>
            <w:tcBorders>
              <w:top w:val="single" w:sz="8" w:space="0" w:color="auto"/>
              <w:left w:val="nil"/>
              <w:bottom w:val="single" w:sz="8" w:space="0" w:color="auto"/>
              <w:right w:val="single" w:sz="8" w:space="0" w:color="auto"/>
            </w:tcBorders>
            <w:shd w:val="clear" w:color="000000" w:fill="ED7D31"/>
            <w:noWrap/>
            <w:vAlign w:val="center"/>
            <w:hideMark/>
          </w:tcPr>
          <w:p w14:paraId="1CA030C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Estimated Investment</w:t>
            </w:r>
          </w:p>
        </w:tc>
        <w:tc>
          <w:tcPr>
            <w:tcW w:w="1750" w:type="dxa"/>
            <w:tcBorders>
              <w:top w:val="single" w:sz="8" w:space="0" w:color="auto"/>
              <w:left w:val="nil"/>
              <w:bottom w:val="single" w:sz="8" w:space="0" w:color="auto"/>
              <w:right w:val="single" w:sz="8" w:space="0" w:color="auto"/>
            </w:tcBorders>
            <w:shd w:val="clear" w:color="000000" w:fill="ED7D31"/>
            <w:noWrap/>
            <w:vAlign w:val="center"/>
            <w:hideMark/>
          </w:tcPr>
          <w:p w14:paraId="487CBA61"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Planned Capacities (000 Tonnes)</w:t>
            </w:r>
          </w:p>
        </w:tc>
        <w:tc>
          <w:tcPr>
            <w:tcW w:w="839" w:type="dxa"/>
            <w:tcBorders>
              <w:top w:val="single" w:sz="8" w:space="0" w:color="auto"/>
              <w:left w:val="nil"/>
              <w:bottom w:val="single" w:sz="8" w:space="0" w:color="auto"/>
              <w:right w:val="single" w:sz="8" w:space="0" w:color="auto"/>
            </w:tcBorders>
            <w:shd w:val="clear" w:color="000000" w:fill="ED7D31"/>
            <w:noWrap/>
            <w:vAlign w:val="center"/>
            <w:hideMark/>
          </w:tcPr>
          <w:p w14:paraId="740704E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Expected Year of commissioning</w:t>
            </w:r>
          </w:p>
        </w:tc>
        <w:tc>
          <w:tcPr>
            <w:tcW w:w="1477" w:type="dxa"/>
            <w:tcBorders>
              <w:top w:val="single" w:sz="8" w:space="0" w:color="auto"/>
              <w:left w:val="nil"/>
              <w:bottom w:val="single" w:sz="8" w:space="0" w:color="auto"/>
              <w:right w:val="single" w:sz="8" w:space="0" w:color="auto"/>
            </w:tcBorders>
            <w:shd w:val="clear" w:color="000000" w:fill="ED7D31"/>
            <w:noWrap/>
            <w:vAlign w:val="center"/>
            <w:hideMark/>
          </w:tcPr>
          <w:p w14:paraId="4C5356A6" w14:textId="39E05C33" w:rsidR="0077639A" w:rsidRPr="0077639A" w:rsidRDefault="00240496" w:rsidP="0077639A">
            <w:pPr>
              <w:spacing w:after="0" w:line="240" w:lineRule="auto"/>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References</w:t>
            </w:r>
          </w:p>
        </w:tc>
      </w:tr>
      <w:tr w:rsidR="0077639A" w:rsidRPr="0077639A" w14:paraId="1B1D14AE"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12C9FA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17F55CC7"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Grasim Industries Ltd</w:t>
            </w:r>
          </w:p>
        </w:tc>
        <w:tc>
          <w:tcPr>
            <w:tcW w:w="2463" w:type="dxa"/>
            <w:tcBorders>
              <w:top w:val="nil"/>
              <w:left w:val="nil"/>
              <w:bottom w:val="single" w:sz="8" w:space="0" w:color="auto"/>
              <w:right w:val="single" w:sz="8" w:space="0" w:color="auto"/>
            </w:tcBorders>
            <w:shd w:val="clear" w:color="auto" w:fill="auto"/>
            <w:noWrap/>
            <w:vAlign w:val="center"/>
            <w:hideMark/>
          </w:tcPr>
          <w:p w14:paraId="3AF4FDF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 xml:space="preserve">USD 15 Million </w:t>
            </w:r>
          </w:p>
        </w:tc>
        <w:tc>
          <w:tcPr>
            <w:tcW w:w="1750" w:type="dxa"/>
            <w:tcBorders>
              <w:top w:val="nil"/>
              <w:left w:val="nil"/>
              <w:bottom w:val="single" w:sz="8" w:space="0" w:color="auto"/>
              <w:right w:val="single" w:sz="8" w:space="0" w:color="auto"/>
            </w:tcBorders>
            <w:shd w:val="clear" w:color="auto" w:fill="auto"/>
            <w:noWrap/>
            <w:vAlign w:val="center"/>
            <w:hideMark/>
          </w:tcPr>
          <w:p w14:paraId="63C06F28"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24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68753DB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2025</w:t>
            </w:r>
          </w:p>
        </w:tc>
        <w:tc>
          <w:tcPr>
            <w:tcW w:w="1477" w:type="dxa"/>
            <w:tcBorders>
              <w:top w:val="nil"/>
              <w:left w:val="nil"/>
              <w:bottom w:val="single" w:sz="8" w:space="0" w:color="auto"/>
              <w:right w:val="single" w:sz="8" w:space="0" w:color="auto"/>
            </w:tcBorders>
            <w:shd w:val="clear" w:color="auto" w:fill="auto"/>
            <w:noWrap/>
            <w:vAlign w:val="center"/>
            <w:hideMark/>
          </w:tcPr>
          <w:p w14:paraId="74CDED7F" w14:textId="7EB58B99"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r w:rsidR="0077639A" w:rsidRPr="0077639A" w14:paraId="13EE1ADA"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45AF0E4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China</w:t>
            </w:r>
          </w:p>
        </w:tc>
        <w:tc>
          <w:tcPr>
            <w:tcW w:w="2150" w:type="dxa"/>
            <w:tcBorders>
              <w:top w:val="nil"/>
              <w:left w:val="nil"/>
              <w:bottom w:val="single" w:sz="8" w:space="0" w:color="auto"/>
              <w:right w:val="single" w:sz="8" w:space="0" w:color="auto"/>
            </w:tcBorders>
            <w:shd w:val="clear" w:color="auto" w:fill="auto"/>
            <w:noWrap/>
            <w:vAlign w:val="center"/>
            <w:hideMark/>
          </w:tcPr>
          <w:p w14:paraId="67C3CD6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 xml:space="preserve">Changzhou </w:t>
            </w:r>
            <w:proofErr w:type="spellStart"/>
            <w:r w:rsidRPr="0077639A">
              <w:rPr>
                <w:rFonts w:ascii="Arial" w:eastAsia="Times New Roman" w:hAnsi="Arial" w:cs="Arial"/>
                <w:color w:val="000000"/>
                <w:sz w:val="18"/>
                <w:szCs w:val="18"/>
                <w:lang w:eastAsia="en-IN"/>
              </w:rPr>
              <w:t>Hongchang</w:t>
            </w:r>
            <w:proofErr w:type="spellEnd"/>
            <w:r w:rsidRPr="0077639A">
              <w:rPr>
                <w:rFonts w:ascii="Arial" w:eastAsia="Times New Roman" w:hAnsi="Arial" w:cs="Arial"/>
                <w:color w:val="000000"/>
                <w:sz w:val="18"/>
                <w:szCs w:val="18"/>
                <w:lang w:eastAsia="en-IN"/>
              </w:rPr>
              <w:t xml:space="preserve"> Electronics Co</w:t>
            </w:r>
          </w:p>
        </w:tc>
        <w:tc>
          <w:tcPr>
            <w:tcW w:w="2463" w:type="dxa"/>
            <w:tcBorders>
              <w:top w:val="nil"/>
              <w:left w:val="nil"/>
              <w:bottom w:val="single" w:sz="8" w:space="0" w:color="auto"/>
              <w:right w:val="single" w:sz="8" w:space="0" w:color="auto"/>
            </w:tcBorders>
            <w:shd w:val="clear" w:color="auto" w:fill="auto"/>
            <w:noWrap/>
            <w:vAlign w:val="center"/>
            <w:hideMark/>
          </w:tcPr>
          <w:p w14:paraId="5DABBBD0"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94 Million</w:t>
            </w:r>
          </w:p>
        </w:tc>
        <w:tc>
          <w:tcPr>
            <w:tcW w:w="1750" w:type="dxa"/>
            <w:tcBorders>
              <w:top w:val="nil"/>
              <w:left w:val="nil"/>
              <w:bottom w:val="single" w:sz="8" w:space="0" w:color="auto"/>
              <w:right w:val="single" w:sz="8" w:space="0" w:color="auto"/>
            </w:tcBorders>
            <w:shd w:val="clear" w:color="auto" w:fill="auto"/>
            <w:noWrap/>
            <w:vAlign w:val="center"/>
            <w:hideMark/>
          </w:tcPr>
          <w:p w14:paraId="2050FAC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140 (Epoxy Resin System</w:t>
            </w:r>
          </w:p>
        </w:tc>
        <w:tc>
          <w:tcPr>
            <w:tcW w:w="839" w:type="dxa"/>
            <w:tcBorders>
              <w:top w:val="nil"/>
              <w:left w:val="nil"/>
              <w:bottom w:val="single" w:sz="8" w:space="0" w:color="auto"/>
              <w:right w:val="single" w:sz="8" w:space="0" w:color="auto"/>
            </w:tcBorders>
            <w:shd w:val="clear" w:color="auto" w:fill="auto"/>
            <w:noWrap/>
            <w:vAlign w:val="center"/>
            <w:hideMark/>
          </w:tcPr>
          <w:p w14:paraId="5DB13A18"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730EA573" w14:textId="7DA2C056" w:rsidR="0077639A" w:rsidRPr="0077639A" w:rsidRDefault="009052E4" w:rsidP="0077639A">
            <w:pPr>
              <w:spacing w:after="0" w:line="240" w:lineRule="auto"/>
              <w:rPr>
                <w:rFonts w:ascii="Arial" w:eastAsia="Times New Roman" w:hAnsi="Arial" w:cs="Arial"/>
                <w:color w:val="000000"/>
                <w:sz w:val="18"/>
                <w:szCs w:val="18"/>
                <w:highlight w:val="yellow"/>
                <w:lang w:eastAsia="en-IN"/>
              </w:rPr>
            </w:pPr>
            <w:r>
              <w:rPr>
                <w:rFonts w:ascii="Arial" w:eastAsia="Times New Roman" w:hAnsi="Arial" w:cs="Arial"/>
                <w:color w:val="000000"/>
                <w:sz w:val="18"/>
                <w:szCs w:val="18"/>
                <w:lang w:val="en-US" w:eastAsia="en-IN"/>
              </w:rPr>
              <w:t>Primary Research</w:t>
            </w:r>
          </w:p>
        </w:tc>
      </w:tr>
      <w:tr w:rsidR="0077639A" w:rsidRPr="0077639A" w14:paraId="0FAB6F8B"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088CA3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lastRenderedPageBreak/>
              <w:t>China</w:t>
            </w:r>
          </w:p>
        </w:tc>
        <w:tc>
          <w:tcPr>
            <w:tcW w:w="2150" w:type="dxa"/>
            <w:tcBorders>
              <w:top w:val="nil"/>
              <w:left w:val="nil"/>
              <w:bottom w:val="single" w:sz="8" w:space="0" w:color="auto"/>
              <w:right w:val="single" w:sz="8" w:space="0" w:color="auto"/>
            </w:tcBorders>
            <w:shd w:val="clear" w:color="auto" w:fill="auto"/>
            <w:noWrap/>
            <w:vAlign w:val="center"/>
            <w:hideMark/>
          </w:tcPr>
          <w:p w14:paraId="0AC2F348" w14:textId="7B4AB0A2" w:rsidR="0077639A" w:rsidRPr="0077639A" w:rsidRDefault="0077639A" w:rsidP="0077639A">
            <w:pPr>
              <w:spacing w:after="0" w:line="240" w:lineRule="auto"/>
              <w:rPr>
                <w:rFonts w:ascii="Arial" w:eastAsia="Times New Roman" w:hAnsi="Arial" w:cs="Arial"/>
                <w:color w:val="000000"/>
                <w:sz w:val="18"/>
                <w:szCs w:val="18"/>
                <w:vertAlign w:val="superscript"/>
                <w:lang w:eastAsia="en-IN"/>
              </w:rPr>
            </w:pPr>
            <w:r w:rsidRPr="0077639A">
              <w:rPr>
                <w:rFonts w:ascii="Arial" w:eastAsia="Times New Roman" w:hAnsi="Arial" w:cs="Arial"/>
                <w:color w:val="000000"/>
                <w:sz w:val="18"/>
                <w:szCs w:val="18"/>
                <w:lang w:eastAsia="en-IN"/>
              </w:rPr>
              <w:t>Sinopec Baling Petrochemical Co., Ltd.</w:t>
            </w:r>
            <w:r w:rsidR="000053C9">
              <w:rPr>
                <w:rFonts w:ascii="Arial" w:eastAsia="Times New Roman" w:hAnsi="Arial" w:cs="Arial"/>
                <w:color w:val="000000"/>
                <w:sz w:val="18"/>
                <w:szCs w:val="18"/>
                <w:vertAlign w:val="superscript"/>
                <w:lang w:eastAsia="en-IN"/>
              </w:rPr>
              <w:t>1</w:t>
            </w:r>
          </w:p>
        </w:tc>
        <w:tc>
          <w:tcPr>
            <w:tcW w:w="2463" w:type="dxa"/>
            <w:tcBorders>
              <w:top w:val="nil"/>
              <w:left w:val="nil"/>
              <w:bottom w:val="single" w:sz="8" w:space="0" w:color="auto"/>
              <w:right w:val="single" w:sz="8" w:space="0" w:color="auto"/>
            </w:tcBorders>
            <w:shd w:val="clear" w:color="auto" w:fill="auto"/>
            <w:noWrap/>
            <w:vAlign w:val="center"/>
            <w:hideMark/>
          </w:tcPr>
          <w:p w14:paraId="73FBCD52"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3 Million</w:t>
            </w:r>
          </w:p>
        </w:tc>
        <w:tc>
          <w:tcPr>
            <w:tcW w:w="1750" w:type="dxa"/>
            <w:tcBorders>
              <w:top w:val="nil"/>
              <w:left w:val="nil"/>
              <w:bottom w:val="single" w:sz="8" w:space="0" w:color="auto"/>
              <w:right w:val="single" w:sz="8" w:space="0" w:color="auto"/>
            </w:tcBorders>
            <w:shd w:val="clear" w:color="auto" w:fill="auto"/>
            <w:noWrap/>
            <w:vAlign w:val="center"/>
            <w:hideMark/>
          </w:tcPr>
          <w:p w14:paraId="1E00BD8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 (Solid Epoxy Resin Plant)</w:t>
            </w:r>
          </w:p>
        </w:tc>
        <w:tc>
          <w:tcPr>
            <w:tcW w:w="839" w:type="dxa"/>
            <w:tcBorders>
              <w:top w:val="nil"/>
              <w:left w:val="nil"/>
              <w:bottom w:val="single" w:sz="8" w:space="0" w:color="auto"/>
              <w:right w:val="single" w:sz="8" w:space="0" w:color="auto"/>
            </w:tcBorders>
            <w:shd w:val="clear" w:color="auto" w:fill="auto"/>
            <w:noWrap/>
            <w:vAlign w:val="center"/>
            <w:hideMark/>
          </w:tcPr>
          <w:p w14:paraId="1D73858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2023</w:t>
            </w:r>
          </w:p>
        </w:tc>
        <w:tc>
          <w:tcPr>
            <w:tcW w:w="1477" w:type="dxa"/>
            <w:tcBorders>
              <w:top w:val="nil"/>
              <w:left w:val="nil"/>
              <w:bottom w:val="single" w:sz="8" w:space="0" w:color="auto"/>
              <w:right w:val="single" w:sz="8" w:space="0" w:color="auto"/>
            </w:tcBorders>
            <w:shd w:val="clear" w:color="auto" w:fill="auto"/>
            <w:noWrap/>
            <w:vAlign w:val="center"/>
            <w:hideMark/>
          </w:tcPr>
          <w:p w14:paraId="73D6BA06" w14:textId="116F2F45" w:rsidR="0077639A" w:rsidRPr="0077639A" w:rsidRDefault="0077639A" w:rsidP="0077639A">
            <w:pPr>
              <w:spacing w:after="0" w:line="240" w:lineRule="auto"/>
              <w:rPr>
                <w:rFonts w:ascii="Arial" w:eastAsia="Times New Roman" w:hAnsi="Arial" w:cs="Arial"/>
                <w:color w:val="000000"/>
                <w:sz w:val="18"/>
                <w:szCs w:val="18"/>
                <w:lang w:eastAsia="en-IN"/>
              </w:rPr>
            </w:pPr>
          </w:p>
        </w:tc>
      </w:tr>
      <w:tr w:rsidR="0077639A" w:rsidRPr="0077639A" w14:paraId="520256AC"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E2E89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Qatar</w:t>
            </w:r>
          </w:p>
        </w:tc>
        <w:tc>
          <w:tcPr>
            <w:tcW w:w="2150" w:type="dxa"/>
            <w:tcBorders>
              <w:top w:val="nil"/>
              <w:left w:val="nil"/>
              <w:bottom w:val="single" w:sz="8" w:space="0" w:color="auto"/>
              <w:right w:val="single" w:sz="8" w:space="0" w:color="auto"/>
            </w:tcBorders>
            <w:shd w:val="clear" w:color="auto" w:fill="auto"/>
            <w:noWrap/>
            <w:vAlign w:val="center"/>
            <w:hideMark/>
          </w:tcPr>
          <w:p w14:paraId="22027C98" w14:textId="443D184D" w:rsidR="0077639A" w:rsidRPr="0077639A" w:rsidRDefault="0077639A" w:rsidP="0077639A">
            <w:pPr>
              <w:spacing w:after="0" w:line="240" w:lineRule="auto"/>
              <w:rPr>
                <w:rFonts w:ascii="Arial" w:eastAsia="Times New Roman" w:hAnsi="Arial" w:cs="Arial"/>
                <w:color w:val="000000"/>
                <w:sz w:val="18"/>
                <w:szCs w:val="18"/>
                <w:vertAlign w:val="superscript"/>
                <w:lang w:eastAsia="en-IN"/>
              </w:rPr>
            </w:pPr>
            <w:r w:rsidRPr="0077639A">
              <w:rPr>
                <w:rFonts w:ascii="Arial" w:eastAsia="Times New Roman" w:hAnsi="Arial" w:cs="Arial"/>
                <w:color w:val="000000"/>
                <w:sz w:val="18"/>
                <w:szCs w:val="18"/>
                <w:lang w:eastAsia="en-IN"/>
              </w:rPr>
              <w:t>Sika AG</w:t>
            </w:r>
            <w:r w:rsidR="000053C9">
              <w:rPr>
                <w:rFonts w:ascii="Arial" w:eastAsia="Times New Roman" w:hAnsi="Arial" w:cs="Arial"/>
                <w:color w:val="000000"/>
                <w:sz w:val="18"/>
                <w:szCs w:val="18"/>
                <w:vertAlign w:val="superscript"/>
                <w:lang w:eastAsia="en-IN"/>
              </w:rPr>
              <w:t>2</w:t>
            </w:r>
          </w:p>
        </w:tc>
        <w:tc>
          <w:tcPr>
            <w:tcW w:w="2463" w:type="dxa"/>
            <w:tcBorders>
              <w:top w:val="nil"/>
              <w:left w:val="nil"/>
              <w:bottom w:val="single" w:sz="8" w:space="0" w:color="auto"/>
              <w:right w:val="single" w:sz="8" w:space="0" w:color="auto"/>
            </w:tcBorders>
            <w:shd w:val="clear" w:color="auto" w:fill="auto"/>
            <w:noWrap/>
            <w:vAlign w:val="center"/>
            <w:hideMark/>
          </w:tcPr>
          <w:p w14:paraId="5472977A"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12 million (Epoxy Resin and Admixture)</w:t>
            </w:r>
          </w:p>
        </w:tc>
        <w:tc>
          <w:tcPr>
            <w:tcW w:w="1750" w:type="dxa"/>
            <w:tcBorders>
              <w:top w:val="nil"/>
              <w:left w:val="nil"/>
              <w:bottom w:val="single" w:sz="8" w:space="0" w:color="auto"/>
              <w:right w:val="single" w:sz="8" w:space="0" w:color="auto"/>
            </w:tcBorders>
            <w:shd w:val="clear" w:color="auto" w:fill="auto"/>
            <w:noWrap/>
            <w:vAlign w:val="center"/>
            <w:hideMark/>
          </w:tcPr>
          <w:p w14:paraId="4B2A0F5E"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15 (Greenfield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279C6024"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2021</w:t>
            </w:r>
          </w:p>
        </w:tc>
        <w:tc>
          <w:tcPr>
            <w:tcW w:w="1477" w:type="dxa"/>
            <w:tcBorders>
              <w:top w:val="nil"/>
              <w:left w:val="nil"/>
              <w:bottom w:val="single" w:sz="8" w:space="0" w:color="auto"/>
              <w:right w:val="single" w:sz="8" w:space="0" w:color="auto"/>
            </w:tcBorders>
            <w:shd w:val="clear" w:color="auto" w:fill="auto"/>
            <w:noWrap/>
            <w:vAlign w:val="center"/>
            <w:hideMark/>
          </w:tcPr>
          <w:p w14:paraId="35211A7F" w14:textId="0615EEB9"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Company Press Releases</w:t>
            </w:r>
          </w:p>
        </w:tc>
      </w:tr>
      <w:tr w:rsidR="0077639A" w:rsidRPr="0077639A" w14:paraId="613F8825"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3EC3EAD6"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7D14F239" w14:textId="77777777" w:rsidR="0077639A" w:rsidRPr="0077639A" w:rsidRDefault="0077639A" w:rsidP="0077639A">
            <w:pPr>
              <w:spacing w:after="0" w:line="240" w:lineRule="auto"/>
              <w:rPr>
                <w:rFonts w:ascii="Arial" w:eastAsia="Times New Roman" w:hAnsi="Arial" w:cs="Arial"/>
                <w:color w:val="000000"/>
                <w:sz w:val="18"/>
                <w:szCs w:val="18"/>
                <w:lang w:eastAsia="en-IN"/>
              </w:rPr>
            </w:pPr>
            <w:proofErr w:type="spellStart"/>
            <w:r w:rsidRPr="0077639A">
              <w:rPr>
                <w:rFonts w:ascii="Arial" w:eastAsia="Times New Roman" w:hAnsi="Arial" w:cs="Arial"/>
                <w:color w:val="000000"/>
                <w:sz w:val="18"/>
                <w:szCs w:val="18"/>
                <w:lang w:eastAsia="en-IN"/>
              </w:rPr>
              <w:t>Meghmani</w:t>
            </w:r>
            <w:proofErr w:type="spellEnd"/>
            <w:r w:rsidRPr="0077639A">
              <w:rPr>
                <w:rFonts w:ascii="Arial" w:eastAsia="Times New Roman" w:hAnsi="Arial" w:cs="Arial"/>
                <w:color w:val="000000"/>
                <w:sz w:val="18"/>
                <w:szCs w:val="18"/>
                <w:lang w:eastAsia="en-IN"/>
              </w:rPr>
              <w:t xml:space="preserve"> </w:t>
            </w:r>
            <w:proofErr w:type="spellStart"/>
            <w:r w:rsidRPr="0077639A">
              <w:rPr>
                <w:rFonts w:ascii="Arial" w:eastAsia="Times New Roman" w:hAnsi="Arial" w:cs="Arial"/>
                <w:color w:val="000000"/>
                <w:sz w:val="18"/>
                <w:szCs w:val="18"/>
                <w:lang w:eastAsia="en-IN"/>
              </w:rPr>
              <w:t>Finechem</w:t>
            </w:r>
            <w:proofErr w:type="spellEnd"/>
            <w:r w:rsidRPr="0077639A">
              <w:rPr>
                <w:rFonts w:ascii="Arial" w:eastAsia="Times New Roman" w:hAnsi="Arial" w:cs="Arial"/>
                <w:color w:val="000000"/>
                <w:sz w:val="18"/>
                <w:szCs w:val="18"/>
                <w:lang w:eastAsia="en-IN"/>
              </w:rPr>
              <w:t xml:space="preserve"> Ltd</w:t>
            </w:r>
          </w:p>
        </w:tc>
        <w:tc>
          <w:tcPr>
            <w:tcW w:w="2463" w:type="dxa"/>
            <w:tcBorders>
              <w:top w:val="nil"/>
              <w:left w:val="nil"/>
              <w:bottom w:val="single" w:sz="8" w:space="0" w:color="auto"/>
              <w:right w:val="single" w:sz="8" w:space="0" w:color="auto"/>
            </w:tcBorders>
            <w:shd w:val="clear" w:color="auto" w:fill="auto"/>
            <w:noWrap/>
            <w:vAlign w:val="center"/>
            <w:hideMark/>
          </w:tcPr>
          <w:p w14:paraId="279D76C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55 Million</w:t>
            </w:r>
          </w:p>
        </w:tc>
        <w:tc>
          <w:tcPr>
            <w:tcW w:w="1750" w:type="dxa"/>
            <w:tcBorders>
              <w:top w:val="nil"/>
              <w:left w:val="nil"/>
              <w:bottom w:val="single" w:sz="8" w:space="0" w:color="auto"/>
              <w:right w:val="single" w:sz="8" w:space="0" w:color="auto"/>
            </w:tcBorders>
            <w:shd w:val="clear" w:color="auto" w:fill="auto"/>
            <w:noWrap/>
            <w:vAlign w:val="center"/>
            <w:hideMark/>
          </w:tcPr>
          <w:p w14:paraId="5EE2BD1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25 (Integrated ECH Epoxy Unit)</w:t>
            </w:r>
          </w:p>
        </w:tc>
        <w:tc>
          <w:tcPr>
            <w:tcW w:w="839" w:type="dxa"/>
            <w:tcBorders>
              <w:top w:val="nil"/>
              <w:left w:val="nil"/>
              <w:bottom w:val="single" w:sz="8" w:space="0" w:color="auto"/>
              <w:right w:val="single" w:sz="8" w:space="0" w:color="auto"/>
            </w:tcBorders>
            <w:shd w:val="clear" w:color="auto" w:fill="auto"/>
            <w:noWrap/>
            <w:vAlign w:val="center"/>
            <w:hideMark/>
          </w:tcPr>
          <w:p w14:paraId="3B7CB41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3A156139" w14:textId="15B95676"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r w:rsidR="0077639A" w:rsidRPr="0077639A" w14:paraId="434384D4" w14:textId="77777777" w:rsidTr="0077639A">
        <w:trPr>
          <w:trHeight w:val="315"/>
        </w:trPr>
        <w:tc>
          <w:tcPr>
            <w:tcW w:w="661" w:type="dxa"/>
            <w:tcBorders>
              <w:top w:val="nil"/>
              <w:left w:val="single" w:sz="8" w:space="0" w:color="auto"/>
              <w:bottom w:val="single" w:sz="8" w:space="0" w:color="auto"/>
              <w:right w:val="single" w:sz="8" w:space="0" w:color="auto"/>
            </w:tcBorders>
            <w:shd w:val="clear" w:color="auto" w:fill="auto"/>
            <w:noWrap/>
            <w:vAlign w:val="center"/>
            <w:hideMark/>
          </w:tcPr>
          <w:p w14:paraId="5D56D55F"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India</w:t>
            </w:r>
          </w:p>
        </w:tc>
        <w:tc>
          <w:tcPr>
            <w:tcW w:w="2150" w:type="dxa"/>
            <w:tcBorders>
              <w:top w:val="nil"/>
              <w:left w:val="nil"/>
              <w:bottom w:val="single" w:sz="8" w:space="0" w:color="auto"/>
              <w:right w:val="single" w:sz="8" w:space="0" w:color="auto"/>
            </w:tcBorders>
            <w:shd w:val="clear" w:color="auto" w:fill="auto"/>
            <w:noWrap/>
            <w:vAlign w:val="center"/>
            <w:hideMark/>
          </w:tcPr>
          <w:p w14:paraId="674486DC"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Atul Limited</w:t>
            </w:r>
          </w:p>
        </w:tc>
        <w:tc>
          <w:tcPr>
            <w:tcW w:w="2463" w:type="dxa"/>
            <w:tcBorders>
              <w:top w:val="nil"/>
              <w:left w:val="nil"/>
              <w:bottom w:val="single" w:sz="8" w:space="0" w:color="auto"/>
              <w:right w:val="single" w:sz="8" w:space="0" w:color="auto"/>
            </w:tcBorders>
            <w:shd w:val="clear" w:color="auto" w:fill="auto"/>
            <w:noWrap/>
            <w:vAlign w:val="center"/>
            <w:hideMark/>
          </w:tcPr>
          <w:p w14:paraId="4AF68E99"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USD 8 Million</w:t>
            </w:r>
          </w:p>
        </w:tc>
        <w:tc>
          <w:tcPr>
            <w:tcW w:w="1750" w:type="dxa"/>
            <w:tcBorders>
              <w:top w:val="nil"/>
              <w:left w:val="nil"/>
              <w:bottom w:val="single" w:sz="8" w:space="0" w:color="auto"/>
              <w:right w:val="single" w:sz="8" w:space="0" w:color="auto"/>
            </w:tcBorders>
            <w:shd w:val="clear" w:color="auto" w:fill="auto"/>
            <w:noWrap/>
            <w:vAlign w:val="center"/>
            <w:hideMark/>
          </w:tcPr>
          <w:p w14:paraId="6FC953E7"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10 (Brownfield Expansion)</w:t>
            </w:r>
          </w:p>
        </w:tc>
        <w:tc>
          <w:tcPr>
            <w:tcW w:w="839" w:type="dxa"/>
            <w:tcBorders>
              <w:top w:val="nil"/>
              <w:left w:val="nil"/>
              <w:bottom w:val="single" w:sz="8" w:space="0" w:color="auto"/>
              <w:right w:val="single" w:sz="8" w:space="0" w:color="auto"/>
            </w:tcBorders>
            <w:shd w:val="clear" w:color="auto" w:fill="auto"/>
            <w:noWrap/>
            <w:vAlign w:val="center"/>
            <w:hideMark/>
          </w:tcPr>
          <w:p w14:paraId="19A4BA55" w14:textId="77777777"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eastAsia="en-IN"/>
              </w:rPr>
              <w:t>2024</w:t>
            </w:r>
          </w:p>
        </w:tc>
        <w:tc>
          <w:tcPr>
            <w:tcW w:w="1477" w:type="dxa"/>
            <w:tcBorders>
              <w:top w:val="nil"/>
              <w:left w:val="nil"/>
              <w:bottom w:val="single" w:sz="8" w:space="0" w:color="auto"/>
              <w:right w:val="single" w:sz="8" w:space="0" w:color="auto"/>
            </w:tcBorders>
            <w:shd w:val="clear" w:color="auto" w:fill="auto"/>
            <w:noWrap/>
            <w:vAlign w:val="center"/>
            <w:hideMark/>
          </w:tcPr>
          <w:p w14:paraId="5F8D1AA1" w14:textId="5F51E77C" w:rsidR="0077639A" w:rsidRPr="0077639A" w:rsidRDefault="0077639A" w:rsidP="0077639A">
            <w:pPr>
              <w:spacing w:after="0" w:line="240" w:lineRule="auto"/>
              <w:rPr>
                <w:rFonts w:ascii="Arial" w:eastAsia="Times New Roman" w:hAnsi="Arial" w:cs="Arial"/>
                <w:color w:val="000000"/>
                <w:sz w:val="18"/>
                <w:szCs w:val="18"/>
                <w:lang w:eastAsia="en-IN"/>
              </w:rPr>
            </w:pPr>
            <w:r w:rsidRPr="0077639A">
              <w:rPr>
                <w:rFonts w:ascii="Arial" w:eastAsia="Times New Roman" w:hAnsi="Arial" w:cs="Arial"/>
                <w:color w:val="000000"/>
                <w:sz w:val="18"/>
                <w:szCs w:val="18"/>
                <w:lang w:val="en-US" w:eastAsia="en-IN"/>
              </w:rPr>
              <w:t>Primary research</w:t>
            </w:r>
          </w:p>
        </w:tc>
      </w:tr>
    </w:tbl>
    <w:bookmarkEnd w:id="194"/>
    <w:p w14:paraId="5B7E2F84" w14:textId="3C4719D9" w:rsidR="000053C9" w:rsidRPr="000053C9" w:rsidRDefault="000053C9" w:rsidP="00DF5DA6">
      <w:pPr>
        <w:pStyle w:val="ListParagraph"/>
        <w:numPr>
          <w:ilvl w:val="0"/>
          <w:numId w:val="42"/>
        </w:numPr>
        <w:rPr>
          <w:i/>
          <w:iCs/>
        </w:rPr>
      </w:pPr>
      <w:r w:rsidRPr="000053C9">
        <w:rPr>
          <w:i/>
          <w:iCs/>
        </w:rPr>
        <w:fldChar w:fldCharType="begin"/>
      </w:r>
      <w:r w:rsidRPr="000053C9">
        <w:rPr>
          <w:i/>
          <w:iCs/>
        </w:rPr>
        <w:instrText xml:space="preserve"> HYPERLINK "https://www.echemi.com/cms/355037.html" </w:instrText>
      </w:r>
      <w:r w:rsidRPr="000053C9">
        <w:rPr>
          <w:i/>
          <w:iCs/>
        </w:rPr>
        <w:fldChar w:fldCharType="separate"/>
      </w:r>
      <w:r w:rsidRPr="000053C9">
        <w:rPr>
          <w:rStyle w:val="Hyperlink"/>
          <w:i/>
          <w:iCs/>
        </w:rPr>
        <w:t>https://www.echemi.com/cms/355037.html</w:t>
      </w:r>
      <w:r w:rsidRPr="000053C9">
        <w:rPr>
          <w:i/>
          <w:iCs/>
        </w:rPr>
        <w:fldChar w:fldCharType="end"/>
      </w:r>
    </w:p>
    <w:p w14:paraId="672973A9" w14:textId="235F13F7" w:rsidR="000053C9" w:rsidRPr="004679EE" w:rsidRDefault="00DB3C7C" w:rsidP="00DF5DA6">
      <w:pPr>
        <w:pStyle w:val="ListParagraph"/>
        <w:numPr>
          <w:ilvl w:val="0"/>
          <w:numId w:val="42"/>
        </w:numPr>
        <w:rPr>
          <w:i/>
          <w:iCs/>
        </w:rPr>
      </w:pPr>
      <w:hyperlink r:id="rId26" w:history="1">
        <w:r w:rsidR="004679EE" w:rsidRPr="004679EE">
          <w:rPr>
            <w:rStyle w:val="Hyperlink"/>
            <w:i/>
            <w:iCs/>
          </w:rPr>
          <w:t>https://www.sika.com/en/media/media-releases/2021/sika-exploits-further-growth-potential-in-qatar.html</w:t>
        </w:r>
      </w:hyperlink>
    </w:p>
    <w:p w14:paraId="1E1201CB" w14:textId="77777777" w:rsidR="00E45E5C" w:rsidRDefault="00E45E5C" w:rsidP="00CA4DEC">
      <w:pPr>
        <w:pStyle w:val="Footer"/>
        <w:spacing w:before="162"/>
        <w:ind w:right="-91"/>
        <w:jc w:val="both"/>
        <w:rPr>
          <w:rFonts w:ascii="Arial" w:hAnsi="Arial" w:cs="Arial"/>
          <w:b/>
          <w:bCs/>
          <w:sz w:val="24"/>
          <w:szCs w:val="24"/>
        </w:rPr>
      </w:pPr>
    </w:p>
    <w:p w14:paraId="792CA38B" w14:textId="13C595D6" w:rsidR="00CA4DEC" w:rsidRPr="001F6800" w:rsidRDefault="002F741D" w:rsidP="00CA4DEC">
      <w:pPr>
        <w:pStyle w:val="Footer"/>
        <w:spacing w:before="162"/>
        <w:ind w:right="-91"/>
        <w:jc w:val="both"/>
        <w:rPr>
          <w:rFonts w:ascii="Arial" w:hAnsi="Arial" w:cs="Arial"/>
          <w:bCs/>
          <w:sz w:val="24"/>
          <w:szCs w:val="24"/>
        </w:rPr>
      </w:pPr>
      <w:r w:rsidRPr="001F6800">
        <w:rPr>
          <w:rFonts w:ascii="Arial" w:hAnsi="Arial" w:cs="Arial"/>
          <w:b/>
          <w:bCs/>
          <w:sz w:val="24"/>
          <w:szCs w:val="24"/>
        </w:rPr>
        <w:t xml:space="preserve">Global </w:t>
      </w:r>
      <w:r w:rsidR="00CA4DEC" w:rsidRPr="001F6800">
        <w:rPr>
          <w:rFonts w:ascii="Arial" w:hAnsi="Arial" w:cs="Arial"/>
          <w:b/>
          <w:bCs/>
          <w:sz w:val="24"/>
          <w:szCs w:val="24"/>
        </w:rPr>
        <w:t>Annual Wind Installation Required Under IEA’s NZE2050, (In GW)</w:t>
      </w:r>
    </w:p>
    <w:p w14:paraId="2D1795BC" w14:textId="13CAB0DE" w:rsidR="00DB697E" w:rsidRDefault="00CA4DEC" w:rsidP="00590DEB">
      <w:pPr>
        <w:pStyle w:val="Footer"/>
        <w:spacing w:before="162" w:line="480" w:lineRule="auto"/>
        <w:ind w:right="-90"/>
        <w:jc w:val="both"/>
        <w:rPr>
          <w:b/>
          <w:bCs/>
        </w:rPr>
      </w:pPr>
      <w:r w:rsidRPr="00CA4DEC">
        <w:rPr>
          <w:b/>
          <w:bCs/>
          <w:noProof/>
        </w:rPr>
        <w:drawing>
          <wp:inline distT="0" distB="0" distL="0" distR="0" wp14:anchorId="61EFF695" wp14:editId="33CD4893">
            <wp:extent cx="6457950" cy="1988288"/>
            <wp:effectExtent l="0" t="0" r="0" b="0"/>
            <wp:docPr id="1092" name="Chart 1092">
              <a:extLst xmlns:a="http://schemas.openxmlformats.org/drawingml/2006/main">
                <a:ext uri="{FF2B5EF4-FFF2-40B4-BE49-F238E27FC236}">
                  <a16:creationId xmlns:a16="http://schemas.microsoft.com/office/drawing/2014/main" id="{2D52C0E2-48E8-41C7-AE40-7AAB3B2AF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9CC9C6C" w14:textId="02A3643E" w:rsidR="00E80591" w:rsidRDefault="00E80591" w:rsidP="00E80591">
      <w:pPr>
        <w:spacing w:line="360" w:lineRule="auto"/>
        <w:jc w:val="both"/>
        <w:rPr>
          <w:rFonts w:ascii="Arial" w:hAnsi="Arial" w:cs="Arial"/>
          <w:sz w:val="24"/>
          <w:szCs w:val="24"/>
        </w:rPr>
      </w:pPr>
      <w:r w:rsidRPr="00E80591">
        <w:rPr>
          <w:rFonts w:ascii="Arial" w:hAnsi="Arial" w:cs="Arial"/>
          <w:sz w:val="24"/>
          <w:szCs w:val="24"/>
        </w:rPr>
        <w:t>Under the ambit of ambitious Net Zero Emissions by 2050 (NZE2050) target, several countries have introduced targets to achieve net-zero emissions by 2050. These targets are included and achieved in the sustainable development scenario (SDS). The investment in renewable sector to achieve net zero emissions target would be immense and estimated to be USD120 billion by 2030, with about one-third of that on strengthening and expanding the wind energy sector.</w:t>
      </w:r>
    </w:p>
    <w:p w14:paraId="2D523ABD" w14:textId="77777777" w:rsidR="00D6343D" w:rsidRDefault="00D6343D" w:rsidP="00590DEB">
      <w:pPr>
        <w:pStyle w:val="Footer"/>
        <w:spacing w:before="162" w:line="480" w:lineRule="auto"/>
        <w:ind w:right="-90"/>
        <w:jc w:val="both"/>
        <w:rPr>
          <w:rFonts w:ascii="Arial" w:hAnsi="Arial" w:cs="Arial"/>
          <w:b/>
          <w:bCs/>
          <w:sz w:val="24"/>
          <w:szCs w:val="24"/>
        </w:rPr>
      </w:pPr>
    </w:p>
    <w:p w14:paraId="214FDC1A" w14:textId="77777777" w:rsidR="00D6343D" w:rsidRDefault="00D6343D" w:rsidP="00590DEB">
      <w:pPr>
        <w:pStyle w:val="Footer"/>
        <w:spacing w:before="162" w:line="480" w:lineRule="auto"/>
        <w:ind w:right="-90"/>
        <w:jc w:val="both"/>
        <w:rPr>
          <w:rFonts w:ascii="Arial" w:hAnsi="Arial" w:cs="Arial"/>
          <w:b/>
          <w:bCs/>
          <w:sz w:val="24"/>
          <w:szCs w:val="24"/>
        </w:rPr>
      </w:pPr>
    </w:p>
    <w:p w14:paraId="2C67CF8C" w14:textId="77777777" w:rsidR="00D6343D" w:rsidRDefault="00D6343D" w:rsidP="00590DEB">
      <w:pPr>
        <w:pStyle w:val="Footer"/>
        <w:spacing w:before="162" w:line="480" w:lineRule="auto"/>
        <w:ind w:right="-90"/>
        <w:jc w:val="both"/>
        <w:rPr>
          <w:rFonts w:ascii="Arial" w:hAnsi="Arial" w:cs="Arial"/>
          <w:b/>
          <w:bCs/>
          <w:sz w:val="24"/>
          <w:szCs w:val="24"/>
        </w:rPr>
      </w:pPr>
    </w:p>
    <w:p w14:paraId="6DBCD584" w14:textId="77777777" w:rsidR="00D6343D" w:rsidRDefault="00D6343D" w:rsidP="00590DEB">
      <w:pPr>
        <w:pStyle w:val="Footer"/>
        <w:spacing w:before="162" w:line="480" w:lineRule="auto"/>
        <w:ind w:right="-90"/>
        <w:jc w:val="both"/>
        <w:rPr>
          <w:rFonts w:ascii="Arial" w:hAnsi="Arial" w:cs="Arial"/>
          <w:b/>
          <w:bCs/>
          <w:sz w:val="24"/>
          <w:szCs w:val="24"/>
        </w:rPr>
      </w:pPr>
    </w:p>
    <w:p w14:paraId="502A20F9" w14:textId="77777777" w:rsidR="00D6343D" w:rsidRDefault="00D6343D" w:rsidP="00590DEB">
      <w:pPr>
        <w:pStyle w:val="Footer"/>
        <w:spacing w:before="162" w:line="480" w:lineRule="auto"/>
        <w:ind w:right="-90"/>
        <w:jc w:val="both"/>
        <w:rPr>
          <w:rFonts w:ascii="Arial" w:hAnsi="Arial" w:cs="Arial"/>
          <w:b/>
          <w:bCs/>
          <w:sz w:val="24"/>
          <w:szCs w:val="24"/>
        </w:rPr>
      </w:pPr>
    </w:p>
    <w:p w14:paraId="57E4D551" w14:textId="77777777" w:rsidR="00D6343D" w:rsidRDefault="00D6343D" w:rsidP="00590DEB">
      <w:pPr>
        <w:pStyle w:val="Footer"/>
        <w:spacing w:before="162" w:line="480" w:lineRule="auto"/>
        <w:ind w:right="-90"/>
        <w:jc w:val="both"/>
        <w:rPr>
          <w:rFonts w:ascii="Arial" w:hAnsi="Arial" w:cs="Arial"/>
          <w:b/>
          <w:bCs/>
          <w:sz w:val="24"/>
          <w:szCs w:val="24"/>
        </w:rPr>
      </w:pPr>
    </w:p>
    <w:p w14:paraId="2D5AF8A4" w14:textId="3EC9CFEB" w:rsidR="00FF26F2" w:rsidRPr="001F6800" w:rsidRDefault="00DB697E" w:rsidP="00590DEB">
      <w:pPr>
        <w:pStyle w:val="Footer"/>
        <w:spacing w:before="162" w:line="480" w:lineRule="auto"/>
        <w:ind w:right="-90"/>
        <w:jc w:val="both"/>
        <w:rPr>
          <w:rFonts w:ascii="Arial" w:hAnsi="Arial" w:cs="Arial"/>
          <w:b/>
          <w:bCs/>
          <w:sz w:val="24"/>
          <w:szCs w:val="24"/>
        </w:rPr>
      </w:pPr>
      <w:r w:rsidRPr="001F6800">
        <w:rPr>
          <w:rFonts w:ascii="Arial" w:hAnsi="Arial" w:cs="Arial"/>
          <w:b/>
          <w:bCs/>
          <w:sz w:val="24"/>
          <w:szCs w:val="24"/>
        </w:rPr>
        <w:lastRenderedPageBreak/>
        <w:t>3</w:t>
      </w:r>
      <w:r w:rsidR="00590DEB" w:rsidRPr="001F6800">
        <w:rPr>
          <w:rFonts w:ascii="Arial" w:hAnsi="Arial" w:cs="Arial"/>
          <w:b/>
          <w:bCs/>
          <w:sz w:val="24"/>
          <w:szCs w:val="24"/>
        </w:rPr>
        <w:t>.1.</w:t>
      </w:r>
      <w:r w:rsidR="00E80591" w:rsidRPr="001F6800">
        <w:rPr>
          <w:rFonts w:ascii="Arial" w:hAnsi="Arial" w:cs="Arial"/>
          <w:b/>
          <w:bCs/>
          <w:sz w:val="24"/>
          <w:szCs w:val="24"/>
        </w:rPr>
        <w:t>2</w:t>
      </w:r>
      <w:r w:rsidR="00590DEB" w:rsidRPr="001F6800">
        <w:rPr>
          <w:rFonts w:ascii="Arial" w:hAnsi="Arial" w:cs="Arial"/>
          <w:b/>
          <w:bCs/>
          <w:sz w:val="24"/>
          <w:szCs w:val="24"/>
        </w:rPr>
        <w:t>. Production By Company</w:t>
      </w:r>
    </w:p>
    <w:p w14:paraId="4C15E323" w14:textId="64FEDD7E" w:rsidR="00040B88" w:rsidRPr="001F6800" w:rsidRDefault="00E15CA0" w:rsidP="00040B88">
      <w:pPr>
        <w:pStyle w:val="Footer"/>
        <w:spacing w:before="162" w:line="480" w:lineRule="auto"/>
        <w:ind w:right="-90"/>
        <w:jc w:val="both"/>
        <w:rPr>
          <w:rFonts w:ascii="Arial" w:hAnsi="Arial" w:cs="Arial"/>
          <w:b/>
          <w:bCs/>
          <w:sz w:val="24"/>
          <w:szCs w:val="24"/>
        </w:rPr>
      </w:pPr>
      <w:r w:rsidRPr="001F6800">
        <w:rPr>
          <w:rFonts w:ascii="Arial" w:hAnsi="Arial" w:cs="Arial"/>
          <w:b/>
          <w:bCs/>
          <w:noProof/>
          <w:sz w:val="24"/>
          <w:szCs w:val="24"/>
        </w:rPr>
        <mc:AlternateContent>
          <mc:Choice Requires="wps">
            <w:drawing>
              <wp:anchor distT="0" distB="0" distL="114300" distR="114300" simplePos="0" relativeHeight="252166144" behindDoc="0" locked="0" layoutInCell="1" allowOverlap="1" wp14:anchorId="5A15F12A" wp14:editId="65660A83">
                <wp:simplePos x="0" y="0"/>
                <wp:positionH relativeFrom="column">
                  <wp:posOffset>4784090</wp:posOffset>
                </wp:positionH>
                <wp:positionV relativeFrom="paragraph">
                  <wp:posOffset>7588250</wp:posOffset>
                </wp:positionV>
                <wp:extent cx="1680210" cy="191656"/>
                <wp:effectExtent l="0" t="0" r="0" b="0"/>
                <wp:wrapNone/>
                <wp:docPr id="109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191656"/>
                        </a:xfrm>
                        <a:prstGeom prst="rect">
                          <a:avLst/>
                        </a:prstGeom>
                        <a:noFill/>
                      </wps:spPr>
                      <wps:txbx>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wps:txbx>
                      <wps:bodyPr wrap="square" rtlCol="0">
                        <a:spAutoFit/>
                      </wps:bodyPr>
                    </wps:wsp>
                  </a:graphicData>
                </a:graphic>
              </wp:anchor>
            </w:drawing>
          </mc:Choice>
          <mc:Fallback>
            <w:pict>
              <v:shape w14:anchorId="5A15F12A" id="_x0000_s1056" type="#_x0000_t202" style="position:absolute;left:0;text-align:left;margin-left:376.7pt;margin-top:597.5pt;width:132.3pt;height:15.1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" filled="f" stroked="f">
                <v:textbox style="mso-fit-shape-to-text:t">
                  <w:txbxContent>
                    <w:p w14:paraId="1A43CCA2" w14:textId="27C19EBE" w:rsidR="00CA4DEC" w:rsidRDefault="00CA4DEC" w:rsidP="00CA4DEC">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 xml:space="preserve">Source: </w:t>
                      </w:r>
                      <w:r w:rsidR="00E7067C">
                        <w:rPr>
                          <w:rFonts w:ascii="Verdana" w:eastAsia="Verdana" w:hAnsi="Verdana" w:cs="Verdana"/>
                          <w:i/>
                          <w:iCs/>
                          <w:color w:val="3F3F3F"/>
                          <w:kern w:val="24"/>
                          <w:sz w:val="12"/>
                          <w:szCs w:val="12"/>
                        </w:rPr>
                        <w:t>TechSci</w:t>
                      </w:r>
                      <w:r>
                        <w:rPr>
                          <w:rFonts w:ascii="Verdana" w:eastAsia="Verdana" w:hAnsi="Verdana" w:cs="Verdana"/>
                          <w:i/>
                          <w:iCs/>
                          <w:color w:val="3F3F3F"/>
                          <w:kern w:val="24"/>
                          <w:sz w:val="12"/>
                          <w:szCs w:val="12"/>
                        </w:rPr>
                        <w:t xml:space="preserve"> Research</w:t>
                      </w:r>
                    </w:p>
                  </w:txbxContent>
                </v:textbox>
              </v:shape>
            </w:pict>
          </mc:Fallback>
        </mc:AlternateContent>
      </w:r>
      <w:r w:rsidR="00590DEB" w:rsidRPr="001F6800">
        <w:rPr>
          <w:rFonts w:ascii="Arial" w:hAnsi="Arial" w:cs="Arial"/>
          <w:b/>
          <w:bCs/>
          <w:sz w:val="24"/>
          <w:szCs w:val="24"/>
        </w:rPr>
        <w:t>Global Epoxy Resin Production, By Company (Thousand Tonnes), 2015-2030F</w:t>
      </w:r>
    </w:p>
    <w:tbl>
      <w:tblPr>
        <w:tblW w:w="10165" w:type="dxa"/>
        <w:tblLook w:val="04A0" w:firstRow="1" w:lastRow="0" w:firstColumn="1" w:lastColumn="0" w:noHBand="0" w:noVBand="1"/>
      </w:tblPr>
      <w:tblGrid>
        <w:gridCol w:w="4875"/>
        <w:gridCol w:w="986"/>
        <w:gridCol w:w="1076"/>
        <w:gridCol w:w="1076"/>
        <w:gridCol w:w="1076"/>
        <w:gridCol w:w="1076"/>
      </w:tblGrid>
      <w:tr w:rsidR="00E93514" w:rsidRPr="00E93514" w14:paraId="5F9092D9" w14:textId="77777777" w:rsidTr="00E93514">
        <w:trPr>
          <w:trHeight w:val="284"/>
        </w:trPr>
        <w:tc>
          <w:tcPr>
            <w:tcW w:w="4875"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7D3E6DC9"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Company</w:t>
            </w:r>
          </w:p>
        </w:tc>
        <w:tc>
          <w:tcPr>
            <w:tcW w:w="986" w:type="dxa"/>
            <w:tcBorders>
              <w:top w:val="single" w:sz="8" w:space="0" w:color="auto"/>
              <w:left w:val="nil"/>
              <w:bottom w:val="single" w:sz="8" w:space="0" w:color="auto"/>
              <w:right w:val="single" w:sz="8" w:space="0" w:color="auto"/>
            </w:tcBorders>
            <w:shd w:val="clear" w:color="000000" w:fill="C00000"/>
            <w:noWrap/>
            <w:vAlign w:val="center"/>
            <w:hideMark/>
          </w:tcPr>
          <w:p w14:paraId="5F06A6D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2015</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1D3B527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2020</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07D72FDE"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2021E</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6554178F"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2025F</w:t>
            </w:r>
          </w:p>
        </w:tc>
        <w:tc>
          <w:tcPr>
            <w:tcW w:w="1076" w:type="dxa"/>
            <w:tcBorders>
              <w:top w:val="single" w:sz="8" w:space="0" w:color="auto"/>
              <w:left w:val="nil"/>
              <w:bottom w:val="single" w:sz="8" w:space="0" w:color="auto"/>
              <w:right w:val="single" w:sz="8" w:space="0" w:color="auto"/>
            </w:tcBorders>
            <w:shd w:val="clear" w:color="000000" w:fill="C00000"/>
            <w:noWrap/>
            <w:vAlign w:val="center"/>
            <w:hideMark/>
          </w:tcPr>
          <w:p w14:paraId="6618C6D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2030F</w:t>
            </w:r>
          </w:p>
        </w:tc>
      </w:tr>
      <w:tr w:rsidR="00E93514" w:rsidRPr="00E93514" w14:paraId="41AF1A0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85E74E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Olin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6AB6EB1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324</w:t>
            </w:r>
          </w:p>
        </w:tc>
        <w:tc>
          <w:tcPr>
            <w:tcW w:w="1076" w:type="dxa"/>
            <w:tcBorders>
              <w:top w:val="nil"/>
              <w:left w:val="nil"/>
              <w:bottom w:val="single" w:sz="4" w:space="0" w:color="auto"/>
              <w:right w:val="single" w:sz="4" w:space="0" w:color="auto"/>
            </w:tcBorders>
            <w:shd w:val="clear" w:color="auto" w:fill="auto"/>
            <w:noWrap/>
            <w:vAlign w:val="bottom"/>
            <w:hideMark/>
          </w:tcPr>
          <w:p w14:paraId="0665241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337</w:t>
            </w:r>
          </w:p>
        </w:tc>
        <w:tc>
          <w:tcPr>
            <w:tcW w:w="1076" w:type="dxa"/>
            <w:tcBorders>
              <w:top w:val="nil"/>
              <w:left w:val="nil"/>
              <w:bottom w:val="single" w:sz="4" w:space="0" w:color="auto"/>
              <w:right w:val="single" w:sz="4" w:space="0" w:color="auto"/>
            </w:tcBorders>
            <w:shd w:val="clear" w:color="auto" w:fill="auto"/>
            <w:noWrap/>
            <w:vAlign w:val="bottom"/>
            <w:hideMark/>
          </w:tcPr>
          <w:p w14:paraId="7126B80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368</w:t>
            </w:r>
          </w:p>
        </w:tc>
        <w:tc>
          <w:tcPr>
            <w:tcW w:w="1076" w:type="dxa"/>
            <w:tcBorders>
              <w:top w:val="nil"/>
              <w:left w:val="nil"/>
              <w:bottom w:val="single" w:sz="4" w:space="0" w:color="auto"/>
              <w:right w:val="single" w:sz="4" w:space="0" w:color="auto"/>
            </w:tcBorders>
            <w:shd w:val="clear" w:color="auto" w:fill="auto"/>
            <w:noWrap/>
            <w:vAlign w:val="bottom"/>
            <w:hideMark/>
          </w:tcPr>
          <w:p w14:paraId="756E184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408</w:t>
            </w:r>
          </w:p>
        </w:tc>
        <w:tc>
          <w:tcPr>
            <w:tcW w:w="1076" w:type="dxa"/>
            <w:tcBorders>
              <w:top w:val="nil"/>
              <w:left w:val="nil"/>
              <w:bottom w:val="single" w:sz="4" w:space="0" w:color="auto"/>
              <w:right w:val="single" w:sz="8" w:space="0" w:color="auto"/>
            </w:tcBorders>
            <w:shd w:val="clear" w:color="auto" w:fill="auto"/>
            <w:noWrap/>
            <w:vAlign w:val="bottom"/>
            <w:hideMark/>
          </w:tcPr>
          <w:p w14:paraId="1BA5C62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442</w:t>
            </w:r>
          </w:p>
        </w:tc>
      </w:tr>
      <w:tr w:rsidR="00E93514" w:rsidRPr="00E93514" w14:paraId="07DE006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7586A5A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Kukdo 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498D13F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187</w:t>
            </w:r>
          </w:p>
        </w:tc>
        <w:tc>
          <w:tcPr>
            <w:tcW w:w="1076" w:type="dxa"/>
            <w:tcBorders>
              <w:top w:val="nil"/>
              <w:left w:val="nil"/>
              <w:bottom w:val="single" w:sz="4" w:space="0" w:color="auto"/>
              <w:right w:val="single" w:sz="4" w:space="0" w:color="auto"/>
            </w:tcBorders>
            <w:shd w:val="clear" w:color="auto" w:fill="auto"/>
            <w:noWrap/>
            <w:vAlign w:val="bottom"/>
            <w:hideMark/>
          </w:tcPr>
          <w:p w14:paraId="4442C1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238</w:t>
            </w:r>
          </w:p>
        </w:tc>
        <w:tc>
          <w:tcPr>
            <w:tcW w:w="1076" w:type="dxa"/>
            <w:tcBorders>
              <w:top w:val="nil"/>
              <w:left w:val="nil"/>
              <w:bottom w:val="single" w:sz="4" w:space="0" w:color="auto"/>
              <w:right w:val="single" w:sz="4" w:space="0" w:color="auto"/>
            </w:tcBorders>
            <w:shd w:val="clear" w:color="auto" w:fill="auto"/>
            <w:noWrap/>
            <w:vAlign w:val="bottom"/>
            <w:hideMark/>
          </w:tcPr>
          <w:p w14:paraId="4FF966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258</w:t>
            </w:r>
          </w:p>
        </w:tc>
        <w:tc>
          <w:tcPr>
            <w:tcW w:w="1076" w:type="dxa"/>
            <w:tcBorders>
              <w:top w:val="nil"/>
              <w:left w:val="nil"/>
              <w:bottom w:val="single" w:sz="4" w:space="0" w:color="auto"/>
              <w:right w:val="single" w:sz="4" w:space="0" w:color="auto"/>
            </w:tcBorders>
            <w:shd w:val="clear" w:color="auto" w:fill="auto"/>
            <w:noWrap/>
            <w:vAlign w:val="bottom"/>
            <w:hideMark/>
          </w:tcPr>
          <w:p w14:paraId="2DDBAC0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262</w:t>
            </w:r>
          </w:p>
        </w:tc>
        <w:tc>
          <w:tcPr>
            <w:tcW w:w="1076" w:type="dxa"/>
            <w:tcBorders>
              <w:top w:val="nil"/>
              <w:left w:val="nil"/>
              <w:bottom w:val="single" w:sz="4" w:space="0" w:color="auto"/>
              <w:right w:val="single" w:sz="8" w:space="0" w:color="auto"/>
            </w:tcBorders>
            <w:shd w:val="clear" w:color="auto" w:fill="auto"/>
            <w:noWrap/>
            <w:vAlign w:val="bottom"/>
            <w:hideMark/>
          </w:tcPr>
          <w:p w14:paraId="5F63847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291</w:t>
            </w:r>
          </w:p>
        </w:tc>
      </w:tr>
      <w:tr w:rsidR="00E93514" w:rsidRPr="00E93514" w14:paraId="14032BF6"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AC35A1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Huntsman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636343C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144</w:t>
            </w:r>
          </w:p>
        </w:tc>
        <w:tc>
          <w:tcPr>
            <w:tcW w:w="1076" w:type="dxa"/>
            <w:tcBorders>
              <w:top w:val="nil"/>
              <w:left w:val="nil"/>
              <w:bottom w:val="single" w:sz="4" w:space="0" w:color="auto"/>
              <w:right w:val="single" w:sz="4" w:space="0" w:color="auto"/>
            </w:tcBorders>
            <w:shd w:val="clear" w:color="auto" w:fill="auto"/>
            <w:noWrap/>
            <w:vAlign w:val="bottom"/>
            <w:hideMark/>
          </w:tcPr>
          <w:p w14:paraId="722BD79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177</w:t>
            </w:r>
          </w:p>
        </w:tc>
        <w:tc>
          <w:tcPr>
            <w:tcW w:w="1076" w:type="dxa"/>
            <w:tcBorders>
              <w:top w:val="nil"/>
              <w:left w:val="nil"/>
              <w:bottom w:val="single" w:sz="4" w:space="0" w:color="auto"/>
              <w:right w:val="single" w:sz="4" w:space="0" w:color="auto"/>
            </w:tcBorders>
            <w:shd w:val="clear" w:color="auto" w:fill="auto"/>
            <w:noWrap/>
            <w:vAlign w:val="bottom"/>
            <w:hideMark/>
          </w:tcPr>
          <w:p w14:paraId="16FAEC2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179</w:t>
            </w:r>
          </w:p>
        </w:tc>
        <w:tc>
          <w:tcPr>
            <w:tcW w:w="1076" w:type="dxa"/>
            <w:tcBorders>
              <w:top w:val="nil"/>
              <w:left w:val="nil"/>
              <w:bottom w:val="single" w:sz="4" w:space="0" w:color="auto"/>
              <w:right w:val="single" w:sz="4" w:space="0" w:color="auto"/>
            </w:tcBorders>
            <w:shd w:val="clear" w:color="auto" w:fill="auto"/>
            <w:noWrap/>
            <w:vAlign w:val="bottom"/>
            <w:hideMark/>
          </w:tcPr>
          <w:p w14:paraId="3342CA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188</w:t>
            </w:r>
          </w:p>
        </w:tc>
        <w:tc>
          <w:tcPr>
            <w:tcW w:w="1076" w:type="dxa"/>
            <w:tcBorders>
              <w:top w:val="nil"/>
              <w:left w:val="nil"/>
              <w:bottom w:val="single" w:sz="4" w:space="0" w:color="auto"/>
              <w:right w:val="single" w:sz="8" w:space="0" w:color="auto"/>
            </w:tcBorders>
            <w:shd w:val="clear" w:color="auto" w:fill="auto"/>
            <w:noWrap/>
            <w:vAlign w:val="bottom"/>
            <w:hideMark/>
          </w:tcPr>
          <w:p w14:paraId="2452B5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212</w:t>
            </w:r>
          </w:p>
        </w:tc>
      </w:tr>
      <w:tr w:rsidR="00E93514" w:rsidRPr="00E93514" w14:paraId="1E85AC6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8BA4B0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 </w:t>
            </w:r>
            <w:proofErr w:type="spellStart"/>
            <w:r w:rsidRPr="00E93514">
              <w:rPr>
                <w:rFonts w:ascii="Calibri" w:eastAsia="Times New Roman" w:hAnsi="Calibri" w:cs="Calibri"/>
                <w:color w:val="000000"/>
                <w:lang w:val="en-US" w:eastAsia="en-IN"/>
              </w:rPr>
              <w:t>Ya</w:t>
            </w:r>
            <w:proofErr w:type="spellEnd"/>
            <w:r w:rsidRPr="00E93514">
              <w:rPr>
                <w:rFonts w:ascii="Calibri" w:eastAsia="Times New Roman" w:hAnsi="Calibri" w:cs="Calibri"/>
                <w:color w:val="000000"/>
                <w:lang w:val="en-US" w:eastAsia="en-IN"/>
              </w:rPr>
              <w:t xml:space="preserve"> Plastics Corporation</w:t>
            </w:r>
          </w:p>
        </w:tc>
        <w:tc>
          <w:tcPr>
            <w:tcW w:w="986" w:type="dxa"/>
            <w:tcBorders>
              <w:top w:val="nil"/>
              <w:left w:val="nil"/>
              <w:bottom w:val="single" w:sz="4" w:space="0" w:color="auto"/>
              <w:right w:val="single" w:sz="4" w:space="0" w:color="auto"/>
            </w:tcBorders>
            <w:shd w:val="clear" w:color="auto" w:fill="auto"/>
            <w:noWrap/>
            <w:vAlign w:val="bottom"/>
            <w:hideMark/>
          </w:tcPr>
          <w:p w14:paraId="7DDDB43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402</w:t>
            </w:r>
          </w:p>
        </w:tc>
        <w:tc>
          <w:tcPr>
            <w:tcW w:w="1076" w:type="dxa"/>
            <w:tcBorders>
              <w:top w:val="nil"/>
              <w:left w:val="nil"/>
              <w:bottom w:val="single" w:sz="4" w:space="0" w:color="auto"/>
              <w:right w:val="single" w:sz="4" w:space="0" w:color="auto"/>
            </w:tcBorders>
            <w:shd w:val="clear" w:color="auto" w:fill="auto"/>
            <w:noWrap/>
            <w:vAlign w:val="bottom"/>
            <w:hideMark/>
          </w:tcPr>
          <w:p w14:paraId="3D56BBC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408</w:t>
            </w:r>
          </w:p>
        </w:tc>
        <w:tc>
          <w:tcPr>
            <w:tcW w:w="1076" w:type="dxa"/>
            <w:tcBorders>
              <w:top w:val="nil"/>
              <w:left w:val="nil"/>
              <w:bottom w:val="single" w:sz="4" w:space="0" w:color="auto"/>
              <w:right w:val="single" w:sz="4" w:space="0" w:color="auto"/>
            </w:tcBorders>
            <w:shd w:val="clear" w:color="auto" w:fill="auto"/>
            <w:noWrap/>
            <w:vAlign w:val="bottom"/>
            <w:hideMark/>
          </w:tcPr>
          <w:p w14:paraId="436EA46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426</w:t>
            </w:r>
          </w:p>
        </w:tc>
        <w:tc>
          <w:tcPr>
            <w:tcW w:w="1076" w:type="dxa"/>
            <w:tcBorders>
              <w:top w:val="nil"/>
              <w:left w:val="nil"/>
              <w:bottom w:val="single" w:sz="4" w:space="0" w:color="auto"/>
              <w:right w:val="single" w:sz="4" w:space="0" w:color="auto"/>
            </w:tcBorders>
            <w:shd w:val="clear" w:color="auto" w:fill="auto"/>
            <w:noWrap/>
            <w:vAlign w:val="bottom"/>
            <w:hideMark/>
          </w:tcPr>
          <w:p w14:paraId="06A6A8F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420</w:t>
            </w:r>
          </w:p>
        </w:tc>
        <w:tc>
          <w:tcPr>
            <w:tcW w:w="1076" w:type="dxa"/>
            <w:tcBorders>
              <w:top w:val="nil"/>
              <w:left w:val="nil"/>
              <w:bottom w:val="single" w:sz="4" w:space="0" w:color="auto"/>
              <w:right w:val="single" w:sz="8" w:space="0" w:color="auto"/>
            </w:tcBorders>
            <w:shd w:val="clear" w:color="auto" w:fill="auto"/>
            <w:noWrap/>
            <w:vAlign w:val="bottom"/>
            <w:hideMark/>
          </w:tcPr>
          <w:p w14:paraId="42ADBF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470</w:t>
            </w:r>
          </w:p>
        </w:tc>
      </w:tr>
      <w:tr w:rsidR="00E93514" w:rsidRPr="00E93514" w14:paraId="69514E8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933F53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Hexion Inc.</w:t>
            </w:r>
          </w:p>
        </w:tc>
        <w:tc>
          <w:tcPr>
            <w:tcW w:w="986" w:type="dxa"/>
            <w:tcBorders>
              <w:top w:val="nil"/>
              <w:left w:val="nil"/>
              <w:bottom w:val="single" w:sz="4" w:space="0" w:color="auto"/>
              <w:right w:val="single" w:sz="4" w:space="0" w:color="auto"/>
            </w:tcBorders>
            <w:shd w:val="clear" w:color="auto" w:fill="auto"/>
            <w:noWrap/>
            <w:vAlign w:val="bottom"/>
            <w:hideMark/>
          </w:tcPr>
          <w:p w14:paraId="2952F3E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160</w:t>
            </w:r>
          </w:p>
        </w:tc>
        <w:tc>
          <w:tcPr>
            <w:tcW w:w="1076" w:type="dxa"/>
            <w:tcBorders>
              <w:top w:val="nil"/>
              <w:left w:val="nil"/>
              <w:bottom w:val="single" w:sz="4" w:space="0" w:color="auto"/>
              <w:right w:val="single" w:sz="4" w:space="0" w:color="auto"/>
            </w:tcBorders>
            <w:shd w:val="clear" w:color="auto" w:fill="auto"/>
            <w:noWrap/>
            <w:vAlign w:val="bottom"/>
            <w:hideMark/>
          </w:tcPr>
          <w:p w14:paraId="6E62E1B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180</w:t>
            </w:r>
          </w:p>
        </w:tc>
        <w:tc>
          <w:tcPr>
            <w:tcW w:w="1076" w:type="dxa"/>
            <w:tcBorders>
              <w:top w:val="nil"/>
              <w:left w:val="nil"/>
              <w:bottom w:val="single" w:sz="4" w:space="0" w:color="auto"/>
              <w:right w:val="single" w:sz="4" w:space="0" w:color="auto"/>
            </w:tcBorders>
            <w:shd w:val="clear" w:color="auto" w:fill="auto"/>
            <w:noWrap/>
            <w:vAlign w:val="bottom"/>
            <w:hideMark/>
          </w:tcPr>
          <w:p w14:paraId="627A27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196</w:t>
            </w:r>
          </w:p>
        </w:tc>
        <w:tc>
          <w:tcPr>
            <w:tcW w:w="1076" w:type="dxa"/>
            <w:tcBorders>
              <w:top w:val="nil"/>
              <w:left w:val="nil"/>
              <w:bottom w:val="single" w:sz="4" w:space="0" w:color="auto"/>
              <w:right w:val="single" w:sz="4" w:space="0" w:color="auto"/>
            </w:tcBorders>
            <w:shd w:val="clear" w:color="auto" w:fill="auto"/>
            <w:noWrap/>
            <w:vAlign w:val="bottom"/>
            <w:hideMark/>
          </w:tcPr>
          <w:p w14:paraId="035053B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210</w:t>
            </w:r>
          </w:p>
        </w:tc>
        <w:tc>
          <w:tcPr>
            <w:tcW w:w="1076" w:type="dxa"/>
            <w:tcBorders>
              <w:top w:val="nil"/>
              <w:left w:val="nil"/>
              <w:bottom w:val="single" w:sz="4" w:space="0" w:color="auto"/>
              <w:right w:val="single" w:sz="8" w:space="0" w:color="auto"/>
            </w:tcBorders>
            <w:shd w:val="clear" w:color="auto" w:fill="auto"/>
            <w:noWrap/>
            <w:vAlign w:val="bottom"/>
            <w:hideMark/>
          </w:tcPr>
          <w:p w14:paraId="3BA94F3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236</w:t>
            </w:r>
          </w:p>
        </w:tc>
      </w:tr>
      <w:tr w:rsidR="00E93514" w:rsidRPr="00E93514" w14:paraId="707E0F6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F3F1F9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Sanmu</w:t>
            </w:r>
            <w:proofErr w:type="spellEnd"/>
            <w:r w:rsidRPr="00E93514">
              <w:rPr>
                <w:rFonts w:ascii="Calibri" w:eastAsia="Times New Roman" w:hAnsi="Calibri" w:cs="Calibri"/>
                <w:color w:val="000000"/>
                <w:lang w:val="en-US" w:eastAsia="en-IN"/>
              </w:rPr>
              <w:t xml:space="preserve"> Group</w:t>
            </w:r>
          </w:p>
        </w:tc>
        <w:tc>
          <w:tcPr>
            <w:tcW w:w="986" w:type="dxa"/>
            <w:tcBorders>
              <w:top w:val="nil"/>
              <w:left w:val="nil"/>
              <w:bottom w:val="single" w:sz="4" w:space="0" w:color="auto"/>
              <w:right w:val="single" w:sz="4" w:space="0" w:color="auto"/>
            </w:tcBorders>
            <w:shd w:val="clear" w:color="auto" w:fill="auto"/>
            <w:noWrap/>
            <w:vAlign w:val="bottom"/>
            <w:hideMark/>
          </w:tcPr>
          <w:p w14:paraId="63AC79D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137</w:t>
            </w:r>
          </w:p>
        </w:tc>
        <w:tc>
          <w:tcPr>
            <w:tcW w:w="1076" w:type="dxa"/>
            <w:tcBorders>
              <w:top w:val="nil"/>
              <w:left w:val="nil"/>
              <w:bottom w:val="single" w:sz="4" w:space="0" w:color="auto"/>
              <w:right w:val="single" w:sz="4" w:space="0" w:color="auto"/>
            </w:tcBorders>
            <w:shd w:val="clear" w:color="auto" w:fill="auto"/>
            <w:noWrap/>
            <w:vAlign w:val="bottom"/>
            <w:hideMark/>
          </w:tcPr>
          <w:p w14:paraId="6ACB02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165</w:t>
            </w:r>
          </w:p>
        </w:tc>
        <w:tc>
          <w:tcPr>
            <w:tcW w:w="1076" w:type="dxa"/>
            <w:tcBorders>
              <w:top w:val="nil"/>
              <w:left w:val="nil"/>
              <w:bottom w:val="single" w:sz="4" w:space="0" w:color="auto"/>
              <w:right w:val="single" w:sz="4" w:space="0" w:color="auto"/>
            </w:tcBorders>
            <w:shd w:val="clear" w:color="auto" w:fill="auto"/>
            <w:noWrap/>
            <w:vAlign w:val="bottom"/>
            <w:hideMark/>
          </w:tcPr>
          <w:p w14:paraId="09354AD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175</w:t>
            </w:r>
          </w:p>
        </w:tc>
        <w:tc>
          <w:tcPr>
            <w:tcW w:w="1076" w:type="dxa"/>
            <w:tcBorders>
              <w:top w:val="nil"/>
              <w:left w:val="nil"/>
              <w:bottom w:val="single" w:sz="4" w:space="0" w:color="auto"/>
              <w:right w:val="single" w:sz="4" w:space="0" w:color="auto"/>
            </w:tcBorders>
            <w:shd w:val="clear" w:color="auto" w:fill="auto"/>
            <w:noWrap/>
            <w:vAlign w:val="bottom"/>
            <w:hideMark/>
          </w:tcPr>
          <w:p w14:paraId="5C84812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172</w:t>
            </w:r>
          </w:p>
        </w:tc>
        <w:tc>
          <w:tcPr>
            <w:tcW w:w="1076" w:type="dxa"/>
            <w:tcBorders>
              <w:top w:val="nil"/>
              <w:left w:val="nil"/>
              <w:bottom w:val="single" w:sz="4" w:space="0" w:color="auto"/>
              <w:right w:val="single" w:sz="8" w:space="0" w:color="auto"/>
            </w:tcBorders>
            <w:shd w:val="clear" w:color="auto" w:fill="auto"/>
            <w:noWrap/>
            <w:vAlign w:val="bottom"/>
            <w:hideMark/>
          </w:tcPr>
          <w:p w14:paraId="625BA2B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198</w:t>
            </w:r>
          </w:p>
        </w:tc>
      </w:tr>
      <w:tr w:rsidR="00E93514" w:rsidRPr="00E93514" w14:paraId="076B7984"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F2118B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The Dow Chemical Company</w:t>
            </w:r>
          </w:p>
        </w:tc>
        <w:tc>
          <w:tcPr>
            <w:tcW w:w="986" w:type="dxa"/>
            <w:tcBorders>
              <w:top w:val="nil"/>
              <w:left w:val="nil"/>
              <w:bottom w:val="single" w:sz="4" w:space="0" w:color="auto"/>
              <w:right w:val="single" w:sz="4" w:space="0" w:color="auto"/>
            </w:tcBorders>
            <w:shd w:val="clear" w:color="auto" w:fill="auto"/>
            <w:noWrap/>
            <w:vAlign w:val="bottom"/>
            <w:hideMark/>
          </w:tcPr>
          <w:p w14:paraId="23BCFBF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149</w:t>
            </w:r>
          </w:p>
        </w:tc>
        <w:tc>
          <w:tcPr>
            <w:tcW w:w="1076" w:type="dxa"/>
            <w:tcBorders>
              <w:top w:val="nil"/>
              <w:left w:val="nil"/>
              <w:bottom w:val="single" w:sz="4" w:space="0" w:color="auto"/>
              <w:right w:val="single" w:sz="4" w:space="0" w:color="auto"/>
            </w:tcBorders>
            <w:shd w:val="clear" w:color="auto" w:fill="auto"/>
            <w:noWrap/>
            <w:vAlign w:val="bottom"/>
            <w:hideMark/>
          </w:tcPr>
          <w:p w14:paraId="241B1F6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153</w:t>
            </w:r>
          </w:p>
        </w:tc>
        <w:tc>
          <w:tcPr>
            <w:tcW w:w="1076" w:type="dxa"/>
            <w:tcBorders>
              <w:top w:val="nil"/>
              <w:left w:val="nil"/>
              <w:bottom w:val="single" w:sz="4" w:space="0" w:color="auto"/>
              <w:right w:val="single" w:sz="4" w:space="0" w:color="auto"/>
            </w:tcBorders>
            <w:shd w:val="clear" w:color="auto" w:fill="auto"/>
            <w:noWrap/>
            <w:vAlign w:val="bottom"/>
            <w:hideMark/>
          </w:tcPr>
          <w:p w14:paraId="3F8F8E4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156</w:t>
            </w:r>
          </w:p>
        </w:tc>
        <w:tc>
          <w:tcPr>
            <w:tcW w:w="1076" w:type="dxa"/>
            <w:tcBorders>
              <w:top w:val="nil"/>
              <w:left w:val="nil"/>
              <w:bottom w:val="single" w:sz="4" w:space="0" w:color="auto"/>
              <w:right w:val="single" w:sz="4" w:space="0" w:color="auto"/>
            </w:tcBorders>
            <w:shd w:val="clear" w:color="auto" w:fill="auto"/>
            <w:noWrap/>
            <w:vAlign w:val="bottom"/>
            <w:hideMark/>
          </w:tcPr>
          <w:p w14:paraId="0151081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162</w:t>
            </w:r>
          </w:p>
        </w:tc>
        <w:tc>
          <w:tcPr>
            <w:tcW w:w="1076" w:type="dxa"/>
            <w:tcBorders>
              <w:top w:val="nil"/>
              <w:left w:val="nil"/>
              <w:bottom w:val="single" w:sz="4" w:space="0" w:color="auto"/>
              <w:right w:val="single" w:sz="8" w:space="0" w:color="auto"/>
            </w:tcBorders>
            <w:shd w:val="clear" w:color="auto" w:fill="auto"/>
            <w:noWrap/>
            <w:vAlign w:val="bottom"/>
            <w:hideMark/>
          </w:tcPr>
          <w:p w14:paraId="1CAF2D5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178</w:t>
            </w:r>
          </w:p>
        </w:tc>
      </w:tr>
      <w:tr w:rsidR="00E93514" w:rsidRPr="00E93514" w14:paraId="48EBA11C"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1217530" w14:textId="1756C147" w:rsidR="00E93514" w:rsidRPr="00E93514" w:rsidRDefault="0054439B" w:rsidP="00E93514">
            <w:pPr>
              <w:spacing w:after="0" w:line="240" w:lineRule="auto"/>
              <w:rPr>
                <w:rFonts w:ascii="Calibri" w:eastAsia="Times New Roman" w:hAnsi="Calibri" w:cs="Calibri"/>
                <w:color w:val="000000"/>
                <w:lang w:eastAsia="en-IN"/>
              </w:rPr>
            </w:pPr>
            <w:r w:rsidRPr="0054439B">
              <w:rPr>
                <w:rFonts w:ascii="Calibri" w:eastAsia="Times New Roman" w:hAnsi="Calibri" w:cs="Calibri"/>
                <w:color w:val="000000"/>
                <w:lang w:val="en-US" w:eastAsia="en-IN"/>
              </w:rPr>
              <w:t>Grasim Industries Limited</w:t>
            </w:r>
          </w:p>
        </w:tc>
        <w:tc>
          <w:tcPr>
            <w:tcW w:w="986" w:type="dxa"/>
            <w:tcBorders>
              <w:top w:val="nil"/>
              <w:left w:val="nil"/>
              <w:bottom w:val="single" w:sz="4" w:space="0" w:color="auto"/>
              <w:right w:val="single" w:sz="4" w:space="0" w:color="auto"/>
            </w:tcBorders>
            <w:shd w:val="clear" w:color="auto" w:fill="auto"/>
            <w:noWrap/>
            <w:vAlign w:val="bottom"/>
            <w:hideMark/>
          </w:tcPr>
          <w:p w14:paraId="3B99856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0BA04D4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123</w:t>
            </w:r>
          </w:p>
        </w:tc>
        <w:tc>
          <w:tcPr>
            <w:tcW w:w="1076" w:type="dxa"/>
            <w:tcBorders>
              <w:top w:val="nil"/>
              <w:left w:val="nil"/>
              <w:bottom w:val="single" w:sz="4" w:space="0" w:color="auto"/>
              <w:right w:val="single" w:sz="4" w:space="0" w:color="auto"/>
            </w:tcBorders>
            <w:shd w:val="clear" w:color="auto" w:fill="auto"/>
            <w:noWrap/>
            <w:vAlign w:val="bottom"/>
            <w:hideMark/>
          </w:tcPr>
          <w:p w14:paraId="1FC0D2B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131</w:t>
            </w:r>
          </w:p>
        </w:tc>
        <w:tc>
          <w:tcPr>
            <w:tcW w:w="1076" w:type="dxa"/>
            <w:tcBorders>
              <w:top w:val="nil"/>
              <w:left w:val="nil"/>
              <w:bottom w:val="single" w:sz="4" w:space="0" w:color="auto"/>
              <w:right w:val="single" w:sz="4" w:space="0" w:color="auto"/>
            </w:tcBorders>
            <w:shd w:val="clear" w:color="auto" w:fill="auto"/>
            <w:noWrap/>
            <w:vAlign w:val="bottom"/>
            <w:hideMark/>
          </w:tcPr>
          <w:p w14:paraId="435F917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165</w:t>
            </w:r>
          </w:p>
        </w:tc>
        <w:tc>
          <w:tcPr>
            <w:tcW w:w="1076" w:type="dxa"/>
            <w:tcBorders>
              <w:top w:val="nil"/>
              <w:left w:val="nil"/>
              <w:bottom w:val="single" w:sz="4" w:space="0" w:color="auto"/>
              <w:right w:val="single" w:sz="8" w:space="0" w:color="auto"/>
            </w:tcBorders>
            <w:shd w:val="clear" w:color="auto" w:fill="auto"/>
            <w:noWrap/>
            <w:vAlign w:val="bottom"/>
            <w:hideMark/>
          </w:tcPr>
          <w:p w14:paraId="445D434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173</w:t>
            </w:r>
          </w:p>
        </w:tc>
      </w:tr>
      <w:tr w:rsidR="00E93514" w:rsidRPr="00E93514" w14:paraId="39EBFFD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2909B9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Nantong </w:t>
            </w:r>
            <w:proofErr w:type="spellStart"/>
            <w:r w:rsidRPr="00E93514">
              <w:rPr>
                <w:rFonts w:ascii="Calibri" w:eastAsia="Times New Roman" w:hAnsi="Calibri" w:cs="Calibri"/>
                <w:color w:val="000000"/>
                <w:lang w:val="en-US" w:eastAsia="en-IN"/>
              </w:rPr>
              <w:t>Xincheng</w:t>
            </w:r>
            <w:proofErr w:type="spellEnd"/>
            <w:r w:rsidRPr="00E93514">
              <w:rPr>
                <w:rFonts w:ascii="Calibri" w:eastAsia="Times New Roman" w:hAnsi="Calibri" w:cs="Calibri"/>
                <w:color w:val="000000"/>
                <w:lang w:val="en-US" w:eastAsia="en-IN"/>
              </w:rPr>
              <w:t xml:space="preserve"> Synthetic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50ADE9B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4" w:space="0" w:color="auto"/>
            </w:tcBorders>
            <w:shd w:val="clear" w:color="auto" w:fill="auto"/>
            <w:noWrap/>
            <w:vAlign w:val="bottom"/>
            <w:hideMark/>
          </w:tcPr>
          <w:p w14:paraId="3AEAEC1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100</w:t>
            </w:r>
          </w:p>
        </w:tc>
        <w:tc>
          <w:tcPr>
            <w:tcW w:w="1076" w:type="dxa"/>
            <w:tcBorders>
              <w:top w:val="nil"/>
              <w:left w:val="nil"/>
              <w:bottom w:val="single" w:sz="4" w:space="0" w:color="auto"/>
              <w:right w:val="single" w:sz="4" w:space="0" w:color="auto"/>
            </w:tcBorders>
            <w:shd w:val="clear" w:color="auto" w:fill="auto"/>
            <w:noWrap/>
            <w:vAlign w:val="bottom"/>
            <w:hideMark/>
          </w:tcPr>
          <w:p w14:paraId="6170F2F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c>
          <w:tcPr>
            <w:tcW w:w="1076" w:type="dxa"/>
            <w:tcBorders>
              <w:top w:val="nil"/>
              <w:left w:val="nil"/>
              <w:bottom w:val="single" w:sz="4" w:space="0" w:color="auto"/>
              <w:right w:val="single" w:sz="4" w:space="0" w:color="auto"/>
            </w:tcBorders>
            <w:shd w:val="clear" w:color="auto" w:fill="auto"/>
            <w:noWrap/>
            <w:vAlign w:val="bottom"/>
            <w:hideMark/>
          </w:tcPr>
          <w:p w14:paraId="452502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101</w:t>
            </w:r>
          </w:p>
        </w:tc>
        <w:tc>
          <w:tcPr>
            <w:tcW w:w="1076" w:type="dxa"/>
            <w:tcBorders>
              <w:top w:val="nil"/>
              <w:left w:val="nil"/>
              <w:bottom w:val="single" w:sz="4" w:space="0" w:color="auto"/>
              <w:right w:val="single" w:sz="8" w:space="0" w:color="auto"/>
            </w:tcBorders>
            <w:shd w:val="clear" w:color="auto" w:fill="auto"/>
            <w:noWrap/>
            <w:vAlign w:val="bottom"/>
            <w:hideMark/>
          </w:tcPr>
          <w:p w14:paraId="37E3D19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117</w:t>
            </w:r>
          </w:p>
        </w:tc>
      </w:tr>
      <w:tr w:rsidR="00E93514" w:rsidRPr="00E93514" w14:paraId="06766597"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DC2DC9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Nippon Steel Chemical &amp;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2795152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76" w:type="dxa"/>
            <w:tcBorders>
              <w:top w:val="nil"/>
              <w:left w:val="nil"/>
              <w:bottom w:val="single" w:sz="4" w:space="0" w:color="auto"/>
              <w:right w:val="single" w:sz="4" w:space="0" w:color="auto"/>
            </w:tcBorders>
            <w:shd w:val="clear" w:color="auto" w:fill="auto"/>
            <w:noWrap/>
            <w:vAlign w:val="bottom"/>
            <w:hideMark/>
          </w:tcPr>
          <w:p w14:paraId="1D5A190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4" w:space="0" w:color="auto"/>
            </w:tcBorders>
            <w:shd w:val="clear" w:color="auto" w:fill="auto"/>
            <w:noWrap/>
            <w:vAlign w:val="bottom"/>
            <w:hideMark/>
          </w:tcPr>
          <w:p w14:paraId="247F8F9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97</w:t>
            </w:r>
          </w:p>
        </w:tc>
        <w:tc>
          <w:tcPr>
            <w:tcW w:w="1076" w:type="dxa"/>
            <w:tcBorders>
              <w:top w:val="nil"/>
              <w:left w:val="nil"/>
              <w:bottom w:val="single" w:sz="4" w:space="0" w:color="auto"/>
              <w:right w:val="single" w:sz="4" w:space="0" w:color="auto"/>
            </w:tcBorders>
            <w:shd w:val="clear" w:color="auto" w:fill="auto"/>
            <w:noWrap/>
            <w:vAlign w:val="bottom"/>
            <w:hideMark/>
          </w:tcPr>
          <w:p w14:paraId="4CB4707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c>
          <w:tcPr>
            <w:tcW w:w="1076" w:type="dxa"/>
            <w:tcBorders>
              <w:top w:val="nil"/>
              <w:left w:val="nil"/>
              <w:bottom w:val="single" w:sz="4" w:space="0" w:color="auto"/>
              <w:right w:val="single" w:sz="8" w:space="0" w:color="auto"/>
            </w:tcBorders>
            <w:shd w:val="clear" w:color="auto" w:fill="auto"/>
            <w:noWrap/>
            <w:vAlign w:val="bottom"/>
            <w:hideMark/>
          </w:tcPr>
          <w:p w14:paraId="414B728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114</w:t>
            </w:r>
          </w:p>
        </w:tc>
      </w:tr>
      <w:tr w:rsidR="00E93514" w:rsidRPr="00E93514" w14:paraId="1044222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724079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NAMA Chemicals</w:t>
            </w:r>
          </w:p>
        </w:tc>
        <w:tc>
          <w:tcPr>
            <w:tcW w:w="986" w:type="dxa"/>
            <w:tcBorders>
              <w:top w:val="nil"/>
              <w:left w:val="nil"/>
              <w:bottom w:val="single" w:sz="4" w:space="0" w:color="auto"/>
              <w:right w:val="single" w:sz="4" w:space="0" w:color="auto"/>
            </w:tcBorders>
            <w:shd w:val="clear" w:color="auto" w:fill="auto"/>
            <w:noWrap/>
            <w:vAlign w:val="bottom"/>
            <w:hideMark/>
          </w:tcPr>
          <w:p w14:paraId="0C439BA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c>
          <w:tcPr>
            <w:tcW w:w="1076" w:type="dxa"/>
            <w:tcBorders>
              <w:top w:val="nil"/>
              <w:left w:val="nil"/>
              <w:bottom w:val="single" w:sz="4" w:space="0" w:color="auto"/>
              <w:right w:val="single" w:sz="4" w:space="0" w:color="auto"/>
            </w:tcBorders>
            <w:shd w:val="clear" w:color="auto" w:fill="auto"/>
            <w:noWrap/>
            <w:vAlign w:val="bottom"/>
            <w:hideMark/>
          </w:tcPr>
          <w:p w14:paraId="18B7E65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76" w:type="dxa"/>
            <w:tcBorders>
              <w:top w:val="nil"/>
              <w:left w:val="nil"/>
              <w:bottom w:val="single" w:sz="4" w:space="0" w:color="auto"/>
              <w:right w:val="single" w:sz="4" w:space="0" w:color="auto"/>
            </w:tcBorders>
            <w:shd w:val="clear" w:color="auto" w:fill="auto"/>
            <w:noWrap/>
            <w:vAlign w:val="bottom"/>
            <w:hideMark/>
          </w:tcPr>
          <w:p w14:paraId="620C245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76" w:type="dxa"/>
            <w:tcBorders>
              <w:top w:val="nil"/>
              <w:left w:val="nil"/>
              <w:bottom w:val="single" w:sz="4" w:space="0" w:color="auto"/>
              <w:right w:val="single" w:sz="4" w:space="0" w:color="auto"/>
            </w:tcBorders>
            <w:shd w:val="clear" w:color="auto" w:fill="auto"/>
            <w:noWrap/>
            <w:vAlign w:val="bottom"/>
            <w:hideMark/>
          </w:tcPr>
          <w:p w14:paraId="06DB192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94</w:t>
            </w:r>
          </w:p>
        </w:tc>
        <w:tc>
          <w:tcPr>
            <w:tcW w:w="1076" w:type="dxa"/>
            <w:tcBorders>
              <w:top w:val="nil"/>
              <w:left w:val="nil"/>
              <w:bottom w:val="single" w:sz="4" w:space="0" w:color="auto"/>
              <w:right w:val="single" w:sz="8" w:space="0" w:color="auto"/>
            </w:tcBorders>
            <w:shd w:val="clear" w:color="auto" w:fill="auto"/>
            <w:noWrap/>
            <w:vAlign w:val="bottom"/>
            <w:hideMark/>
          </w:tcPr>
          <w:p w14:paraId="1E6127E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106</w:t>
            </w:r>
          </w:p>
        </w:tc>
      </w:tr>
      <w:tr w:rsidR="00E93514" w:rsidRPr="00E93514" w14:paraId="2BB850B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0E01C13"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Zhuhai </w:t>
            </w:r>
            <w:proofErr w:type="spellStart"/>
            <w:r w:rsidRPr="00E93514">
              <w:rPr>
                <w:rFonts w:ascii="Calibri" w:eastAsia="Times New Roman" w:hAnsi="Calibri" w:cs="Calibri"/>
                <w:color w:val="000000"/>
                <w:lang w:val="en-US" w:eastAsia="en-IN"/>
              </w:rPr>
              <w:t>Hongchang</w:t>
            </w:r>
            <w:proofErr w:type="spellEnd"/>
            <w:r w:rsidRPr="00E93514">
              <w:rPr>
                <w:rFonts w:ascii="Calibri" w:eastAsia="Times New Roman" w:hAnsi="Calibri" w:cs="Calibri"/>
                <w:color w:val="000000"/>
                <w:lang w:val="en-US" w:eastAsia="en-IN"/>
              </w:rPr>
              <w:t xml:space="preserve"> Electronic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50A1C4D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102</w:t>
            </w:r>
          </w:p>
        </w:tc>
        <w:tc>
          <w:tcPr>
            <w:tcW w:w="1076" w:type="dxa"/>
            <w:tcBorders>
              <w:top w:val="nil"/>
              <w:left w:val="nil"/>
              <w:bottom w:val="single" w:sz="4" w:space="0" w:color="auto"/>
              <w:right w:val="single" w:sz="4" w:space="0" w:color="auto"/>
            </w:tcBorders>
            <w:shd w:val="clear" w:color="auto" w:fill="auto"/>
            <w:noWrap/>
            <w:vAlign w:val="bottom"/>
            <w:hideMark/>
          </w:tcPr>
          <w:p w14:paraId="69085D7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c>
          <w:tcPr>
            <w:tcW w:w="1076" w:type="dxa"/>
            <w:tcBorders>
              <w:top w:val="nil"/>
              <w:left w:val="nil"/>
              <w:bottom w:val="single" w:sz="4" w:space="0" w:color="auto"/>
              <w:right w:val="single" w:sz="4" w:space="0" w:color="auto"/>
            </w:tcBorders>
            <w:shd w:val="clear" w:color="auto" w:fill="auto"/>
            <w:noWrap/>
            <w:vAlign w:val="bottom"/>
            <w:hideMark/>
          </w:tcPr>
          <w:p w14:paraId="00F597E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98</w:t>
            </w:r>
          </w:p>
        </w:tc>
        <w:tc>
          <w:tcPr>
            <w:tcW w:w="1076" w:type="dxa"/>
            <w:tcBorders>
              <w:top w:val="nil"/>
              <w:left w:val="nil"/>
              <w:bottom w:val="single" w:sz="4" w:space="0" w:color="auto"/>
              <w:right w:val="single" w:sz="4" w:space="0" w:color="auto"/>
            </w:tcBorders>
            <w:shd w:val="clear" w:color="auto" w:fill="auto"/>
            <w:noWrap/>
            <w:vAlign w:val="bottom"/>
            <w:hideMark/>
          </w:tcPr>
          <w:p w14:paraId="68D09F2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c>
          <w:tcPr>
            <w:tcW w:w="1076" w:type="dxa"/>
            <w:tcBorders>
              <w:top w:val="nil"/>
              <w:left w:val="nil"/>
              <w:bottom w:val="single" w:sz="4" w:space="0" w:color="auto"/>
              <w:right w:val="single" w:sz="8" w:space="0" w:color="auto"/>
            </w:tcBorders>
            <w:shd w:val="clear" w:color="auto" w:fill="auto"/>
            <w:noWrap/>
            <w:vAlign w:val="bottom"/>
            <w:hideMark/>
          </w:tcPr>
          <w:p w14:paraId="2676842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111</w:t>
            </w:r>
          </w:p>
        </w:tc>
      </w:tr>
      <w:tr w:rsidR="00E93514" w:rsidRPr="00E93514" w14:paraId="12A1B72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8FE3F9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 Chung Plastics Co Ltd</w:t>
            </w:r>
          </w:p>
        </w:tc>
        <w:tc>
          <w:tcPr>
            <w:tcW w:w="986" w:type="dxa"/>
            <w:tcBorders>
              <w:top w:val="nil"/>
              <w:left w:val="nil"/>
              <w:bottom w:val="single" w:sz="4" w:space="0" w:color="auto"/>
              <w:right w:val="single" w:sz="4" w:space="0" w:color="auto"/>
            </w:tcBorders>
            <w:shd w:val="clear" w:color="auto" w:fill="auto"/>
            <w:noWrap/>
            <w:vAlign w:val="bottom"/>
            <w:hideMark/>
          </w:tcPr>
          <w:p w14:paraId="2CD9A6D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37</w:t>
            </w:r>
          </w:p>
        </w:tc>
        <w:tc>
          <w:tcPr>
            <w:tcW w:w="1076" w:type="dxa"/>
            <w:tcBorders>
              <w:top w:val="nil"/>
              <w:left w:val="nil"/>
              <w:bottom w:val="single" w:sz="4" w:space="0" w:color="auto"/>
              <w:right w:val="single" w:sz="4" w:space="0" w:color="auto"/>
            </w:tcBorders>
            <w:shd w:val="clear" w:color="auto" w:fill="auto"/>
            <w:noWrap/>
            <w:vAlign w:val="bottom"/>
            <w:hideMark/>
          </w:tcPr>
          <w:p w14:paraId="34E382E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172142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76" w:type="dxa"/>
            <w:tcBorders>
              <w:top w:val="nil"/>
              <w:left w:val="nil"/>
              <w:bottom w:val="single" w:sz="4" w:space="0" w:color="auto"/>
              <w:right w:val="single" w:sz="4" w:space="0" w:color="auto"/>
            </w:tcBorders>
            <w:shd w:val="clear" w:color="auto" w:fill="auto"/>
            <w:noWrap/>
            <w:vAlign w:val="bottom"/>
            <w:hideMark/>
          </w:tcPr>
          <w:p w14:paraId="71FDB15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76" w:type="dxa"/>
            <w:tcBorders>
              <w:top w:val="nil"/>
              <w:left w:val="nil"/>
              <w:bottom w:val="single" w:sz="4" w:space="0" w:color="auto"/>
              <w:right w:val="single" w:sz="8" w:space="0" w:color="auto"/>
            </w:tcBorders>
            <w:shd w:val="clear" w:color="auto" w:fill="auto"/>
            <w:noWrap/>
            <w:vAlign w:val="bottom"/>
            <w:hideMark/>
          </w:tcPr>
          <w:p w14:paraId="2C88AEA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4D615F34"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0FC359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Yangnong</w:t>
            </w:r>
            <w:proofErr w:type="spellEnd"/>
            <w:r w:rsidRPr="00E93514">
              <w:rPr>
                <w:rFonts w:ascii="Calibri" w:eastAsia="Times New Roman" w:hAnsi="Calibri" w:cs="Calibri"/>
                <w:color w:val="000000"/>
                <w:lang w:val="en-US" w:eastAsia="en-IN"/>
              </w:rPr>
              <w:t xml:space="preserve"> Kumho 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46A2088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61</w:t>
            </w:r>
          </w:p>
        </w:tc>
        <w:tc>
          <w:tcPr>
            <w:tcW w:w="1076" w:type="dxa"/>
            <w:tcBorders>
              <w:top w:val="nil"/>
              <w:left w:val="nil"/>
              <w:bottom w:val="single" w:sz="4" w:space="0" w:color="auto"/>
              <w:right w:val="single" w:sz="4" w:space="0" w:color="auto"/>
            </w:tcBorders>
            <w:shd w:val="clear" w:color="auto" w:fill="auto"/>
            <w:noWrap/>
            <w:vAlign w:val="bottom"/>
            <w:hideMark/>
          </w:tcPr>
          <w:p w14:paraId="512DEED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76" w:type="dxa"/>
            <w:tcBorders>
              <w:top w:val="nil"/>
              <w:left w:val="nil"/>
              <w:bottom w:val="single" w:sz="4" w:space="0" w:color="auto"/>
              <w:right w:val="single" w:sz="4" w:space="0" w:color="auto"/>
            </w:tcBorders>
            <w:shd w:val="clear" w:color="auto" w:fill="auto"/>
            <w:noWrap/>
            <w:vAlign w:val="bottom"/>
            <w:hideMark/>
          </w:tcPr>
          <w:p w14:paraId="6A31B3F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76" w:type="dxa"/>
            <w:tcBorders>
              <w:top w:val="nil"/>
              <w:left w:val="nil"/>
              <w:bottom w:val="single" w:sz="4" w:space="0" w:color="auto"/>
              <w:right w:val="single" w:sz="4" w:space="0" w:color="auto"/>
            </w:tcBorders>
            <w:shd w:val="clear" w:color="auto" w:fill="auto"/>
            <w:noWrap/>
            <w:vAlign w:val="bottom"/>
            <w:hideMark/>
          </w:tcPr>
          <w:p w14:paraId="0FD19AC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76" w:type="dxa"/>
            <w:tcBorders>
              <w:top w:val="nil"/>
              <w:left w:val="nil"/>
              <w:bottom w:val="single" w:sz="4" w:space="0" w:color="auto"/>
              <w:right w:val="single" w:sz="8" w:space="0" w:color="auto"/>
            </w:tcBorders>
            <w:shd w:val="clear" w:color="auto" w:fill="auto"/>
            <w:noWrap/>
            <w:vAlign w:val="bottom"/>
            <w:hideMark/>
          </w:tcPr>
          <w:p w14:paraId="772B261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r>
      <w:tr w:rsidR="00E93514" w:rsidRPr="00E93514" w14:paraId="53D457F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B8E2AB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Sinopec Baling Petrochemical </w:t>
            </w:r>
            <w:proofErr w:type="spellStart"/>
            <w:proofErr w:type="gramStart"/>
            <w:r w:rsidRPr="00E93514">
              <w:rPr>
                <w:rFonts w:ascii="Calibri" w:eastAsia="Times New Roman" w:hAnsi="Calibri" w:cs="Calibri"/>
                <w:color w:val="000000"/>
                <w:lang w:val="en-US" w:eastAsia="en-IN"/>
              </w:rPr>
              <w:t>Co.,Ltd</w:t>
            </w:r>
            <w:proofErr w:type="spellEnd"/>
            <w:proofErr w:type="gramEnd"/>
          </w:p>
        </w:tc>
        <w:tc>
          <w:tcPr>
            <w:tcW w:w="986" w:type="dxa"/>
            <w:tcBorders>
              <w:top w:val="nil"/>
              <w:left w:val="nil"/>
              <w:bottom w:val="single" w:sz="4" w:space="0" w:color="auto"/>
              <w:right w:val="single" w:sz="4" w:space="0" w:color="auto"/>
            </w:tcBorders>
            <w:shd w:val="clear" w:color="auto" w:fill="auto"/>
            <w:noWrap/>
            <w:vAlign w:val="bottom"/>
            <w:hideMark/>
          </w:tcPr>
          <w:p w14:paraId="0809FD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51</w:t>
            </w:r>
          </w:p>
        </w:tc>
        <w:tc>
          <w:tcPr>
            <w:tcW w:w="1076" w:type="dxa"/>
            <w:tcBorders>
              <w:top w:val="nil"/>
              <w:left w:val="nil"/>
              <w:bottom w:val="single" w:sz="4" w:space="0" w:color="auto"/>
              <w:right w:val="single" w:sz="4" w:space="0" w:color="auto"/>
            </w:tcBorders>
            <w:shd w:val="clear" w:color="auto" w:fill="auto"/>
            <w:noWrap/>
            <w:vAlign w:val="bottom"/>
            <w:hideMark/>
          </w:tcPr>
          <w:p w14:paraId="024C59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76" w:type="dxa"/>
            <w:tcBorders>
              <w:top w:val="nil"/>
              <w:left w:val="nil"/>
              <w:bottom w:val="single" w:sz="4" w:space="0" w:color="auto"/>
              <w:right w:val="single" w:sz="4" w:space="0" w:color="auto"/>
            </w:tcBorders>
            <w:shd w:val="clear" w:color="auto" w:fill="auto"/>
            <w:noWrap/>
            <w:vAlign w:val="bottom"/>
            <w:hideMark/>
          </w:tcPr>
          <w:p w14:paraId="460BA2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4760A22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c>
          <w:tcPr>
            <w:tcW w:w="1076" w:type="dxa"/>
            <w:tcBorders>
              <w:top w:val="nil"/>
              <w:left w:val="nil"/>
              <w:bottom w:val="single" w:sz="4" w:space="0" w:color="auto"/>
              <w:right w:val="single" w:sz="8" w:space="0" w:color="auto"/>
            </w:tcBorders>
            <w:shd w:val="clear" w:color="auto" w:fill="auto"/>
            <w:noWrap/>
            <w:vAlign w:val="bottom"/>
            <w:hideMark/>
          </w:tcPr>
          <w:p w14:paraId="61389C6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r>
      <w:tr w:rsidR="00E93514" w:rsidRPr="00E93514" w14:paraId="36DD246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440261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Kumho P&amp;B Chemicals</w:t>
            </w:r>
          </w:p>
        </w:tc>
        <w:tc>
          <w:tcPr>
            <w:tcW w:w="986" w:type="dxa"/>
            <w:tcBorders>
              <w:top w:val="nil"/>
              <w:left w:val="nil"/>
              <w:bottom w:val="single" w:sz="4" w:space="0" w:color="auto"/>
              <w:right w:val="single" w:sz="4" w:space="0" w:color="auto"/>
            </w:tcBorders>
            <w:shd w:val="clear" w:color="auto" w:fill="auto"/>
            <w:noWrap/>
            <w:vAlign w:val="bottom"/>
            <w:hideMark/>
          </w:tcPr>
          <w:p w14:paraId="7C029F3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55</w:t>
            </w:r>
          </w:p>
        </w:tc>
        <w:tc>
          <w:tcPr>
            <w:tcW w:w="1076" w:type="dxa"/>
            <w:tcBorders>
              <w:top w:val="nil"/>
              <w:left w:val="nil"/>
              <w:bottom w:val="single" w:sz="4" w:space="0" w:color="auto"/>
              <w:right w:val="single" w:sz="4" w:space="0" w:color="auto"/>
            </w:tcBorders>
            <w:shd w:val="clear" w:color="auto" w:fill="auto"/>
            <w:noWrap/>
            <w:vAlign w:val="bottom"/>
            <w:hideMark/>
          </w:tcPr>
          <w:p w14:paraId="0BA1FC4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60583C2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61</w:t>
            </w:r>
          </w:p>
        </w:tc>
        <w:tc>
          <w:tcPr>
            <w:tcW w:w="1076" w:type="dxa"/>
            <w:tcBorders>
              <w:top w:val="nil"/>
              <w:left w:val="nil"/>
              <w:bottom w:val="single" w:sz="4" w:space="0" w:color="auto"/>
              <w:right w:val="single" w:sz="4" w:space="0" w:color="auto"/>
            </w:tcBorders>
            <w:shd w:val="clear" w:color="auto" w:fill="auto"/>
            <w:noWrap/>
            <w:vAlign w:val="bottom"/>
            <w:hideMark/>
          </w:tcPr>
          <w:p w14:paraId="3407C65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72</w:t>
            </w:r>
          </w:p>
        </w:tc>
        <w:tc>
          <w:tcPr>
            <w:tcW w:w="1076" w:type="dxa"/>
            <w:tcBorders>
              <w:top w:val="nil"/>
              <w:left w:val="nil"/>
              <w:bottom w:val="single" w:sz="4" w:space="0" w:color="auto"/>
              <w:right w:val="single" w:sz="8" w:space="0" w:color="auto"/>
            </w:tcBorders>
            <w:shd w:val="clear" w:color="auto" w:fill="auto"/>
            <w:noWrap/>
            <w:vAlign w:val="bottom"/>
            <w:hideMark/>
          </w:tcPr>
          <w:p w14:paraId="2951816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r>
      <w:tr w:rsidR="00E93514" w:rsidRPr="00E93514" w14:paraId="1559A3B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CCB60A8"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Changchun Chemical (Jiangsu) Co., Ltd.</w:t>
            </w:r>
          </w:p>
        </w:tc>
        <w:tc>
          <w:tcPr>
            <w:tcW w:w="986" w:type="dxa"/>
            <w:tcBorders>
              <w:top w:val="nil"/>
              <w:left w:val="nil"/>
              <w:bottom w:val="single" w:sz="4" w:space="0" w:color="auto"/>
              <w:right w:val="single" w:sz="4" w:space="0" w:color="auto"/>
            </w:tcBorders>
            <w:shd w:val="clear" w:color="auto" w:fill="auto"/>
            <w:noWrap/>
            <w:vAlign w:val="bottom"/>
            <w:hideMark/>
          </w:tcPr>
          <w:p w14:paraId="0147FEE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64</w:t>
            </w:r>
          </w:p>
        </w:tc>
        <w:tc>
          <w:tcPr>
            <w:tcW w:w="1076" w:type="dxa"/>
            <w:tcBorders>
              <w:top w:val="nil"/>
              <w:left w:val="nil"/>
              <w:bottom w:val="single" w:sz="4" w:space="0" w:color="auto"/>
              <w:right w:val="single" w:sz="4" w:space="0" w:color="auto"/>
            </w:tcBorders>
            <w:shd w:val="clear" w:color="auto" w:fill="auto"/>
            <w:noWrap/>
            <w:vAlign w:val="bottom"/>
            <w:hideMark/>
          </w:tcPr>
          <w:p w14:paraId="420B812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57</w:t>
            </w:r>
          </w:p>
        </w:tc>
        <w:tc>
          <w:tcPr>
            <w:tcW w:w="1076" w:type="dxa"/>
            <w:tcBorders>
              <w:top w:val="nil"/>
              <w:left w:val="nil"/>
              <w:bottom w:val="single" w:sz="4" w:space="0" w:color="auto"/>
              <w:right w:val="single" w:sz="4" w:space="0" w:color="auto"/>
            </w:tcBorders>
            <w:shd w:val="clear" w:color="auto" w:fill="auto"/>
            <w:noWrap/>
            <w:vAlign w:val="bottom"/>
            <w:hideMark/>
          </w:tcPr>
          <w:p w14:paraId="4E673BD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76" w:type="dxa"/>
            <w:tcBorders>
              <w:top w:val="nil"/>
              <w:left w:val="nil"/>
              <w:bottom w:val="single" w:sz="4" w:space="0" w:color="auto"/>
              <w:right w:val="single" w:sz="4" w:space="0" w:color="auto"/>
            </w:tcBorders>
            <w:shd w:val="clear" w:color="auto" w:fill="auto"/>
            <w:noWrap/>
            <w:vAlign w:val="bottom"/>
            <w:hideMark/>
          </w:tcPr>
          <w:p w14:paraId="6970928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59</w:t>
            </w:r>
          </w:p>
        </w:tc>
        <w:tc>
          <w:tcPr>
            <w:tcW w:w="1076" w:type="dxa"/>
            <w:tcBorders>
              <w:top w:val="nil"/>
              <w:left w:val="nil"/>
              <w:bottom w:val="single" w:sz="4" w:space="0" w:color="auto"/>
              <w:right w:val="single" w:sz="8" w:space="0" w:color="auto"/>
            </w:tcBorders>
            <w:shd w:val="clear" w:color="auto" w:fill="auto"/>
            <w:noWrap/>
            <w:vAlign w:val="bottom"/>
            <w:hideMark/>
          </w:tcPr>
          <w:p w14:paraId="1EB15D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r>
      <w:tr w:rsidR="00E93514" w:rsidRPr="00E93514" w14:paraId="67BB2690"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AE9A4A1"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Spolchemie</w:t>
            </w:r>
            <w:proofErr w:type="spellEnd"/>
            <w:r w:rsidRPr="00E93514">
              <w:rPr>
                <w:rFonts w:ascii="Calibri" w:eastAsia="Times New Roman" w:hAnsi="Calibri" w:cs="Calibri"/>
                <w:color w:val="000000"/>
                <w:lang w:val="en-US" w:eastAsia="en-IN"/>
              </w:rPr>
              <w:t xml:space="preserve"> A.S. </w:t>
            </w:r>
          </w:p>
        </w:tc>
        <w:tc>
          <w:tcPr>
            <w:tcW w:w="986" w:type="dxa"/>
            <w:tcBorders>
              <w:top w:val="nil"/>
              <w:left w:val="nil"/>
              <w:bottom w:val="single" w:sz="4" w:space="0" w:color="auto"/>
              <w:right w:val="single" w:sz="4" w:space="0" w:color="auto"/>
            </w:tcBorders>
            <w:shd w:val="clear" w:color="auto" w:fill="auto"/>
            <w:noWrap/>
            <w:vAlign w:val="bottom"/>
            <w:hideMark/>
          </w:tcPr>
          <w:p w14:paraId="605D7A7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7D30407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3F25B3C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c>
          <w:tcPr>
            <w:tcW w:w="1076" w:type="dxa"/>
            <w:tcBorders>
              <w:top w:val="nil"/>
              <w:left w:val="nil"/>
              <w:bottom w:val="single" w:sz="4" w:space="0" w:color="auto"/>
              <w:right w:val="single" w:sz="4" w:space="0" w:color="auto"/>
            </w:tcBorders>
            <w:shd w:val="clear" w:color="auto" w:fill="auto"/>
            <w:noWrap/>
            <w:vAlign w:val="bottom"/>
            <w:hideMark/>
          </w:tcPr>
          <w:p w14:paraId="246F9D8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48</w:t>
            </w:r>
          </w:p>
        </w:tc>
        <w:tc>
          <w:tcPr>
            <w:tcW w:w="1076" w:type="dxa"/>
            <w:tcBorders>
              <w:top w:val="nil"/>
              <w:left w:val="nil"/>
              <w:bottom w:val="single" w:sz="4" w:space="0" w:color="auto"/>
              <w:right w:val="single" w:sz="8" w:space="0" w:color="auto"/>
            </w:tcBorders>
            <w:shd w:val="clear" w:color="auto" w:fill="auto"/>
            <w:noWrap/>
            <w:vAlign w:val="bottom"/>
            <w:hideMark/>
          </w:tcPr>
          <w:p w14:paraId="68FA5C7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r>
      <w:tr w:rsidR="00E93514" w:rsidRPr="00E93514" w14:paraId="76286B5C"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1C34585"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Alchemie</w:t>
            </w:r>
            <w:proofErr w:type="spellEnd"/>
            <w:r w:rsidRPr="00E93514">
              <w:rPr>
                <w:rFonts w:ascii="Calibri" w:eastAsia="Times New Roman" w:hAnsi="Calibri" w:cs="Calibri"/>
                <w:color w:val="000000"/>
                <w:lang w:val="en-US" w:eastAsia="en-IN"/>
              </w:rPr>
              <w:t xml:space="preserve"> Ltd.</w:t>
            </w:r>
          </w:p>
        </w:tc>
        <w:tc>
          <w:tcPr>
            <w:tcW w:w="986" w:type="dxa"/>
            <w:tcBorders>
              <w:top w:val="nil"/>
              <w:left w:val="nil"/>
              <w:bottom w:val="single" w:sz="4" w:space="0" w:color="auto"/>
              <w:right w:val="single" w:sz="4" w:space="0" w:color="auto"/>
            </w:tcBorders>
            <w:shd w:val="clear" w:color="auto" w:fill="auto"/>
            <w:noWrap/>
            <w:vAlign w:val="bottom"/>
            <w:hideMark/>
          </w:tcPr>
          <w:p w14:paraId="0B4EC5A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4" w:space="0" w:color="auto"/>
            </w:tcBorders>
            <w:shd w:val="clear" w:color="auto" w:fill="auto"/>
            <w:noWrap/>
            <w:vAlign w:val="bottom"/>
            <w:hideMark/>
          </w:tcPr>
          <w:p w14:paraId="680246D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w:t>
            </w:r>
          </w:p>
        </w:tc>
        <w:tc>
          <w:tcPr>
            <w:tcW w:w="1076" w:type="dxa"/>
            <w:tcBorders>
              <w:top w:val="nil"/>
              <w:left w:val="nil"/>
              <w:bottom w:val="single" w:sz="4" w:space="0" w:color="auto"/>
              <w:right w:val="single" w:sz="4" w:space="0" w:color="auto"/>
            </w:tcBorders>
            <w:shd w:val="clear" w:color="auto" w:fill="auto"/>
            <w:noWrap/>
            <w:vAlign w:val="bottom"/>
            <w:hideMark/>
          </w:tcPr>
          <w:p w14:paraId="3A6409B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47</w:t>
            </w:r>
          </w:p>
        </w:tc>
        <w:tc>
          <w:tcPr>
            <w:tcW w:w="1076" w:type="dxa"/>
            <w:tcBorders>
              <w:top w:val="nil"/>
              <w:left w:val="nil"/>
              <w:bottom w:val="single" w:sz="4" w:space="0" w:color="auto"/>
              <w:right w:val="single" w:sz="4" w:space="0" w:color="auto"/>
            </w:tcBorders>
            <w:shd w:val="clear" w:color="auto" w:fill="auto"/>
            <w:noWrap/>
            <w:vAlign w:val="bottom"/>
            <w:hideMark/>
          </w:tcPr>
          <w:p w14:paraId="2AD544A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49</w:t>
            </w:r>
          </w:p>
        </w:tc>
        <w:tc>
          <w:tcPr>
            <w:tcW w:w="1076" w:type="dxa"/>
            <w:tcBorders>
              <w:top w:val="nil"/>
              <w:left w:val="nil"/>
              <w:bottom w:val="single" w:sz="4" w:space="0" w:color="auto"/>
              <w:right w:val="single" w:sz="8" w:space="0" w:color="auto"/>
            </w:tcBorders>
            <w:shd w:val="clear" w:color="auto" w:fill="auto"/>
            <w:noWrap/>
            <w:vAlign w:val="bottom"/>
            <w:hideMark/>
          </w:tcPr>
          <w:p w14:paraId="52B7F46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54</w:t>
            </w:r>
          </w:p>
        </w:tc>
      </w:tr>
      <w:tr w:rsidR="00E93514" w:rsidRPr="00E93514" w14:paraId="50E21A4F"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7AB94F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Anhui </w:t>
            </w:r>
            <w:proofErr w:type="spellStart"/>
            <w:r w:rsidRPr="00E93514">
              <w:rPr>
                <w:rFonts w:ascii="Calibri" w:eastAsia="Times New Roman" w:hAnsi="Calibri" w:cs="Calibri"/>
                <w:color w:val="000000"/>
                <w:lang w:val="en-US" w:eastAsia="en-IN"/>
              </w:rPr>
              <w:t>Shanfu</w:t>
            </w:r>
            <w:proofErr w:type="spellEnd"/>
            <w:r w:rsidRPr="00E93514">
              <w:rPr>
                <w:rFonts w:ascii="Calibri" w:eastAsia="Times New Roman" w:hAnsi="Calibri" w:cs="Calibri"/>
                <w:color w:val="000000"/>
                <w:lang w:val="en-US" w:eastAsia="en-IN"/>
              </w:rPr>
              <w:t xml:space="preserve"> New Material Technology Co., Ltd.</w:t>
            </w:r>
          </w:p>
        </w:tc>
        <w:tc>
          <w:tcPr>
            <w:tcW w:w="986" w:type="dxa"/>
            <w:tcBorders>
              <w:top w:val="nil"/>
              <w:left w:val="nil"/>
              <w:bottom w:val="single" w:sz="4" w:space="0" w:color="auto"/>
              <w:right w:val="single" w:sz="4" w:space="0" w:color="auto"/>
            </w:tcBorders>
            <w:shd w:val="clear" w:color="auto" w:fill="auto"/>
            <w:noWrap/>
            <w:vAlign w:val="bottom"/>
            <w:hideMark/>
          </w:tcPr>
          <w:p w14:paraId="5C7FB5C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c>
          <w:tcPr>
            <w:tcW w:w="1076" w:type="dxa"/>
            <w:tcBorders>
              <w:top w:val="nil"/>
              <w:left w:val="nil"/>
              <w:bottom w:val="single" w:sz="4" w:space="0" w:color="auto"/>
              <w:right w:val="single" w:sz="4" w:space="0" w:color="auto"/>
            </w:tcBorders>
            <w:shd w:val="clear" w:color="auto" w:fill="auto"/>
            <w:noWrap/>
            <w:vAlign w:val="bottom"/>
            <w:hideMark/>
          </w:tcPr>
          <w:p w14:paraId="2A6C930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48</w:t>
            </w:r>
          </w:p>
        </w:tc>
        <w:tc>
          <w:tcPr>
            <w:tcW w:w="1076" w:type="dxa"/>
            <w:tcBorders>
              <w:top w:val="nil"/>
              <w:left w:val="nil"/>
              <w:bottom w:val="single" w:sz="4" w:space="0" w:color="auto"/>
              <w:right w:val="single" w:sz="4" w:space="0" w:color="auto"/>
            </w:tcBorders>
            <w:shd w:val="clear" w:color="auto" w:fill="auto"/>
            <w:noWrap/>
            <w:vAlign w:val="bottom"/>
            <w:hideMark/>
          </w:tcPr>
          <w:p w14:paraId="2250DB7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50</w:t>
            </w:r>
          </w:p>
        </w:tc>
        <w:tc>
          <w:tcPr>
            <w:tcW w:w="1076" w:type="dxa"/>
            <w:tcBorders>
              <w:top w:val="nil"/>
              <w:left w:val="nil"/>
              <w:bottom w:val="single" w:sz="4" w:space="0" w:color="auto"/>
              <w:right w:val="single" w:sz="4" w:space="0" w:color="auto"/>
            </w:tcBorders>
            <w:shd w:val="clear" w:color="auto" w:fill="auto"/>
            <w:noWrap/>
            <w:vAlign w:val="bottom"/>
            <w:hideMark/>
          </w:tcPr>
          <w:p w14:paraId="13013ED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49</w:t>
            </w:r>
          </w:p>
        </w:tc>
        <w:tc>
          <w:tcPr>
            <w:tcW w:w="1076" w:type="dxa"/>
            <w:tcBorders>
              <w:top w:val="nil"/>
              <w:left w:val="nil"/>
              <w:bottom w:val="single" w:sz="4" w:space="0" w:color="auto"/>
              <w:right w:val="single" w:sz="8" w:space="0" w:color="auto"/>
            </w:tcBorders>
            <w:shd w:val="clear" w:color="auto" w:fill="auto"/>
            <w:noWrap/>
            <w:vAlign w:val="bottom"/>
            <w:hideMark/>
          </w:tcPr>
          <w:p w14:paraId="31D4EF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55</w:t>
            </w:r>
          </w:p>
        </w:tc>
      </w:tr>
      <w:tr w:rsidR="00E93514" w:rsidRPr="00E93514" w14:paraId="5F0BE4E6"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D1828D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Dalian </w:t>
            </w:r>
            <w:proofErr w:type="spellStart"/>
            <w:r w:rsidRPr="00E93514">
              <w:rPr>
                <w:rFonts w:ascii="Calibri" w:eastAsia="Times New Roman" w:hAnsi="Calibri" w:cs="Calibri"/>
                <w:color w:val="000000"/>
                <w:lang w:val="en-US" w:eastAsia="en-IN"/>
              </w:rPr>
              <w:t>Qihua</w:t>
            </w:r>
            <w:proofErr w:type="spellEnd"/>
            <w:r w:rsidRPr="00E93514">
              <w:rPr>
                <w:rFonts w:ascii="Calibri" w:eastAsia="Times New Roman" w:hAnsi="Calibri" w:cs="Calibri"/>
                <w:color w:val="000000"/>
                <w:lang w:val="en-US" w:eastAsia="en-IN"/>
              </w:rPr>
              <w:t xml:space="preserve"> New Material Co. Ltd.</w:t>
            </w:r>
          </w:p>
        </w:tc>
        <w:tc>
          <w:tcPr>
            <w:tcW w:w="986" w:type="dxa"/>
            <w:tcBorders>
              <w:top w:val="nil"/>
              <w:left w:val="nil"/>
              <w:bottom w:val="single" w:sz="4" w:space="0" w:color="auto"/>
              <w:right w:val="single" w:sz="4" w:space="0" w:color="auto"/>
            </w:tcBorders>
            <w:shd w:val="clear" w:color="auto" w:fill="auto"/>
            <w:noWrap/>
            <w:vAlign w:val="bottom"/>
            <w:hideMark/>
          </w:tcPr>
          <w:p w14:paraId="72E34EF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41</w:t>
            </w:r>
          </w:p>
        </w:tc>
        <w:tc>
          <w:tcPr>
            <w:tcW w:w="1076" w:type="dxa"/>
            <w:tcBorders>
              <w:top w:val="nil"/>
              <w:left w:val="nil"/>
              <w:bottom w:val="single" w:sz="4" w:space="0" w:color="auto"/>
              <w:right w:val="single" w:sz="4" w:space="0" w:color="auto"/>
            </w:tcBorders>
            <w:shd w:val="clear" w:color="auto" w:fill="auto"/>
            <w:noWrap/>
            <w:vAlign w:val="bottom"/>
            <w:hideMark/>
          </w:tcPr>
          <w:p w14:paraId="15584C0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41</w:t>
            </w:r>
          </w:p>
        </w:tc>
        <w:tc>
          <w:tcPr>
            <w:tcW w:w="1076" w:type="dxa"/>
            <w:tcBorders>
              <w:top w:val="nil"/>
              <w:left w:val="nil"/>
              <w:bottom w:val="single" w:sz="4" w:space="0" w:color="auto"/>
              <w:right w:val="single" w:sz="4" w:space="0" w:color="auto"/>
            </w:tcBorders>
            <w:shd w:val="clear" w:color="auto" w:fill="auto"/>
            <w:noWrap/>
            <w:vAlign w:val="bottom"/>
            <w:hideMark/>
          </w:tcPr>
          <w:p w14:paraId="776A096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40</w:t>
            </w:r>
          </w:p>
        </w:tc>
        <w:tc>
          <w:tcPr>
            <w:tcW w:w="1076" w:type="dxa"/>
            <w:tcBorders>
              <w:top w:val="nil"/>
              <w:left w:val="nil"/>
              <w:bottom w:val="single" w:sz="4" w:space="0" w:color="auto"/>
              <w:right w:val="single" w:sz="4" w:space="0" w:color="auto"/>
            </w:tcBorders>
            <w:shd w:val="clear" w:color="auto" w:fill="auto"/>
            <w:noWrap/>
            <w:vAlign w:val="bottom"/>
            <w:hideMark/>
          </w:tcPr>
          <w:p w14:paraId="39F7923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39</w:t>
            </w:r>
          </w:p>
        </w:tc>
        <w:tc>
          <w:tcPr>
            <w:tcW w:w="1076" w:type="dxa"/>
            <w:tcBorders>
              <w:top w:val="nil"/>
              <w:left w:val="nil"/>
              <w:bottom w:val="single" w:sz="4" w:space="0" w:color="auto"/>
              <w:right w:val="single" w:sz="8" w:space="0" w:color="auto"/>
            </w:tcBorders>
            <w:shd w:val="clear" w:color="auto" w:fill="auto"/>
            <w:noWrap/>
            <w:vAlign w:val="bottom"/>
            <w:hideMark/>
          </w:tcPr>
          <w:p w14:paraId="69B1A4C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r>
      <w:tr w:rsidR="00E93514" w:rsidRPr="00E93514" w14:paraId="65502FF8"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6592DA2"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Atul Limited</w:t>
            </w:r>
          </w:p>
        </w:tc>
        <w:tc>
          <w:tcPr>
            <w:tcW w:w="986" w:type="dxa"/>
            <w:tcBorders>
              <w:top w:val="nil"/>
              <w:left w:val="nil"/>
              <w:bottom w:val="single" w:sz="4" w:space="0" w:color="auto"/>
              <w:right w:val="single" w:sz="4" w:space="0" w:color="auto"/>
            </w:tcBorders>
            <w:shd w:val="clear" w:color="auto" w:fill="auto"/>
            <w:noWrap/>
            <w:vAlign w:val="bottom"/>
            <w:hideMark/>
          </w:tcPr>
          <w:p w14:paraId="0638972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19</w:t>
            </w:r>
          </w:p>
        </w:tc>
        <w:tc>
          <w:tcPr>
            <w:tcW w:w="1076" w:type="dxa"/>
            <w:tcBorders>
              <w:top w:val="nil"/>
              <w:left w:val="nil"/>
              <w:bottom w:val="single" w:sz="4" w:space="0" w:color="auto"/>
              <w:right w:val="single" w:sz="4" w:space="0" w:color="auto"/>
            </w:tcBorders>
            <w:shd w:val="clear" w:color="auto" w:fill="auto"/>
            <w:noWrap/>
            <w:vAlign w:val="bottom"/>
            <w:hideMark/>
          </w:tcPr>
          <w:p w14:paraId="440AFA2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w:t>
            </w:r>
          </w:p>
        </w:tc>
        <w:tc>
          <w:tcPr>
            <w:tcW w:w="1076" w:type="dxa"/>
            <w:tcBorders>
              <w:top w:val="nil"/>
              <w:left w:val="nil"/>
              <w:bottom w:val="single" w:sz="4" w:space="0" w:color="auto"/>
              <w:right w:val="single" w:sz="4" w:space="0" w:color="auto"/>
            </w:tcBorders>
            <w:shd w:val="clear" w:color="auto" w:fill="auto"/>
            <w:noWrap/>
            <w:vAlign w:val="bottom"/>
            <w:hideMark/>
          </w:tcPr>
          <w:p w14:paraId="742B54E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32</w:t>
            </w:r>
          </w:p>
        </w:tc>
        <w:tc>
          <w:tcPr>
            <w:tcW w:w="1076" w:type="dxa"/>
            <w:tcBorders>
              <w:top w:val="nil"/>
              <w:left w:val="nil"/>
              <w:bottom w:val="single" w:sz="4" w:space="0" w:color="auto"/>
              <w:right w:val="single" w:sz="4" w:space="0" w:color="auto"/>
            </w:tcBorders>
            <w:shd w:val="clear" w:color="auto" w:fill="auto"/>
            <w:noWrap/>
            <w:vAlign w:val="bottom"/>
            <w:hideMark/>
          </w:tcPr>
          <w:p w14:paraId="3D6403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44</w:t>
            </w:r>
          </w:p>
        </w:tc>
        <w:tc>
          <w:tcPr>
            <w:tcW w:w="1076" w:type="dxa"/>
            <w:tcBorders>
              <w:top w:val="nil"/>
              <w:left w:val="nil"/>
              <w:bottom w:val="single" w:sz="4" w:space="0" w:color="auto"/>
              <w:right w:val="single" w:sz="8" w:space="0" w:color="auto"/>
            </w:tcBorders>
            <w:shd w:val="clear" w:color="auto" w:fill="auto"/>
            <w:noWrap/>
            <w:vAlign w:val="bottom"/>
            <w:hideMark/>
          </w:tcPr>
          <w:p w14:paraId="40F07F4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45</w:t>
            </w:r>
          </w:p>
        </w:tc>
      </w:tr>
      <w:tr w:rsidR="00E93514" w:rsidRPr="00E93514" w14:paraId="67306A89"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04D211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Japan Epoxy Resins</w:t>
            </w:r>
          </w:p>
        </w:tc>
        <w:tc>
          <w:tcPr>
            <w:tcW w:w="986" w:type="dxa"/>
            <w:tcBorders>
              <w:top w:val="nil"/>
              <w:left w:val="nil"/>
              <w:bottom w:val="single" w:sz="4" w:space="0" w:color="auto"/>
              <w:right w:val="single" w:sz="4" w:space="0" w:color="auto"/>
            </w:tcBorders>
            <w:shd w:val="clear" w:color="auto" w:fill="auto"/>
            <w:noWrap/>
            <w:vAlign w:val="bottom"/>
            <w:hideMark/>
          </w:tcPr>
          <w:p w14:paraId="39FC8EE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4" w:space="0" w:color="auto"/>
            </w:tcBorders>
            <w:shd w:val="clear" w:color="auto" w:fill="auto"/>
            <w:noWrap/>
            <w:vAlign w:val="bottom"/>
            <w:hideMark/>
          </w:tcPr>
          <w:p w14:paraId="290342A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28</w:t>
            </w:r>
          </w:p>
        </w:tc>
        <w:tc>
          <w:tcPr>
            <w:tcW w:w="1076" w:type="dxa"/>
            <w:tcBorders>
              <w:top w:val="nil"/>
              <w:left w:val="nil"/>
              <w:bottom w:val="single" w:sz="4" w:space="0" w:color="auto"/>
              <w:right w:val="single" w:sz="4" w:space="0" w:color="auto"/>
            </w:tcBorders>
            <w:shd w:val="clear" w:color="auto" w:fill="auto"/>
            <w:noWrap/>
            <w:vAlign w:val="bottom"/>
            <w:hideMark/>
          </w:tcPr>
          <w:p w14:paraId="7D2101D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w:t>
            </w:r>
          </w:p>
        </w:tc>
        <w:tc>
          <w:tcPr>
            <w:tcW w:w="1076" w:type="dxa"/>
            <w:tcBorders>
              <w:top w:val="nil"/>
              <w:left w:val="nil"/>
              <w:bottom w:val="single" w:sz="4" w:space="0" w:color="auto"/>
              <w:right w:val="single" w:sz="4" w:space="0" w:color="auto"/>
            </w:tcBorders>
            <w:shd w:val="clear" w:color="auto" w:fill="auto"/>
            <w:noWrap/>
            <w:vAlign w:val="bottom"/>
            <w:hideMark/>
          </w:tcPr>
          <w:p w14:paraId="76509B0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8" w:space="0" w:color="auto"/>
            </w:tcBorders>
            <w:shd w:val="clear" w:color="auto" w:fill="auto"/>
            <w:noWrap/>
            <w:vAlign w:val="bottom"/>
            <w:hideMark/>
          </w:tcPr>
          <w:p w14:paraId="0D573F9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34</w:t>
            </w:r>
          </w:p>
        </w:tc>
      </w:tr>
      <w:tr w:rsidR="00E93514" w:rsidRPr="00E93514" w14:paraId="51706B1A"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4773F75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LEUNA-</w:t>
            </w:r>
            <w:proofErr w:type="spellStart"/>
            <w:r w:rsidRPr="00E93514">
              <w:rPr>
                <w:rFonts w:ascii="Calibri" w:eastAsia="Times New Roman" w:hAnsi="Calibri" w:cs="Calibri"/>
                <w:color w:val="000000"/>
                <w:lang w:val="en-US" w:eastAsia="en-IN"/>
              </w:rPr>
              <w:t>Harze</w:t>
            </w:r>
            <w:proofErr w:type="spellEnd"/>
            <w:r w:rsidRPr="00E93514">
              <w:rPr>
                <w:rFonts w:ascii="Calibri" w:eastAsia="Times New Roman" w:hAnsi="Calibri" w:cs="Calibri"/>
                <w:color w:val="000000"/>
                <w:lang w:val="en-US" w:eastAsia="en-IN"/>
              </w:rPr>
              <w:t xml:space="preserve"> GmbH</w:t>
            </w:r>
          </w:p>
        </w:tc>
        <w:tc>
          <w:tcPr>
            <w:tcW w:w="986" w:type="dxa"/>
            <w:tcBorders>
              <w:top w:val="nil"/>
              <w:left w:val="nil"/>
              <w:bottom w:val="single" w:sz="4" w:space="0" w:color="auto"/>
              <w:right w:val="single" w:sz="4" w:space="0" w:color="auto"/>
            </w:tcBorders>
            <w:shd w:val="clear" w:color="auto" w:fill="auto"/>
            <w:noWrap/>
            <w:vAlign w:val="bottom"/>
            <w:hideMark/>
          </w:tcPr>
          <w:p w14:paraId="46E3A75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30</w:t>
            </w:r>
          </w:p>
        </w:tc>
        <w:tc>
          <w:tcPr>
            <w:tcW w:w="1076" w:type="dxa"/>
            <w:tcBorders>
              <w:top w:val="nil"/>
              <w:left w:val="nil"/>
              <w:bottom w:val="single" w:sz="4" w:space="0" w:color="auto"/>
              <w:right w:val="single" w:sz="4" w:space="0" w:color="auto"/>
            </w:tcBorders>
            <w:shd w:val="clear" w:color="auto" w:fill="auto"/>
            <w:noWrap/>
            <w:vAlign w:val="bottom"/>
            <w:hideMark/>
          </w:tcPr>
          <w:p w14:paraId="2697379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24</w:t>
            </w:r>
          </w:p>
        </w:tc>
        <w:tc>
          <w:tcPr>
            <w:tcW w:w="1076" w:type="dxa"/>
            <w:tcBorders>
              <w:top w:val="nil"/>
              <w:left w:val="nil"/>
              <w:bottom w:val="single" w:sz="4" w:space="0" w:color="auto"/>
              <w:right w:val="single" w:sz="4" w:space="0" w:color="auto"/>
            </w:tcBorders>
            <w:shd w:val="clear" w:color="auto" w:fill="auto"/>
            <w:noWrap/>
            <w:vAlign w:val="bottom"/>
            <w:hideMark/>
          </w:tcPr>
          <w:p w14:paraId="123CF2F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w:t>
            </w:r>
          </w:p>
        </w:tc>
        <w:tc>
          <w:tcPr>
            <w:tcW w:w="1076" w:type="dxa"/>
            <w:tcBorders>
              <w:top w:val="nil"/>
              <w:left w:val="nil"/>
              <w:bottom w:val="single" w:sz="4" w:space="0" w:color="auto"/>
              <w:right w:val="single" w:sz="4" w:space="0" w:color="auto"/>
            </w:tcBorders>
            <w:shd w:val="clear" w:color="auto" w:fill="auto"/>
            <w:noWrap/>
            <w:vAlign w:val="bottom"/>
            <w:hideMark/>
          </w:tcPr>
          <w:p w14:paraId="4742271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28</w:t>
            </w:r>
          </w:p>
        </w:tc>
        <w:tc>
          <w:tcPr>
            <w:tcW w:w="1076" w:type="dxa"/>
            <w:tcBorders>
              <w:top w:val="nil"/>
              <w:left w:val="nil"/>
              <w:bottom w:val="single" w:sz="4" w:space="0" w:color="auto"/>
              <w:right w:val="single" w:sz="8" w:space="0" w:color="auto"/>
            </w:tcBorders>
            <w:shd w:val="clear" w:color="auto" w:fill="auto"/>
            <w:noWrap/>
            <w:vAlign w:val="bottom"/>
            <w:hideMark/>
          </w:tcPr>
          <w:p w14:paraId="4FE2F8D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31</w:t>
            </w:r>
          </w:p>
        </w:tc>
      </w:tr>
      <w:tr w:rsidR="00E93514" w:rsidRPr="00E93514" w14:paraId="6234D91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0C9A3FA"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Izel</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Kimya</w:t>
            </w:r>
            <w:proofErr w:type="spellEnd"/>
          </w:p>
        </w:tc>
        <w:tc>
          <w:tcPr>
            <w:tcW w:w="986" w:type="dxa"/>
            <w:tcBorders>
              <w:top w:val="nil"/>
              <w:left w:val="nil"/>
              <w:bottom w:val="single" w:sz="4" w:space="0" w:color="auto"/>
              <w:right w:val="single" w:sz="4" w:space="0" w:color="auto"/>
            </w:tcBorders>
            <w:shd w:val="clear" w:color="auto" w:fill="auto"/>
            <w:noWrap/>
            <w:vAlign w:val="bottom"/>
            <w:hideMark/>
          </w:tcPr>
          <w:p w14:paraId="32A49E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31</w:t>
            </w:r>
          </w:p>
        </w:tc>
        <w:tc>
          <w:tcPr>
            <w:tcW w:w="1076" w:type="dxa"/>
            <w:tcBorders>
              <w:top w:val="nil"/>
              <w:left w:val="nil"/>
              <w:bottom w:val="single" w:sz="4" w:space="0" w:color="auto"/>
              <w:right w:val="single" w:sz="4" w:space="0" w:color="auto"/>
            </w:tcBorders>
            <w:shd w:val="clear" w:color="auto" w:fill="auto"/>
            <w:noWrap/>
            <w:vAlign w:val="bottom"/>
            <w:hideMark/>
          </w:tcPr>
          <w:p w14:paraId="705C28E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34</w:t>
            </w:r>
          </w:p>
        </w:tc>
        <w:tc>
          <w:tcPr>
            <w:tcW w:w="1076" w:type="dxa"/>
            <w:tcBorders>
              <w:top w:val="nil"/>
              <w:left w:val="nil"/>
              <w:bottom w:val="single" w:sz="4" w:space="0" w:color="auto"/>
              <w:right w:val="single" w:sz="4" w:space="0" w:color="auto"/>
            </w:tcBorders>
            <w:shd w:val="clear" w:color="auto" w:fill="auto"/>
            <w:noWrap/>
            <w:vAlign w:val="bottom"/>
            <w:hideMark/>
          </w:tcPr>
          <w:p w14:paraId="1A992A7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35</w:t>
            </w:r>
          </w:p>
        </w:tc>
        <w:tc>
          <w:tcPr>
            <w:tcW w:w="1076" w:type="dxa"/>
            <w:tcBorders>
              <w:top w:val="nil"/>
              <w:left w:val="nil"/>
              <w:bottom w:val="single" w:sz="4" w:space="0" w:color="auto"/>
              <w:right w:val="single" w:sz="4" w:space="0" w:color="auto"/>
            </w:tcBorders>
            <w:shd w:val="clear" w:color="auto" w:fill="auto"/>
            <w:noWrap/>
            <w:vAlign w:val="bottom"/>
            <w:hideMark/>
          </w:tcPr>
          <w:p w14:paraId="00FDD75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36</w:t>
            </w:r>
          </w:p>
        </w:tc>
        <w:tc>
          <w:tcPr>
            <w:tcW w:w="1076" w:type="dxa"/>
            <w:tcBorders>
              <w:top w:val="nil"/>
              <w:left w:val="nil"/>
              <w:bottom w:val="single" w:sz="4" w:space="0" w:color="auto"/>
              <w:right w:val="single" w:sz="8" w:space="0" w:color="auto"/>
            </w:tcBorders>
            <w:shd w:val="clear" w:color="auto" w:fill="auto"/>
            <w:noWrap/>
            <w:vAlign w:val="bottom"/>
            <w:hideMark/>
          </w:tcPr>
          <w:p w14:paraId="253AF77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38</w:t>
            </w:r>
          </w:p>
        </w:tc>
      </w:tr>
      <w:tr w:rsidR="00E93514" w:rsidRPr="00E93514" w14:paraId="3175952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207A120E"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Ciech</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Sarzyna</w:t>
            </w:r>
            <w:proofErr w:type="spellEnd"/>
          </w:p>
        </w:tc>
        <w:tc>
          <w:tcPr>
            <w:tcW w:w="986" w:type="dxa"/>
            <w:tcBorders>
              <w:top w:val="nil"/>
              <w:left w:val="nil"/>
              <w:bottom w:val="single" w:sz="4" w:space="0" w:color="auto"/>
              <w:right w:val="single" w:sz="4" w:space="0" w:color="auto"/>
            </w:tcBorders>
            <w:shd w:val="clear" w:color="auto" w:fill="auto"/>
            <w:noWrap/>
            <w:vAlign w:val="bottom"/>
            <w:hideMark/>
          </w:tcPr>
          <w:p w14:paraId="06135D1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20</w:t>
            </w:r>
          </w:p>
        </w:tc>
        <w:tc>
          <w:tcPr>
            <w:tcW w:w="1076" w:type="dxa"/>
            <w:tcBorders>
              <w:top w:val="nil"/>
              <w:left w:val="nil"/>
              <w:bottom w:val="single" w:sz="4" w:space="0" w:color="auto"/>
              <w:right w:val="single" w:sz="4" w:space="0" w:color="auto"/>
            </w:tcBorders>
            <w:shd w:val="clear" w:color="auto" w:fill="auto"/>
            <w:noWrap/>
            <w:vAlign w:val="bottom"/>
            <w:hideMark/>
          </w:tcPr>
          <w:p w14:paraId="2FE6B8B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20</w:t>
            </w:r>
          </w:p>
        </w:tc>
        <w:tc>
          <w:tcPr>
            <w:tcW w:w="1076" w:type="dxa"/>
            <w:tcBorders>
              <w:top w:val="nil"/>
              <w:left w:val="nil"/>
              <w:bottom w:val="single" w:sz="4" w:space="0" w:color="auto"/>
              <w:right w:val="single" w:sz="4" w:space="0" w:color="auto"/>
            </w:tcBorders>
            <w:shd w:val="clear" w:color="auto" w:fill="auto"/>
            <w:noWrap/>
            <w:vAlign w:val="bottom"/>
            <w:hideMark/>
          </w:tcPr>
          <w:p w14:paraId="4149D06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23</w:t>
            </w:r>
          </w:p>
        </w:tc>
        <w:tc>
          <w:tcPr>
            <w:tcW w:w="1076" w:type="dxa"/>
            <w:tcBorders>
              <w:top w:val="nil"/>
              <w:left w:val="nil"/>
              <w:bottom w:val="single" w:sz="4" w:space="0" w:color="auto"/>
              <w:right w:val="single" w:sz="4" w:space="0" w:color="auto"/>
            </w:tcBorders>
            <w:shd w:val="clear" w:color="auto" w:fill="auto"/>
            <w:noWrap/>
            <w:vAlign w:val="bottom"/>
            <w:hideMark/>
          </w:tcPr>
          <w:p w14:paraId="47CDAE0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24</w:t>
            </w:r>
          </w:p>
        </w:tc>
        <w:tc>
          <w:tcPr>
            <w:tcW w:w="1076" w:type="dxa"/>
            <w:tcBorders>
              <w:top w:val="nil"/>
              <w:left w:val="nil"/>
              <w:bottom w:val="single" w:sz="4" w:space="0" w:color="auto"/>
              <w:right w:val="single" w:sz="8" w:space="0" w:color="auto"/>
            </w:tcBorders>
            <w:shd w:val="clear" w:color="auto" w:fill="auto"/>
            <w:noWrap/>
            <w:vAlign w:val="bottom"/>
            <w:hideMark/>
          </w:tcPr>
          <w:p w14:paraId="389B1B5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26</w:t>
            </w:r>
          </w:p>
        </w:tc>
      </w:tr>
      <w:tr w:rsidR="00E93514" w:rsidRPr="00E93514" w14:paraId="25DE0012"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6E8C9C0"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SIR </w:t>
            </w:r>
            <w:proofErr w:type="spellStart"/>
            <w:r w:rsidRPr="00E93514">
              <w:rPr>
                <w:rFonts w:ascii="Calibri" w:eastAsia="Times New Roman" w:hAnsi="Calibri" w:cs="Calibri"/>
                <w:color w:val="000000"/>
                <w:lang w:val="en-US" w:eastAsia="en-IN"/>
              </w:rPr>
              <w:t>Industriale</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SpA</w:t>
            </w:r>
            <w:proofErr w:type="spellEnd"/>
          </w:p>
        </w:tc>
        <w:tc>
          <w:tcPr>
            <w:tcW w:w="986" w:type="dxa"/>
            <w:tcBorders>
              <w:top w:val="nil"/>
              <w:left w:val="nil"/>
              <w:bottom w:val="single" w:sz="4" w:space="0" w:color="auto"/>
              <w:right w:val="single" w:sz="4" w:space="0" w:color="auto"/>
            </w:tcBorders>
            <w:shd w:val="clear" w:color="auto" w:fill="auto"/>
            <w:noWrap/>
            <w:vAlign w:val="bottom"/>
            <w:hideMark/>
          </w:tcPr>
          <w:p w14:paraId="2B907B8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w:t>
            </w:r>
          </w:p>
        </w:tc>
        <w:tc>
          <w:tcPr>
            <w:tcW w:w="1076" w:type="dxa"/>
            <w:tcBorders>
              <w:top w:val="nil"/>
              <w:left w:val="nil"/>
              <w:bottom w:val="single" w:sz="4" w:space="0" w:color="auto"/>
              <w:right w:val="single" w:sz="4" w:space="0" w:color="auto"/>
            </w:tcBorders>
            <w:shd w:val="clear" w:color="auto" w:fill="auto"/>
            <w:noWrap/>
            <w:vAlign w:val="bottom"/>
            <w:hideMark/>
          </w:tcPr>
          <w:p w14:paraId="60DFCD65"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c>
          <w:tcPr>
            <w:tcW w:w="1076" w:type="dxa"/>
            <w:tcBorders>
              <w:top w:val="nil"/>
              <w:left w:val="nil"/>
              <w:bottom w:val="single" w:sz="4" w:space="0" w:color="auto"/>
              <w:right w:val="single" w:sz="4" w:space="0" w:color="auto"/>
            </w:tcBorders>
            <w:shd w:val="clear" w:color="auto" w:fill="auto"/>
            <w:noWrap/>
            <w:vAlign w:val="bottom"/>
            <w:hideMark/>
          </w:tcPr>
          <w:p w14:paraId="04D7965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15</w:t>
            </w:r>
          </w:p>
        </w:tc>
        <w:tc>
          <w:tcPr>
            <w:tcW w:w="1076" w:type="dxa"/>
            <w:tcBorders>
              <w:top w:val="nil"/>
              <w:left w:val="nil"/>
              <w:bottom w:val="single" w:sz="4" w:space="0" w:color="auto"/>
              <w:right w:val="single" w:sz="4" w:space="0" w:color="auto"/>
            </w:tcBorders>
            <w:shd w:val="clear" w:color="auto" w:fill="auto"/>
            <w:noWrap/>
            <w:vAlign w:val="bottom"/>
            <w:hideMark/>
          </w:tcPr>
          <w:p w14:paraId="5DAFBB6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w:t>
            </w:r>
          </w:p>
        </w:tc>
        <w:tc>
          <w:tcPr>
            <w:tcW w:w="1076" w:type="dxa"/>
            <w:tcBorders>
              <w:top w:val="nil"/>
              <w:left w:val="nil"/>
              <w:bottom w:val="single" w:sz="4" w:space="0" w:color="auto"/>
              <w:right w:val="single" w:sz="8" w:space="0" w:color="auto"/>
            </w:tcBorders>
            <w:shd w:val="clear" w:color="auto" w:fill="auto"/>
            <w:noWrap/>
            <w:vAlign w:val="bottom"/>
            <w:hideMark/>
          </w:tcPr>
          <w:p w14:paraId="39B668C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18</w:t>
            </w:r>
          </w:p>
        </w:tc>
      </w:tr>
      <w:tr w:rsidR="00E93514" w:rsidRPr="00E93514" w14:paraId="702CE04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50B57659"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Meghmani</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Finechem</w:t>
            </w:r>
            <w:proofErr w:type="spellEnd"/>
            <w:r w:rsidRPr="00E93514">
              <w:rPr>
                <w:rFonts w:ascii="Calibri" w:eastAsia="Times New Roman" w:hAnsi="Calibri" w:cs="Calibri"/>
                <w:color w:val="000000"/>
                <w:lang w:val="en-US" w:eastAsia="en-IN"/>
              </w:rPr>
              <w:t xml:space="preserve"> Limited</w:t>
            </w:r>
          </w:p>
        </w:tc>
        <w:tc>
          <w:tcPr>
            <w:tcW w:w="986" w:type="dxa"/>
            <w:tcBorders>
              <w:top w:val="nil"/>
              <w:left w:val="nil"/>
              <w:bottom w:val="single" w:sz="4" w:space="0" w:color="auto"/>
              <w:right w:val="single" w:sz="4" w:space="0" w:color="auto"/>
            </w:tcBorders>
            <w:shd w:val="clear" w:color="auto" w:fill="auto"/>
            <w:noWrap/>
            <w:vAlign w:val="bottom"/>
            <w:hideMark/>
          </w:tcPr>
          <w:p w14:paraId="5C8A1CE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3984C62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35B3A5E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47EF9A68"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13</w:t>
            </w:r>
          </w:p>
        </w:tc>
        <w:tc>
          <w:tcPr>
            <w:tcW w:w="1076" w:type="dxa"/>
            <w:tcBorders>
              <w:top w:val="nil"/>
              <w:left w:val="nil"/>
              <w:bottom w:val="single" w:sz="4" w:space="0" w:color="auto"/>
              <w:right w:val="single" w:sz="8" w:space="0" w:color="auto"/>
            </w:tcBorders>
            <w:shd w:val="clear" w:color="auto" w:fill="auto"/>
            <w:noWrap/>
            <w:vAlign w:val="bottom"/>
            <w:hideMark/>
          </w:tcPr>
          <w:p w14:paraId="4E035050"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w:t>
            </w:r>
          </w:p>
        </w:tc>
      </w:tr>
      <w:tr w:rsidR="00E93514" w:rsidRPr="00E93514" w14:paraId="25621C6B"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04A608F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CHANGZHOU HONGCHANG ELECTRONICS CO</w:t>
            </w:r>
          </w:p>
        </w:tc>
        <w:tc>
          <w:tcPr>
            <w:tcW w:w="986" w:type="dxa"/>
            <w:tcBorders>
              <w:top w:val="nil"/>
              <w:left w:val="nil"/>
              <w:bottom w:val="single" w:sz="4" w:space="0" w:color="auto"/>
              <w:right w:val="single" w:sz="4" w:space="0" w:color="auto"/>
            </w:tcBorders>
            <w:shd w:val="clear" w:color="auto" w:fill="auto"/>
            <w:noWrap/>
            <w:vAlign w:val="bottom"/>
            <w:hideMark/>
          </w:tcPr>
          <w:p w14:paraId="70B2FD0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1DA16403"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53868DBF"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6BF8BD3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c>
          <w:tcPr>
            <w:tcW w:w="1076" w:type="dxa"/>
            <w:tcBorders>
              <w:top w:val="nil"/>
              <w:left w:val="nil"/>
              <w:bottom w:val="single" w:sz="4" w:space="0" w:color="auto"/>
              <w:right w:val="single" w:sz="8" w:space="0" w:color="auto"/>
            </w:tcBorders>
            <w:shd w:val="clear" w:color="auto" w:fill="auto"/>
            <w:noWrap/>
            <w:vAlign w:val="bottom"/>
            <w:hideMark/>
          </w:tcPr>
          <w:p w14:paraId="4080B9B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r>
      <w:tr w:rsidR="00E93514" w:rsidRPr="00E93514" w14:paraId="30A3E1CE"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3FE8F469"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Sinopec Baling Petrochemical Co., Ltd.</w:t>
            </w:r>
          </w:p>
        </w:tc>
        <w:tc>
          <w:tcPr>
            <w:tcW w:w="986" w:type="dxa"/>
            <w:tcBorders>
              <w:top w:val="nil"/>
              <w:left w:val="nil"/>
              <w:bottom w:val="single" w:sz="4" w:space="0" w:color="auto"/>
              <w:right w:val="single" w:sz="4" w:space="0" w:color="auto"/>
            </w:tcBorders>
            <w:shd w:val="clear" w:color="auto" w:fill="auto"/>
            <w:noWrap/>
            <w:vAlign w:val="bottom"/>
            <w:hideMark/>
          </w:tcPr>
          <w:p w14:paraId="66F53B2E"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51</w:t>
            </w:r>
          </w:p>
        </w:tc>
        <w:tc>
          <w:tcPr>
            <w:tcW w:w="1076" w:type="dxa"/>
            <w:tcBorders>
              <w:top w:val="nil"/>
              <w:left w:val="nil"/>
              <w:bottom w:val="single" w:sz="4" w:space="0" w:color="auto"/>
              <w:right w:val="single" w:sz="4" w:space="0" w:color="auto"/>
            </w:tcBorders>
            <w:shd w:val="clear" w:color="auto" w:fill="auto"/>
            <w:noWrap/>
            <w:vAlign w:val="bottom"/>
            <w:hideMark/>
          </w:tcPr>
          <w:p w14:paraId="68EC4826"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76" w:type="dxa"/>
            <w:tcBorders>
              <w:top w:val="nil"/>
              <w:left w:val="nil"/>
              <w:bottom w:val="single" w:sz="4" w:space="0" w:color="auto"/>
              <w:right w:val="single" w:sz="4" w:space="0" w:color="auto"/>
            </w:tcBorders>
            <w:shd w:val="clear" w:color="auto" w:fill="auto"/>
            <w:noWrap/>
            <w:vAlign w:val="bottom"/>
            <w:hideMark/>
          </w:tcPr>
          <w:p w14:paraId="4B98BDF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76" w:type="dxa"/>
            <w:tcBorders>
              <w:top w:val="nil"/>
              <w:left w:val="nil"/>
              <w:bottom w:val="single" w:sz="4" w:space="0" w:color="auto"/>
              <w:right w:val="single" w:sz="4" w:space="0" w:color="auto"/>
            </w:tcBorders>
            <w:shd w:val="clear" w:color="auto" w:fill="auto"/>
            <w:noWrap/>
            <w:vAlign w:val="bottom"/>
            <w:hideMark/>
          </w:tcPr>
          <w:p w14:paraId="3DBD40C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76" w:type="dxa"/>
            <w:tcBorders>
              <w:top w:val="nil"/>
              <w:left w:val="nil"/>
              <w:bottom w:val="single" w:sz="4" w:space="0" w:color="auto"/>
              <w:right w:val="single" w:sz="8" w:space="0" w:color="auto"/>
            </w:tcBorders>
            <w:shd w:val="clear" w:color="auto" w:fill="auto"/>
            <w:noWrap/>
            <w:vAlign w:val="bottom"/>
            <w:hideMark/>
          </w:tcPr>
          <w:p w14:paraId="206A7F57"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93</w:t>
            </w:r>
          </w:p>
        </w:tc>
      </w:tr>
      <w:tr w:rsidR="00E93514" w:rsidRPr="00E93514" w14:paraId="0F70935D"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1A1A7454"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Sika AG</w:t>
            </w:r>
          </w:p>
        </w:tc>
        <w:tc>
          <w:tcPr>
            <w:tcW w:w="986" w:type="dxa"/>
            <w:tcBorders>
              <w:top w:val="nil"/>
              <w:left w:val="nil"/>
              <w:bottom w:val="single" w:sz="4" w:space="0" w:color="auto"/>
              <w:right w:val="single" w:sz="4" w:space="0" w:color="auto"/>
            </w:tcBorders>
            <w:shd w:val="clear" w:color="auto" w:fill="auto"/>
            <w:noWrap/>
            <w:vAlign w:val="bottom"/>
            <w:hideMark/>
          </w:tcPr>
          <w:p w14:paraId="03ED81D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499B38A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62DA0C5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9</w:t>
            </w:r>
          </w:p>
        </w:tc>
        <w:tc>
          <w:tcPr>
            <w:tcW w:w="1076" w:type="dxa"/>
            <w:tcBorders>
              <w:top w:val="nil"/>
              <w:left w:val="nil"/>
              <w:bottom w:val="single" w:sz="4" w:space="0" w:color="auto"/>
              <w:right w:val="single" w:sz="4" w:space="0" w:color="auto"/>
            </w:tcBorders>
            <w:shd w:val="clear" w:color="auto" w:fill="auto"/>
            <w:noWrap/>
            <w:vAlign w:val="bottom"/>
            <w:hideMark/>
          </w:tcPr>
          <w:p w14:paraId="6217D74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c>
          <w:tcPr>
            <w:tcW w:w="1076" w:type="dxa"/>
            <w:tcBorders>
              <w:top w:val="nil"/>
              <w:left w:val="nil"/>
              <w:bottom w:val="single" w:sz="4" w:space="0" w:color="auto"/>
              <w:right w:val="single" w:sz="8" w:space="0" w:color="auto"/>
            </w:tcBorders>
            <w:shd w:val="clear" w:color="auto" w:fill="auto"/>
            <w:noWrap/>
            <w:vAlign w:val="bottom"/>
            <w:hideMark/>
          </w:tcPr>
          <w:p w14:paraId="47AB3DD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14</w:t>
            </w:r>
          </w:p>
        </w:tc>
      </w:tr>
      <w:tr w:rsidR="00E93514" w:rsidRPr="00E93514" w14:paraId="7E3A79C1" w14:textId="77777777" w:rsidTr="00E93514">
        <w:trPr>
          <w:trHeight w:val="270"/>
        </w:trPr>
        <w:tc>
          <w:tcPr>
            <w:tcW w:w="4875" w:type="dxa"/>
            <w:tcBorders>
              <w:top w:val="nil"/>
              <w:left w:val="single" w:sz="8" w:space="0" w:color="auto"/>
              <w:bottom w:val="single" w:sz="4" w:space="0" w:color="auto"/>
              <w:right w:val="single" w:sz="4" w:space="0" w:color="auto"/>
            </w:tcBorders>
            <w:shd w:val="clear" w:color="auto" w:fill="auto"/>
            <w:noWrap/>
            <w:vAlign w:val="bottom"/>
            <w:hideMark/>
          </w:tcPr>
          <w:p w14:paraId="6CD20EF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Hindusthan Speciality Chemicals Limited (HSCL)</w:t>
            </w:r>
          </w:p>
        </w:tc>
        <w:tc>
          <w:tcPr>
            <w:tcW w:w="986" w:type="dxa"/>
            <w:tcBorders>
              <w:top w:val="nil"/>
              <w:left w:val="nil"/>
              <w:bottom w:val="single" w:sz="4" w:space="0" w:color="auto"/>
              <w:right w:val="single" w:sz="4" w:space="0" w:color="auto"/>
            </w:tcBorders>
            <w:shd w:val="clear" w:color="auto" w:fill="auto"/>
            <w:noWrap/>
            <w:vAlign w:val="bottom"/>
            <w:hideMark/>
          </w:tcPr>
          <w:p w14:paraId="519595D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76" w:type="dxa"/>
            <w:tcBorders>
              <w:top w:val="nil"/>
              <w:left w:val="nil"/>
              <w:bottom w:val="single" w:sz="4" w:space="0" w:color="auto"/>
              <w:right w:val="single" w:sz="4" w:space="0" w:color="auto"/>
            </w:tcBorders>
            <w:shd w:val="clear" w:color="auto" w:fill="auto"/>
            <w:noWrap/>
            <w:vAlign w:val="bottom"/>
            <w:hideMark/>
          </w:tcPr>
          <w:p w14:paraId="72A321AA"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16</w:t>
            </w:r>
          </w:p>
        </w:tc>
        <w:tc>
          <w:tcPr>
            <w:tcW w:w="1076" w:type="dxa"/>
            <w:tcBorders>
              <w:top w:val="nil"/>
              <w:left w:val="nil"/>
              <w:bottom w:val="single" w:sz="4" w:space="0" w:color="auto"/>
              <w:right w:val="single" w:sz="4" w:space="0" w:color="auto"/>
            </w:tcBorders>
            <w:shd w:val="clear" w:color="auto" w:fill="auto"/>
            <w:noWrap/>
            <w:vAlign w:val="bottom"/>
            <w:hideMark/>
          </w:tcPr>
          <w:p w14:paraId="774F638D"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21</w:t>
            </w:r>
          </w:p>
        </w:tc>
        <w:tc>
          <w:tcPr>
            <w:tcW w:w="1076" w:type="dxa"/>
            <w:tcBorders>
              <w:top w:val="nil"/>
              <w:left w:val="nil"/>
              <w:bottom w:val="single" w:sz="4" w:space="0" w:color="auto"/>
              <w:right w:val="single" w:sz="4" w:space="0" w:color="auto"/>
            </w:tcBorders>
            <w:shd w:val="clear" w:color="auto" w:fill="auto"/>
            <w:noWrap/>
            <w:vAlign w:val="bottom"/>
            <w:hideMark/>
          </w:tcPr>
          <w:p w14:paraId="3BAB0E89"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w:t>
            </w:r>
          </w:p>
        </w:tc>
        <w:tc>
          <w:tcPr>
            <w:tcW w:w="1076" w:type="dxa"/>
            <w:tcBorders>
              <w:top w:val="nil"/>
              <w:left w:val="nil"/>
              <w:bottom w:val="single" w:sz="4" w:space="0" w:color="auto"/>
              <w:right w:val="single" w:sz="8" w:space="0" w:color="auto"/>
            </w:tcBorders>
            <w:shd w:val="clear" w:color="auto" w:fill="auto"/>
            <w:noWrap/>
            <w:vAlign w:val="bottom"/>
            <w:hideMark/>
          </w:tcPr>
          <w:p w14:paraId="2C59706B"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25</w:t>
            </w:r>
          </w:p>
        </w:tc>
      </w:tr>
      <w:tr w:rsidR="00E93514" w:rsidRPr="00E93514" w14:paraId="6E06B3D9" w14:textId="77777777" w:rsidTr="00E93514">
        <w:trPr>
          <w:trHeight w:val="284"/>
        </w:trPr>
        <w:tc>
          <w:tcPr>
            <w:tcW w:w="4875" w:type="dxa"/>
            <w:tcBorders>
              <w:top w:val="nil"/>
              <w:left w:val="single" w:sz="8" w:space="0" w:color="auto"/>
              <w:bottom w:val="single" w:sz="8" w:space="0" w:color="auto"/>
              <w:right w:val="single" w:sz="4" w:space="0" w:color="auto"/>
            </w:tcBorders>
            <w:shd w:val="clear" w:color="auto" w:fill="auto"/>
            <w:noWrap/>
            <w:vAlign w:val="bottom"/>
            <w:hideMark/>
          </w:tcPr>
          <w:p w14:paraId="245DECD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Others</w:t>
            </w:r>
          </w:p>
        </w:tc>
        <w:tc>
          <w:tcPr>
            <w:tcW w:w="986" w:type="dxa"/>
            <w:tcBorders>
              <w:top w:val="nil"/>
              <w:left w:val="nil"/>
              <w:bottom w:val="single" w:sz="8" w:space="0" w:color="auto"/>
              <w:right w:val="single" w:sz="4" w:space="0" w:color="auto"/>
            </w:tcBorders>
            <w:shd w:val="clear" w:color="auto" w:fill="auto"/>
            <w:noWrap/>
            <w:vAlign w:val="bottom"/>
            <w:hideMark/>
          </w:tcPr>
          <w:p w14:paraId="42545E42"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294</w:t>
            </w:r>
          </w:p>
        </w:tc>
        <w:tc>
          <w:tcPr>
            <w:tcW w:w="1076" w:type="dxa"/>
            <w:tcBorders>
              <w:top w:val="nil"/>
              <w:left w:val="nil"/>
              <w:bottom w:val="single" w:sz="8" w:space="0" w:color="auto"/>
              <w:right w:val="single" w:sz="4" w:space="0" w:color="auto"/>
            </w:tcBorders>
            <w:shd w:val="clear" w:color="auto" w:fill="auto"/>
            <w:noWrap/>
            <w:vAlign w:val="bottom"/>
            <w:hideMark/>
          </w:tcPr>
          <w:p w14:paraId="39B0D581"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357</w:t>
            </w:r>
          </w:p>
        </w:tc>
        <w:tc>
          <w:tcPr>
            <w:tcW w:w="1076" w:type="dxa"/>
            <w:tcBorders>
              <w:top w:val="nil"/>
              <w:left w:val="nil"/>
              <w:bottom w:val="single" w:sz="8" w:space="0" w:color="auto"/>
              <w:right w:val="single" w:sz="4" w:space="0" w:color="auto"/>
            </w:tcBorders>
            <w:shd w:val="clear" w:color="auto" w:fill="auto"/>
            <w:noWrap/>
            <w:vAlign w:val="bottom"/>
            <w:hideMark/>
          </w:tcPr>
          <w:p w14:paraId="4FFB934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423</w:t>
            </w:r>
          </w:p>
        </w:tc>
        <w:tc>
          <w:tcPr>
            <w:tcW w:w="1076" w:type="dxa"/>
            <w:tcBorders>
              <w:top w:val="nil"/>
              <w:left w:val="nil"/>
              <w:bottom w:val="single" w:sz="8" w:space="0" w:color="auto"/>
              <w:right w:val="single" w:sz="4" w:space="0" w:color="auto"/>
            </w:tcBorders>
            <w:shd w:val="clear" w:color="auto" w:fill="auto"/>
            <w:noWrap/>
            <w:vAlign w:val="bottom"/>
            <w:hideMark/>
          </w:tcPr>
          <w:p w14:paraId="014EB7DC"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434</w:t>
            </w:r>
          </w:p>
        </w:tc>
        <w:tc>
          <w:tcPr>
            <w:tcW w:w="1076" w:type="dxa"/>
            <w:tcBorders>
              <w:top w:val="nil"/>
              <w:left w:val="nil"/>
              <w:bottom w:val="single" w:sz="8" w:space="0" w:color="auto"/>
              <w:right w:val="single" w:sz="8" w:space="0" w:color="auto"/>
            </w:tcBorders>
            <w:shd w:val="clear" w:color="auto" w:fill="auto"/>
            <w:noWrap/>
            <w:vAlign w:val="bottom"/>
            <w:hideMark/>
          </w:tcPr>
          <w:p w14:paraId="43F01FF4" w14:textId="77777777" w:rsidR="00E93514" w:rsidRPr="00E93514" w:rsidRDefault="00E93514" w:rsidP="00E93514">
            <w:pPr>
              <w:spacing w:after="0" w:line="240" w:lineRule="auto"/>
              <w:jc w:val="center"/>
              <w:rPr>
                <w:rFonts w:ascii="Calibri" w:eastAsia="Times New Roman" w:hAnsi="Calibri" w:cs="Calibri"/>
                <w:color w:val="000000"/>
                <w:lang w:eastAsia="en-IN"/>
              </w:rPr>
            </w:pPr>
            <w:r w:rsidRPr="00E93514">
              <w:rPr>
                <w:rFonts w:ascii="Calibri" w:eastAsia="Times New Roman" w:hAnsi="Calibri" w:cs="Calibri"/>
                <w:color w:val="000000"/>
                <w:lang w:eastAsia="en-IN"/>
              </w:rPr>
              <w:t>461</w:t>
            </w:r>
          </w:p>
        </w:tc>
      </w:tr>
      <w:tr w:rsidR="00E93514" w:rsidRPr="00E93514" w14:paraId="4A67097B" w14:textId="77777777" w:rsidTr="00E93514">
        <w:trPr>
          <w:trHeight w:val="284"/>
        </w:trPr>
        <w:tc>
          <w:tcPr>
            <w:tcW w:w="4875" w:type="dxa"/>
            <w:tcBorders>
              <w:top w:val="nil"/>
              <w:left w:val="nil"/>
              <w:bottom w:val="single" w:sz="8" w:space="0" w:color="auto"/>
              <w:right w:val="single" w:sz="8" w:space="0" w:color="auto"/>
            </w:tcBorders>
            <w:shd w:val="clear" w:color="000000" w:fill="C00000"/>
            <w:noWrap/>
            <w:vAlign w:val="center"/>
            <w:hideMark/>
          </w:tcPr>
          <w:p w14:paraId="122E79D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Total</w:t>
            </w:r>
          </w:p>
        </w:tc>
        <w:tc>
          <w:tcPr>
            <w:tcW w:w="986" w:type="dxa"/>
            <w:tcBorders>
              <w:top w:val="nil"/>
              <w:left w:val="nil"/>
              <w:bottom w:val="single" w:sz="8" w:space="0" w:color="auto"/>
              <w:right w:val="single" w:sz="8" w:space="0" w:color="auto"/>
            </w:tcBorders>
            <w:shd w:val="clear" w:color="000000" w:fill="C00000"/>
            <w:noWrap/>
            <w:vAlign w:val="center"/>
            <w:hideMark/>
          </w:tcPr>
          <w:p w14:paraId="1C04865F"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2866</w:t>
            </w:r>
          </w:p>
        </w:tc>
        <w:tc>
          <w:tcPr>
            <w:tcW w:w="1076" w:type="dxa"/>
            <w:tcBorders>
              <w:top w:val="nil"/>
              <w:left w:val="nil"/>
              <w:bottom w:val="single" w:sz="8" w:space="0" w:color="auto"/>
              <w:right w:val="single" w:sz="8" w:space="0" w:color="auto"/>
            </w:tcBorders>
            <w:shd w:val="clear" w:color="000000" w:fill="C00000"/>
            <w:noWrap/>
            <w:vAlign w:val="center"/>
            <w:hideMark/>
          </w:tcPr>
          <w:p w14:paraId="74A3A182"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3246</w:t>
            </w:r>
          </w:p>
        </w:tc>
        <w:tc>
          <w:tcPr>
            <w:tcW w:w="1076" w:type="dxa"/>
            <w:tcBorders>
              <w:top w:val="nil"/>
              <w:left w:val="nil"/>
              <w:bottom w:val="single" w:sz="8" w:space="0" w:color="auto"/>
              <w:right w:val="single" w:sz="8" w:space="0" w:color="auto"/>
            </w:tcBorders>
            <w:shd w:val="clear" w:color="000000" w:fill="C00000"/>
            <w:noWrap/>
            <w:vAlign w:val="center"/>
            <w:hideMark/>
          </w:tcPr>
          <w:p w14:paraId="4477DE81"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3485</w:t>
            </w:r>
          </w:p>
        </w:tc>
        <w:tc>
          <w:tcPr>
            <w:tcW w:w="1076" w:type="dxa"/>
            <w:tcBorders>
              <w:top w:val="nil"/>
              <w:left w:val="nil"/>
              <w:bottom w:val="single" w:sz="8" w:space="0" w:color="auto"/>
              <w:right w:val="single" w:sz="8" w:space="0" w:color="auto"/>
            </w:tcBorders>
            <w:shd w:val="clear" w:color="000000" w:fill="C00000"/>
            <w:noWrap/>
            <w:vAlign w:val="center"/>
            <w:hideMark/>
          </w:tcPr>
          <w:p w14:paraId="459FD27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3724</w:t>
            </w:r>
          </w:p>
        </w:tc>
        <w:tc>
          <w:tcPr>
            <w:tcW w:w="1076" w:type="dxa"/>
            <w:tcBorders>
              <w:top w:val="nil"/>
              <w:left w:val="nil"/>
              <w:bottom w:val="single" w:sz="8" w:space="0" w:color="auto"/>
              <w:right w:val="single" w:sz="8" w:space="0" w:color="auto"/>
            </w:tcBorders>
            <w:shd w:val="clear" w:color="000000" w:fill="C00000"/>
            <w:noWrap/>
            <w:vAlign w:val="center"/>
            <w:hideMark/>
          </w:tcPr>
          <w:p w14:paraId="1F5992F2"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4119</w:t>
            </w:r>
          </w:p>
        </w:tc>
      </w:tr>
    </w:tbl>
    <w:p w14:paraId="20842043" w14:textId="77777777" w:rsidR="002334DB" w:rsidRPr="00363CE1" w:rsidRDefault="002334DB" w:rsidP="00040B88">
      <w:pPr>
        <w:pStyle w:val="Footer"/>
        <w:spacing w:before="162" w:line="480" w:lineRule="auto"/>
        <w:ind w:right="-90"/>
        <w:jc w:val="both"/>
        <w:rPr>
          <w:rFonts w:eastAsia="Verdana"/>
          <w:b/>
          <w:bCs/>
          <w:color w:val="000000" w:themeColor="text1"/>
          <w:kern w:val="24"/>
        </w:rPr>
      </w:pPr>
    </w:p>
    <w:p w14:paraId="0FE70489" w14:textId="77777777" w:rsidR="00D6343D" w:rsidRDefault="00D6343D" w:rsidP="006A2431">
      <w:pPr>
        <w:pStyle w:val="Footer"/>
        <w:spacing w:before="162" w:line="480" w:lineRule="auto"/>
        <w:ind w:right="-90"/>
        <w:jc w:val="both"/>
        <w:rPr>
          <w:rFonts w:ascii="Arial" w:hAnsi="Arial" w:cs="Arial"/>
          <w:b/>
          <w:bCs/>
          <w:sz w:val="24"/>
          <w:szCs w:val="24"/>
        </w:rPr>
      </w:pPr>
    </w:p>
    <w:p w14:paraId="6EBBED77" w14:textId="77777777" w:rsidR="00D6343D" w:rsidRDefault="00D6343D" w:rsidP="006A2431">
      <w:pPr>
        <w:pStyle w:val="Footer"/>
        <w:spacing w:before="162" w:line="480" w:lineRule="auto"/>
        <w:ind w:right="-90"/>
        <w:jc w:val="both"/>
        <w:rPr>
          <w:rFonts w:ascii="Arial" w:hAnsi="Arial" w:cs="Arial"/>
          <w:b/>
          <w:bCs/>
          <w:sz w:val="24"/>
          <w:szCs w:val="24"/>
        </w:rPr>
      </w:pPr>
    </w:p>
    <w:p w14:paraId="60211302" w14:textId="3A91E272" w:rsidR="008A1D5C" w:rsidRPr="001F6800" w:rsidRDefault="008A1D5C" w:rsidP="006A2431">
      <w:pPr>
        <w:pStyle w:val="Footer"/>
        <w:spacing w:before="162" w:line="480" w:lineRule="auto"/>
        <w:ind w:right="-90"/>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3</w:t>
      </w:r>
      <w:r w:rsidRPr="001F6800">
        <w:rPr>
          <w:rFonts w:ascii="Arial" w:hAnsi="Arial" w:cs="Arial"/>
          <w:b/>
          <w:bCs/>
          <w:sz w:val="24"/>
          <w:szCs w:val="24"/>
        </w:rPr>
        <w:t xml:space="preserve">. Operating Efficiency </w:t>
      </w:r>
      <w:r w:rsidR="00E80591" w:rsidRPr="001F6800">
        <w:rPr>
          <w:rFonts w:ascii="Arial" w:hAnsi="Arial" w:cs="Arial"/>
          <w:b/>
          <w:bCs/>
          <w:sz w:val="24"/>
          <w:szCs w:val="24"/>
        </w:rPr>
        <w:t>by</w:t>
      </w:r>
      <w:r w:rsidRPr="001F6800">
        <w:rPr>
          <w:rFonts w:ascii="Arial" w:hAnsi="Arial" w:cs="Arial"/>
          <w:b/>
          <w:bCs/>
          <w:sz w:val="24"/>
          <w:szCs w:val="24"/>
        </w:rPr>
        <w:t xml:space="preserve"> Company</w:t>
      </w:r>
    </w:p>
    <w:p w14:paraId="1D79131F" w14:textId="44D33666" w:rsidR="008A1D5C" w:rsidRPr="00363CE1" w:rsidRDefault="008A1D5C" w:rsidP="008A1D5C">
      <w:pPr>
        <w:spacing w:line="360" w:lineRule="auto"/>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Capacity, Operating Efficiency, By Company</w:t>
      </w:r>
      <w:r w:rsidRPr="00363CE1" w:rsidDel="007C3A4C">
        <w:rPr>
          <w:rFonts w:ascii="Arial" w:eastAsia="Verdana" w:hAnsi="Arial" w:cs="Arial"/>
          <w:b/>
          <w:bCs/>
          <w:color w:val="000000" w:themeColor="text1"/>
          <w:kern w:val="24"/>
          <w:sz w:val="24"/>
          <w:szCs w:val="24"/>
        </w:rPr>
        <w:t xml:space="preserve"> </w:t>
      </w:r>
      <w:r w:rsidRPr="00363CE1">
        <w:rPr>
          <w:rFonts w:ascii="Arial" w:eastAsia="Verdana" w:hAnsi="Arial" w:cs="Arial"/>
          <w:b/>
          <w:bCs/>
          <w:color w:val="000000" w:themeColor="text1"/>
          <w:kern w:val="24"/>
          <w:sz w:val="24"/>
          <w:szCs w:val="24"/>
        </w:rPr>
        <w:t>(Percentage), 2015-2030F</w:t>
      </w:r>
      <w:r w:rsidRPr="00363CE1" w:rsidDel="00A221A1">
        <w:rPr>
          <w:rFonts w:ascii="Arial" w:eastAsia="Verdana" w:hAnsi="Arial" w:cs="Arial"/>
          <w:b/>
          <w:bCs/>
          <w:color w:val="000000" w:themeColor="text1"/>
          <w:kern w:val="24"/>
          <w:sz w:val="24"/>
          <w:szCs w:val="24"/>
        </w:rPr>
        <w:t xml:space="preserve"> </w:t>
      </w:r>
    </w:p>
    <w:tbl>
      <w:tblPr>
        <w:tblW w:w="10047" w:type="dxa"/>
        <w:tblLook w:val="04A0" w:firstRow="1" w:lastRow="0" w:firstColumn="1" w:lastColumn="0" w:noHBand="0" w:noVBand="1"/>
      </w:tblPr>
      <w:tblGrid>
        <w:gridCol w:w="4777"/>
        <w:gridCol w:w="1054"/>
        <w:gridCol w:w="1054"/>
        <w:gridCol w:w="1054"/>
        <w:gridCol w:w="1054"/>
        <w:gridCol w:w="1054"/>
      </w:tblGrid>
      <w:tr w:rsidR="00E93514" w:rsidRPr="00E93514" w14:paraId="74C0E12C" w14:textId="77777777" w:rsidTr="00E93514">
        <w:trPr>
          <w:trHeight w:val="299"/>
        </w:trPr>
        <w:tc>
          <w:tcPr>
            <w:tcW w:w="4777" w:type="dxa"/>
            <w:tcBorders>
              <w:top w:val="single" w:sz="8" w:space="0" w:color="auto"/>
              <w:left w:val="single" w:sz="8" w:space="0" w:color="auto"/>
              <w:bottom w:val="single" w:sz="4" w:space="0" w:color="auto"/>
              <w:right w:val="single" w:sz="4" w:space="0" w:color="auto"/>
            </w:tcBorders>
            <w:shd w:val="clear" w:color="000000" w:fill="C00000"/>
            <w:noWrap/>
            <w:vAlign w:val="center"/>
            <w:hideMark/>
          </w:tcPr>
          <w:p w14:paraId="1EC6BA7C"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Company</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48ECFB44"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2015</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46703FD6"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2020</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5B4DD04E"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2021E</w:t>
            </w:r>
          </w:p>
        </w:tc>
        <w:tc>
          <w:tcPr>
            <w:tcW w:w="1054" w:type="dxa"/>
            <w:tcBorders>
              <w:top w:val="single" w:sz="8" w:space="0" w:color="auto"/>
              <w:left w:val="nil"/>
              <w:bottom w:val="single" w:sz="4" w:space="0" w:color="auto"/>
              <w:right w:val="single" w:sz="4" w:space="0" w:color="auto"/>
            </w:tcBorders>
            <w:shd w:val="clear" w:color="000000" w:fill="C00000"/>
            <w:noWrap/>
            <w:vAlign w:val="center"/>
            <w:hideMark/>
          </w:tcPr>
          <w:p w14:paraId="533D18D3"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2025F</w:t>
            </w:r>
          </w:p>
        </w:tc>
        <w:tc>
          <w:tcPr>
            <w:tcW w:w="1054" w:type="dxa"/>
            <w:tcBorders>
              <w:top w:val="single" w:sz="8" w:space="0" w:color="auto"/>
              <w:left w:val="nil"/>
              <w:bottom w:val="single" w:sz="4" w:space="0" w:color="auto"/>
              <w:right w:val="single" w:sz="8" w:space="0" w:color="auto"/>
            </w:tcBorders>
            <w:shd w:val="clear" w:color="000000" w:fill="C00000"/>
            <w:noWrap/>
            <w:vAlign w:val="center"/>
            <w:hideMark/>
          </w:tcPr>
          <w:p w14:paraId="69EE4458" w14:textId="77777777" w:rsidR="00E93514" w:rsidRPr="00E93514" w:rsidRDefault="00E93514" w:rsidP="00E93514">
            <w:pPr>
              <w:spacing w:after="0" w:line="240" w:lineRule="auto"/>
              <w:jc w:val="center"/>
              <w:rPr>
                <w:rFonts w:ascii="Arial" w:eastAsia="Times New Roman" w:hAnsi="Arial" w:cs="Arial"/>
                <w:color w:val="FFFFFF"/>
                <w:sz w:val="20"/>
                <w:szCs w:val="20"/>
                <w:lang w:eastAsia="en-IN"/>
              </w:rPr>
            </w:pPr>
            <w:r w:rsidRPr="00E93514">
              <w:rPr>
                <w:rFonts w:ascii="Arial" w:eastAsia="Times New Roman" w:hAnsi="Arial" w:cs="Arial"/>
                <w:color w:val="FFFFFF"/>
                <w:sz w:val="20"/>
                <w:szCs w:val="20"/>
                <w:lang w:eastAsia="en-IN"/>
              </w:rPr>
              <w:t>2030F</w:t>
            </w:r>
          </w:p>
        </w:tc>
      </w:tr>
      <w:tr w:rsidR="00E93514" w:rsidRPr="00E93514" w14:paraId="5ACC63C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68B42D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Olin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478FA3F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6C91481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4" w:space="0" w:color="auto"/>
              <w:right w:val="single" w:sz="4" w:space="0" w:color="auto"/>
            </w:tcBorders>
            <w:shd w:val="clear" w:color="auto" w:fill="auto"/>
            <w:noWrap/>
            <w:vAlign w:val="bottom"/>
            <w:hideMark/>
          </w:tcPr>
          <w:p w14:paraId="1C8777A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72</w:t>
            </w:r>
          </w:p>
        </w:tc>
        <w:tc>
          <w:tcPr>
            <w:tcW w:w="1054" w:type="dxa"/>
            <w:tcBorders>
              <w:top w:val="nil"/>
              <w:left w:val="nil"/>
              <w:bottom w:val="single" w:sz="4" w:space="0" w:color="auto"/>
              <w:right w:val="single" w:sz="4" w:space="0" w:color="auto"/>
            </w:tcBorders>
            <w:shd w:val="clear" w:color="auto" w:fill="auto"/>
            <w:noWrap/>
            <w:vAlign w:val="bottom"/>
            <w:hideMark/>
          </w:tcPr>
          <w:p w14:paraId="1405ADF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38EF98F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r>
      <w:tr w:rsidR="00E93514" w:rsidRPr="00E93514" w14:paraId="18305BAD"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E1D4CB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Kukdo 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75141C5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1F90CB3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10D0D61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65</w:t>
            </w:r>
          </w:p>
        </w:tc>
        <w:tc>
          <w:tcPr>
            <w:tcW w:w="1054" w:type="dxa"/>
            <w:tcBorders>
              <w:top w:val="nil"/>
              <w:left w:val="nil"/>
              <w:bottom w:val="single" w:sz="4" w:space="0" w:color="auto"/>
              <w:right w:val="single" w:sz="4" w:space="0" w:color="auto"/>
            </w:tcBorders>
            <w:shd w:val="clear" w:color="auto" w:fill="auto"/>
            <w:noWrap/>
            <w:vAlign w:val="bottom"/>
            <w:hideMark/>
          </w:tcPr>
          <w:p w14:paraId="36B149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4" w:space="0" w:color="auto"/>
              <w:right w:val="single" w:sz="8" w:space="0" w:color="auto"/>
            </w:tcBorders>
            <w:shd w:val="clear" w:color="auto" w:fill="auto"/>
            <w:noWrap/>
            <w:vAlign w:val="bottom"/>
            <w:hideMark/>
          </w:tcPr>
          <w:p w14:paraId="4A541ED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r>
      <w:tr w:rsidR="00E93514" w:rsidRPr="00E93514" w14:paraId="20E342E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239C47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Huntsman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4D32705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230D213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49BFD9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68</w:t>
            </w:r>
          </w:p>
        </w:tc>
        <w:tc>
          <w:tcPr>
            <w:tcW w:w="1054" w:type="dxa"/>
            <w:tcBorders>
              <w:top w:val="nil"/>
              <w:left w:val="nil"/>
              <w:bottom w:val="single" w:sz="4" w:space="0" w:color="auto"/>
              <w:right w:val="single" w:sz="4" w:space="0" w:color="auto"/>
            </w:tcBorders>
            <w:shd w:val="clear" w:color="auto" w:fill="auto"/>
            <w:noWrap/>
            <w:vAlign w:val="bottom"/>
            <w:hideMark/>
          </w:tcPr>
          <w:p w14:paraId="6004148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54" w:type="dxa"/>
            <w:tcBorders>
              <w:top w:val="nil"/>
              <w:left w:val="nil"/>
              <w:bottom w:val="single" w:sz="4" w:space="0" w:color="auto"/>
              <w:right w:val="single" w:sz="8" w:space="0" w:color="auto"/>
            </w:tcBorders>
            <w:shd w:val="clear" w:color="auto" w:fill="auto"/>
            <w:noWrap/>
            <w:vAlign w:val="bottom"/>
            <w:hideMark/>
          </w:tcPr>
          <w:p w14:paraId="1793EC7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r>
      <w:tr w:rsidR="00E93514" w:rsidRPr="00E93514" w14:paraId="7CD0751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98AA888"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 </w:t>
            </w:r>
            <w:proofErr w:type="spellStart"/>
            <w:r w:rsidRPr="00E93514">
              <w:rPr>
                <w:rFonts w:ascii="Calibri" w:eastAsia="Times New Roman" w:hAnsi="Calibri" w:cs="Calibri"/>
                <w:color w:val="000000"/>
                <w:lang w:val="en-US" w:eastAsia="en-IN"/>
              </w:rPr>
              <w:t>Ya</w:t>
            </w:r>
            <w:proofErr w:type="spellEnd"/>
            <w:r w:rsidRPr="00E93514">
              <w:rPr>
                <w:rFonts w:ascii="Calibri" w:eastAsia="Times New Roman" w:hAnsi="Calibri" w:cs="Calibri"/>
                <w:color w:val="000000"/>
                <w:lang w:val="en-US" w:eastAsia="en-IN"/>
              </w:rPr>
              <w:t xml:space="preserve"> Plastics Corporation</w:t>
            </w:r>
          </w:p>
        </w:tc>
        <w:tc>
          <w:tcPr>
            <w:tcW w:w="1054" w:type="dxa"/>
            <w:tcBorders>
              <w:top w:val="nil"/>
              <w:left w:val="nil"/>
              <w:bottom w:val="single" w:sz="4" w:space="0" w:color="auto"/>
              <w:right w:val="single" w:sz="4" w:space="0" w:color="auto"/>
            </w:tcBorders>
            <w:shd w:val="clear" w:color="auto" w:fill="auto"/>
            <w:noWrap/>
            <w:vAlign w:val="bottom"/>
            <w:hideMark/>
          </w:tcPr>
          <w:p w14:paraId="6770329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4" w:space="0" w:color="auto"/>
            </w:tcBorders>
            <w:shd w:val="clear" w:color="auto" w:fill="auto"/>
            <w:noWrap/>
            <w:vAlign w:val="bottom"/>
            <w:hideMark/>
          </w:tcPr>
          <w:p w14:paraId="5652764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c>
          <w:tcPr>
            <w:tcW w:w="1054" w:type="dxa"/>
            <w:tcBorders>
              <w:top w:val="nil"/>
              <w:left w:val="nil"/>
              <w:bottom w:val="single" w:sz="4" w:space="0" w:color="auto"/>
              <w:right w:val="single" w:sz="4" w:space="0" w:color="auto"/>
            </w:tcBorders>
            <w:shd w:val="clear" w:color="auto" w:fill="auto"/>
            <w:noWrap/>
            <w:vAlign w:val="bottom"/>
            <w:hideMark/>
          </w:tcPr>
          <w:p w14:paraId="3490089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c>
          <w:tcPr>
            <w:tcW w:w="1054" w:type="dxa"/>
            <w:tcBorders>
              <w:top w:val="nil"/>
              <w:left w:val="nil"/>
              <w:bottom w:val="single" w:sz="4" w:space="0" w:color="auto"/>
              <w:right w:val="single" w:sz="4" w:space="0" w:color="auto"/>
            </w:tcBorders>
            <w:shd w:val="clear" w:color="auto" w:fill="auto"/>
            <w:noWrap/>
            <w:vAlign w:val="bottom"/>
            <w:hideMark/>
          </w:tcPr>
          <w:p w14:paraId="14A736D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6DEECA3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99</w:t>
            </w:r>
          </w:p>
        </w:tc>
      </w:tr>
      <w:tr w:rsidR="00E93514" w:rsidRPr="00E93514" w14:paraId="472CAE62"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429271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Hexion Inc.</w:t>
            </w:r>
          </w:p>
        </w:tc>
        <w:tc>
          <w:tcPr>
            <w:tcW w:w="1054" w:type="dxa"/>
            <w:tcBorders>
              <w:top w:val="nil"/>
              <w:left w:val="nil"/>
              <w:bottom w:val="single" w:sz="4" w:space="0" w:color="auto"/>
              <w:right w:val="single" w:sz="4" w:space="0" w:color="auto"/>
            </w:tcBorders>
            <w:shd w:val="clear" w:color="auto" w:fill="auto"/>
            <w:noWrap/>
            <w:vAlign w:val="bottom"/>
            <w:hideMark/>
          </w:tcPr>
          <w:p w14:paraId="19CE2DB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15BCCFC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54" w:type="dxa"/>
            <w:tcBorders>
              <w:top w:val="nil"/>
              <w:left w:val="nil"/>
              <w:bottom w:val="single" w:sz="4" w:space="0" w:color="auto"/>
              <w:right w:val="single" w:sz="4" w:space="0" w:color="auto"/>
            </w:tcBorders>
            <w:shd w:val="clear" w:color="auto" w:fill="auto"/>
            <w:noWrap/>
            <w:vAlign w:val="bottom"/>
            <w:hideMark/>
          </w:tcPr>
          <w:p w14:paraId="077CAAC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4B0CD8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8" w:space="0" w:color="auto"/>
            </w:tcBorders>
            <w:shd w:val="clear" w:color="auto" w:fill="auto"/>
            <w:noWrap/>
            <w:vAlign w:val="bottom"/>
            <w:hideMark/>
          </w:tcPr>
          <w:p w14:paraId="1DC91B6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009A147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2AC463"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Sanmu</w:t>
            </w:r>
            <w:proofErr w:type="spellEnd"/>
            <w:r w:rsidRPr="00E93514">
              <w:rPr>
                <w:rFonts w:ascii="Calibri" w:eastAsia="Times New Roman" w:hAnsi="Calibri" w:cs="Calibri"/>
                <w:color w:val="000000"/>
                <w:lang w:val="en-US" w:eastAsia="en-IN"/>
              </w:rPr>
              <w:t xml:space="preserve"> Group</w:t>
            </w:r>
          </w:p>
        </w:tc>
        <w:tc>
          <w:tcPr>
            <w:tcW w:w="1054" w:type="dxa"/>
            <w:tcBorders>
              <w:top w:val="nil"/>
              <w:left w:val="nil"/>
              <w:bottom w:val="single" w:sz="4" w:space="0" w:color="auto"/>
              <w:right w:val="single" w:sz="4" w:space="0" w:color="auto"/>
            </w:tcBorders>
            <w:shd w:val="clear" w:color="auto" w:fill="auto"/>
            <w:noWrap/>
            <w:vAlign w:val="bottom"/>
            <w:hideMark/>
          </w:tcPr>
          <w:p w14:paraId="3BBCDB3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5731966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462EE3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0258974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1BB16C7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35CB2AC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2106C9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The Dow Chemical Company</w:t>
            </w:r>
          </w:p>
        </w:tc>
        <w:tc>
          <w:tcPr>
            <w:tcW w:w="1054" w:type="dxa"/>
            <w:tcBorders>
              <w:top w:val="nil"/>
              <w:left w:val="nil"/>
              <w:bottom w:val="single" w:sz="4" w:space="0" w:color="auto"/>
              <w:right w:val="single" w:sz="4" w:space="0" w:color="auto"/>
            </w:tcBorders>
            <w:shd w:val="clear" w:color="auto" w:fill="auto"/>
            <w:noWrap/>
            <w:vAlign w:val="bottom"/>
            <w:hideMark/>
          </w:tcPr>
          <w:p w14:paraId="3B23397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515FA62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D76700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23B47D0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8" w:space="0" w:color="auto"/>
            </w:tcBorders>
            <w:shd w:val="clear" w:color="auto" w:fill="auto"/>
            <w:noWrap/>
            <w:vAlign w:val="bottom"/>
            <w:hideMark/>
          </w:tcPr>
          <w:p w14:paraId="5E2E6A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89</w:t>
            </w:r>
          </w:p>
        </w:tc>
      </w:tr>
      <w:tr w:rsidR="00E93514" w:rsidRPr="00E93514" w14:paraId="1017F9D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E34D6FB" w14:textId="6215473C" w:rsidR="00E93514" w:rsidRPr="00E93514" w:rsidRDefault="0054439B" w:rsidP="00E93514">
            <w:pPr>
              <w:spacing w:after="0" w:line="240" w:lineRule="auto"/>
              <w:rPr>
                <w:rFonts w:ascii="Calibri" w:eastAsia="Times New Roman" w:hAnsi="Calibri" w:cs="Calibri"/>
                <w:color w:val="000000"/>
                <w:lang w:eastAsia="en-IN"/>
              </w:rPr>
            </w:pPr>
            <w:r w:rsidRPr="0054439B">
              <w:rPr>
                <w:rFonts w:ascii="Calibri" w:eastAsia="Times New Roman" w:hAnsi="Calibri" w:cs="Calibri"/>
                <w:color w:val="000000"/>
                <w:lang w:val="en-US" w:eastAsia="en-IN"/>
              </w:rPr>
              <w:t>Grasim Industries Limited</w:t>
            </w:r>
          </w:p>
        </w:tc>
        <w:tc>
          <w:tcPr>
            <w:tcW w:w="1054" w:type="dxa"/>
            <w:tcBorders>
              <w:top w:val="nil"/>
              <w:left w:val="nil"/>
              <w:bottom w:val="single" w:sz="4" w:space="0" w:color="auto"/>
              <w:right w:val="single" w:sz="4" w:space="0" w:color="auto"/>
            </w:tcBorders>
            <w:shd w:val="clear" w:color="auto" w:fill="auto"/>
            <w:noWrap/>
            <w:vAlign w:val="bottom"/>
            <w:hideMark/>
          </w:tcPr>
          <w:p w14:paraId="5C2827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0B92CF5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1A29A39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4" w:space="0" w:color="auto"/>
            </w:tcBorders>
            <w:shd w:val="clear" w:color="auto" w:fill="auto"/>
            <w:noWrap/>
            <w:vAlign w:val="bottom"/>
            <w:hideMark/>
          </w:tcPr>
          <w:p w14:paraId="4A76717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c>
          <w:tcPr>
            <w:tcW w:w="1054" w:type="dxa"/>
            <w:tcBorders>
              <w:top w:val="nil"/>
              <w:left w:val="nil"/>
              <w:bottom w:val="single" w:sz="4" w:space="0" w:color="auto"/>
              <w:right w:val="single" w:sz="8" w:space="0" w:color="auto"/>
            </w:tcBorders>
            <w:shd w:val="clear" w:color="auto" w:fill="auto"/>
            <w:noWrap/>
            <w:vAlign w:val="bottom"/>
            <w:hideMark/>
          </w:tcPr>
          <w:p w14:paraId="3CEAA06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5BE2EB7D"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2D87AF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Nantong </w:t>
            </w:r>
            <w:proofErr w:type="spellStart"/>
            <w:r w:rsidRPr="00E93514">
              <w:rPr>
                <w:rFonts w:ascii="Calibri" w:eastAsia="Times New Roman" w:hAnsi="Calibri" w:cs="Calibri"/>
                <w:color w:val="000000"/>
                <w:lang w:val="en-US" w:eastAsia="en-IN"/>
              </w:rPr>
              <w:t>Xincheng</w:t>
            </w:r>
            <w:proofErr w:type="spellEnd"/>
            <w:r w:rsidRPr="00E93514">
              <w:rPr>
                <w:rFonts w:ascii="Calibri" w:eastAsia="Times New Roman" w:hAnsi="Calibri" w:cs="Calibri"/>
                <w:color w:val="000000"/>
                <w:lang w:val="en-US" w:eastAsia="en-IN"/>
              </w:rPr>
              <w:t xml:space="preserve"> Synthetic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45F1D84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6A02FC6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0F98E4E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7791B58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2BEDC67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24F5BA2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B70FFB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Nippon Steel Chemical &amp;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290ED92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39ACDC6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378FEFE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27F22E6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10EB10F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7F4F038A"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1F24FE5"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NAMA Chemicals</w:t>
            </w:r>
          </w:p>
        </w:tc>
        <w:tc>
          <w:tcPr>
            <w:tcW w:w="1054" w:type="dxa"/>
            <w:tcBorders>
              <w:top w:val="nil"/>
              <w:left w:val="nil"/>
              <w:bottom w:val="single" w:sz="4" w:space="0" w:color="auto"/>
              <w:right w:val="single" w:sz="4" w:space="0" w:color="auto"/>
            </w:tcBorders>
            <w:shd w:val="clear" w:color="auto" w:fill="auto"/>
            <w:noWrap/>
            <w:vAlign w:val="bottom"/>
            <w:hideMark/>
          </w:tcPr>
          <w:p w14:paraId="47EFB7B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5268CCA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1980820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7209327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65E0E21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6BE3A63E"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547CE4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Zhuhai </w:t>
            </w:r>
            <w:proofErr w:type="spellStart"/>
            <w:r w:rsidRPr="00E93514">
              <w:rPr>
                <w:rFonts w:ascii="Calibri" w:eastAsia="Times New Roman" w:hAnsi="Calibri" w:cs="Calibri"/>
                <w:color w:val="000000"/>
                <w:lang w:val="en-US" w:eastAsia="en-IN"/>
              </w:rPr>
              <w:t>Hongchang</w:t>
            </w:r>
            <w:proofErr w:type="spellEnd"/>
            <w:r w:rsidRPr="00E93514">
              <w:rPr>
                <w:rFonts w:ascii="Calibri" w:eastAsia="Times New Roman" w:hAnsi="Calibri" w:cs="Calibri"/>
                <w:color w:val="000000"/>
                <w:lang w:val="en-US" w:eastAsia="en-IN"/>
              </w:rPr>
              <w:t xml:space="preserve"> Electronic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7EC056A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c>
          <w:tcPr>
            <w:tcW w:w="1054" w:type="dxa"/>
            <w:tcBorders>
              <w:top w:val="nil"/>
              <w:left w:val="nil"/>
              <w:bottom w:val="single" w:sz="4" w:space="0" w:color="auto"/>
              <w:right w:val="single" w:sz="4" w:space="0" w:color="auto"/>
            </w:tcBorders>
            <w:shd w:val="clear" w:color="auto" w:fill="auto"/>
            <w:noWrap/>
            <w:vAlign w:val="bottom"/>
            <w:hideMark/>
          </w:tcPr>
          <w:p w14:paraId="33C9F42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65A7625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4" w:space="0" w:color="auto"/>
            </w:tcBorders>
            <w:shd w:val="clear" w:color="auto" w:fill="auto"/>
            <w:noWrap/>
            <w:vAlign w:val="bottom"/>
            <w:hideMark/>
          </w:tcPr>
          <w:p w14:paraId="617480F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8" w:space="0" w:color="auto"/>
            </w:tcBorders>
            <w:shd w:val="clear" w:color="auto" w:fill="auto"/>
            <w:noWrap/>
            <w:vAlign w:val="bottom"/>
            <w:hideMark/>
          </w:tcPr>
          <w:p w14:paraId="4D846A0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27A2129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76D785C"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 Chung Plastics Co Ltd</w:t>
            </w:r>
          </w:p>
        </w:tc>
        <w:tc>
          <w:tcPr>
            <w:tcW w:w="1054" w:type="dxa"/>
            <w:tcBorders>
              <w:top w:val="nil"/>
              <w:left w:val="nil"/>
              <w:bottom w:val="single" w:sz="4" w:space="0" w:color="auto"/>
              <w:right w:val="single" w:sz="4" w:space="0" w:color="auto"/>
            </w:tcBorders>
            <w:shd w:val="clear" w:color="auto" w:fill="auto"/>
            <w:noWrap/>
            <w:vAlign w:val="bottom"/>
            <w:hideMark/>
          </w:tcPr>
          <w:p w14:paraId="5DAF212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74</w:t>
            </w:r>
          </w:p>
        </w:tc>
        <w:tc>
          <w:tcPr>
            <w:tcW w:w="1054" w:type="dxa"/>
            <w:tcBorders>
              <w:top w:val="nil"/>
              <w:left w:val="nil"/>
              <w:bottom w:val="single" w:sz="4" w:space="0" w:color="auto"/>
              <w:right w:val="single" w:sz="4" w:space="0" w:color="auto"/>
            </w:tcBorders>
            <w:shd w:val="clear" w:color="auto" w:fill="auto"/>
            <w:noWrap/>
            <w:vAlign w:val="bottom"/>
            <w:hideMark/>
          </w:tcPr>
          <w:p w14:paraId="2298F8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69</w:t>
            </w:r>
          </w:p>
        </w:tc>
        <w:tc>
          <w:tcPr>
            <w:tcW w:w="1054" w:type="dxa"/>
            <w:tcBorders>
              <w:top w:val="nil"/>
              <w:left w:val="nil"/>
              <w:bottom w:val="single" w:sz="4" w:space="0" w:color="auto"/>
              <w:right w:val="single" w:sz="4" w:space="0" w:color="auto"/>
            </w:tcBorders>
            <w:shd w:val="clear" w:color="auto" w:fill="auto"/>
            <w:noWrap/>
            <w:vAlign w:val="bottom"/>
            <w:hideMark/>
          </w:tcPr>
          <w:p w14:paraId="616F998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1161B55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6C76E0F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17B57D5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FB00C3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Jiangsu </w:t>
            </w:r>
            <w:proofErr w:type="spellStart"/>
            <w:r w:rsidRPr="00E93514">
              <w:rPr>
                <w:rFonts w:ascii="Calibri" w:eastAsia="Times New Roman" w:hAnsi="Calibri" w:cs="Calibri"/>
                <w:color w:val="000000"/>
                <w:lang w:val="en-US" w:eastAsia="en-IN"/>
              </w:rPr>
              <w:t>Yangnong</w:t>
            </w:r>
            <w:proofErr w:type="spellEnd"/>
            <w:r w:rsidRPr="00E93514">
              <w:rPr>
                <w:rFonts w:ascii="Calibri" w:eastAsia="Times New Roman" w:hAnsi="Calibri" w:cs="Calibri"/>
                <w:color w:val="000000"/>
                <w:lang w:val="en-US" w:eastAsia="en-IN"/>
              </w:rPr>
              <w:t xml:space="preserve"> Kumho 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6FD065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81</w:t>
            </w:r>
          </w:p>
        </w:tc>
        <w:tc>
          <w:tcPr>
            <w:tcW w:w="1054" w:type="dxa"/>
            <w:tcBorders>
              <w:top w:val="nil"/>
              <w:left w:val="nil"/>
              <w:bottom w:val="single" w:sz="4" w:space="0" w:color="auto"/>
              <w:right w:val="single" w:sz="4" w:space="0" w:color="auto"/>
            </w:tcBorders>
            <w:shd w:val="clear" w:color="auto" w:fill="auto"/>
            <w:noWrap/>
            <w:vAlign w:val="bottom"/>
            <w:hideMark/>
          </w:tcPr>
          <w:p w14:paraId="28CF03B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8CDB76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7702C2C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3FF7925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478850C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2896C18F"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Sinopec Baling Petrochemical </w:t>
            </w:r>
            <w:proofErr w:type="spellStart"/>
            <w:proofErr w:type="gramStart"/>
            <w:r w:rsidRPr="00E93514">
              <w:rPr>
                <w:rFonts w:ascii="Calibri" w:eastAsia="Times New Roman" w:hAnsi="Calibri" w:cs="Calibri"/>
                <w:color w:val="000000"/>
                <w:lang w:val="en-US" w:eastAsia="en-IN"/>
              </w:rPr>
              <w:t>Co.,Ltd</w:t>
            </w:r>
            <w:proofErr w:type="spellEnd"/>
            <w:proofErr w:type="gramEnd"/>
          </w:p>
        </w:tc>
        <w:tc>
          <w:tcPr>
            <w:tcW w:w="1054" w:type="dxa"/>
            <w:tcBorders>
              <w:top w:val="nil"/>
              <w:left w:val="nil"/>
              <w:bottom w:val="single" w:sz="4" w:space="0" w:color="auto"/>
              <w:right w:val="single" w:sz="4" w:space="0" w:color="auto"/>
            </w:tcBorders>
            <w:shd w:val="clear" w:color="auto" w:fill="auto"/>
            <w:noWrap/>
            <w:vAlign w:val="bottom"/>
            <w:hideMark/>
          </w:tcPr>
          <w:p w14:paraId="3A8C58F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353D3F7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4" w:space="0" w:color="auto"/>
            </w:tcBorders>
            <w:shd w:val="clear" w:color="auto" w:fill="auto"/>
            <w:noWrap/>
            <w:vAlign w:val="bottom"/>
            <w:hideMark/>
          </w:tcPr>
          <w:p w14:paraId="09B976C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c>
          <w:tcPr>
            <w:tcW w:w="1054" w:type="dxa"/>
            <w:tcBorders>
              <w:top w:val="nil"/>
              <w:left w:val="nil"/>
              <w:bottom w:val="single" w:sz="4" w:space="0" w:color="auto"/>
              <w:right w:val="single" w:sz="4" w:space="0" w:color="auto"/>
            </w:tcBorders>
            <w:shd w:val="clear" w:color="auto" w:fill="auto"/>
            <w:noWrap/>
            <w:vAlign w:val="bottom"/>
            <w:hideMark/>
          </w:tcPr>
          <w:p w14:paraId="2B0D838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8" w:space="0" w:color="auto"/>
            </w:tcBorders>
            <w:shd w:val="clear" w:color="auto" w:fill="auto"/>
            <w:noWrap/>
            <w:vAlign w:val="bottom"/>
            <w:hideMark/>
          </w:tcPr>
          <w:p w14:paraId="407AF15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7CD768F6"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5390679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Kumho P&amp;B Chemicals</w:t>
            </w:r>
          </w:p>
        </w:tc>
        <w:tc>
          <w:tcPr>
            <w:tcW w:w="1054" w:type="dxa"/>
            <w:tcBorders>
              <w:top w:val="nil"/>
              <w:left w:val="nil"/>
              <w:bottom w:val="single" w:sz="4" w:space="0" w:color="auto"/>
              <w:right w:val="single" w:sz="4" w:space="0" w:color="auto"/>
            </w:tcBorders>
            <w:shd w:val="clear" w:color="auto" w:fill="auto"/>
            <w:noWrap/>
            <w:vAlign w:val="bottom"/>
            <w:hideMark/>
          </w:tcPr>
          <w:p w14:paraId="65E20E2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4" w:space="0" w:color="auto"/>
            </w:tcBorders>
            <w:shd w:val="clear" w:color="auto" w:fill="auto"/>
            <w:noWrap/>
            <w:vAlign w:val="bottom"/>
            <w:hideMark/>
          </w:tcPr>
          <w:p w14:paraId="2C44C36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71</w:t>
            </w:r>
          </w:p>
        </w:tc>
        <w:tc>
          <w:tcPr>
            <w:tcW w:w="1054" w:type="dxa"/>
            <w:tcBorders>
              <w:top w:val="nil"/>
              <w:left w:val="nil"/>
              <w:bottom w:val="single" w:sz="4" w:space="0" w:color="auto"/>
              <w:right w:val="single" w:sz="4" w:space="0" w:color="auto"/>
            </w:tcBorders>
            <w:shd w:val="clear" w:color="auto" w:fill="auto"/>
            <w:noWrap/>
            <w:vAlign w:val="bottom"/>
            <w:hideMark/>
          </w:tcPr>
          <w:p w14:paraId="6509483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302370B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5AA812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70BC336B"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EE29A4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Changchun Chemical (Jiangsu) Co., Ltd.</w:t>
            </w:r>
          </w:p>
        </w:tc>
        <w:tc>
          <w:tcPr>
            <w:tcW w:w="1054" w:type="dxa"/>
            <w:tcBorders>
              <w:top w:val="nil"/>
              <w:left w:val="nil"/>
              <w:bottom w:val="single" w:sz="4" w:space="0" w:color="auto"/>
              <w:right w:val="single" w:sz="4" w:space="0" w:color="auto"/>
            </w:tcBorders>
            <w:shd w:val="clear" w:color="auto" w:fill="auto"/>
            <w:noWrap/>
            <w:vAlign w:val="bottom"/>
            <w:hideMark/>
          </w:tcPr>
          <w:p w14:paraId="0644973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106AE11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4" w:space="0" w:color="auto"/>
              <w:right w:val="single" w:sz="4" w:space="0" w:color="auto"/>
            </w:tcBorders>
            <w:shd w:val="clear" w:color="auto" w:fill="auto"/>
            <w:noWrap/>
            <w:vAlign w:val="bottom"/>
            <w:hideMark/>
          </w:tcPr>
          <w:p w14:paraId="6F4A18B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08A29A1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79</w:t>
            </w:r>
          </w:p>
        </w:tc>
        <w:tc>
          <w:tcPr>
            <w:tcW w:w="1054" w:type="dxa"/>
            <w:tcBorders>
              <w:top w:val="nil"/>
              <w:left w:val="nil"/>
              <w:bottom w:val="single" w:sz="4" w:space="0" w:color="auto"/>
              <w:right w:val="single" w:sz="8" w:space="0" w:color="auto"/>
            </w:tcBorders>
            <w:shd w:val="clear" w:color="auto" w:fill="auto"/>
            <w:noWrap/>
            <w:vAlign w:val="bottom"/>
            <w:hideMark/>
          </w:tcPr>
          <w:p w14:paraId="60FD4E9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91</w:t>
            </w:r>
          </w:p>
        </w:tc>
      </w:tr>
      <w:tr w:rsidR="00E93514" w:rsidRPr="00E93514" w14:paraId="16547EB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7F0D7DCA"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Spolchemie</w:t>
            </w:r>
            <w:proofErr w:type="spellEnd"/>
            <w:r w:rsidRPr="00E93514">
              <w:rPr>
                <w:rFonts w:ascii="Calibri" w:eastAsia="Times New Roman" w:hAnsi="Calibri" w:cs="Calibri"/>
                <w:color w:val="000000"/>
                <w:lang w:val="en-US" w:eastAsia="en-IN"/>
              </w:rPr>
              <w:t xml:space="preserve"> A.S. </w:t>
            </w:r>
          </w:p>
        </w:tc>
        <w:tc>
          <w:tcPr>
            <w:tcW w:w="1054" w:type="dxa"/>
            <w:tcBorders>
              <w:top w:val="nil"/>
              <w:left w:val="nil"/>
              <w:bottom w:val="single" w:sz="4" w:space="0" w:color="auto"/>
              <w:right w:val="single" w:sz="4" w:space="0" w:color="auto"/>
            </w:tcBorders>
            <w:shd w:val="clear" w:color="auto" w:fill="auto"/>
            <w:noWrap/>
            <w:vAlign w:val="bottom"/>
            <w:hideMark/>
          </w:tcPr>
          <w:p w14:paraId="439F9A3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5CEBA56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5735BC4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4384074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3B17ACF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r>
      <w:tr w:rsidR="00E93514" w:rsidRPr="00E93514" w14:paraId="083B7975"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428D0DCA"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Alchemie</w:t>
            </w:r>
            <w:proofErr w:type="spellEnd"/>
            <w:r w:rsidRPr="00E93514">
              <w:rPr>
                <w:rFonts w:ascii="Calibri" w:eastAsia="Times New Roman" w:hAnsi="Calibri" w:cs="Calibri"/>
                <w:color w:val="000000"/>
                <w:lang w:val="en-US" w:eastAsia="en-IN"/>
              </w:rPr>
              <w:t xml:space="preserve"> Ltd.</w:t>
            </w:r>
          </w:p>
        </w:tc>
        <w:tc>
          <w:tcPr>
            <w:tcW w:w="1054" w:type="dxa"/>
            <w:tcBorders>
              <w:top w:val="nil"/>
              <w:left w:val="nil"/>
              <w:bottom w:val="single" w:sz="4" w:space="0" w:color="auto"/>
              <w:right w:val="single" w:sz="4" w:space="0" w:color="auto"/>
            </w:tcBorders>
            <w:shd w:val="clear" w:color="auto" w:fill="auto"/>
            <w:noWrap/>
            <w:vAlign w:val="bottom"/>
            <w:hideMark/>
          </w:tcPr>
          <w:p w14:paraId="3856CEC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7547A4A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5885486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0C37833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8" w:space="0" w:color="auto"/>
            </w:tcBorders>
            <w:shd w:val="clear" w:color="auto" w:fill="auto"/>
            <w:noWrap/>
            <w:vAlign w:val="bottom"/>
            <w:hideMark/>
          </w:tcPr>
          <w:p w14:paraId="48B2A39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382E27A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CAF328D"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Anhui </w:t>
            </w:r>
            <w:proofErr w:type="spellStart"/>
            <w:r w:rsidRPr="00E93514">
              <w:rPr>
                <w:rFonts w:ascii="Calibri" w:eastAsia="Times New Roman" w:hAnsi="Calibri" w:cs="Calibri"/>
                <w:color w:val="000000"/>
                <w:lang w:val="en-US" w:eastAsia="en-IN"/>
              </w:rPr>
              <w:t>Shanfu</w:t>
            </w:r>
            <w:proofErr w:type="spellEnd"/>
            <w:r w:rsidRPr="00E93514">
              <w:rPr>
                <w:rFonts w:ascii="Calibri" w:eastAsia="Times New Roman" w:hAnsi="Calibri" w:cs="Calibri"/>
                <w:color w:val="000000"/>
                <w:lang w:val="en-US" w:eastAsia="en-IN"/>
              </w:rPr>
              <w:t xml:space="preserve"> New Material Technology Co., Ltd.</w:t>
            </w:r>
          </w:p>
        </w:tc>
        <w:tc>
          <w:tcPr>
            <w:tcW w:w="1054" w:type="dxa"/>
            <w:tcBorders>
              <w:top w:val="nil"/>
              <w:left w:val="nil"/>
              <w:bottom w:val="single" w:sz="4" w:space="0" w:color="auto"/>
              <w:right w:val="single" w:sz="4" w:space="0" w:color="auto"/>
            </w:tcBorders>
            <w:shd w:val="clear" w:color="auto" w:fill="auto"/>
            <w:noWrap/>
            <w:vAlign w:val="bottom"/>
            <w:hideMark/>
          </w:tcPr>
          <w:p w14:paraId="18333C2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009700B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4" w:space="0" w:color="auto"/>
            </w:tcBorders>
            <w:shd w:val="clear" w:color="auto" w:fill="auto"/>
            <w:noWrap/>
            <w:vAlign w:val="bottom"/>
            <w:hideMark/>
          </w:tcPr>
          <w:p w14:paraId="3C03BCA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86</w:t>
            </w:r>
          </w:p>
        </w:tc>
        <w:tc>
          <w:tcPr>
            <w:tcW w:w="1054" w:type="dxa"/>
            <w:tcBorders>
              <w:top w:val="nil"/>
              <w:left w:val="nil"/>
              <w:bottom w:val="single" w:sz="4" w:space="0" w:color="auto"/>
              <w:right w:val="single" w:sz="4" w:space="0" w:color="auto"/>
            </w:tcBorders>
            <w:shd w:val="clear" w:color="auto" w:fill="auto"/>
            <w:noWrap/>
            <w:vAlign w:val="bottom"/>
            <w:hideMark/>
          </w:tcPr>
          <w:p w14:paraId="76685D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c>
          <w:tcPr>
            <w:tcW w:w="1054" w:type="dxa"/>
            <w:tcBorders>
              <w:top w:val="nil"/>
              <w:left w:val="nil"/>
              <w:bottom w:val="single" w:sz="4" w:space="0" w:color="auto"/>
              <w:right w:val="single" w:sz="8" w:space="0" w:color="auto"/>
            </w:tcBorders>
            <w:shd w:val="clear" w:color="auto" w:fill="auto"/>
            <w:noWrap/>
            <w:vAlign w:val="bottom"/>
            <w:hideMark/>
          </w:tcPr>
          <w:p w14:paraId="1CCE7A1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18B5F93C"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5DB4426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Dalian </w:t>
            </w:r>
            <w:proofErr w:type="spellStart"/>
            <w:r w:rsidRPr="00E93514">
              <w:rPr>
                <w:rFonts w:ascii="Calibri" w:eastAsia="Times New Roman" w:hAnsi="Calibri" w:cs="Calibri"/>
                <w:color w:val="000000"/>
                <w:lang w:val="en-US" w:eastAsia="en-IN"/>
              </w:rPr>
              <w:t>Qihua</w:t>
            </w:r>
            <w:proofErr w:type="spellEnd"/>
            <w:r w:rsidRPr="00E93514">
              <w:rPr>
                <w:rFonts w:ascii="Calibri" w:eastAsia="Times New Roman" w:hAnsi="Calibri" w:cs="Calibri"/>
                <w:color w:val="000000"/>
                <w:lang w:val="en-US" w:eastAsia="en-IN"/>
              </w:rPr>
              <w:t xml:space="preserve"> New Material Co. Ltd.</w:t>
            </w:r>
          </w:p>
        </w:tc>
        <w:tc>
          <w:tcPr>
            <w:tcW w:w="1054" w:type="dxa"/>
            <w:tcBorders>
              <w:top w:val="nil"/>
              <w:left w:val="nil"/>
              <w:bottom w:val="single" w:sz="4" w:space="0" w:color="auto"/>
              <w:right w:val="single" w:sz="4" w:space="0" w:color="auto"/>
            </w:tcBorders>
            <w:shd w:val="clear" w:color="auto" w:fill="auto"/>
            <w:noWrap/>
            <w:vAlign w:val="bottom"/>
            <w:hideMark/>
          </w:tcPr>
          <w:p w14:paraId="67654D1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344BC1C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82</w:t>
            </w:r>
          </w:p>
        </w:tc>
        <w:tc>
          <w:tcPr>
            <w:tcW w:w="1054" w:type="dxa"/>
            <w:tcBorders>
              <w:top w:val="nil"/>
              <w:left w:val="nil"/>
              <w:bottom w:val="single" w:sz="4" w:space="0" w:color="auto"/>
              <w:right w:val="single" w:sz="4" w:space="0" w:color="auto"/>
            </w:tcBorders>
            <w:shd w:val="clear" w:color="auto" w:fill="auto"/>
            <w:noWrap/>
            <w:vAlign w:val="bottom"/>
            <w:hideMark/>
          </w:tcPr>
          <w:p w14:paraId="5956A9C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6CBBAB4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8" w:space="0" w:color="auto"/>
            </w:tcBorders>
            <w:shd w:val="clear" w:color="auto" w:fill="auto"/>
            <w:noWrap/>
            <w:vAlign w:val="bottom"/>
            <w:hideMark/>
          </w:tcPr>
          <w:p w14:paraId="76A7A6C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0266D54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273DA7"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Atul Limited</w:t>
            </w:r>
          </w:p>
        </w:tc>
        <w:tc>
          <w:tcPr>
            <w:tcW w:w="1054" w:type="dxa"/>
            <w:tcBorders>
              <w:top w:val="nil"/>
              <w:left w:val="nil"/>
              <w:bottom w:val="single" w:sz="4" w:space="0" w:color="auto"/>
              <w:right w:val="single" w:sz="4" w:space="0" w:color="auto"/>
            </w:tcBorders>
            <w:shd w:val="clear" w:color="auto" w:fill="auto"/>
            <w:noWrap/>
            <w:vAlign w:val="bottom"/>
            <w:hideMark/>
          </w:tcPr>
          <w:p w14:paraId="3474F4C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63</w:t>
            </w:r>
          </w:p>
        </w:tc>
        <w:tc>
          <w:tcPr>
            <w:tcW w:w="1054" w:type="dxa"/>
            <w:tcBorders>
              <w:top w:val="nil"/>
              <w:left w:val="nil"/>
              <w:bottom w:val="single" w:sz="4" w:space="0" w:color="auto"/>
              <w:right w:val="single" w:sz="4" w:space="0" w:color="auto"/>
            </w:tcBorders>
            <w:shd w:val="clear" w:color="auto" w:fill="auto"/>
            <w:noWrap/>
            <w:vAlign w:val="bottom"/>
            <w:hideMark/>
          </w:tcPr>
          <w:p w14:paraId="05DE55B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3D8B6A3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4" w:space="0" w:color="auto"/>
            </w:tcBorders>
            <w:shd w:val="clear" w:color="auto" w:fill="auto"/>
            <w:noWrap/>
            <w:vAlign w:val="bottom"/>
            <w:hideMark/>
          </w:tcPr>
          <w:p w14:paraId="287732F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8" w:space="0" w:color="auto"/>
            </w:tcBorders>
            <w:shd w:val="clear" w:color="auto" w:fill="auto"/>
            <w:noWrap/>
            <w:vAlign w:val="bottom"/>
            <w:hideMark/>
          </w:tcPr>
          <w:p w14:paraId="7FEB569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53CDC264"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E10AB3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Japan Epoxy Resins</w:t>
            </w:r>
          </w:p>
        </w:tc>
        <w:tc>
          <w:tcPr>
            <w:tcW w:w="1054" w:type="dxa"/>
            <w:tcBorders>
              <w:top w:val="nil"/>
              <w:left w:val="nil"/>
              <w:bottom w:val="single" w:sz="4" w:space="0" w:color="auto"/>
              <w:right w:val="single" w:sz="4" w:space="0" w:color="auto"/>
            </w:tcBorders>
            <w:shd w:val="clear" w:color="auto" w:fill="auto"/>
            <w:noWrap/>
            <w:vAlign w:val="bottom"/>
            <w:hideMark/>
          </w:tcPr>
          <w:p w14:paraId="2085D73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499F4A1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7EE9B1F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73</w:t>
            </w:r>
          </w:p>
        </w:tc>
        <w:tc>
          <w:tcPr>
            <w:tcW w:w="1054" w:type="dxa"/>
            <w:tcBorders>
              <w:top w:val="nil"/>
              <w:left w:val="nil"/>
              <w:bottom w:val="single" w:sz="4" w:space="0" w:color="auto"/>
              <w:right w:val="single" w:sz="4" w:space="0" w:color="auto"/>
            </w:tcBorders>
            <w:shd w:val="clear" w:color="auto" w:fill="auto"/>
            <w:noWrap/>
            <w:vAlign w:val="bottom"/>
            <w:hideMark/>
          </w:tcPr>
          <w:p w14:paraId="665D1C4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8" w:space="0" w:color="auto"/>
            </w:tcBorders>
            <w:shd w:val="clear" w:color="auto" w:fill="auto"/>
            <w:noWrap/>
            <w:vAlign w:val="bottom"/>
            <w:hideMark/>
          </w:tcPr>
          <w:p w14:paraId="1D11ED6A"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r>
      <w:tr w:rsidR="00E93514" w:rsidRPr="00E93514" w14:paraId="7DAE1F07"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7A749BA"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LEUNA-</w:t>
            </w:r>
            <w:proofErr w:type="spellStart"/>
            <w:r w:rsidRPr="00E93514">
              <w:rPr>
                <w:rFonts w:ascii="Calibri" w:eastAsia="Times New Roman" w:hAnsi="Calibri" w:cs="Calibri"/>
                <w:color w:val="000000"/>
                <w:lang w:val="en-US" w:eastAsia="en-IN"/>
              </w:rPr>
              <w:t>Harze</w:t>
            </w:r>
            <w:proofErr w:type="spellEnd"/>
            <w:r w:rsidRPr="00E93514">
              <w:rPr>
                <w:rFonts w:ascii="Calibri" w:eastAsia="Times New Roman" w:hAnsi="Calibri" w:cs="Calibri"/>
                <w:color w:val="000000"/>
                <w:lang w:val="en-US" w:eastAsia="en-IN"/>
              </w:rPr>
              <w:t xml:space="preserve"> GmbH</w:t>
            </w:r>
          </w:p>
        </w:tc>
        <w:tc>
          <w:tcPr>
            <w:tcW w:w="1054" w:type="dxa"/>
            <w:tcBorders>
              <w:top w:val="nil"/>
              <w:left w:val="nil"/>
              <w:bottom w:val="single" w:sz="4" w:space="0" w:color="auto"/>
              <w:right w:val="single" w:sz="4" w:space="0" w:color="auto"/>
            </w:tcBorders>
            <w:shd w:val="clear" w:color="auto" w:fill="auto"/>
            <w:noWrap/>
            <w:vAlign w:val="bottom"/>
            <w:hideMark/>
          </w:tcPr>
          <w:p w14:paraId="07C41E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09CFAB0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7EE1730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65</w:t>
            </w:r>
          </w:p>
        </w:tc>
        <w:tc>
          <w:tcPr>
            <w:tcW w:w="1054" w:type="dxa"/>
            <w:tcBorders>
              <w:top w:val="nil"/>
              <w:left w:val="nil"/>
              <w:bottom w:val="single" w:sz="4" w:space="0" w:color="auto"/>
              <w:right w:val="single" w:sz="4" w:space="0" w:color="auto"/>
            </w:tcBorders>
            <w:shd w:val="clear" w:color="auto" w:fill="auto"/>
            <w:noWrap/>
            <w:vAlign w:val="bottom"/>
            <w:hideMark/>
          </w:tcPr>
          <w:p w14:paraId="2A05B51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8" w:space="0" w:color="auto"/>
            </w:tcBorders>
            <w:shd w:val="clear" w:color="auto" w:fill="auto"/>
            <w:noWrap/>
            <w:vAlign w:val="bottom"/>
            <w:hideMark/>
          </w:tcPr>
          <w:p w14:paraId="380046E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r>
      <w:tr w:rsidR="00E93514" w:rsidRPr="00E93514" w14:paraId="266F56B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BE95871"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Izel</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Kimya</w:t>
            </w:r>
            <w:proofErr w:type="spellEnd"/>
          </w:p>
        </w:tc>
        <w:tc>
          <w:tcPr>
            <w:tcW w:w="1054" w:type="dxa"/>
            <w:tcBorders>
              <w:top w:val="nil"/>
              <w:left w:val="nil"/>
              <w:bottom w:val="single" w:sz="4" w:space="0" w:color="auto"/>
              <w:right w:val="single" w:sz="4" w:space="0" w:color="auto"/>
            </w:tcBorders>
            <w:shd w:val="clear" w:color="auto" w:fill="auto"/>
            <w:noWrap/>
            <w:vAlign w:val="bottom"/>
            <w:hideMark/>
          </w:tcPr>
          <w:p w14:paraId="61F2952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78</w:t>
            </w:r>
          </w:p>
        </w:tc>
        <w:tc>
          <w:tcPr>
            <w:tcW w:w="1054" w:type="dxa"/>
            <w:tcBorders>
              <w:top w:val="nil"/>
              <w:left w:val="nil"/>
              <w:bottom w:val="single" w:sz="4" w:space="0" w:color="auto"/>
              <w:right w:val="single" w:sz="4" w:space="0" w:color="auto"/>
            </w:tcBorders>
            <w:shd w:val="clear" w:color="auto" w:fill="auto"/>
            <w:noWrap/>
            <w:vAlign w:val="bottom"/>
            <w:hideMark/>
          </w:tcPr>
          <w:p w14:paraId="3250080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c>
          <w:tcPr>
            <w:tcW w:w="1054" w:type="dxa"/>
            <w:tcBorders>
              <w:top w:val="nil"/>
              <w:left w:val="nil"/>
              <w:bottom w:val="single" w:sz="4" w:space="0" w:color="auto"/>
              <w:right w:val="single" w:sz="4" w:space="0" w:color="auto"/>
            </w:tcBorders>
            <w:shd w:val="clear" w:color="auto" w:fill="auto"/>
            <w:noWrap/>
            <w:vAlign w:val="bottom"/>
            <w:hideMark/>
          </w:tcPr>
          <w:p w14:paraId="4350C3B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88</w:t>
            </w:r>
          </w:p>
        </w:tc>
        <w:tc>
          <w:tcPr>
            <w:tcW w:w="1054" w:type="dxa"/>
            <w:tcBorders>
              <w:top w:val="nil"/>
              <w:left w:val="nil"/>
              <w:bottom w:val="single" w:sz="4" w:space="0" w:color="auto"/>
              <w:right w:val="single" w:sz="4" w:space="0" w:color="auto"/>
            </w:tcBorders>
            <w:shd w:val="clear" w:color="auto" w:fill="auto"/>
            <w:noWrap/>
            <w:vAlign w:val="bottom"/>
            <w:hideMark/>
          </w:tcPr>
          <w:p w14:paraId="0C7229A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54" w:type="dxa"/>
            <w:tcBorders>
              <w:top w:val="nil"/>
              <w:left w:val="nil"/>
              <w:bottom w:val="single" w:sz="4" w:space="0" w:color="auto"/>
              <w:right w:val="single" w:sz="8" w:space="0" w:color="auto"/>
            </w:tcBorders>
            <w:shd w:val="clear" w:color="auto" w:fill="auto"/>
            <w:noWrap/>
            <w:vAlign w:val="bottom"/>
            <w:hideMark/>
          </w:tcPr>
          <w:p w14:paraId="12B4355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95</w:t>
            </w:r>
          </w:p>
        </w:tc>
      </w:tr>
      <w:tr w:rsidR="00E93514" w:rsidRPr="00E93514" w14:paraId="62F06BF0"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185EC450"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Ciech</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Sarzyna</w:t>
            </w:r>
            <w:proofErr w:type="spellEnd"/>
          </w:p>
        </w:tc>
        <w:tc>
          <w:tcPr>
            <w:tcW w:w="1054" w:type="dxa"/>
            <w:tcBorders>
              <w:top w:val="nil"/>
              <w:left w:val="nil"/>
              <w:bottom w:val="single" w:sz="4" w:space="0" w:color="auto"/>
              <w:right w:val="single" w:sz="4" w:space="0" w:color="auto"/>
            </w:tcBorders>
            <w:shd w:val="clear" w:color="auto" w:fill="auto"/>
            <w:noWrap/>
            <w:vAlign w:val="bottom"/>
            <w:hideMark/>
          </w:tcPr>
          <w:p w14:paraId="069DE1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71CE39E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67</w:t>
            </w:r>
          </w:p>
        </w:tc>
        <w:tc>
          <w:tcPr>
            <w:tcW w:w="1054" w:type="dxa"/>
            <w:tcBorders>
              <w:top w:val="nil"/>
              <w:left w:val="nil"/>
              <w:bottom w:val="single" w:sz="4" w:space="0" w:color="auto"/>
              <w:right w:val="single" w:sz="4" w:space="0" w:color="auto"/>
            </w:tcBorders>
            <w:shd w:val="clear" w:color="auto" w:fill="auto"/>
            <w:noWrap/>
            <w:vAlign w:val="bottom"/>
            <w:hideMark/>
          </w:tcPr>
          <w:p w14:paraId="0F8F6E5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77</w:t>
            </w:r>
          </w:p>
        </w:tc>
        <w:tc>
          <w:tcPr>
            <w:tcW w:w="1054" w:type="dxa"/>
            <w:tcBorders>
              <w:top w:val="nil"/>
              <w:left w:val="nil"/>
              <w:bottom w:val="single" w:sz="4" w:space="0" w:color="auto"/>
              <w:right w:val="single" w:sz="4" w:space="0" w:color="auto"/>
            </w:tcBorders>
            <w:shd w:val="clear" w:color="auto" w:fill="auto"/>
            <w:noWrap/>
            <w:vAlign w:val="bottom"/>
            <w:hideMark/>
          </w:tcPr>
          <w:p w14:paraId="0C89C8E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1CED9EC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87</w:t>
            </w:r>
          </w:p>
        </w:tc>
      </w:tr>
      <w:tr w:rsidR="00E93514" w:rsidRPr="00E93514" w14:paraId="097EF0C1"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C69D2DE"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 xml:space="preserve">SIR </w:t>
            </w:r>
            <w:proofErr w:type="spellStart"/>
            <w:r w:rsidRPr="00E93514">
              <w:rPr>
                <w:rFonts w:ascii="Calibri" w:eastAsia="Times New Roman" w:hAnsi="Calibri" w:cs="Calibri"/>
                <w:color w:val="000000"/>
                <w:lang w:val="en-US" w:eastAsia="en-IN"/>
              </w:rPr>
              <w:t>Industriale</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SpA</w:t>
            </w:r>
            <w:proofErr w:type="spellEnd"/>
          </w:p>
        </w:tc>
        <w:tc>
          <w:tcPr>
            <w:tcW w:w="1054" w:type="dxa"/>
            <w:tcBorders>
              <w:top w:val="nil"/>
              <w:left w:val="nil"/>
              <w:bottom w:val="single" w:sz="4" w:space="0" w:color="auto"/>
              <w:right w:val="single" w:sz="4" w:space="0" w:color="auto"/>
            </w:tcBorders>
            <w:shd w:val="clear" w:color="auto" w:fill="auto"/>
            <w:noWrap/>
            <w:vAlign w:val="bottom"/>
            <w:hideMark/>
          </w:tcPr>
          <w:p w14:paraId="42CB721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11E4448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7D25D20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4" w:space="0" w:color="auto"/>
            </w:tcBorders>
            <w:shd w:val="clear" w:color="auto" w:fill="auto"/>
            <w:noWrap/>
            <w:vAlign w:val="bottom"/>
            <w:hideMark/>
          </w:tcPr>
          <w:p w14:paraId="2EF707F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80</w:t>
            </w:r>
          </w:p>
        </w:tc>
        <w:tc>
          <w:tcPr>
            <w:tcW w:w="1054" w:type="dxa"/>
            <w:tcBorders>
              <w:top w:val="nil"/>
              <w:left w:val="nil"/>
              <w:bottom w:val="single" w:sz="4" w:space="0" w:color="auto"/>
              <w:right w:val="single" w:sz="8" w:space="0" w:color="auto"/>
            </w:tcBorders>
            <w:shd w:val="clear" w:color="auto" w:fill="auto"/>
            <w:noWrap/>
            <w:vAlign w:val="bottom"/>
            <w:hideMark/>
          </w:tcPr>
          <w:p w14:paraId="55FA96F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1179A049"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65E6E039" w14:textId="77777777" w:rsidR="00E93514" w:rsidRPr="00E93514" w:rsidRDefault="00E93514" w:rsidP="00E93514">
            <w:pPr>
              <w:spacing w:after="0" w:line="240" w:lineRule="auto"/>
              <w:rPr>
                <w:rFonts w:ascii="Calibri" w:eastAsia="Times New Roman" w:hAnsi="Calibri" w:cs="Calibri"/>
                <w:color w:val="000000"/>
                <w:lang w:eastAsia="en-IN"/>
              </w:rPr>
            </w:pPr>
            <w:proofErr w:type="spellStart"/>
            <w:r w:rsidRPr="00E93514">
              <w:rPr>
                <w:rFonts w:ascii="Calibri" w:eastAsia="Times New Roman" w:hAnsi="Calibri" w:cs="Calibri"/>
                <w:color w:val="000000"/>
                <w:lang w:val="en-US" w:eastAsia="en-IN"/>
              </w:rPr>
              <w:t>Meghmani</w:t>
            </w:r>
            <w:proofErr w:type="spellEnd"/>
            <w:r w:rsidRPr="00E93514">
              <w:rPr>
                <w:rFonts w:ascii="Calibri" w:eastAsia="Times New Roman" w:hAnsi="Calibri" w:cs="Calibri"/>
                <w:color w:val="000000"/>
                <w:lang w:val="en-US" w:eastAsia="en-IN"/>
              </w:rPr>
              <w:t xml:space="preserve"> </w:t>
            </w:r>
            <w:proofErr w:type="spellStart"/>
            <w:r w:rsidRPr="00E93514">
              <w:rPr>
                <w:rFonts w:ascii="Calibri" w:eastAsia="Times New Roman" w:hAnsi="Calibri" w:cs="Calibri"/>
                <w:color w:val="000000"/>
                <w:lang w:val="en-US" w:eastAsia="en-IN"/>
              </w:rPr>
              <w:t>Finechem</w:t>
            </w:r>
            <w:proofErr w:type="spellEnd"/>
            <w:r w:rsidRPr="00E93514">
              <w:rPr>
                <w:rFonts w:ascii="Calibri" w:eastAsia="Times New Roman" w:hAnsi="Calibri" w:cs="Calibri"/>
                <w:color w:val="000000"/>
                <w:lang w:val="en-US" w:eastAsia="en-IN"/>
              </w:rPr>
              <w:t xml:space="preserve"> Limited</w:t>
            </w:r>
          </w:p>
        </w:tc>
        <w:tc>
          <w:tcPr>
            <w:tcW w:w="1054" w:type="dxa"/>
            <w:tcBorders>
              <w:top w:val="nil"/>
              <w:left w:val="nil"/>
              <w:bottom w:val="single" w:sz="4" w:space="0" w:color="auto"/>
              <w:right w:val="single" w:sz="4" w:space="0" w:color="auto"/>
            </w:tcBorders>
            <w:shd w:val="clear" w:color="auto" w:fill="auto"/>
            <w:noWrap/>
            <w:vAlign w:val="bottom"/>
            <w:hideMark/>
          </w:tcPr>
          <w:p w14:paraId="6534C8D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508D92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2F7FCE9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5244DE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52</w:t>
            </w:r>
          </w:p>
        </w:tc>
        <w:tc>
          <w:tcPr>
            <w:tcW w:w="1054" w:type="dxa"/>
            <w:tcBorders>
              <w:top w:val="nil"/>
              <w:left w:val="nil"/>
              <w:bottom w:val="single" w:sz="4" w:space="0" w:color="auto"/>
              <w:right w:val="single" w:sz="8" w:space="0" w:color="auto"/>
            </w:tcBorders>
            <w:shd w:val="clear" w:color="auto" w:fill="auto"/>
            <w:noWrap/>
            <w:vAlign w:val="bottom"/>
            <w:hideMark/>
          </w:tcPr>
          <w:p w14:paraId="6CCD0D0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84</w:t>
            </w:r>
          </w:p>
        </w:tc>
      </w:tr>
      <w:tr w:rsidR="00E93514" w:rsidRPr="00E93514" w14:paraId="287447AC"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206C2CD"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CHANGZHOU HONGCHANG ELECTRONICS CO</w:t>
            </w:r>
          </w:p>
        </w:tc>
        <w:tc>
          <w:tcPr>
            <w:tcW w:w="1054" w:type="dxa"/>
            <w:tcBorders>
              <w:top w:val="nil"/>
              <w:left w:val="nil"/>
              <w:bottom w:val="single" w:sz="4" w:space="0" w:color="auto"/>
              <w:right w:val="single" w:sz="4" w:space="0" w:color="auto"/>
            </w:tcBorders>
            <w:shd w:val="clear" w:color="auto" w:fill="auto"/>
            <w:noWrap/>
            <w:vAlign w:val="bottom"/>
            <w:hideMark/>
          </w:tcPr>
          <w:p w14:paraId="586BE160"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DB214D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73D65B5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017AED47"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75</w:t>
            </w:r>
          </w:p>
        </w:tc>
        <w:tc>
          <w:tcPr>
            <w:tcW w:w="1054" w:type="dxa"/>
            <w:tcBorders>
              <w:top w:val="nil"/>
              <w:left w:val="nil"/>
              <w:bottom w:val="single" w:sz="4" w:space="0" w:color="auto"/>
              <w:right w:val="single" w:sz="8" w:space="0" w:color="auto"/>
            </w:tcBorders>
            <w:shd w:val="clear" w:color="auto" w:fill="auto"/>
            <w:noWrap/>
            <w:vAlign w:val="bottom"/>
            <w:hideMark/>
          </w:tcPr>
          <w:p w14:paraId="63ED7A28"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85</w:t>
            </w:r>
          </w:p>
        </w:tc>
      </w:tr>
      <w:tr w:rsidR="00E93514" w:rsidRPr="00E93514" w14:paraId="1F62ECC4"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0FEE4916"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Sinopec Baling Petrochemical Co., Ltd.</w:t>
            </w:r>
          </w:p>
        </w:tc>
        <w:tc>
          <w:tcPr>
            <w:tcW w:w="1054" w:type="dxa"/>
            <w:tcBorders>
              <w:top w:val="nil"/>
              <w:left w:val="nil"/>
              <w:bottom w:val="single" w:sz="4" w:space="0" w:color="auto"/>
              <w:right w:val="single" w:sz="4" w:space="0" w:color="auto"/>
            </w:tcBorders>
            <w:shd w:val="clear" w:color="auto" w:fill="auto"/>
            <w:noWrap/>
            <w:vAlign w:val="bottom"/>
            <w:hideMark/>
          </w:tcPr>
          <w:p w14:paraId="43767BED"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337D100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FDBFF8E"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15E7DAD5"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8" w:space="0" w:color="auto"/>
            </w:tcBorders>
            <w:shd w:val="clear" w:color="auto" w:fill="auto"/>
            <w:noWrap/>
            <w:vAlign w:val="bottom"/>
            <w:hideMark/>
          </w:tcPr>
          <w:p w14:paraId="7AC2D49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93</w:t>
            </w:r>
          </w:p>
        </w:tc>
      </w:tr>
      <w:tr w:rsidR="00E93514" w:rsidRPr="00E93514" w14:paraId="695D1840"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121E65C"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Sika AG</w:t>
            </w:r>
          </w:p>
        </w:tc>
        <w:tc>
          <w:tcPr>
            <w:tcW w:w="1054" w:type="dxa"/>
            <w:tcBorders>
              <w:top w:val="nil"/>
              <w:left w:val="nil"/>
              <w:bottom w:val="single" w:sz="4" w:space="0" w:color="auto"/>
              <w:right w:val="single" w:sz="4" w:space="0" w:color="auto"/>
            </w:tcBorders>
            <w:shd w:val="clear" w:color="auto" w:fill="auto"/>
            <w:noWrap/>
            <w:vAlign w:val="bottom"/>
            <w:hideMark/>
          </w:tcPr>
          <w:p w14:paraId="7C8F1203"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17B2FEF2"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48EB352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60</w:t>
            </w:r>
          </w:p>
        </w:tc>
        <w:tc>
          <w:tcPr>
            <w:tcW w:w="1054" w:type="dxa"/>
            <w:tcBorders>
              <w:top w:val="nil"/>
              <w:left w:val="nil"/>
              <w:bottom w:val="single" w:sz="4" w:space="0" w:color="auto"/>
              <w:right w:val="single" w:sz="4" w:space="0" w:color="auto"/>
            </w:tcBorders>
            <w:shd w:val="clear" w:color="auto" w:fill="auto"/>
            <w:noWrap/>
            <w:vAlign w:val="bottom"/>
            <w:hideMark/>
          </w:tcPr>
          <w:p w14:paraId="0262C53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c>
          <w:tcPr>
            <w:tcW w:w="1054" w:type="dxa"/>
            <w:tcBorders>
              <w:top w:val="nil"/>
              <w:left w:val="nil"/>
              <w:bottom w:val="single" w:sz="4" w:space="0" w:color="auto"/>
              <w:right w:val="single" w:sz="8" w:space="0" w:color="auto"/>
            </w:tcBorders>
            <w:shd w:val="clear" w:color="auto" w:fill="auto"/>
            <w:noWrap/>
            <w:vAlign w:val="bottom"/>
            <w:hideMark/>
          </w:tcPr>
          <w:p w14:paraId="2235146B"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90</w:t>
            </w:r>
          </w:p>
        </w:tc>
      </w:tr>
      <w:tr w:rsidR="00E93514" w:rsidRPr="00E93514" w14:paraId="41979598" w14:textId="77777777" w:rsidTr="00E93514">
        <w:trPr>
          <w:trHeight w:val="285"/>
        </w:trPr>
        <w:tc>
          <w:tcPr>
            <w:tcW w:w="4777" w:type="dxa"/>
            <w:tcBorders>
              <w:top w:val="nil"/>
              <w:left w:val="single" w:sz="8" w:space="0" w:color="auto"/>
              <w:bottom w:val="single" w:sz="4" w:space="0" w:color="auto"/>
              <w:right w:val="single" w:sz="4" w:space="0" w:color="auto"/>
            </w:tcBorders>
            <w:shd w:val="clear" w:color="auto" w:fill="auto"/>
            <w:noWrap/>
            <w:vAlign w:val="bottom"/>
            <w:hideMark/>
          </w:tcPr>
          <w:p w14:paraId="337835C1"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eastAsia="en-IN"/>
              </w:rPr>
              <w:t>Hindusthan Speciality Chemicals Limited (HSCL)</w:t>
            </w:r>
          </w:p>
        </w:tc>
        <w:tc>
          <w:tcPr>
            <w:tcW w:w="1054" w:type="dxa"/>
            <w:tcBorders>
              <w:top w:val="nil"/>
              <w:left w:val="nil"/>
              <w:bottom w:val="single" w:sz="4" w:space="0" w:color="auto"/>
              <w:right w:val="single" w:sz="4" w:space="0" w:color="auto"/>
            </w:tcBorders>
            <w:shd w:val="clear" w:color="auto" w:fill="auto"/>
            <w:noWrap/>
            <w:vAlign w:val="bottom"/>
            <w:hideMark/>
          </w:tcPr>
          <w:p w14:paraId="25B2F32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0</w:t>
            </w:r>
          </w:p>
        </w:tc>
        <w:tc>
          <w:tcPr>
            <w:tcW w:w="1054" w:type="dxa"/>
            <w:tcBorders>
              <w:top w:val="nil"/>
              <w:left w:val="nil"/>
              <w:bottom w:val="single" w:sz="4" w:space="0" w:color="auto"/>
              <w:right w:val="single" w:sz="4" w:space="0" w:color="auto"/>
            </w:tcBorders>
            <w:shd w:val="clear" w:color="auto" w:fill="auto"/>
            <w:noWrap/>
            <w:vAlign w:val="bottom"/>
            <w:hideMark/>
          </w:tcPr>
          <w:p w14:paraId="5D27B274"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53</w:t>
            </w:r>
          </w:p>
        </w:tc>
        <w:tc>
          <w:tcPr>
            <w:tcW w:w="1054" w:type="dxa"/>
            <w:tcBorders>
              <w:top w:val="nil"/>
              <w:left w:val="nil"/>
              <w:bottom w:val="single" w:sz="4" w:space="0" w:color="auto"/>
              <w:right w:val="single" w:sz="4" w:space="0" w:color="auto"/>
            </w:tcBorders>
            <w:shd w:val="clear" w:color="auto" w:fill="auto"/>
            <w:noWrap/>
            <w:vAlign w:val="bottom"/>
            <w:hideMark/>
          </w:tcPr>
          <w:p w14:paraId="56F5F35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70</w:t>
            </w:r>
          </w:p>
        </w:tc>
        <w:tc>
          <w:tcPr>
            <w:tcW w:w="1054" w:type="dxa"/>
            <w:tcBorders>
              <w:top w:val="nil"/>
              <w:left w:val="nil"/>
              <w:bottom w:val="single" w:sz="4" w:space="0" w:color="auto"/>
              <w:right w:val="single" w:sz="4" w:space="0" w:color="auto"/>
            </w:tcBorders>
            <w:shd w:val="clear" w:color="auto" w:fill="auto"/>
            <w:noWrap/>
            <w:vAlign w:val="bottom"/>
            <w:hideMark/>
          </w:tcPr>
          <w:p w14:paraId="348448D6"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c>
          <w:tcPr>
            <w:tcW w:w="1054" w:type="dxa"/>
            <w:tcBorders>
              <w:top w:val="nil"/>
              <w:left w:val="nil"/>
              <w:bottom w:val="single" w:sz="4" w:space="0" w:color="auto"/>
              <w:right w:val="single" w:sz="8" w:space="0" w:color="auto"/>
            </w:tcBorders>
            <w:shd w:val="clear" w:color="auto" w:fill="auto"/>
            <w:noWrap/>
            <w:vAlign w:val="bottom"/>
            <w:hideMark/>
          </w:tcPr>
          <w:p w14:paraId="51EB0E7C"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83</w:t>
            </w:r>
          </w:p>
        </w:tc>
      </w:tr>
      <w:tr w:rsidR="00E93514" w:rsidRPr="00E93514" w14:paraId="2C87C2E1" w14:textId="77777777" w:rsidTr="00245B69">
        <w:trPr>
          <w:trHeight w:val="299"/>
        </w:trPr>
        <w:tc>
          <w:tcPr>
            <w:tcW w:w="4777" w:type="dxa"/>
            <w:tcBorders>
              <w:top w:val="nil"/>
              <w:left w:val="single" w:sz="8" w:space="0" w:color="auto"/>
              <w:bottom w:val="single" w:sz="8" w:space="0" w:color="auto"/>
              <w:right w:val="single" w:sz="4" w:space="0" w:color="auto"/>
            </w:tcBorders>
            <w:shd w:val="clear" w:color="auto" w:fill="auto"/>
            <w:noWrap/>
            <w:vAlign w:val="bottom"/>
            <w:hideMark/>
          </w:tcPr>
          <w:p w14:paraId="6F52CD4B" w14:textId="77777777" w:rsidR="00E93514" w:rsidRPr="00E93514" w:rsidRDefault="00E93514" w:rsidP="00E93514">
            <w:pPr>
              <w:spacing w:after="0" w:line="240" w:lineRule="auto"/>
              <w:rPr>
                <w:rFonts w:ascii="Calibri" w:eastAsia="Times New Roman" w:hAnsi="Calibri" w:cs="Calibri"/>
                <w:color w:val="000000"/>
                <w:lang w:eastAsia="en-IN"/>
              </w:rPr>
            </w:pPr>
            <w:r w:rsidRPr="00E93514">
              <w:rPr>
                <w:rFonts w:ascii="Calibri" w:eastAsia="Times New Roman" w:hAnsi="Calibri" w:cs="Calibri"/>
                <w:color w:val="000000"/>
                <w:lang w:val="en-US" w:eastAsia="en-IN"/>
              </w:rPr>
              <w:t>Others</w:t>
            </w:r>
          </w:p>
        </w:tc>
        <w:tc>
          <w:tcPr>
            <w:tcW w:w="1054" w:type="dxa"/>
            <w:tcBorders>
              <w:top w:val="nil"/>
              <w:left w:val="nil"/>
              <w:bottom w:val="single" w:sz="8" w:space="0" w:color="auto"/>
              <w:right w:val="single" w:sz="4" w:space="0" w:color="auto"/>
            </w:tcBorders>
            <w:shd w:val="clear" w:color="auto" w:fill="auto"/>
            <w:noWrap/>
            <w:vAlign w:val="bottom"/>
            <w:hideMark/>
          </w:tcPr>
          <w:p w14:paraId="569AB7B9"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58</w:t>
            </w:r>
          </w:p>
        </w:tc>
        <w:tc>
          <w:tcPr>
            <w:tcW w:w="1054" w:type="dxa"/>
            <w:tcBorders>
              <w:top w:val="nil"/>
              <w:left w:val="nil"/>
              <w:bottom w:val="single" w:sz="8" w:space="0" w:color="auto"/>
              <w:right w:val="single" w:sz="4" w:space="0" w:color="auto"/>
            </w:tcBorders>
            <w:shd w:val="clear" w:color="auto" w:fill="auto"/>
            <w:noWrap/>
            <w:vAlign w:val="bottom"/>
            <w:hideMark/>
          </w:tcPr>
          <w:p w14:paraId="08870941"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66</w:t>
            </w:r>
          </w:p>
        </w:tc>
        <w:tc>
          <w:tcPr>
            <w:tcW w:w="1054" w:type="dxa"/>
            <w:tcBorders>
              <w:top w:val="nil"/>
              <w:left w:val="nil"/>
              <w:bottom w:val="single" w:sz="8" w:space="0" w:color="auto"/>
              <w:right w:val="single" w:sz="4" w:space="0" w:color="auto"/>
            </w:tcBorders>
            <w:shd w:val="clear" w:color="auto" w:fill="auto"/>
            <w:noWrap/>
            <w:vAlign w:val="bottom"/>
            <w:hideMark/>
          </w:tcPr>
          <w:p w14:paraId="3F7ABC4F" w14:textId="77777777" w:rsidR="00E93514" w:rsidRPr="00E93514" w:rsidRDefault="00E93514" w:rsidP="00E93514">
            <w:pPr>
              <w:spacing w:after="0" w:line="240" w:lineRule="auto"/>
              <w:jc w:val="right"/>
              <w:rPr>
                <w:rFonts w:ascii="Calibri" w:eastAsia="Times New Roman" w:hAnsi="Calibri" w:cs="Calibri"/>
                <w:color w:val="000000"/>
                <w:lang w:eastAsia="en-IN"/>
              </w:rPr>
            </w:pPr>
            <w:r w:rsidRPr="00E93514">
              <w:rPr>
                <w:rFonts w:ascii="Calibri" w:eastAsia="Times New Roman" w:hAnsi="Calibri" w:cs="Calibri"/>
                <w:color w:val="000000"/>
                <w:lang w:eastAsia="en-IN"/>
              </w:rPr>
              <w:t>76</w:t>
            </w:r>
          </w:p>
        </w:tc>
        <w:tc>
          <w:tcPr>
            <w:tcW w:w="1054" w:type="dxa"/>
            <w:tcBorders>
              <w:top w:val="nil"/>
              <w:left w:val="nil"/>
              <w:bottom w:val="single" w:sz="8" w:space="0" w:color="auto"/>
              <w:right w:val="single" w:sz="4" w:space="0" w:color="auto"/>
            </w:tcBorders>
            <w:shd w:val="clear" w:color="auto" w:fill="auto"/>
            <w:noWrap/>
            <w:vAlign w:val="bottom"/>
          </w:tcPr>
          <w:p w14:paraId="6296F74B" w14:textId="302ABD06" w:rsidR="00E93514" w:rsidRPr="00E93514" w:rsidRDefault="00245B69" w:rsidP="00E93514">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67</w:t>
            </w:r>
          </w:p>
        </w:tc>
        <w:tc>
          <w:tcPr>
            <w:tcW w:w="1054" w:type="dxa"/>
            <w:tcBorders>
              <w:top w:val="nil"/>
              <w:left w:val="nil"/>
              <w:bottom w:val="single" w:sz="8" w:space="0" w:color="auto"/>
              <w:right w:val="single" w:sz="8" w:space="0" w:color="auto"/>
            </w:tcBorders>
            <w:shd w:val="clear" w:color="auto" w:fill="auto"/>
            <w:noWrap/>
            <w:vAlign w:val="bottom"/>
          </w:tcPr>
          <w:p w14:paraId="5499D4DB" w14:textId="5839DDCD" w:rsidR="00E93514" w:rsidRPr="00E93514" w:rsidRDefault="00245B69" w:rsidP="00E93514">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71</w:t>
            </w:r>
          </w:p>
        </w:tc>
      </w:tr>
    </w:tbl>
    <w:p w14:paraId="5DF15D88" w14:textId="7B48269D" w:rsidR="00E93514" w:rsidRDefault="002D2E9A" w:rsidP="00E80591">
      <w:pPr>
        <w:pStyle w:val="Footer"/>
        <w:spacing w:before="162" w:line="360" w:lineRule="auto"/>
        <w:ind w:right="-86"/>
        <w:jc w:val="both"/>
        <w:rPr>
          <w:rFonts w:eastAsia="Verdana"/>
          <w:b/>
          <w:bCs/>
          <w:color w:val="000000" w:themeColor="text1"/>
          <w:kern w:val="24"/>
        </w:rPr>
      </w:pPr>
      <w:r w:rsidRPr="001F6800">
        <w:rPr>
          <w:rFonts w:ascii="Arial" w:hAnsi="Arial" w:cs="Arial"/>
          <w:b/>
          <w:bCs/>
          <w:noProof/>
          <w:sz w:val="24"/>
          <w:szCs w:val="24"/>
        </w:rPr>
        <mc:AlternateContent>
          <mc:Choice Requires="wps">
            <w:drawing>
              <wp:anchor distT="0" distB="0" distL="114300" distR="114300" simplePos="0" relativeHeight="251793408" behindDoc="0" locked="0" layoutInCell="1" allowOverlap="1" wp14:anchorId="0758C58C" wp14:editId="1B5E123D">
                <wp:simplePos x="0" y="0"/>
                <wp:positionH relativeFrom="margin">
                  <wp:posOffset>4083685</wp:posOffset>
                </wp:positionH>
                <wp:positionV relativeFrom="paragraph">
                  <wp:posOffset>127000</wp:posOffset>
                </wp:positionV>
                <wp:extent cx="2338070" cy="292735"/>
                <wp:effectExtent l="0" t="0" r="0" b="0"/>
                <wp:wrapNone/>
                <wp:docPr id="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58C58C" id="_x0000_s1057" type="#_x0000_t202" style="position:absolute;left:0;text-align:left;margin-left:321.55pt;margin-top:10pt;width:184.1pt;height:2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" filled="f" stroked="f">
                <v:textbox style="mso-fit-shape-to-text:t">
                  <w:txbxContent>
                    <w:p w14:paraId="31E12E0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55EE538" w14:textId="0FC39D2F" w:rsidR="00D6343D" w:rsidRDefault="00D6343D" w:rsidP="00E80591">
      <w:pPr>
        <w:pStyle w:val="Footer"/>
        <w:spacing w:before="162" w:line="360" w:lineRule="auto"/>
        <w:ind w:right="-86"/>
        <w:jc w:val="both"/>
        <w:rPr>
          <w:rFonts w:ascii="Arial" w:hAnsi="Arial" w:cs="Arial"/>
          <w:b/>
          <w:bCs/>
          <w:sz w:val="24"/>
          <w:szCs w:val="24"/>
        </w:rPr>
      </w:pPr>
    </w:p>
    <w:p w14:paraId="5E71D64F" w14:textId="5037846B" w:rsidR="00D46623" w:rsidRDefault="00D46623" w:rsidP="00E80591">
      <w:pPr>
        <w:pStyle w:val="Footer"/>
        <w:spacing w:before="162" w:line="360" w:lineRule="auto"/>
        <w:ind w:right="-86"/>
        <w:jc w:val="both"/>
        <w:rPr>
          <w:rFonts w:ascii="Arial" w:hAnsi="Arial" w:cs="Arial"/>
          <w:b/>
          <w:bCs/>
          <w:sz w:val="24"/>
          <w:szCs w:val="24"/>
        </w:rPr>
      </w:pPr>
    </w:p>
    <w:p w14:paraId="74A2A823" w14:textId="33426664" w:rsidR="008A1D5C" w:rsidRPr="001F6800" w:rsidRDefault="008A1D5C" w:rsidP="00E80591">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4</w:t>
      </w:r>
      <w:r w:rsidRPr="001F6800">
        <w:rPr>
          <w:rFonts w:ascii="Arial" w:hAnsi="Arial" w:cs="Arial"/>
          <w:b/>
          <w:bCs/>
          <w:sz w:val="24"/>
          <w:szCs w:val="24"/>
        </w:rPr>
        <w:t>. Demand By Type</w:t>
      </w:r>
    </w:p>
    <w:p w14:paraId="7256A1F5" w14:textId="38CAFF57" w:rsidR="008A1D5C" w:rsidRPr="00363CE1" w:rsidRDefault="008A1D5C" w:rsidP="008A1D5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Type</w:t>
      </w:r>
      <w:r w:rsidR="009B02E8">
        <w:rPr>
          <w:rFonts w:ascii="Arial" w:eastAsia="Verdana" w:hAnsi="Arial" w:cs="Arial"/>
          <w:b/>
          <w:bCs/>
          <w:color w:val="0F0E0E"/>
          <w:kern w:val="24"/>
          <w:sz w:val="24"/>
          <w:szCs w:val="24"/>
          <w:lang w:val="en-US"/>
        </w:rPr>
        <w:t xml:space="preserve"> (Thousand Tonnes) (%)</w:t>
      </w:r>
      <w:r w:rsidRPr="00363CE1">
        <w:rPr>
          <w:rFonts w:ascii="Arial" w:eastAsia="Verdana" w:hAnsi="Arial" w:cs="Arial"/>
          <w:b/>
          <w:bCs/>
          <w:color w:val="0F0E0E"/>
          <w:kern w:val="24"/>
          <w:sz w:val="24"/>
          <w:szCs w:val="24"/>
          <w:lang w:val="en-US"/>
        </w:rPr>
        <w:t>, 2015–2030F</w:t>
      </w:r>
    </w:p>
    <w:p w14:paraId="7249EA6F" w14:textId="6E04C1A5" w:rsidR="00040B88" w:rsidRDefault="00040B88" w:rsidP="00040B88">
      <w:pPr>
        <w:pStyle w:val="Footer"/>
        <w:tabs>
          <w:tab w:val="left" w:pos="8010"/>
        </w:tabs>
        <w:spacing w:before="162" w:line="360" w:lineRule="auto"/>
        <w:ind w:right="-86"/>
        <w:jc w:val="both"/>
      </w:pPr>
      <w:r>
        <w:rPr>
          <w:noProof/>
        </w:rPr>
        <mc:AlternateContent>
          <mc:Choice Requires="wps">
            <w:drawing>
              <wp:anchor distT="0" distB="0" distL="114300" distR="114300" simplePos="0" relativeHeight="252002304" behindDoc="0" locked="0" layoutInCell="1" allowOverlap="1" wp14:anchorId="02B2C02D" wp14:editId="35B39CB2">
                <wp:simplePos x="0" y="0"/>
                <wp:positionH relativeFrom="margin">
                  <wp:posOffset>4876800</wp:posOffset>
                </wp:positionH>
                <wp:positionV relativeFrom="paragraph">
                  <wp:posOffset>2215515</wp:posOffset>
                </wp:positionV>
                <wp:extent cx="1478280" cy="427990"/>
                <wp:effectExtent l="0" t="0" r="0" b="0"/>
                <wp:wrapNone/>
                <wp:docPr id="208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427990"/>
                        </a:xfrm>
                        <a:prstGeom prst="rect">
                          <a:avLst/>
                        </a:prstGeom>
                        <a:noFill/>
                      </wps:spPr>
                      <wps:txb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w14:anchorId="02B2C02D" id="_x0000_s1058" type="#_x0000_t202" style="position:absolute;left:0;text-align:left;margin-left:384pt;margin-top:174.45pt;width:116.4pt;height:33.7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" filled="f" stroked="f">
                <v:textbox>
                  <w:txbxContent>
                    <w:p w14:paraId="62BBFE9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6121B3ED"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2235">
        <w:rPr>
          <w:bCs/>
          <w:noProof/>
        </w:rPr>
        <w:drawing>
          <wp:inline distT="0" distB="0" distL="0" distR="0" wp14:anchorId="2863711D" wp14:editId="468F2D42">
            <wp:extent cx="6457950" cy="2332990"/>
            <wp:effectExtent l="0" t="0" r="0" b="0"/>
            <wp:docPr id="1047" name="Chart 1047">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942235">
        <w:t xml:space="preserve"> </w:t>
      </w:r>
    </w:p>
    <w:p w14:paraId="4785D0A0" w14:textId="2FA908AB" w:rsidR="007F4362" w:rsidRDefault="007A5B18" w:rsidP="00040B88">
      <w:pPr>
        <w:pStyle w:val="Footer"/>
        <w:tabs>
          <w:tab w:val="left" w:pos="8010"/>
        </w:tabs>
        <w:spacing w:before="162" w:line="360" w:lineRule="auto"/>
        <w:ind w:right="-86"/>
        <w:jc w:val="both"/>
      </w:pPr>
      <w:r>
        <w:rPr>
          <w:noProof/>
        </w:rPr>
        <mc:AlternateContent>
          <mc:Choice Requires="wps">
            <w:drawing>
              <wp:anchor distT="0" distB="0" distL="114300" distR="114300" simplePos="0" relativeHeight="252168192" behindDoc="0" locked="0" layoutInCell="1" allowOverlap="1" wp14:anchorId="12C2BB7F" wp14:editId="0052244B">
                <wp:simplePos x="0" y="0"/>
                <wp:positionH relativeFrom="margin">
                  <wp:posOffset>4239895</wp:posOffset>
                </wp:positionH>
                <wp:positionV relativeFrom="paragraph">
                  <wp:posOffset>2289810</wp:posOffset>
                </wp:positionV>
                <wp:extent cx="2338070" cy="292735"/>
                <wp:effectExtent l="0" t="0" r="0" b="0"/>
                <wp:wrapNone/>
                <wp:docPr id="11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C2BB7F" id="_x0000_s1059" type="#_x0000_t202" style="position:absolute;left:0;text-align:left;margin-left:333.85pt;margin-top:180.3pt;width:184.1pt;height:23.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" filled="f" stroked="f">
                <v:textbox style="mso-fit-shape-to-text:t">
                  <w:txbxContent>
                    <w:p w14:paraId="06A7A8F1"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458" w:type="dxa"/>
        <w:tblInd w:w="-185" w:type="dxa"/>
        <w:tblLook w:val="04A0" w:firstRow="1" w:lastRow="0" w:firstColumn="1" w:lastColumn="0" w:noHBand="0" w:noVBand="1"/>
      </w:tblPr>
      <w:tblGrid>
        <w:gridCol w:w="2215"/>
        <w:gridCol w:w="858"/>
        <w:gridCol w:w="858"/>
        <w:gridCol w:w="858"/>
        <w:gridCol w:w="858"/>
        <w:gridCol w:w="974"/>
        <w:gridCol w:w="969"/>
        <w:gridCol w:w="969"/>
        <w:gridCol w:w="969"/>
        <w:gridCol w:w="930"/>
      </w:tblGrid>
      <w:tr w:rsidR="007F4362" w:rsidRPr="00E7067C" w14:paraId="02E30BF8" w14:textId="77777777" w:rsidTr="00B06BBB">
        <w:trPr>
          <w:trHeight w:val="234"/>
        </w:trPr>
        <w:tc>
          <w:tcPr>
            <w:tcW w:w="221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B3A79A" w14:textId="3949091A"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Type</w:t>
            </w:r>
            <w:r w:rsidR="00DD5244">
              <w:rPr>
                <w:rFonts w:ascii="Arial" w:eastAsia="Times New Roman" w:hAnsi="Arial" w:cs="Arial"/>
                <w:b/>
                <w:bCs/>
                <w:color w:val="FFFFFF" w:themeColor="background1"/>
                <w:sz w:val="20"/>
                <w:szCs w:val="20"/>
                <w:lang w:val="en-US"/>
              </w:rPr>
              <w:t xml:space="preserve"> </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3F317B6A"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58" w:type="dxa"/>
            <w:tcBorders>
              <w:top w:val="single" w:sz="4" w:space="0" w:color="auto"/>
              <w:left w:val="nil"/>
              <w:bottom w:val="single" w:sz="4" w:space="0" w:color="auto"/>
              <w:right w:val="single" w:sz="4" w:space="0" w:color="auto"/>
            </w:tcBorders>
            <w:shd w:val="clear" w:color="auto" w:fill="C00000"/>
            <w:noWrap/>
            <w:vAlign w:val="center"/>
            <w:hideMark/>
          </w:tcPr>
          <w:p w14:paraId="68585B6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20B6C28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58" w:type="dxa"/>
            <w:tcBorders>
              <w:top w:val="single" w:sz="4" w:space="0" w:color="auto"/>
              <w:left w:val="nil"/>
              <w:bottom w:val="single" w:sz="4" w:space="0" w:color="auto"/>
              <w:right w:val="single" w:sz="4" w:space="0" w:color="auto"/>
            </w:tcBorders>
            <w:shd w:val="clear" w:color="auto" w:fill="C00000"/>
            <w:noWrap/>
            <w:vAlign w:val="bottom"/>
            <w:hideMark/>
          </w:tcPr>
          <w:p w14:paraId="1E52700B"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4" w:type="dxa"/>
            <w:tcBorders>
              <w:top w:val="single" w:sz="4" w:space="0" w:color="auto"/>
              <w:left w:val="nil"/>
              <w:bottom w:val="single" w:sz="4" w:space="0" w:color="auto"/>
              <w:right w:val="single" w:sz="4" w:space="0" w:color="auto"/>
            </w:tcBorders>
            <w:shd w:val="clear" w:color="auto" w:fill="C00000"/>
            <w:noWrap/>
            <w:vAlign w:val="bottom"/>
            <w:hideMark/>
          </w:tcPr>
          <w:p w14:paraId="5BA12126"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4F818FC3"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8750754"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69" w:type="dxa"/>
            <w:tcBorders>
              <w:top w:val="single" w:sz="4" w:space="0" w:color="auto"/>
              <w:left w:val="nil"/>
              <w:bottom w:val="single" w:sz="4" w:space="0" w:color="auto"/>
              <w:right w:val="single" w:sz="4" w:space="0" w:color="auto"/>
            </w:tcBorders>
            <w:shd w:val="clear" w:color="auto" w:fill="C00000"/>
            <w:noWrap/>
            <w:vAlign w:val="bottom"/>
            <w:hideMark/>
          </w:tcPr>
          <w:p w14:paraId="3BBC55BE"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3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6D84BD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5226AF57"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5B4EE2C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A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C5F33FA"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2291</w:t>
            </w:r>
          </w:p>
        </w:tc>
        <w:tc>
          <w:tcPr>
            <w:tcW w:w="858" w:type="dxa"/>
            <w:tcBorders>
              <w:top w:val="nil"/>
              <w:left w:val="nil"/>
              <w:bottom w:val="single" w:sz="4" w:space="0" w:color="auto"/>
              <w:right w:val="single" w:sz="4" w:space="0" w:color="auto"/>
            </w:tcBorders>
            <w:shd w:val="clear" w:color="000000" w:fill="FFFFFF"/>
            <w:noWrap/>
            <w:vAlign w:val="bottom"/>
            <w:hideMark/>
          </w:tcPr>
          <w:p w14:paraId="6B59F16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2401</w:t>
            </w:r>
          </w:p>
        </w:tc>
        <w:tc>
          <w:tcPr>
            <w:tcW w:w="858" w:type="dxa"/>
            <w:tcBorders>
              <w:top w:val="nil"/>
              <w:left w:val="nil"/>
              <w:bottom w:val="single" w:sz="4" w:space="0" w:color="auto"/>
              <w:right w:val="single" w:sz="4" w:space="0" w:color="auto"/>
            </w:tcBorders>
            <w:shd w:val="clear" w:color="000000" w:fill="FFFFFF"/>
            <w:noWrap/>
            <w:vAlign w:val="bottom"/>
            <w:hideMark/>
          </w:tcPr>
          <w:p w14:paraId="749013A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2579</w:t>
            </w:r>
          </w:p>
        </w:tc>
        <w:tc>
          <w:tcPr>
            <w:tcW w:w="858" w:type="dxa"/>
            <w:tcBorders>
              <w:top w:val="nil"/>
              <w:left w:val="nil"/>
              <w:bottom w:val="single" w:sz="4" w:space="0" w:color="auto"/>
              <w:right w:val="single" w:sz="4" w:space="0" w:color="auto"/>
            </w:tcBorders>
            <w:shd w:val="clear" w:color="000000" w:fill="FFFFFF"/>
            <w:noWrap/>
            <w:vAlign w:val="bottom"/>
            <w:hideMark/>
          </w:tcPr>
          <w:p w14:paraId="564ECFE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2636</w:t>
            </w:r>
          </w:p>
        </w:tc>
        <w:tc>
          <w:tcPr>
            <w:tcW w:w="974" w:type="dxa"/>
            <w:tcBorders>
              <w:top w:val="nil"/>
              <w:left w:val="nil"/>
              <w:bottom w:val="single" w:sz="4" w:space="0" w:color="auto"/>
              <w:right w:val="single" w:sz="4" w:space="0" w:color="auto"/>
            </w:tcBorders>
            <w:shd w:val="clear" w:color="000000" w:fill="FFFFFF"/>
            <w:noWrap/>
            <w:vAlign w:val="bottom"/>
            <w:hideMark/>
          </w:tcPr>
          <w:p w14:paraId="288A897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2780</w:t>
            </w:r>
          </w:p>
        </w:tc>
        <w:tc>
          <w:tcPr>
            <w:tcW w:w="969" w:type="dxa"/>
            <w:tcBorders>
              <w:top w:val="nil"/>
              <w:left w:val="nil"/>
              <w:bottom w:val="single" w:sz="4" w:space="0" w:color="auto"/>
              <w:right w:val="single" w:sz="4" w:space="0" w:color="auto"/>
            </w:tcBorders>
            <w:shd w:val="clear" w:color="000000" w:fill="FFFFFF"/>
            <w:noWrap/>
            <w:vAlign w:val="bottom"/>
            <w:hideMark/>
          </w:tcPr>
          <w:p w14:paraId="65C95F9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2689</w:t>
            </w:r>
          </w:p>
        </w:tc>
        <w:tc>
          <w:tcPr>
            <w:tcW w:w="969" w:type="dxa"/>
            <w:tcBorders>
              <w:top w:val="nil"/>
              <w:left w:val="nil"/>
              <w:bottom w:val="single" w:sz="4" w:space="0" w:color="auto"/>
              <w:right w:val="single" w:sz="4" w:space="0" w:color="auto"/>
            </w:tcBorders>
            <w:shd w:val="clear" w:color="000000" w:fill="FFFFFF"/>
            <w:noWrap/>
            <w:vAlign w:val="bottom"/>
            <w:hideMark/>
          </w:tcPr>
          <w:p w14:paraId="796431B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2872</w:t>
            </w:r>
          </w:p>
        </w:tc>
        <w:tc>
          <w:tcPr>
            <w:tcW w:w="969" w:type="dxa"/>
            <w:tcBorders>
              <w:top w:val="nil"/>
              <w:left w:val="nil"/>
              <w:bottom w:val="single" w:sz="4" w:space="0" w:color="auto"/>
              <w:right w:val="single" w:sz="4" w:space="0" w:color="auto"/>
            </w:tcBorders>
            <w:shd w:val="clear" w:color="000000" w:fill="FFFFFF"/>
            <w:noWrap/>
            <w:vAlign w:val="bottom"/>
            <w:hideMark/>
          </w:tcPr>
          <w:p w14:paraId="22E810C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3585</w:t>
            </w:r>
          </w:p>
        </w:tc>
        <w:tc>
          <w:tcPr>
            <w:tcW w:w="930" w:type="dxa"/>
            <w:tcBorders>
              <w:top w:val="nil"/>
              <w:left w:val="nil"/>
              <w:bottom w:val="single" w:sz="4" w:space="0" w:color="auto"/>
              <w:right w:val="single" w:sz="4" w:space="0" w:color="auto"/>
            </w:tcBorders>
            <w:shd w:val="clear" w:color="000000" w:fill="FFFFFF"/>
            <w:noWrap/>
            <w:vAlign w:val="bottom"/>
            <w:hideMark/>
          </w:tcPr>
          <w:p w14:paraId="098F1BB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4415</w:t>
            </w:r>
          </w:p>
        </w:tc>
      </w:tr>
      <w:tr w:rsidR="007F4362" w:rsidRPr="00E7067C" w14:paraId="2ED99365"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31218C7A"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Bisphenol F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6F16DF1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95</w:t>
            </w:r>
          </w:p>
        </w:tc>
        <w:tc>
          <w:tcPr>
            <w:tcW w:w="858" w:type="dxa"/>
            <w:tcBorders>
              <w:top w:val="nil"/>
              <w:left w:val="nil"/>
              <w:bottom w:val="single" w:sz="4" w:space="0" w:color="auto"/>
              <w:right w:val="single" w:sz="4" w:space="0" w:color="auto"/>
            </w:tcBorders>
            <w:shd w:val="clear" w:color="000000" w:fill="FFFFFF"/>
            <w:noWrap/>
            <w:vAlign w:val="bottom"/>
            <w:hideMark/>
          </w:tcPr>
          <w:p w14:paraId="5B78523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103</w:t>
            </w:r>
          </w:p>
        </w:tc>
        <w:tc>
          <w:tcPr>
            <w:tcW w:w="858" w:type="dxa"/>
            <w:tcBorders>
              <w:top w:val="nil"/>
              <w:left w:val="nil"/>
              <w:bottom w:val="single" w:sz="4" w:space="0" w:color="auto"/>
              <w:right w:val="single" w:sz="4" w:space="0" w:color="auto"/>
            </w:tcBorders>
            <w:shd w:val="clear" w:color="000000" w:fill="FFFFFF"/>
            <w:noWrap/>
            <w:vAlign w:val="bottom"/>
            <w:hideMark/>
          </w:tcPr>
          <w:p w14:paraId="31F7B7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115</w:t>
            </w:r>
          </w:p>
        </w:tc>
        <w:tc>
          <w:tcPr>
            <w:tcW w:w="858" w:type="dxa"/>
            <w:tcBorders>
              <w:top w:val="nil"/>
              <w:left w:val="nil"/>
              <w:bottom w:val="single" w:sz="4" w:space="0" w:color="auto"/>
              <w:right w:val="single" w:sz="4" w:space="0" w:color="auto"/>
            </w:tcBorders>
            <w:shd w:val="clear" w:color="000000" w:fill="FFFFFF"/>
            <w:noWrap/>
            <w:vAlign w:val="bottom"/>
            <w:hideMark/>
          </w:tcPr>
          <w:p w14:paraId="0748162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74" w:type="dxa"/>
            <w:tcBorders>
              <w:top w:val="nil"/>
              <w:left w:val="nil"/>
              <w:bottom w:val="single" w:sz="4" w:space="0" w:color="auto"/>
              <w:right w:val="single" w:sz="4" w:space="0" w:color="auto"/>
            </w:tcBorders>
            <w:shd w:val="clear" w:color="000000" w:fill="FFFFFF"/>
            <w:noWrap/>
            <w:vAlign w:val="bottom"/>
            <w:hideMark/>
          </w:tcPr>
          <w:p w14:paraId="738594E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w:t>
            </w:r>
          </w:p>
        </w:tc>
        <w:tc>
          <w:tcPr>
            <w:tcW w:w="969" w:type="dxa"/>
            <w:tcBorders>
              <w:top w:val="nil"/>
              <w:left w:val="nil"/>
              <w:bottom w:val="single" w:sz="4" w:space="0" w:color="auto"/>
              <w:right w:val="single" w:sz="4" w:space="0" w:color="auto"/>
            </w:tcBorders>
            <w:shd w:val="clear" w:color="000000" w:fill="FFFFFF"/>
            <w:noWrap/>
            <w:vAlign w:val="bottom"/>
            <w:hideMark/>
          </w:tcPr>
          <w:p w14:paraId="66AF36F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137</w:t>
            </w:r>
          </w:p>
        </w:tc>
        <w:tc>
          <w:tcPr>
            <w:tcW w:w="969" w:type="dxa"/>
            <w:tcBorders>
              <w:top w:val="nil"/>
              <w:left w:val="nil"/>
              <w:bottom w:val="single" w:sz="4" w:space="0" w:color="auto"/>
              <w:right w:val="single" w:sz="4" w:space="0" w:color="auto"/>
            </w:tcBorders>
            <w:shd w:val="clear" w:color="000000" w:fill="FFFFFF"/>
            <w:noWrap/>
            <w:vAlign w:val="bottom"/>
            <w:hideMark/>
          </w:tcPr>
          <w:p w14:paraId="6ADD81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150</w:t>
            </w:r>
          </w:p>
        </w:tc>
        <w:tc>
          <w:tcPr>
            <w:tcW w:w="969" w:type="dxa"/>
            <w:tcBorders>
              <w:top w:val="nil"/>
              <w:left w:val="nil"/>
              <w:bottom w:val="single" w:sz="4" w:space="0" w:color="auto"/>
              <w:right w:val="single" w:sz="4" w:space="0" w:color="auto"/>
            </w:tcBorders>
            <w:shd w:val="clear" w:color="000000" w:fill="FFFFFF"/>
            <w:noWrap/>
            <w:vAlign w:val="bottom"/>
            <w:hideMark/>
          </w:tcPr>
          <w:p w14:paraId="6056E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217</w:t>
            </w:r>
          </w:p>
        </w:tc>
        <w:tc>
          <w:tcPr>
            <w:tcW w:w="930" w:type="dxa"/>
            <w:tcBorders>
              <w:top w:val="nil"/>
              <w:left w:val="nil"/>
              <w:bottom w:val="single" w:sz="4" w:space="0" w:color="auto"/>
              <w:right w:val="single" w:sz="4" w:space="0" w:color="auto"/>
            </w:tcBorders>
            <w:shd w:val="clear" w:color="000000" w:fill="FFFFFF"/>
            <w:noWrap/>
            <w:vAlign w:val="bottom"/>
            <w:hideMark/>
          </w:tcPr>
          <w:p w14:paraId="0046954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315</w:t>
            </w:r>
          </w:p>
        </w:tc>
      </w:tr>
      <w:tr w:rsidR="007F4362" w:rsidRPr="00E7067C" w14:paraId="66E629C0"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6BF851EC"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 xml:space="preserve">Epoxy Phenol </w:t>
            </w:r>
            <w:proofErr w:type="spellStart"/>
            <w:r w:rsidRPr="00E7067C">
              <w:rPr>
                <w:rFonts w:ascii="Arial" w:hAnsi="Arial" w:cs="Arial"/>
                <w:color w:val="000000"/>
                <w:sz w:val="20"/>
                <w:szCs w:val="20"/>
              </w:rPr>
              <w:t>Novolac</w:t>
            </w:r>
            <w:proofErr w:type="spellEnd"/>
            <w:r w:rsidRPr="00E7067C">
              <w:rPr>
                <w:rFonts w:ascii="Arial" w:hAnsi="Arial" w:cs="Arial"/>
                <w:color w:val="000000"/>
                <w:sz w:val="20"/>
                <w:szCs w:val="20"/>
              </w:rPr>
              <w:t xml:space="preserve">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306BB6D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858" w:type="dxa"/>
            <w:tcBorders>
              <w:top w:val="nil"/>
              <w:left w:val="nil"/>
              <w:bottom w:val="single" w:sz="4" w:space="0" w:color="auto"/>
              <w:right w:val="single" w:sz="4" w:space="0" w:color="auto"/>
            </w:tcBorders>
            <w:shd w:val="clear" w:color="000000" w:fill="FFFFFF"/>
            <w:noWrap/>
            <w:vAlign w:val="bottom"/>
            <w:hideMark/>
          </w:tcPr>
          <w:p w14:paraId="2F52CD9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69</w:t>
            </w:r>
          </w:p>
        </w:tc>
        <w:tc>
          <w:tcPr>
            <w:tcW w:w="858" w:type="dxa"/>
            <w:tcBorders>
              <w:top w:val="nil"/>
              <w:left w:val="nil"/>
              <w:bottom w:val="single" w:sz="4" w:space="0" w:color="auto"/>
              <w:right w:val="single" w:sz="4" w:space="0" w:color="auto"/>
            </w:tcBorders>
            <w:shd w:val="clear" w:color="000000" w:fill="FFFFFF"/>
            <w:noWrap/>
            <w:vAlign w:val="bottom"/>
            <w:hideMark/>
          </w:tcPr>
          <w:p w14:paraId="16A618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72</w:t>
            </w:r>
          </w:p>
        </w:tc>
        <w:tc>
          <w:tcPr>
            <w:tcW w:w="858" w:type="dxa"/>
            <w:tcBorders>
              <w:top w:val="nil"/>
              <w:left w:val="nil"/>
              <w:bottom w:val="single" w:sz="4" w:space="0" w:color="auto"/>
              <w:right w:val="single" w:sz="4" w:space="0" w:color="auto"/>
            </w:tcBorders>
            <w:shd w:val="clear" w:color="000000" w:fill="FFFFFF"/>
            <w:noWrap/>
            <w:vAlign w:val="bottom"/>
            <w:hideMark/>
          </w:tcPr>
          <w:p w14:paraId="7D0625D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78</w:t>
            </w:r>
          </w:p>
        </w:tc>
        <w:tc>
          <w:tcPr>
            <w:tcW w:w="974" w:type="dxa"/>
            <w:tcBorders>
              <w:top w:val="nil"/>
              <w:left w:val="nil"/>
              <w:bottom w:val="single" w:sz="4" w:space="0" w:color="auto"/>
              <w:right w:val="single" w:sz="4" w:space="0" w:color="auto"/>
            </w:tcBorders>
            <w:shd w:val="clear" w:color="000000" w:fill="FFFFFF"/>
            <w:noWrap/>
            <w:vAlign w:val="bottom"/>
            <w:hideMark/>
          </w:tcPr>
          <w:p w14:paraId="6FE665F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69" w:type="dxa"/>
            <w:tcBorders>
              <w:top w:val="nil"/>
              <w:left w:val="nil"/>
              <w:bottom w:val="single" w:sz="4" w:space="0" w:color="auto"/>
              <w:right w:val="single" w:sz="4" w:space="0" w:color="auto"/>
            </w:tcBorders>
            <w:shd w:val="clear" w:color="000000" w:fill="FFFFFF"/>
            <w:noWrap/>
            <w:vAlign w:val="bottom"/>
            <w:hideMark/>
          </w:tcPr>
          <w:p w14:paraId="74E1E1A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81</w:t>
            </w:r>
          </w:p>
        </w:tc>
        <w:tc>
          <w:tcPr>
            <w:tcW w:w="969" w:type="dxa"/>
            <w:tcBorders>
              <w:top w:val="nil"/>
              <w:left w:val="nil"/>
              <w:bottom w:val="single" w:sz="4" w:space="0" w:color="auto"/>
              <w:right w:val="single" w:sz="4" w:space="0" w:color="auto"/>
            </w:tcBorders>
            <w:shd w:val="clear" w:color="000000" w:fill="FFFFFF"/>
            <w:noWrap/>
            <w:vAlign w:val="bottom"/>
            <w:hideMark/>
          </w:tcPr>
          <w:p w14:paraId="1899F346"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89</w:t>
            </w:r>
          </w:p>
        </w:tc>
        <w:tc>
          <w:tcPr>
            <w:tcW w:w="969" w:type="dxa"/>
            <w:tcBorders>
              <w:top w:val="nil"/>
              <w:left w:val="nil"/>
              <w:bottom w:val="single" w:sz="4" w:space="0" w:color="auto"/>
              <w:right w:val="single" w:sz="4" w:space="0" w:color="auto"/>
            </w:tcBorders>
            <w:shd w:val="clear" w:color="000000" w:fill="FFFFFF"/>
            <w:noWrap/>
            <w:vAlign w:val="bottom"/>
            <w:hideMark/>
          </w:tcPr>
          <w:p w14:paraId="3D031DA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118</w:t>
            </w:r>
          </w:p>
        </w:tc>
        <w:tc>
          <w:tcPr>
            <w:tcW w:w="930" w:type="dxa"/>
            <w:tcBorders>
              <w:top w:val="nil"/>
              <w:left w:val="nil"/>
              <w:bottom w:val="single" w:sz="4" w:space="0" w:color="auto"/>
              <w:right w:val="single" w:sz="4" w:space="0" w:color="auto"/>
            </w:tcBorders>
            <w:shd w:val="clear" w:color="000000" w:fill="FFFFFF"/>
            <w:noWrap/>
            <w:vAlign w:val="bottom"/>
            <w:hideMark/>
          </w:tcPr>
          <w:p w14:paraId="30DE9AD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160</w:t>
            </w:r>
          </w:p>
        </w:tc>
      </w:tr>
      <w:tr w:rsidR="007F4362" w:rsidRPr="00E7067C" w14:paraId="4418E4C8"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26DCA52F"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Cycloaliphatic Epoxy Based Resin</w:t>
            </w:r>
          </w:p>
        </w:tc>
        <w:tc>
          <w:tcPr>
            <w:tcW w:w="858" w:type="dxa"/>
            <w:tcBorders>
              <w:top w:val="nil"/>
              <w:left w:val="nil"/>
              <w:bottom w:val="single" w:sz="4" w:space="0" w:color="auto"/>
              <w:right w:val="single" w:sz="4" w:space="0" w:color="auto"/>
            </w:tcBorders>
            <w:shd w:val="clear" w:color="000000" w:fill="FFFFFF"/>
            <w:noWrap/>
            <w:vAlign w:val="bottom"/>
            <w:hideMark/>
          </w:tcPr>
          <w:p w14:paraId="79B9CE4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56</w:t>
            </w:r>
          </w:p>
        </w:tc>
        <w:tc>
          <w:tcPr>
            <w:tcW w:w="858" w:type="dxa"/>
            <w:tcBorders>
              <w:top w:val="nil"/>
              <w:left w:val="nil"/>
              <w:bottom w:val="single" w:sz="4" w:space="0" w:color="auto"/>
              <w:right w:val="single" w:sz="4" w:space="0" w:color="auto"/>
            </w:tcBorders>
            <w:shd w:val="clear" w:color="000000" w:fill="FFFFFF"/>
            <w:noWrap/>
            <w:vAlign w:val="bottom"/>
            <w:hideMark/>
          </w:tcPr>
          <w:p w14:paraId="682B10DE"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57</w:t>
            </w:r>
          </w:p>
        </w:tc>
        <w:tc>
          <w:tcPr>
            <w:tcW w:w="858" w:type="dxa"/>
            <w:tcBorders>
              <w:top w:val="nil"/>
              <w:left w:val="nil"/>
              <w:bottom w:val="single" w:sz="4" w:space="0" w:color="auto"/>
              <w:right w:val="single" w:sz="4" w:space="0" w:color="auto"/>
            </w:tcBorders>
            <w:shd w:val="clear" w:color="000000" w:fill="FFFFFF"/>
            <w:noWrap/>
            <w:vAlign w:val="bottom"/>
            <w:hideMark/>
          </w:tcPr>
          <w:p w14:paraId="573312C0"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858" w:type="dxa"/>
            <w:tcBorders>
              <w:top w:val="nil"/>
              <w:left w:val="nil"/>
              <w:bottom w:val="single" w:sz="4" w:space="0" w:color="auto"/>
              <w:right w:val="single" w:sz="4" w:space="0" w:color="auto"/>
            </w:tcBorders>
            <w:shd w:val="clear" w:color="000000" w:fill="FFFFFF"/>
            <w:noWrap/>
            <w:vAlign w:val="bottom"/>
            <w:hideMark/>
          </w:tcPr>
          <w:p w14:paraId="5D63447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61</w:t>
            </w:r>
          </w:p>
        </w:tc>
        <w:tc>
          <w:tcPr>
            <w:tcW w:w="974" w:type="dxa"/>
            <w:tcBorders>
              <w:top w:val="nil"/>
              <w:left w:val="nil"/>
              <w:bottom w:val="single" w:sz="4" w:space="0" w:color="auto"/>
              <w:right w:val="single" w:sz="4" w:space="0" w:color="auto"/>
            </w:tcBorders>
            <w:shd w:val="clear" w:color="000000" w:fill="FFFFFF"/>
            <w:noWrap/>
            <w:vAlign w:val="bottom"/>
            <w:hideMark/>
          </w:tcPr>
          <w:p w14:paraId="4447491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64</w:t>
            </w:r>
          </w:p>
        </w:tc>
        <w:tc>
          <w:tcPr>
            <w:tcW w:w="969" w:type="dxa"/>
            <w:tcBorders>
              <w:top w:val="nil"/>
              <w:left w:val="nil"/>
              <w:bottom w:val="single" w:sz="4" w:space="0" w:color="auto"/>
              <w:right w:val="single" w:sz="4" w:space="0" w:color="auto"/>
            </w:tcBorders>
            <w:shd w:val="clear" w:color="000000" w:fill="FFFFFF"/>
            <w:noWrap/>
            <w:vAlign w:val="bottom"/>
            <w:hideMark/>
          </w:tcPr>
          <w:p w14:paraId="7DCC2E2D"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59</w:t>
            </w:r>
          </w:p>
        </w:tc>
        <w:tc>
          <w:tcPr>
            <w:tcW w:w="969" w:type="dxa"/>
            <w:tcBorders>
              <w:top w:val="nil"/>
              <w:left w:val="nil"/>
              <w:bottom w:val="single" w:sz="4" w:space="0" w:color="auto"/>
              <w:right w:val="single" w:sz="4" w:space="0" w:color="auto"/>
            </w:tcBorders>
            <w:shd w:val="clear" w:color="000000" w:fill="FFFFFF"/>
            <w:noWrap/>
            <w:vAlign w:val="bottom"/>
            <w:hideMark/>
          </w:tcPr>
          <w:p w14:paraId="1D147C58"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65</w:t>
            </w:r>
          </w:p>
        </w:tc>
        <w:tc>
          <w:tcPr>
            <w:tcW w:w="969" w:type="dxa"/>
            <w:tcBorders>
              <w:top w:val="nil"/>
              <w:left w:val="nil"/>
              <w:bottom w:val="single" w:sz="4" w:space="0" w:color="auto"/>
              <w:right w:val="single" w:sz="4" w:space="0" w:color="auto"/>
            </w:tcBorders>
            <w:shd w:val="clear" w:color="000000" w:fill="FFFFFF"/>
            <w:noWrap/>
            <w:vAlign w:val="bottom"/>
            <w:hideMark/>
          </w:tcPr>
          <w:p w14:paraId="5DAFFF6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82</w:t>
            </w:r>
          </w:p>
        </w:tc>
        <w:tc>
          <w:tcPr>
            <w:tcW w:w="930" w:type="dxa"/>
            <w:tcBorders>
              <w:top w:val="nil"/>
              <w:left w:val="nil"/>
              <w:bottom w:val="single" w:sz="4" w:space="0" w:color="auto"/>
              <w:right w:val="single" w:sz="4" w:space="0" w:color="auto"/>
            </w:tcBorders>
            <w:shd w:val="clear" w:color="000000" w:fill="FFFFFF"/>
            <w:noWrap/>
            <w:vAlign w:val="bottom"/>
            <w:hideMark/>
          </w:tcPr>
          <w:p w14:paraId="00C5ECC5"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116</w:t>
            </w:r>
          </w:p>
        </w:tc>
      </w:tr>
      <w:tr w:rsidR="007F4362" w:rsidRPr="00E7067C" w14:paraId="3D05AD7C" w14:textId="77777777" w:rsidTr="00B06BBB">
        <w:trPr>
          <w:trHeight w:val="275"/>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0A0DB4BD" w14:textId="77777777" w:rsidR="007F4362" w:rsidRPr="00E7067C" w:rsidRDefault="007F4362" w:rsidP="00363C10">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Others</w:t>
            </w:r>
          </w:p>
        </w:tc>
        <w:tc>
          <w:tcPr>
            <w:tcW w:w="858" w:type="dxa"/>
            <w:tcBorders>
              <w:top w:val="nil"/>
              <w:left w:val="nil"/>
              <w:bottom w:val="single" w:sz="4" w:space="0" w:color="auto"/>
              <w:right w:val="single" w:sz="4" w:space="0" w:color="auto"/>
            </w:tcBorders>
            <w:shd w:val="clear" w:color="000000" w:fill="FFFFFF"/>
            <w:noWrap/>
            <w:vAlign w:val="bottom"/>
            <w:hideMark/>
          </w:tcPr>
          <w:p w14:paraId="4ADB5AB3"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248</w:t>
            </w:r>
          </w:p>
        </w:tc>
        <w:tc>
          <w:tcPr>
            <w:tcW w:w="858" w:type="dxa"/>
            <w:tcBorders>
              <w:top w:val="nil"/>
              <w:left w:val="nil"/>
              <w:bottom w:val="single" w:sz="4" w:space="0" w:color="auto"/>
              <w:right w:val="single" w:sz="4" w:space="0" w:color="auto"/>
            </w:tcBorders>
            <w:shd w:val="clear" w:color="000000" w:fill="FFFFFF"/>
            <w:noWrap/>
            <w:vAlign w:val="bottom"/>
            <w:hideMark/>
          </w:tcPr>
          <w:p w14:paraId="5C336D07"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261</w:t>
            </w:r>
          </w:p>
        </w:tc>
        <w:tc>
          <w:tcPr>
            <w:tcW w:w="858" w:type="dxa"/>
            <w:tcBorders>
              <w:top w:val="nil"/>
              <w:left w:val="nil"/>
              <w:bottom w:val="single" w:sz="4" w:space="0" w:color="auto"/>
              <w:right w:val="single" w:sz="4" w:space="0" w:color="auto"/>
            </w:tcBorders>
            <w:shd w:val="clear" w:color="000000" w:fill="FFFFFF"/>
            <w:noWrap/>
            <w:vAlign w:val="bottom"/>
            <w:hideMark/>
          </w:tcPr>
          <w:p w14:paraId="3BEA83E1"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284</w:t>
            </w:r>
          </w:p>
        </w:tc>
        <w:tc>
          <w:tcPr>
            <w:tcW w:w="858" w:type="dxa"/>
            <w:tcBorders>
              <w:top w:val="nil"/>
              <w:left w:val="nil"/>
              <w:bottom w:val="single" w:sz="4" w:space="0" w:color="auto"/>
              <w:right w:val="single" w:sz="4" w:space="0" w:color="auto"/>
            </w:tcBorders>
            <w:shd w:val="clear" w:color="000000" w:fill="FFFFFF"/>
            <w:noWrap/>
            <w:vAlign w:val="bottom"/>
            <w:hideMark/>
          </w:tcPr>
          <w:p w14:paraId="2ED21C84"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294</w:t>
            </w:r>
          </w:p>
        </w:tc>
        <w:tc>
          <w:tcPr>
            <w:tcW w:w="974" w:type="dxa"/>
            <w:tcBorders>
              <w:top w:val="nil"/>
              <w:left w:val="nil"/>
              <w:bottom w:val="single" w:sz="4" w:space="0" w:color="auto"/>
              <w:right w:val="single" w:sz="4" w:space="0" w:color="auto"/>
            </w:tcBorders>
            <w:shd w:val="clear" w:color="000000" w:fill="FFFFFF"/>
            <w:noWrap/>
            <w:vAlign w:val="bottom"/>
            <w:hideMark/>
          </w:tcPr>
          <w:p w14:paraId="4D9CBC42"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305</w:t>
            </w:r>
          </w:p>
        </w:tc>
        <w:tc>
          <w:tcPr>
            <w:tcW w:w="969" w:type="dxa"/>
            <w:tcBorders>
              <w:top w:val="nil"/>
              <w:left w:val="nil"/>
              <w:bottom w:val="single" w:sz="4" w:space="0" w:color="auto"/>
              <w:right w:val="single" w:sz="4" w:space="0" w:color="auto"/>
            </w:tcBorders>
            <w:shd w:val="clear" w:color="000000" w:fill="FFFFFF"/>
            <w:noWrap/>
            <w:vAlign w:val="bottom"/>
            <w:hideMark/>
          </w:tcPr>
          <w:p w14:paraId="10EF14AF"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295</w:t>
            </w:r>
          </w:p>
        </w:tc>
        <w:tc>
          <w:tcPr>
            <w:tcW w:w="969" w:type="dxa"/>
            <w:tcBorders>
              <w:top w:val="nil"/>
              <w:left w:val="nil"/>
              <w:bottom w:val="single" w:sz="4" w:space="0" w:color="auto"/>
              <w:right w:val="single" w:sz="4" w:space="0" w:color="auto"/>
            </w:tcBorders>
            <w:shd w:val="clear" w:color="000000" w:fill="FFFFFF"/>
            <w:noWrap/>
            <w:vAlign w:val="bottom"/>
            <w:hideMark/>
          </w:tcPr>
          <w:p w14:paraId="3EF935D9"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319</w:t>
            </w:r>
          </w:p>
        </w:tc>
        <w:tc>
          <w:tcPr>
            <w:tcW w:w="969" w:type="dxa"/>
            <w:tcBorders>
              <w:top w:val="nil"/>
              <w:left w:val="nil"/>
              <w:bottom w:val="single" w:sz="4" w:space="0" w:color="auto"/>
              <w:right w:val="single" w:sz="4" w:space="0" w:color="auto"/>
            </w:tcBorders>
            <w:shd w:val="clear" w:color="000000" w:fill="FFFFFF"/>
            <w:noWrap/>
            <w:vAlign w:val="bottom"/>
            <w:hideMark/>
          </w:tcPr>
          <w:p w14:paraId="54DA4CCC"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398</w:t>
            </w:r>
          </w:p>
        </w:tc>
        <w:tc>
          <w:tcPr>
            <w:tcW w:w="930" w:type="dxa"/>
            <w:tcBorders>
              <w:top w:val="nil"/>
              <w:left w:val="nil"/>
              <w:bottom w:val="single" w:sz="4" w:space="0" w:color="auto"/>
              <w:right w:val="single" w:sz="4" w:space="0" w:color="auto"/>
            </w:tcBorders>
            <w:shd w:val="clear" w:color="000000" w:fill="FFFFFF"/>
            <w:noWrap/>
            <w:vAlign w:val="bottom"/>
            <w:hideMark/>
          </w:tcPr>
          <w:p w14:paraId="1F41DE9B" w14:textId="77777777" w:rsidR="007F4362" w:rsidRPr="00E7067C" w:rsidRDefault="007F4362" w:rsidP="00363C10">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505</w:t>
            </w:r>
          </w:p>
        </w:tc>
      </w:tr>
      <w:tr w:rsidR="007F4362" w:rsidRPr="00E7067C" w14:paraId="1CEB7F58" w14:textId="77777777" w:rsidTr="005D1E61">
        <w:trPr>
          <w:trHeight w:val="350"/>
        </w:trPr>
        <w:tc>
          <w:tcPr>
            <w:tcW w:w="2215" w:type="dxa"/>
            <w:tcBorders>
              <w:top w:val="nil"/>
              <w:left w:val="single" w:sz="4" w:space="0" w:color="auto"/>
              <w:bottom w:val="single" w:sz="4" w:space="0" w:color="auto"/>
              <w:right w:val="single" w:sz="4" w:space="0" w:color="auto"/>
            </w:tcBorders>
            <w:shd w:val="clear" w:color="000000" w:fill="FFFFFF"/>
            <w:noWrap/>
            <w:vAlign w:val="bottom"/>
            <w:hideMark/>
          </w:tcPr>
          <w:p w14:paraId="1DDD4B56"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858" w:type="dxa"/>
            <w:tcBorders>
              <w:top w:val="nil"/>
              <w:left w:val="nil"/>
              <w:bottom w:val="single" w:sz="4" w:space="0" w:color="auto"/>
              <w:right w:val="single" w:sz="4" w:space="0" w:color="auto"/>
            </w:tcBorders>
            <w:shd w:val="clear" w:color="000000" w:fill="FFFFFF"/>
            <w:noWrap/>
            <w:vAlign w:val="bottom"/>
            <w:hideMark/>
          </w:tcPr>
          <w:p w14:paraId="4D9FDB3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858" w:type="dxa"/>
            <w:tcBorders>
              <w:top w:val="nil"/>
              <w:left w:val="nil"/>
              <w:bottom w:val="single" w:sz="4" w:space="0" w:color="auto"/>
              <w:right w:val="single" w:sz="4" w:space="0" w:color="auto"/>
            </w:tcBorders>
            <w:shd w:val="clear" w:color="000000" w:fill="FFFFFF"/>
            <w:noWrap/>
            <w:vAlign w:val="bottom"/>
            <w:hideMark/>
          </w:tcPr>
          <w:p w14:paraId="08A89C14"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858" w:type="dxa"/>
            <w:tcBorders>
              <w:top w:val="nil"/>
              <w:left w:val="nil"/>
              <w:bottom w:val="single" w:sz="4" w:space="0" w:color="auto"/>
              <w:right w:val="single" w:sz="4" w:space="0" w:color="auto"/>
            </w:tcBorders>
            <w:shd w:val="clear" w:color="000000" w:fill="FFFFFF"/>
            <w:noWrap/>
            <w:vAlign w:val="bottom"/>
            <w:hideMark/>
          </w:tcPr>
          <w:p w14:paraId="4778645C"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858" w:type="dxa"/>
            <w:tcBorders>
              <w:top w:val="nil"/>
              <w:left w:val="nil"/>
              <w:bottom w:val="single" w:sz="4" w:space="0" w:color="auto"/>
              <w:right w:val="single" w:sz="4" w:space="0" w:color="auto"/>
            </w:tcBorders>
            <w:shd w:val="clear" w:color="000000" w:fill="FFFFFF"/>
            <w:noWrap/>
            <w:vAlign w:val="bottom"/>
            <w:hideMark/>
          </w:tcPr>
          <w:p w14:paraId="70AF06FE"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974" w:type="dxa"/>
            <w:tcBorders>
              <w:top w:val="nil"/>
              <w:left w:val="nil"/>
              <w:bottom w:val="single" w:sz="4" w:space="0" w:color="auto"/>
              <w:right w:val="single" w:sz="4" w:space="0" w:color="auto"/>
            </w:tcBorders>
            <w:shd w:val="clear" w:color="000000" w:fill="FFFFFF"/>
            <w:noWrap/>
            <w:vAlign w:val="bottom"/>
            <w:hideMark/>
          </w:tcPr>
          <w:p w14:paraId="05AC3BDB"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969" w:type="dxa"/>
            <w:tcBorders>
              <w:top w:val="nil"/>
              <w:left w:val="nil"/>
              <w:bottom w:val="single" w:sz="4" w:space="0" w:color="auto"/>
              <w:right w:val="single" w:sz="4" w:space="0" w:color="auto"/>
            </w:tcBorders>
            <w:shd w:val="clear" w:color="000000" w:fill="FFFFFF"/>
            <w:noWrap/>
            <w:vAlign w:val="bottom"/>
            <w:hideMark/>
          </w:tcPr>
          <w:p w14:paraId="3B810485"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c>
          <w:tcPr>
            <w:tcW w:w="969" w:type="dxa"/>
            <w:tcBorders>
              <w:top w:val="nil"/>
              <w:left w:val="nil"/>
              <w:bottom w:val="single" w:sz="4" w:space="0" w:color="auto"/>
              <w:right w:val="single" w:sz="4" w:space="0" w:color="auto"/>
            </w:tcBorders>
            <w:shd w:val="clear" w:color="000000" w:fill="FFFFFF"/>
            <w:noWrap/>
            <w:vAlign w:val="bottom"/>
            <w:hideMark/>
          </w:tcPr>
          <w:p w14:paraId="5F97327D"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3494</w:t>
            </w:r>
          </w:p>
        </w:tc>
        <w:tc>
          <w:tcPr>
            <w:tcW w:w="969" w:type="dxa"/>
            <w:tcBorders>
              <w:top w:val="nil"/>
              <w:left w:val="nil"/>
              <w:bottom w:val="single" w:sz="4" w:space="0" w:color="auto"/>
              <w:right w:val="single" w:sz="4" w:space="0" w:color="auto"/>
            </w:tcBorders>
            <w:shd w:val="clear" w:color="000000" w:fill="FFFFFF"/>
            <w:noWrap/>
            <w:vAlign w:val="bottom"/>
            <w:hideMark/>
          </w:tcPr>
          <w:p w14:paraId="05F3FCC2" w14:textId="465F95AC"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4400</w:t>
            </w:r>
          </w:p>
        </w:tc>
        <w:tc>
          <w:tcPr>
            <w:tcW w:w="930" w:type="dxa"/>
            <w:tcBorders>
              <w:top w:val="nil"/>
              <w:left w:val="nil"/>
              <w:bottom w:val="single" w:sz="4" w:space="0" w:color="auto"/>
              <w:right w:val="single" w:sz="4" w:space="0" w:color="auto"/>
            </w:tcBorders>
            <w:shd w:val="clear" w:color="000000" w:fill="FFFFFF"/>
            <w:noWrap/>
            <w:vAlign w:val="bottom"/>
            <w:hideMark/>
          </w:tcPr>
          <w:p w14:paraId="30A74AC0" w14:textId="77777777" w:rsidR="007F4362" w:rsidRPr="00E7067C" w:rsidRDefault="007F4362" w:rsidP="00363C10">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5511</w:t>
            </w:r>
          </w:p>
        </w:tc>
      </w:tr>
    </w:tbl>
    <w:p w14:paraId="6D288656" w14:textId="0CFBB706" w:rsidR="007069B6" w:rsidRDefault="007069B6" w:rsidP="008A1D5C">
      <w:pPr>
        <w:spacing w:line="360" w:lineRule="auto"/>
        <w:textAlignment w:val="baseline"/>
        <w:rPr>
          <w:rFonts w:ascii="Verdana" w:eastAsia="Verdana" w:hAnsi="Verdana" w:cs="Verdana"/>
          <w:b/>
          <w:bCs/>
          <w:color w:val="000000" w:themeColor="text1"/>
          <w:kern w:val="24"/>
          <w:sz w:val="20"/>
          <w:szCs w:val="20"/>
        </w:rPr>
      </w:pPr>
    </w:p>
    <w:p w14:paraId="7B2B3578" w14:textId="1C824CE5" w:rsidR="007069B6" w:rsidRPr="007069B6" w:rsidRDefault="007069B6" w:rsidP="00DF5DA6">
      <w:pPr>
        <w:pStyle w:val="BodyText"/>
        <w:numPr>
          <w:ilvl w:val="0"/>
          <w:numId w:val="13"/>
        </w:numPr>
        <w:spacing w:line="360" w:lineRule="auto"/>
        <w:jc w:val="both"/>
        <w:textAlignment w:val="baseline"/>
        <w:rPr>
          <w:rFonts w:eastAsia="Verdana"/>
          <w:color w:val="000000" w:themeColor="text1"/>
          <w:kern w:val="24"/>
        </w:rPr>
      </w:pPr>
      <w:r w:rsidRPr="007069B6">
        <w:rPr>
          <w:rFonts w:eastAsia="Verdana"/>
          <w:color w:val="000000" w:themeColor="text1"/>
          <w:kern w:val="24"/>
        </w:rPr>
        <w:t xml:space="preserve">Bisphenol A (BPA) based Epoxy resins continues to pull strong number in terms of demand by type. However, increasing awareness towards harmful impacts of BPA and advent of </w:t>
      </w:r>
      <w:r w:rsidR="00A83BEB">
        <w:rPr>
          <w:rFonts w:eastAsia="Verdana"/>
          <w:color w:val="000000" w:themeColor="text1"/>
          <w:kern w:val="24"/>
        </w:rPr>
        <w:t>s</w:t>
      </w:r>
      <w:r w:rsidR="00A83BEB" w:rsidRPr="007069B6">
        <w:rPr>
          <w:rFonts w:eastAsia="Verdana"/>
          <w:color w:val="000000" w:themeColor="text1"/>
          <w:kern w:val="24"/>
        </w:rPr>
        <w:t>everal</w:t>
      </w:r>
      <w:r w:rsidRPr="007069B6">
        <w:rPr>
          <w:rFonts w:eastAsia="Verdana"/>
          <w:color w:val="000000" w:themeColor="text1"/>
          <w:kern w:val="24"/>
        </w:rPr>
        <w:t xml:space="preserve"> alternatives for production of Epoxy resins have resulted in consumers opting for comparatively safer alternatives. </w:t>
      </w:r>
    </w:p>
    <w:p w14:paraId="43AF35E7" w14:textId="20E31384" w:rsidR="007069B6" w:rsidRPr="007069B6" w:rsidRDefault="007069B6" w:rsidP="00DF5DA6">
      <w:pPr>
        <w:pStyle w:val="BodyText"/>
        <w:numPr>
          <w:ilvl w:val="0"/>
          <w:numId w:val="13"/>
        </w:numPr>
        <w:spacing w:line="360" w:lineRule="auto"/>
        <w:jc w:val="both"/>
        <w:textAlignment w:val="baseline"/>
        <w:rPr>
          <w:rFonts w:eastAsia="Verdana"/>
          <w:color w:val="000000" w:themeColor="text1"/>
          <w:kern w:val="24"/>
        </w:rPr>
      </w:pPr>
      <w:r w:rsidRPr="007069B6">
        <w:rPr>
          <w:rFonts w:eastAsia="Verdana"/>
          <w:color w:val="000000" w:themeColor="text1"/>
          <w:kern w:val="24"/>
        </w:rPr>
        <w:t xml:space="preserve">Recently, Bisphenol F based Epoxy resins have gained traction in the market and is likely to consolidate on the demand numbers in the coming years. </w:t>
      </w:r>
    </w:p>
    <w:p w14:paraId="1DD9CA05" w14:textId="2779BF5B" w:rsidR="007069B6" w:rsidRPr="007069B6" w:rsidRDefault="007069B6" w:rsidP="00DF5DA6">
      <w:pPr>
        <w:pStyle w:val="BodyText"/>
        <w:numPr>
          <w:ilvl w:val="0"/>
          <w:numId w:val="13"/>
        </w:numPr>
        <w:spacing w:line="360" w:lineRule="auto"/>
        <w:jc w:val="both"/>
        <w:textAlignment w:val="baseline"/>
        <w:rPr>
          <w:rFonts w:ascii="Verdana" w:eastAsia="Verdana" w:hAnsi="Verdana" w:cs="Verdana"/>
          <w:b/>
          <w:bCs/>
          <w:color w:val="000000" w:themeColor="text1"/>
          <w:kern w:val="24"/>
          <w:sz w:val="20"/>
          <w:szCs w:val="20"/>
        </w:rPr>
      </w:pPr>
      <w:r w:rsidRPr="007069B6">
        <w:rPr>
          <w:rFonts w:eastAsia="Verdana"/>
          <w:color w:val="000000" w:themeColor="text1"/>
          <w:kern w:val="24"/>
        </w:rPr>
        <w:t xml:space="preserve">Despite a dip in demand for BPA based Epoxy resins in last few years, they continue to dominate the market and are likely to maintain a large segment of demand in the coming decade. </w:t>
      </w:r>
    </w:p>
    <w:p w14:paraId="01ADFF2C" w14:textId="19FE43C8" w:rsidR="008A1D5C" w:rsidRDefault="008A1D5C" w:rsidP="008A1D5C">
      <w:pPr>
        <w:spacing w:line="360" w:lineRule="auto"/>
        <w:textAlignment w:val="baseline"/>
        <w:rPr>
          <w:rFonts w:ascii="Verdana" w:eastAsia="Verdana" w:hAnsi="Verdana" w:cs="Verdana"/>
          <w:b/>
          <w:bCs/>
          <w:color w:val="000000" w:themeColor="text1"/>
          <w:kern w:val="24"/>
          <w:sz w:val="20"/>
          <w:szCs w:val="20"/>
        </w:rPr>
      </w:pPr>
    </w:p>
    <w:p w14:paraId="4A7B151D" w14:textId="77777777" w:rsidR="002D2E9A" w:rsidRDefault="002D2E9A" w:rsidP="008A1D5C">
      <w:pPr>
        <w:spacing w:line="360" w:lineRule="auto"/>
        <w:textAlignment w:val="baseline"/>
        <w:rPr>
          <w:rFonts w:ascii="Verdana" w:eastAsia="Verdana" w:hAnsi="Verdana" w:cs="Verdana"/>
          <w:b/>
          <w:bCs/>
          <w:color w:val="000000" w:themeColor="text1"/>
          <w:kern w:val="24"/>
          <w:sz w:val="20"/>
          <w:szCs w:val="20"/>
        </w:rPr>
      </w:pPr>
    </w:p>
    <w:p w14:paraId="77492309" w14:textId="4A264D26" w:rsidR="00BE2C0C" w:rsidRPr="001F6800" w:rsidRDefault="00BE2C0C" w:rsidP="00BE2C0C">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lastRenderedPageBreak/>
        <w:t>3.1.</w:t>
      </w:r>
      <w:r w:rsidR="00E80591" w:rsidRPr="001F6800">
        <w:rPr>
          <w:rFonts w:ascii="Arial" w:hAnsi="Arial" w:cs="Arial"/>
          <w:b/>
          <w:bCs/>
          <w:sz w:val="24"/>
          <w:szCs w:val="24"/>
        </w:rPr>
        <w:t>5</w:t>
      </w:r>
      <w:r w:rsidRPr="001F6800">
        <w:rPr>
          <w:rFonts w:ascii="Arial" w:hAnsi="Arial" w:cs="Arial"/>
          <w:b/>
          <w:bCs/>
          <w:sz w:val="24"/>
          <w:szCs w:val="24"/>
        </w:rPr>
        <w:t>. Demand By Grade</w:t>
      </w:r>
    </w:p>
    <w:p w14:paraId="4BD200E3" w14:textId="3055B5A0" w:rsidR="00BE2C0C" w:rsidRPr="00363CE1" w:rsidRDefault="00BE2C0C" w:rsidP="00BE2C0C">
      <w:pPr>
        <w:spacing w:line="360" w:lineRule="auto"/>
        <w:textAlignment w:val="baseline"/>
        <w:rPr>
          <w:rFonts w:ascii="Arial" w:eastAsia="Verdana" w:hAnsi="Arial" w:cs="Arial"/>
          <w:b/>
          <w:bCs/>
          <w:color w:val="0F0E0E"/>
          <w:kern w:val="24"/>
          <w:sz w:val="24"/>
          <w:szCs w:val="24"/>
          <w:lang w:val="en-US"/>
        </w:rPr>
      </w:pPr>
      <w:r w:rsidRPr="00363CE1">
        <w:rPr>
          <w:rFonts w:ascii="Arial" w:eastAsia="Verdana" w:hAnsi="Arial" w:cs="Arial"/>
          <w:b/>
          <w:bCs/>
          <w:color w:val="0F0E0E"/>
          <w:kern w:val="24"/>
          <w:sz w:val="24"/>
          <w:szCs w:val="24"/>
          <w:lang w:val="en-US"/>
        </w:rPr>
        <w:t>Global Epoxy Resin Demand, By Grade</w:t>
      </w:r>
      <w:r w:rsidR="009B02E8">
        <w:rPr>
          <w:rFonts w:ascii="Arial" w:eastAsia="Verdana" w:hAnsi="Arial" w:cs="Arial"/>
          <w:b/>
          <w:bCs/>
          <w:color w:val="0F0E0E"/>
          <w:kern w:val="24"/>
          <w:sz w:val="24"/>
          <w:szCs w:val="24"/>
          <w:lang w:val="en-US"/>
        </w:rPr>
        <w:t xml:space="preserve"> (Thousand Tonnes) (%)</w:t>
      </w:r>
      <w:r w:rsidRPr="00363CE1">
        <w:rPr>
          <w:rFonts w:ascii="Arial" w:eastAsia="Verdana" w:hAnsi="Arial" w:cs="Arial"/>
          <w:b/>
          <w:bCs/>
          <w:color w:val="0F0E0E"/>
          <w:kern w:val="24"/>
          <w:sz w:val="24"/>
          <w:szCs w:val="24"/>
          <w:lang w:val="en-US"/>
        </w:rPr>
        <w:t>, By Volume, 2015–2030F</w:t>
      </w:r>
    </w:p>
    <w:p w14:paraId="5278DE9A" w14:textId="6A8FFEAE" w:rsidR="00BE2C0C" w:rsidRDefault="00BE2C0C" w:rsidP="00BE2C0C">
      <w:pPr>
        <w:pStyle w:val="Footer"/>
        <w:spacing w:before="162" w:line="360" w:lineRule="auto"/>
        <w:ind w:right="-86"/>
        <w:jc w:val="both"/>
        <w:rPr>
          <w:bCs/>
        </w:rPr>
      </w:pPr>
      <w:r w:rsidRPr="00942235">
        <w:rPr>
          <w:bCs/>
          <w:noProof/>
        </w:rPr>
        <w:drawing>
          <wp:inline distT="0" distB="0" distL="0" distR="0" wp14:anchorId="3F46D26C" wp14:editId="0ECE18AF">
            <wp:extent cx="6457950" cy="2924175"/>
            <wp:effectExtent l="0" t="0" r="0" b="0"/>
            <wp:docPr id="1053" name="Chart 1053">
              <a:extLst xmlns:a="http://schemas.openxmlformats.org/drawingml/2006/main">
                <a:ext uri="{FF2B5EF4-FFF2-40B4-BE49-F238E27FC236}">
                  <a16:creationId xmlns:a16="http://schemas.microsoft.com/office/drawing/2014/main" id="{E3691915-8873-4B56-8BDC-36FEED9B20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bl>
      <w:tblPr>
        <w:tblW w:w="10406" w:type="dxa"/>
        <w:tblInd w:w="-185" w:type="dxa"/>
        <w:tblLook w:val="04A0" w:firstRow="1" w:lastRow="0" w:firstColumn="1" w:lastColumn="0" w:noHBand="0" w:noVBand="1"/>
      </w:tblPr>
      <w:tblGrid>
        <w:gridCol w:w="1610"/>
        <w:gridCol w:w="978"/>
        <w:gridCol w:w="978"/>
        <w:gridCol w:w="978"/>
        <w:gridCol w:w="977"/>
        <w:gridCol w:w="977"/>
        <w:gridCol w:w="977"/>
        <w:gridCol w:w="977"/>
        <w:gridCol w:w="977"/>
        <w:gridCol w:w="977"/>
      </w:tblGrid>
      <w:tr w:rsidR="00BE2C0C" w:rsidRPr="00E7067C" w14:paraId="4EE8B605" w14:textId="77777777" w:rsidTr="00E7067C">
        <w:trPr>
          <w:trHeight w:val="368"/>
        </w:trPr>
        <w:tc>
          <w:tcPr>
            <w:tcW w:w="16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200A77F"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Grade</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6E2655A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978" w:type="dxa"/>
            <w:tcBorders>
              <w:top w:val="single" w:sz="4" w:space="0" w:color="auto"/>
              <w:left w:val="nil"/>
              <w:bottom w:val="single" w:sz="4" w:space="0" w:color="auto"/>
              <w:right w:val="single" w:sz="4" w:space="0" w:color="auto"/>
            </w:tcBorders>
            <w:shd w:val="clear" w:color="auto" w:fill="C00000"/>
            <w:noWrap/>
            <w:vAlign w:val="center"/>
            <w:hideMark/>
          </w:tcPr>
          <w:p w14:paraId="4FB1C3F0"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978" w:type="dxa"/>
            <w:tcBorders>
              <w:top w:val="single" w:sz="4" w:space="0" w:color="auto"/>
              <w:left w:val="nil"/>
              <w:bottom w:val="single" w:sz="4" w:space="0" w:color="auto"/>
              <w:right w:val="single" w:sz="4" w:space="0" w:color="auto"/>
            </w:tcBorders>
            <w:shd w:val="clear" w:color="auto" w:fill="C00000"/>
            <w:noWrap/>
            <w:vAlign w:val="bottom"/>
            <w:hideMark/>
          </w:tcPr>
          <w:p w14:paraId="71B6A2E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6956F03"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DD084F5"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3896DB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3A41EC1A"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E0B8242"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A90C529"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BE2C0C" w:rsidRPr="00E7067C" w14:paraId="3602A83A"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509BCEE2"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978" w:type="dxa"/>
            <w:tcBorders>
              <w:top w:val="nil"/>
              <w:left w:val="nil"/>
              <w:bottom w:val="single" w:sz="4" w:space="0" w:color="auto"/>
              <w:right w:val="single" w:sz="4" w:space="0" w:color="auto"/>
            </w:tcBorders>
            <w:shd w:val="clear" w:color="000000" w:fill="FFFFFF"/>
            <w:noWrap/>
            <w:vAlign w:val="bottom"/>
            <w:hideMark/>
          </w:tcPr>
          <w:p w14:paraId="045C91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1414</w:t>
            </w:r>
          </w:p>
        </w:tc>
        <w:tc>
          <w:tcPr>
            <w:tcW w:w="978" w:type="dxa"/>
            <w:tcBorders>
              <w:top w:val="nil"/>
              <w:left w:val="nil"/>
              <w:bottom w:val="single" w:sz="4" w:space="0" w:color="auto"/>
              <w:right w:val="single" w:sz="4" w:space="0" w:color="auto"/>
            </w:tcBorders>
            <w:shd w:val="clear" w:color="000000" w:fill="FFFFFF"/>
            <w:noWrap/>
            <w:vAlign w:val="bottom"/>
            <w:hideMark/>
          </w:tcPr>
          <w:p w14:paraId="6E4B01E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1493</w:t>
            </w:r>
          </w:p>
        </w:tc>
        <w:tc>
          <w:tcPr>
            <w:tcW w:w="978" w:type="dxa"/>
            <w:tcBorders>
              <w:top w:val="nil"/>
              <w:left w:val="nil"/>
              <w:bottom w:val="single" w:sz="4" w:space="0" w:color="auto"/>
              <w:right w:val="single" w:sz="4" w:space="0" w:color="auto"/>
            </w:tcBorders>
            <w:shd w:val="clear" w:color="000000" w:fill="FFFFFF"/>
            <w:noWrap/>
            <w:vAlign w:val="bottom"/>
            <w:hideMark/>
          </w:tcPr>
          <w:p w14:paraId="4E9430B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1602</w:t>
            </w:r>
          </w:p>
        </w:tc>
        <w:tc>
          <w:tcPr>
            <w:tcW w:w="977" w:type="dxa"/>
            <w:tcBorders>
              <w:top w:val="nil"/>
              <w:left w:val="nil"/>
              <w:bottom w:val="single" w:sz="4" w:space="0" w:color="auto"/>
              <w:right w:val="single" w:sz="4" w:space="0" w:color="auto"/>
            </w:tcBorders>
            <w:shd w:val="clear" w:color="000000" w:fill="FFFFFF"/>
            <w:noWrap/>
            <w:vAlign w:val="bottom"/>
            <w:hideMark/>
          </w:tcPr>
          <w:p w14:paraId="261EA3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1655</w:t>
            </w:r>
          </w:p>
        </w:tc>
        <w:tc>
          <w:tcPr>
            <w:tcW w:w="977" w:type="dxa"/>
            <w:tcBorders>
              <w:top w:val="nil"/>
              <w:left w:val="nil"/>
              <w:bottom w:val="single" w:sz="4" w:space="0" w:color="auto"/>
              <w:right w:val="single" w:sz="4" w:space="0" w:color="auto"/>
            </w:tcBorders>
            <w:shd w:val="clear" w:color="000000" w:fill="FFFFFF"/>
            <w:noWrap/>
            <w:vAlign w:val="bottom"/>
            <w:hideMark/>
          </w:tcPr>
          <w:p w14:paraId="006F204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1748</w:t>
            </w:r>
          </w:p>
        </w:tc>
        <w:tc>
          <w:tcPr>
            <w:tcW w:w="977" w:type="dxa"/>
            <w:tcBorders>
              <w:top w:val="nil"/>
              <w:left w:val="nil"/>
              <w:bottom w:val="single" w:sz="4" w:space="0" w:color="auto"/>
              <w:right w:val="single" w:sz="4" w:space="0" w:color="auto"/>
            </w:tcBorders>
            <w:shd w:val="clear" w:color="000000" w:fill="FFFFFF"/>
            <w:noWrap/>
            <w:vAlign w:val="bottom"/>
            <w:hideMark/>
          </w:tcPr>
          <w:p w14:paraId="4235FB5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1695</w:t>
            </w:r>
          </w:p>
        </w:tc>
        <w:tc>
          <w:tcPr>
            <w:tcW w:w="977" w:type="dxa"/>
            <w:tcBorders>
              <w:top w:val="nil"/>
              <w:left w:val="nil"/>
              <w:bottom w:val="single" w:sz="4" w:space="0" w:color="auto"/>
              <w:right w:val="single" w:sz="4" w:space="0" w:color="auto"/>
            </w:tcBorders>
            <w:shd w:val="clear" w:color="000000" w:fill="FFFFFF"/>
            <w:noWrap/>
            <w:vAlign w:val="bottom"/>
            <w:hideMark/>
          </w:tcPr>
          <w:p w14:paraId="2BF71CC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1833</w:t>
            </w:r>
          </w:p>
        </w:tc>
        <w:tc>
          <w:tcPr>
            <w:tcW w:w="977" w:type="dxa"/>
            <w:tcBorders>
              <w:top w:val="nil"/>
              <w:left w:val="nil"/>
              <w:bottom w:val="single" w:sz="4" w:space="0" w:color="auto"/>
              <w:right w:val="single" w:sz="4" w:space="0" w:color="auto"/>
            </w:tcBorders>
            <w:shd w:val="clear" w:color="000000" w:fill="FFFFFF"/>
            <w:noWrap/>
            <w:vAlign w:val="bottom"/>
            <w:hideMark/>
          </w:tcPr>
          <w:p w14:paraId="4217049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2315</w:t>
            </w:r>
          </w:p>
        </w:tc>
        <w:tc>
          <w:tcPr>
            <w:tcW w:w="977" w:type="dxa"/>
            <w:tcBorders>
              <w:top w:val="nil"/>
              <w:left w:val="nil"/>
              <w:bottom w:val="single" w:sz="4" w:space="0" w:color="auto"/>
              <w:right w:val="single" w:sz="4" w:space="0" w:color="auto"/>
            </w:tcBorders>
            <w:shd w:val="clear" w:color="000000" w:fill="FFFFFF"/>
            <w:noWrap/>
            <w:vAlign w:val="bottom"/>
            <w:hideMark/>
          </w:tcPr>
          <w:p w14:paraId="0818AF1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2911</w:t>
            </w:r>
          </w:p>
        </w:tc>
      </w:tr>
      <w:tr w:rsidR="00BE2C0C" w:rsidRPr="00E7067C" w14:paraId="364689AE"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1EFC97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978" w:type="dxa"/>
            <w:tcBorders>
              <w:top w:val="nil"/>
              <w:left w:val="nil"/>
              <w:bottom w:val="single" w:sz="4" w:space="0" w:color="auto"/>
              <w:right w:val="single" w:sz="4" w:space="0" w:color="auto"/>
            </w:tcBorders>
            <w:shd w:val="clear" w:color="000000" w:fill="FFFFFF"/>
            <w:noWrap/>
            <w:vAlign w:val="bottom"/>
            <w:hideMark/>
          </w:tcPr>
          <w:p w14:paraId="5B5A7DC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250</w:t>
            </w:r>
          </w:p>
        </w:tc>
        <w:tc>
          <w:tcPr>
            <w:tcW w:w="978" w:type="dxa"/>
            <w:tcBorders>
              <w:top w:val="nil"/>
              <w:left w:val="nil"/>
              <w:bottom w:val="single" w:sz="4" w:space="0" w:color="auto"/>
              <w:right w:val="single" w:sz="4" w:space="0" w:color="auto"/>
            </w:tcBorders>
            <w:shd w:val="clear" w:color="000000" w:fill="FFFFFF"/>
            <w:noWrap/>
            <w:vAlign w:val="bottom"/>
            <w:hideMark/>
          </w:tcPr>
          <w:p w14:paraId="3998379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261</w:t>
            </w:r>
          </w:p>
        </w:tc>
        <w:tc>
          <w:tcPr>
            <w:tcW w:w="978" w:type="dxa"/>
            <w:tcBorders>
              <w:top w:val="nil"/>
              <w:left w:val="nil"/>
              <w:bottom w:val="single" w:sz="4" w:space="0" w:color="auto"/>
              <w:right w:val="single" w:sz="4" w:space="0" w:color="auto"/>
            </w:tcBorders>
            <w:shd w:val="clear" w:color="000000" w:fill="FFFFFF"/>
            <w:noWrap/>
            <w:vAlign w:val="bottom"/>
            <w:hideMark/>
          </w:tcPr>
          <w:p w14:paraId="1F99CF8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275</w:t>
            </w:r>
          </w:p>
        </w:tc>
        <w:tc>
          <w:tcPr>
            <w:tcW w:w="977" w:type="dxa"/>
            <w:tcBorders>
              <w:top w:val="nil"/>
              <w:left w:val="nil"/>
              <w:bottom w:val="single" w:sz="4" w:space="0" w:color="auto"/>
              <w:right w:val="single" w:sz="4" w:space="0" w:color="auto"/>
            </w:tcBorders>
            <w:shd w:val="clear" w:color="000000" w:fill="FFFFFF"/>
            <w:noWrap/>
            <w:vAlign w:val="bottom"/>
            <w:hideMark/>
          </w:tcPr>
          <w:p w14:paraId="6ABB844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36CE528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288</w:t>
            </w:r>
          </w:p>
        </w:tc>
        <w:tc>
          <w:tcPr>
            <w:tcW w:w="977" w:type="dxa"/>
            <w:tcBorders>
              <w:top w:val="nil"/>
              <w:left w:val="nil"/>
              <w:bottom w:val="single" w:sz="4" w:space="0" w:color="auto"/>
              <w:right w:val="single" w:sz="4" w:space="0" w:color="auto"/>
            </w:tcBorders>
            <w:shd w:val="clear" w:color="000000" w:fill="FFFFFF"/>
            <w:noWrap/>
            <w:vAlign w:val="bottom"/>
            <w:hideMark/>
          </w:tcPr>
          <w:p w14:paraId="24413B32"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7588B67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289</w:t>
            </w:r>
          </w:p>
        </w:tc>
        <w:tc>
          <w:tcPr>
            <w:tcW w:w="977" w:type="dxa"/>
            <w:tcBorders>
              <w:top w:val="nil"/>
              <w:left w:val="nil"/>
              <w:bottom w:val="single" w:sz="4" w:space="0" w:color="auto"/>
              <w:right w:val="single" w:sz="4" w:space="0" w:color="auto"/>
            </w:tcBorders>
            <w:shd w:val="clear" w:color="000000" w:fill="FFFFFF"/>
            <w:noWrap/>
            <w:vAlign w:val="bottom"/>
            <w:hideMark/>
          </w:tcPr>
          <w:p w14:paraId="18CBFF9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357</w:t>
            </w:r>
          </w:p>
        </w:tc>
        <w:tc>
          <w:tcPr>
            <w:tcW w:w="977" w:type="dxa"/>
            <w:tcBorders>
              <w:top w:val="nil"/>
              <w:left w:val="nil"/>
              <w:bottom w:val="single" w:sz="4" w:space="0" w:color="auto"/>
              <w:right w:val="single" w:sz="4" w:space="0" w:color="auto"/>
            </w:tcBorders>
            <w:shd w:val="clear" w:color="000000" w:fill="FFFFFF"/>
            <w:noWrap/>
            <w:vAlign w:val="bottom"/>
            <w:hideMark/>
          </w:tcPr>
          <w:p w14:paraId="651A1FE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430</w:t>
            </w:r>
          </w:p>
        </w:tc>
      </w:tr>
      <w:tr w:rsidR="00BE2C0C" w:rsidRPr="00E7067C" w14:paraId="2C6576D4"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1CAADB"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978" w:type="dxa"/>
            <w:tcBorders>
              <w:top w:val="nil"/>
              <w:left w:val="nil"/>
              <w:bottom w:val="single" w:sz="4" w:space="0" w:color="auto"/>
              <w:right w:val="single" w:sz="4" w:space="0" w:color="auto"/>
            </w:tcBorders>
            <w:shd w:val="clear" w:color="000000" w:fill="FFFFFF"/>
            <w:noWrap/>
            <w:vAlign w:val="bottom"/>
            <w:hideMark/>
          </w:tcPr>
          <w:p w14:paraId="25D37AD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1090</w:t>
            </w:r>
          </w:p>
        </w:tc>
        <w:tc>
          <w:tcPr>
            <w:tcW w:w="978" w:type="dxa"/>
            <w:tcBorders>
              <w:top w:val="nil"/>
              <w:left w:val="nil"/>
              <w:bottom w:val="single" w:sz="4" w:space="0" w:color="auto"/>
              <w:right w:val="single" w:sz="4" w:space="0" w:color="auto"/>
            </w:tcBorders>
            <w:shd w:val="clear" w:color="000000" w:fill="FFFFFF"/>
            <w:noWrap/>
            <w:vAlign w:val="bottom"/>
            <w:hideMark/>
          </w:tcPr>
          <w:p w14:paraId="3D1B3C9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1138</w:t>
            </w:r>
          </w:p>
        </w:tc>
        <w:tc>
          <w:tcPr>
            <w:tcW w:w="978" w:type="dxa"/>
            <w:tcBorders>
              <w:top w:val="nil"/>
              <w:left w:val="nil"/>
              <w:bottom w:val="single" w:sz="4" w:space="0" w:color="auto"/>
              <w:right w:val="single" w:sz="4" w:space="0" w:color="auto"/>
            </w:tcBorders>
            <w:shd w:val="clear" w:color="000000" w:fill="FFFFFF"/>
            <w:noWrap/>
            <w:vAlign w:val="bottom"/>
            <w:hideMark/>
          </w:tcPr>
          <w:p w14:paraId="58EFCA6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1234</w:t>
            </w:r>
          </w:p>
        </w:tc>
        <w:tc>
          <w:tcPr>
            <w:tcW w:w="977" w:type="dxa"/>
            <w:tcBorders>
              <w:top w:val="nil"/>
              <w:left w:val="nil"/>
              <w:bottom w:val="single" w:sz="4" w:space="0" w:color="auto"/>
              <w:right w:val="single" w:sz="4" w:space="0" w:color="auto"/>
            </w:tcBorders>
            <w:shd w:val="clear" w:color="000000" w:fill="FFFFFF"/>
            <w:noWrap/>
            <w:vAlign w:val="bottom"/>
            <w:hideMark/>
          </w:tcPr>
          <w:p w14:paraId="023422E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1255</w:t>
            </w:r>
          </w:p>
        </w:tc>
        <w:tc>
          <w:tcPr>
            <w:tcW w:w="977" w:type="dxa"/>
            <w:tcBorders>
              <w:top w:val="nil"/>
              <w:left w:val="nil"/>
              <w:bottom w:val="single" w:sz="4" w:space="0" w:color="auto"/>
              <w:right w:val="single" w:sz="4" w:space="0" w:color="auto"/>
            </w:tcBorders>
            <w:shd w:val="clear" w:color="000000" w:fill="FFFFFF"/>
            <w:noWrap/>
            <w:vAlign w:val="bottom"/>
            <w:hideMark/>
          </w:tcPr>
          <w:p w14:paraId="252B400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1328</w:t>
            </w:r>
          </w:p>
        </w:tc>
        <w:tc>
          <w:tcPr>
            <w:tcW w:w="977" w:type="dxa"/>
            <w:tcBorders>
              <w:top w:val="nil"/>
              <w:left w:val="nil"/>
              <w:bottom w:val="single" w:sz="4" w:space="0" w:color="auto"/>
              <w:right w:val="single" w:sz="4" w:space="0" w:color="auto"/>
            </w:tcBorders>
            <w:shd w:val="clear" w:color="000000" w:fill="FFFFFF"/>
            <w:noWrap/>
            <w:vAlign w:val="bottom"/>
            <w:hideMark/>
          </w:tcPr>
          <w:p w14:paraId="0743ECB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1283</w:t>
            </w:r>
          </w:p>
        </w:tc>
        <w:tc>
          <w:tcPr>
            <w:tcW w:w="977" w:type="dxa"/>
            <w:tcBorders>
              <w:top w:val="nil"/>
              <w:left w:val="nil"/>
              <w:bottom w:val="single" w:sz="4" w:space="0" w:color="auto"/>
              <w:right w:val="single" w:sz="4" w:space="0" w:color="auto"/>
            </w:tcBorders>
            <w:shd w:val="clear" w:color="000000" w:fill="FFFFFF"/>
            <w:noWrap/>
            <w:vAlign w:val="bottom"/>
            <w:hideMark/>
          </w:tcPr>
          <w:p w14:paraId="53DC09DB"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1371</w:t>
            </w:r>
          </w:p>
        </w:tc>
        <w:tc>
          <w:tcPr>
            <w:tcW w:w="977" w:type="dxa"/>
            <w:tcBorders>
              <w:top w:val="nil"/>
              <w:left w:val="nil"/>
              <w:bottom w:val="single" w:sz="4" w:space="0" w:color="auto"/>
              <w:right w:val="single" w:sz="4" w:space="0" w:color="auto"/>
            </w:tcBorders>
            <w:shd w:val="clear" w:color="000000" w:fill="FFFFFF"/>
            <w:noWrap/>
            <w:vAlign w:val="bottom"/>
            <w:hideMark/>
          </w:tcPr>
          <w:p w14:paraId="3B73024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1727</w:t>
            </w:r>
          </w:p>
        </w:tc>
        <w:tc>
          <w:tcPr>
            <w:tcW w:w="977" w:type="dxa"/>
            <w:tcBorders>
              <w:top w:val="nil"/>
              <w:left w:val="nil"/>
              <w:bottom w:val="single" w:sz="4" w:space="0" w:color="auto"/>
              <w:right w:val="single" w:sz="4" w:space="0" w:color="auto"/>
            </w:tcBorders>
            <w:shd w:val="clear" w:color="000000" w:fill="FFFFFF"/>
            <w:noWrap/>
            <w:vAlign w:val="bottom"/>
            <w:hideMark/>
          </w:tcPr>
          <w:p w14:paraId="462C4BD1"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2170</w:t>
            </w:r>
          </w:p>
        </w:tc>
      </w:tr>
      <w:tr w:rsidR="00BE2C0C" w:rsidRPr="00E7067C" w14:paraId="2502D526" w14:textId="77777777" w:rsidTr="00E7067C">
        <w:trPr>
          <w:trHeight w:val="433"/>
        </w:trPr>
        <w:tc>
          <w:tcPr>
            <w:tcW w:w="1610" w:type="dxa"/>
            <w:tcBorders>
              <w:top w:val="nil"/>
              <w:left w:val="single" w:sz="4" w:space="0" w:color="auto"/>
              <w:bottom w:val="single" w:sz="4" w:space="0" w:color="auto"/>
              <w:right w:val="single" w:sz="4" w:space="0" w:color="auto"/>
            </w:tcBorders>
            <w:shd w:val="clear" w:color="000000" w:fill="FFFFFF"/>
            <w:noWrap/>
            <w:vAlign w:val="bottom"/>
            <w:hideMark/>
          </w:tcPr>
          <w:p w14:paraId="4B8C7E0E"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b/>
                <w:bCs/>
                <w:color w:val="000000"/>
                <w:sz w:val="20"/>
                <w:szCs w:val="20"/>
              </w:rPr>
              <w:t>Total</w:t>
            </w:r>
          </w:p>
        </w:tc>
        <w:tc>
          <w:tcPr>
            <w:tcW w:w="978" w:type="dxa"/>
            <w:tcBorders>
              <w:top w:val="nil"/>
              <w:left w:val="nil"/>
              <w:bottom w:val="single" w:sz="4" w:space="0" w:color="auto"/>
              <w:right w:val="single" w:sz="4" w:space="0" w:color="auto"/>
            </w:tcBorders>
            <w:shd w:val="clear" w:color="000000" w:fill="FFFFFF"/>
            <w:noWrap/>
            <w:vAlign w:val="bottom"/>
            <w:hideMark/>
          </w:tcPr>
          <w:p w14:paraId="67CCAD2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2754</w:t>
            </w:r>
          </w:p>
        </w:tc>
        <w:tc>
          <w:tcPr>
            <w:tcW w:w="978" w:type="dxa"/>
            <w:tcBorders>
              <w:top w:val="nil"/>
              <w:left w:val="nil"/>
              <w:bottom w:val="single" w:sz="4" w:space="0" w:color="auto"/>
              <w:right w:val="single" w:sz="4" w:space="0" w:color="auto"/>
            </w:tcBorders>
            <w:shd w:val="clear" w:color="000000" w:fill="FFFFFF"/>
            <w:noWrap/>
            <w:vAlign w:val="bottom"/>
            <w:hideMark/>
          </w:tcPr>
          <w:p w14:paraId="321BE21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2891</w:t>
            </w:r>
          </w:p>
        </w:tc>
        <w:tc>
          <w:tcPr>
            <w:tcW w:w="978" w:type="dxa"/>
            <w:tcBorders>
              <w:top w:val="nil"/>
              <w:left w:val="nil"/>
              <w:bottom w:val="single" w:sz="4" w:space="0" w:color="auto"/>
              <w:right w:val="single" w:sz="4" w:space="0" w:color="auto"/>
            </w:tcBorders>
            <w:shd w:val="clear" w:color="000000" w:fill="FFFFFF"/>
            <w:noWrap/>
            <w:vAlign w:val="bottom"/>
            <w:hideMark/>
          </w:tcPr>
          <w:p w14:paraId="72BCC71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3110</w:t>
            </w:r>
          </w:p>
        </w:tc>
        <w:tc>
          <w:tcPr>
            <w:tcW w:w="977" w:type="dxa"/>
            <w:tcBorders>
              <w:top w:val="nil"/>
              <w:left w:val="nil"/>
              <w:bottom w:val="single" w:sz="4" w:space="0" w:color="auto"/>
              <w:right w:val="single" w:sz="4" w:space="0" w:color="auto"/>
            </w:tcBorders>
            <w:shd w:val="clear" w:color="000000" w:fill="FFFFFF"/>
            <w:noWrap/>
            <w:vAlign w:val="bottom"/>
            <w:hideMark/>
          </w:tcPr>
          <w:p w14:paraId="4F2FD065"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3187</w:t>
            </w:r>
          </w:p>
        </w:tc>
        <w:tc>
          <w:tcPr>
            <w:tcW w:w="977" w:type="dxa"/>
            <w:tcBorders>
              <w:top w:val="nil"/>
              <w:left w:val="nil"/>
              <w:bottom w:val="single" w:sz="4" w:space="0" w:color="auto"/>
              <w:right w:val="single" w:sz="4" w:space="0" w:color="auto"/>
            </w:tcBorders>
            <w:shd w:val="clear" w:color="000000" w:fill="FFFFFF"/>
            <w:noWrap/>
            <w:vAlign w:val="bottom"/>
            <w:hideMark/>
          </w:tcPr>
          <w:p w14:paraId="785A8E5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3365</w:t>
            </w:r>
          </w:p>
        </w:tc>
        <w:tc>
          <w:tcPr>
            <w:tcW w:w="977" w:type="dxa"/>
            <w:tcBorders>
              <w:top w:val="nil"/>
              <w:left w:val="nil"/>
              <w:bottom w:val="single" w:sz="4" w:space="0" w:color="auto"/>
              <w:right w:val="single" w:sz="4" w:space="0" w:color="auto"/>
            </w:tcBorders>
            <w:shd w:val="clear" w:color="000000" w:fill="FFFFFF"/>
            <w:noWrap/>
            <w:vAlign w:val="bottom"/>
            <w:hideMark/>
          </w:tcPr>
          <w:p w14:paraId="45130BF9"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3261</w:t>
            </w:r>
          </w:p>
        </w:tc>
        <w:tc>
          <w:tcPr>
            <w:tcW w:w="977" w:type="dxa"/>
            <w:tcBorders>
              <w:top w:val="nil"/>
              <w:left w:val="nil"/>
              <w:bottom w:val="single" w:sz="4" w:space="0" w:color="auto"/>
              <w:right w:val="single" w:sz="4" w:space="0" w:color="auto"/>
            </w:tcBorders>
            <w:shd w:val="clear" w:color="000000" w:fill="FFFFFF"/>
            <w:noWrap/>
            <w:vAlign w:val="bottom"/>
            <w:hideMark/>
          </w:tcPr>
          <w:p w14:paraId="06BF392F"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3494</w:t>
            </w:r>
          </w:p>
        </w:tc>
        <w:tc>
          <w:tcPr>
            <w:tcW w:w="977" w:type="dxa"/>
            <w:tcBorders>
              <w:top w:val="nil"/>
              <w:left w:val="nil"/>
              <w:bottom w:val="single" w:sz="4" w:space="0" w:color="auto"/>
              <w:right w:val="single" w:sz="4" w:space="0" w:color="auto"/>
            </w:tcBorders>
            <w:shd w:val="clear" w:color="000000" w:fill="FFFFFF"/>
            <w:noWrap/>
            <w:vAlign w:val="bottom"/>
            <w:hideMark/>
          </w:tcPr>
          <w:p w14:paraId="71017ED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4400</w:t>
            </w:r>
          </w:p>
        </w:tc>
        <w:tc>
          <w:tcPr>
            <w:tcW w:w="977" w:type="dxa"/>
            <w:tcBorders>
              <w:top w:val="nil"/>
              <w:left w:val="nil"/>
              <w:bottom w:val="single" w:sz="4" w:space="0" w:color="auto"/>
              <w:right w:val="single" w:sz="4" w:space="0" w:color="auto"/>
            </w:tcBorders>
            <w:shd w:val="clear" w:color="000000" w:fill="FFFFFF"/>
            <w:noWrap/>
            <w:vAlign w:val="bottom"/>
            <w:hideMark/>
          </w:tcPr>
          <w:p w14:paraId="616CC65D"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b/>
                <w:bCs/>
                <w:color w:val="000000"/>
                <w:sz w:val="20"/>
                <w:szCs w:val="20"/>
              </w:rPr>
              <w:t>5511</w:t>
            </w:r>
          </w:p>
        </w:tc>
      </w:tr>
    </w:tbl>
    <w:p w14:paraId="7B56B913" w14:textId="312A56F1" w:rsidR="00BE2C0C" w:rsidRDefault="00CA4DEC" w:rsidP="00BE2C0C">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70240" behindDoc="0" locked="0" layoutInCell="1" allowOverlap="1" wp14:anchorId="1EC30420" wp14:editId="5BE31200">
                <wp:simplePos x="0" y="0"/>
                <wp:positionH relativeFrom="margin">
                  <wp:posOffset>4135549</wp:posOffset>
                </wp:positionH>
                <wp:positionV relativeFrom="paragraph">
                  <wp:posOffset>25873</wp:posOffset>
                </wp:positionV>
                <wp:extent cx="2338070" cy="292735"/>
                <wp:effectExtent l="0" t="0" r="0" b="0"/>
                <wp:wrapNone/>
                <wp:docPr id="110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EC30420" id="_x0000_s1060" type="#_x0000_t202" style="position:absolute;margin-left:325.65pt;margin-top:2.05pt;width:184.1pt;height:23.0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" filled="f" stroked="f">
                <v:textbox style="mso-fit-shape-to-text:t">
                  <w:txbxContent>
                    <w:p w14:paraId="2E5F540F"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02FE4C9" w14:textId="77777777" w:rsidR="007069B6" w:rsidRPr="007069B6" w:rsidRDefault="007069B6" w:rsidP="00DF5DA6">
      <w:pPr>
        <w:pStyle w:val="BodyText"/>
        <w:numPr>
          <w:ilvl w:val="0"/>
          <w:numId w:val="14"/>
        </w:numPr>
        <w:spacing w:line="360" w:lineRule="auto"/>
        <w:jc w:val="both"/>
        <w:textAlignment w:val="baseline"/>
        <w:rPr>
          <w:rFonts w:eastAsia="Verdana"/>
          <w:color w:val="000000" w:themeColor="text1"/>
          <w:kern w:val="24"/>
        </w:rPr>
      </w:pPr>
      <w:r w:rsidRPr="007069B6">
        <w:rPr>
          <w:rFonts w:eastAsia="Verdana"/>
          <w:color w:val="000000" w:themeColor="text1"/>
          <w:kern w:val="24"/>
        </w:rPr>
        <w:t>Liquid epoxy resin remained the most widely used grade of epoxy which is heavily used across various sectors of applications and likely to grow further in coming years.</w:t>
      </w:r>
    </w:p>
    <w:p w14:paraId="7A1E4590" w14:textId="584E1D25" w:rsidR="001F6800" w:rsidRDefault="007069B6" w:rsidP="00DF5DA6">
      <w:pPr>
        <w:pStyle w:val="BodyText"/>
        <w:numPr>
          <w:ilvl w:val="0"/>
          <w:numId w:val="14"/>
        </w:numPr>
        <w:spacing w:line="360" w:lineRule="auto"/>
        <w:jc w:val="both"/>
        <w:textAlignment w:val="baseline"/>
        <w:rPr>
          <w:rFonts w:eastAsia="Verdana"/>
          <w:color w:val="000000" w:themeColor="text1"/>
          <w:kern w:val="24"/>
        </w:rPr>
      </w:pPr>
      <w:r w:rsidRPr="007069B6">
        <w:rPr>
          <w:rFonts w:eastAsia="Verdana"/>
          <w:color w:val="000000" w:themeColor="text1"/>
          <w:kern w:val="24"/>
        </w:rPr>
        <w:t>Solid epoxy resin was also not far behind from liquid epoxy in absolute terms whose demand is likely to remain stable</w:t>
      </w:r>
      <w:r w:rsidR="00FC7E13" w:rsidRPr="007069B6">
        <w:rPr>
          <w:rFonts w:eastAsia="Verdana"/>
          <w:color w:val="000000" w:themeColor="text1"/>
          <w:kern w:val="24"/>
        </w:rPr>
        <w:t xml:space="preserve">. </w:t>
      </w:r>
    </w:p>
    <w:p w14:paraId="47C0FB78" w14:textId="7FEEC5CC" w:rsidR="00EA61A0" w:rsidRPr="00163FCA" w:rsidRDefault="00EA61A0" w:rsidP="00DF5DA6">
      <w:pPr>
        <w:pStyle w:val="BodyText"/>
        <w:numPr>
          <w:ilvl w:val="0"/>
          <w:numId w:val="14"/>
        </w:numPr>
        <w:spacing w:line="360" w:lineRule="auto"/>
        <w:jc w:val="both"/>
        <w:textAlignment w:val="baseline"/>
        <w:rPr>
          <w:rFonts w:eastAsia="Verdana"/>
          <w:color w:val="000000" w:themeColor="text1"/>
          <w:kern w:val="24"/>
        </w:rPr>
      </w:pPr>
      <w:r>
        <w:rPr>
          <w:rFonts w:eastAsia="Verdana"/>
          <w:color w:val="000000" w:themeColor="text1"/>
          <w:kern w:val="24"/>
        </w:rPr>
        <w:t xml:space="preserve">The demand of semi solid is anticipated to grow at slower rate than liquid and solid grade due to </w:t>
      </w:r>
      <w:r w:rsidR="00390C8A">
        <w:rPr>
          <w:rFonts w:eastAsia="Verdana"/>
          <w:color w:val="000000" w:themeColor="text1"/>
          <w:kern w:val="24"/>
        </w:rPr>
        <w:t>its diminishing use in various end user industry.</w:t>
      </w:r>
    </w:p>
    <w:p w14:paraId="261B3D45" w14:textId="77777777" w:rsidR="00390C8A" w:rsidRDefault="00390C8A" w:rsidP="001F6800">
      <w:pPr>
        <w:pStyle w:val="Footer"/>
        <w:spacing w:before="162" w:line="360" w:lineRule="auto"/>
        <w:ind w:right="-86"/>
        <w:jc w:val="both"/>
        <w:rPr>
          <w:rFonts w:ascii="Arial" w:hAnsi="Arial" w:cs="Arial"/>
          <w:b/>
          <w:bCs/>
          <w:sz w:val="24"/>
          <w:szCs w:val="24"/>
        </w:rPr>
      </w:pPr>
    </w:p>
    <w:p w14:paraId="55EAB2CC" w14:textId="77777777" w:rsidR="00245B69" w:rsidRDefault="00245B69" w:rsidP="001F6800">
      <w:pPr>
        <w:pStyle w:val="Footer"/>
        <w:spacing w:before="162" w:line="360" w:lineRule="auto"/>
        <w:ind w:right="-86"/>
        <w:jc w:val="both"/>
        <w:rPr>
          <w:rFonts w:ascii="Arial" w:hAnsi="Arial" w:cs="Arial"/>
          <w:b/>
          <w:bCs/>
          <w:sz w:val="24"/>
          <w:szCs w:val="24"/>
        </w:rPr>
      </w:pPr>
    </w:p>
    <w:p w14:paraId="7666077A" w14:textId="77777777" w:rsidR="00245B69" w:rsidRDefault="00245B69" w:rsidP="001F6800">
      <w:pPr>
        <w:pStyle w:val="Footer"/>
        <w:spacing w:before="162" w:line="360" w:lineRule="auto"/>
        <w:ind w:right="-86"/>
        <w:jc w:val="both"/>
        <w:rPr>
          <w:rFonts w:ascii="Arial" w:hAnsi="Arial" w:cs="Arial"/>
          <w:b/>
          <w:bCs/>
          <w:sz w:val="24"/>
          <w:szCs w:val="24"/>
        </w:rPr>
      </w:pPr>
    </w:p>
    <w:p w14:paraId="1D5A8315" w14:textId="77777777" w:rsidR="00245B69" w:rsidRDefault="00245B69" w:rsidP="001F6800">
      <w:pPr>
        <w:pStyle w:val="Footer"/>
        <w:spacing w:before="162" w:line="360" w:lineRule="auto"/>
        <w:ind w:right="-86"/>
        <w:jc w:val="both"/>
        <w:rPr>
          <w:rFonts w:ascii="Arial" w:hAnsi="Arial" w:cs="Arial"/>
          <w:b/>
          <w:bCs/>
          <w:sz w:val="24"/>
          <w:szCs w:val="24"/>
        </w:rPr>
      </w:pPr>
    </w:p>
    <w:p w14:paraId="69208754" w14:textId="77777777" w:rsidR="00245B69" w:rsidRDefault="00245B69" w:rsidP="001F6800">
      <w:pPr>
        <w:pStyle w:val="Footer"/>
        <w:spacing w:before="162" w:line="360" w:lineRule="auto"/>
        <w:ind w:right="-86"/>
        <w:jc w:val="both"/>
        <w:rPr>
          <w:rFonts w:ascii="Arial" w:hAnsi="Arial" w:cs="Arial"/>
          <w:b/>
          <w:bCs/>
          <w:sz w:val="24"/>
          <w:szCs w:val="24"/>
        </w:rPr>
      </w:pPr>
    </w:p>
    <w:p w14:paraId="380BC224" w14:textId="34638636" w:rsidR="00442CF8" w:rsidRPr="001F6800" w:rsidRDefault="00442CF8" w:rsidP="001F6800">
      <w:pPr>
        <w:pStyle w:val="Footer"/>
        <w:spacing w:before="162" w:line="360" w:lineRule="auto"/>
        <w:ind w:right="-86"/>
        <w:jc w:val="both"/>
        <w:rPr>
          <w:rFonts w:ascii="Arial" w:hAnsi="Arial" w:cs="Arial"/>
          <w:b/>
          <w:bCs/>
          <w:sz w:val="24"/>
          <w:szCs w:val="24"/>
        </w:rPr>
      </w:pPr>
      <w:r w:rsidRPr="001F6800">
        <w:rPr>
          <w:rFonts w:ascii="Arial" w:hAnsi="Arial" w:cs="Arial"/>
          <w:b/>
          <w:bCs/>
          <w:sz w:val="24"/>
          <w:szCs w:val="24"/>
        </w:rPr>
        <w:t>3.</w:t>
      </w:r>
      <w:r w:rsidR="00E80591" w:rsidRPr="001F6800">
        <w:rPr>
          <w:rFonts w:ascii="Arial" w:hAnsi="Arial" w:cs="Arial"/>
          <w:b/>
          <w:bCs/>
          <w:sz w:val="24"/>
          <w:szCs w:val="24"/>
        </w:rPr>
        <w:t>1.6</w:t>
      </w:r>
      <w:r w:rsidRPr="001F6800">
        <w:rPr>
          <w:rFonts w:ascii="Arial" w:hAnsi="Arial" w:cs="Arial"/>
          <w:b/>
          <w:bCs/>
          <w:sz w:val="24"/>
          <w:szCs w:val="24"/>
        </w:rPr>
        <w:t>. Global Demand-Supply Gap</w:t>
      </w:r>
    </w:p>
    <w:p w14:paraId="107A6393" w14:textId="564D8B04" w:rsidR="00442CF8" w:rsidRPr="00A83BEB" w:rsidRDefault="00442CF8" w:rsidP="00442CF8">
      <w:pPr>
        <w:tabs>
          <w:tab w:val="left" w:pos="1290"/>
        </w:tabs>
        <w:spacing w:line="360" w:lineRule="auto"/>
        <w:jc w:val="both"/>
        <w:rPr>
          <w:rFonts w:ascii="Arial" w:hAnsi="Arial" w:cs="Arial"/>
          <w:b/>
          <w:bCs/>
          <w:sz w:val="24"/>
          <w:szCs w:val="24"/>
        </w:rPr>
      </w:pPr>
      <w:r w:rsidRPr="00A83BEB">
        <w:rPr>
          <w:rFonts w:ascii="Arial" w:hAnsi="Arial" w:cs="Arial"/>
          <w:b/>
          <w:bCs/>
          <w:sz w:val="24"/>
          <w:szCs w:val="24"/>
        </w:rPr>
        <w:t>Global Epoxy Resin Market Demand-Supply Analysis, By Volume</w:t>
      </w:r>
      <w:r w:rsidR="00E64E56" w:rsidRPr="00A83BEB">
        <w:rPr>
          <w:rFonts w:ascii="Arial" w:hAnsi="Arial" w:cs="Arial"/>
          <w:b/>
          <w:bCs/>
          <w:sz w:val="24"/>
          <w:szCs w:val="24"/>
        </w:rPr>
        <w:t xml:space="preserve"> (Thousand Tonnes)</w:t>
      </w:r>
      <w:r w:rsidRPr="00A83BEB">
        <w:rPr>
          <w:rFonts w:ascii="Arial" w:hAnsi="Arial" w:cs="Arial"/>
          <w:b/>
          <w:bCs/>
          <w:sz w:val="24"/>
          <w:szCs w:val="24"/>
        </w:rPr>
        <w:t xml:space="preserve">, 2015-2030F </w:t>
      </w:r>
    </w:p>
    <w:tbl>
      <w:tblPr>
        <w:tblW w:w="10057" w:type="dxa"/>
        <w:tblLook w:val="04A0" w:firstRow="1" w:lastRow="0" w:firstColumn="1" w:lastColumn="0" w:noHBand="0" w:noVBand="1"/>
      </w:tblPr>
      <w:tblGrid>
        <w:gridCol w:w="1262"/>
        <w:gridCol w:w="973"/>
        <w:gridCol w:w="1117"/>
        <w:gridCol w:w="1117"/>
        <w:gridCol w:w="1117"/>
        <w:gridCol w:w="1120"/>
        <w:gridCol w:w="1117"/>
        <w:gridCol w:w="1117"/>
        <w:gridCol w:w="1117"/>
      </w:tblGrid>
      <w:tr w:rsidR="00442CF8" w:rsidRPr="00A91EA7" w14:paraId="7523EB98" w14:textId="77777777" w:rsidTr="00B34B54">
        <w:trPr>
          <w:trHeight w:val="857"/>
        </w:trPr>
        <w:tc>
          <w:tcPr>
            <w:tcW w:w="1262"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24ACB94" w14:textId="77777777" w:rsidR="00442CF8" w:rsidRPr="00A91EA7" w:rsidRDefault="00442CF8" w:rsidP="00A61E95">
            <w:pPr>
              <w:spacing w:after="0" w:line="240" w:lineRule="auto"/>
              <w:ind w:firstLineChars="100" w:firstLine="220"/>
              <w:rPr>
                <w:rFonts w:ascii="Calibri" w:eastAsia="Times New Roman" w:hAnsi="Calibri" w:cs="Times New Roman"/>
                <w:color w:val="000000"/>
                <w:lang w:val="en-US"/>
              </w:rPr>
            </w:pPr>
            <w:r w:rsidRPr="00A91EA7">
              <w:rPr>
                <w:rFonts w:ascii="Calibri" w:eastAsia="Times New Roman" w:hAnsi="Calibri" w:cs="Times New Roman"/>
                <w:color w:val="000000"/>
                <w:lang w:val="en-US"/>
              </w:rPr>
              <w:t> </w:t>
            </w:r>
          </w:p>
        </w:tc>
        <w:tc>
          <w:tcPr>
            <w:tcW w:w="973" w:type="dxa"/>
            <w:tcBorders>
              <w:top w:val="single" w:sz="8" w:space="0" w:color="FFFFFF"/>
              <w:left w:val="nil"/>
              <w:bottom w:val="single" w:sz="12" w:space="0" w:color="FFFFFF"/>
            </w:tcBorders>
            <w:shd w:val="clear" w:color="000000" w:fill="70AD47"/>
            <w:vAlign w:val="center"/>
            <w:hideMark/>
          </w:tcPr>
          <w:p w14:paraId="4A70CA0D"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2015</w:t>
            </w:r>
          </w:p>
        </w:tc>
        <w:tc>
          <w:tcPr>
            <w:tcW w:w="1117" w:type="dxa"/>
            <w:shd w:val="clear" w:color="000000" w:fill="70AD47"/>
            <w:vAlign w:val="center"/>
            <w:hideMark/>
          </w:tcPr>
          <w:p w14:paraId="64043408"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2016</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73019DF4"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2018</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20158338"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2019</w:t>
            </w:r>
          </w:p>
        </w:tc>
        <w:tc>
          <w:tcPr>
            <w:tcW w:w="1118" w:type="dxa"/>
            <w:tcBorders>
              <w:top w:val="single" w:sz="8" w:space="0" w:color="FFFFFF"/>
              <w:left w:val="nil"/>
              <w:bottom w:val="single" w:sz="12" w:space="0" w:color="FFFFFF"/>
              <w:right w:val="single" w:sz="8" w:space="0" w:color="FFFFFF"/>
            </w:tcBorders>
            <w:shd w:val="clear" w:color="000000" w:fill="70AD47"/>
            <w:vAlign w:val="center"/>
            <w:hideMark/>
          </w:tcPr>
          <w:p w14:paraId="7457AC45"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lang w:val="en-US"/>
              </w:rPr>
              <w:t>2020</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6278C45B"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2021E</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E11C979"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2025F</w:t>
            </w:r>
          </w:p>
        </w:tc>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1B6B0ECF" w14:textId="77777777" w:rsidR="00442CF8" w:rsidRPr="00A91EA7" w:rsidRDefault="00442CF8" w:rsidP="00A61E95">
            <w:pPr>
              <w:spacing w:after="0" w:line="240" w:lineRule="auto"/>
              <w:jc w:val="center"/>
              <w:rPr>
                <w:rFonts w:ascii="Arial" w:eastAsia="Times New Roman" w:hAnsi="Arial" w:cs="Arial"/>
                <w:b/>
                <w:bCs/>
                <w:color w:val="FFFFFF"/>
                <w:sz w:val="14"/>
                <w:szCs w:val="14"/>
                <w:lang w:val="en-US"/>
              </w:rPr>
            </w:pPr>
            <w:r w:rsidRPr="00A91EA7">
              <w:rPr>
                <w:rFonts w:ascii="Arial" w:eastAsia="Times New Roman" w:hAnsi="Arial" w:cs="Arial"/>
                <w:b/>
                <w:bCs/>
                <w:color w:val="FFFFFF"/>
                <w:sz w:val="14"/>
                <w:szCs w:val="14"/>
              </w:rPr>
              <w:t>2030F</w:t>
            </w:r>
          </w:p>
        </w:tc>
      </w:tr>
      <w:tr w:rsidR="00442CF8" w:rsidRPr="00A91EA7" w14:paraId="19CFBB9F" w14:textId="77777777" w:rsidTr="00B34B54">
        <w:trPr>
          <w:trHeight w:val="898"/>
        </w:trPr>
        <w:tc>
          <w:tcPr>
            <w:tcW w:w="1262" w:type="dxa"/>
            <w:tcBorders>
              <w:top w:val="nil"/>
              <w:left w:val="single" w:sz="8" w:space="0" w:color="FFFFFF"/>
              <w:bottom w:val="single" w:sz="8" w:space="0" w:color="FFFFFF"/>
              <w:right w:val="single" w:sz="8" w:space="0" w:color="FFFFFF"/>
            </w:tcBorders>
            <w:shd w:val="clear" w:color="000000" w:fill="D5E3CF"/>
            <w:vAlign w:val="center"/>
            <w:hideMark/>
          </w:tcPr>
          <w:p w14:paraId="7E122299"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Capacity</w:t>
            </w:r>
          </w:p>
        </w:tc>
        <w:tc>
          <w:tcPr>
            <w:tcW w:w="973" w:type="dxa"/>
            <w:tcBorders>
              <w:top w:val="nil"/>
              <w:left w:val="nil"/>
              <w:bottom w:val="single" w:sz="8" w:space="0" w:color="FFFFFF"/>
            </w:tcBorders>
            <w:shd w:val="clear" w:color="000000" w:fill="D5E3CF"/>
            <w:vAlign w:val="center"/>
            <w:hideMark/>
          </w:tcPr>
          <w:p w14:paraId="18C63581" w14:textId="36EE9450"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3766</w:t>
            </w:r>
          </w:p>
        </w:tc>
        <w:tc>
          <w:tcPr>
            <w:tcW w:w="1117" w:type="dxa"/>
            <w:shd w:val="clear" w:color="000000" w:fill="D5E3CF"/>
            <w:vAlign w:val="center"/>
            <w:hideMark/>
          </w:tcPr>
          <w:p w14:paraId="06FF5B53" w14:textId="5327E63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3796</w:t>
            </w:r>
          </w:p>
        </w:tc>
        <w:tc>
          <w:tcPr>
            <w:tcW w:w="1117" w:type="dxa"/>
            <w:tcBorders>
              <w:top w:val="nil"/>
              <w:left w:val="nil"/>
              <w:bottom w:val="single" w:sz="8" w:space="0" w:color="FFFFFF"/>
              <w:right w:val="single" w:sz="8" w:space="0" w:color="FFFFFF"/>
            </w:tcBorders>
            <w:shd w:val="clear" w:color="000000" w:fill="D5E3CF"/>
            <w:vAlign w:val="center"/>
            <w:hideMark/>
          </w:tcPr>
          <w:p w14:paraId="1A56A2F2" w14:textId="1990328E"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4284</w:t>
            </w:r>
          </w:p>
        </w:tc>
        <w:tc>
          <w:tcPr>
            <w:tcW w:w="1117" w:type="dxa"/>
            <w:tcBorders>
              <w:top w:val="nil"/>
              <w:left w:val="nil"/>
              <w:bottom w:val="single" w:sz="8" w:space="0" w:color="FFFFFF"/>
              <w:right w:val="single" w:sz="8" w:space="0" w:color="FFFFFF"/>
            </w:tcBorders>
            <w:shd w:val="clear" w:color="000000" w:fill="D5E3CF"/>
            <w:vAlign w:val="center"/>
            <w:hideMark/>
          </w:tcPr>
          <w:p w14:paraId="08B5D2F8" w14:textId="5AF238A2"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4419</w:t>
            </w:r>
          </w:p>
        </w:tc>
        <w:tc>
          <w:tcPr>
            <w:tcW w:w="1118" w:type="dxa"/>
            <w:tcBorders>
              <w:top w:val="nil"/>
              <w:left w:val="nil"/>
              <w:bottom w:val="single" w:sz="8" w:space="0" w:color="FFFFFF"/>
              <w:right w:val="single" w:sz="8" w:space="0" w:color="FFFFFF"/>
            </w:tcBorders>
            <w:shd w:val="clear" w:color="000000" w:fill="D5E3CF"/>
            <w:vAlign w:val="center"/>
            <w:hideMark/>
          </w:tcPr>
          <w:p w14:paraId="426B1849" w14:textId="7F4E5FE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4484</w:t>
            </w:r>
          </w:p>
        </w:tc>
        <w:tc>
          <w:tcPr>
            <w:tcW w:w="1117" w:type="dxa"/>
            <w:tcBorders>
              <w:top w:val="nil"/>
              <w:left w:val="nil"/>
              <w:bottom w:val="single" w:sz="8" w:space="0" w:color="FFFFFF"/>
              <w:right w:val="single" w:sz="8" w:space="0" w:color="FFFFFF"/>
            </w:tcBorders>
            <w:shd w:val="clear" w:color="000000" w:fill="D5E3CF"/>
            <w:vAlign w:val="center"/>
            <w:hideMark/>
          </w:tcPr>
          <w:p w14:paraId="218F7818" w14:textId="6A92B846"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4519</w:t>
            </w:r>
          </w:p>
        </w:tc>
        <w:tc>
          <w:tcPr>
            <w:tcW w:w="1117" w:type="dxa"/>
            <w:tcBorders>
              <w:top w:val="nil"/>
              <w:left w:val="nil"/>
              <w:bottom w:val="single" w:sz="8" w:space="0" w:color="FFFFFF"/>
              <w:right w:val="single" w:sz="8" w:space="0" w:color="FFFFFF"/>
            </w:tcBorders>
            <w:shd w:val="clear" w:color="000000" w:fill="D5E3CF"/>
            <w:vAlign w:val="center"/>
            <w:hideMark/>
          </w:tcPr>
          <w:p w14:paraId="17FF06D0" w14:textId="33045F0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4648</w:t>
            </w:r>
          </w:p>
        </w:tc>
        <w:tc>
          <w:tcPr>
            <w:tcW w:w="1117" w:type="dxa"/>
            <w:tcBorders>
              <w:top w:val="nil"/>
              <w:left w:val="nil"/>
              <w:bottom w:val="single" w:sz="8" w:space="0" w:color="FFFFFF"/>
              <w:right w:val="single" w:sz="8" w:space="0" w:color="FFFFFF"/>
            </w:tcBorders>
            <w:shd w:val="clear" w:color="000000" w:fill="D5E3CF"/>
            <w:vAlign w:val="center"/>
            <w:hideMark/>
          </w:tcPr>
          <w:p w14:paraId="2DB52817" w14:textId="29AC9CF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4648</w:t>
            </w:r>
          </w:p>
        </w:tc>
      </w:tr>
      <w:tr w:rsidR="00442CF8" w:rsidRPr="00A91EA7" w14:paraId="24E2E484"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EBF1E9"/>
            <w:vAlign w:val="center"/>
            <w:hideMark/>
          </w:tcPr>
          <w:p w14:paraId="515D7E41"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Production</w:t>
            </w:r>
          </w:p>
        </w:tc>
        <w:tc>
          <w:tcPr>
            <w:tcW w:w="973" w:type="dxa"/>
            <w:tcBorders>
              <w:top w:val="nil"/>
              <w:left w:val="nil"/>
              <w:bottom w:val="single" w:sz="8" w:space="0" w:color="FFFFFF"/>
            </w:tcBorders>
            <w:shd w:val="clear" w:color="000000" w:fill="EBF1E9"/>
            <w:vAlign w:val="center"/>
            <w:hideMark/>
          </w:tcPr>
          <w:p w14:paraId="0AC165FF" w14:textId="6A76691C"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2866</w:t>
            </w:r>
          </w:p>
        </w:tc>
        <w:tc>
          <w:tcPr>
            <w:tcW w:w="1117" w:type="dxa"/>
            <w:shd w:val="clear" w:color="000000" w:fill="EBF1E9"/>
            <w:vAlign w:val="center"/>
            <w:hideMark/>
          </w:tcPr>
          <w:p w14:paraId="3872AE12" w14:textId="57664DFE"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2986</w:t>
            </w:r>
          </w:p>
        </w:tc>
        <w:tc>
          <w:tcPr>
            <w:tcW w:w="1117" w:type="dxa"/>
            <w:tcBorders>
              <w:top w:val="nil"/>
              <w:left w:val="nil"/>
              <w:bottom w:val="single" w:sz="8" w:space="0" w:color="FFFFFF"/>
              <w:right w:val="single" w:sz="8" w:space="0" w:color="FFFFFF"/>
            </w:tcBorders>
            <w:shd w:val="clear" w:color="000000" w:fill="EBF1E9"/>
            <w:vAlign w:val="center"/>
            <w:hideMark/>
          </w:tcPr>
          <w:p w14:paraId="0B8E65FC" w14:textId="287CB2E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3328</w:t>
            </w:r>
          </w:p>
        </w:tc>
        <w:tc>
          <w:tcPr>
            <w:tcW w:w="1117" w:type="dxa"/>
            <w:tcBorders>
              <w:top w:val="nil"/>
              <w:left w:val="nil"/>
              <w:bottom w:val="single" w:sz="8" w:space="0" w:color="FFFFFF"/>
              <w:right w:val="single" w:sz="8" w:space="0" w:color="FFFFFF"/>
            </w:tcBorders>
            <w:shd w:val="clear" w:color="000000" w:fill="EBF1E9"/>
            <w:vAlign w:val="center"/>
            <w:hideMark/>
          </w:tcPr>
          <w:p w14:paraId="70EB2E77" w14:textId="37317BC2"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3470</w:t>
            </w:r>
          </w:p>
        </w:tc>
        <w:tc>
          <w:tcPr>
            <w:tcW w:w="1118" w:type="dxa"/>
            <w:tcBorders>
              <w:top w:val="nil"/>
              <w:left w:val="nil"/>
              <w:bottom w:val="single" w:sz="8" w:space="0" w:color="FFFFFF"/>
              <w:right w:val="single" w:sz="8" w:space="0" w:color="FFFFFF"/>
            </w:tcBorders>
            <w:shd w:val="clear" w:color="000000" w:fill="EBF1E9"/>
            <w:vAlign w:val="center"/>
            <w:hideMark/>
          </w:tcPr>
          <w:p w14:paraId="096274BC" w14:textId="53B1135B"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3246</w:t>
            </w:r>
          </w:p>
        </w:tc>
        <w:tc>
          <w:tcPr>
            <w:tcW w:w="1117" w:type="dxa"/>
            <w:tcBorders>
              <w:top w:val="nil"/>
              <w:left w:val="nil"/>
              <w:bottom w:val="single" w:sz="8" w:space="0" w:color="FFFFFF"/>
              <w:right w:val="single" w:sz="8" w:space="0" w:color="FFFFFF"/>
            </w:tcBorders>
            <w:shd w:val="clear" w:color="000000" w:fill="EBF1E9"/>
            <w:vAlign w:val="center"/>
            <w:hideMark/>
          </w:tcPr>
          <w:p w14:paraId="2124FA2F" w14:textId="0416A2A5"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3485</w:t>
            </w:r>
          </w:p>
        </w:tc>
        <w:tc>
          <w:tcPr>
            <w:tcW w:w="1117" w:type="dxa"/>
            <w:tcBorders>
              <w:top w:val="nil"/>
              <w:left w:val="nil"/>
              <w:bottom w:val="single" w:sz="8" w:space="0" w:color="FFFFFF"/>
              <w:right w:val="single" w:sz="8" w:space="0" w:color="FFFFFF"/>
            </w:tcBorders>
            <w:shd w:val="clear" w:color="000000" w:fill="EBF1E9"/>
            <w:vAlign w:val="center"/>
            <w:hideMark/>
          </w:tcPr>
          <w:p w14:paraId="229EA528" w14:textId="5136CF0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3724</w:t>
            </w:r>
          </w:p>
        </w:tc>
        <w:tc>
          <w:tcPr>
            <w:tcW w:w="1117" w:type="dxa"/>
            <w:tcBorders>
              <w:top w:val="nil"/>
              <w:left w:val="nil"/>
              <w:bottom w:val="single" w:sz="8" w:space="0" w:color="FFFFFF"/>
              <w:right w:val="single" w:sz="8" w:space="0" w:color="FFFFFF"/>
            </w:tcBorders>
            <w:shd w:val="clear" w:color="000000" w:fill="EBF1E9"/>
            <w:vAlign w:val="center"/>
            <w:hideMark/>
          </w:tcPr>
          <w:p w14:paraId="3B32BF55" w14:textId="3E1BBBF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4119</w:t>
            </w:r>
          </w:p>
        </w:tc>
      </w:tr>
      <w:tr w:rsidR="00442CF8" w:rsidRPr="00A91EA7" w14:paraId="4982BE5C"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D5E3CF"/>
            <w:vAlign w:val="center"/>
            <w:hideMark/>
          </w:tcPr>
          <w:p w14:paraId="2F655E1E"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Total Demand</w:t>
            </w:r>
          </w:p>
        </w:tc>
        <w:tc>
          <w:tcPr>
            <w:tcW w:w="973" w:type="dxa"/>
            <w:tcBorders>
              <w:top w:val="nil"/>
              <w:left w:val="nil"/>
              <w:bottom w:val="single" w:sz="8" w:space="0" w:color="FFFFFF"/>
            </w:tcBorders>
            <w:shd w:val="clear" w:color="000000" w:fill="D5E3CF"/>
            <w:vAlign w:val="center"/>
            <w:hideMark/>
          </w:tcPr>
          <w:p w14:paraId="5ED86749" w14:textId="2E6E20C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2754</w:t>
            </w:r>
          </w:p>
        </w:tc>
        <w:tc>
          <w:tcPr>
            <w:tcW w:w="1117" w:type="dxa"/>
            <w:shd w:val="clear" w:color="000000" w:fill="D5E3CF"/>
            <w:vAlign w:val="center"/>
            <w:hideMark/>
          </w:tcPr>
          <w:p w14:paraId="2EFF32D0" w14:textId="7AD996CD"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2891</w:t>
            </w:r>
          </w:p>
        </w:tc>
        <w:tc>
          <w:tcPr>
            <w:tcW w:w="1117" w:type="dxa"/>
            <w:tcBorders>
              <w:top w:val="nil"/>
              <w:left w:val="nil"/>
              <w:bottom w:val="single" w:sz="8" w:space="0" w:color="FFFFFF"/>
              <w:right w:val="single" w:sz="8" w:space="0" w:color="FFFFFF"/>
            </w:tcBorders>
            <w:shd w:val="clear" w:color="000000" w:fill="D5E3CF"/>
            <w:vAlign w:val="center"/>
            <w:hideMark/>
          </w:tcPr>
          <w:p w14:paraId="1CE44DD4" w14:textId="77A8B6B7"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3187</w:t>
            </w:r>
          </w:p>
        </w:tc>
        <w:tc>
          <w:tcPr>
            <w:tcW w:w="1117" w:type="dxa"/>
            <w:tcBorders>
              <w:top w:val="nil"/>
              <w:left w:val="nil"/>
              <w:bottom w:val="single" w:sz="8" w:space="0" w:color="FFFFFF"/>
              <w:right w:val="single" w:sz="8" w:space="0" w:color="FFFFFF"/>
            </w:tcBorders>
            <w:shd w:val="clear" w:color="000000" w:fill="D5E3CF"/>
            <w:vAlign w:val="center"/>
            <w:hideMark/>
          </w:tcPr>
          <w:p w14:paraId="7D8A7F80" w14:textId="43F295E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3365</w:t>
            </w:r>
          </w:p>
        </w:tc>
        <w:tc>
          <w:tcPr>
            <w:tcW w:w="1118" w:type="dxa"/>
            <w:tcBorders>
              <w:top w:val="nil"/>
              <w:left w:val="nil"/>
              <w:bottom w:val="single" w:sz="8" w:space="0" w:color="FFFFFF"/>
              <w:right w:val="single" w:sz="8" w:space="0" w:color="FFFFFF"/>
            </w:tcBorders>
            <w:shd w:val="clear" w:color="000000" w:fill="D5E3CF"/>
            <w:vAlign w:val="center"/>
            <w:hideMark/>
          </w:tcPr>
          <w:p w14:paraId="454A4843" w14:textId="301AAB6F"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3261</w:t>
            </w:r>
          </w:p>
        </w:tc>
        <w:tc>
          <w:tcPr>
            <w:tcW w:w="1117" w:type="dxa"/>
            <w:tcBorders>
              <w:top w:val="nil"/>
              <w:left w:val="nil"/>
              <w:bottom w:val="single" w:sz="8" w:space="0" w:color="FFFFFF"/>
              <w:right w:val="single" w:sz="8" w:space="0" w:color="FFFFFF"/>
            </w:tcBorders>
            <w:shd w:val="clear" w:color="000000" w:fill="D5E3CF"/>
            <w:vAlign w:val="center"/>
            <w:hideMark/>
          </w:tcPr>
          <w:p w14:paraId="4DC3086F" w14:textId="5E215A49"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3494</w:t>
            </w:r>
          </w:p>
        </w:tc>
        <w:tc>
          <w:tcPr>
            <w:tcW w:w="1117" w:type="dxa"/>
            <w:tcBorders>
              <w:top w:val="nil"/>
              <w:left w:val="nil"/>
              <w:bottom w:val="single" w:sz="8" w:space="0" w:color="FFFFFF"/>
              <w:right w:val="single" w:sz="8" w:space="0" w:color="FFFFFF"/>
            </w:tcBorders>
            <w:shd w:val="clear" w:color="000000" w:fill="D5E3CF"/>
            <w:vAlign w:val="center"/>
            <w:hideMark/>
          </w:tcPr>
          <w:p w14:paraId="4E2758D9" w14:textId="27DB4CE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4400</w:t>
            </w:r>
          </w:p>
        </w:tc>
        <w:tc>
          <w:tcPr>
            <w:tcW w:w="1117" w:type="dxa"/>
            <w:tcBorders>
              <w:top w:val="nil"/>
              <w:left w:val="nil"/>
              <w:bottom w:val="single" w:sz="8" w:space="0" w:color="FFFFFF"/>
              <w:right w:val="single" w:sz="8" w:space="0" w:color="FFFFFF"/>
            </w:tcBorders>
            <w:shd w:val="clear" w:color="000000" w:fill="D5E3CF"/>
            <w:vAlign w:val="center"/>
            <w:hideMark/>
          </w:tcPr>
          <w:p w14:paraId="56886475" w14:textId="7D967045"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5511</w:t>
            </w:r>
          </w:p>
        </w:tc>
      </w:tr>
      <w:tr w:rsidR="00442CF8" w:rsidRPr="00A91EA7" w14:paraId="5B22A75D" w14:textId="77777777" w:rsidTr="00B34B54">
        <w:trPr>
          <w:trHeight w:val="1020"/>
        </w:trPr>
        <w:tc>
          <w:tcPr>
            <w:tcW w:w="1262" w:type="dxa"/>
            <w:tcBorders>
              <w:top w:val="nil"/>
              <w:left w:val="single" w:sz="8" w:space="0" w:color="FFFFFF"/>
              <w:bottom w:val="single" w:sz="8" w:space="0" w:color="FFFFFF"/>
              <w:right w:val="single" w:sz="8" w:space="0" w:color="FFFFFF"/>
            </w:tcBorders>
            <w:shd w:val="clear" w:color="000000" w:fill="EBF1E9"/>
            <w:vAlign w:val="center"/>
            <w:hideMark/>
          </w:tcPr>
          <w:p w14:paraId="37CDB1CE" w14:textId="77777777" w:rsidR="00442CF8" w:rsidRPr="00A91EA7" w:rsidRDefault="00442CF8" w:rsidP="00442CF8">
            <w:pPr>
              <w:spacing w:after="0" w:line="240" w:lineRule="auto"/>
              <w:jc w:val="both"/>
              <w:rPr>
                <w:rFonts w:ascii="Arial" w:eastAsia="Times New Roman" w:hAnsi="Arial" w:cs="Arial"/>
                <w:b/>
                <w:bCs/>
                <w:color w:val="000000"/>
                <w:sz w:val="14"/>
                <w:szCs w:val="14"/>
                <w:lang w:val="en-US"/>
              </w:rPr>
            </w:pPr>
            <w:r w:rsidRPr="00A91EA7">
              <w:rPr>
                <w:rFonts w:ascii="Arial" w:eastAsia="Times New Roman" w:hAnsi="Arial" w:cs="Arial"/>
                <w:b/>
                <w:bCs/>
                <w:color w:val="000000"/>
                <w:sz w:val="14"/>
                <w:szCs w:val="14"/>
              </w:rPr>
              <w:t>Demand Supply Gap</w:t>
            </w:r>
          </w:p>
        </w:tc>
        <w:tc>
          <w:tcPr>
            <w:tcW w:w="5444" w:type="dxa"/>
            <w:gridSpan w:val="5"/>
            <w:tcBorders>
              <w:top w:val="single" w:sz="8" w:space="0" w:color="FFFFFF"/>
              <w:left w:val="nil"/>
              <w:bottom w:val="single" w:sz="8" w:space="0" w:color="FFFFFF"/>
              <w:right w:val="single" w:sz="8" w:space="0" w:color="FFFFFF"/>
            </w:tcBorders>
            <w:shd w:val="clear" w:color="000000" w:fill="EBF1E9"/>
            <w:vAlign w:val="center"/>
            <w:hideMark/>
          </w:tcPr>
          <w:p w14:paraId="692AF244" w14:textId="283B41B3" w:rsidR="00442CF8" w:rsidRPr="00A91EA7" w:rsidRDefault="00442CF8" w:rsidP="00442CF8">
            <w:pPr>
              <w:spacing w:after="0" w:line="240" w:lineRule="auto"/>
              <w:jc w:val="center"/>
              <w:rPr>
                <w:rFonts w:ascii="Arial" w:eastAsia="Times New Roman" w:hAnsi="Arial" w:cs="Arial"/>
                <w:color w:val="000000"/>
                <w:sz w:val="14"/>
                <w:szCs w:val="14"/>
                <w:lang w:val="en-US"/>
              </w:rPr>
            </w:pPr>
            <w:r w:rsidRPr="00A91EA7">
              <w:rPr>
                <w:rFonts w:ascii="Arial" w:eastAsia="Arial" w:hAnsi="Arial" w:cs="Arial"/>
                <w:color w:val="000000"/>
                <w:sz w:val="14"/>
                <w:szCs w:val="14"/>
              </w:rPr>
              <w:t> </w:t>
            </w:r>
          </w:p>
        </w:tc>
        <w:tc>
          <w:tcPr>
            <w:tcW w:w="1117" w:type="dxa"/>
            <w:tcBorders>
              <w:top w:val="nil"/>
              <w:left w:val="nil"/>
              <w:bottom w:val="single" w:sz="8" w:space="0" w:color="FFFFFF"/>
              <w:right w:val="single" w:sz="8" w:space="0" w:color="FFFFFF"/>
            </w:tcBorders>
            <w:shd w:val="clear" w:color="000000" w:fill="EBF1E9"/>
            <w:vAlign w:val="center"/>
            <w:hideMark/>
          </w:tcPr>
          <w:p w14:paraId="2F9D1104" w14:textId="14EAF76C"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w:t>
            </w:r>
          </w:p>
        </w:tc>
        <w:tc>
          <w:tcPr>
            <w:tcW w:w="1117" w:type="dxa"/>
            <w:tcBorders>
              <w:top w:val="nil"/>
              <w:left w:val="nil"/>
              <w:bottom w:val="single" w:sz="8" w:space="0" w:color="FFFFFF"/>
              <w:right w:val="single" w:sz="8" w:space="0" w:color="FFFFFF"/>
            </w:tcBorders>
            <w:shd w:val="clear" w:color="000000" w:fill="EBF1E9"/>
            <w:vAlign w:val="center"/>
            <w:hideMark/>
          </w:tcPr>
          <w:p w14:paraId="37A29906" w14:textId="6FC375DA"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-676</w:t>
            </w:r>
          </w:p>
        </w:tc>
        <w:tc>
          <w:tcPr>
            <w:tcW w:w="1117" w:type="dxa"/>
            <w:tcBorders>
              <w:top w:val="nil"/>
              <w:left w:val="nil"/>
              <w:bottom w:val="single" w:sz="8" w:space="0" w:color="FFFFFF"/>
              <w:right w:val="single" w:sz="8" w:space="0" w:color="FFFFFF"/>
            </w:tcBorders>
            <w:shd w:val="clear" w:color="000000" w:fill="EBF1E9"/>
            <w:vAlign w:val="center"/>
            <w:hideMark/>
          </w:tcPr>
          <w:p w14:paraId="73D55B76" w14:textId="170A838D" w:rsidR="00442CF8" w:rsidRPr="00A91EA7" w:rsidRDefault="00442CF8" w:rsidP="00442CF8">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-1392</w:t>
            </w:r>
          </w:p>
        </w:tc>
      </w:tr>
    </w:tbl>
    <w:p w14:paraId="0DFF9EB2" w14:textId="7FB3E95B" w:rsidR="00B34B54" w:rsidRDefault="00B34B54" w:rsidP="00442CF8">
      <w:pPr>
        <w:tabs>
          <w:tab w:val="left" w:pos="1290"/>
        </w:tabs>
        <w:spacing w:line="360" w:lineRule="auto"/>
        <w:jc w:val="both"/>
        <w:rPr>
          <w:rFonts w:ascii="Arial" w:eastAsia="Arial" w:hAnsi="Arial" w:cs="Arial"/>
          <w:b/>
          <w:bCs/>
          <w:sz w:val="24"/>
          <w:szCs w:val="24"/>
        </w:rPr>
      </w:pPr>
      <w:r>
        <w:rPr>
          <w:noProof/>
        </w:rPr>
        <mc:AlternateContent>
          <mc:Choice Requires="wps">
            <w:drawing>
              <wp:anchor distT="0" distB="0" distL="114300" distR="114300" simplePos="0" relativeHeight="252959744" behindDoc="0" locked="0" layoutInCell="1" allowOverlap="1" wp14:anchorId="2E85BE23" wp14:editId="75A2F039">
                <wp:simplePos x="0" y="0"/>
                <wp:positionH relativeFrom="margin">
                  <wp:posOffset>4536440</wp:posOffset>
                </wp:positionH>
                <wp:positionV relativeFrom="paragraph">
                  <wp:posOffset>111760</wp:posOffset>
                </wp:positionV>
                <wp:extent cx="1864360" cy="200025"/>
                <wp:effectExtent l="0" t="0" r="0" b="0"/>
                <wp:wrapNone/>
                <wp:docPr id="2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85BE23" id="_x0000_s1061" type="#_x0000_t202" style="position:absolute;left:0;text-align:left;margin-left:357.2pt;margin-top:8.8pt;width:146.8pt;height:15.7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" filled="f" stroked="f">
                <v:textbox style="mso-fit-shape-to-text:t">
                  <w:txbxContent>
                    <w:p w14:paraId="3D491733" w14:textId="77777777" w:rsidR="00442CF8" w:rsidRPr="00687E98" w:rsidRDefault="00442CF8" w:rsidP="00442CF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2C370A3" w14:textId="21939A00"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7</w:t>
      </w:r>
      <w:r w:rsidRPr="00363CE1">
        <w:rPr>
          <w:rFonts w:ascii="Arial" w:eastAsia="Verdana" w:hAnsi="Arial" w:cs="Arial"/>
          <w:b/>
          <w:bCs/>
          <w:color w:val="000000" w:themeColor="text1"/>
          <w:kern w:val="24"/>
          <w:sz w:val="24"/>
          <w:szCs w:val="24"/>
        </w:rPr>
        <w:t>. Demand By Sales Channel</w:t>
      </w:r>
    </w:p>
    <w:p w14:paraId="0EC4FB54" w14:textId="6DABDB05"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Sales Channel</w:t>
      </w:r>
      <w:r w:rsidR="009B02E8">
        <w:rPr>
          <w:rFonts w:ascii="Arial" w:eastAsia="Verdana" w:hAnsi="Arial" w:cs="Arial"/>
          <w:b/>
          <w:bCs/>
          <w:color w:val="000000" w:themeColor="text1"/>
          <w:kern w:val="24"/>
          <w:sz w:val="24"/>
          <w:szCs w:val="24"/>
        </w:rPr>
        <w:t xml:space="preserve"> </w:t>
      </w:r>
      <w:r w:rsidR="009B02E8">
        <w:rPr>
          <w:rFonts w:ascii="Arial" w:eastAsia="Verdana" w:hAnsi="Arial" w:cs="Arial"/>
          <w:b/>
          <w:bCs/>
          <w:color w:val="0F0E0E"/>
          <w:kern w:val="24"/>
          <w:sz w:val="24"/>
          <w:szCs w:val="24"/>
          <w:lang w:val="en-US"/>
        </w:rPr>
        <w:t>(Thousand Tonnes) (%)</w:t>
      </w:r>
      <w:r w:rsidRPr="00363CE1">
        <w:rPr>
          <w:rFonts w:ascii="Arial" w:eastAsia="Verdana" w:hAnsi="Arial" w:cs="Arial"/>
          <w:b/>
          <w:bCs/>
          <w:color w:val="000000" w:themeColor="text1"/>
          <w:kern w:val="24"/>
          <w:sz w:val="24"/>
          <w:szCs w:val="24"/>
        </w:rPr>
        <w:t>, By Volume, 2015–2030F</w:t>
      </w:r>
    </w:p>
    <w:p w14:paraId="3A4BD7E6" w14:textId="77777777" w:rsidR="00BE2C0C" w:rsidRDefault="00E7067C" w:rsidP="00BE2C0C">
      <w:pPr>
        <w:pStyle w:val="Footer"/>
        <w:spacing w:before="162" w:line="480" w:lineRule="auto"/>
        <w:ind w:right="-90"/>
        <w:jc w:val="both"/>
        <w:rPr>
          <w:noProof/>
        </w:rPr>
      </w:pPr>
      <w:r>
        <w:rPr>
          <w:noProof/>
        </w:rPr>
        <mc:AlternateContent>
          <mc:Choice Requires="wps">
            <w:drawing>
              <wp:anchor distT="0" distB="0" distL="114300" distR="114300" simplePos="0" relativeHeight="252131328" behindDoc="0" locked="0" layoutInCell="1" allowOverlap="1" wp14:anchorId="6CEA22B0" wp14:editId="6897E75E">
                <wp:simplePos x="0" y="0"/>
                <wp:positionH relativeFrom="margin">
                  <wp:posOffset>4333240</wp:posOffset>
                </wp:positionH>
                <wp:positionV relativeFrom="paragraph">
                  <wp:posOffset>2647315</wp:posOffset>
                </wp:positionV>
                <wp:extent cx="1889760" cy="266700"/>
                <wp:effectExtent l="0" t="0" r="0" b="0"/>
                <wp:wrapNone/>
                <wp:docPr id="18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EA22B0" id="_x0000_s1062" type="#_x0000_t202" style="position:absolute;left:0;text-align:left;margin-left:341.2pt;margin-top:208.45pt;width:148.8pt;height:21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" filled="f" stroked="f">
                <v:textbox>
                  <w:txbxContent>
                    <w:p w14:paraId="4C6AA832"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BE2C0C" w:rsidRPr="00E535D0">
        <w:rPr>
          <w:noProof/>
        </w:rPr>
        <w:drawing>
          <wp:inline distT="0" distB="0" distL="0" distR="0" wp14:anchorId="0A55CDDF" wp14:editId="36892A93">
            <wp:extent cx="6219825" cy="2657475"/>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39DB28E" w14:textId="77777777" w:rsidR="00E64E56" w:rsidRDefault="00E64E56" w:rsidP="00BE2C0C">
      <w:pPr>
        <w:pStyle w:val="Footer"/>
        <w:spacing w:before="162" w:line="480" w:lineRule="auto"/>
        <w:ind w:right="-90"/>
        <w:jc w:val="both"/>
        <w:rPr>
          <w:noProof/>
        </w:rPr>
      </w:pPr>
    </w:p>
    <w:p w14:paraId="35EA7E63" w14:textId="2693EAA6" w:rsidR="00390C8A" w:rsidRDefault="00390C8A" w:rsidP="00BE2C0C">
      <w:pPr>
        <w:pStyle w:val="Footer"/>
        <w:spacing w:before="162" w:line="480" w:lineRule="auto"/>
        <w:ind w:right="-90"/>
        <w:jc w:val="both"/>
        <w:rPr>
          <w:noProof/>
        </w:rPr>
        <w:sectPr w:rsidR="00390C8A"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Ind w:w="-185" w:type="dxa"/>
        <w:tblLook w:val="04A0" w:firstRow="1" w:lastRow="0" w:firstColumn="1" w:lastColumn="0" w:noHBand="0" w:noVBand="1"/>
      </w:tblPr>
      <w:tblGrid>
        <w:gridCol w:w="2706"/>
        <w:gridCol w:w="1233"/>
        <w:gridCol w:w="1233"/>
        <w:gridCol w:w="1233"/>
        <w:gridCol w:w="1233"/>
        <w:gridCol w:w="1361"/>
        <w:gridCol w:w="1396"/>
      </w:tblGrid>
      <w:tr w:rsidR="00BE2C0C" w:rsidRPr="00E7067C" w14:paraId="2171D043" w14:textId="77777777" w:rsidTr="00B34B54">
        <w:trPr>
          <w:trHeight w:val="312"/>
        </w:trPr>
        <w:tc>
          <w:tcPr>
            <w:tcW w:w="270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FFF70A1" w14:textId="77777777" w:rsidR="00BE2C0C" w:rsidRPr="00E7067C" w:rsidRDefault="00BE2C0C" w:rsidP="00BF252C">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Sales Channel</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0590DA6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1233" w:type="dxa"/>
            <w:tcBorders>
              <w:top w:val="single" w:sz="4" w:space="0" w:color="auto"/>
              <w:left w:val="nil"/>
              <w:bottom w:val="single" w:sz="4" w:space="0" w:color="auto"/>
              <w:right w:val="single" w:sz="4" w:space="0" w:color="auto"/>
            </w:tcBorders>
            <w:shd w:val="clear" w:color="auto" w:fill="C00000"/>
            <w:noWrap/>
            <w:vAlign w:val="center"/>
            <w:hideMark/>
          </w:tcPr>
          <w:p w14:paraId="2118973D"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476EBA81"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1233" w:type="dxa"/>
            <w:tcBorders>
              <w:top w:val="single" w:sz="4" w:space="0" w:color="auto"/>
              <w:left w:val="nil"/>
              <w:bottom w:val="single" w:sz="4" w:space="0" w:color="auto"/>
              <w:right w:val="single" w:sz="4" w:space="0" w:color="auto"/>
            </w:tcBorders>
            <w:shd w:val="clear" w:color="auto" w:fill="C00000"/>
            <w:noWrap/>
            <w:vAlign w:val="bottom"/>
            <w:hideMark/>
          </w:tcPr>
          <w:p w14:paraId="7DF5BB4E"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361" w:type="dxa"/>
            <w:tcBorders>
              <w:top w:val="single" w:sz="4" w:space="0" w:color="auto"/>
              <w:left w:val="nil"/>
              <w:bottom w:val="single" w:sz="4" w:space="0" w:color="auto"/>
              <w:right w:val="single" w:sz="4" w:space="0" w:color="auto"/>
            </w:tcBorders>
            <w:shd w:val="clear" w:color="auto" w:fill="C00000"/>
            <w:noWrap/>
            <w:vAlign w:val="bottom"/>
            <w:hideMark/>
          </w:tcPr>
          <w:p w14:paraId="571F945F" w14:textId="77777777"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396" w:type="dxa"/>
            <w:tcBorders>
              <w:top w:val="single" w:sz="4" w:space="0" w:color="auto"/>
              <w:left w:val="nil"/>
              <w:bottom w:val="single" w:sz="4" w:space="0" w:color="auto"/>
              <w:right w:val="single" w:sz="4" w:space="0" w:color="auto"/>
            </w:tcBorders>
            <w:shd w:val="clear" w:color="auto" w:fill="C00000"/>
            <w:noWrap/>
            <w:vAlign w:val="bottom"/>
            <w:hideMark/>
          </w:tcPr>
          <w:p w14:paraId="718BF639" w14:textId="5B1C41AD" w:rsidR="00BE2C0C" w:rsidRPr="00E7067C" w:rsidRDefault="00BE2C0C" w:rsidP="00BF252C">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r>
      <w:tr w:rsidR="00BE2C0C" w:rsidRPr="00E7067C" w14:paraId="09F59D11"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64F4F04"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Direct Company Sale</w:t>
            </w:r>
          </w:p>
        </w:tc>
        <w:tc>
          <w:tcPr>
            <w:tcW w:w="1233" w:type="dxa"/>
            <w:tcBorders>
              <w:top w:val="nil"/>
              <w:left w:val="nil"/>
              <w:bottom w:val="single" w:sz="4" w:space="0" w:color="auto"/>
              <w:right w:val="single" w:sz="4" w:space="0" w:color="auto"/>
            </w:tcBorders>
            <w:shd w:val="clear" w:color="000000" w:fill="FFFFFF"/>
            <w:noWrap/>
            <w:vAlign w:val="bottom"/>
            <w:hideMark/>
          </w:tcPr>
          <w:p w14:paraId="4B971A8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1535</w:t>
            </w:r>
          </w:p>
        </w:tc>
        <w:tc>
          <w:tcPr>
            <w:tcW w:w="1233" w:type="dxa"/>
            <w:tcBorders>
              <w:top w:val="nil"/>
              <w:left w:val="nil"/>
              <w:bottom w:val="single" w:sz="4" w:space="0" w:color="auto"/>
              <w:right w:val="single" w:sz="4" w:space="0" w:color="auto"/>
            </w:tcBorders>
            <w:shd w:val="clear" w:color="000000" w:fill="FFFFFF"/>
            <w:noWrap/>
            <w:vAlign w:val="bottom"/>
            <w:hideMark/>
          </w:tcPr>
          <w:p w14:paraId="7EE19138"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1615</w:t>
            </w:r>
          </w:p>
        </w:tc>
        <w:tc>
          <w:tcPr>
            <w:tcW w:w="1233" w:type="dxa"/>
            <w:tcBorders>
              <w:top w:val="nil"/>
              <w:left w:val="nil"/>
              <w:bottom w:val="single" w:sz="4" w:space="0" w:color="auto"/>
              <w:right w:val="single" w:sz="4" w:space="0" w:color="auto"/>
            </w:tcBorders>
            <w:shd w:val="clear" w:color="000000" w:fill="FFFFFF"/>
            <w:noWrap/>
            <w:vAlign w:val="bottom"/>
            <w:hideMark/>
          </w:tcPr>
          <w:p w14:paraId="2E8D0BEE"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1767</w:t>
            </w:r>
          </w:p>
        </w:tc>
        <w:tc>
          <w:tcPr>
            <w:tcW w:w="1233" w:type="dxa"/>
            <w:tcBorders>
              <w:top w:val="nil"/>
              <w:left w:val="nil"/>
              <w:bottom w:val="single" w:sz="4" w:space="0" w:color="auto"/>
              <w:right w:val="single" w:sz="4" w:space="0" w:color="auto"/>
            </w:tcBorders>
            <w:shd w:val="clear" w:color="000000" w:fill="FFFFFF"/>
            <w:noWrap/>
            <w:vAlign w:val="bottom"/>
            <w:hideMark/>
          </w:tcPr>
          <w:p w14:paraId="740F633A"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1818</w:t>
            </w:r>
          </w:p>
        </w:tc>
        <w:tc>
          <w:tcPr>
            <w:tcW w:w="1361" w:type="dxa"/>
            <w:tcBorders>
              <w:top w:val="nil"/>
              <w:left w:val="nil"/>
              <w:bottom w:val="single" w:sz="4" w:space="0" w:color="auto"/>
              <w:right w:val="single" w:sz="4" w:space="0" w:color="auto"/>
            </w:tcBorders>
            <w:shd w:val="clear" w:color="000000" w:fill="FFFFFF"/>
            <w:noWrap/>
            <w:vAlign w:val="bottom"/>
            <w:hideMark/>
          </w:tcPr>
          <w:p w14:paraId="0D5EAA00"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1931</w:t>
            </w:r>
          </w:p>
        </w:tc>
        <w:tc>
          <w:tcPr>
            <w:tcW w:w="1396" w:type="dxa"/>
            <w:tcBorders>
              <w:top w:val="nil"/>
              <w:left w:val="nil"/>
              <w:bottom w:val="single" w:sz="4" w:space="0" w:color="auto"/>
              <w:right w:val="single" w:sz="4" w:space="0" w:color="auto"/>
            </w:tcBorders>
            <w:shd w:val="clear" w:color="000000" w:fill="FFFFFF"/>
            <w:noWrap/>
            <w:vAlign w:val="bottom"/>
            <w:hideMark/>
          </w:tcPr>
          <w:p w14:paraId="03AC7448" w14:textId="12EE2C35"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1899</w:t>
            </w:r>
          </w:p>
        </w:tc>
      </w:tr>
      <w:tr w:rsidR="00BE2C0C" w:rsidRPr="00E7067C" w14:paraId="7D028135" w14:textId="77777777" w:rsidTr="00B34B54">
        <w:trPr>
          <w:trHeight w:val="368"/>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2E973D6A" w14:textId="77777777" w:rsidR="00BE2C0C" w:rsidRPr="00E7067C" w:rsidRDefault="00BE2C0C" w:rsidP="00BF252C">
            <w:pPr>
              <w:spacing w:after="0" w:line="240" w:lineRule="auto"/>
              <w:rPr>
                <w:rFonts w:ascii="Arial" w:eastAsia="Times New Roman" w:hAnsi="Arial" w:cs="Arial"/>
                <w:color w:val="000000"/>
                <w:sz w:val="20"/>
                <w:szCs w:val="20"/>
                <w:lang w:val="en-US"/>
              </w:rPr>
            </w:pPr>
            <w:r w:rsidRPr="00E7067C">
              <w:rPr>
                <w:rFonts w:ascii="Arial" w:hAnsi="Arial" w:cs="Arial"/>
                <w:color w:val="000000"/>
                <w:sz w:val="20"/>
                <w:szCs w:val="20"/>
              </w:rPr>
              <w:t>Indirect</w:t>
            </w:r>
          </w:p>
        </w:tc>
        <w:tc>
          <w:tcPr>
            <w:tcW w:w="1233" w:type="dxa"/>
            <w:tcBorders>
              <w:top w:val="nil"/>
              <w:left w:val="nil"/>
              <w:bottom w:val="single" w:sz="4" w:space="0" w:color="auto"/>
              <w:right w:val="single" w:sz="4" w:space="0" w:color="auto"/>
            </w:tcBorders>
            <w:shd w:val="clear" w:color="000000" w:fill="FFFFFF"/>
            <w:noWrap/>
            <w:vAlign w:val="bottom"/>
            <w:hideMark/>
          </w:tcPr>
          <w:p w14:paraId="7B1BD3BC"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1219</w:t>
            </w:r>
          </w:p>
        </w:tc>
        <w:tc>
          <w:tcPr>
            <w:tcW w:w="1233" w:type="dxa"/>
            <w:tcBorders>
              <w:top w:val="nil"/>
              <w:left w:val="nil"/>
              <w:bottom w:val="single" w:sz="4" w:space="0" w:color="auto"/>
              <w:right w:val="single" w:sz="4" w:space="0" w:color="auto"/>
            </w:tcBorders>
            <w:shd w:val="clear" w:color="000000" w:fill="FFFFFF"/>
            <w:noWrap/>
            <w:vAlign w:val="bottom"/>
            <w:hideMark/>
          </w:tcPr>
          <w:p w14:paraId="7596D764"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1276</w:t>
            </w:r>
          </w:p>
        </w:tc>
        <w:tc>
          <w:tcPr>
            <w:tcW w:w="1233" w:type="dxa"/>
            <w:tcBorders>
              <w:top w:val="nil"/>
              <w:left w:val="nil"/>
              <w:bottom w:val="single" w:sz="4" w:space="0" w:color="auto"/>
              <w:right w:val="single" w:sz="4" w:space="0" w:color="auto"/>
            </w:tcBorders>
            <w:shd w:val="clear" w:color="000000" w:fill="FFFFFF"/>
            <w:noWrap/>
            <w:vAlign w:val="bottom"/>
            <w:hideMark/>
          </w:tcPr>
          <w:p w14:paraId="36D22086"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1343</w:t>
            </w:r>
          </w:p>
        </w:tc>
        <w:tc>
          <w:tcPr>
            <w:tcW w:w="1233" w:type="dxa"/>
            <w:tcBorders>
              <w:top w:val="nil"/>
              <w:left w:val="nil"/>
              <w:bottom w:val="single" w:sz="4" w:space="0" w:color="auto"/>
              <w:right w:val="single" w:sz="4" w:space="0" w:color="auto"/>
            </w:tcBorders>
            <w:shd w:val="clear" w:color="000000" w:fill="FFFFFF"/>
            <w:noWrap/>
            <w:vAlign w:val="bottom"/>
            <w:hideMark/>
          </w:tcPr>
          <w:p w14:paraId="36367EA3"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1369</w:t>
            </w:r>
          </w:p>
        </w:tc>
        <w:tc>
          <w:tcPr>
            <w:tcW w:w="1361" w:type="dxa"/>
            <w:tcBorders>
              <w:top w:val="nil"/>
              <w:left w:val="nil"/>
              <w:bottom w:val="single" w:sz="4" w:space="0" w:color="auto"/>
              <w:right w:val="single" w:sz="4" w:space="0" w:color="auto"/>
            </w:tcBorders>
            <w:shd w:val="clear" w:color="000000" w:fill="FFFFFF"/>
            <w:noWrap/>
            <w:vAlign w:val="bottom"/>
            <w:hideMark/>
          </w:tcPr>
          <w:p w14:paraId="63A4F167" w14:textId="77777777"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1433</w:t>
            </w:r>
          </w:p>
        </w:tc>
        <w:tc>
          <w:tcPr>
            <w:tcW w:w="1396" w:type="dxa"/>
            <w:tcBorders>
              <w:top w:val="nil"/>
              <w:left w:val="nil"/>
              <w:bottom w:val="single" w:sz="4" w:space="0" w:color="auto"/>
              <w:right w:val="single" w:sz="4" w:space="0" w:color="auto"/>
            </w:tcBorders>
            <w:shd w:val="clear" w:color="000000" w:fill="FFFFFF"/>
            <w:noWrap/>
            <w:vAlign w:val="bottom"/>
            <w:hideMark/>
          </w:tcPr>
          <w:p w14:paraId="49CDF37B" w14:textId="51E5962F" w:rsidR="00BE2C0C" w:rsidRPr="00E7067C" w:rsidRDefault="00BE2C0C" w:rsidP="00BF252C">
            <w:pPr>
              <w:spacing w:after="0" w:line="240" w:lineRule="auto"/>
              <w:jc w:val="center"/>
              <w:rPr>
                <w:rFonts w:ascii="Arial" w:eastAsia="Times New Roman" w:hAnsi="Arial" w:cs="Arial"/>
                <w:color w:val="000000"/>
                <w:sz w:val="20"/>
                <w:szCs w:val="20"/>
                <w:lang w:val="en-US"/>
              </w:rPr>
            </w:pPr>
            <w:r w:rsidRPr="00E7067C">
              <w:rPr>
                <w:rFonts w:ascii="Arial" w:hAnsi="Arial" w:cs="Arial"/>
                <w:color w:val="000000"/>
                <w:sz w:val="20"/>
                <w:szCs w:val="20"/>
              </w:rPr>
              <w:t>1362</w:t>
            </w:r>
          </w:p>
        </w:tc>
      </w:tr>
      <w:tr w:rsidR="00BE2C0C" w:rsidRPr="00E7067C" w14:paraId="231B6478" w14:textId="77777777" w:rsidTr="00B34B54">
        <w:trPr>
          <w:trHeight w:val="374"/>
        </w:trPr>
        <w:tc>
          <w:tcPr>
            <w:tcW w:w="2706" w:type="dxa"/>
            <w:tcBorders>
              <w:top w:val="nil"/>
              <w:left w:val="single" w:sz="4" w:space="0" w:color="auto"/>
              <w:bottom w:val="single" w:sz="4" w:space="0" w:color="auto"/>
              <w:right w:val="single" w:sz="4" w:space="0" w:color="auto"/>
            </w:tcBorders>
            <w:shd w:val="clear" w:color="000000" w:fill="FFFFFF"/>
            <w:noWrap/>
            <w:vAlign w:val="bottom"/>
            <w:hideMark/>
          </w:tcPr>
          <w:p w14:paraId="6423D20D" w14:textId="77777777" w:rsidR="00BE2C0C" w:rsidRPr="00E7067C" w:rsidRDefault="00BE2C0C" w:rsidP="00BF252C">
            <w:pPr>
              <w:spacing w:after="0" w:line="240" w:lineRule="auto"/>
              <w:rPr>
                <w:rFonts w:ascii="Arial" w:eastAsia="Times New Roman" w:hAnsi="Arial" w:cs="Arial"/>
                <w:b/>
                <w:bCs/>
                <w:color w:val="000000"/>
                <w:sz w:val="20"/>
                <w:szCs w:val="20"/>
                <w:lang w:val="en-US"/>
              </w:rPr>
            </w:pPr>
            <w:r w:rsidRPr="00E7067C">
              <w:rPr>
                <w:rFonts w:ascii="Arial" w:hAnsi="Arial" w:cs="Arial"/>
                <w:b/>
                <w:bCs/>
                <w:color w:val="000000"/>
                <w:sz w:val="20"/>
                <w:szCs w:val="20"/>
              </w:rPr>
              <w:t>Total</w:t>
            </w:r>
          </w:p>
        </w:tc>
        <w:tc>
          <w:tcPr>
            <w:tcW w:w="1233" w:type="dxa"/>
            <w:tcBorders>
              <w:top w:val="nil"/>
              <w:left w:val="nil"/>
              <w:bottom w:val="single" w:sz="4" w:space="0" w:color="auto"/>
              <w:right w:val="single" w:sz="4" w:space="0" w:color="auto"/>
            </w:tcBorders>
            <w:shd w:val="clear" w:color="000000" w:fill="FFFFFF"/>
            <w:noWrap/>
            <w:vAlign w:val="bottom"/>
            <w:hideMark/>
          </w:tcPr>
          <w:p w14:paraId="4D3E2A0B"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2754</w:t>
            </w:r>
          </w:p>
        </w:tc>
        <w:tc>
          <w:tcPr>
            <w:tcW w:w="1233" w:type="dxa"/>
            <w:tcBorders>
              <w:top w:val="nil"/>
              <w:left w:val="nil"/>
              <w:bottom w:val="single" w:sz="4" w:space="0" w:color="auto"/>
              <w:right w:val="single" w:sz="4" w:space="0" w:color="auto"/>
            </w:tcBorders>
            <w:shd w:val="clear" w:color="000000" w:fill="FFFFFF"/>
            <w:noWrap/>
            <w:vAlign w:val="bottom"/>
            <w:hideMark/>
          </w:tcPr>
          <w:p w14:paraId="64DFC25C"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2891</w:t>
            </w:r>
          </w:p>
        </w:tc>
        <w:tc>
          <w:tcPr>
            <w:tcW w:w="1233" w:type="dxa"/>
            <w:tcBorders>
              <w:top w:val="nil"/>
              <w:left w:val="nil"/>
              <w:bottom w:val="single" w:sz="4" w:space="0" w:color="auto"/>
              <w:right w:val="single" w:sz="4" w:space="0" w:color="auto"/>
            </w:tcBorders>
            <w:shd w:val="clear" w:color="000000" w:fill="FFFFFF"/>
            <w:noWrap/>
            <w:vAlign w:val="bottom"/>
            <w:hideMark/>
          </w:tcPr>
          <w:p w14:paraId="77301F81"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3110</w:t>
            </w:r>
          </w:p>
        </w:tc>
        <w:tc>
          <w:tcPr>
            <w:tcW w:w="1233" w:type="dxa"/>
            <w:tcBorders>
              <w:top w:val="nil"/>
              <w:left w:val="nil"/>
              <w:bottom w:val="single" w:sz="4" w:space="0" w:color="auto"/>
              <w:right w:val="single" w:sz="4" w:space="0" w:color="auto"/>
            </w:tcBorders>
            <w:shd w:val="clear" w:color="000000" w:fill="FFFFFF"/>
            <w:noWrap/>
            <w:vAlign w:val="bottom"/>
            <w:hideMark/>
          </w:tcPr>
          <w:p w14:paraId="0C35A123"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3187</w:t>
            </w:r>
          </w:p>
        </w:tc>
        <w:tc>
          <w:tcPr>
            <w:tcW w:w="1361" w:type="dxa"/>
            <w:tcBorders>
              <w:top w:val="nil"/>
              <w:left w:val="nil"/>
              <w:bottom w:val="single" w:sz="4" w:space="0" w:color="auto"/>
              <w:right w:val="single" w:sz="4" w:space="0" w:color="auto"/>
            </w:tcBorders>
            <w:shd w:val="clear" w:color="000000" w:fill="FFFFFF"/>
            <w:noWrap/>
            <w:vAlign w:val="bottom"/>
            <w:hideMark/>
          </w:tcPr>
          <w:p w14:paraId="00736634" w14:textId="77777777"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3365</w:t>
            </w:r>
          </w:p>
        </w:tc>
        <w:tc>
          <w:tcPr>
            <w:tcW w:w="1396" w:type="dxa"/>
            <w:tcBorders>
              <w:top w:val="nil"/>
              <w:left w:val="nil"/>
              <w:bottom w:val="single" w:sz="4" w:space="0" w:color="auto"/>
              <w:right w:val="single" w:sz="4" w:space="0" w:color="auto"/>
            </w:tcBorders>
            <w:shd w:val="clear" w:color="000000" w:fill="FFFFFF"/>
            <w:noWrap/>
            <w:vAlign w:val="bottom"/>
            <w:hideMark/>
          </w:tcPr>
          <w:p w14:paraId="66248BFD" w14:textId="2E2F2F44" w:rsidR="00BE2C0C" w:rsidRPr="00E7067C" w:rsidRDefault="00BE2C0C" w:rsidP="00BF252C">
            <w:pPr>
              <w:spacing w:after="0" w:line="240" w:lineRule="auto"/>
              <w:jc w:val="center"/>
              <w:rPr>
                <w:rFonts w:ascii="Arial" w:eastAsia="Times New Roman" w:hAnsi="Arial" w:cs="Arial"/>
                <w:b/>
                <w:bCs/>
                <w:color w:val="000000"/>
                <w:sz w:val="20"/>
                <w:szCs w:val="20"/>
                <w:lang w:val="en-US"/>
              </w:rPr>
            </w:pPr>
            <w:r w:rsidRPr="00E7067C">
              <w:rPr>
                <w:rFonts w:ascii="Arial" w:hAnsi="Arial" w:cs="Arial"/>
                <w:b/>
                <w:bCs/>
                <w:color w:val="000000"/>
                <w:sz w:val="20"/>
                <w:szCs w:val="20"/>
              </w:rPr>
              <w:t>3261</w:t>
            </w:r>
          </w:p>
        </w:tc>
      </w:tr>
    </w:tbl>
    <w:p w14:paraId="4AA4EF47" w14:textId="7ADF2764" w:rsidR="00E7067C" w:rsidRDefault="00E7067C" w:rsidP="00BE2C0C">
      <w:pPr>
        <w:pStyle w:val="Footer"/>
        <w:spacing w:before="162" w:line="360" w:lineRule="auto"/>
        <w:ind w:right="-85"/>
        <w:jc w:val="both"/>
        <w:rPr>
          <w:b/>
          <w:bCs/>
          <w:color w:val="000000" w:themeColor="text1"/>
          <w:kern w:val="24"/>
        </w:rPr>
      </w:pPr>
      <w:r>
        <w:rPr>
          <w:noProof/>
        </w:rPr>
        <mc:AlternateContent>
          <mc:Choice Requires="wps">
            <w:drawing>
              <wp:anchor distT="0" distB="0" distL="114300" distR="114300" simplePos="0" relativeHeight="252461056" behindDoc="0" locked="0" layoutInCell="1" allowOverlap="1" wp14:anchorId="2AC7FF82" wp14:editId="4F345872">
                <wp:simplePos x="0" y="0"/>
                <wp:positionH relativeFrom="margin">
                  <wp:posOffset>4582633</wp:posOffset>
                </wp:positionH>
                <wp:positionV relativeFrom="paragraph">
                  <wp:posOffset>159488</wp:posOffset>
                </wp:positionV>
                <wp:extent cx="1889760" cy="266700"/>
                <wp:effectExtent l="0" t="0" r="0" b="0"/>
                <wp:wrapNone/>
                <wp:docPr id="24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C7FF82" id="_x0000_s1063" type="#_x0000_t202" style="position:absolute;left:0;text-align:left;margin-left:360.85pt;margin-top:12.55pt;width:148.8pt;height:2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" filled="f" stroked="f">
                <v:textbox>
                  <w:txbxContent>
                    <w:p w14:paraId="395D3CA4" w14:textId="77777777" w:rsidR="00E7067C" w:rsidRPr="005858C1" w:rsidRDefault="00E7067C" w:rsidP="00E7067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174FDD">
        <w:rPr>
          <w:b/>
          <w:bCs/>
          <w:color w:val="000000" w:themeColor="text1"/>
          <w:kern w:val="24"/>
        </w:rPr>
        <w:tab/>
        <w:t xml:space="preserve"> </w:t>
      </w:r>
    </w:p>
    <w:p w14:paraId="442512AC" w14:textId="51B57D60"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8</w:t>
      </w:r>
      <w:r w:rsidRPr="00363CE1">
        <w:rPr>
          <w:rFonts w:ascii="Arial" w:eastAsia="Verdana" w:hAnsi="Arial" w:cs="Arial"/>
          <w:b/>
          <w:bCs/>
          <w:color w:val="000000" w:themeColor="text1"/>
          <w:kern w:val="24"/>
          <w:sz w:val="24"/>
          <w:szCs w:val="24"/>
        </w:rPr>
        <w:t>. Demand By Application</w:t>
      </w:r>
    </w:p>
    <w:p w14:paraId="4B66A1BD" w14:textId="67FB8D14" w:rsidR="008A1D5C" w:rsidRPr="00363CE1" w:rsidRDefault="008A1D5C" w:rsidP="008A1D5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Demand, By Application</w:t>
      </w:r>
      <w:r w:rsidR="009E3864">
        <w:rPr>
          <w:rFonts w:ascii="Arial" w:eastAsia="Verdana" w:hAnsi="Arial" w:cs="Arial"/>
          <w:b/>
          <w:bCs/>
          <w:color w:val="000000" w:themeColor="text1"/>
          <w:kern w:val="24"/>
          <w:sz w:val="24"/>
          <w:szCs w:val="24"/>
        </w:rPr>
        <w:t xml:space="preserve"> </w:t>
      </w:r>
      <w:r w:rsidR="009E3864">
        <w:rPr>
          <w:rFonts w:ascii="Arial" w:eastAsia="Verdana" w:hAnsi="Arial" w:cs="Arial"/>
          <w:b/>
          <w:bCs/>
          <w:color w:val="0F0E0E"/>
          <w:kern w:val="24"/>
          <w:sz w:val="24"/>
          <w:szCs w:val="24"/>
          <w:lang w:val="en-US"/>
        </w:rPr>
        <w:t>(Thousand Tonnes) (%)</w:t>
      </w:r>
      <w:r w:rsidRPr="00363CE1">
        <w:rPr>
          <w:rFonts w:ascii="Arial" w:eastAsia="Verdana" w:hAnsi="Arial" w:cs="Arial"/>
          <w:b/>
          <w:bCs/>
          <w:color w:val="000000" w:themeColor="text1"/>
          <w:kern w:val="24"/>
          <w:sz w:val="24"/>
          <w:szCs w:val="24"/>
        </w:rPr>
        <w:t>, By Volume, 2015–2030F</w:t>
      </w:r>
    </w:p>
    <w:p w14:paraId="0633FA9C" w14:textId="77777777" w:rsidR="00040B88" w:rsidRDefault="00040B88" w:rsidP="00040B88">
      <w:pPr>
        <w:pStyle w:val="Footer"/>
        <w:spacing w:before="162" w:line="480" w:lineRule="auto"/>
        <w:ind w:right="-90"/>
        <w:jc w:val="both"/>
        <w:rPr>
          <w:noProof/>
        </w:rPr>
      </w:pPr>
      <w:r>
        <w:rPr>
          <w:noProof/>
        </w:rPr>
        <mc:AlternateContent>
          <mc:Choice Requires="wps">
            <w:drawing>
              <wp:anchor distT="0" distB="0" distL="114300" distR="114300" simplePos="0" relativeHeight="252001280" behindDoc="0" locked="0" layoutInCell="1" allowOverlap="1" wp14:anchorId="701DADA5" wp14:editId="2A812FF1">
                <wp:simplePos x="0" y="0"/>
                <wp:positionH relativeFrom="margin">
                  <wp:posOffset>3463290</wp:posOffset>
                </wp:positionH>
                <wp:positionV relativeFrom="paragraph">
                  <wp:posOffset>2341880</wp:posOffset>
                </wp:positionV>
                <wp:extent cx="2907030" cy="494665"/>
                <wp:effectExtent l="0" t="0" r="0" b="0"/>
                <wp:wrapNone/>
                <wp:docPr id="20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7030" cy="494665"/>
                        </a:xfrm>
                        <a:prstGeom prst="rect">
                          <a:avLst/>
                        </a:prstGeom>
                        <a:noFill/>
                      </wps:spPr>
                      <wps:txbx>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01DADA5" id="_x0000_s1064" type="#_x0000_t202" style="position:absolute;left:0;text-align:left;margin-left:272.7pt;margin-top:184.4pt;width:228.9pt;height:38.9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" filled="f" stroked="f">
                <v:textbox style="mso-fit-shape-to-text:t">
                  <w:txbxContent>
                    <w:p w14:paraId="45820F9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w:t>
                      </w:r>
                    </w:p>
                    <w:p w14:paraId="299CF6D6"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94076E">
        <w:rPr>
          <w:rFonts w:ascii="Verdana" w:hAnsi="Verdana"/>
          <w:noProof/>
          <w:sz w:val="16"/>
          <w:szCs w:val="16"/>
        </w:rPr>
        <w:drawing>
          <wp:inline distT="0" distB="0" distL="0" distR="0" wp14:anchorId="1323F2E1" wp14:editId="2F423745">
            <wp:extent cx="6457950" cy="2238375"/>
            <wp:effectExtent l="0" t="0" r="0" b="0"/>
            <wp:docPr id="1026" name="Chart 1026">
              <a:extLst xmlns:a="http://schemas.openxmlformats.org/drawingml/2006/main">
                <a:ext uri="{FF2B5EF4-FFF2-40B4-BE49-F238E27FC236}">
                  <a16:creationId xmlns:a16="http://schemas.microsoft.com/office/drawing/2014/main" id="{0A31C24A-0427-4BDE-B236-A0C8C76DE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21DB5C" w14:textId="77777777" w:rsidR="00040B88" w:rsidRDefault="00040B88" w:rsidP="00040B88">
      <w:pPr>
        <w:pStyle w:val="Footer"/>
        <w:spacing w:before="162" w:line="360" w:lineRule="auto"/>
        <w:ind w:right="90"/>
        <w:jc w:val="both"/>
        <w:rPr>
          <w:noProof/>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9241A" w14:textId="79D52D83" w:rsidR="00040B88" w:rsidRDefault="00E64E56" w:rsidP="00040B88">
      <w:pPr>
        <w:pStyle w:val="Footer"/>
        <w:spacing w:before="162" w:line="360" w:lineRule="auto"/>
        <w:ind w:right="90"/>
        <w:jc w:val="both"/>
        <w:rPr>
          <w:noProof/>
        </w:rPr>
      </w:pPr>
      <w:r>
        <w:rPr>
          <w:noProof/>
        </w:rPr>
        <mc:AlternateContent>
          <mc:Choice Requires="wps">
            <w:drawing>
              <wp:anchor distT="0" distB="0" distL="114300" distR="114300" simplePos="0" relativeHeight="252172288" behindDoc="0" locked="0" layoutInCell="1" allowOverlap="1" wp14:anchorId="4645DA14" wp14:editId="1D3E43D3">
                <wp:simplePos x="0" y="0"/>
                <wp:positionH relativeFrom="margin">
                  <wp:posOffset>4639310</wp:posOffset>
                </wp:positionH>
                <wp:positionV relativeFrom="paragraph">
                  <wp:posOffset>2462530</wp:posOffset>
                </wp:positionV>
                <wp:extent cx="1889760" cy="266700"/>
                <wp:effectExtent l="0" t="0" r="0" b="0"/>
                <wp:wrapNone/>
                <wp:docPr id="1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45DA14" id="_x0000_s1065" type="#_x0000_t202" style="position:absolute;left:0;text-align:left;margin-left:365.3pt;margin-top:193.9pt;width:148.8pt;height:2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" filled="f" stroked="f">
                <v:textbox>
                  <w:txbxContent>
                    <w:p w14:paraId="4373456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502" w:type="dxa"/>
        <w:tblInd w:w="-185" w:type="dxa"/>
        <w:tblLook w:val="04A0" w:firstRow="1" w:lastRow="0" w:firstColumn="1" w:lastColumn="0" w:noHBand="0" w:noVBand="1"/>
      </w:tblPr>
      <w:tblGrid>
        <w:gridCol w:w="2011"/>
        <w:gridCol w:w="881"/>
        <w:gridCol w:w="881"/>
        <w:gridCol w:w="881"/>
        <w:gridCol w:w="882"/>
        <w:gridCol w:w="1006"/>
        <w:gridCol w:w="1000"/>
        <w:gridCol w:w="1000"/>
        <w:gridCol w:w="1000"/>
        <w:gridCol w:w="960"/>
      </w:tblGrid>
      <w:tr w:rsidR="007F4362" w:rsidRPr="00E7067C" w14:paraId="155BB442" w14:textId="77777777" w:rsidTr="00E7067C">
        <w:trPr>
          <w:trHeight w:val="311"/>
        </w:trPr>
        <w:tc>
          <w:tcPr>
            <w:tcW w:w="201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F1ABE74" w14:textId="688724DC" w:rsidR="007F4362" w:rsidRPr="00E7067C"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 xml:space="preserve">Demand by </w:t>
            </w:r>
            <w:r w:rsidR="00B06BBB" w:rsidRPr="00E7067C">
              <w:rPr>
                <w:rFonts w:ascii="Arial" w:eastAsia="Times New Roman" w:hAnsi="Arial" w:cs="Arial"/>
                <w:b/>
                <w:bCs/>
                <w:color w:val="FFFFFF" w:themeColor="background1"/>
                <w:sz w:val="20"/>
                <w:szCs w:val="20"/>
                <w:lang w:val="en-US"/>
              </w:rPr>
              <w:t>Application</w:t>
            </w:r>
            <w:r w:rsidRPr="00E7067C">
              <w:rPr>
                <w:rFonts w:ascii="Arial" w:eastAsia="Times New Roman" w:hAnsi="Arial" w:cs="Arial"/>
                <w:b/>
                <w:bCs/>
                <w:color w:val="FFFFFF" w:themeColor="background1"/>
                <w:sz w:val="20"/>
                <w:szCs w:val="20"/>
                <w:lang w:val="en-US"/>
              </w:rPr>
              <w:t xml:space="preserve"> </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50094D2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881" w:type="dxa"/>
            <w:tcBorders>
              <w:top w:val="single" w:sz="4" w:space="0" w:color="auto"/>
              <w:left w:val="nil"/>
              <w:bottom w:val="single" w:sz="4" w:space="0" w:color="auto"/>
              <w:right w:val="single" w:sz="4" w:space="0" w:color="auto"/>
            </w:tcBorders>
            <w:shd w:val="clear" w:color="auto" w:fill="C00000"/>
            <w:noWrap/>
            <w:vAlign w:val="center"/>
            <w:hideMark/>
          </w:tcPr>
          <w:p w14:paraId="0FE1589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881" w:type="dxa"/>
            <w:tcBorders>
              <w:top w:val="single" w:sz="4" w:space="0" w:color="auto"/>
              <w:left w:val="nil"/>
              <w:bottom w:val="single" w:sz="4" w:space="0" w:color="auto"/>
              <w:right w:val="single" w:sz="4" w:space="0" w:color="auto"/>
            </w:tcBorders>
            <w:shd w:val="clear" w:color="auto" w:fill="C00000"/>
            <w:noWrap/>
            <w:vAlign w:val="bottom"/>
            <w:hideMark/>
          </w:tcPr>
          <w:p w14:paraId="53104BA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33334BB7"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006" w:type="dxa"/>
            <w:tcBorders>
              <w:top w:val="single" w:sz="4" w:space="0" w:color="auto"/>
              <w:left w:val="nil"/>
              <w:bottom w:val="single" w:sz="4" w:space="0" w:color="auto"/>
              <w:right w:val="single" w:sz="4" w:space="0" w:color="auto"/>
            </w:tcBorders>
            <w:shd w:val="clear" w:color="auto" w:fill="C00000"/>
            <w:noWrap/>
            <w:vAlign w:val="bottom"/>
            <w:hideMark/>
          </w:tcPr>
          <w:p w14:paraId="51EC8398"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2019</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9814F6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70D140C5"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2021E</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9DA73FF"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96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F1F786D" w14:textId="77777777" w:rsidR="007F4362" w:rsidRPr="00E7067C"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7F4362" w:rsidRPr="00E7067C" w14:paraId="147BD829"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7A1F0677"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Paints &amp; Coatings</w:t>
            </w:r>
          </w:p>
        </w:tc>
        <w:tc>
          <w:tcPr>
            <w:tcW w:w="881" w:type="dxa"/>
            <w:tcBorders>
              <w:top w:val="nil"/>
              <w:left w:val="nil"/>
              <w:bottom w:val="single" w:sz="4" w:space="0" w:color="auto"/>
              <w:right w:val="single" w:sz="4" w:space="0" w:color="auto"/>
            </w:tcBorders>
            <w:shd w:val="clear" w:color="000000" w:fill="FFFFFF"/>
            <w:noWrap/>
            <w:vAlign w:val="center"/>
            <w:hideMark/>
          </w:tcPr>
          <w:p w14:paraId="1347EF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1170</w:t>
            </w:r>
          </w:p>
        </w:tc>
        <w:tc>
          <w:tcPr>
            <w:tcW w:w="881" w:type="dxa"/>
            <w:tcBorders>
              <w:top w:val="nil"/>
              <w:left w:val="nil"/>
              <w:bottom w:val="single" w:sz="4" w:space="0" w:color="auto"/>
              <w:right w:val="single" w:sz="4" w:space="0" w:color="auto"/>
            </w:tcBorders>
            <w:shd w:val="clear" w:color="000000" w:fill="FFFFFF"/>
            <w:noWrap/>
            <w:vAlign w:val="center"/>
            <w:hideMark/>
          </w:tcPr>
          <w:p w14:paraId="49C76CF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1238</w:t>
            </w:r>
          </w:p>
        </w:tc>
        <w:tc>
          <w:tcPr>
            <w:tcW w:w="881" w:type="dxa"/>
            <w:tcBorders>
              <w:top w:val="nil"/>
              <w:left w:val="nil"/>
              <w:bottom w:val="single" w:sz="4" w:space="0" w:color="auto"/>
              <w:right w:val="single" w:sz="4" w:space="0" w:color="auto"/>
            </w:tcBorders>
            <w:shd w:val="clear" w:color="000000" w:fill="FFFFFF"/>
            <w:noWrap/>
            <w:vAlign w:val="center"/>
            <w:hideMark/>
          </w:tcPr>
          <w:p w14:paraId="02ABB28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1332</w:t>
            </w:r>
          </w:p>
        </w:tc>
        <w:tc>
          <w:tcPr>
            <w:tcW w:w="882" w:type="dxa"/>
            <w:tcBorders>
              <w:top w:val="nil"/>
              <w:left w:val="nil"/>
              <w:bottom w:val="single" w:sz="4" w:space="0" w:color="auto"/>
              <w:right w:val="single" w:sz="4" w:space="0" w:color="auto"/>
            </w:tcBorders>
            <w:shd w:val="clear" w:color="000000" w:fill="FFFFFF"/>
            <w:noWrap/>
            <w:vAlign w:val="center"/>
            <w:hideMark/>
          </w:tcPr>
          <w:p w14:paraId="0FED598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1362</w:t>
            </w:r>
          </w:p>
        </w:tc>
        <w:tc>
          <w:tcPr>
            <w:tcW w:w="1006" w:type="dxa"/>
            <w:tcBorders>
              <w:top w:val="nil"/>
              <w:left w:val="nil"/>
              <w:bottom w:val="single" w:sz="4" w:space="0" w:color="auto"/>
              <w:right w:val="single" w:sz="4" w:space="0" w:color="auto"/>
            </w:tcBorders>
            <w:shd w:val="clear" w:color="000000" w:fill="FFFFFF"/>
            <w:noWrap/>
            <w:vAlign w:val="center"/>
            <w:hideMark/>
          </w:tcPr>
          <w:p w14:paraId="1F90AAD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1440</w:t>
            </w:r>
          </w:p>
        </w:tc>
        <w:tc>
          <w:tcPr>
            <w:tcW w:w="1000" w:type="dxa"/>
            <w:tcBorders>
              <w:top w:val="nil"/>
              <w:left w:val="nil"/>
              <w:bottom w:val="single" w:sz="4" w:space="0" w:color="auto"/>
              <w:right w:val="single" w:sz="4" w:space="0" w:color="auto"/>
            </w:tcBorders>
            <w:shd w:val="clear" w:color="000000" w:fill="FFFFFF"/>
            <w:noWrap/>
            <w:vAlign w:val="center"/>
            <w:hideMark/>
          </w:tcPr>
          <w:p w14:paraId="0BF71BA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1386</w:t>
            </w:r>
          </w:p>
        </w:tc>
        <w:tc>
          <w:tcPr>
            <w:tcW w:w="1000" w:type="dxa"/>
            <w:tcBorders>
              <w:top w:val="nil"/>
              <w:left w:val="nil"/>
              <w:bottom w:val="single" w:sz="4" w:space="0" w:color="auto"/>
              <w:right w:val="single" w:sz="4" w:space="0" w:color="auto"/>
            </w:tcBorders>
            <w:shd w:val="clear" w:color="000000" w:fill="FFFFFF"/>
            <w:noWrap/>
            <w:vAlign w:val="center"/>
            <w:hideMark/>
          </w:tcPr>
          <w:p w14:paraId="21ECA0D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1493</w:t>
            </w:r>
          </w:p>
        </w:tc>
        <w:tc>
          <w:tcPr>
            <w:tcW w:w="1000" w:type="dxa"/>
            <w:tcBorders>
              <w:top w:val="nil"/>
              <w:left w:val="nil"/>
              <w:bottom w:val="single" w:sz="4" w:space="0" w:color="auto"/>
              <w:right w:val="single" w:sz="4" w:space="0" w:color="auto"/>
            </w:tcBorders>
            <w:shd w:val="clear" w:color="000000" w:fill="FFFFFF"/>
            <w:noWrap/>
            <w:vAlign w:val="center"/>
            <w:hideMark/>
          </w:tcPr>
          <w:p w14:paraId="5B4801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1902</w:t>
            </w:r>
          </w:p>
        </w:tc>
        <w:tc>
          <w:tcPr>
            <w:tcW w:w="960" w:type="dxa"/>
            <w:tcBorders>
              <w:top w:val="nil"/>
              <w:left w:val="nil"/>
              <w:bottom w:val="single" w:sz="4" w:space="0" w:color="auto"/>
              <w:right w:val="single" w:sz="4" w:space="0" w:color="auto"/>
            </w:tcBorders>
            <w:shd w:val="clear" w:color="000000" w:fill="FFFFFF"/>
            <w:noWrap/>
            <w:vAlign w:val="center"/>
            <w:hideMark/>
          </w:tcPr>
          <w:p w14:paraId="5EF913D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2400</w:t>
            </w:r>
          </w:p>
        </w:tc>
      </w:tr>
      <w:tr w:rsidR="007F4362" w:rsidRPr="00E7067C" w14:paraId="004E1181"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6E204C52"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Electrical &amp; Electronics</w:t>
            </w:r>
          </w:p>
        </w:tc>
        <w:tc>
          <w:tcPr>
            <w:tcW w:w="881" w:type="dxa"/>
            <w:tcBorders>
              <w:top w:val="nil"/>
              <w:left w:val="nil"/>
              <w:bottom w:val="single" w:sz="4" w:space="0" w:color="auto"/>
              <w:right w:val="single" w:sz="4" w:space="0" w:color="auto"/>
            </w:tcBorders>
            <w:shd w:val="clear" w:color="000000" w:fill="FFFFFF"/>
            <w:noWrap/>
            <w:vAlign w:val="center"/>
            <w:hideMark/>
          </w:tcPr>
          <w:p w14:paraId="681CE52A"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699</w:t>
            </w:r>
          </w:p>
        </w:tc>
        <w:tc>
          <w:tcPr>
            <w:tcW w:w="881" w:type="dxa"/>
            <w:tcBorders>
              <w:top w:val="nil"/>
              <w:left w:val="nil"/>
              <w:bottom w:val="single" w:sz="4" w:space="0" w:color="auto"/>
              <w:right w:val="single" w:sz="4" w:space="0" w:color="auto"/>
            </w:tcBorders>
            <w:shd w:val="clear" w:color="000000" w:fill="FFFFFF"/>
            <w:noWrap/>
            <w:vAlign w:val="center"/>
            <w:hideMark/>
          </w:tcPr>
          <w:p w14:paraId="379074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737</w:t>
            </w:r>
          </w:p>
        </w:tc>
        <w:tc>
          <w:tcPr>
            <w:tcW w:w="881" w:type="dxa"/>
            <w:tcBorders>
              <w:top w:val="nil"/>
              <w:left w:val="nil"/>
              <w:bottom w:val="single" w:sz="4" w:space="0" w:color="auto"/>
              <w:right w:val="single" w:sz="4" w:space="0" w:color="auto"/>
            </w:tcBorders>
            <w:shd w:val="clear" w:color="000000" w:fill="FFFFFF"/>
            <w:noWrap/>
            <w:vAlign w:val="center"/>
            <w:hideMark/>
          </w:tcPr>
          <w:p w14:paraId="3BCD1A82"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800</w:t>
            </w:r>
          </w:p>
        </w:tc>
        <w:tc>
          <w:tcPr>
            <w:tcW w:w="882" w:type="dxa"/>
            <w:tcBorders>
              <w:top w:val="nil"/>
              <w:left w:val="nil"/>
              <w:bottom w:val="single" w:sz="4" w:space="0" w:color="auto"/>
              <w:right w:val="single" w:sz="4" w:space="0" w:color="auto"/>
            </w:tcBorders>
            <w:shd w:val="clear" w:color="000000" w:fill="FFFFFF"/>
            <w:noWrap/>
            <w:vAlign w:val="center"/>
            <w:hideMark/>
          </w:tcPr>
          <w:p w14:paraId="467EB75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821</w:t>
            </w:r>
          </w:p>
        </w:tc>
        <w:tc>
          <w:tcPr>
            <w:tcW w:w="1006" w:type="dxa"/>
            <w:tcBorders>
              <w:top w:val="nil"/>
              <w:left w:val="nil"/>
              <w:bottom w:val="single" w:sz="4" w:space="0" w:color="auto"/>
              <w:right w:val="single" w:sz="4" w:space="0" w:color="auto"/>
            </w:tcBorders>
            <w:shd w:val="clear" w:color="000000" w:fill="FFFFFF"/>
            <w:noWrap/>
            <w:vAlign w:val="center"/>
            <w:hideMark/>
          </w:tcPr>
          <w:p w14:paraId="064C040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871</w:t>
            </w:r>
          </w:p>
        </w:tc>
        <w:tc>
          <w:tcPr>
            <w:tcW w:w="1000" w:type="dxa"/>
            <w:tcBorders>
              <w:top w:val="nil"/>
              <w:left w:val="nil"/>
              <w:bottom w:val="single" w:sz="4" w:space="0" w:color="auto"/>
              <w:right w:val="single" w:sz="4" w:space="0" w:color="auto"/>
            </w:tcBorders>
            <w:shd w:val="clear" w:color="000000" w:fill="FFFFFF"/>
            <w:noWrap/>
            <w:vAlign w:val="center"/>
            <w:hideMark/>
          </w:tcPr>
          <w:p w14:paraId="2D42892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843</w:t>
            </w:r>
          </w:p>
        </w:tc>
        <w:tc>
          <w:tcPr>
            <w:tcW w:w="1000" w:type="dxa"/>
            <w:tcBorders>
              <w:top w:val="nil"/>
              <w:left w:val="nil"/>
              <w:bottom w:val="single" w:sz="4" w:space="0" w:color="auto"/>
              <w:right w:val="single" w:sz="4" w:space="0" w:color="auto"/>
            </w:tcBorders>
            <w:shd w:val="clear" w:color="000000" w:fill="FFFFFF"/>
            <w:noWrap/>
            <w:vAlign w:val="center"/>
            <w:hideMark/>
          </w:tcPr>
          <w:p w14:paraId="6C959C5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911</w:t>
            </w:r>
          </w:p>
        </w:tc>
        <w:tc>
          <w:tcPr>
            <w:tcW w:w="1000" w:type="dxa"/>
            <w:tcBorders>
              <w:top w:val="nil"/>
              <w:left w:val="nil"/>
              <w:bottom w:val="single" w:sz="4" w:space="0" w:color="auto"/>
              <w:right w:val="single" w:sz="4" w:space="0" w:color="auto"/>
            </w:tcBorders>
            <w:shd w:val="clear" w:color="000000" w:fill="FFFFFF"/>
            <w:noWrap/>
            <w:vAlign w:val="center"/>
            <w:hideMark/>
          </w:tcPr>
          <w:p w14:paraId="5EAF50D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1159</w:t>
            </w:r>
          </w:p>
        </w:tc>
        <w:tc>
          <w:tcPr>
            <w:tcW w:w="960" w:type="dxa"/>
            <w:tcBorders>
              <w:top w:val="nil"/>
              <w:left w:val="nil"/>
              <w:bottom w:val="single" w:sz="4" w:space="0" w:color="auto"/>
              <w:right w:val="single" w:sz="4" w:space="0" w:color="auto"/>
            </w:tcBorders>
            <w:shd w:val="clear" w:color="000000" w:fill="FFFFFF"/>
            <w:noWrap/>
            <w:vAlign w:val="center"/>
            <w:hideMark/>
          </w:tcPr>
          <w:p w14:paraId="574B56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1460</w:t>
            </w:r>
          </w:p>
        </w:tc>
      </w:tr>
      <w:tr w:rsidR="007F4362" w:rsidRPr="00E7067C" w14:paraId="038BC3E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022E38"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Construction</w:t>
            </w:r>
          </w:p>
        </w:tc>
        <w:tc>
          <w:tcPr>
            <w:tcW w:w="881" w:type="dxa"/>
            <w:tcBorders>
              <w:top w:val="nil"/>
              <w:left w:val="nil"/>
              <w:bottom w:val="single" w:sz="4" w:space="0" w:color="auto"/>
              <w:right w:val="single" w:sz="4" w:space="0" w:color="auto"/>
            </w:tcBorders>
            <w:shd w:val="clear" w:color="000000" w:fill="FFFFFF"/>
            <w:noWrap/>
            <w:vAlign w:val="center"/>
            <w:hideMark/>
          </w:tcPr>
          <w:p w14:paraId="44B40891"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251</w:t>
            </w:r>
          </w:p>
        </w:tc>
        <w:tc>
          <w:tcPr>
            <w:tcW w:w="881" w:type="dxa"/>
            <w:tcBorders>
              <w:top w:val="nil"/>
              <w:left w:val="nil"/>
              <w:bottom w:val="single" w:sz="4" w:space="0" w:color="auto"/>
              <w:right w:val="single" w:sz="4" w:space="0" w:color="auto"/>
            </w:tcBorders>
            <w:shd w:val="clear" w:color="000000" w:fill="FFFFFF"/>
            <w:noWrap/>
            <w:vAlign w:val="center"/>
            <w:hideMark/>
          </w:tcPr>
          <w:p w14:paraId="49B96BF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262</w:t>
            </w:r>
          </w:p>
        </w:tc>
        <w:tc>
          <w:tcPr>
            <w:tcW w:w="881" w:type="dxa"/>
            <w:tcBorders>
              <w:top w:val="nil"/>
              <w:left w:val="nil"/>
              <w:bottom w:val="single" w:sz="4" w:space="0" w:color="auto"/>
              <w:right w:val="single" w:sz="4" w:space="0" w:color="auto"/>
            </w:tcBorders>
            <w:shd w:val="clear" w:color="000000" w:fill="FFFFFF"/>
            <w:noWrap/>
            <w:vAlign w:val="center"/>
            <w:hideMark/>
          </w:tcPr>
          <w:p w14:paraId="696F623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282</w:t>
            </w:r>
          </w:p>
        </w:tc>
        <w:tc>
          <w:tcPr>
            <w:tcW w:w="882" w:type="dxa"/>
            <w:tcBorders>
              <w:top w:val="nil"/>
              <w:left w:val="nil"/>
              <w:bottom w:val="single" w:sz="4" w:space="0" w:color="auto"/>
              <w:right w:val="single" w:sz="4" w:space="0" w:color="auto"/>
            </w:tcBorders>
            <w:shd w:val="clear" w:color="000000" w:fill="FFFFFF"/>
            <w:noWrap/>
            <w:vAlign w:val="center"/>
            <w:hideMark/>
          </w:tcPr>
          <w:p w14:paraId="71175AA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289</w:t>
            </w:r>
          </w:p>
        </w:tc>
        <w:tc>
          <w:tcPr>
            <w:tcW w:w="1006" w:type="dxa"/>
            <w:tcBorders>
              <w:top w:val="nil"/>
              <w:left w:val="nil"/>
              <w:bottom w:val="single" w:sz="4" w:space="0" w:color="auto"/>
              <w:right w:val="single" w:sz="4" w:space="0" w:color="auto"/>
            </w:tcBorders>
            <w:shd w:val="clear" w:color="000000" w:fill="FFFFFF"/>
            <w:noWrap/>
            <w:vAlign w:val="center"/>
            <w:hideMark/>
          </w:tcPr>
          <w:p w14:paraId="27FE8D5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307</w:t>
            </w:r>
          </w:p>
        </w:tc>
        <w:tc>
          <w:tcPr>
            <w:tcW w:w="1000" w:type="dxa"/>
            <w:tcBorders>
              <w:top w:val="nil"/>
              <w:left w:val="nil"/>
              <w:bottom w:val="single" w:sz="4" w:space="0" w:color="auto"/>
              <w:right w:val="single" w:sz="4" w:space="0" w:color="auto"/>
            </w:tcBorders>
            <w:shd w:val="clear" w:color="000000" w:fill="FFFFFF"/>
            <w:noWrap/>
            <w:vAlign w:val="center"/>
            <w:hideMark/>
          </w:tcPr>
          <w:p w14:paraId="6B8225F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291</w:t>
            </w:r>
          </w:p>
        </w:tc>
        <w:tc>
          <w:tcPr>
            <w:tcW w:w="1000" w:type="dxa"/>
            <w:tcBorders>
              <w:top w:val="nil"/>
              <w:left w:val="nil"/>
              <w:bottom w:val="single" w:sz="4" w:space="0" w:color="auto"/>
              <w:right w:val="single" w:sz="4" w:space="0" w:color="auto"/>
            </w:tcBorders>
            <w:shd w:val="clear" w:color="000000" w:fill="FFFFFF"/>
            <w:noWrap/>
            <w:vAlign w:val="center"/>
            <w:hideMark/>
          </w:tcPr>
          <w:p w14:paraId="7AF848C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311</w:t>
            </w:r>
          </w:p>
        </w:tc>
        <w:tc>
          <w:tcPr>
            <w:tcW w:w="1000" w:type="dxa"/>
            <w:tcBorders>
              <w:top w:val="nil"/>
              <w:left w:val="nil"/>
              <w:bottom w:val="single" w:sz="4" w:space="0" w:color="auto"/>
              <w:right w:val="single" w:sz="4" w:space="0" w:color="auto"/>
            </w:tcBorders>
            <w:shd w:val="clear" w:color="000000" w:fill="FFFFFF"/>
            <w:noWrap/>
            <w:vAlign w:val="center"/>
            <w:hideMark/>
          </w:tcPr>
          <w:p w14:paraId="38D0494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394</w:t>
            </w:r>
          </w:p>
        </w:tc>
        <w:tc>
          <w:tcPr>
            <w:tcW w:w="960" w:type="dxa"/>
            <w:tcBorders>
              <w:top w:val="nil"/>
              <w:left w:val="nil"/>
              <w:bottom w:val="single" w:sz="4" w:space="0" w:color="auto"/>
              <w:right w:val="single" w:sz="4" w:space="0" w:color="auto"/>
            </w:tcBorders>
            <w:shd w:val="clear" w:color="000000" w:fill="FFFFFF"/>
            <w:noWrap/>
            <w:vAlign w:val="center"/>
            <w:hideMark/>
          </w:tcPr>
          <w:p w14:paraId="158AA94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497</w:t>
            </w:r>
          </w:p>
        </w:tc>
      </w:tr>
      <w:tr w:rsidR="007F4362" w:rsidRPr="00E7067C" w14:paraId="73F9B905"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23E6817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 xml:space="preserve">Composite Materials </w:t>
            </w:r>
          </w:p>
        </w:tc>
        <w:tc>
          <w:tcPr>
            <w:tcW w:w="881" w:type="dxa"/>
            <w:tcBorders>
              <w:top w:val="nil"/>
              <w:left w:val="nil"/>
              <w:bottom w:val="single" w:sz="4" w:space="0" w:color="auto"/>
              <w:right w:val="single" w:sz="4" w:space="0" w:color="auto"/>
            </w:tcBorders>
            <w:shd w:val="clear" w:color="000000" w:fill="FFFFFF"/>
            <w:noWrap/>
            <w:vAlign w:val="center"/>
            <w:hideMark/>
          </w:tcPr>
          <w:p w14:paraId="5D011C8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328</w:t>
            </w:r>
          </w:p>
        </w:tc>
        <w:tc>
          <w:tcPr>
            <w:tcW w:w="881" w:type="dxa"/>
            <w:tcBorders>
              <w:top w:val="nil"/>
              <w:left w:val="nil"/>
              <w:bottom w:val="single" w:sz="4" w:space="0" w:color="auto"/>
              <w:right w:val="single" w:sz="4" w:space="0" w:color="auto"/>
            </w:tcBorders>
            <w:shd w:val="clear" w:color="000000" w:fill="FFFFFF"/>
            <w:noWrap/>
            <w:vAlign w:val="center"/>
            <w:hideMark/>
          </w:tcPr>
          <w:p w14:paraId="0EAF40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347</w:t>
            </w:r>
          </w:p>
        </w:tc>
        <w:tc>
          <w:tcPr>
            <w:tcW w:w="881" w:type="dxa"/>
            <w:tcBorders>
              <w:top w:val="nil"/>
              <w:left w:val="nil"/>
              <w:bottom w:val="single" w:sz="4" w:space="0" w:color="auto"/>
              <w:right w:val="single" w:sz="4" w:space="0" w:color="auto"/>
            </w:tcBorders>
            <w:shd w:val="clear" w:color="000000" w:fill="FFFFFF"/>
            <w:noWrap/>
            <w:vAlign w:val="center"/>
            <w:hideMark/>
          </w:tcPr>
          <w:p w14:paraId="7454E9C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370</w:t>
            </w:r>
          </w:p>
        </w:tc>
        <w:tc>
          <w:tcPr>
            <w:tcW w:w="882" w:type="dxa"/>
            <w:tcBorders>
              <w:top w:val="nil"/>
              <w:left w:val="nil"/>
              <w:bottom w:val="single" w:sz="4" w:space="0" w:color="auto"/>
              <w:right w:val="single" w:sz="4" w:space="0" w:color="auto"/>
            </w:tcBorders>
            <w:shd w:val="clear" w:color="000000" w:fill="FFFFFF"/>
            <w:noWrap/>
            <w:vAlign w:val="center"/>
            <w:hideMark/>
          </w:tcPr>
          <w:p w14:paraId="789A8A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380</w:t>
            </w:r>
          </w:p>
        </w:tc>
        <w:tc>
          <w:tcPr>
            <w:tcW w:w="1006" w:type="dxa"/>
            <w:tcBorders>
              <w:top w:val="nil"/>
              <w:left w:val="nil"/>
              <w:bottom w:val="single" w:sz="4" w:space="0" w:color="auto"/>
              <w:right w:val="single" w:sz="4" w:space="0" w:color="auto"/>
            </w:tcBorders>
            <w:shd w:val="clear" w:color="000000" w:fill="FFFFFF"/>
            <w:noWrap/>
            <w:vAlign w:val="center"/>
            <w:hideMark/>
          </w:tcPr>
          <w:p w14:paraId="5BAE3B0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400</w:t>
            </w:r>
          </w:p>
        </w:tc>
        <w:tc>
          <w:tcPr>
            <w:tcW w:w="1000" w:type="dxa"/>
            <w:tcBorders>
              <w:top w:val="nil"/>
              <w:left w:val="nil"/>
              <w:bottom w:val="single" w:sz="4" w:space="0" w:color="auto"/>
              <w:right w:val="single" w:sz="4" w:space="0" w:color="auto"/>
            </w:tcBorders>
            <w:shd w:val="clear" w:color="000000" w:fill="FFFFFF"/>
            <w:noWrap/>
            <w:vAlign w:val="center"/>
            <w:hideMark/>
          </w:tcPr>
          <w:p w14:paraId="461B91ED"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381</w:t>
            </w:r>
          </w:p>
        </w:tc>
        <w:tc>
          <w:tcPr>
            <w:tcW w:w="1000" w:type="dxa"/>
            <w:tcBorders>
              <w:top w:val="nil"/>
              <w:left w:val="nil"/>
              <w:bottom w:val="single" w:sz="4" w:space="0" w:color="auto"/>
              <w:right w:val="single" w:sz="4" w:space="0" w:color="auto"/>
            </w:tcBorders>
            <w:shd w:val="clear" w:color="000000" w:fill="FFFFFF"/>
            <w:noWrap/>
            <w:vAlign w:val="center"/>
            <w:hideMark/>
          </w:tcPr>
          <w:p w14:paraId="2AB9F9C8"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407</w:t>
            </w:r>
          </w:p>
        </w:tc>
        <w:tc>
          <w:tcPr>
            <w:tcW w:w="1000" w:type="dxa"/>
            <w:tcBorders>
              <w:top w:val="nil"/>
              <w:left w:val="nil"/>
              <w:bottom w:val="single" w:sz="4" w:space="0" w:color="auto"/>
              <w:right w:val="single" w:sz="4" w:space="0" w:color="auto"/>
            </w:tcBorders>
            <w:shd w:val="clear" w:color="000000" w:fill="FFFFFF"/>
            <w:noWrap/>
            <w:vAlign w:val="center"/>
            <w:hideMark/>
          </w:tcPr>
          <w:p w14:paraId="44BD253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506</w:t>
            </w:r>
          </w:p>
        </w:tc>
        <w:tc>
          <w:tcPr>
            <w:tcW w:w="960" w:type="dxa"/>
            <w:tcBorders>
              <w:top w:val="nil"/>
              <w:left w:val="nil"/>
              <w:bottom w:val="single" w:sz="4" w:space="0" w:color="auto"/>
              <w:right w:val="single" w:sz="4" w:space="0" w:color="auto"/>
            </w:tcBorders>
            <w:shd w:val="clear" w:color="000000" w:fill="FFFFFF"/>
            <w:noWrap/>
            <w:vAlign w:val="center"/>
            <w:hideMark/>
          </w:tcPr>
          <w:p w14:paraId="528C85E6"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630</w:t>
            </w:r>
          </w:p>
        </w:tc>
      </w:tr>
      <w:tr w:rsidR="007F4362" w:rsidRPr="00E7067C" w14:paraId="38C05AC3" w14:textId="77777777" w:rsidTr="00E7067C">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E3BE74E"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Adhesives</w:t>
            </w:r>
          </w:p>
        </w:tc>
        <w:tc>
          <w:tcPr>
            <w:tcW w:w="881" w:type="dxa"/>
            <w:tcBorders>
              <w:top w:val="nil"/>
              <w:left w:val="nil"/>
              <w:bottom w:val="single" w:sz="4" w:space="0" w:color="auto"/>
              <w:right w:val="single" w:sz="4" w:space="0" w:color="auto"/>
            </w:tcBorders>
            <w:shd w:val="clear" w:color="000000" w:fill="FFFFFF"/>
            <w:noWrap/>
            <w:vAlign w:val="center"/>
            <w:hideMark/>
          </w:tcPr>
          <w:p w14:paraId="6B258A2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172</w:t>
            </w:r>
          </w:p>
        </w:tc>
        <w:tc>
          <w:tcPr>
            <w:tcW w:w="881" w:type="dxa"/>
            <w:tcBorders>
              <w:top w:val="nil"/>
              <w:left w:val="nil"/>
              <w:bottom w:val="single" w:sz="4" w:space="0" w:color="auto"/>
              <w:right w:val="single" w:sz="4" w:space="0" w:color="auto"/>
            </w:tcBorders>
            <w:shd w:val="clear" w:color="000000" w:fill="FFFFFF"/>
            <w:noWrap/>
            <w:vAlign w:val="center"/>
            <w:hideMark/>
          </w:tcPr>
          <w:p w14:paraId="1A31ECD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185</w:t>
            </w:r>
          </w:p>
        </w:tc>
        <w:tc>
          <w:tcPr>
            <w:tcW w:w="881" w:type="dxa"/>
            <w:tcBorders>
              <w:top w:val="nil"/>
              <w:left w:val="nil"/>
              <w:bottom w:val="single" w:sz="4" w:space="0" w:color="auto"/>
              <w:right w:val="single" w:sz="4" w:space="0" w:color="auto"/>
            </w:tcBorders>
            <w:shd w:val="clear" w:color="000000" w:fill="FFFFFF"/>
            <w:noWrap/>
            <w:vAlign w:val="center"/>
            <w:hideMark/>
          </w:tcPr>
          <w:p w14:paraId="085697BF"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198</w:t>
            </w:r>
          </w:p>
        </w:tc>
        <w:tc>
          <w:tcPr>
            <w:tcW w:w="882" w:type="dxa"/>
            <w:tcBorders>
              <w:top w:val="nil"/>
              <w:left w:val="nil"/>
              <w:bottom w:val="single" w:sz="4" w:space="0" w:color="auto"/>
              <w:right w:val="single" w:sz="4" w:space="0" w:color="auto"/>
            </w:tcBorders>
            <w:shd w:val="clear" w:color="000000" w:fill="FFFFFF"/>
            <w:noWrap/>
            <w:vAlign w:val="center"/>
            <w:hideMark/>
          </w:tcPr>
          <w:p w14:paraId="7D0825F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204</w:t>
            </w:r>
          </w:p>
        </w:tc>
        <w:tc>
          <w:tcPr>
            <w:tcW w:w="1006" w:type="dxa"/>
            <w:tcBorders>
              <w:top w:val="nil"/>
              <w:left w:val="nil"/>
              <w:bottom w:val="single" w:sz="4" w:space="0" w:color="auto"/>
              <w:right w:val="single" w:sz="4" w:space="0" w:color="auto"/>
            </w:tcBorders>
            <w:shd w:val="clear" w:color="000000" w:fill="FFFFFF"/>
            <w:noWrap/>
            <w:vAlign w:val="center"/>
            <w:hideMark/>
          </w:tcPr>
          <w:p w14:paraId="3CA67689"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214</w:t>
            </w:r>
          </w:p>
        </w:tc>
        <w:tc>
          <w:tcPr>
            <w:tcW w:w="1000" w:type="dxa"/>
            <w:tcBorders>
              <w:top w:val="nil"/>
              <w:left w:val="nil"/>
              <w:bottom w:val="single" w:sz="4" w:space="0" w:color="auto"/>
              <w:right w:val="single" w:sz="4" w:space="0" w:color="auto"/>
            </w:tcBorders>
            <w:shd w:val="clear" w:color="000000" w:fill="FFFFFF"/>
            <w:noWrap/>
            <w:vAlign w:val="center"/>
            <w:hideMark/>
          </w:tcPr>
          <w:p w14:paraId="591E49F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208</w:t>
            </w:r>
          </w:p>
        </w:tc>
        <w:tc>
          <w:tcPr>
            <w:tcW w:w="1000" w:type="dxa"/>
            <w:tcBorders>
              <w:top w:val="nil"/>
              <w:left w:val="nil"/>
              <w:bottom w:val="single" w:sz="4" w:space="0" w:color="auto"/>
              <w:right w:val="single" w:sz="4" w:space="0" w:color="auto"/>
            </w:tcBorders>
            <w:shd w:val="clear" w:color="000000" w:fill="FFFFFF"/>
            <w:noWrap/>
            <w:vAlign w:val="center"/>
            <w:hideMark/>
          </w:tcPr>
          <w:p w14:paraId="7A07C37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223</w:t>
            </w:r>
          </w:p>
        </w:tc>
        <w:tc>
          <w:tcPr>
            <w:tcW w:w="1000" w:type="dxa"/>
            <w:tcBorders>
              <w:top w:val="nil"/>
              <w:left w:val="nil"/>
              <w:bottom w:val="single" w:sz="4" w:space="0" w:color="auto"/>
              <w:right w:val="single" w:sz="4" w:space="0" w:color="auto"/>
            </w:tcBorders>
            <w:shd w:val="clear" w:color="000000" w:fill="FFFFFF"/>
            <w:noWrap/>
            <w:vAlign w:val="center"/>
            <w:hideMark/>
          </w:tcPr>
          <w:p w14:paraId="6281E36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283</w:t>
            </w:r>
          </w:p>
        </w:tc>
        <w:tc>
          <w:tcPr>
            <w:tcW w:w="960" w:type="dxa"/>
            <w:tcBorders>
              <w:top w:val="nil"/>
              <w:left w:val="nil"/>
              <w:bottom w:val="single" w:sz="4" w:space="0" w:color="auto"/>
              <w:right w:val="single" w:sz="4" w:space="0" w:color="auto"/>
            </w:tcBorders>
            <w:shd w:val="clear" w:color="000000" w:fill="FFFFFF"/>
            <w:noWrap/>
            <w:vAlign w:val="center"/>
            <w:hideMark/>
          </w:tcPr>
          <w:p w14:paraId="4A4E4BD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356</w:t>
            </w:r>
          </w:p>
        </w:tc>
      </w:tr>
      <w:tr w:rsidR="007F4362" w:rsidRPr="00E7067C" w14:paraId="61E9241D" w14:textId="77777777" w:rsidTr="00E64E56">
        <w:trPr>
          <w:trHeight w:val="366"/>
        </w:trPr>
        <w:tc>
          <w:tcPr>
            <w:tcW w:w="2011" w:type="dxa"/>
            <w:tcBorders>
              <w:top w:val="nil"/>
              <w:left w:val="single" w:sz="4" w:space="0" w:color="auto"/>
              <w:bottom w:val="single" w:sz="4" w:space="0" w:color="auto"/>
              <w:right w:val="single" w:sz="4" w:space="0" w:color="auto"/>
            </w:tcBorders>
            <w:shd w:val="clear" w:color="000000" w:fill="FFFFFF"/>
            <w:noWrap/>
            <w:vAlign w:val="bottom"/>
            <w:hideMark/>
          </w:tcPr>
          <w:p w14:paraId="4666B4A5" w14:textId="77777777" w:rsidR="007F4362" w:rsidRPr="00E7067C" w:rsidRDefault="007F4362" w:rsidP="00363C10">
            <w:pPr>
              <w:spacing w:after="0" w:line="240" w:lineRule="auto"/>
              <w:rPr>
                <w:rFonts w:ascii="Arial" w:hAnsi="Arial" w:cs="Arial"/>
                <w:color w:val="000000"/>
                <w:sz w:val="20"/>
                <w:szCs w:val="20"/>
              </w:rPr>
            </w:pPr>
            <w:r w:rsidRPr="00E7067C">
              <w:rPr>
                <w:rFonts w:ascii="Arial" w:hAnsi="Arial" w:cs="Arial"/>
                <w:color w:val="000000"/>
                <w:sz w:val="20"/>
                <w:szCs w:val="20"/>
              </w:rPr>
              <w:t>Others</w:t>
            </w:r>
          </w:p>
        </w:tc>
        <w:tc>
          <w:tcPr>
            <w:tcW w:w="881" w:type="dxa"/>
            <w:tcBorders>
              <w:top w:val="nil"/>
              <w:left w:val="nil"/>
              <w:bottom w:val="single" w:sz="4" w:space="0" w:color="auto"/>
              <w:right w:val="single" w:sz="4" w:space="0" w:color="auto"/>
            </w:tcBorders>
            <w:shd w:val="clear" w:color="000000" w:fill="FFFFFF"/>
            <w:noWrap/>
            <w:vAlign w:val="center"/>
            <w:hideMark/>
          </w:tcPr>
          <w:p w14:paraId="6D2CF48E"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134</w:t>
            </w:r>
          </w:p>
        </w:tc>
        <w:tc>
          <w:tcPr>
            <w:tcW w:w="881" w:type="dxa"/>
            <w:tcBorders>
              <w:top w:val="nil"/>
              <w:left w:val="nil"/>
              <w:bottom w:val="single" w:sz="4" w:space="0" w:color="auto"/>
              <w:right w:val="single" w:sz="4" w:space="0" w:color="auto"/>
            </w:tcBorders>
            <w:shd w:val="clear" w:color="000000" w:fill="FFFFFF"/>
            <w:noWrap/>
            <w:vAlign w:val="center"/>
            <w:hideMark/>
          </w:tcPr>
          <w:p w14:paraId="70AEEAE3"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122</w:t>
            </w:r>
          </w:p>
        </w:tc>
        <w:tc>
          <w:tcPr>
            <w:tcW w:w="881" w:type="dxa"/>
            <w:tcBorders>
              <w:top w:val="nil"/>
              <w:left w:val="nil"/>
              <w:bottom w:val="single" w:sz="4" w:space="0" w:color="auto"/>
              <w:right w:val="single" w:sz="4" w:space="0" w:color="auto"/>
            </w:tcBorders>
            <w:shd w:val="clear" w:color="000000" w:fill="FFFFFF"/>
            <w:noWrap/>
            <w:vAlign w:val="center"/>
            <w:hideMark/>
          </w:tcPr>
          <w:p w14:paraId="0175F7B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128</w:t>
            </w:r>
          </w:p>
        </w:tc>
        <w:tc>
          <w:tcPr>
            <w:tcW w:w="882" w:type="dxa"/>
            <w:tcBorders>
              <w:top w:val="nil"/>
              <w:left w:val="nil"/>
              <w:bottom w:val="single" w:sz="4" w:space="0" w:color="auto"/>
              <w:right w:val="single" w:sz="4" w:space="0" w:color="auto"/>
            </w:tcBorders>
            <w:shd w:val="clear" w:color="000000" w:fill="FFFFFF"/>
            <w:noWrap/>
            <w:vAlign w:val="center"/>
            <w:hideMark/>
          </w:tcPr>
          <w:p w14:paraId="25ABB9BC"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131</w:t>
            </w:r>
          </w:p>
        </w:tc>
        <w:tc>
          <w:tcPr>
            <w:tcW w:w="1006" w:type="dxa"/>
            <w:tcBorders>
              <w:top w:val="nil"/>
              <w:left w:val="nil"/>
              <w:bottom w:val="single" w:sz="4" w:space="0" w:color="auto"/>
              <w:right w:val="single" w:sz="4" w:space="0" w:color="auto"/>
            </w:tcBorders>
            <w:shd w:val="clear" w:color="000000" w:fill="FFFFFF"/>
            <w:noWrap/>
            <w:vAlign w:val="center"/>
            <w:hideMark/>
          </w:tcPr>
          <w:p w14:paraId="48012DE0"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133</w:t>
            </w:r>
          </w:p>
        </w:tc>
        <w:tc>
          <w:tcPr>
            <w:tcW w:w="1000" w:type="dxa"/>
            <w:tcBorders>
              <w:top w:val="nil"/>
              <w:left w:val="nil"/>
              <w:bottom w:val="single" w:sz="4" w:space="0" w:color="auto"/>
              <w:right w:val="single" w:sz="4" w:space="0" w:color="auto"/>
            </w:tcBorders>
            <w:shd w:val="clear" w:color="000000" w:fill="FFFFFF"/>
            <w:noWrap/>
            <w:vAlign w:val="center"/>
            <w:hideMark/>
          </w:tcPr>
          <w:p w14:paraId="7049C1C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153</w:t>
            </w:r>
          </w:p>
        </w:tc>
        <w:tc>
          <w:tcPr>
            <w:tcW w:w="1000" w:type="dxa"/>
            <w:tcBorders>
              <w:top w:val="nil"/>
              <w:left w:val="nil"/>
              <w:bottom w:val="single" w:sz="4" w:space="0" w:color="auto"/>
              <w:right w:val="single" w:sz="4" w:space="0" w:color="auto"/>
            </w:tcBorders>
            <w:shd w:val="clear" w:color="000000" w:fill="FFFFFF"/>
            <w:noWrap/>
            <w:vAlign w:val="center"/>
            <w:hideMark/>
          </w:tcPr>
          <w:p w14:paraId="589BD7E4"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148</w:t>
            </w:r>
          </w:p>
        </w:tc>
        <w:tc>
          <w:tcPr>
            <w:tcW w:w="1000" w:type="dxa"/>
            <w:tcBorders>
              <w:top w:val="nil"/>
              <w:left w:val="nil"/>
              <w:bottom w:val="single" w:sz="4" w:space="0" w:color="auto"/>
              <w:right w:val="single" w:sz="4" w:space="0" w:color="auto"/>
            </w:tcBorders>
            <w:shd w:val="clear" w:color="000000" w:fill="FFFFFF"/>
            <w:noWrap/>
            <w:vAlign w:val="center"/>
            <w:hideMark/>
          </w:tcPr>
          <w:p w14:paraId="247BACE5"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156</w:t>
            </w:r>
          </w:p>
        </w:tc>
        <w:tc>
          <w:tcPr>
            <w:tcW w:w="960" w:type="dxa"/>
            <w:tcBorders>
              <w:top w:val="nil"/>
              <w:left w:val="nil"/>
              <w:bottom w:val="single" w:sz="4" w:space="0" w:color="auto"/>
              <w:right w:val="single" w:sz="4" w:space="0" w:color="auto"/>
            </w:tcBorders>
            <w:shd w:val="clear" w:color="000000" w:fill="FFFFFF"/>
            <w:noWrap/>
            <w:vAlign w:val="center"/>
            <w:hideMark/>
          </w:tcPr>
          <w:p w14:paraId="02C1DA87" w14:textId="77777777" w:rsidR="007F4362" w:rsidRPr="00E7067C" w:rsidRDefault="007F4362" w:rsidP="00363C10">
            <w:pPr>
              <w:spacing w:after="0" w:line="240" w:lineRule="auto"/>
              <w:jc w:val="center"/>
              <w:rPr>
                <w:rFonts w:ascii="Arial" w:hAnsi="Arial" w:cs="Arial"/>
                <w:color w:val="000000"/>
                <w:sz w:val="20"/>
                <w:szCs w:val="20"/>
              </w:rPr>
            </w:pPr>
            <w:r w:rsidRPr="00E7067C">
              <w:rPr>
                <w:rFonts w:ascii="Arial" w:hAnsi="Arial" w:cs="Arial"/>
                <w:color w:val="000000"/>
                <w:sz w:val="20"/>
                <w:szCs w:val="20"/>
              </w:rPr>
              <w:t>169</w:t>
            </w:r>
          </w:p>
        </w:tc>
      </w:tr>
      <w:tr w:rsidR="007F4362" w:rsidRPr="00E7067C" w14:paraId="32BA1DC3" w14:textId="77777777" w:rsidTr="00E64E56">
        <w:trPr>
          <w:trHeight w:val="366"/>
        </w:trPr>
        <w:tc>
          <w:tcPr>
            <w:tcW w:w="201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1B59C8" w14:textId="77777777" w:rsidR="007F4362" w:rsidRPr="00E7067C" w:rsidRDefault="007F4362" w:rsidP="00363C10">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881" w:type="dxa"/>
            <w:tcBorders>
              <w:top w:val="single" w:sz="4" w:space="0" w:color="auto"/>
              <w:left w:val="nil"/>
              <w:bottom w:val="single" w:sz="4" w:space="0" w:color="auto"/>
              <w:right w:val="single" w:sz="4" w:space="0" w:color="auto"/>
            </w:tcBorders>
            <w:shd w:val="clear" w:color="000000" w:fill="FFFFFF"/>
            <w:noWrap/>
            <w:vAlign w:val="center"/>
            <w:hideMark/>
          </w:tcPr>
          <w:p w14:paraId="5C50380E"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2754</w:t>
            </w:r>
          </w:p>
        </w:tc>
        <w:tc>
          <w:tcPr>
            <w:tcW w:w="881" w:type="dxa"/>
            <w:tcBorders>
              <w:top w:val="nil"/>
              <w:left w:val="nil"/>
              <w:bottom w:val="single" w:sz="4" w:space="0" w:color="auto"/>
              <w:right w:val="single" w:sz="4" w:space="0" w:color="auto"/>
            </w:tcBorders>
            <w:shd w:val="clear" w:color="000000" w:fill="FFFFFF"/>
            <w:noWrap/>
            <w:vAlign w:val="center"/>
            <w:hideMark/>
          </w:tcPr>
          <w:p w14:paraId="0C83483B"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2891</w:t>
            </w:r>
          </w:p>
        </w:tc>
        <w:tc>
          <w:tcPr>
            <w:tcW w:w="881" w:type="dxa"/>
            <w:tcBorders>
              <w:top w:val="nil"/>
              <w:left w:val="nil"/>
              <w:bottom w:val="single" w:sz="4" w:space="0" w:color="auto"/>
              <w:right w:val="single" w:sz="4" w:space="0" w:color="auto"/>
            </w:tcBorders>
            <w:shd w:val="clear" w:color="000000" w:fill="FFFFFF"/>
            <w:noWrap/>
            <w:vAlign w:val="center"/>
            <w:hideMark/>
          </w:tcPr>
          <w:p w14:paraId="2376BC6D"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3110</w:t>
            </w:r>
          </w:p>
        </w:tc>
        <w:tc>
          <w:tcPr>
            <w:tcW w:w="882" w:type="dxa"/>
            <w:tcBorders>
              <w:top w:val="nil"/>
              <w:left w:val="nil"/>
              <w:bottom w:val="single" w:sz="4" w:space="0" w:color="auto"/>
              <w:right w:val="single" w:sz="4" w:space="0" w:color="auto"/>
            </w:tcBorders>
            <w:shd w:val="clear" w:color="000000" w:fill="FFFFFF"/>
            <w:noWrap/>
            <w:vAlign w:val="center"/>
            <w:hideMark/>
          </w:tcPr>
          <w:p w14:paraId="1D2775E5"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3187</w:t>
            </w:r>
          </w:p>
        </w:tc>
        <w:tc>
          <w:tcPr>
            <w:tcW w:w="1006" w:type="dxa"/>
            <w:tcBorders>
              <w:top w:val="nil"/>
              <w:left w:val="nil"/>
              <w:bottom w:val="single" w:sz="4" w:space="0" w:color="auto"/>
              <w:right w:val="single" w:sz="4" w:space="0" w:color="auto"/>
            </w:tcBorders>
            <w:shd w:val="clear" w:color="000000" w:fill="FFFFFF"/>
            <w:noWrap/>
            <w:vAlign w:val="center"/>
            <w:hideMark/>
          </w:tcPr>
          <w:p w14:paraId="0DE292EF"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3365</w:t>
            </w:r>
          </w:p>
        </w:tc>
        <w:tc>
          <w:tcPr>
            <w:tcW w:w="1000" w:type="dxa"/>
            <w:tcBorders>
              <w:top w:val="nil"/>
              <w:left w:val="nil"/>
              <w:bottom w:val="single" w:sz="4" w:space="0" w:color="auto"/>
              <w:right w:val="single" w:sz="4" w:space="0" w:color="auto"/>
            </w:tcBorders>
            <w:shd w:val="clear" w:color="000000" w:fill="FFFFFF"/>
            <w:noWrap/>
            <w:vAlign w:val="center"/>
            <w:hideMark/>
          </w:tcPr>
          <w:p w14:paraId="482B8BE7"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3261</w:t>
            </w:r>
          </w:p>
        </w:tc>
        <w:tc>
          <w:tcPr>
            <w:tcW w:w="1000" w:type="dxa"/>
            <w:tcBorders>
              <w:top w:val="nil"/>
              <w:left w:val="nil"/>
              <w:bottom w:val="single" w:sz="4" w:space="0" w:color="auto"/>
              <w:right w:val="single" w:sz="4" w:space="0" w:color="auto"/>
            </w:tcBorders>
            <w:shd w:val="clear" w:color="000000" w:fill="FFFFFF"/>
            <w:noWrap/>
            <w:vAlign w:val="center"/>
            <w:hideMark/>
          </w:tcPr>
          <w:p w14:paraId="49A2F5C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3494</w:t>
            </w:r>
          </w:p>
        </w:tc>
        <w:tc>
          <w:tcPr>
            <w:tcW w:w="1000" w:type="dxa"/>
            <w:tcBorders>
              <w:top w:val="nil"/>
              <w:left w:val="nil"/>
              <w:bottom w:val="single" w:sz="4" w:space="0" w:color="auto"/>
              <w:right w:val="single" w:sz="4" w:space="0" w:color="auto"/>
            </w:tcBorders>
            <w:shd w:val="clear" w:color="000000" w:fill="FFFFFF"/>
            <w:noWrap/>
            <w:vAlign w:val="center"/>
            <w:hideMark/>
          </w:tcPr>
          <w:p w14:paraId="62BCE148"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4400</w:t>
            </w:r>
          </w:p>
        </w:tc>
        <w:tc>
          <w:tcPr>
            <w:tcW w:w="960" w:type="dxa"/>
            <w:tcBorders>
              <w:top w:val="nil"/>
              <w:left w:val="nil"/>
              <w:bottom w:val="single" w:sz="4" w:space="0" w:color="auto"/>
              <w:right w:val="single" w:sz="4" w:space="0" w:color="auto"/>
            </w:tcBorders>
            <w:shd w:val="clear" w:color="000000" w:fill="FFFFFF"/>
            <w:noWrap/>
            <w:vAlign w:val="center"/>
            <w:hideMark/>
          </w:tcPr>
          <w:p w14:paraId="74531784" w14:textId="77777777" w:rsidR="007F4362" w:rsidRPr="00E7067C" w:rsidRDefault="007F4362" w:rsidP="00363C10">
            <w:pPr>
              <w:spacing w:after="0" w:line="240" w:lineRule="auto"/>
              <w:jc w:val="center"/>
              <w:rPr>
                <w:rFonts w:ascii="Arial" w:eastAsia="Times New Roman" w:hAnsi="Arial" w:cs="Arial"/>
                <w:b/>
                <w:bCs/>
                <w:color w:val="000000" w:themeColor="text1"/>
                <w:sz w:val="20"/>
                <w:szCs w:val="20"/>
                <w:lang w:val="en-US"/>
              </w:rPr>
            </w:pPr>
            <w:r w:rsidRPr="00E7067C">
              <w:rPr>
                <w:rFonts w:ascii="Arial" w:hAnsi="Arial" w:cs="Arial"/>
                <w:b/>
                <w:bCs/>
                <w:color w:val="000000" w:themeColor="text1"/>
                <w:sz w:val="20"/>
                <w:szCs w:val="20"/>
              </w:rPr>
              <w:t>5511</w:t>
            </w:r>
          </w:p>
        </w:tc>
      </w:tr>
    </w:tbl>
    <w:p w14:paraId="0FB37B62" w14:textId="77777777" w:rsidR="00B34B54" w:rsidRDefault="00B34B54" w:rsidP="00BE2C0C">
      <w:pPr>
        <w:spacing w:line="360" w:lineRule="auto"/>
        <w:textAlignment w:val="baseline"/>
        <w:rPr>
          <w:rFonts w:ascii="Arial" w:eastAsia="Verdana" w:hAnsi="Arial" w:cs="Arial"/>
          <w:b/>
          <w:bCs/>
          <w:color w:val="000000" w:themeColor="text1"/>
          <w:kern w:val="24"/>
          <w:sz w:val="24"/>
          <w:szCs w:val="24"/>
        </w:rPr>
      </w:pPr>
    </w:p>
    <w:p w14:paraId="02E4EFF3"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5EEFAB67"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38B3713C" w14:textId="77777777" w:rsidR="00245B69" w:rsidRDefault="00245B69" w:rsidP="00BE2C0C">
      <w:pPr>
        <w:spacing w:line="360" w:lineRule="auto"/>
        <w:textAlignment w:val="baseline"/>
        <w:rPr>
          <w:rFonts w:ascii="Arial" w:eastAsia="Verdana" w:hAnsi="Arial" w:cs="Arial"/>
          <w:b/>
          <w:bCs/>
          <w:color w:val="000000" w:themeColor="text1"/>
          <w:kern w:val="24"/>
          <w:sz w:val="24"/>
          <w:szCs w:val="24"/>
        </w:rPr>
      </w:pPr>
    </w:p>
    <w:p w14:paraId="6E47F113" w14:textId="2B8F6F74"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E80591">
        <w:rPr>
          <w:rFonts w:ascii="Arial" w:eastAsia="Verdana" w:hAnsi="Arial" w:cs="Arial"/>
          <w:b/>
          <w:bCs/>
          <w:color w:val="000000" w:themeColor="text1"/>
          <w:kern w:val="24"/>
          <w:sz w:val="24"/>
          <w:szCs w:val="24"/>
        </w:rPr>
        <w:t>9</w:t>
      </w:r>
      <w:r w:rsidRPr="00363CE1">
        <w:rPr>
          <w:rFonts w:ascii="Arial" w:eastAsia="Verdana" w:hAnsi="Arial" w:cs="Arial"/>
          <w:b/>
          <w:bCs/>
          <w:color w:val="000000" w:themeColor="text1"/>
          <w:kern w:val="24"/>
          <w:sz w:val="24"/>
          <w:szCs w:val="24"/>
        </w:rPr>
        <w:t>. Sales By Company</w:t>
      </w:r>
    </w:p>
    <w:p w14:paraId="58F85D1D" w14:textId="320C7E63" w:rsidR="00BE2C0C" w:rsidRPr="00363CE1" w:rsidRDefault="00BE2C0C" w:rsidP="00BE2C0C">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Global Epoxy Resin Sales, By Company, By Volume, 2020</w:t>
      </w:r>
    </w:p>
    <w:p w14:paraId="4B18FB13" w14:textId="77777777" w:rsidR="00BE2C0C" w:rsidRDefault="00BE2C0C" w:rsidP="00BE2C0C">
      <w:pPr>
        <w:pStyle w:val="Footer"/>
        <w:spacing w:before="162" w:line="480" w:lineRule="auto"/>
        <w:ind w:right="-90"/>
        <w:jc w:val="both"/>
        <w:rPr>
          <w:noProof/>
        </w:rPr>
      </w:pPr>
      <w:r>
        <w:rPr>
          <w:noProof/>
        </w:rPr>
        <mc:AlternateContent>
          <mc:Choice Requires="wps">
            <w:drawing>
              <wp:anchor distT="0" distB="0" distL="114300" distR="114300" simplePos="0" relativeHeight="252133376" behindDoc="0" locked="0" layoutInCell="1" allowOverlap="1" wp14:anchorId="7E59CA98" wp14:editId="460AC7ED">
                <wp:simplePos x="0" y="0"/>
                <wp:positionH relativeFrom="margin">
                  <wp:posOffset>2458720</wp:posOffset>
                </wp:positionH>
                <wp:positionV relativeFrom="paragraph">
                  <wp:posOffset>2788920</wp:posOffset>
                </wp:positionV>
                <wp:extent cx="4075430" cy="619125"/>
                <wp:effectExtent l="0" t="0" r="0" b="0"/>
                <wp:wrapNone/>
                <wp:docPr id="20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619125"/>
                        </a:xfrm>
                        <a:prstGeom prst="rect">
                          <a:avLst/>
                        </a:prstGeom>
                        <a:noFill/>
                      </wps:spPr>
                      <wps:txb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w:t>
                            </w:r>
                            <w:proofErr w:type="gramStart"/>
                            <w:r w:rsidRPr="005858C1">
                              <w:rPr>
                                <w:rFonts w:ascii="Verdana" w:eastAsia="Verdana" w:hAnsi="Verdana" w:cs="Verdana"/>
                                <w:i/>
                                <w:iCs/>
                                <w:color w:val="3F3F3F"/>
                                <w:kern w:val="24"/>
                                <w:sz w:val="12"/>
                                <w:szCs w:val="12"/>
                              </w:rPr>
                              <w:t>etc.</w:t>
                            </w:r>
                            <w:r w:rsidRPr="005858C1">
                              <w:rPr>
                                <w:rFonts w:ascii="Verdana" w:eastAsia="Verdana" w:hAnsi="Verdana" w:cs="Verdana"/>
                                <w:i/>
                                <w:iCs/>
                                <w:color w:val="3F3F3F"/>
                                <w:kern w:val="24"/>
                                <w:sz w:val="12"/>
                                <w:szCs w:val="12"/>
                              </w:rPr>
                              <w:tab/>
                              <w:t xml:space="preserve"> </w:t>
                            </w:r>
                            <w:proofErr w:type="gramEnd"/>
                            <w:r w:rsidRPr="005858C1">
                              <w:rPr>
                                <w:rFonts w:ascii="Verdana" w:eastAsia="Verdana" w:hAnsi="Verdana" w:cs="Verdana"/>
                                <w:i/>
                                <w:iCs/>
                                <w:color w:val="3F3F3F"/>
                                <w:kern w:val="24"/>
                                <w:sz w:val="12"/>
                                <w:szCs w:val="12"/>
                              </w:rPr>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7E59CA98" id="_x0000_s1066" type="#_x0000_t202" style="position:absolute;left:0;text-align:left;margin-left:193.6pt;margin-top:219.6pt;width:320.9pt;height:48.7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" filled="f" stroked="f">
                <v:textbox>
                  <w:txbxContent>
                    <w:p w14:paraId="5DCEA3BE" w14:textId="78DFC078"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Others include </w:t>
                      </w:r>
                      <w:proofErr w:type="spellStart"/>
                      <w:r w:rsidRPr="005858C1">
                        <w:rPr>
                          <w:rFonts w:ascii="Verdana" w:eastAsia="Verdana" w:hAnsi="Verdana" w:cs="Verdana"/>
                          <w:i/>
                          <w:iCs/>
                          <w:color w:val="3F3F3F"/>
                          <w:kern w:val="24"/>
                          <w:sz w:val="12"/>
                          <w:szCs w:val="12"/>
                        </w:rPr>
                        <w:t>Poliya</w:t>
                      </w:r>
                      <w:proofErr w:type="spellEnd"/>
                      <w:r w:rsidRPr="005858C1">
                        <w:rPr>
                          <w:rFonts w:ascii="Verdana" w:eastAsia="Verdana" w:hAnsi="Verdana" w:cs="Verdana"/>
                          <w:i/>
                          <w:iCs/>
                          <w:color w:val="3F3F3F"/>
                          <w:kern w:val="24"/>
                          <w:sz w:val="12"/>
                          <w:szCs w:val="12"/>
                        </w:rPr>
                        <w:t xml:space="preserve">, Hexion Inc., DIC Corporation, Saudi Arabia Industrial Resins Ltd.., Reinhold GmbH, </w:t>
                      </w:r>
                      <w:proofErr w:type="spellStart"/>
                      <w:r w:rsidRPr="005858C1">
                        <w:rPr>
                          <w:rFonts w:ascii="Verdana" w:eastAsia="Verdana" w:hAnsi="Verdana" w:cs="Verdana"/>
                          <w:i/>
                          <w:iCs/>
                          <w:color w:val="3F3F3F"/>
                          <w:kern w:val="24"/>
                          <w:sz w:val="12"/>
                          <w:szCs w:val="12"/>
                        </w:rPr>
                        <w:t>Interplastic</w:t>
                      </w:r>
                      <w:proofErr w:type="spellEnd"/>
                      <w:r w:rsidRPr="005858C1">
                        <w:rPr>
                          <w:rFonts w:ascii="Verdana" w:eastAsia="Verdana" w:hAnsi="Verdana" w:cs="Verdana"/>
                          <w:i/>
                          <w:iCs/>
                          <w:color w:val="3F3F3F"/>
                          <w:kern w:val="24"/>
                          <w:sz w:val="12"/>
                          <w:szCs w:val="12"/>
                        </w:rPr>
                        <w:t xml:space="preserve"> Corporatio</w:t>
                      </w:r>
                      <w:r w:rsidR="00A13D98">
                        <w:rPr>
                          <w:rFonts w:ascii="Verdana" w:eastAsia="Verdana" w:hAnsi="Verdana" w:cs="Verdana"/>
                          <w:i/>
                          <w:iCs/>
                          <w:color w:val="3F3F3F"/>
                          <w:kern w:val="24"/>
                          <w:sz w:val="12"/>
                          <w:szCs w:val="12"/>
                        </w:rPr>
                        <w:t>n</w:t>
                      </w:r>
                      <w:r w:rsidRPr="005858C1">
                        <w:rPr>
                          <w:rFonts w:ascii="Verdana" w:eastAsia="Verdana" w:hAnsi="Verdana" w:cs="Verdana"/>
                          <w:i/>
                          <w:iCs/>
                          <w:color w:val="3F3F3F"/>
                          <w:kern w:val="24"/>
                          <w:sz w:val="12"/>
                          <w:szCs w:val="12"/>
                        </w:rPr>
                        <w:t xml:space="preserve">, </w:t>
                      </w:r>
                      <w:proofErr w:type="spellStart"/>
                      <w:r w:rsidRPr="005858C1">
                        <w:rPr>
                          <w:rFonts w:ascii="Verdana" w:eastAsia="Verdana" w:hAnsi="Verdana" w:cs="Verdana"/>
                          <w:i/>
                          <w:iCs/>
                          <w:color w:val="3F3F3F"/>
                          <w:kern w:val="24"/>
                          <w:sz w:val="12"/>
                          <w:szCs w:val="12"/>
                        </w:rPr>
                        <w:t>Allnex</w:t>
                      </w:r>
                      <w:proofErr w:type="spellEnd"/>
                      <w:r w:rsidRPr="005858C1">
                        <w:rPr>
                          <w:rFonts w:ascii="Verdana" w:eastAsia="Verdana" w:hAnsi="Verdana" w:cs="Verdana"/>
                          <w:i/>
                          <w:iCs/>
                          <w:color w:val="3F3F3F"/>
                          <w:kern w:val="24"/>
                          <w:sz w:val="12"/>
                          <w:szCs w:val="12"/>
                        </w:rPr>
                        <w:t xml:space="preserve"> Group, </w:t>
                      </w:r>
                      <w:proofErr w:type="spellStart"/>
                      <w:r w:rsidRPr="005858C1">
                        <w:rPr>
                          <w:rFonts w:ascii="Verdana" w:eastAsia="Verdana" w:hAnsi="Verdana" w:cs="Verdana"/>
                          <w:i/>
                          <w:iCs/>
                          <w:color w:val="3F3F3F"/>
                          <w:kern w:val="24"/>
                          <w:sz w:val="12"/>
                          <w:szCs w:val="12"/>
                        </w:rPr>
                        <w:t>Sewon</w:t>
                      </w:r>
                      <w:proofErr w:type="spellEnd"/>
                      <w:r w:rsidRPr="005858C1">
                        <w:rPr>
                          <w:rFonts w:ascii="Verdana" w:eastAsia="Verdana" w:hAnsi="Verdana" w:cs="Verdana"/>
                          <w:i/>
                          <w:iCs/>
                          <w:color w:val="3F3F3F"/>
                          <w:kern w:val="24"/>
                          <w:sz w:val="12"/>
                          <w:szCs w:val="12"/>
                        </w:rPr>
                        <w:t xml:space="preserve"> Chemical, Innovative Resins </w:t>
                      </w:r>
                      <w:proofErr w:type="spellStart"/>
                      <w:r w:rsidRPr="005858C1">
                        <w:rPr>
                          <w:rFonts w:ascii="Verdana" w:eastAsia="Verdana" w:hAnsi="Verdana" w:cs="Verdana"/>
                          <w:i/>
                          <w:iCs/>
                          <w:color w:val="3F3F3F"/>
                          <w:kern w:val="24"/>
                          <w:sz w:val="12"/>
                          <w:szCs w:val="12"/>
                        </w:rPr>
                        <w:t>Pvt.</w:t>
                      </w:r>
                      <w:proofErr w:type="spellEnd"/>
                      <w:r w:rsidRPr="005858C1">
                        <w:rPr>
                          <w:rFonts w:ascii="Verdana" w:eastAsia="Verdana" w:hAnsi="Verdana" w:cs="Verdana"/>
                          <w:i/>
                          <w:iCs/>
                          <w:color w:val="3F3F3F"/>
                          <w:kern w:val="24"/>
                          <w:sz w:val="12"/>
                          <w:szCs w:val="12"/>
                        </w:rPr>
                        <w:t xml:space="preserve"> Ltd., Orson Chemicals </w:t>
                      </w:r>
                      <w:proofErr w:type="gramStart"/>
                      <w:r w:rsidRPr="005858C1">
                        <w:rPr>
                          <w:rFonts w:ascii="Verdana" w:eastAsia="Verdana" w:hAnsi="Verdana" w:cs="Verdana"/>
                          <w:i/>
                          <w:iCs/>
                          <w:color w:val="3F3F3F"/>
                          <w:kern w:val="24"/>
                          <w:sz w:val="12"/>
                          <w:szCs w:val="12"/>
                        </w:rPr>
                        <w:t>etc.</w:t>
                      </w:r>
                      <w:r w:rsidRPr="005858C1">
                        <w:rPr>
                          <w:rFonts w:ascii="Verdana" w:eastAsia="Verdana" w:hAnsi="Verdana" w:cs="Verdana"/>
                          <w:i/>
                          <w:iCs/>
                          <w:color w:val="3F3F3F"/>
                          <w:kern w:val="24"/>
                          <w:sz w:val="12"/>
                          <w:szCs w:val="12"/>
                        </w:rPr>
                        <w:tab/>
                        <w:t xml:space="preserve"> </w:t>
                      </w:r>
                      <w:proofErr w:type="gramEnd"/>
                      <w:r w:rsidRPr="005858C1">
                        <w:rPr>
                          <w:rFonts w:ascii="Verdana" w:eastAsia="Verdana" w:hAnsi="Verdana" w:cs="Verdana"/>
                          <w:i/>
                          <w:iCs/>
                          <w:color w:val="3F3F3F"/>
                          <w:kern w:val="24"/>
                          <w:sz w:val="12"/>
                          <w:szCs w:val="12"/>
                        </w:rPr>
                        <w:t xml:space="preserve"> </w:t>
                      </w:r>
                    </w:p>
                    <w:p w14:paraId="5B6C8C1C" w14:textId="77777777" w:rsidR="00BE2C0C" w:rsidRPr="005858C1" w:rsidRDefault="00BE2C0C" w:rsidP="00BE2C0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 Source: TechSci Research</w:t>
                      </w:r>
                    </w:p>
                  </w:txbxContent>
                </v:textbox>
                <w10:wrap anchorx="margin"/>
              </v:shape>
            </w:pict>
          </mc:Fallback>
        </mc:AlternateContent>
      </w:r>
      <w:r w:rsidRPr="00064A01">
        <w:rPr>
          <w:noProof/>
        </w:rPr>
        <w:drawing>
          <wp:inline distT="0" distB="0" distL="0" distR="0" wp14:anchorId="7A1173F2" wp14:editId="26A4A438">
            <wp:extent cx="6457950" cy="2628900"/>
            <wp:effectExtent l="0" t="0" r="0" b="0"/>
            <wp:docPr id="2182" name="Chart 2182">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9ECEBB" w14:textId="77777777" w:rsidR="00B34B54" w:rsidRDefault="00B34B54" w:rsidP="00BE2C0C">
      <w:pPr>
        <w:pStyle w:val="Footer"/>
        <w:spacing w:before="162" w:line="480" w:lineRule="auto"/>
        <w:ind w:right="-90"/>
        <w:jc w:val="both"/>
        <w:rPr>
          <w:noProof/>
        </w:rPr>
      </w:pPr>
    </w:p>
    <w:p w14:paraId="07015E8F" w14:textId="2328781E" w:rsidR="00040B88" w:rsidRPr="00363CE1" w:rsidRDefault="000A40DE" w:rsidP="000A40DE">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3.1.</w:t>
      </w:r>
      <w:r w:rsidR="00BE2C0C">
        <w:rPr>
          <w:rFonts w:ascii="Arial" w:eastAsia="Verdana" w:hAnsi="Arial" w:cs="Arial"/>
          <w:b/>
          <w:bCs/>
          <w:color w:val="000000" w:themeColor="text1"/>
          <w:kern w:val="24"/>
          <w:sz w:val="24"/>
          <w:szCs w:val="24"/>
        </w:rPr>
        <w:t>1</w:t>
      </w:r>
      <w:r w:rsidR="00E80591">
        <w:rPr>
          <w:rFonts w:ascii="Arial" w:eastAsia="Verdana" w:hAnsi="Arial" w:cs="Arial"/>
          <w:b/>
          <w:bCs/>
          <w:color w:val="000000" w:themeColor="text1"/>
          <w:kern w:val="24"/>
          <w:sz w:val="24"/>
          <w:szCs w:val="24"/>
        </w:rPr>
        <w:t>0</w:t>
      </w:r>
      <w:r w:rsidRPr="00363CE1">
        <w:rPr>
          <w:rFonts w:ascii="Arial" w:eastAsia="Verdana" w:hAnsi="Arial" w:cs="Arial"/>
          <w:b/>
          <w:bCs/>
          <w:color w:val="000000" w:themeColor="text1"/>
          <w:kern w:val="24"/>
          <w:sz w:val="24"/>
          <w:szCs w:val="24"/>
        </w:rPr>
        <w:t xml:space="preserve">. Demand By Region </w:t>
      </w:r>
    </w:p>
    <w:tbl>
      <w:tblPr>
        <w:tblW w:w="10278" w:type="dxa"/>
        <w:tblLook w:val="04A0" w:firstRow="1" w:lastRow="0" w:firstColumn="1" w:lastColumn="0" w:noHBand="0" w:noVBand="1"/>
      </w:tblPr>
      <w:tblGrid>
        <w:gridCol w:w="3595"/>
        <w:gridCol w:w="913"/>
        <w:gridCol w:w="913"/>
        <w:gridCol w:w="913"/>
        <w:gridCol w:w="913"/>
        <w:gridCol w:w="913"/>
        <w:gridCol w:w="1204"/>
        <w:gridCol w:w="914"/>
      </w:tblGrid>
      <w:tr w:rsidR="00B34B54" w:rsidRPr="00B34B54" w14:paraId="5DF8BD56" w14:textId="77777777" w:rsidTr="00B34B54">
        <w:trPr>
          <w:trHeight w:val="313"/>
        </w:trPr>
        <w:tc>
          <w:tcPr>
            <w:tcW w:w="3595"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3F88B9EB"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bookmarkStart w:id="195" w:name="_Hlk86412260"/>
            <w:r w:rsidRPr="00B34B54">
              <w:rPr>
                <w:rFonts w:ascii="Arial" w:eastAsia="Times New Roman" w:hAnsi="Arial" w:cs="Arial"/>
                <w:b/>
                <w:bCs/>
                <w:color w:val="000000"/>
                <w:sz w:val="18"/>
                <w:szCs w:val="18"/>
                <w:lang w:val="en-US" w:eastAsia="en-IN"/>
              </w:rPr>
              <w:t> Region/Country</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7B513858" w14:textId="77777777" w:rsidR="00B34B54" w:rsidRPr="00B34B54" w:rsidRDefault="00B34B54" w:rsidP="00B34B54">
            <w:pPr>
              <w:spacing w:after="0" w:line="240" w:lineRule="auto"/>
              <w:jc w:val="right"/>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2015</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75EB8F36" w14:textId="77777777" w:rsidR="00B34B54" w:rsidRPr="00B34B54" w:rsidRDefault="00B34B54" w:rsidP="00B34B54">
            <w:pPr>
              <w:spacing w:after="0" w:line="240" w:lineRule="auto"/>
              <w:jc w:val="right"/>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2020</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68E20593"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2021E</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41FCB517"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2025F</w:t>
            </w:r>
          </w:p>
        </w:tc>
        <w:tc>
          <w:tcPr>
            <w:tcW w:w="913" w:type="dxa"/>
            <w:tcBorders>
              <w:top w:val="single" w:sz="8" w:space="0" w:color="auto"/>
              <w:left w:val="nil"/>
              <w:bottom w:val="single" w:sz="8" w:space="0" w:color="auto"/>
              <w:right w:val="single" w:sz="8" w:space="0" w:color="auto"/>
            </w:tcBorders>
            <w:shd w:val="clear" w:color="000000" w:fill="D9D9D9"/>
            <w:noWrap/>
            <w:vAlign w:val="center"/>
            <w:hideMark/>
          </w:tcPr>
          <w:p w14:paraId="16BC0149"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2030F</w:t>
            </w:r>
          </w:p>
        </w:tc>
        <w:tc>
          <w:tcPr>
            <w:tcW w:w="1204" w:type="dxa"/>
            <w:tcBorders>
              <w:top w:val="single" w:sz="8" w:space="0" w:color="auto"/>
              <w:left w:val="nil"/>
              <w:bottom w:val="single" w:sz="8" w:space="0" w:color="auto"/>
              <w:right w:val="single" w:sz="8" w:space="0" w:color="auto"/>
            </w:tcBorders>
            <w:shd w:val="clear" w:color="000000" w:fill="D9D9D9"/>
            <w:noWrap/>
            <w:vAlign w:val="center"/>
            <w:hideMark/>
          </w:tcPr>
          <w:p w14:paraId="4589FD66"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CAGR (2015-2020)</w:t>
            </w:r>
          </w:p>
        </w:tc>
        <w:tc>
          <w:tcPr>
            <w:tcW w:w="914" w:type="dxa"/>
            <w:tcBorders>
              <w:top w:val="single" w:sz="8" w:space="0" w:color="auto"/>
              <w:left w:val="nil"/>
              <w:bottom w:val="single" w:sz="8" w:space="0" w:color="auto"/>
              <w:right w:val="single" w:sz="8" w:space="0" w:color="auto"/>
            </w:tcBorders>
            <w:shd w:val="clear" w:color="000000" w:fill="D9D9D9"/>
            <w:noWrap/>
            <w:vAlign w:val="center"/>
            <w:hideMark/>
          </w:tcPr>
          <w:p w14:paraId="59CB0E84" w14:textId="77777777" w:rsidR="00B34B54" w:rsidRPr="00B34B54" w:rsidRDefault="00B34B54" w:rsidP="00B34B54">
            <w:pPr>
              <w:spacing w:after="0" w:line="240" w:lineRule="auto"/>
              <w:rPr>
                <w:rFonts w:ascii="Arial" w:eastAsia="Times New Roman" w:hAnsi="Arial" w:cs="Arial"/>
                <w:b/>
                <w:bCs/>
                <w:color w:val="000000"/>
                <w:sz w:val="18"/>
                <w:szCs w:val="18"/>
                <w:lang w:eastAsia="en-IN"/>
              </w:rPr>
            </w:pPr>
            <w:r w:rsidRPr="00B34B54">
              <w:rPr>
                <w:rFonts w:ascii="Arial" w:eastAsia="Times New Roman" w:hAnsi="Arial" w:cs="Arial"/>
                <w:b/>
                <w:bCs/>
                <w:color w:val="000000"/>
                <w:sz w:val="18"/>
                <w:szCs w:val="18"/>
                <w:lang w:val="en-US" w:eastAsia="en-IN"/>
              </w:rPr>
              <w:t>CAGR (2021E-2030F)</w:t>
            </w:r>
          </w:p>
        </w:tc>
      </w:tr>
      <w:tr w:rsidR="00E15AC6" w:rsidRPr="00B34B54" w14:paraId="12D38D5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2A846ED9" w14:textId="7ED4CFFF" w:rsidR="00E15AC6" w:rsidRPr="00B34B54" w:rsidRDefault="00E15AC6" w:rsidP="00E15AC6">
            <w:pPr>
              <w:spacing w:after="0" w:line="240" w:lineRule="auto"/>
              <w:rPr>
                <w:rFonts w:ascii="Arial" w:eastAsia="Times New Roman" w:hAnsi="Arial" w:cs="Arial"/>
                <w:color w:val="FFFFFF"/>
                <w:sz w:val="20"/>
                <w:szCs w:val="20"/>
                <w:lang w:eastAsia="en-IN"/>
              </w:rPr>
            </w:pPr>
            <w:r>
              <w:rPr>
                <w:rFonts w:ascii="Arial" w:hAnsi="Arial" w:cs="Arial"/>
                <w:color w:val="FFFFFF"/>
                <w:sz w:val="20"/>
                <w:szCs w:val="20"/>
                <w:lang w:val="en-US"/>
              </w:rPr>
              <w:t>Asia Pacific</w:t>
            </w:r>
          </w:p>
        </w:tc>
        <w:tc>
          <w:tcPr>
            <w:tcW w:w="913" w:type="dxa"/>
            <w:tcBorders>
              <w:top w:val="nil"/>
              <w:left w:val="nil"/>
              <w:bottom w:val="single" w:sz="8" w:space="0" w:color="auto"/>
              <w:right w:val="single" w:sz="8" w:space="0" w:color="auto"/>
            </w:tcBorders>
            <w:shd w:val="clear" w:color="000000" w:fill="C00000"/>
            <w:noWrap/>
            <w:vAlign w:val="center"/>
            <w:hideMark/>
          </w:tcPr>
          <w:p w14:paraId="359D562C" w14:textId="3AFFC00E"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1594</w:t>
            </w:r>
          </w:p>
        </w:tc>
        <w:tc>
          <w:tcPr>
            <w:tcW w:w="913" w:type="dxa"/>
            <w:tcBorders>
              <w:top w:val="nil"/>
              <w:left w:val="nil"/>
              <w:bottom w:val="single" w:sz="8" w:space="0" w:color="auto"/>
              <w:right w:val="single" w:sz="8" w:space="0" w:color="auto"/>
            </w:tcBorders>
            <w:shd w:val="clear" w:color="000000" w:fill="C00000"/>
            <w:noWrap/>
            <w:vAlign w:val="center"/>
            <w:hideMark/>
          </w:tcPr>
          <w:p w14:paraId="6FFF9991" w14:textId="0B151FE7"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2040</w:t>
            </w:r>
          </w:p>
        </w:tc>
        <w:tc>
          <w:tcPr>
            <w:tcW w:w="913" w:type="dxa"/>
            <w:tcBorders>
              <w:top w:val="nil"/>
              <w:left w:val="nil"/>
              <w:bottom w:val="single" w:sz="8" w:space="0" w:color="auto"/>
              <w:right w:val="single" w:sz="8" w:space="0" w:color="auto"/>
            </w:tcBorders>
            <w:shd w:val="clear" w:color="000000" w:fill="C00000"/>
            <w:noWrap/>
            <w:vAlign w:val="center"/>
            <w:hideMark/>
          </w:tcPr>
          <w:p w14:paraId="3BB349BC" w14:textId="6E579D86"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2200</w:t>
            </w:r>
          </w:p>
        </w:tc>
        <w:tc>
          <w:tcPr>
            <w:tcW w:w="913" w:type="dxa"/>
            <w:tcBorders>
              <w:top w:val="nil"/>
              <w:left w:val="nil"/>
              <w:bottom w:val="single" w:sz="8" w:space="0" w:color="auto"/>
              <w:right w:val="single" w:sz="8" w:space="0" w:color="auto"/>
            </w:tcBorders>
            <w:shd w:val="clear" w:color="000000" w:fill="C00000"/>
            <w:noWrap/>
            <w:vAlign w:val="center"/>
            <w:hideMark/>
          </w:tcPr>
          <w:p w14:paraId="68208716" w14:textId="547C51CF"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2870</w:t>
            </w:r>
          </w:p>
        </w:tc>
        <w:tc>
          <w:tcPr>
            <w:tcW w:w="913" w:type="dxa"/>
            <w:tcBorders>
              <w:top w:val="nil"/>
              <w:left w:val="nil"/>
              <w:bottom w:val="single" w:sz="8" w:space="0" w:color="auto"/>
              <w:right w:val="single" w:sz="8" w:space="0" w:color="auto"/>
            </w:tcBorders>
            <w:shd w:val="clear" w:color="000000" w:fill="C00000"/>
            <w:noWrap/>
            <w:vAlign w:val="center"/>
            <w:hideMark/>
          </w:tcPr>
          <w:p w14:paraId="42EB565F" w14:textId="0C0D6FF4"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lang w:val="en-US"/>
              </w:rPr>
              <w:t>3675</w:t>
            </w:r>
          </w:p>
        </w:tc>
        <w:tc>
          <w:tcPr>
            <w:tcW w:w="1204" w:type="dxa"/>
            <w:tcBorders>
              <w:top w:val="nil"/>
              <w:left w:val="nil"/>
              <w:bottom w:val="single" w:sz="8" w:space="0" w:color="auto"/>
              <w:right w:val="single" w:sz="8" w:space="0" w:color="auto"/>
            </w:tcBorders>
            <w:shd w:val="clear" w:color="000000" w:fill="C00000"/>
            <w:noWrap/>
            <w:vAlign w:val="center"/>
            <w:hideMark/>
          </w:tcPr>
          <w:p w14:paraId="595D4C42" w14:textId="7C46A5D2"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rPr>
              <w:t>5.06%</w:t>
            </w:r>
          </w:p>
        </w:tc>
        <w:tc>
          <w:tcPr>
            <w:tcW w:w="914" w:type="dxa"/>
            <w:tcBorders>
              <w:top w:val="nil"/>
              <w:left w:val="nil"/>
              <w:bottom w:val="single" w:sz="8" w:space="0" w:color="auto"/>
              <w:right w:val="single" w:sz="8" w:space="0" w:color="auto"/>
            </w:tcBorders>
            <w:shd w:val="clear" w:color="000000" w:fill="C00000"/>
            <w:noWrap/>
            <w:vAlign w:val="center"/>
            <w:hideMark/>
          </w:tcPr>
          <w:p w14:paraId="6B436055" w14:textId="6934E5F8" w:rsidR="00E15AC6" w:rsidRPr="00B34B54" w:rsidRDefault="00E15AC6" w:rsidP="00E15AC6">
            <w:pPr>
              <w:spacing w:after="0" w:line="240" w:lineRule="auto"/>
              <w:jc w:val="center"/>
              <w:rPr>
                <w:rFonts w:ascii="Arial" w:eastAsia="Times New Roman" w:hAnsi="Arial" w:cs="Arial"/>
                <w:color w:val="FFFFFF"/>
                <w:sz w:val="20"/>
                <w:szCs w:val="20"/>
                <w:lang w:eastAsia="en-IN"/>
              </w:rPr>
            </w:pPr>
            <w:r>
              <w:rPr>
                <w:rFonts w:ascii="Arial" w:hAnsi="Arial" w:cs="Arial"/>
                <w:color w:val="FFFFFF"/>
                <w:sz w:val="20"/>
                <w:szCs w:val="20"/>
              </w:rPr>
              <w:t>5.87%</w:t>
            </w:r>
          </w:p>
        </w:tc>
      </w:tr>
      <w:tr w:rsidR="00E15AC6" w:rsidRPr="00B34B54" w14:paraId="261956B1"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8E25B88" w14:textId="6D5D8FDD"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China</w:t>
            </w:r>
          </w:p>
        </w:tc>
        <w:tc>
          <w:tcPr>
            <w:tcW w:w="913" w:type="dxa"/>
            <w:tcBorders>
              <w:top w:val="nil"/>
              <w:left w:val="nil"/>
              <w:bottom w:val="single" w:sz="8" w:space="0" w:color="auto"/>
              <w:right w:val="single" w:sz="8" w:space="0" w:color="auto"/>
            </w:tcBorders>
            <w:shd w:val="clear" w:color="000000" w:fill="FFFFFF"/>
            <w:noWrap/>
            <w:vAlign w:val="center"/>
            <w:hideMark/>
          </w:tcPr>
          <w:p w14:paraId="7EDE6631" w14:textId="70B3CFC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1205</w:t>
            </w:r>
          </w:p>
        </w:tc>
        <w:tc>
          <w:tcPr>
            <w:tcW w:w="913" w:type="dxa"/>
            <w:tcBorders>
              <w:top w:val="nil"/>
              <w:left w:val="nil"/>
              <w:bottom w:val="single" w:sz="8" w:space="0" w:color="auto"/>
              <w:right w:val="single" w:sz="8" w:space="0" w:color="auto"/>
            </w:tcBorders>
            <w:shd w:val="clear" w:color="000000" w:fill="FFFFFF"/>
            <w:noWrap/>
            <w:vAlign w:val="center"/>
            <w:hideMark/>
          </w:tcPr>
          <w:p w14:paraId="35035452" w14:textId="5821370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1559</w:t>
            </w:r>
          </w:p>
        </w:tc>
        <w:tc>
          <w:tcPr>
            <w:tcW w:w="913" w:type="dxa"/>
            <w:tcBorders>
              <w:top w:val="nil"/>
              <w:left w:val="nil"/>
              <w:bottom w:val="single" w:sz="8" w:space="0" w:color="auto"/>
              <w:right w:val="single" w:sz="8" w:space="0" w:color="auto"/>
            </w:tcBorders>
            <w:shd w:val="clear" w:color="000000" w:fill="FFFFFF"/>
            <w:noWrap/>
            <w:vAlign w:val="center"/>
            <w:hideMark/>
          </w:tcPr>
          <w:p w14:paraId="5BC6A4A1" w14:textId="57814F5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1714</w:t>
            </w:r>
          </w:p>
        </w:tc>
        <w:tc>
          <w:tcPr>
            <w:tcW w:w="913" w:type="dxa"/>
            <w:tcBorders>
              <w:top w:val="nil"/>
              <w:left w:val="nil"/>
              <w:bottom w:val="single" w:sz="8" w:space="0" w:color="auto"/>
              <w:right w:val="single" w:sz="8" w:space="0" w:color="auto"/>
            </w:tcBorders>
            <w:shd w:val="clear" w:color="000000" w:fill="FFFFFF"/>
            <w:noWrap/>
            <w:vAlign w:val="center"/>
            <w:hideMark/>
          </w:tcPr>
          <w:p w14:paraId="6EA6A255" w14:textId="61F88B4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2280</w:t>
            </w:r>
          </w:p>
        </w:tc>
        <w:tc>
          <w:tcPr>
            <w:tcW w:w="913" w:type="dxa"/>
            <w:tcBorders>
              <w:top w:val="nil"/>
              <w:left w:val="nil"/>
              <w:bottom w:val="single" w:sz="8" w:space="0" w:color="auto"/>
              <w:right w:val="single" w:sz="8" w:space="0" w:color="auto"/>
            </w:tcBorders>
            <w:shd w:val="clear" w:color="000000" w:fill="FFFFFF"/>
            <w:noWrap/>
            <w:vAlign w:val="center"/>
            <w:hideMark/>
          </w:tcPr>
          <w:p w14:paraId="09AE7BA9" w14:textId="3ED21DB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2924</w:t>
            </w:r>
          </w:p>
        </w:tc>
        <w:tc>
          <w:tcPr>
            <w:tcW w:w="1204" w:type="dxa"/>
            <w:tcBorders>
              <w:top w:val="nil"/>
              <w:left w:val="nil"/>
              <w:bottom w:val="single" w:sz="8" w:space="0" w:color="auto"/>
              <w:right w:val="single" w:sz="8" w:space="0" w:color="auto"/>
            </w:tcBorders>
            <w:shd w:val="clear" w:color="000000" w:fill="FFFFFF"/>
            <w:noWrap/>
            <w:vAlign w:val="center"/>
            <w:hideMark/>
          </w:tcPr>
          <w:p w14:paraId="05CAC1B6" w14:textId="16C00A5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5.30%</w:t>
            </w:r>
          </w:p>
        </w:tc>
        <w:tc>
          <w:tcPr>
            <w:tcW w:w="914" w:type="dxa"/>
            <w:tcBorders>
              <w:top w:val="nil"/>
              <w:left w:val="nil"/>
              <w:bottom w:val="single" w:sz="8" w:space="0" w:color="auto"/>
              <w:right w:val="single" w:sz="8" w:space="0" w:color="auto"/>
            </w:tcBorders>
            <w:shd w:val="clear" w:color="000000" w:fill="FFFFFF"/>
            <w:noWrap/>
            <w:vAlign w:val="center"/>
            <w:hideMark/>
          </w:tcPr>
          <w:p w14:paraId="4E762940" w14:textId="6EFAE98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6.10%</w:t>
            </w:r>
          </w:p>
        </w:tc>
      </w:tr>
      <w:tr w:rsidR="00E15AC6" w:rsidRPr="00B34B54" w14:paraId="4A3A97F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351F80FE" w14:textId="0103C432"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South Korea</w:t>
            </w:r>
          </w:p>
        </w:tc>
        <w:tc>
          <w:tcPr>
            <w:tcW w:w="913" w:type="dxa"/>
            <w:tcBorders>
              <w:top w:val="nil"/>
              <w:left w:val="nil"/>
              <w:bottom w:val="single" w:sz="8" w:space="0" w:color="auto"/>
              <w:right w:val="single" w:sz="8" w:space="0" w:color="auto"/>
            </w:tcBorders>
            <w:shd w:val="clear" w:color="000000" w:fill="FFFFFF"/>
            <w:noWrap/>
            <w:vAlign w:val="center"/>
            <w:hideMark/>
          </w:tcPr>
          <w:p w14:paraId="14A46F10" w14:textId="4141AC8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77</w:t>
            </w:r>
          </w:p>
        </w:tc>
        <w:tc>
          <w:tcPr>
            <w:tcW w:w="913" w:type="dxa"/>
            <w:tcBorders>
              <w:top w:val="nil"/>
              <w:left w:val="nil"/>
              <w:bottom w:val="single" w:sz="8" w:space="0" w:color="auto"/>
              <w:right w:val="single" w:sz="8" w:space="0" w:color="auto"/>
            </w:tcBorders>
            <w:shd w:val="clear" w:color="000000" w:fill="FFFFFF"/>
            <w:noWrap/>
            <w:vAlign w:val="center"/>
            <w:hideMark/>
          </w:tcPr>
          <w:p w14:paraId="034563AD" w14:textId="0F8A132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91</w:t>
            </w:r>
          </w:p>
        </w:tc>
        <w:tc>
          <w:tcPr>
            <w:tcW w:w="913" w:type="dxa"/>
            <w:tcBorders>
              <w:top w:val="nil"/>
              <w:left w:val="nil"/>
              <w:bottom w:val="single" w:sz="8" w:space="0" w:color="auto"/>
              <w:right w:val="single" w:sz="8" w:space="0" w:color="auto"/>
            </w:tcBorders>
            <w:shd w:val="clear" w:color="000000" w:fill="FFFFFF"/>
            <w:noWrap/>
            <w:vAlign w:val="center"/>
            <w:hideMark/>
          </w:tcPr>
          <w:p w14:paraId="180D936E" w14:textId="5AACF9F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97</w:t>
            </w:r>
          </w:p>
        </w:tc>
        <w:tc>
          <w:tcPr>
            <w:tcW w:w="913" w:type="dxa"/>
            <w:tcBorders>
              <w:top w:val="nil"/>
              <w:left w:val="nil"/>
              <w:bottom w:val="single" w:sz="8" w:space="0" w:color="auto"/>
              <w:right w:val="single" w:sz="8" w:space="0" w:color="auto"/>
            </w:tcBorders>
            <w:shd w:val="clear" w:color="000000" w:fill="FFFFFF"/>
            <w:noWrap/>
            <w:vAlign w:val="center"/>
            <w:hideMark/>
          </w:tcPr>
          <w:p w14:paraId="5BDDA38D" w14:textId="3C407B8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121</w:t>
            </w:r>
          </w:p>
        </w:tc>
        <w:tc>
          <w:tcPr>
            <w:tcW w:w="913" w:type="dxa"/>
            <w:tcBorders>
              <w:top w:val="nil"/>
              <w:left w:val="nil"/>
              <w:bottom w:val="single" w:sz="8" w:space="0" w:color="auto"/>
              <w:right w:val="single" w:sz="8" w:space="0" w:color="auto"/>
            </w:tcBorders>
            <w:shd w:val="clear" w:color="000000" w:fill="FFFFFF"/>
            <w:noWrap/>
            <w:vAlign w:val="center"/>
            <w:hideMark/>
          </w:tcPr>
          <w:p w14:paraId="60D838BB" w14:textId="28D80D0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156</w:t>
            </w:r>
          </w:p>
        </w:tc>
        <w:tc>
          <w:tcPr>
            <w:tcW w:w="1204" w:type="dxa"/>
            <w:tcBorders>
              <w:top w:val="nil"/>
              <w:left w:val="nil"/>
              <w:bottom w:val="single" w:sz="8" w:space="0" w:color="auto"/>
              <w:right w:val="single" w:sz="8" w:space="0" w:color="auto"/>
            </w:tcBorders>
            <w:shd w:val="clear" w:color="000000" w:fill="FFFFFF"/>
            <w:noWrap/>
            <w:vAlign w:val="center"/>
            <w:hideMark/>
          </w:tcPr>
          <w:p w14:paraId="620535F9" w14:textId="47BAAAE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3.30%</w:t>
            </w:r>
          </w:p>
        </w:tc>
        <w:tc>
          <w:tcPr>
            <w:tcW w:w="914" w:type="dxa"/>
            <w:tcBorders>
              <w:top w:val="nil"/>
              <w:left w:val="nil"/>
              <w:bottom w:val="single" w:sz="8" w:space="0" w:color="auto"/>
              <w:right w:val="single" w:sz="8" w:space="0" w:color="auto"/>
            </w:tcBorders>
            <w:shd w:val="clear" w:color="000000" w:fill="FFFFFF"/>
            <w:noWrap/>
            <w:vAlign w:val="center"/>
            <w:hideMark/>
          </w:tcPr>
          <w:p w14:paraId="7CF47BB4" w14:textId="2040504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5.40%</w:t>
            </w:r>
          </w:p>
        </w:tc>
      </w:tr>
      <w:tr w:rsidR="00E15AC6" w:rsidRPr="00B34B54" w14:paraId="49267B2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4E47DAD" w14:textId="4DFAB46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India</w:t>
            </w:r>
          </w:p>
        </w:tc>
        <w:tc>
          <w:tcPr>
            <w:tcW w:w="913" w:type="dxa"/>
            <w:tcBorders>
              <w:top w:val="nil"/>
              <w:left w:val="nil"/>
              <w:bottom w:val="single" w:sz="8" w:space="0" w:color="auto"/>
              <w:right w:val="single" w:sz="8" w:space="0" w:color="auto"/>
            </w:tcBorders>
            <w:shd w:val="clear" w:color="000000" w:fill="FFFFFF"/>
            <w:noWrap/>
            <w:vAlign w:val="center"/>
            <w:hideMark/>
          </w:tcPr>
          <w:p w14:paraId="0CB6305D" w14:textId="3704E3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w:t>
            </w:r>
          </w:p>
        </w:tc>
        <w:tc>
          <w:tcPr>
            <w:tcW w:w="913" w:type="dxa"/>
            <w:tcBorders>
              <w:top w:val="nil"/>
              <w:left w:val="nil"/>
              <w:bottom w:val="single" w:sz="8" w:space="0" w:color="auto"/>
              <w:right w:val="single" w:sz="8" w:space="0" w:color="auto"/>
            </w:tcBorders>
            <w:shd w:val="clear" w:color="000000" w:fill="FFFFFF"/>
            <w:noWrap/>
            <w:vAlign w:val="center"/>
            <w:hideMark/>
          </w:tcPr>
          <w:p w14:paraId="446A2372" w14:textId="27A4E4B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89</w:t>
            </w:r>
          </w:p>
        </w:tc>
        <w:tc>
          <w:tcPr>
            <w:tcW w:w="913" w:type="dxa"/>
            <w:tcBorders>
              <w:top w:val="nil"/>
              <w:left w:val="nil"/>
              <w:bottom w:val="single" w:sz="8" w:space="0" w:color="auto"/>
              <w:right w:val="single" w:sz="8" w:space="0" w:color="auto"/>
            </w:tcBorders>
            <w:shd w:val="clear" w:color="000000" w:fill="FFFFFF"/>
            <w:noWrap/>
            <w:vAlign w:val="center"/>
            <w:hideMark/>
          </w:tcPr>
          <w:p w14:paraId="36DEA714" w14:textId="618F44B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98</w:t>
            </w:r>
          </w:p>
        </w:tc>
        <w:tc>
          <w:tcPr>
            <w:tcW w:w="913" w:type="dxa"/>
            <w:tcBorders>
              <w:top w:val="nil"/>
              <w:left w:val="nil"/>
              <w:bottom w:val="single" w:sz="8" w:space="0" w:color="auto"/>
              <w:right w:val="single" w:sz="8" w:space="0" w:color="auto"/>
            </w:tcBorders>
            <w:shd w:val="clear" w:color="000000" w:fill="FFFFFF"/>
            <w:noWrap/>
            <w:vAlign w:val="center"/>
            <w:hideMark/>
          </w:tcPr>
          <w:p w14:paraId="16BC7BDE" w14:textId="76FDF43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140</w:t>
            </w:r>
          </w:p>
        </w:tc>
        <w:tc>
          <w:tcPr>
            <w:tcW w:w="913" w:type="dxa"/>
            <w:tcBorders>
              <w:top w:val="nil"/>
              <w:left w:val="nil"/>
              <w:bottom w:val="single" w:sz="8" w:space="0" w:color="auto"/>
              <w:right w:val="single" w:sz="8" w:space="0" w:color="auto"/>
            </w:tcBorders>
            <w:shd w:val="clear" w:color="000000" w:fill="FFFFFF"/>
            <w:noWrap/>
            <w:vAlign w:val="center"/>
            <w:hideMark/>
          </w:tcPr>
          <w:p w14:paraId="57E89FB5" w14:textId="3F12934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208</w:t>
            </w:r>
          </w:p>
        </w:tc>
        <w:tc>
          <w:tcPr>
            <w:tcW w:w="1204" w:type="dxa"/>
            <w:tcBorders>
              <w:top w:val="nil"/>
              <w:left w:val="nil"/>
              <w:bottom w:val="single" w:sz="8" w:space="0" w:color="auto"/>
              <w:right w:val="single" w:sz="8" w:space="0" w:color="auto"/>
            </w:tcBorders>
            <w:shd w:val="clear" w:color="000000" w:fill="FFFFFF"/>
            <w:noWrap/>
            <w:vAlign w:val="center"/>
            <w:hideMark/>
          </w:tcPr>
          <w:p w14:paraId="1243B51A" w14:textId="37D642E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6.30%</w:t>
            </w:r>
          </w:p>
        </w:tc>
        <w:tc>
          <w:tcPr>
            <w:tcW w:w="914" w:type="dxa"/>
            <w:tcBorders>
              <w:top w:val="nil"/>
              <w:left w:val="nil"/>
              <w:bottom w:val="single" w:sz="8" w:space="0" w:color="auto"/>
              <w:right w:val="single" w:sz="8" w:space="0" w:color="auto"/>
            </w:tcBorders>
            <w:shd w:val="clear" w:color="000000" w:fill="FFFFFF"/>
            <w:noWrap/>
            <w:vAlign w:val="center"/>
            <w:hideMark/>
          </w:tcPr>
          <w:p w14:paraId="4A8771D3" w14:textId="679F47C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8.70%</w:t>
            </w:r>
          </w:p>
        </w:tc>
      </w:tr>
      <w:tr w:rsidR="00E15AC6" w:rsidRPr="00B34B54" w14:paraId="599E199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644F564A" w14:textId="1B4BF8D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52AE4DE4" w14:textId="3114685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247</w:t>
            </w:r>
          </w:p>
        </w:tc>
        <w:tc>
          <w:tcPr>
            <w:tcW w:w="913" w:type="dxa"/>
            <w:tcBorders>
              <w:top w:val="nil"/>
              <w:left w:val="nil"/>
              <w:bottom w:val="single" w:sz="8" w:space="0" w:color="auto"/>
              <w:right w:val="single" w:sz="8" w:space="0" w:color="auto"/>
            </w:tcBorders>
            <w:shd w:val="clear" w:color="000000" w:fill="FFFFFF"/>
            <w:noWrap/>
            <w:vAlign w:val="center"/>
            <w:hideMark/>
          </w:tcPr>
          <w:p w14:paraId="03EF0B15" w14:textId="522ED37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302</w:t>
            </w:r>
          </w:p>
        </w:tc>
        <w:tc>
          <w:tcPr>
            <w:tcW w:w="913" w:type="dxa"/>
            <w:tcBorders>
              <w:top w:val="nil"/>
              <w:left w:val="nil"/>
              <w:bottom w:val="single" w:sz="8" w:space="0" w:color="auto"/>
              <w:right w:val="single" w:sz="8" w:space="0" w:color="auto"/>
            </w:tcBorders>
            <w:shd w:val="clear" w:color="000000" w:fill="FFFFFF"/>
            <w:noWrap/>
            <w:vAlign w:val="center"/>
            <w:hideMark/>
          </w:tcPr>
          <w:p w14:paraId="0488E3A6" w14:textId="079A4F2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w:t>
            </w:r>
          </w:p>
        </w:tc>
        <w:tc>
          <w:tcPr>
            <w:tcW w:w="913" w:type="dxa"/>
            <w:tcBorders>
              <w:top w:val="nil"/>
              <w:left w:val="nil"/>
              <w:bottom w:val="single" w:sz="8" w:space="0" w:color="auto"/>
              <w:right w:val="single" w:sz="8" w:space="0" w:color="auto"/>
            </w:tcBorders>
            <w:shd w:val="clear" w:color="000000" w:fill="FFFFFF"/>
            <w:noWrap/>
            <w:vAlign w:val="center"/>
            <w:hideMark/>
          </w:tcPr>
          <w:p w14:paraId="12920191" w14:textId="7FB2A5A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330</w:t>
            </w:r>
          </w:p>
        </w:tc>
        <w:tc>
          <w:tcPr>
            <w:tcW w:w="913" w:type="dxa"/>
            <w:tcBorders>
              <w:top w:val="nil"/>
              <w:left w:val="nil"/>
              <w:bottom w:val="single" w:sz="8" w:space="0" w:color="auto"/>
              <w:right w:val="single" w:sz="8" w:space="0" w:color="auto"/>
            </w:tcBorders>
            <w:shd w:val="clear" w:color="000000" w:fill="FFFFFF"/>
            <w:noWrap/>
            <w:vAlign w:val="center"/>
            <w:hideMark/>
          </w:tcPr>
          <w:p w14:paraId="0652DC3D" w14:textId="7AA1B91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386</w:t>
            </w:r>
          </w:p>
        </w:tc>
        <w:tc>
          <w:tcPr>
            <w:tcW w:w="1204" w:type="dxa"/>
            <w:tcBorders>
              <w:top w:val="nil"/>
              <w:left w:val="nil"/>
              <w:bottom w:val="single" w:sz="8" w:space="0" w:color="auto"/>
              <w:right w:val="single" w:sz="8" w:space="0" w:color="auto"/>
            </w:tcBorders>
            <w:shd w:val="clear" w:color="000000" w:fill="FFFFFF"/>
            <w:noWrap/>
            <w:vAlign w:val="center"/>
            <w:hideMark/>
          </w:tcPr>
          <w:p w14:paraId="33D7CB5B" w14:textId="1F1CA8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4.10%</w:t>
            </w:r>
          </w:p>
        </w:tc>
        <w:tc>
          <w:tcPr>
            <w:tcW w:w="914" w:type="dxa"/>
            <w:tcBorders>
              <w:top w:val="nil"/>
              <w:left w:val="nil"/>
              <w:bottom w:val="single" w:sz="8" w:space="0" w:color="auto"/>
              <w:right w:val="single" w:sz="8" w:space="0" w:color="auto"/>
            </w:tcBorders>
            <w:shd w:val="clear" w:color="000000" w:fill="FFFFFF"/>
            <w:noWrap/>
            <w:vAlign w:val="center"/>
            <w:hideMark/>
          </w:tcPr>
          <w:p w14:paraId="78A12890" w14:textId="4A21D71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3.20%</w:t>
            </w:r>
          </w:p>
        </w:tc>
      </w:tr>
      <w:tr w:rsidR="00E15AC6" w:rsidRPr="00B34B54" w14:paraId="23D6BD92"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148AAAC" w14:textId="5D76251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APAC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7BC842C6" w14:textId="3A943E1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57.90%</w:t>
            </w:r>
          </w:p>
        </w:tc>
        <w:tc>
          <w:tcPr>
            <w:tcW w:w="913" w:type="dxa"/>
            <w:tcBorders>
              <w:top w:val="nil"/>
              <w:left w:val="nil"/>
              <w:bottom w:val="single" w:sz="8" w:space="0" w:color="auto"/>
              <w:right w:val="single" w:sz="8" w:space="0" w:color="auto"/>
            </w:tcBorders>
            <w:shd w:val="clear" w:color="000000" w:fill="FFFFFF"/>
            <w:noWrap/>
            <w:vAlign w:val="center"/>
            <w:hideMark/>
          </w:tcPr>
          <w:p w14:paraId="4CB6B245" w14:textId="7FE515E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62.60%</w:t>
            </w:r>
          </w:p>
        </w:tc>
        <w:tc>
          <w:tcPr>
            <w:tcW w:w="913" w:type="dxa"/>
            <w:tcBorders>
              <w:top w:val="nil"/>
              <w:left w:val="nil"/>
              <w:bottom w:val="single" w:sz="8" w:space="0" w:color="auto"/>
              <w:right w:val="single" w:sz="8" w:space="0" w:color="auto"/>
            </w:tcBorders>
            <w:shd w:val="clear" w:color="000000" w:fill="FFFFFF"/>
            <w:noWrap/>
            <w:vAlign w:val="center"/>
            <w:hideMark/>
          </w:tcPr>
          <w:p w14:paraId="17E1E326" w14:textId="696641F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63.00%</w:t>
            </w:r>
          </w:p>
        </w:tc>
        <w:tc>
          <w:tcPr>
            <w:tcW w:w="913" w:type="dxa"/>
            <w:tcBorders>
              <w:top w:val="nil"/>
              <w:left w:val="nil"/>
              <w:bottom w:val="single" w:sz="8" w:space="0" w:color="auto"/>
              <w:right w:val="single" w:sz="8" w:space="0" w:color="auto"/>
            </w:tcBorders>
            <w:shd w:val="clear" w:color="000000" w:fill="FFFFFF"/>
            <w:noWrap/>
            <w:vAlign w:val="center"/>
            <w:hideMark/>
          </w:tcPr>
          <w:p w14:paraId="4FD3F9BA" w14:textId="42A4A50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65.20%</w:t>
            </w:r>
          </w:p>
        </w:tc>
        <w:tc>
          <w:tcPr>
            <w:tcW w:w="913" w:type="dxa"/>
            <w:tcBorders>
              <w:top w:val="nil"/>
              <w:left w:val="nil"/>
              <w:bottom w:val="single" w:sz="8" w:space="0" w:color="auto"/>
              <w:right w:val="single" w:sz="8" w:space="0" w:color="auto"/>
            </w:tcBorders>
            <w:shd w:val="clear" w:color="000000" w:fill="FFFFFF"/>
            <w:noWrap/>
            <w:vAlign w:val="center"/>
            <w:hideMark/>
          </w:tcPr>
          <w:p w14:paraId="12203502" w14:textId="54AE3A0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66.70%</w:t>
            </w:r>
          </w:p>
        </w:tc>
        <w:tc>
          <w:tcPr>
            <w:tcW w:w="1204" w:type="dxa"/>
            <w:tcBorders>
              <w:top w:val="nil"/>
              <w:left w:val="nil"/>
              <w:bottom w:val="single" w:sz="8" w:space="0" w:color="auto"/>
              <w:right w:val="single" w:sz="8" w:space="0" w:color="auto"/>
            </w:tcBorders>
            <w:shd w:val="clear" w:color="000000" w:fill="FFFFFF"/>
            <w:noWrap/>
            <w:vAlign w:val="center"/>
            <w:hideMark/>
          </w:tcPr>
          <w:p w14:paraId="789E386F" w14:textId="3AF635B4"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68E7E8B1" w14:textId="12771595"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44D6D626"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003359C4" w14:textId="3F3B703B"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Europe</w:t>
            </w:r>
          </w:p>
        </w:tc>
        <w:tc>
          <w:tcPr>
            <w:tcW w:w="913" w:type="dxa"/>
            <w:tcBorders>
              <w:top w:val="nil"/>
              <w:left w:val="nil"/>
              <w:bottom w:val="single" w:sz="8" w:space="0" w:color="auto"/>
              <w:right w:val="single" w:sz="8" w:space="0" w:color="auto"/>
            </w:tcBorders>
            <w:shd w:val="clear" w:color="000000" w:fill="C00000"/>
            <w:noWrap/>
            <w:vAlign w:val="center"/>
            <w:hideMark/>
          </w:tcPr>
          <w:p w14:paraId="4D0771DE" w14:textId="40E1946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507</w:t>
            </w:r>
          </w:p>
        </w:tc>
        <w:tc>
          <w:tcPr>
            <w:tcW w:w="913" w:type="dxa"/>
            <w:tcBorders>
              <w:top w:val="nil"/>
              <w:left w:val="nil"/>
              <w:bottom w:val="single" w:sz="8" w:space="0" w:color="auto"/>
              <w:right w:val="single" w:sz="8" w:space="0" w:color="auto"/>
            </w:tcBorders>
            <w:shd w:val="clear" w:color="000000" w:fill="C00000"/>
            <w:noWrap/>
            <w:vAlign w:val="center"/>
            <w:hideMark/>
          </w:tcPr>
          <w:p w14:paraId="31A83E4C" w14:textId="6B4CC4FD"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551</w:t>
            </w:r>
          </w:p>
        </w:tc>
        <w:tc>
          <w:tcPr>
            <w:tcW w:w="913" w:type="dxa"/>
            <w:tcBorders>
              <w:top w:val="nil"/>
              <w:left w:val="nil"/>
              <w:bottom w:val="single" w:sz="8" w:space="0" w:color="auto"/>
              <w:right w:val="single" w:sz="8" w:space="0" w:color="auto"/>
            </w:tcBorders>
            <w:shd w:val="clear" w:color="000000" w:fill="C00000"/>
            <w:noWrap/>
            <w:vAlign w:val="center"/>
            <w:hideMark/>
          </w:tcPr>
          <w:p w14:paraId="1E6ABA03" w14:textId="3071B0E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582</w:t>
            </w:r>
          </w:p>
        </w:tc>
        <w:tc>
          <w:tcPr>
            <w:tcW w:w="913" w:type="dxa"/>
            <w:tcBorders>
              <w:top w:val="nil"/>
              <w:left w:val="nil"/>
              <w:bottom w:val="single" w:sz="8" w:space="0" w:color="auto"/>
              <w:right w:val="single" w:sz="8" w:space="0" w:color="auto"/>
            </w:tcBorders>
            <w:shd w:val="clear" w:color="000000" w:fill="C00000"/>
            <w:noWrap/>
            <w:vAlign w:val="center"/>
            <w:hideMark/>
          </w:tcPr>
          <w:p w14:paraId="7F6EB4BE" w14:textId="22ABD0D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675</w:t>
            </w:r>
          </w:p>
        </w:tc>
        <w:tc>
          <w:tcPr>
            <w:tcW w:w="913" w:type="dxa"/>
            <w:tcBorders>
              <w:top w:val="nil"/>
              <w:left w:val="nil"/>
              <w:bottom w:val="single" w:sz="8" w:space="0" w:color="auto"/>
              <w:right w:val="single" w:sz="8" w:space="0" w:color="auto"/>
            </w:tcBorders>
            <w:shd w:val="clear" w:color="000000" w:fill="C00000"/>
            <w:noWrap/>
            <w:vAlign w:val="center"/>
            <w:hideMark/>
          </w:tcPr>
          <w:p w14:paraId="5518CAF1" w14:textId="5F246D0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822</w:t>
            </w:r>
          </w:p>
        </w:tc>
        <w:tc>
          <w:tcPr>
            <w:tcW w:w="1204" w:type="dxa"/>
            <w:tcBorders>
              <w:top w:val="nil"/>
              <w:left w:val="nil"/>
              <w:bottom w:val="single" w:sz="8" w:space="0" w:color="auto"/>
              <w:right w:val="single" w:sz="8" w:space="0" w:color="auto"/>
            </w:tcBorders>
            <w:shd w:val="clear" w:color="000000" w:fill="C00000"/>
            <w:noWrap/>
            <w:vAlign w:val="center"/>
            <w:hideMark/>
          </w:tcPr>
          <w:p w14:paraId="332E6B60" w14:textId="4390633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1.67%</w:t>
            </w:r>
          </w:p>
        </w:tc>
        <w:tc>
          <w:tcPr>
            <w:tcW w:w="914" w:type="dxa"/>
            <w:tcBorders>
              <w:top w:val="nil"/>
              <w:left w:val="nil"/>
              <w:bottom w:val="single" w:sz="8" w:space="0" w:color="auto"/>
              <w:right w:val="single" w:sz="8" w:space="0" w:color="auto"/>
            </w:tcBorders>
            <w:shd w:val="clear" w:color="000000" w:fill="C00000"/>
            <w:noWrap/>
            <w:vAlign w:val="center"/>
            <w:hideMark/>
          </w:tcPr>
          <w:p w14:paraId="16DA03F7" w14:textId="22928BC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3.91%</w:t>
            </w:r>
          </w:p>
        </w:tc>
      </w:tr>
      <w:tr w:rsidR="00E15AC6" w:rsidRPr="00B34B54" w14:paraId="749D8E1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0E24B39" w14:textId="369D9E1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Germany</w:t>
            </w:r>
          </w:p>
        </w:tc>
        <w:tc>
          <w:tcPr>
            <w:tcW w:w="913" w:type="dxa"/>
            <w:tcBorders>
              <w:top w:val="nil"/>
              <w:left w:val="nil"/>
              <w:bottom w:val="single" w:sz="8" w:space="0" w:color="auto"/>
              <w:right w:val="single" w:sz="8" w:space="0" w:color="auto"/>
            </w:tcBorders>
            <w:shd w:val="clear" w:color="000000" w:fill="FFFFFF"/>
            <w:noWrap/>
            <w:vAlign w:val="center"/>
            <w:hideMark/>
          </w:tcPr>
          <w:p w14:paraId="046C6DE7" w14:textId="627427F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131</w:t>
            </w:r>
          </w:p>
        </w:tc>
        <w:tc>
          <w:tcPr>
            <w:tcW w:w="913" w:type="dxa"/>
            <w:tcBorders>
              <w:top w:val="nil"/>
              <w:left w:val="nil"/>
              <w:bottom w:val="single" w:sz="8" w:space="0" w:color="auto"/>
              <w:right w:val="single" w:sz="8" w:space="0" w:color="auto"/>
            </w:tcBorders>
            <w:shd w:val="clear" w:color="000000" w:fill="FFFFFF"/>
            <w:noWrap/>
            <w:vAlign w:val="center"/>
            <w:hideMark/>
          </w:tcPr>
          <w:p w14:paraId="4EC0E021" w14:textId="671FECE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153</w:t>
            </w:r>
          </w:p>
        </w:tc>
        <w:tc>
          <w:tcPr>
            <w:tcW w:w="913" w:type="dxa"/>
            <w:tcBorders>
              <w:top w:val="nil"/>
              <w:left w:val="nil"/>
              <w:bottom w:val="single" w:sz="8" w:space="0" w:color="auto"/>
              <w:right w:val="single" w:sz="8" w:space="0" w:color="auto"/>
            </w:tcBorders>
            <w:shd w:val="clear" w:color="000000" w:fill="FFFFFF"/>
            <w:noWrap/>
            <w:vAlign w:val="center"/>
            <w:hideMark/>
          </w:tcPr>
          <w:p w14:paraId="58633394" w14:textId="36051FD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161.4</w:t>
            </w:r>
          </w:p>
        </w:tc>
        <w:tc>
          <w:tcPr>
            <w:tcW w:w="913" w:type="dxa"/>
            <w:tcBorders>
              <w:top w:val="nil"/>
              <w:left w:val="nil"/>
              <w:bottom w:val="single" w:sz="8" w:space="0" w:color="auto"/>
              <w:right w:val="single" w:sz="8" w:space="0" w:color="auto"/>
            </w:tcBorders>
            <w:shd w:val="clear" w:color="000000" w:fill="FFFFFF"/>
            <w:noWrap/>
            <w:vAlign w:val="center"/>
            <w:hideMark/>
          </w:tcPr>
          <w:p w14:paraId="70BE8A55" w14:textId="0A304D2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191.6</w:t>
            </w:r>
          </w:p>
        </w:tc>
        <w:tc>
          <w:tcPr>
            <w:tcW w:w="913" w:type="dxa"/>
            <w:tcBorders>
              <w:top w:val="nil"/>
              <w:left w:val="nil"/>
              <w:bottom w:val="single" w:sz="8" w:space="0" w:color="auto"/>
              <w:right w:val="single" w:sz="8" w:space="0" w:color="auto"/>
            </w:tcBorders>
            <w:shd w:val="clear" w:color="000000" w:fill="FFFFFF"/>
            <w:noWrap/>
            <w:vAlign w:val="center"/>
            <w:hideMark/>
          </w:tcPr>
          <w:p w14:paraId="58CDC95A" w14:textId="3DED308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226.2</w:t>
            </w:r>
          </w:p>
        </w:tc>
        <w:tc>
          <w:tcPr>
            <w:tcW w:w="1204" w:type="dxa"/>
            <w:tcBorders>
              <w:top w:val="nil"/>
              <w:left w:val="nil"/>
              <w:bottom w:val="single" w:sz="8" w:space="0" w:color="auto"/>
              <w:right w:val="single" w:sz="8" w:space="0" w:color="auto"/>
            </w:tcBorders>
            <w:shd w:val="clear" w:color="000000" w:fill="FFFFFF"/>
            <w:noWrap/>
            <w:vAlign w:val="center"/>
            <w:hideMark/>
          </w:tcPr>
          <w:p w14:paraId="69B25FE1" w14:textId="7044E52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3.20%</w:t>
            </w:r>
          </w:p>
        </w:tc>
        <w:tc>
          <w:tcPr>
            <w:tcW w:w="914" w:type="dxa"/>
            <w:tcBorders>
              <w:top w:val="nil"/>
              <w:left w:val="nil"/>
              <w:bottom w:val="single" w:sz="8" w:space="0" w:color="auto"/>
              <w:right w:val="single" w:sz="8" w:space="0" w:color="auto"/>
            </w:tcBorders>
            <w:shd w:val="clear" w:color="000000" w:fill="FFFFFF"/>
            <w:noWrap/>
            <w:vAlign w:val="center"/>
            <w:hideMark/>
          </w:tcPr>
          <w:p w14:paraId="7B1520F0" w14:textId="3DA5063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3.80%</w:t>
            </w:r>
          </w:p>
        </w:tc>
      </w:tr>
      <w:tr w:rsidR="00E15AC6" w:rsidRPr="00B34B54" w14:paraId="0636284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B61391C" w14:textId="5CB4DAD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Spain</w:t>
            </w:r>
          </w:p>
        </w:tc>
        <w:tc>
          <w:tcPr>
            <w:tcW w:w="913" w:type="dxa"/>
            <w:tcBorders>
              <w:top w:val="nil"/>
              <w:left w:val="nil"/>
              <w:bottom w:val="single" w:sz="8" w:space="0" w:color="auto"/>
              <w:right w:val="single" w:sz="8" w:space="0" w:color="auto"/>
            </w:tcBorders>
            <w:shd w:val="clear" w:color="000000" w:fill="FFFFFF"/>
            <w:noWrap/>
            <w:vAlign w:val="center"/>
            <w:hideMark/>
          </w:tcPr>
          <w:p w14:paraId="3BD8D3E5" w14:textId="1F0A77F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29.2</w:t>
            </w:r>
          </w:p>
        </w:tc>
        <w:tc>
          <w:tcPr>
            <w:tcW w:w="913" w:type="dxa"/>
            <w:tcBorders>
              <w:top w:val="nil"/>
              <w:left w:val="nil"/>
              <w:bottom w:val="single" w:sz="8" w:space="0" w:color="auto"/>
              <w:right w:val="single" w:sz="8" w:space="0" w:color="auto"/>
            </w:tcBorders>
            <w:shd w:val="clear" w:color="000000" w:fill="FFFFFF"/>
            <w:noWrap/>
            <w:vAlign w:val="center"/>
            <w:hideMark/>
          </w:tcPr>
          <w:p w14:paraId="0845C12D" w14:textId="47AA0D7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31.4</w:t>
            </w:r>
          </w:p>
        </w:tc>
        <w:tc>
          <w:tcPr>
            <w:tcW w:w="913" w:type="dxa"/>
            <w:tcBorders>
              <w:top w:val="nil"/>
              <w:left w:val="nil"/>
              <w:bottom w:val="single" w:sz="8" w:space="0" w:color="auto"/>
              <w:right w:val="single" w:sz="8" w:space="0" w:color="auto"/>
            </w:tcBorders>
            <w:shd w:val="clear" w:color="000000" w:fill="FFFFFF"/>
            <w:noWrap/>
            <w:vAlign w:val="center"/>
            <w:hideMark/>
          </w:tcPr>
          <w:p w14:paraId="77108BAC" w14:textId="2161944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33</w:t>
            </w:r>
          </w:p>
        </w:tc>
        <w:tc>
          <w:tcPr>
            <w:tcW w:w="913" w:type="dxa"/>
            <w:tcBorders>
              <w:top w:val="nil"/>
              <w:left w:val="nil"/>
              <w:bottom w:val="single" w:sz="8" w:space="0" w:color="auto"/>
              <w:right w:val="single" w:sz="8" w:space="0" w:color="auto"/>
            </w:tcBorders>
            <w:shd w:val="clear" w:color="000000" w:fill="FFFFFF"/>
            <w:noWrap/>
            <w:vAlign w:val="center"/>
            <w:hideMark/>
          </w:tcPr>
          <w:p w14:paraId="50CB4BC1" w14:textId="1A75FD0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38.2</w:t>
            </w:r>
          </w:p>
        </w:tc>
        <w:tc>
          <w:tcPr>
            <w:tcW w:w="913" w:type="dxa"/>
            <w:tcBorders>
              <w:top w:val="nil"/>
              <w:left w:val="nil"/>
              <w:bottom w:val="single" w:sz="8" w:space="0" w:color="auto"/>
              <w:right w:val="single" w:sz="8" w:space="0" w:color="auto"/>
            </w:tcBorders>
            <w:shd w:val="clear" w:color="000000" w:fill="FFFFFF"/>
            <w:noWrap/>
            <w:vAlign w:val="center"/>
            <w:hideMark/>
          </w:tcPr>
          <w:p w14:paraId="22261823" w14:textId="203AE80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44.4</w:t>
            </w:r>
          </w:p>
        </w:tc>
        <w:tc>
          <w:tcPr>
            <w:tcW w:w="1204" w:type="dxa"/>
            <w:tcBorders>
              <w:top w:val="nil"/>
              <w:left w:val="nil"/>
              <w:bottom w:val="single" w:sz="8" w:space="0" w:color="auto"/>
              <w:right w:val="single" w:sz="8" w:space="0" w:color="auto"/>
            </w:tcBorders>
            <w:shd w:val="clear" w:color="auto" w:fill="auto"/>
            <w:noWrap/>
            <w:vAlign w:val="center"/>
            <w:hideMark/>
          </w:tcPr>
          <w:p w14:paraId="2A78B535" w14:textId="4016876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1.50%</w:t>
            </w:r>
          </w:p>
        </w:tc>
        <w:tc>
          <w:tcPr>
            <w:tcW w:w="914" w:type="dxa"/>
            <w:tcBorders>
              <w:top w:val="nil"/>
              <w:left w:val="nil"/>
              <w:bottom w:val="single" w:sz="8" w:space="0" w:color="auto"/>
              <w:right w:val="single" w:sz="8" w:space="0" w:color="auto"/>
            </w:tcBorders>
            <w:shd w:val="clear" w:color="auto" w:fill="auto"/>
            <w:noWrap/>
            <w:vAlign w:val="center"/>
            <w:hideMark/>
          </w:tcPr>
          <w:p w14:paraId="73CC7875" w14:textId="5B53602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3.40%</w:t>
            </w:r>
          </w:p>
        </w:tc>
      </w:tr>
      <w:tr w:rsidR="00E15AC6" w:rsidRPr="00B34B54" w14:paraId="7105DC1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66B3E45D" w14:textId="1D5A3D3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Italy</w:t>
            </w:r>
          </w:p>
        </w:tc>
        <w:tc>
          <w:tcPr>
            <w:tcW w:w="913" w:type="dxa"/>
            <w:tcBorders>
              <w:top w:val="nil"/>
              <w:left w:val="nil"/>
              <w:bottom w:val="single" w:sz="8" w:space="0" w:color="auto"/>
              <w:right w:val="single" w:sz="8" w:space="0" w:color="auto"/>
            </w:tcBorders>
            <w:shd w:val="clear" w:color="000000" w:fill="FFFFFF"/>
            <w:noWrap/>
            <w:vAlign w:val="center"/>
            <w:hideMark/>
          </w:tcPr>
          <w:p w14:paraId="1E4CA2F2" w14:textId="3084495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68.5</w:t>
            </w:r>
          </w:p>
        </w:tc>
        <w:tc>
          <w:tcPr>
            <w:tcW w:w="913" w:type="dxa"/>
            <w:tcBorders>
              <w:top w:val="nil"/>
              <w:left w:val="nil"/>
              <w:bottom w:val="single" w:sz="8" w:space="0" w:color="auto"/>
              <w:right w:val="single" w:sz="8" w:space="0" w:color="auto"/>
            </w:tcBorders>
            <w:shd w:val="clear" w:color="000000" w:fill="FFFFFF"/>
            <w:noWrap/>
            <w:vAlign w:val="center"/>
            <w:hideMark/>
          </w:tcPr>
          <w:p w14:paraId="7D13EB9C" w14:textId="264FE39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65.1</w:t>
            </w:r>
          </w:p>
        </w:tc>
        <w:tc>
          <w:tcPr>
            <w:tcW w:w="913" w:type="dxa"/>
            <w:tcBorders>
              <w:top w:val="nil"/>
              <w:left w:val="nil"/>
              <w:bottom w:val="single" w:sz="8" w:space="0" w:color="auto"/>
              <w:right w:val="single" w:sz="8" w:space="0" w:color="auto"/>
            </w:tcBorders>
            <w:shd w:val="clear" w:color="000000" w:fill="FFFFFF"/>
            <w:noWrap/>
            <w:vAlign w:val="center"/>
            <w:hideMark/>
          </w:tcPr>
          <w:p w14:paraId="0042CDBD" w14:textId="414A61E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68.8</w:t>
            </w:r>
          </w:p>
        </w:tc>
        <w:tc>
          <w:tcPr>
            <w:tcW w:w="913" w:type="dxa"/>
            <w:tcBorders>
              <w:top w:val="nil"/>
              <w:left w:val="nil"/>
              <w:bottom w:val="single" w:sz="8" w:space="0" w:color="auto"/>
              <w:right w:val="single" w:sz="8" w:space="0" w:color="auto"/>
            </w:tcBorders>
            <w:shd w:val="clear" w:color="000000" w:fill="FFFFFF"/>
            <w:noWrap/>
            <w:vAlign w:val="center"/>
            <w:hideMark/>
          </w:tcPr>
          <w:p w14:paraId="1DDB8E20" w14:textId="7B9D967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80.7</w:t>
            </w:r>
          </w:p>
        </w:tc>
        <w:tc>
          <w:tcPr>
            <w:tcW w:w="913" w:type="dxa"/>
            <w:tcBorders>
              <w:top w:val="nil"/>
              <w:left w:val="nil"/>
              <w:bottom w:val="single" w:sz="8" w:space="0" w:color="auto"/>
              <w:right w:val="single" w:sz="8" w:space="0" w:color="auto"/>
            </w:tcBorders>
            <w:shd w:val="clear" w:color="000000" w:fill="FFFFFF"/>
            <w:noWrap/>
            <w:vAlign w:val="center"/>
            <w:hideMark/>
          </w:tcPr>
          <w:p w14:paraId="0AE81987" w14:textId="2E498BA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94</w:t>
            </w:r>
          </w:p>
        </w:tc>
        <w:tc>
          <w:tcPr>
            <w:tcW w:w="1204" w:type="dxa"/>
            <w:tcBorders>
              <w:top w:val="nil"/>
              <w:left w:val="nil"/>
              <w:bottom w:val="single" w:sz="8" w:space="0" w:color="auto"/>
              <w:right w:val="single" w:sz="8" w:space="0" w:color="auto"/>
            </w:tcBorders>
            <w:shd w:val="clear" w:color="auto" w:fill="auto"/>
            <w:noWrap/>
            <w:vAlign w:val="center"/>
            <w:hideMark/>
          </w:tcPr>
          <w:p w14:paraId="0527FEE1" w14:textId="1B97F40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-1.00%</w:t>
            </w:r>
          </w:p>
        </w:tc>
        <w:tc>
          <w:tcPr>
            <w:tcW w:w="914" w:type="dxa"/>
            <w:tcBorders>
              <w:top w:val="nil"/>
              <w:left w:val="nil"/>
              <w:bottom w:val="single" w:sz="8" w:space="0" w:color="auto"/>
              <w:right w:val="single" w:sz="8" w:space="0" w:color="auto"/>
            </w:tcBorders>
            <w:shd w:val="clear" w:color="auto" w:fill="auto"/>
            <w:noWrap/>
            <w:vAlign w:val="center"/>
            <w:hideMark/>
          </w:tcPr>
          <w:p w14:paraId="6A699F01" w14:textId="710FF56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3.50%</w:t>
            </w:r>
          </w:p>
        </w:tc>
      </w:tr>
      <w:tr w:rsidR="00E15AC6" w:rsidRPr="00B34B54" w14:paraId="500A9290"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8D8C8A1" w14:textId="00732E1A"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7F95888C" w14:textId="1DDE91E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278.2</w:t>
            </w:r>
          </w:p>
        </w:tc>
        <w:tc>
          <w:tcPr>
            <w:tcW w:w="913" w:type="dxa"/>
            <w:tcBorders>
              <w:top w:val="nil"/>
              <w:left w:val="nil"/>
              <w:bottom w:val="single" w:sz="8" w:space="0" w:color="auto"/>
              <w:right w:val="single" w:sz="8" w:space="0" w:color="auto"/>
            </w:tcBorders>
            <w:shd w:val="clear" w:color="000000" w:fill="FFFFFF"/>
            <w:noWrap/>
            <w:vAlign w:val="center"/>
            <w:hideMark/>
          </w:tcPr>
          <w:p w14:paraId="26A46EAD" w14:textId="58C2410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301</w:t>
            </w:r>
          </w:p>
        </w:tc>
        <w:tc>
          <w:tcPr>
            <w:tcW w:w="913" w:type="dxa"/>
            <w:tcBorders>
              <w:top w:val="nil"/>
              <w:left w:val="nil"/>
              <w:bottom w:val="single" w:sz="8" w:space="0" w:color="auto"/>
              <w:right w:val="single" w:sz="8" w:space="0" w:color="auto"/>
            </w:tcBorders>
            <w:shd w:val="clear" w:color="000000" w:fill="FFFFFF"/>
            <w:noWrap/>
            <w:vAlign w:val="center"/>
            <w:hideMark/>
          </w:tcPr>
          <w:p w14:paraId="0D36BA98" w14:textId="2BFBBB6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318.9</w:t>
            </w:r>
          </w:p>
        </w:tc>
        <w:tc>
          <w:tcPr>
            <w:tcW w:w="913" w:type="dxa"/>
            <w:tcBorders>
              <w:top w:val="nil"/>
              <w:left w:val="nil"/>
              <w:bottom w:val="single" w:sz="8" w:space="0" w:color="auto"/>
              <w:right w:val="single" w:sz="8" w:space="0" w:color="auto"/>
            </w:tcBorders>
            <w:shd w:val="clear" w:color="000000" w:fill="FFFFFF"/>
            <w:noWrap/>
            <w:vAlign w:val="center"/>
            <w:hideMark/>
          </w:tcPr>
          <w:p w14:paraId="07A1013C" w14:textId="741A76D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364.6</w:t>
            </w:r>
          </w:p>
        </w:tc>
        <w:tc>
          <w:tcPr>
            <w:tcW w:w="913" w:type="dxa"/>
            <w:tcBorders>
              <w:top w:val="nil"/>
              <w:left w:val="nil"/>
              <w:bottom w:val="single" w:sz="8" w:space="0" w:color="auto"/>
              <w:right w:val="single" w:sz="8" w:space="0" w:color="auto"/>
            </w:tcBorders>
            <w:shd w:val="clear" w:color="000000" w:fill="FFFFFF"/>
            <w:noWrap/>
            <w:vAlign w:val="center"/>
            <w:hideMark/>
          </w:tcPr>
          <w:p w14:paraId="46B90E1F" w14:textId="6614F30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457.2</w:t>
            </w:r>
          </w:p>
        </w:tc>
        <w:tc>
          <w:tcPr>
            <w:tcW w:w="1204" w:type="dxa"/>
            <w:tcBorders>
              <w:top w:val="nil"/>
              <w:left w:val="nil"/>
              <w:bottom w:val="single" w:sz="8" w:space="0" w:color="auto"/>
              <w:right w:val="single" w:sz="8" w:space="0" w:color="auto"/>
            </w:tcBorders>
            <w:shd w:val="clear" w:color="000000" w:fill="FFFFFF"/>
            <w:noWrap/>
            <w:vAlign w:val="center"/>
            <w:hideMark/>
          </w:tcPr>
          <w:p w14:paraId="445FA55C" w14:textId="4C0B54F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1.60%</w:t>
            </w:r>
          </w:p>
        </w:tc>
        <w:tc>
          <w:tcPr>
            <w:tcW w:w="914" w:type="dxa"/>
            <w:tcBorders>
              <w:top w:val="nil"/>
              <w:left w:val="nil"/>
              <w:bottom w:val="single" w:sz="8" w:space="0" w:color="auto"/>
              <w:right w:val="single" w:sz="8" w:space="0" w:color="auto"/>
            </w:tcBorders>
            <w:shd w:val="clear" w:color="000000" w:fill="FFFFFF"/>
            <w:noWrap/>
            <w:vAlign w:val="center"/>
            <w:hideMark/>
          </w:tcPr>
          <w:p w14:paraId="24579C0E" w14:textId="4EE0BEE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4.10%</w:t>
            </w:r>
          </w:p>
        </w:tc>
      </w:tr>
      <w:tr w:rsidR="00E15AC6" w:rsidRPr="00B34B54" w14:paraId="3FEEDBF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0A5711C" w14:textId="1C8F4091"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Europe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25F10E00" w14:textId="03372D9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18.40%</w:t>
            </w:r>
          </w:p>
        </w:tc>
        <w:tc>
          <w:tcPr>
            <w:tcW w:w="913" w:type="dxa"/>
            <w:tcBorders>
              <w:top w:val="nil"/>
              <w:left w:val="nil"/>
              <w:bottom w:val="single" w:sz="8" w:space="0" w:color="auto"/>
              <w:right w:val="single" w:sz="8" w:space="0" w:color="auto"/>
            </w:tcBorders>
            <w:shd w:val="clear" w:color="000000" w:fill="FFFFFF"/>
            <w:noWrap/>
            <w:vAlign w:val="center"/>
            <w:hideMark/>
          </w:tcPr>
          <w:p w14:paraId="2BB2CCC6" w14:textId="26C846F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16.90%</w:t>
            </w:r>
          </w:p>
        </w:tc>
        <w:tc>
          <w:tcPr>
            <w:tcW w:w="913" w:type="dxa"/>
            <w:tcBorders>
              <w:top w:val="nil"/>
              <w:left w:val="nil"/>
              <w:bottom w:val="single" w:sz="8" w:space="0" w:color="auto"/>
              <w:right w:val="single" w:sz="8" w:space="0" w:color="auto"/>
            </w:tcBorders>
            <w:shd w:val="clear" w:color="000000" w:fill="FFFFFF"/>
            <w:noWrap/>
            <w:vAlign w:val="center"/>
            <w:hideMark/>
          </w:tcPr>
          <w:p w14:paraId="0566994E" w14:textId="5C65253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16.70%</w:t>
            </w:r>
          </w:p>
        </w:tc>
        <w:tc>
          <w:tcPr>
            <w:tcW w:w="913" w:type="dxa"/>
            <w:tcBorders>
              <w:top w:val="nil"/>
              <w:left w:val="nil"/>
              <w:bottom w:val="single" w:sz="8" w:space="0" w:color="auto"/>
              <w:right w:val="single" w:sz="8" w:space="0" w:color="auto"/>
            </w:tcBorders>
            <w:shd w:val="clear" w:color="000000" w:fill="FFFFFF"/>
            <w:noWrap/>
            <w:vAlign w:val="center"/>
            <w:hideMark/>
          </w:tcPr>
          <w:p w14:paraId="4C1402DA" w14:textId="6684ABC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15.30%</w:t>
            </w:r>
          </w:p>
        </w:tc>
        <w:tc>
          <w:tcPr>
            <w:tcW w:w="913" w:type="dxa"/>
            <w:tcBorders>
              <w:top w:val="nil"/>
              <w:left w:val="nil"/>
              <w:bottom w:val="single" w:sz="8" w:space="0" w:color="auto"/>
              <w:right w:val="single" w:sz="8" w:space="0" w:color="auto"/>
            </w:tcBorders>
            <w:shd w:val="clear" w:color="000000" w:fill="FFFFFF"/>
            <w:noWrap/>
            <w:vAlign w:val="center"/>
            <w:hideMark/>
          </w:tcPr>
          <w:p w14:paraId="36BE43E8" w14:textId="310E017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14.90%</w:t>
            </w:r>
          </w:p>
        </w:tc>
        <w:tc>
          <w:tcPr>
            <w:tcW w:w="1204" w:type="dxa"/>
            <w:tcBorders>
              <w:top w:val="nil"/>
              <w:left w:val="nil"/>
              <w:bottom w:val="single" w:sz="8" w:space="0" w:color="auto"/>
              <w:right w:val="single" w:sz="8" w:space="0" w:color="auto"/>
            </w:tcBorders>
            <w:shd w:val="clear" w:color="000000" w:fill="FFFFFF"/>
            <w:noWrap/>
            <w:vAlign w:val="center"/>
            <w:hideMark/>
          </w:tcPr>
          <w:p w14:paraId="3C3FE589" w14:textId="0159E1DC"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7A5592D5" w14:textId="703A62ED"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627D71A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4979131B" w14:textId="02C9AC8F"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North America</w:t>
            </w:r>
          </w:p>
        </w:tc>
        <w:tc>
          <w:tcPr>
            <w:tcW w:w="913" w:type="dxa"/>
            <w:tcBorders>
              <w:top w:val="nil"/>
              <w:left w:val="nil"/>
              <w:bottom w:val="single" w:sz="8" w:space="0" w:color="auto"/>
              <w:right w:val="single" w:sz="8" w:space="0" w:color="auto"/>
            </w:tcBorders>
            <w:shd w:val="clear" w:color="000000" w:fill="C00000"/>
            <w:noWrap/>
            <w:vAlign w:val="center"/>
            <w:hideMark/>
          </w:tcPr>
          <w:p w14:paraId="44DEC920" w14:textId="70894716"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299</w:t>
            </w:r>
          </w:p>
        </w:tc>
        <w:tc>
          <w:tcPr>
            <w:tcW w:w="913" w:type="dxa"/>
            <w:tcBorders>
              <w:top w:val="nil"/>
              <w:left w:val="nil"/>
              <w:bottom w:val="single" w:sz="8" w:space="0" w:color="auto"/>
              <w:right w:val="single" w:sz="8" w:space="0" w:color="auto"/>
            </w:tcBorders>
            <w:shd w:val="clear" w:color="000000" w:fill="C00000"/>
            <w:noWrap/>
            <w:vAlign w:val="center"/>
            <w:hideMark/>
          </w:tcPr>
          <w:p w14:paraId="31D6B40E" w14:textId="09422D8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317</w:t>
            </w:r>
          </w:p>
        </w:tc>
        <w:tc>
          <w:tcPr>
            <w:tcW w:w="913" w:type="dxa"/>
            <w:tcBorders>
              <w:top w:val="nil"/>
              <w:left w:val="nil"/>
              <w:bottom w:val="single" w:sz="8" w:space="0" w:color="auto"/>
              <w:right w:val="single" w:sz="8" w:space="0" w:color="auto"/>
            </w:tcBorders>
            <w:shd w:val="clear" w:color="000000" w:fill="C00000"/>
            <w:noWrap/>
            <w:vAlign w:val="center"/>
            <w:hideMark/>
          </w:tcPr>
          <w:p w14:paraId="14C6585A" w14:textId="662FE56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335</w:t>
            </w:r>
          </w:p>
        </w:tc>
        <w:tc>
          <w:tcPr>
            <w:tcW w:w="913" w:type="dxa"/>
            <w:tcBorders>
              <w:top w:val="nil"/>
              <w:left w:val="nil"/>
              <w:bottom w:val="single" w:sz="8" w:space="0" w:color="auto"/>
              <w:right w:val="single" w:sz="8" w:space="0" w:color="auto"/>
            </w:tcBorders>
            <w:shd w:val="clear" w:color="000000" w:fill="C00000"/>
            <w:noWrap/>
            <w:vAlign w:val="center"/>
            <w:hideMark/>
          </w:tcPr>
          <w:p w14:paraId="18383151" w14:textId="281EC38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397</w:t>
            </w:r>
          </w:p>
        </w:tc>
        <w:tc>
          <w:tcPr>
            <w:tcW w:w="913" w:type="dxa"/>
            <w:tcBorders>
              <w:top w:val="nil"/>
              <w:left w:val="nil"/>
              <w:bottom w:val="single" w:sz="8" w:space="0" w:color="auto"/>
              <w:right w:val="single" w:sz="8" w:space="0" w:color="auto"/>
            </w:tcBorders>
            <w:shd w:val="clear" w:color="000000" w:fill="C00000"/>
            <w:noWrap/>
            <w:vAlign w:val="center"/>
            <w:hideMark/>
          </w:tcPr>
          <w:p w14:paraId="3EC8A1E1" w14:textId="1BE2C03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465</w:t>
            </w:r>
          </w:p>
        </w:tc>
        <w:tc>
          <w:tcPr>
            <w:tcW w:w="1204" w:type="dxa"/>
            <w:tcBorders>
              <w:top w:val="nil"/>
              <w:left w:val="nil"/>
              <w:bottom w:val="single" w:sz="8" w:space="0" w:color="auto"/>
              <w:right w:val="single" w:sz="8" w:space="0" w:color="auto"/>
            </w:tcBorders>
            <w:shd w:val="clear" w:color="000000" w:fill="C00000"/>
            <w:noWrap/>
            <w:vAlign w:val="center"/>
            <w:hideMark/>
          </w:tcPr>
          <w:p w14:paraId="31F70A15" w14:textId="09DB446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1.16%</w:t>
            </w:r>
          </w:p>
        </w:tc>
        <w:tc>
          <w:tcPr>
            <w:tcW w:w="914" w:type="dxa"/>
            <w:tcBorders>
              <w:top w:val="nil"/>
              <w:left w:val="nil"/>
              <w:bottom w:val="single" w:sz="8" w:space="0" w:color="auto"/>
              <w:right w:val="single" w:sz="8" w:space="0" w:color="auto"/>
            </w:tcBorders>
            <w:shd w:val="clear" w:color="000000" w:fill="C00000"/>
            <w:noWrap/>
            <w:vAlign w:val="center"/>
            <w:hideMark/>
          </w:tcPr>
          <w:p w14:paraId="6D4A9D32" w14:textId="5FE8C23D"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3.73%</w:t>
            </w:r>
          </w:p>
        </w:tc>
      </w:tr>
      <w:tr w:rsidR="00E15AC6" w:rsidRPr="00B34B54" w14:paraId="4DB8BD6A"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17D5867" w14:textId="1853CE3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USA</w:t>
            </w:r>
          </w:p>
        </w:tc>
        <w:tc>
          <w:tcPr>
            <w:tcW w:w="913" w:type="dxa"/>
            <w:tcBorders>
              <w:top w:val="nil"/>
              <w:left w:val="nil"/>
              <w:bottom w:val="single" w:sz="8" w:space="0" w:color="auto"/>
              <w:right w:val="single" w:sz="8" w:space="0" w:color="auto"/>
            </w:tcBorders>
            <w:shd w:val="clear" w:color="000000" w:fill="FFFFFF"/>
            <w:noWrap/>
            <w:vAlign w:val="center"/>
            <w:hideMark/>
          </w:tcPr>
          <w:p w14:paraId="40B52742" w14:textId="25B37C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240.5</w:t>
            </w:r>
          </w:p>
        </w:tc>
        <w:tc>
          <w:tcPr>
            <w:tcW w:w="913" w:type="dxa"/>
            <w:tcBorders>
              <w:top w:val="nil"/>
              <w:left w:val="nil"/>
              <w:bottom w:val="single" w:sz="8" w:space="0" w:color="auto"/>
              <w:right w:val="single" w:sz="8" w:space="0" w:color="auto"/>
            </w:tcBorders>
            <w:shd w:val="clear" w:color="000000" w:fill="FFFFFF"/>
            <w:noWrap/>
            <w:vAlign w:val="center"/>
            <w:hideMark/>
          </w:tcPr>
          <w:p w14:paraId="00AFDF88" w14:textId="1DEC377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253</w:t>
            </w:r>
          </w:p>
        </w:tc>
        <w:tc>
          <w:tcPr>
            <w:tcW w:w="913" w:type="dxa"/>
            <w:tcBorders>
              <w:top w:val="nil"/>
              <w:left w:val="nil"/>
              <w:bottom w:val="single" w:sz="8" w:space="0" w:color="auto"/>
              <w:right w:val="single" w:sz="8" w:space="0" w:color="auto"/>
            </w:tcBorders>
            <w:shd w:val="clear" w:color="000000" w:fill="FFFFFF"/>
            <w:noWrap/>
            <w:vAlign w:val="center"/>
            <w:hideMark/>
          </w:tcPr>
          <w:p w14:paraId="761F0718" w14:textId="0873A40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260.3</w:t>
            </w:r>
          </w:p>
        </w:tc>
        <w:tc>
          <w:tcPr>
            <w:tcW w:w="913" w:type="dxa"/>
            <w:tcBorders>
              <w:top w:val="nil"/>
              <w:left w:val="nil"/>
              <w:bottom w:val="single" w:sz="8" w:space="0" w:color="auto"/>
              <w:right w:val="single" w:sz="8" w:space="0" w:color="auto"/>
            </w:tcBorders>
            <w:shd w:val="clear" w:color="000000" w:fill="FFFFFF"/>
            <w:noWrap/>
            <w:vAlign w:val="center"/>
            <w:hideMark/>
          </w:tcPr>
          <w:p w14:paraId="1F6027BF" w14:textId="3B4BA4F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291.4</w:t>
            </w:r>
          </w:p>
        </w:tc>
        <w:tc>
          <w:tcPr>
            <w:tcW w:w="913" w:type="dxa"/>
            <w:tcBorders>
              <w:top w:val="nil"/>
              <w:left w:val="nil"/>
              <w:bottom w:val="single" w:sz="8" w:space="0" w:color="auto"/>
              <w:right w:val="single" w:sz="8" w:space="0" w:color="auto"/>
            </w:tcBorders>
            <w:shd w:val="clear" w:color="000000" w:fill="FFFFFF"/>
            <w:noWrap/>
            <w:vAlign w:val="center"/>
            <w:hideMark/>
          </w:tcPr>
          <w:p w14:paraId="46E18B59" w14:textId="1DB519B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326.6</w:t>
            </w:r>
          </w:p>
        </w:tc>
        <w:tc>
          <w:tcPr>
            <w:tcW w:w="1204" w:type="dxa"/>
            <w:tcBorders>
              <w:top w:val="nil"/>
              <w:left w:val="nil"/>
              <w:bottom w:val="single" w:sz="8" w:space="0" w:color="auto"/>
              <w:right w:val="single" w:sz="8" w:space="0" w:color="auto"/>
            </w:tcBorders>
            <w:shd w:val="clear" w:color="000000" w:fill="FFFFFF"/>
            <w:noWrap/>
            <w:vAlign w:val="center"/>
            <w:hideMark/>
          </w:tcPr>
          <w:p w14:paraId="55ABC1AD" w14:textId="2AD9765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1.00%</w:t>
            </w:r>
          </w:p>
        </w:tc>
        <w:tc>
          <w:tcPr>
            <w:tcW w:w="914" w:type="dxa"/>
            <w:tcBorders>
              <w:top w:val="nil"/>
              <w:left w:val="nil"/>
              <w:bottom w:val="single" w:sz="8" w:space="0" w:color="auto"/>
              <w:right w:val="single" w:sz="8" w:space="0" w:color="auto"/>
            </w:tcBorders>
            <w:shd w:val="clear" w:color="000000" w:fill="FFFFFF"/>
            <w:noWrap/>
            <w:vAlign w:val="center"/>
            <w:hideMark/>
          </w:tcPr>
          <w:p w14:paraId="3931FCB7" w14:textId="72166A4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2.60%</w:t>
            </w:r>
          </w:p>
        </w:tc>
      </w:tr>
      <w:tr w:rsidR="00E15AC6" w:rsidRPr="00B34B54" w14:paraId="52B7DE13"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347698B" w14:textId="31C129B8"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Canada</w:t>
            </w:r>
          </w:p>
        </w:tc>
        <w:tc>
          <w:tcPr>
            <w:tcW w:w="913" w:type="dxa"/>
            <w:tcBorders>
              <w:top w:val="nil"/>
              <w:left w:val="nil"/>
              <w:bottom w:val="single" w:sz="8" w:space="0" w:color="auto"/>
              <w:right w:val="single" w:sz="8" w:space="0" w:color="auto"/>
            </w:tcBorders>
            <w:shd w:val="clear" w:color="000000" w:fill="FFFFFF"/>
            <w:noWrap/>
            <w:vAlign w:val="center"/>
            <w:hideMark/>
          </w:tcPr>
          <w:p w14:paraId="25A8D1C3" w14:textId="3BC9986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36.8</w:t>
            </w:r>
          </w:p>
        </w:tc>
        <w:tc>
          <w:tcPr>
            <w:tcW w:w="913" w:type="dxa"/>
            <w:tcBorders>
              <w:top w:val="nil"/>
              <w:left w:val="nil"/>
              <w:bottom w:val="single" w:sz="8" w:space="0" w:color="auto"/>
              <w:right w:val="single" w:sz="8" w:space="0" w:color="auto"/>
            </w:tcBorders>
            <w:shd w:val="clear" w:color="000000" w:fill="FFFFFF"/>
            <w:noWrap/>
            <w:vAlign w:val="center"/>
            <w:hideMark/>
          </w:tcPr>
          <w:p w14:paraId="5883FEA1" w14:textId="2E023BD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47.2</w:t>
            </w:r>
          </w:p>
        </w:tc>
        <w:tc>
          <w:tcPr>
            <w:tcW w:w="913" w:type="dxa"/>
            <w:tcBorders>
              <w:top w:val="nil"/>
              <w:left w:val="nil"/>
              <w:bottom w:val="single" w:sz="8" w:space="0" w:color="auto"/>
              <w:right w:val="single" w:sz="8" w:space="0" w:color="auto"/>
            </w:tcBorders>
            <w:shd w:val="clear" w:color="000000" w:fill="FFFFFF"/>
            <w:noWrap/>
            <w:vAlign w:val="center"/>
            <w:hideMark/>
          </w:tcPr>
          <w:p w14:paraId="5ACC49B1" w14:textId="5151D51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56.8</w:t>
            </w:r>
          </w:p>
        </w:tc>
        <w:tc>
          <w:tcPr>
            <w:tcW w:w="913" w:type="dxa"/>
            <w:tcBorders>
              <w:top w:val="nil"/>
              <w:left w:val="nil"/>
              <w:bottom w:val="single" w:sz="8" w:space="0" w:color="auto"/>
              <w:right w:val="single" w:sz="8" w:space="0" w:color="auto"/>
            </w:tcBorders>
            <w:shd w:val="clear" w:color="000000" w:fill="FFFFFF"/>
            <w:noWrap/>
            <w:vAlign w:val="center"/>
            <w:hideMark/>
          </w:tcPr>
          <w:p w14:paraId="6A33F805" w14:textId="274E34D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84.1</w:t>
            </w:r>
          </w:p>
        </w:tc>
        <w:tc>
          <w:tcPr>
            <w:tcW w:w="913" w:type="dxa"/>
            <w:tcBorders>
              <w:top w:val="nil"/>
              <w:left w:val="nil"/>
              <w:bottom w:val="single" w:sz="8" w:space="0" w:color="auto"/>
              <w:right w:val="single" w:sz="8" w:space="0" w:color="auto"/>
            </w:tcBorders>
            <w:shd w:val="clear" w:color="000000" w:fill="FFFFFF"/>
            <w:noWrap/>
            <w:vAlign w:val="center"/>
            <w:hideMark/>
          </w:tcPr>
          <w:p w14:paraId="66BEC728" w14:textId="0D7152A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112</w:t>
            </w:r>
          </w:p>
        </w:tc>
        <w:tc>
          <w:tcPr>
            <w:tcW w:w="1204" w:type="dxa"/>
            <w:tcBorders>
              <w:top w:val="nil"/>
              <w:left w:val="nil"/>
              <w:bottom w:val="single" w:sz="8" w:space="0" w:color="auto"/>
              <w:right w:val="single" w:sz="8" w:space="0" w:color="auto"/>
            </w:tcBorders>
            <w:shd w:val="clear" w:color="000000" w:fill="FFFFFF"/>
            <w:noWrap/>
            <w:vAlign w:val="center"/>
            <w:hideMark/>
          </w:tcPr>
          <w:p w14:paraId="3FEB4696" w14:textId="78A0FD3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5.10%</w:t>
            </w:r>
          </w:p>
        </w:tc>
        <w:tc>
          <w:tcPr>
            <w:tcW w:w="914" w:type="dxa"/>
            <w:tcBorders>
              <w:top w:val="nil"/>
              <w:left w:val="nil"/>
              <w:bottom w:val="single" w:sz="8" w:space="0" w:color="auto"/>
              <w:right w:val="single" w:sz="8" w:space="0" w:color="auto"/>
            </w:tcBorders>
            <w:shd w:val="clear" w:color="000000" w:fill="FFFFFF"/>
            <w:noWrap/>
            <w:vAlign w:val="center"/>
            <w:hideMark/>
          </w:tcPr>
          <w:p w14:paraId="3FFFC867" w14:textId="4D3FF7A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7.80%</w:t>
            </w:r>
          </w:p>
        </w:tc>
      </w:tr>
      <w:tr w:rsidR="00E15AC6" w:rsidRPr="00B34B54" w14:paraId="283D94CA"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2CF63C1" w14:textId="169E20B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1932CFB0" w14:textId="797D4CF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21.5</w:t>
            </w:r>
          </w:p>
        </w:tc>
        <w:tc>
          <w:tcPr>
            <w:tcW w:w="913" w:type="dxa"/>
            <w:tcBorders>
              <w:top w:val="nil"/>
              <w:left w:val="nil"/>
              <w:bottom w:val="single" w:sz="8" w:space="0" w:color="auto"/>
              <w:right w:val="single" w:sz="8" w:space="0" w:color="auto"/>
            </w:tcBorders>
            <w:shd w:val="clear" w:color="000000" w:fill="FFFFFF"/>
            <w:noWrap/>
            <w:vAlign w:val="center"/>
            <w:hideMark/>
          </w:tcPr>
          <w:p w14:paraId="4D564E0E" w14:textId="0005944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16.4</w:t>
            </w:r>
          </w:p>
        </w:tc>
        <w:tc>
          <w:tcPr>
            <w:tcW w:w="913" w:type="dxa"/>
            <w:tcBorders>
              <w:top w:val="nil"/>
              <w:left w:val="nil"/>
              <w:bottom w:val="single" w:sz="8" w:space="0" w:color="auto"/>
              <w:right w:val="single" w:sz="8" w:space="0" w:color="auto"/>
            </w:tcBorders>
            <w:shd w:val="clear" w:color="000000" w:fill="FFFFFF"/>
            <w:noWrap/>
            <w:vAlign w:val="center"/>
            <w:hideMark/>
          </w:tcPr>
          <w:p w14:paraId="02FD54FE" w14:textId="63F3802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17.6</w:t>
            </w:r>
          </w:p>
        </w:tc>
        <w:tc>
          <w:tcPr>
            <w:tcW w:w="913" w:type="dxa"/>
            <w:tcBorders>
              <w:top w:val="nil"/>
              <w:left w:val="nil"/>
              <w:bottom w:val="single" w:sz="8" w:space="0" w:color="auto"/>
              <w:right w:val="single" w:sz="8" w:space="0" w:color="auto"/>
            </w:tcBorders>
            <w:shd w:val="clear" w:color="000000" w:fill="FFFFFF"/>
            <w:noWrap/>
            <w:vAlign w:val="center"/>
            <w:hideMark/>
          </w:tcPr>
          <w:p w14:paraId="4BB248F3" w14:textId="622D77A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21.6</w:t>
            </w:r>
          </w:p>
        </w:tc>
        <w:tc>
          <w:tcPr>
            <w:tcW w:w="913" w:type="dxa"/>
            <w:tcBorders>
              <w:top w:val="nil"/>
              <w:left w:val="nil"/>
              <w:bottom w:val="single" w:sz="8" w:space="0" w:color="auto"/>
              <w:right w:val="single" w:sz="8" w:space="0" w:color="auto"/>
            </w:tcBorders>
            <w:shd w:val="clear" w:color="000000" w:fill="FFFFFF"/>
            <w:noWrap/>
            <w:vAlign w:val="center"/>
            <w:hideMark/>
          </w:tcPr>
          <w:p w14:paraId="11A5605C" w14:textId="05122E8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26.7</w:t>
            </w:r>
          </w:p>
        </w:tc>
        <w:tc>
          <w:tcPr>
            <w:tcW w:w="1204" w:type="dxa"/>
            <w:tcBorders>
              <w:top w:val="nil"/>
              <w:left w:val="nil"/>
              <w:bottom w:val="single" w:sz="8" w:space="0" w:color="auto"/>
              <w:right w:val="single" w:sz="8" w:space="0" w:color="auto"/>
            </w:tcBorders>
            <w:shd w:val="clear" w:color="000000" w:fill="FFFFFF"/>
            <w:noWrap/>
            <w:vAlign w:val="center"/>
            <w:hideMark/>
          </w:tcPr>
          <w:p w14:paraId="106E57E1" w14:textId="0F8837F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-5.20%</w:t>
            </w:r>
          </w:p>
        </w:tc>
        <w:tc>
          <w:tcPr>
            <w:tcW w:w="914" w:type="dxa"/>
            <w:tcBorders>
              <w:top w:val="nil"/>
              <w:left w:val="nil"/>
              <w:bottom w:val="single" w:sz="8" w:space="0" w:color="auto"/>
              <w:right w:val="single" w:sz="8" w:space="0" w:color="auto"/>
            </w:tcBorders>
            <w:shd w:val="clear" w:color="000000" w:fill="FFFFFF"/>
            <w:noWrap/>
            <w:vAlign w:val="center"/>
            <w:hideMark/>
          </w:tcPr>
          <w:p w14:paraId="742E1DE3" w14:textId="0B4341D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4.70%</w:t>
            </w:r>
          </w:p>
        </w:tc>
      </w:tr>
      <w:tr w:rsidR="00E15AC6" w:rsidRPr="00B34B54" w14:paraId="25BA89B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5D81BEA8" w14:textId="188807E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lastRenderedPageBreak/>
              <w:t xml:space="preserve">Global North America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557C127D" w14:textId="55908F1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10.90%</w:t>
            </w:r>
          </w:p>
        </w:tc>
        <w:tc>
          <w:tcPr>
            <w:tcW w:w="913" w:type="dxa"/>
            <w:tcBorders>
              <w:top w:val="nil"/>
              <w:left w:val="nil"/>
              <w:bottom w:val="single" w:sz="8" w:space="0" w:color="auto"/>
              <w:right w:val="single" w:sz="8" w:space="0" w:color="auto"/>
            </w:tcBorders>
            <w:shd w:val="clear" w:color="000000" w:fill="FFFFFF"/>
            <w:noWrap/>
            <w:vAlign w:val="center"/>
            <w:hideMark/>
          </w:tcPr>
          <w:p w14:paraId="13DE2EFD" w14:textId="01841B4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9.70%</w:t>
            </w:r>
          </w:p>
        </w:tc>
        <w:tc>
          <w:tcPr>
            <w:tcW w:w="913" w:type="dxa"/>
            <w:tcBorders>
              <w:top w:val="nil"/>
              <w:left w:val="nil"/>
              <w:bottom w:val="single" w:sz="8" w:space="0" w:color="auto"/>
              <w:right w:val="single" w:sz="8" w:space="0" w:color="auto"/>
            </w:tcBorders>
            <w:shd w:val="clear" w:color="000000" w:fill="FFFFFF"/>
            <w:noWrap/>
            <w:vAlign w:val="center"/>
            <w:hideMark/>
          </w:tcPr>
          <w:p w14:paraId="4DBD50C3" w14:textId="3C28B53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9.60%</w:t>
            </w:r>
          </w:p>
        </w:tc>
        <w:tc>
          <w:tcPr>
            <w:tcW w:w="913" w:type="dxa"/>
            <w:tcBorders>
              <w:top w:val="nil"/>
              <w:left w:val="nil"/>
              <w:bottom w:val="single" w:sz="8" w:space="0" w:color="auto"/>
              <w:right w:val="single" w:sz="8" w:space="0" w:color="auto"/>
            </w:tcBorders>
            <w:shd w:val="clear" w:color="000000" w:fill="FFFFFF"/>
            <w:noWrap/>
            <w:vAlign w:val="center"/>
            <w:hideMark/>
          </w:tcPr>
          <w:p w14:paraId="72D03329" w14:textId="6F9348D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9.00%</w:t>
            </w:r>
          </w:p>
        </w:tc>
        <w:tc>
          <w:tcPr>
            <w:tcW w:w="913" w:type="dxa"/>
            <w:tcBorders>
              <w:top w:val="nil"/>
              <w:left w:val="nil"/>
              <w:bottom w:val="single" w:sz="8" w:space="0" w:color="auto"/>
              <w:right w:val="single" w:sz="8" w:space="0" w:color="auto"/>
            </w:tcBorders>
            <w:shd w:val="clear" w:color="000000" w:fill="FFFFFF"/>
            <w:noWrap/>
            <w:vAlign w:val="center"/>
            <w:hideMark/>
          </w:tcPr>
          <w:p w14:paraId="3847A26F" w14:textId="50BB6EF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8.40%</w:t>
            </w:r>
          </w:p>
        </w:tc>
        <w:tc>
          <w:tcPr>
            <w:tcW w:w="1204" w:type="dxa"/>
            <w:tcBorders>
              <w:top w:val="nil"/>
              <w:left w:val="nil"/>
              <w:bottom w:val="single" w:sz="8" w:space="0" w:color="auto"/>
              <w:right w:val="single" w:sz="8" w:space="0" w:color="auto"/>
            </w:tcBorders>
            <w:shd w:val="clear" w:color="000000" w:fill="FFFFFF"/>
            <w:noWrap/>
            <w:vAlign w:val="center"/>
            <w:hideMark/>
          </w:tcPr>
          <w:p w14:paraId="2F2F3D97" w14:textId="419C2177"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425A8559" w14:textId="1DBCBB82"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439F2D4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0041F7EB" w14:textId="7218267B"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South America</w:t>
            </w:r>
          </w:p>
        </w:tc>
        <w:tc>
          <w:tcPr>
            <w:tcW w:w="913" w:type="dxa"/>
            <w:tcBorders>
              <w:top w:val="nil"/>
              <w:left w:val="nil"/>
              <w:bottom w:val="single" w:sz="8" w:space="0" w:color="auto"/>
              <w:right w:val="single" w:sz="8" w:space="0" w:color="auto"/>
            </w:tcBorders>
            <w:shd w:val="clear" w:color="000000" w:fill="C00000"/>
            <w:noWrap/>
            <w:vAlign w:val="center"/>
            <w:hideMark/>
          </w:tcPr>
          <w:p w14:paraId="7DD09BF4" w14:textId="6148355A"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80</w:t>
            </w:r>
          </w:p>
        </w:tc>
        <w:tc>
          <w:tcPr>
            <w:tcW w:w="913" w:type="dxa"/>
            <w:tcBorders>
              <w:top w:val="nil"/>
              <w:left w:val="nil"/>
              <w:bottom w:val="single" w:sz="8" w:space="0" w:color="auto"/>
              <w:right w:val="single" w:sz="8" w:space="0" w:color="auto"/>
            </w:tcBorders>
            <w:shd w:val="clear" w:color="000000" w:fill="C00000"/>
            <w:noWrap/>
            <w:vAlign w:val="center"/>
            <w:hideMark/>
          </w:tcPr>
          <w:p w14:paraId="46FBD894" w14:textId="18ADCFEB"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83</w:t>
            </w:r>
          </w:p>
        </w:tc>
        <w:tc>
          <w:tcPr>
            <w:tcW w:w="913" w:type="dxa"/>
            <w:tcBorders>
              <w:top w:val="nil"/>
              <w:left w:val="nil"/>
              <w:bottom w:val="single" w:sz="8" w:space="0" w:color="auto"/>
              <w:right w:val="single" w:sz="8" w:space="0" w:color="auto"/>
            </w:tcBorders>
            <w:shd w:val="clear" w:color="000000" w:fill="C00000"/>
            <w:noWrap/>
            <w:vAlign w:val="center"/>
            <w:hideMark/>
          </w:tcPr>
          <w:p w14:paraId="46B06E12" w14:textId="3CEC306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88</w:t>
            </w:r>
          </w:p>
        </w:tc>
        <w:tc>
          <w:tcPr>
            <w:tcW w:w="913" w:type="dxa"/>
            <w:tcBorders>
              <w:top w:val="nil"/>
              <w:left w:val="nil"/>
              <w:bottom w:val="single" w:sz="8" w:space="0" w:color="auto"/>
              <w:right w:val="single" w:sz="8" w:space="0" w:color="auto"/>
            </w:tcBorders>
            <w:shd w:val="clear" w:color="000000" w:fill="C00000"/>
            <w:noWrap/>
            <w:vAlign w:val="center"/>
            <w:hideMark/>
          </w:tcPr>
          <w:p w14:paraId="797B8D3D" w14:textId="0081009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105</w:t>
            </w:r>
          </w:p>
        </w:tc>
        <w:tc>
          <w:tcPr>
            <w:tcW w:w="913" w:type="dxa"/>
            <w:tcBorders>
              <w:top w:val="nil"/>
              <w:left w:val="nil"/>
              <w:bottom w:val="single" w:sz="8" w:space="0" w:color="auto"/>
              <w:right w:val="single" w:sz="8" w:space="0" w:color="auto"/>
            </w:tcBorders>
            <w:shd w:val="clear" w:color="000000" w:fill="C00000"/>
            <w:noWrap/>
            <w:vAlign w:val="center"/>
            <w:hideMark/>
          </w:tcPr>
          <w:p w14:paraId="13E66229" w14:textId="349386F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124</w:t>
            </w:r>
          </w:p>
        </w:tc>
        <w:tc>
          <w:tcPr>
            <w:tcW w:w="1204" w:type="dxa"/>
            <w:tcBorders>
              <w:top w:val="nil"/>
              <w:left w:val="nil"/>
              <w:bottom w:val="single" w:sz="8" w:space="0" w:color="auto"/>
              <w:right w:val="single" w:sz="8" w:space="0" w:color="auto"/>
            </w:tcBorders>
            <w:shd w:val="clear" w:color="000000" w:fill="C00000"/>
            <w:noWrap/>
            <w:vAlign w:val="center"/>
            <w:hideMark/>
          </w:tcPr>
          <w:p w14:paraId="08508242" w14:textId="7EB62B29"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0.81%</w:t>
            </w:r>
          </w:p>
        </w:tc>
        <w:tc>
          <w:tcPr>
            <w:tcW w:w="914" w:type="dxa"/>
            <w:tcBorders>
              <w:top w:val="nil"/>
              <w:left w:val="nil"/>
              <w:bottom w:val="single" w:sz="8" w:space="0" w:color="auto"/>
              <w:right w:val="single" w:sz="8" w:space="0" w:color="auto"/>
            </w:tcBorders>
            <w:shd w:val="clear" w:color="000000" w:fill="C00000"/>
            <w:noWrap/>
            <w:vAlign w:val="center"/>
            <w:hideMark/>
          </w:tcPr>
          <w:p w14:paraId="13A1DCC5" w14:textId="5877C2C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3.94%</w:t>
            </w:r>
          </w:p>
        </w:tc>
      </w:tr>
      <w:tr w:rsidR="00E15AC6" w:rsidRPr="00B34B54" w14:paraId="72A086A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4C991A71" w14:textId="53350539"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Brazil</w:t>
            </w:r>
          </w:p>
        </w:tc>
        <w:tc>
          <w:tcPr>
            <w:tcW w:w="913" w:type="dxa"/>
            <w:tcBorders>
              <w:top w:val="nil"/>
              <w:left w:val="nil"/>
              <w:bottom w:val="single" w:sz="8" w:space="0" w:color="auto"/>
              <w:right w:val="single" w:sz="8" w:space="0" w:color="auto"/>
            </w:tcBorders>
            <w:shd w:val="clear" w:color="000000" w:fill="FFFFFF"/>
            <w:noWrap/>
            <w:vAlign w:val="center"/>
            <w:hideMark/>
          </w:tcPr>
          <w:p w14:paraId="2898417C" w14:textId="5410E20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58.7</w:t>
            </w:r>
          </w:p>
        </w:tc>
        <w:tc>
          <w:tcPr>
            <w:tcW w:w="913" w:type="dxa"/>
            <w:tcBorders>
              <w:top w:val="nil"/>
              <w:left w:val="nil"/>
              <w:bottom w:val="single" w:sz="8" w:space="0" w:color="auto"/>
              <w:right w:val="single" w:sz="8" w:space="0" w:color="auto"/>
            </w:tcBorders>
            <w:shd w:val="clear" w:color="000000" w:fill="FFFFFF"/>
            <w:noWrap/>
            <w:vAlign w:val="center"/>
            <w:hideMark/>
          </w:tcPr>
          <w:p w14:paraId="7415031E" w14:textId="0C5D896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62.6</w:t>
            </w:r>
          </w:p>
        </w:tc>
        <w:tc>
          <w:tcPr>
            <w:tcW w:w="913" w:type="dxa"/>
            <w:tcBorders>
              <w:top w:val="nil"/>
              <w:left w:val="nil"/>
              <w:bottom w:val="single" w:sz="8" w:space="0" w:color="auto"/>
              <w:right w:val="single" w:sz="8" w:space="0" w:color="auto"/>
            </w:tcBorders>
            <w:shd w:val="clear" w:color="000000" w:fill="FFFFFF"/>
            <w:noWrap/>
            <w:vAlign w:val="center"/>
            <w:hideMark/>
          </w:tcPr>
          <w:p w14:paraId="65258444" w14:textId="01F39A4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65.8</w:t>
            </w:r>
          </w:p>
        </w:tc>
        <w:tc>
          <w:tcPr>
            <w:tcW w:w="913" w:type="dxa"/>
            <w:tcBorders>
              <w:top w:val="nil"/>
              <w:left w:val="nil"/>
              <w:bottom w:val="single" w:sz="8" w:space="0" w:color="auto"/>
              <w:right w:val="single" w:sz="8" w:space="0" w:color="auto"/>
            </w:tcBorders>
            <w:shd w:val="clear" w:color="000000" w:fill="FFFFFF"/>
            <w:noWrap/>
            <w:vAlign w:val="center"/>
            <w:hideMark/>
          </w:tcPr>
          <w:p w14:paraId="6B5013F8" w14:textId="44BEC3E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78.5</w:t>
            </w:r>
          </w:p>
        </w:tc>
        <w:tc>
          <w:tcPr>
            <w:tcW w:w="913" w:type="dxa"/>
            <w:tcBorders>
              <w:top w:val="nil"/>
              <w:left w:val="nil"/>
              <w:bottom w:val="single" w:sz="8" w:space="0" w:color="auto"/>
              <w:right w:val="single" w:sz="8" w:space="0" w:color="auto"/>
            </w:tcBorders>
            <w:shd w:val="clear" w:color="000000" w:fill="FFFFFF"/>
            <w:noWrap/>
            <w:vAlign w:val="center"/>
            <w:hideMark/>
          </w:tcPr>
          <w:p w14:paraId="7A1B072D" w14:textId="6CF158B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93.1</w:t>
            </w:r>
          </w:p>
        </w:tc>
        <w:tc>
          <w:tcPr>
            <w:tcW w:w="1204" w:type="dxa"/>
            <w:tcBorders>
              <w:top w:val="nil"/>
              <w:left w:val="nil"/>
              <w:bottom w:val="single" w:sz="8" w:space="0" w:color="auto"/>
              <w:right w:val="single" w:sz="8" w:space="0" w:color="auto"/>
            </w:tcBorders>
            <w:shd w:val="clear" w:color="000000" w:fill="FFFFFF"/>
            <w:noWrap/>
            <w:vAlign w:val="center"/>
            <w:hideMark/>
          </w:tcPr>
          <w:p w14:paraId="79EF53BD" w14:textId="55E77B4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1.30%</w:t>
            </w:r>
          </w:p>
        </w:tc>
        <w:tc>
          <w:tcPr>
            <w:tcW w:w="914" w:type="dxa"/>
            <w:tcBorders>
              <w:top w:val="nil"/>
              <w:left w:val="nil"/>
              <w:bottom w:val="single" w:sz="8" w:space="0" w:color="auto"/>
              <w:right w:val="single" w:sz="8" w:space="0" w:color="auto"/>
            </w:tcBorders>
            <w:shd w:val="clear" w:color="000000" w:fill="FFFFFF"/>
            <w:noWrap/>
            <w:vAlign w:val="center"/>
            <w:hideMark/>
          </w:tcPr>
          <w:p w14:paraId="6D6C6661" w14:textId="6C70C01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3.90%</w:t>
            </w:r>
          </w:p>
        </w:tc>
      </w:tr>
      <w:tr w:rsidR="00E15AC6" w:rsidRPr="00B34B54" w14:paraId="43280715"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135AB8C5" w14:textId="21660F1B"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1A6F1A09" w14:textId="3156F9B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20.9</w:t>
            </w:r>
          </w:p>
        </w:tc>
        <w:tc>
          <w:tcPr>
            <w:tcW w:w="913" w:type="dxa"/>
            <w:tcBorders>
              <w:top w:val="nil"/>
              <w:left w:val="nil"/>
              <w:bottom w:val="single" w:sz="8" w:space="0" w:color="auto"/>
              <w:right w:val="single" w:sz="8" w:space="0" w:color="auto"/>
            </w:tcBorders>
            <w:shd w:val="clear" w:color="000000" w:fill="FFFFFF"/>
            <w:noWrap/>
            <w:vAlign w:val="center"/>
            <w:hideMark/>
          </w:tcPr>
          <w:p w14:paraId="33469526" w14:textId="14190C0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20.3</w:t>
            </w:r>
          </w:p>
        </w:tc>
        <w:tc>
          <w:tcPr>
            <w:tcW w:w="913" w:type="dxa"/>
            <w:tcBorders>
              <w:top w:val="nil"/>
              <w:left w:val="nil"/>
              <w:bottom w:val="single" w:sz="8" w:space="0" w:color="auto"/>
              <w:right w:val="single" w:sz="8" w:space="0" w:color="auto"/>
            </w:tcBorders>
            <w:shd w:val="clear" w:color="000000" w:fill="FFFFFF"/>
            <w:noWrap/>
            <w:vAlign w:val="center"/>
            <w:hideMark/>
          </w:tcPr>
          <w:p w14:paraId="35D4B064" w14:textId="303E5E1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21.8</w:t>
            </w:r>
          </w:p>
        </w:tc>
        <w:tc>
          <w:tcPr>
            <w:tcW w:w="913" w:type="dxa"/>
            <w:tcBorders>
              <w:top w:val="nil"/>
              <w:left w:val="nil"/>
              <w:bottom w:val="single" w:sz="8" w:space="0" w:color="auto"/>
              <w:right w:val="single" w:sz="8" w:space="0" w:color="auto"/>
            </w:tcBorders>
            <w:shd w:val="clear" w:color="000000" w:fill="FFFFFF"/>
            <w:noWrap/>
            <w:vAlign w:val="center"/>
            <w:hideMark/>
          </w:tcPr>
          <w:p w14:paraId="3B7FC126" w14:textId="58BCBC9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26.2</w:t>
            </w:r>
          </w:p>
        </w:tc>
        <w:tc>
          <w:tcPr>
            <w:tcW w:w="913" w:type="dxa"/>
            <w:tcBorders>
              <w:top w:val="nil"/>
              <w:left w:val="nil"/>
              <w:bottom w:val="single" w:sz="8" w:space="0" w:color="auto"/>
              <w:right w:val="single" w:sz="8" w:space="0" w:color="auto"/>
            </w:tcBorders>
            <w:shd w:val="clear" w:color="000000" w:fill="FFFFFF"/>
            <w:noWrap/>
            <w:vAlign w:val="center"/>
            <w:hideMark/>
          </w:tcPr>
          <w:p w14:paraId="2F2199F6" w14:textId="1208B53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30.9</w:t>
            </w:r>
          </w:p>
        </w:tc>
        <w:tc>
          <w:tcPr>
            <w:tcW w:w="1204" w:type="dxa"/>
            <w:tcBorders>
              <w:top w:val="nil"/>
              <w:left w:val="nil"/>
              <w:bottom w:val="single" w:sz="8" w:space="0" w:color="auto"/>
              <w:right w:val="single" w:sz="8" w:space="0" w:color="auto"/>
            </w:tcBorders>
            <w:shd w:val="clear" w:color="000000" w:fill="FFFFFF"/>
            <w:noWrap/>
            <w:vAlign w:val="center"/>
            <w:hideMark/>
          </w:tcPr>
          <w:p w14:paraId="371C2CF6" w14:textId="2E44CC3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-0.60%</w:t>
            </w:r>
          </w:p>
        </w:tc>
        <w:tc>
          <w:tcPr>
            <w:tcW w:w="914" w:type="dxa"/>
            <w:tcBorders>
              <w:top w:val="nil"/>
              <w:left w:val="nil"/>
              <w:bottom w:val="single" w:sz="8" w:space="0" w:color="auto"/>
              <w:right w:val="single" w:sz="8" w:space="0" w:color="auto"/>
            </w:tcBorders>
            <w:shd w:val="clear" w:color="000000" w:fill="FFFFFF"/>
            <w:noWrap/>
            <w:vAlign w:val="center"/>
            <w:hideMark/>
          </w:tcPr>
          <w:p w14:paraId="4EF5B4DB" w14:textId="471BB35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4.00%</w:t>
            </w:r>
          </w:p>
        </w:tc>
      </w:tr>
      <w:tr w:rsidR="00E15AC6" w:rsidRPr="00B34B54" w14:paraId="24D1EFC2"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1A47C14" w14:textId="79BCE31E"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South America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4E390818" w14:textId="70110AD8"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2.90%</w:t>
            </w:r>
          </w:p>
        </w:tc>
        <w:tc>
          <w:tcPr>
            <w:tcW w:w="913" w:type="dxa"/>
            <w:tcBorders>
              <w:top w:val="nil"/>
              <w:left w:val="nil"/>
              <w:bottom w:val="single" w:sz="8" w:space="0" w:color="auto"/>
              <w:right w:val="single" w:sz="8" w:space="0" w:color="auto"/>
            </w:tcBorders>
            <w:shd w:val="clear" w:color="000000" w:fill="FFFFFF"/>
            <w:noWrap/>
            <w:vAlign w:val="center"/>
            <w:hideMark/>
          </w:tcPr>
          <w:p w14:paraId="7CF8723B" w14:textId="3BE8D45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2.50%</w:t>
            </w:r>
          </w:p>
        </w:tc>
        <w:tc>
          <w:tcPr>
            <w:tcW w:w="913" w:type="dxa"/>
            <w:tcBorders>
              <w:top w:val="nil"/>
              <w:left w:val="nil"/>
              <w:bottom w:val="single" w:sz="8" w:space="0" w:color="auto"/>
              <w:right w:val="single" w:sz="8" w:space="0" w:color="auto"/>
            </w:tcBorders>
            <w:shd w:val="clear" w:color="000000" w:fill="FFFFFF"/>
            <w:noWrap/>
            <w:vAlign w:val="center"/>
            <w:hideMark/>
          </w:tcPr>
          <w:p w14:paraId="624348C1" w14:textId="119676B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2.50%</w:t>
            </w:r>
          </w:p>
        </w:tc>
        <w:tc>
          <w:tcPr>
            <w:tcW w:w="913" w:type="dxa"/>
            <w:tcBorders>
              <w:top w:val="nil"/>
              <w:left w:val="nil"/>
              <w:bottom w:val="single" w:sz="8" w:space="0" w:color="auto"/>
              <w:right w:val="single" w:sz="8" w:space="0" w:color="auto"/>
            </w:tcBorders>
            <w:shd w:val="clear" w:color="000000" w:fill="FFFFFF"/>
            <w:noWrap/>
            <w:vAlign w:val="center"/>
            <w:hideMark/>
          </w:tcPr>
          <w:p w14:paraId="4A4AEFC0" w14:textId="072ABC2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2.40%</w:t>
            </w:r>
          </w:p>
        </w:tc>
        <w:tc>
          <w:tcPr>
            <w:tcW w:w="913" w:type="dxa"/>
            <w:tcBorders>
              <w:top w:val="nil"/>
              <w:left w:val="nil"/>
              <w:bottom w:val="single" w:sz="8" w:space="0" w:color="auto"/>
              <w:right w:val="single" w:sz="8" w:space="0" w:color="auto"/>
            </w:tcBorders>
            <w:shd w:val="clear" w:color="000000" w:fill="FFFFFF"/>
            <w:noWrap/>
            <w:vAlign w:val="center"/>
            <w:hideMark/>
          </w:tcPr>
          <w:p w14:paraId="37DC7836" w14:textId="25338BB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2.20%</w:t>
            </w:r>
          </w:p>
        </w:tc>
        <w:tc>
          <w:tcPr>
            <w:tcW w:w="1204" w:type="dxa"/>
            <w:tcBorders>
              <w:top w:val="nil"/>
              <w:left w:val="nil"/>
              <w:bottom w:val="single" w:sz="8" w:space="0" w:color="auto"/>
              <w:right w:val="single" w:sz="8" w:space="0" w:color="auto"/>
            </w:tcBorders>
            <w:shd w:val="clear" w:color="000000" w:fill="FFFFFF"/>
            <w:noWrap/>
            <w:vAlign w:val="center"/>
            <w:hideMark/>
          </w:tcPr>
          <w:p w14:paraId="1FFC72D5" w14:textId="4583B7AF"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32CE063C" w14:textId="692A83FF"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3F2842ED"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C00000"/>
            <w:noWrap/>
            <w:vAlign w:val="center"/>
            <w:hideMark/>
          </w:tcPr>
          <w:p w14:paraId="24E7B5A7" w14:textId="463D214C"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lang w:val="en-US"/>
              </w:rPr>
              <w:t>Middle East and Africa</w:t>
            </w:r>
          </w:p>
        </w:tc>
        <w:tc>
          <w:tcPr>
            <w:tcW w:w="913" w:type="dxa"/>
            <w:tcBorders>
              <w:top w:val="nil"/>
              <w:left w:val="nil"/>
              <w:bottom w:val="single" w:sz="8" w:space="0" w:color="auto"/>
              <w:right w:val="single" w:sz="8" w:space="0" w:color="auto"/>
            </w:tcBorders>
            <w:shd w:val="clear" w:color="000000" w:fill="C00000"/>
            <w:noWrap/>
            <w:vAlign w:val="center"/>
            <w:hideMark/>
          </w:tcPr>
          <w:p w14:paraId="683088C7" w14:textId="744A48F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274</w:t>
            </w:r>
          </w:p>
        </w:tc>
        <w:tc>
          <w:tcPr>
            <w:tcW w:w="913" w:type="dxa"/>
            <w:tcBorders>
              <w:top w:val="nil"/>
              <w:left w:val="nil"/>
              <w:bottom w:val="single" w:sz="8" w:space="0" w:color="auto"/>
              <w:right w:val="single" w:sz="8" w:space="0" w:color="auto"/>
            </w:tcBorders>
            <w:shd w:val="clear" w:color="000000" w:fill="C00000"/>
            <w:noWrap/>
            <w:vAlign w:val="center"/>
            <w:hideMark/>
          </w:tcPr>
          <w:p w14:paraId="28FC3494" w14:textId="257EBB34"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271</w:t>
            </w:r>
          </w:p>
        </w:tc>
        <w:tc>
          <w:tcPr>
            <w:tcW w:w="913" w:type="dxa"/>
            <w:tcBorders>
              <w:top w:val="nil"/>
              <w:left w:val="nil"/>
              <w:bottom w:val="single" w:sz="8" w:space="0" w:color="auto"/>
              <w:right w:val="single" w:sz="8" w:space="0" w:color="auto"/>
            </w:tcBorders>
            <w:shd w:val="clear" w:color="000000" w:fill="C00000"/>
            <w:noWrap/>
            <w:vAlign w:val="center"/>
            <w:hideMark/>
          </w:tcPr>
          <w:p w14:paraId="6E79D606" w14:textId="06A76916"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289</w:t>
            </w:r>
          </w:p>
        </w:tc>
        <w:tc>
          <w:tcPr>
            <w:tcW w:w="913" w:type="dxa"/>
            <w:tcBorders>
              <w:top w:val="nil"/>
              <w:left w:val="nil"/>
              <w:bottom w:val="single" w:sz="8" w:space="0" w:color="auto"/>
              <w:right w:val="single" w:sz="8" w:space="0" w:color="auto"/>
            </w:tcBorders>
            <w:shd w:val="clear" w:color="000000" w:fill="C00000"/>
            <w:noWrap/>
            <w:vAlign w:val="center"/>
            <w:hideMark/>
          </w:tcPr>
          <w:p w14:paraId="5314903A" w14:textId="76F5D5D3"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352</w:t>
            </w:r>
          </w:p>
        </w:tc>
        <w:tc>
          <w:tcPr>
            <w:tcW w:w="913" w:type="dxa"/>
            <w:tcBorders>
              <w:top w:val="nil"/>
              <w:left w:val="nil"/>
              <w:bottom w:val="single" w:sz="8" w:space="0" w:color="auto"/>
              <w:right w:val="single" w:sz="8" w:space="0" w:color="auto"/>
            </w:tcBorders>
            <w:shd w:val="clear" w:color="000000" w:fill="C00000"/>
            <w:noWrap/>
            <w:vAlign w:val="center"/>
            <w:hideMark/>
          </w:tcPr>
          <w:p w14:paraId="56EDD836" w14:textId="6A80E1DA"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425</w:t>
            </w:r>
          </w:p>
        </w:tc>
        <w:tc>
          <w:tcPr>
            <w:tcW w:w="1204" w:type="dxa"/>
            <w:tcBorders>
              <w:top w:val="nil"/>
              <w:left w:val="nil"/>
              <w:bottom w:val="nil"/>
              <w:right w:val="nil"/>
            </w:tcBorders>
            <w:shd w:val="clear" w:color="000000" w:fill="C00000"/>
            <w:noWrap/>
            <w:vAlign w:val="center"/>
            <w:hideMark/>
          </w:tcPr>
          <w:p w14:paraId="7D8C72F8" w14:textId="640A1DC1"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-0.21%</w:t>
            </w:r>
          </w:p>
        </w:tc>
        <w:tc>
          <w:tcPr>
            <w:tcW w:w="914" w:type="dxa"/>
            <w:tcBorders>
              <w:top w:val="nil"/>
              <w:left w:val="nil"/>
              <w:bottom w:val="nil"/>
              <w:right w:val="nil"/>
            </w:tcBorders>
            <w:shd w:val="clear" w:color="000000" w:fill="C00000"/>
            <w:noWrap/>
            <w:vAlign w:val="center"/>
            <w:hideMark/>
          </w:tcPr>
          <w:p w14:paraId="10238EC1" w14:textId="557F5B1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4.38%</w:t>
            </w:r>
          </w:p>
        </w:tc>
      </w:tr>
      <w:tr w:rsidR="00E15AC6" w:rsidRPr="00B34B54" w14:paraId="5F69BDEB"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069C5C83" w14:textId="600C3430"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Saudi Arabia</w:t>
            </w:r>
          </w:p>
        </w:tc>
        <w:tc>
          <w:tcPr>
            <w:tcW w:w="913" w:type="dxa"/>
            <w:tcBorders>
              <w:top w:val="nil"/>
              <w:left w:val="nil"/>
              <w:bottom w:val="single" w:sz="8" w:space="0" w:color="auto"/>
              <w:right w:val="single" w:sz="8" w:space="0" w:color="auto"/>
            </w:tcBorders>
            <w:shd w:val="clear" w:color="000000" w:fill="FFFFFF"/>
            <w:noWrap/>
            <w:vAlign w:val="center"/>
            <w:hideMark/>
          </w:tcPr>
          <w:p w14:paraId="3795BBF9" w14:textId="28134DC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54.6</w:t>
            </w:r>
          </w:p>
        </w:tc>
        <w:tc>
          <w:tcPr>
            <w:tcW w:w="913" w:type="dxa"/>
            <w:tcBorders>
              <w:top w:val="nil"/>
              <w:left w:val="nil"/>
              <w:bottom w:val="single" w:sz="8" w:space="0" w:color="auto"/>
              <w:right w:val="single" w:sz="8" w:space="0" w:color="auto"/>
            </w:tcBorders>
            <w:shd w:val="clear" w:color="000000" w:fill="FFFFFF"/>
            <w:noWrap/>
            <w:vAlign w:val="center"/>
            <w:hideMark/>
          </w:tcPr>
          <w:p w14:paraId="065903A5" w14:textId="521E9C0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60.1</w:t>
            </w:r>
          </w:p>
        </w:tc>
        <w:tc>
          <w:tcPr>
            <w:tcW w:w="913" w:type="dxa"/>
            <w:tcBorders>
              <w:top w:val="nil"/>
              <w:left w:val="nil"/>
              <w:bottom w:val="single" w:sz="8" w:space="0" w:color="auto"/>
              <w:right w:val="single" w:sz="8" w:space="0" w:color="auto"/>
            </w:tcBorders>
            <w:shd w:val="clear" w:color="000000" w:fill="FFFFFF"/>
            <w:noWrap/>
            <w:vAlign w:val="center"/>
            <w:hideMark/>
          </w:tcPr>
          <w:p w14:paraId="1FED8FA9" w14:textId="0D40454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63.5</w:t>
            </w:r>
          </w:p>
        </w:tc>
        <w:tc>
          <w:tcPr>
            <w:tcW w:w="913" w:type="dxa"/>
            <w:tcBorders>
              <w:top w:val="nil"/>
              <w:left w:val="nil"/>
              <w:bottom w:val="single" w:sz="8" w:space="0" w:color="auto"/>
              <w:right w:val="single" w:sz="8" w:space="0" w:color="auto"/>
            </w:tcBorders>
            <w:shd w:val="clear" w:color="000000" w:fill="FFFFFF"/>
            <w:noWrap/>
            <w:vAlign w:val="center"/>
            <w:hideMark/>
          </w:tcPr>
          <w:p w14:paraId="77ACFB24" w14:textId="29E9625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80.5</w:t>
            </w:r>
          </w:p>
        </w:tc>
        <w:tc>
          <w:tcPr>
            <w:tcW w:w="913" w:type="dxa"/>
            <w:tcBorders>
              <w:top w:val="nil"/>
              <w:left w:val="nil"/>
              <w:bottom w:val="single" w:sz="8" w:space="0" w:color="auto"/>
              <w:right w:val="single" w:sz="8" w:space="0" w:color="auto"/>
            </w:tcBorders>
            <w:shd w:val="clear" w:color="000000" w:fill="FFFFFF"/>
            <w:noWrap/>
            <w:vAlign w:val="center"/>
            <w:hideMark/>
          </w:tcPr>
          <w:p w14:paraId="422B8F7C" w14:textId="0016B1E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107.7</w:t>
            </w:r>
          </w:p>
        </w:tc>
        <w:tc>
          <w:tcPr>
            <w:tcW w:w="1204" w:type="dxa"/>
            <w:tcBorders>
              <w:top w:val="single" w:sz="8" w:space="0" w:color="auto"/>
              <w:left w:val="nil"/>
              <w:bottom w:val="single" w:sz="8" w:space="0" w:color="auto"/>
              <w:right w:val="single" w:sz="8" w:space="0" w:color="auto"/>
            </w:tcBorders>
            <w:shd w:val="clear" w:color="auto" w:fill="auto"/>
            <w:noWrap/>
            <w:vAlign w:val="center"/>
            <w:hideMark/>
          </w:tcPr>
          <w:p w14:paraId="1C2C682F" w14:textId="04B953C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1.90%</w:t>
            </w:r>
          </w:p>
        </w:tc>
        <w:tc>
          <w:tcPr>
            <w:tcW w:w="914" w:type="dxa"/>
            <w:tcBorders>
              <w:top w:val="single" w:sz="8" w:space="0" w:color="auto"/>
              <w:left w:val="nil"/>
              <w:bottom w:val="single" w:sz="8" w:space="0" w:color="auto"/>
              <w:right w:val="single" w:sz="8" w:space="0" w:color="auto"/>
            </w:tcBorders>
            <w:shd w:val="clear" w:color="auto" w:fill="auto"/>
            <w:noWrap/>
            <w:vAlign w:val="center"/>
            <w:hideMark/>
          </w:tcPr>
          <w:p w14:paraId="6EA58845" w14:textId="65FB405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6.10%</w:t>
            </w:r>
          </w:p>
        </w:tc>
      </w:tr>
      <w:tr w:rsidR="00E15AC6" w:rsidRPr="00B34B54" w14:paraId="29F1369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76A7CE23" w14:textId="360E6EF2"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Turkey</w:t>
            </w:r>
          </w:p>
        </w:tc>
        <w:tc>
          <w:tcPr>
            <w:tcW w:w="913" w:type="dxa"/>
            <w:tcBorders>
              <w:top w:val="nil"/>
              <w:left w:val="nil"/>
              <w:bottom w:val="single" w:sz="8" w:space="0" w:color="auto"/>
              <w:right w:val="single" w:sz="8" w:space="0" w:color="auto"/>
            </w:tcBorders>
            <w:shd w:val="clear" w:color="000000" w:fill="FFFFFF"/>
            <w:noWrap/>
            <w:vAlign w:val="center"/>
            <w:hideMark/>
          </w:tcPr>
          <w:p w14:paraId="1E9C18E4" w14:textId="71F917D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21.2</w:t>
            </w:r>
          </w:p>
        </w:tc>
        <w:tc>
          <w:tcPr>
            <w:tcW w:w="913" w:type="dxa"/>
            <w:tcBorders>
              <w:top w:val="nil"/>
              <w:left w:val="nil"/>
              <w:bottom w:val="single" w:sz="8" w:space="0" w:color="auto"/>
              <w:right w:val="single" w:sz="8" w:space="0" w:color="auto"/>
            </w:tcBorders>
            <w:shd w:val="clear" w:color="000000" w:fill="FFFFFF"/>
            <w:noWrap/>
            <w:vAlign w:val="center"/>
            <w:hideMark/>
          </w:tcPr>
          <w:p w14:paraId="6573A630" w14:textId="494DBAB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20.5</w:t>
            </w:r>
          </w:p>
        </w:tc>
        <w:tc>
          <w:tcPr>
            <w:tcW w:w="913" w:type="dxa"/>
            <w:tcBorders>
              <w:top w:val="nil"/>
              <w:left w:val="nil"/>
              <w:bottom w:val="single" w:sz="8" w:space="0" w:color="auto"/>
              <w:right w:val="single" w:sz="8" w:space="0" w:color="auto"/>
            </w:tcBorders>
            <w:shd w:val="clear" w:color="000000" w:fill="FFFFFF"/>
            <w:noWrap/>
            <w:vAlign w:val="center"/>
            <w:hideMark/>
          </w:tcPr>
          <w:p w14:paraId="20BB6498" w14:textId="32E0671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21.3</w:t>
            </w:r>
          </w:p>
        </w:tc>
        <w:tc>
          <w:tcPr>
            <w:tcW w:w="913" w:type="dxa"/>
            <w:tcBorders>
              <w:top w:val="nil"/>
              <w:left w:val="nil"/>
              <w:bottom w:val="single" w:sz="8" w:space="0" w:color="auto"/>
              <w:right w:val="single" w:sz="8" w:space="0" w:color="auto"/>
            </w:tcBorders>
            <w:shd w:val="clear" w:color="000000" w:fill="FFFFFF"/>
            <w:noWrap/>
            <w:vAlign w:val="center"/>
            <w:hideMark/>
          </w:tcPr>
          <w:p w14:paraId="500ED6F0" w14:textId="4C960F1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26</w:t>
            </w:r>
          </w:p>
        </w:tc>
        <w:tc>
          <w:tcPr>
            <w:tcW w:w="913" w:type="dxa"/>
            <w:tcBorders>
              <w:top w:val="nil"/>
              <w:left w:val="nil"/>
              <w:bottom w:val="single" w:sz="8" w:space="0" w:color="auto"/>
              <w:right w:val="single" w:sz="8" w:space="0" w:color="auto"/>
            </w:tcBorders>
            <w:shd w:val="clear" w:color="000000" w:fill="FFFFFF"/>
            <w:noWrap/>
            <w:vAlign w:val="center"/>
            <w:hideMark/>
          </w:tcPr>
          <w:p w14:paraId="6458861C" w14:textId="237B748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35.3</w:t>
            </w:r>
          </w:p>
        </w:tc>
        <w:tc>
          <w:tcPr>
            <w:tcW w:w="1204" w:type="dxa"/>
            <w:tcBorders>
              <w:top w:val="nil"/>
              <w:left w:val="nil"/>
              <w:bottom w:val="single" w:sz="8" w:space="0" w:color="auto"/>
              <w:right w:val="single" w:sz="8" w:space="0" w:color="auto"/>
            </w:tcBorders>
            <w:shd w:val="clear" w:color="auto" w:fill="auto"/>
            <w:noWrap/>
            <w:vAlign w:val="center"/>
            <w:hideMark/>
          </w:tcPr>
          <w:p w14:paraId="331DC09B" w14:textId="5B1347B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-0.70%</w:t>
            </w:r>
          </w:p>
        </w:tc>
        <w:tc>
          <w:tcPr>
            <w:tcW w:w="914" w:type="dxa"/>
            <w:tcBorders>
              <w:top w:val="nil"/>
              <w:left w:val="nil"/>
              <w:bottom w:val="single" w:sz="8" w:space="0" w:color="auto"/>
              <w:right w:val="single" w:sz="8" w:space="0" w:color="auto"/>
            </w:tcBorders>
            <w:shd w:val="clear" w:color="auto" w:fill="auto"/>
            <w:noWrap/>
            <w:vAlign w:val="center"/>
            <w:hideMark/>
          </w:tcPr>
          <w:p w14:paraId="1772CB62" w14:textId="097DFB1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5.80%</w:t>
            </w:r>
          </w:p>
        </w:tc>
      </w:tr>
      <w:tr w:rsidR="00E15AC6" w:rsidRPr="00B34B54" w14:paraId="33A72B00"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5C8C781" w14:textId="3270BD1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Others</w:t>
            </w:r>
          </w:p>
        </w:tc>
        <w:tc>
          <w:tcPr>
            <w:tcW w:w="913" w:type="dxa"/>
            <w:tcBorders>
              <w:top w:val="nil"/>
              <w:left w:val="nil"/>
              <w:bottom w:val="single" w:sz="8" w:space="0" w:color="auto"/>
              <w:right w:val="single" w:sz="8" w:space="0" w:color="auto"/>
            </w:tcBorders>
            <w:shd w:val="clear" w:color="000000" w:fill="FFFFFF"/>
            <w:noWrap/>
            <w:vAlign w:val="center"/>
            <w:hideMark/>
          </w:tcPr>
          <w:p w14:paraId="229A689F" w14:textId="1BBE2C1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198</w:t>
            </w:r>
          </w:p>
        </w:tc>
        <w:tc>
          <w:tcPr>
            <w:tcW w:w="913" w:type="dxa"/>
            <w:tcBorders>
              <w:top w:val="nil"/>
              <w:left w:val="nil"/>
              <w:bottom w:val="single" w:sz="8" w:space="0" w:color="auto"/>
              <w:right w:val="single" w:sz="8" w:space="0" w:color="auto"/>
            </w:tcBorders>
            <w:shd w:val="clear" w:color="000000" w:fill="FFFFFF"/>
            <w:noWrap/>
            <w:vAlign w:val="center"/>
            <w:hideMark/>
          </w:tcPr>
          <w:p w14:paraId="18AC5D8D" w14:textId="317AF98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190.4</w:t>
            </w:r>
          </w:p>
        </w:tc>
        <w:tc>
          <w:tcPr>
            <w:tcW w:w="913" w:type="dxa"/>
            <w:tcBorders>
              <w:top w:val="nil"/>
              <w:left w:val="nil"/>
              <w:bottom w:val="single" w:sz="8" w:space="0" w:color="auto"/>
              <w:right w:val="single" w:sz="8" w:space="0" w:color="auto"/>
            </w:tcBorders>
            <w:shd w:val="clear" w:color="000000" w:fill="FFFFFF"/>
            <w:noWrap/>
            <w:vAlign w:val="center"/>
            <w:hideMark/>
          </w:tcPr>
          <w:p w14:paraId="278DB022" w14:textId="3C254F3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204.4</w:t>
            </w:r>
          </w:p>
        </w:tc>
        <w:tc>
          <w:tcPr>
            <w:tcW w:w="913" w:type="dxa"/>
            <w:tcBorders>
              <w:top w:val="nil"/>
              <w:left w:val="nil"/>
              <w:bottom w:val="single" w:sz="8" w:space="0" w:color="auto"/>
              <w:right w:val="single" w:sz="8" w:space="0" w:color="auto"/>
            </w:tcBorders>
            <w:shd w:val="clear" w:color="000000" w:fill="FFFFFF"/>
            <w:noWrap/>
            <w:vAlign w:val="center"/>
            <w:hideMark/>
          </w:tcPr>
          <w:p w14:paraId="01AACDE4" w14:textId="220F6AE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246</w:t>
            </w:r>
          </w:p>
        </w:tc>
        <w:tc>
          <w:tcPr>
            <w:tcW w:w="913" w:type="dxa"/>
            <w:tcBorders>
              <w:top w:val="nil"/>
              <w:left w:val="nil"/>
              <w:bottom w:val="single" w:sz="8" w:space="0" w:color="auto"/>
              <w:right w:val="single" w:sz="8" w:space="0" w:color="auto"/>
            </w:tcBorders>
            <w:shd w:val="clear" w:color="000000" w:fill="FFFFFF"/>
            <w:noWrap/>
            <w:vAlign w:val="center"/>
            <w:hideMark/>
          </w:tcPr>
          <w:p w14:paraId="10A94686" w14:textId="495244A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282.3</w:t>
            </w:r>
          </w:p>
        </w:tc>
        <w:tc>
          <w:tcPr>
            <w:tcW w:w="1204" w:type="dxa"/>
            <w:tcBorders>
              <w:top w:val="nil"/>
              <w:left w:val="nil"/>
              <w:bottom w:val="single" w:sz="8" w:space="0" w:color="auto"/>
              <w:right w:val="single" w:sz="8" w:space="0" w:color="auto"/>
            </w:tcBorders>
            <w:shd w:val="clear" w:color="auto" w:fill="auto"/>
            <w:noWrap/>
            <w:vAlign w:val="center"/>
            <w:hideMark/>
          </w:tcPr>
          <w:p w14:paraId="490339FB" w14:textId="4D03552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-0.80%</w:t>
            </w:r>
          </w:p>
        </w:tc>
        <w:tc>
          <w:tcPr>
            <w:tcW w:w="914" w:type="dxa"/>
            <w:tcBorders>
              <w:top w:val="nil"/>
              <w:left w:val="nil"/>
              <w:bottom w:val="single" w:sz="8" w:space="0" w:color="auto"/>
              <w:right w:val="single" w:sz="8" w:space="0" w:color="auto"/>
            </w:tcBorders>
            <w:shd w:val="clear" w:color="auto" w:fill="auto"/>
            <w:noWrap/>
            <w:vAlign w:val="center"/>
            <w:hideMark/>
          </w:tcPr>
          <w:p w14:paraId="1BD41E9D" w14:textId="2251AE3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3.70%</w:t>
            </w:r>
          </w:p>
        </w:tc>
      </w:tr>
      <w:tr w:rsidR="00E15AC6" w:rsidRPr="00B34B54" w14:paraId="311BCF46"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FFFFFF"/>
            <w:noWrap/>
            <w:vAlign w:val="center"/>
            <w:hideMark/>
          </w:tcPr>
          <w:p w14:paraId="2F298128" w14:textId="0F36FC0C"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 xml:space="preserve">Global MEA (Percentage Share) </w:t>
            </w:r>
          </w:p>
        </w:tc>
        <w:tc>
          <w:tcPr>
            <w:tcW w:w="913" w:type="dxa"/>
            <w:tcBorders>
              <w:top w:val="nil"/>
              <w:left w:val="nil"/>
              <w:bottom w:val="single" w:sz="8" w:space="0" w:color="auto"/>
              <w:right w:val="single" w:sz="8" w:space="0" w:color="auto"/>
            </w:tcBorders>
            <w:shd w:val="clear" w:color="000000" w:fill="FFFFFF"/>
            <w:noWrap/>
            <w:vAlign w:val="center"/>
            <w:hideMark/>
          </w:tcPr>
          <w:p w14:paraId="664CB36C" w14:textId="23D66A2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9.90%</w:t>
            </w:r>
          </w:p>
        </w:tc>
        <w:tc>
          <w:tcPr>
            <w:tcW w:w="913" w:type="dxa"/>
            <w:tcBorders>
              <w:top w:val="nil"/>
              <w:left w:val="nil"/>
              <w:bottom w:val="single" w:sz="8" w:space="0" w:color="auto"/>
              <w:right w:val="single" w:sz="8" w:space="0" w:color="auto"/>
            </w:tcBorders>
            <w:shd w:val="clear" w:color="000000" w:fill="FFFFFF"/>
            <w:noWrap/>
            <w:vAlign w:val="center"/>
            <w:hideMark/>
          </w:tcPr>
          <w:p w14:paraId="278C128C" w14:textId="5C1BDA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8.30%</w:t>
            </w:r>
          </w:p>
        </w:tc>
        <w:tc>
          <w:tcPr>
            <w:tcW w:w="913" w:type="dxa"/>
            <w:tcBorders>
              <w:top w:val="nil"/>
              <w:left w:val="nil"/>
              <w:bottom w:val="single" w:sz="8" w:space="0" w:color="auto"/>
              <w:right w:val="single" w:sz="8" w:space="0" w:color="auto"/>
            </w:tcBorders>
            <w:shd w:val="clear" w:color="000000" w:fill="FFFFFF"/>
            <w:noWrap/>
            <w:vAlign w:val="center"/>
            <w:hideMark/>
          </w:tcPr>
          <w:p w14:paraId="43B0564E" w14:textId="664463B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8.30%</w:t>
            </w:r>
          </w:p>
        </w:tc>
        <w:tc>
          <w:tcPr>
            <w:tcW w:w="913" w:type="dxa"/>
            <w:tcBorders>
              <w:top w:val="nil"/>
              <w:left w:val="nil"/>
              <w:bottom w:val="single" w:sz="8" w:space="0" w:color="auto"/>
              <w:right w:val="single" w:sz="8" w:space="0" w:color="auto"/>
            </w:tcBorders>
            <w:shd w:val="clear" w:color="000000" w:fill="FFFFFF"/>
            <w:noWrap/>
            <w:vAlign w:val="center"/>
            <w:hideMark/>
          </w:tcPr>
          <w:p w14:paraId="5EEBD92F" w14:textId="371BA89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8.00%</w:t>
            </w:r>
          </w:p>
        </w:tc>
        <w:tc>
          <w:tcPr>
            <w:tcW w:w="913" w:type="dxa"/>
            <w:tcBorders>
              <w:top w:val="nil"/>
              <w:left w:val="nil"/>
              <w:bottom w:val="single" w:sz="8" w:space="0" w:color="auto"/>
              <w:right w:val="single" w:sz="8" w:space="0" w:color="auto"/>
            </w:tcBorders>
            <w:shd w:val="clear" w:color="000000" w:fill="FFFFFF"/>
            <w:noWrap/>
            <w:vAlign w:val="center"/>
            <w:hideMark/>
          </w:tcPr>
          <w:p w14:paraId="18F7BAAA" w14:textId="2C093FA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7.70%</w:t>
            </w:r>
          </w:p>
        </w:tc>
        <w:tc>
          <w:tcPr>
            <w:tcW w:w="1204" w:type="dxa"/>
            <w:tcBorders>
              <w:top w:val="nil"/>
              <w:left w:val="nil"/>
              <w:bottom w:val="single" w:sz="8" w:space="0" w:color="auto"/>
              <w:right w:val="single" w:sz="8" w:space="0" w:color="auto"/>
            </w:tcBorders>
            <w:shd w:val="clear" w:color="000000" w:fill="FFFFFF"/>
            <w:noWrap/>
            <w:vAlign w:val="center"/>
            <w:hideMark/>
          </w:tcPr>
          <w:p w14:paraId="72C0D662" w14:textId="79DB6B3D"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c>
          <w:tcPr>
            <w:tcW w:w="914" w:type="dxa"/>
            <w:tcBorders>
              <w:top w:val="nil"/>
              <w:left w:val="nil"/>
              <w:bottom w:val="single" w:sz="8" w:space="0" w:color="auto"/>
              <w:right w:val="single" w:sz="8" w:space="0" w:color="auto"/>
            </w:tcBorders>
            <w:shd w:val="clear" w:color="000000" w:fill="FFFFFF"/>
            <w:noWrap/>
            <w:vAlign w:val="center"/>
            <w:hideMark/>
          </w:tcPr>
          <w:p w14:paraId="6AED6A81" w14:textId="71ADFC3E" w:rsidR="00E15AC6" w:rsidRPr="00B34B54" w:rsidRDefault="00E15AC6" w:rsidP="00E15AC6">
            <w:pPr>
              <w:spacing w:after="0" w:line="240" w:lineRule="auto"/>
              <w:jc w:val="center"/>
              <w:rPr>
                <w:rFonts w:ascii="Calibri" w:eastAsia="Times New Roman" w:hAnsi="Calibri" w:cs="Calibri"/>
                <w:color w:val="000000"/>
                <w:sz w:val="18"/>
                <w:szCs w:val="18"/>
                <w:lang w:eastAsia="en-IN"/>
              </w:rPr>
            </w:pPr>
            <w:r>
              <w:rPr>
                <w:rFonts w:ascii="Calibri" w:hAnsi="Calibri" w:cs="Calibri"/>
                <w:color w:val="000000"/>
              </w:rPr>
              <w:t> </w:t>
            </w:r>
          </w:p>
        </w:tc>
      </w:tr>
      <w:tr w:rsidR="00E15AC6" w:rsidRPr="00B34B54" w14:paraId="535B873D" w14:textId="77777777" w:rsidTr="008E0940">
        <w:trPr>
          <w:trHeight w:val="298"/>
        </w:trPr>
        <w:tc>
          <w:tcPr>
            <w:tcW w:w="3595" w:type="dxa"/>
            <w:tcBorders>
              <w:top w:val="nil"/>
              <w:left w:val="single" w:sz="8" w:space="0" w:color="auto"/>
              <w:bottom w:val="nil"/>
              <w:right w:val="single" w:sz="8" w:space="0" w:color="auto"/>
            </w:tcBorders>
            <w:shd w:val="clear" w:color="000000" w:fill="C00000"/>
            <w:noWrap/>
            <w:vAlign w:val="center"/>
            <w:hideMark/>
          </w:tcPr>
          <w:p w14:paraId="12EB8660" w14:textId="3AB2C4BE"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708ED176" w14:textId="77328E5A"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32068BBC" w14:textId="698C1106"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402B8C7B" w14:textId="3D75F69C"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61B914B6" w14:textId="718299EF"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3" w:type="dxa"/>
            <w:tcBorders>
              <w:top w:val="nil"/>
              <w:left w:val="nil"/>
              <w:bottom w:val="nil"/>
              <w:right w:val="single" w:sz="8" w:space="0" w:color="auto"/>
            </w:tcBorders>
            <w:shd w:val="clear" w:color="000000" w:fill="C00000"/>
            <w:noWrap/>
            <w:vAlign w:val="center"/>
            <w:hideMark/>
          </w:tcPr>
          <w:p w14:paraId="145C75A4" w14:textId="3A5848CE"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1204" w:type="dxa"/>
            <w:tcBorders>
              <w:top w:val="nil"/>
              <w:left w:val="nil"/>
              <w:bottom w:val="nil"/>
              <w:right w:val="single" w:sz="8" w:space="0" w:color="auto"/>
            </w:tcBorders>
            <w:shd w:val="clear" w:color="000000" w:fill="C00000"/>
            <w:noWrap/>
            <w:vAlign w:val="center"/>
            <w:hideMark/>
          </w:tcPr>
          <w:p w14:paraId="3A19E128" w14:textId="67EDDEBA"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c>
          <w:tcPr>
            <w:tcW w:w="914" w:type="dxa"/>
            <w:tcBorders>
              <w:top w:val="nil"/>
              <w:left w:val="nil"/>
              <w:bottom w:val="nil"/>
              <w:right w:val="single" w:sz="8" w:space="0" w:color="auto"/>
            </w:tcBorders>
            <w:shd w:val="clear" w:color="000000" w:fill="C00000"/>
            <w:noWrap/>
            <w:vAlign w:val="center"/>
            <w:hideMark/>
          </w:tcPr>
          <w:p w14:paraId="0DDF8770" w14:textId="2B8661E2"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 </w:t>
            </w:r>
          </w:p>
        </w:tc>
      </w:tr>
      <w:tr w:rsidR="00E15AC6" w:rsidRPr="00B34B54" w14:paraId="19A8DE2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96007CC" w14:textId="2A30A1B5"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Asia Pacific</w:t>
            </w:r>
          </w:p>
        </w:tc>
        <w:tc>
          <w:tcPr>
            <w:tcW w:w="913" w:type="dxa"/>
            <w:tcBorders>
              <w:top w:val="nil"/>
              <w:left w:val="nil"/>
              <w:bottom w:val="single" w:sz="8" w:space="0" w:color="auto"/>
              <w:right w:val="single" w:sz="8" w:space="0" w:color="auto"/>
            </w:tcBorders>
            <w:shd w:val="clear" w:color="000000" w:fill="D9D9D9"/>
            <w:noWrap/>
            <w:vAlign w:val="center"/>
            <w:hideMark/>
          </w:tcPr>
          <w:p w14:paraId="741818BD" w14:textId="0DC7359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1594</w:t>
            </w:r>
          </w:p>
        </w:tc>
        <w:tc>
          <w:tcPr>
            <w:tcW w:w="913" w:type="dxa"/>
            <w:tcBorders>
              <w:top w:val="nil"/>
              <w:left w:val="nil"/>
              <w:bottom w:val="single" w:sz="8" w:space="0" w:color="auto"/>
              <w:right w:val="single" w:sz="8" w:space="0" w:color="auto"/>
            </w:tcBorders>
            <w:shd w:val="clear" w:color="000000" w:fill="D9D9D9"/>
            <w:noWrap/>
            <w:vAlign w:val="center"/>
            <w:hideMark/>
          </w:tcPr>
          <w:p w14:paraId="5B79FFC6" w14:textId="34B16E9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2040</w:t>
            </w:r>
          </w:p>
        </w:tc>
        <w:tc>
          <w:tcPr>
            <w:tcW w:w="913" w:type="dxa"/>
            <w:tcBorders>
              <w:top w:val="nil"/>
              <w:left w:val="nil"/>
              <w:bottom w:val="single" w:sz="8" w:space="0" w:color="auto"/>
              <w:right w:val="single" w:sz="8" w:space="0" w:color="auto"/>
            </w:tcBorders>
            <w:shd w:val="clear" w:color="000000" w:fill="D9D9D9"/>
            <w:noWrap/>
            <w:vAlign w:val="center"/>
            <w:hideMark/>
          </w:tcPr>
          <w:p w14:paraId="7256252B" w14:textId="3487FCC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2200</w:t>
            </w:r>
          </w:p>
        </w:tc>
        <w:tc>
          <w:tcPr>
            <w:tcW w:w="913" w:type="dxa"/>
            <w:tcBorders>
              <w:top w:val="nil"/>
              <w:left w:val="nil"/>
              <w:bottom w:val="single" w:sz="8" w:space="0" w:color="auto"/>
              <w:right w:val="single" w:sz="8" w:space="0" w:color="auto"/>
            </w:tcBorders>
            <w:shd w:val="clear" w:color="000000" w:fill="D9D9D9"/>
            <w:noWrap/>
            <w:vAlign w:val="center"/>
            <w:hideMark/>
          </w:tcPr>
          <w:p w14:paraId="6DDCE572" w14:textId="0647911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2870</w:t>
            </w:r>
          </w:p>
        </w:tc>
        <w:tc>
          <w:tcPr>
            <w:tcW w:w="913" w:type="dxa"/>
            <w:tcBorders>
              <w:top w:val="nil"/>
              <w:left w:val="nil"/>
              <w:bottom w:val="single" w:sz="8" w:space="0" w:color="auto"/>
              <w:right w:val="single" w:sz="8" w:space="0" w:color="auto"/>
            </w:tcBorders>
            <w:shd w:val="clear" w:color="000000" w:fill="D9D9D9"/>
            <w:noWrap/>
            <w:vAlign w:val="center"/>
            <w:hideMark/>
          </w:tcPr>
          <w:p w14:paraId="4E5B25F2" w14:textId="65B879A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3675</w:t>
            </w:r>
          </w:p>
        </w:tc>
        <w:tc>
          <w:tcPr>
            <w:tcW w:w="1204" w:type="dxa"/>
            <w:tcBorders>
              <w:top w:val="nil"/>
              <w:left w:val="nil"/>
              <w:bottom w:val="single" w:sz="8" w:space="0" w:color="auto"/>
              <w:right w:val="single" w:sz="8" w:space="0" w:color="auto"/>
            </w:tcBorders>
            <w:shd w:val="clear" w:color="000000" w:fill="D9D9D9"/>
            <w:noWrap/>
            <w:vAlign w:val="center"/>
            <w:hideMark/>
          </w:tcPr>
          <w:p w14:paraId="19CBA589" w14:textId="67DF837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5.05%</w:t>
            </w:r>
          </w:p>
        </w:tc>
        <w:tc>
          <w:tcPr>
            <w:tcW w:w="914" w:type="dxa"/>
            <w:tcBorders>
              <w:top w:val="nil"/>
              <w:left w:val="nil"/>
              <w:bottom w:val="single" w:sz="8" w:space="0" w:color="auto"/>
              <w:right w:val="single" w:sz="8" w:space="0" w:color="auto"/>
            </w:tcBorders>
            <w:shd w:val="clear" w:color="000000" w:fill="D9D9D9"/>
            <w:noWrap/>
            <w:vAlign w:val="center"/>
            <w:hideMark/>
          </w:tcPr>
          <w:p w14:paraId="349A2C79" w14:textId="7EEC314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5.86%</w:t>
            </w:r>
          </w:p>
        </w:tc>
      </w:tr>
      <w:tr w:rsidR="00E15AC6" w:rsidRPr="00B34B54" w14:paraId="06F60901"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E600B02" w14:textId="2DD42E33"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Europe</w:t>
            </w:r>
          </w:p>
        </w:tc>
        <w:tc>
          <w:tcPr>
            <w:tcW w:w="913" w:type="dxa"/>
            <w:tcBorders>
              <w:top w:val="nil"/>
              <w:left w:val="nil"/>
              <w:bottom w:val="single" w:sz="8" w:space="0" w:color="auto"/>
              <w:right w:val="single" w:sz="8" w:space="0" w:color="auto"/>
            </w:tcBorders>
            <w:shd w:val="clear" w:color="000000" w:fill="D9D9D9"/>
            <w:noWrap/>
            <w:vAlign w:val="center"/>
            <w:hideMark/>
          </w:tcPr>
          <w:p w14:paraId="45934170" w14:textId="6E5BFC8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507</w:t>
            </w:r>
          </w:p>
        </w:tc>
        <w:tc>
          <w:tcPr>
            <w:tcW w:w="913" w:type="dxa"/>
            <w:tcBorders>
              <w:top w:val="nil"/>
              <w:left w:val="nil"/>
              <w:bottom w:val="single" w:sz="8" w:space="0" w:color="auto"/>
              <w:right w:val="single" w:sz="8" w:space="0" w:color="auto"/>
            </w:tcBorders>
            <w:shd w:val="clear" w:color="000000" w:fill="D9D9D9"/>
            <w:noWrap/>
            <w:vAlign w:val="center"/>
            <w:hideMark/>
          </w:tcPr>
          <w:p w14:paraId="3D424D50" w14:textId="4F0E474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551</w:t>
            </w:r>
          </w:p>
        </w:tc>
        <w:tc>
          <w:tcPr>
            <w:tcW w:w="913" w:type="dxa"/>
            <w:tcBorders>
              <w:top w:val="nil"/>
              <w:left w:val="nil"/>
              <w:bottom w:val="single" w:sz="8" w:space="0" w:color="auto"/>
              <w:right w:val="single" w:sz="8" w:space="0" w:color="auto"/>
            </w:tcBorders>
            <w:shd w:val="clear" w:color="000000" w:fill="D9D9D9"/>
            <w:noWrap/>
            <w:vAlign w:val="center"/>
            <w:hideMark/>
          </w:tcPr>
          <w:p w14:paraId="339CD7EC" w14:textId="0796C11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582</w:t>
            </w:r>
          </w:p>
        </w:tc>
        <w:tc>
          <w:tcPr>
            <w:tcW w:w="913" w:type="dxa"/>
            <w:tcBorders>
              <w:top w:val="nil"/>
              <w:left w:val="nil"/>
              <w:bottom w:val="single" w:sz="8" w:space="0" w:color="auto"/>
              <w:right w:val="single" w:sz="8" w:space="0" w:color="auto"/>
            </w:tcBorders>
            <w:shd w:val="clear" w:color="000000" w:fill="D9D9D9"/>
            <w:noWrap/>
            <w:vAlign w:val="center"/>
            <w:hideMark/>
          </w:tcPr>
          <w:p w14:paraId="231434C1" w14:textId="26FB37E9"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675</w:t>
            </w:r>
          </w:p>
        </w:tc>
        <w:tc>
          <w:tcPr>
            <w:tcW w:w="913" w:type="dxa"/>
            <w:tcBorders>
              <w:top w:val="nil"/>
              <w:left w:val="nil"/>
              <w:bottom w:val="single" w:sz="8" w:space="0" w:color="auto"/>
              <w:right w:val="single" w:sz="8" w:space="0" w:color="auto"/>
            </w:tcBorders>
            <w:shd w:val="clear" w:color="000000" w:fill="D9D9D9"/>
            <w:noWrap/>
            <w:vAlign w:val="center"/>
            <w:hideMark/>
          </w:tcPr>
          <w:p w14:paraId="5938968B" w14:textId="29ECFD7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822</w:t>
            </w:r>
          </w:p>
        </w:tc>
        <w:tc>
          <w:tcPr>
            <w:tcW w:w="1204" w:type="dxa"/>
            <w:tcBorders>
              <w:top w:val="nil"/>
              <w:left w:val="nil"/>
              <w:bottom w:val="single" w:sz="8" w:space="0" w:color="auto"/>
              <w:right w:val="single" w:sz="8" w:space="0" w:color="auto"/>
            </w:tcBorders>
            <w:shd w:val="clear" w:color="000000" w:fill="D9D9D9"/>
            <w:noWrap/>
            <w:vAlign w:val="center"/>
            <w:hideMark/>
          </w:tcPr>
          <w:p w14:paraId="6AF448CE" w14:textId="10CC87E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1.67%</w:t>
            </w:r>
          </w:p>
        </w:tc>
        <w:tc>
          <w:tcPr>
            <w:tcW w:w="914" w:type="dxa"/>
            <w:tcBorders>
              <w:top w:val="nil"/>
              <w:left w:val="nil"/>
              <w:bottom w:val="single" w:sz="8" w:space="0" w:color="auto"/>
              <w:right w:val="single" w:sz="8" w:space="0" w:color="auto"/>
            </w:tcBorders>
            <w:shd w:val="clear" w:color="000000" w:fill="D9D9D9"/>
            <w:noWrap/>
            <w:vAlign w:val="center"/>
            <w:hideMark/>
          </w:tcPr>
          <w:p w14:paraId="3899FFC5" w14:textId="0397C03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3.91%</w:t>
            </w:r>
          </w:p>
        </w:tc>
      </w:tr>
      <w:tr w:rsidR="00E15AC6" w:rsidRPr="00B34B54" w14:paraId="09B18B4C"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27C41613" w14:textId="3D64F55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North America</w:t>
            </w:r>
          </w:p>
        </w:tc>
        <w:tc>
          <w:tcPr>
            <w:tcW w:w="913" w:type="dxa"/>
            <w:tcBorders>
              <w:top w:val="nil"/>
              <w:left w:val="nil"/>
              <w:bottom w:val="single" w:sz="8" w:space="0" w:color="auto"/>
              <w:right w:val="single" w:sz="8" w:space="0" w:color="auto"/>
            </w:tcBorders>
            <w:shd w:val="clear" w:color="000000" w:fill="D9D9D9"/>
            <w:noWrap/>
            <w:vAlign w:val="center"/>
            <w:hideMark/>
          </w:tcPr>
          <w:p w14:paraId="288F9EE9" w14:textId="4E3DF60F"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299</w:t>
            </w:r>
          </w:p>
        </w:tc>
        <w:tc>
          <w:tcPr>
            <w:tcW w:w="913" w:type="dxa"/>
            <w:tcBorders>
              <w:top w:val="nil"/>
              <w:left w:val="nil"/>
              <w:bottom w:val="single" w:sz="8" w:space="0" w:color="auto"/>
              <w:right w:val="single" w:sz="8" w:space="0" w:color="auto"/>
            </w:tcBorders>
            <w:shd w:val="clear" w:color="000000" w:fill="D9D9D9"/>
            <w:noWrap/>
            <w:vAlign w:val="center"/>
            <w:hideMark/>
          </w:tcPr>
          <w:p w14:paraId="28D0197A" w14:textId="6465E55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317</w:t>
            </w:r>
          </w:p>
        </w:tc>
        <w:tc>
          <w:tcPr>
            <w:tcW w:w="913" w:type="dxa"/>
            <w:tcBorders>
              <w:top w:val="nil"/>
              <w:left w:val="nil"/>
              <w:bottom w:val="single" w:sz="8" w:space="0" w:color="auto"/>
              <w:right w:val="single" w:sz="8" w:space="0" w:color="auto"/>
            </w:tcBorders>
            <w:shd w:val="clear" w:color="000000" w:fill="D9D9D9"/>
            <w:noWrap/>
            <w:vAlign w:val="center"/>
            <w:hideMark/>
          </w:tcPr>
          <w:p w14:paraId="526E2613" w14:textId="599BFD3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335</w:t>
            </w:r>
          </w:p>
        </w:tc>
        <w:tc>
          <w:tcPr>
            <w:tcW w:w="913" w:type="dxa"/>
            <w:tcBorders>
              <w:top w:val="nil"/>
              <w:left w:val="nil"/>
              <w:bottom w:val="single" w:sz="8" w:space="0" w:color="auto"/>
              <w:right w:val="single" w:sz="8" w:space="0" w:color="auto"/>
            </w:tcBorders>
            <w:shd w:val="clear" w:color="000000" w:fill="D9D9D9"/>
            <w:noWrap/>
            <w:vAlign w:val="center"/>
            <w:hideMark/>
          </w:tcPr>
          <w:p w14:paraId="66B78F0D" w14:textId="4F8A13D2"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397</w:t>
            </w:r>
          </w:p>
        </w:tc>
        <w:tc>
          <w:tcPr>
            <w:tcW w:w="913" w:type="dxa"/>
            <w:tcBorders>
              <w:top w:val="nil"/>
              <w:left w:val="nil"/>
              <w:bottom w:val="single" w:sz="8" w:space="0" w:color="auto"/>
              <w:right w:val="single" w:sz="8" w:space="0" w:color="auto"/>
            </w:tcBorders>
            <w:shd w:val="clear" w:color="000000" w:fill="D9D9D9"/>
            <w:noWrap/>
            <w:vAlign w:val="center"/>
            <w:hideMark/>
          </w:tcPr>
          <w:p w14:paraId="2AF7D1FF" w14:textId="21A7578E"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465</w:t>
            </w:r>
          </w:p>
        </w:tc>
        <w:tc>
          <w:tcPr>
            <w:tcW w:w="1204" w:type="dxa"/>
            <w:tcBorders>
              <w:top w:val="nil"/>
              <w:left w:val="nil"/>
              <w:bottom w:val="single" w:sz="8" w:space="0" w:color="auto"/>
              <w:right w:val="single" w:sz="8" w:space="0" w:color="auto"/>
            </w:tcBorders>
            <w:shd w:val="clear" w:color="000000" w:fill="D9D9D9"/>
            <w:noWrap/>
            <w:vAlign w:val="center"/>
            <w:hideMark/>
          </w:tcPr>
          <w:p w14:paraId="003FE92D" w14:textId="651C14E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1.16%</w:t>
            </w:r>
          </w:p>
        </w:tc>
        <w:tc>
          <w:tcPr>
            <w:tcW w:w="914" w:type="dxa"/>
            <w:tcBorders>
              <w:top w:val="nil"/>
              <w:left w:val="nil"/>
              <w:bottom w:val="single" w:sz="8" w:space="0" w:color="auto"/>
              <w:right w:val="single" w:sz="8" w:space="0" w:color="auto"/>
            </w:tcBorders>
            <w:shd w:val="clear" w:color="000000" w:fill="D9D9D9"/>
            <w:noWrap/>
            <w:vAlign w:val="center"/>
            <w:hideMark/>
          </w:tcPr>
          <w:p w14:paraId="2EE1060A" w14:textId="04E99D0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3.73%</w:t>
            </w:r>
          </w:p>
        </w:tc>
      </w:tr>
      <w:tr w:rsidR="00E15AC6" w:rsidRPr="00B34B54" w14:paraId="630CAB17"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B39A66B" w14:textId="5CC289BC"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South America</w:t>
            </w:r>
          </w:p>
        </w:tc>
        <w:tc>
          <w:tcPr>
            <w:tcW w:w="913" w:type="dxa"/>
            <w:tcBorders>
              <w:top w:val="nil"/>
              <w:left w:val="nil"/>
              <w:bottom w:val="single" w:sz="8" w:space="0" w:color="auto"/>
              <w:right w:val="single" w:sz="8" w:space="0" w:color="auto"/>
            </w:tcBorders>
            <w:shd w:val="clear" w:color="000000" w:fill="D9D9D9"/>
            <w:noWrap/>
            <w:vAlign w:val="center"/>
            <w:hideMark/>
          </w:tcPr>
          <w:p w14:paraId="6DB23F78" w14:textId="3E9BEAF3"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80</w:t>
            </w:r>
          </w:p>
        </w:tc>
        <w:tc>
          <w:tcPr>
            <w:tcW w:w="913" w:type="dxa"/>
            <w:tcBorders>
              <w:top w:val="nil"/>
              <w:left w:val="nil"/>
              <w:bottom w:val="single" w:sz="8" w:space="0" w:color="auto"/>
              <w:right w:val="single" w:sz="8" w:space="0" w:color="auto"/>
            </w:tcBorders>
            <w:shd w:val="clear" w:color="000000" w:fill="D9D9D9"/>
            <w:noWrap/>
            <w:vAlign w:val="center"/>
            <w:hideMark/>
          </w:tcPr>
          <w:p w14:paraId="6A39CE4F" w14:textId="26D9D77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83</w:t>
            </w:r>
          </w:p>
        </w:tc>
        <w:tc>
          <w:tcPr>
            <w:tcW w:w="913" w:type="dxa"/>
            <w:tcBorders>
              <w:top w:val="nil"/>
              <w:left w:val="nil"/>
              <w:bottom w:val="single" w:sz="8" w:space="0" w:color="auto"/>
              <w:right w:val="single" w:sz="8" w:space="0" w:color="auto"/>
            </w:tcBorders>
            <w:shd w:val="clear" w:color="000000" w:fill="D9D9D9"/>
            <w:noWrap/>
            <w:vAlign w:val="center"/>
            <w:hideMark/>
          </w:tcPr>
          <w:p w14:paraId="46ACA64F" w14:textId="35ED253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88</w:t>
            </w:r>
          </w:p>
        </w:tc>
        <w:tc>
          <w:tcPr>
            <w:tcW w:w="913" w:type="dxa"/>
            <w:tcBorders>
              <w:top w:val="nil"/>
              <w:left w:val="nil"/>
              <w:bottom w:val="single" w:sz="8" w:space="0" w:color="auto"/>
              <w:right w:val="single" w:sz="8" w:space="0" w:color="auto"/>
            </w:tcBorders>
            <w:shd w:val="clear" w:color="000000" w:fill="D9D9D9"/>
            <w:noWrap/>
            <w:vAlign w:val="center"/>
            <w:hideMark/>
          </w:tcPr>
          <w:p w14:paraId="6874F6F8" w14:textId="110096D7"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105</w:t>
            </w:r>
          </w:p>
        </w:tc>
        <w:tc>
          <w:tcPr>
            <w:tcW w:w="913" w:type="dxa"/>
            <w:tcBorders>
              <w:top w:val="nil"/>
              <w:left w:val="nil"/>
              <w:bottom w:val="single" w:sz="8" w:space="0" w:color="auto"/>
              <w:right w:val="single" w:sz="8" w:space="0" w:color="auto"/>
            </w:tcBorders>
            <w:shd w:val="clear" w:color="000000" w:fill="D9D9D9"/>
            <w:noWrap/>
            <w:vAlign w:val="center"/>
            <w:hideMark/>
          </w:tcPr>
          <w:p w14:paraId="6A3372DD" w14:textId="5642998B"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124</w:t>
            </w:r>
          </w:p>
        </w:tc>
        <w:tc>
          <w:tcPr>
            <w:tcW w:w="1204" w:type="dxa"/>
            <w:tcBorders>
              <w:top w:val="nil"/>
              <w:left w:val="nil"/>
              <w:bottom w:val="single" w:sz="8" w:space="0" w:color="auto"/>
              <w:right w:val="single" w:sz="8" w:space="0" w:color="auto"/>
            </w:tcBorders>
            <w:shd w:val="clear" w:color="000000" w:fill="D9D9D9"/>
            <w:noWrap/>
            <w:vAlign w:val="center"/>
            <w:hideMark/>
          </w:tcPr>
          <w:p w14:paraId="52CA8245" w14:textId="03C1FC66"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0.81%</w:t>
            </w:r>
          </w:p>
        </w:tc>
        <w:tc>
          <w:tcPr>
            <w:tcW w:w="914" w:type="dxa"/>
            <w:tcBorders>
              <w:top w:val="nil"/>
              <w:left w:val="nil"/>
              <w:bottom w:val="single" w:sz="8" w:space="0" w:color="auto"/>
              <w:right w:val="single" w:sz="8" w:space="0" w:color="auto"/>
            </w:tcBorders>
            <w:shd w:val="clear" w:color="000000" w:fill="D9D9D9"/>
            <w:noWrap/>
            <w:vAlign w:val="center"/>
            <w:hideMark/>
          </w:tcPr>
          <w:p w14:paraId="3DF45FD1" w14:textId="4A9E549D"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3.94%</w:t>
            </w:r>
          </w:p>
        </w:tc>
      </w:tr>
      <w:tr w:rsidR="00E15AC6" w:rsidRPr="00B34B54" w14:paraId="72BA3749" w14:textId="77777777" w:rsidTr="008E0940">
        <w:trPr>
          <w:trHeight w:val="313"/>
        </w:trPr>
        <w:tc>
          <w:tcPr>
            <w:tcW w:w="3595" w:type="dxa"/>
            <w:tcBorders>
              <w:top w:val="nil"/>
              <w:left w:val="single" w:sz="8" w:space="0" w:color="auto"/>
              <w:bottom w:val="single" w:sz="8" w:space="0" w:color="auto"/>
              <w:right w:val="single" w:sz="8" w:space="0" w:color="auto"/>
            </w:tcBorders>
            <w:shd w:val="clear" w:color="000000" w:fill="D9D9D9"/>
            <w:noWrap/>
            <w:vAlign w:val="center"/>
            <w:hideMark/>
          </w:tcPr>
          <w:p w14:paraId="780C8D35" w14:textId="01C5D066" w:rsidR="00E15AC6" w:rsidRPr="00B34B54" w:rsidRDefault="00E15AC6" w:rsidP="00E15AC6">
            <w:pPr>
              <w:spacing w:after="0" w:line="240" w:lineRule="auto"/>
              <w:rPr>
                <w:rFonts w:ascii="Arial" w:eastAsia="Times New Roman" w:hAnsi="Arial" w:cs="Arial"/>
                <w:color w:val="000000"/>
                <w:sz w:val="18"/>
                <w:szCs w:val="18"/>
                <w:lang w:eastAsia="en-IN"/>
              </w:rPr>
            </w:pPr>
            <w:r>
              <w:rPr>
                <w:rFonts w:ascii="Arial" w:hAnsi="Arial" w:cs="Arial"/>
                <w:color w:val="000000"/>
                <w:sz w:val="20"/>
                <w:szCs w:val="20"/>
                <w:lang w:val="en-US"/>
              </w:rPr>
              <w:t>Middle East and Africa</w:t>
            </w:r>
          </w:p>
        </w:tc>
        <w:tc>
          <w:tcPr>
            <w:tcW w:w="913" w:type="dxa"/>
            <w:tcBorders>
              <w:top w:val="nil"/>
              <w:left w:val="nil"/>
              <w:bottom w:val="single" w:sz="8" w:space="0" w:color="auto"/>
              <w:right w:val="single" w:sz="8" w:space="0" w:color="auto"/>
            </w:tcBorders>
            <w:shd w:val="clear" w:color="000000" w:fill="D9D9D9"/>
            <w:noWrap/>
            <w:vAlign w:val="center"/>
            <w:hideMark/>
          </w:tcPr>
          <w:p w14:paraId="14923420" w14:textId="3AD34C3C"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274</w:t>
            </w:r>
          </w:p>
        </w:tc>
        <w:tc>
          <w:tcPr>
            <w:tcW w:w="913" w:type="dxa"/>
            <w:tcBorders>
              <w:top w:val="nil"/>
              <w:left w:val="nil"/>
              <w:bottom w:val="single" w:sz="8" w:space="0" w:color="auto"/>
              <w:right w:val="single" w:sz="8" w:space="0" w:color="auto"/>
            </w:tcBorders>
            <w:shd w:val="clear" w:color="000000" w:fill="D9D9D9"/>
            <w:noWrap/>
            <w:vAlign w:val="center"/>
            <w:hideMark/>
          </w:tcPr>
          <w:p w14:paraId="47E66B7E" w14:textId="144B9704"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271</w:t>
            </w:r>
          </w:p>
        </w:tc>
        <w:tc>
          <w:tcPr>
            <w:tcW w:w="913" w:type="dxa"/>
            <w:tcBorders>
              <w:top w:val="nil"/>
              <w:left w:val="nil"/>
              <w:bottom w:val="single" w:sz="8" w:space="0" w:color="auto"/>
              <w:right w:val="single" w:sz="8" w:space="0" w:color="auto"/>
            </w:tcBorders>
            <w:shd w:val="clear" w:color="000000" w:fill="D9D9D9"/>
            <w:noWrap/>
            <w:vAlign w:val="center"/>
            <w:hideMark/>
          </w:tcPr>
          <w:p w14:paraId="6DB69FA1" w14:textId="52C7DD1A"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289</w:t>
            </w:r>
          </w:p>
        </w:tc>
        <w:tc>
          <w:tcPr>
            <w:tcW w:w="913" w:type="dxa"/>
            <w:tcBorders>
              <w:top w:val="nil"/>
              <w:left w:val="nil"/>
              <w:bottom w:val="single" w:sz="8" w:space="0" w:color="auto"/>
              <w:right w:val="single" w:sz="8" w:space="0" w:color="auto"/>
            </w:tcBorders>
            <w:shd w:val="clear" w:color="000000" w:fill="D9D9D9"/>
            <w:noWrap/>
            <w:vAlign w:val="center"/>
            <w:hideMark/>
          </w:tcPr>
          <w:p w14:paraId="1216E20C" w14:textId="5D0CC52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352</w:t>
            </w:r>
          </w:p>
        </w:tc>
        <w:tc>
          <w:tcPr>
            <w:tcW w:w="913" w:type="dxa"/>
            <w:tcBorders>
              <w:top w:val="nil"/>
              <w:left w:val="nil"/>
              <w:bottom w:val="single" w:sz="8" w:space="0" w:color="auto"/>
              <w:right w:val="single" w:sz="8" w:space="0" w:color="auto"/>
            </w:tcBorders>
            <w:shd w:val="clear" w:color="000000" w:fill="D9D9D9"/>
            <w:noWrap/>
            <w:vAlign w:val="center"/>
            <w:hideMark/>
          </w:tcPr>
          <w:p w14:paraId="12EA91E5" w14:textId="27D3A4F0"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rPr>
              <w:t>425</w:t>
            </w:r>
          </w:p>
        </w:tc>
        <w:tc>
          <w:tcPr>
            <w:tcW w:w="1204" w:type="dxa"/>
            <w:tcBorders>
              <w:top w:val="nil"/>
              <w:left w:val="nil"/>
              <w:bottom w:val="single" w:sz="8" w:space="0" w:color="auto"/>
              <w:right w:val="single" w:sz="8" w:space="0" w:color="auto"/>
            </w:tcBorders>
            <w:shd w:val="clear" w:color="000000" w:fill="D9D9D9"/>
            <w:noWrap/>
            <w:vAlign w:val="center"/>
            <w:hideMark/>
          </w:tcPr>
          <w:p w14:paraId="4BEBC61F" w14:textId="169D6DF1"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-0.21%</w:t>
            </w:r>
          </w:p>
        </w:tc>
        <w:tc>
          <w:tcPr>
            <w:tcW w:w="914" w:type="dxa"/>
            <w:tcBorders>
              <w:top w:val="nil"/>
              <w:left w:val="nil"/>
              <w:bottom w:val="single" w:sz="8" w:space="0" w:color="auto"/>
              <w:right w:val="single" w:sz="8" w:space="0" w:color="auto"/>
            </w:tcBorders>
            <w:shd w:val="clear" w:color="000000" w:fill="D9D9D9"/>
            <w:noWrap/>
            <w:vAlign w:val="center"/>
            <w:hideMark/>
          </w:tcPr>
          <w:p w14:paraId="2F1C7B7D" w14:textId="09679A45" w:rsidR="00E15AC6" w:rsidRPr="00B34B54" w:rsidRDefault="00E15AC6" w:rsidP="00E15AC6">
            <w:pPr>
              <w:spacing w:after="0" w:line="240" w:lineRule="auto"/>
              <w:jc w:val="center"/>
              <w:rPr>
                <w:rFonts w:ascii="Arial" w:eastAsia="Times New Roman" w:hAnsi="Arial" w:cs="Arial"/>
                <w:color w:val="000000"/>
                <w:sz w:val="18"/>
                <w:szCs w:val="18"/>
                <w:lang w:eastAsia="en-IN"/>
              </w:rPr>
            </w:pPr>
            <w:r>
              <w:rPr>
                <w:rFonts w:ascii="Arial" w:hAnsi="Arial" w:cs="Arial"/>
                <w:color w:val="000000"/>
                <w:sz w:val="20"/>
                <w:szCs w:val="20"/>
                <w:lang w:val="en-US"/>
              </w:rPr>
              <w:t>4.38%</w:t>
            </w:r>
          </w:p>
        </w:tc>
      </w:tr>
      <w:tr w:rsidR="00E15AC6" w:rsidRPr="00B34B54" w14:paraId="34F2E6C2" w14:textId="77777777" w:rsidTr="008E0940">
        <w:trPr>
          <w:trHeight w:val="298"/>
        </w:trPr>
        <w:tc>
          <w:tcPr>
            <w:tcW w:w="3595" w:type="dxa"/>
            <w:tcBorders>
              <w:top w:val="nil"/>
              <w:left w:val="single" w:sz="8" w:space="0" w:color="auto"/>
              <w:bottom w:val="nil"/>
              <w:right w:val="single" w:sz="8" w:space="0" w:color="auto"/>
            </w:tcBorders>
            <w:shd w:val="clear" w:color="000000" w:fill="C00000"/>
            <w:noWrap/>
            <w:vAlign w:val="center"/>
            <w:hideMark/>
          </w:tcPr>
          <w:p w14:paraId="6CE7D34B" w14:textId="234B2F11" w:rsidR="00E15AC6" w:rsidRPr="00B34B54" w:rsidRDefault="00E15AC6" w:rsidP="00E15AC6">
            <w:pPr>
              <w:spacing w:after="0" w:line="240" w:lineRule="auto"/>
              <w:rPr>
                <w:rFonts w:ascii="Arial" w:eastAsia="Times New Roman" w:hAnsi="Arial" w:cs="Arial"/>
                <w:color w:val="FFFFFF"/>
                <w:sz w:val="18"/>
                <w:szCs w:val="18"/>
                <w:lang w:eastAsia="en-IN"/>
              </w:rPr>
            </w:pPr>
            <w:r>
              <w:rPr>
                <w:rFonts w:ascii="Arial" w:hAnsi="Arial" w:cs="Arial"/>
                <w:color w:val="FFFFFF"/>
                <w:sz w:val="20"/>
                <w:szCs w:val="20"/>
              </w:rPr>
              <w:t>Global</w:t>
            </w:r>
          </w:p>
        </w:tc>
        <w:tc>
          <w:tcPr>
            <w:tcW w:w="913" w:type="dxa"/>
            <w:tcBorders>
              <w:top w:val="nil"/>
              <w:left w:val="nil"/>
              <w:bottom w:val="nil"/>
              <w:right w:val="single" w:sz="8" w:space="0" w:color="auto"/>
            </w:tcBorders>
            <w:shd w:val="clear" w:color="000000" w:fill="C00000"/>
            <w:noWrap/>
            <w:vAlign w:val="center"/>
            <w:hideMark/>
          </w:tcPr>
          <w:p w14:paraId="14A1D41E" w14:textId="7E20472E"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2754</w:t>
            </w:r>
          </w:p>
        </w:tc>
        <w:tc>
          <w:tcPr>
            <w:tcW w:w="913" w:type="dxa"/>
            <w:tcBorders>
              <w:top w:val="nil"/>
              <w:left w:val="nil"/>
              <w:bottom w:val="nil"/>
              <w:right w:val="single" w:sz="8" w:space="0" w:color="auto"/>
            </w:tcBorders>
            <w:shd w:val="clear" w:color="000000" w:fill="C00000"/>
            <w:noWrap/>
            <w:vAlign w:val="center"/>
            <w:hideMark/>
          </w:tcPr>
          <w:p w14:paraId="1F533DB8" w14:textId="36BD1B85"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3261</w:t>
            </w:r>
          </w:p>
        </w:tc>
        <w:tc>
          <w:tcPr>
            <w:tcW w:w="913" w:type="dxa"/>
            <w:tcBorders>
              <w:top w:val="nil"/>
              <w:left w:val="nil"/>
              <w:bottom w:val="nil"/>
              <w:right w:val="single" w:sz="8" w:space="0" w:color="auto"/>
            </w:tcBorders>
            <w:shd w:val="clear" w:color="000000" w:fill="C00000"/>
            <w:noWrap/>
            <w:vAlign w:val="center"/>
            <w:hideMark/>
          </w:tcPr>
          <w:p w14:paraId="577385DF" w14:textId="0D6B69DB"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3494</w:t>
            </w:r>
          </w:p>
        </w:tc>
        <w:tc>
          <w:tcPr>
            <w:tcW w:w="913" w:type="dxa"/>
            <w:tcBorders>
              <w:top w:val="nil"/>
              <w:left w:val="nil"/>
              <w:bottom w:val="nil"/>
              <w:right w:val="single" w:sz="8" w:space="0" w:color="auto"/>
            </w:tcBorders>
            <w:shd w:val="clear" w:color="000000" w:fill="C00000"/>
            <w:noWrap/>
            <w:vAlign w:val="center"/>
            <w:hideMark/>
          </w:tcPr>
          <w:p w14:paraId="05E3A78A" w14:textId="6BC22F53"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4400</w:t>
            </w:r>
          </w:p>
        </w:tc>
        <w:tc>
          <w:tcPr>
            <w:tcW w:w="913" w:type="dxa"/>
            <w:tcBorders>
              <w:top w:val="nil"/>
              <w:left w:val="nil"/>
              <w:bottom w:val="nil"/>
              <w:right w:val="single" w:sz="8" w:space="0" w:color="auto"/>
            </w:tcBorders>
            <w:shd w:val="clear" w:color="000000" w:fill="C00000"/>
            <w:noWrap/>
            <w:vAlign w:val="center"/>
            <w:hideMark/>
          </w:tcPr>
          <w:p w14:paraId="099EFF5A" w14:textId="3FA13428"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5511</w:t>
            </w:r>
          </w:p>
        </w:tc>
        <w:tc>
          <w:tcPr>
            <w:tcW w:w="1204" w:type="dxa"/>
            <w:tcBorders>
              <w:top w:val="nil"/>
              <w:left w:val="nil"/>
              <w:bottom w:val="nil"/>
              <w:right w:val="single" w:sz="8" w:space="0" w:color="auto"/>
            </w:tcBorders>
            <w:shd w:val="clear" w:color="000000" w:fill="C00000"/>
            <w:noWrap/>
            <w:vAlign w:val="center"/>
            <w:hideMark/>
          </w:tcPr>
          <w:p w14:paraId="33B6C53C" w14:textId="002A8F02"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3.44%</w:t>
            </w:r>
          </w:p>
        </w:tc>
        <w:tc>
          <w:tcPr>
            <w:tcW w:w="914" w:type="dxa"/>
            <w:tcBorders>
              <w:top w:val="nil"/>
              <w:left w:val="nil"/>
              <w:bottom w:val="nil"/>
              <w:right w:val="single" w:sz="8" w:space="0" w:color="auto"/>
            </w:tcBorders>
            <w:shd w:val="clear" w:color="000000" w:fill="C00000"/>
            <w:noWrap/>
            <w:vAlign w:val="center"/>
            <w:hideMark/>
          </w:tcPr>
          <w:p w14:paraId="05B968B7" w14:textId="1C6BB0D0" w:rsidR="00E15AC6" w:rsidRPr="00B34B54" w:rsidRDefault="00E15AC6" w:rsidP="00E15AC6">
            <w:pPr>
              <w:spacing w:after="0" w:line="240" w:lineRule="auto"/>
              <w:jc w:val="center"/>
              <w:rPr>
                <w:rFonts w:ascii="Arial" w:eastAsia="Times New Roman" w:hAnsi="Arial" w:cs="Arial"/>
                <w:color w:val="FFFFFF"/>
                <w:sz w:val="18"/>
                <w:szCs w:val="18"/>
                <w:lang w:eastAsia="en-IN"/>
              </w:rPr>
            </w:pPr>
            <w:r>
              <w:rPr>
                <w:rFonts w:ascii="Arial" w:hAnsi="Arial" w:cs="Arial"/>
                <w:color w:val="FFFFFF"/>
                <w:sz w:val="20"/>
                <w:szCs w:val="20"/>
              </w:rPr>
              <w:t>5.19%</w:t>
            </w:r>
          </w:p>
        </w:tc>
      </w:tr>
    </w:tbl>
    <w:bookmarkEnd w:id="195"/>
    <w:p w14:paraId="19F4DFA8" w14:textId="12FEFC6F" w:rsidR="00040B88" w:rsidRDefault="00CA4DEC" w:rsidP="00040B88">
      <w:pPr>
        <w:spacing w:line="360" w:lineRule="auto"/>
        <w:jc w:val="both"/>
        <w:rPr>
          <w:rFonts w:ascii="Arial" w:eastAsia="Arial" w:hAnsi="Arial" w:cs="Arial"/>
          <w:noProof/>
          <w:sz w:val="24"/>
          <w:szCs w:val="24"/>
          <w:lang w:val="en-US"/>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174336" behindDoc="0" locked="0" layoutInCell="1" allowOverlap="1" wp14:anchorId="1648B035" wp14:editId="7F6BF33A">
                <wp:simplePos x="0" y="0"/>
                <wp:positionH relativeFrom="margin">
                  <wp:posOffset>4572000</wp:posOffset>
                </wp:positionH>
                <wp:positionV relativeFrom="paragraph">
                  <wp:posOffset>63160</wp:posOffset>
                </wp:positionV>
                <wp:extent cx="1889760" cy="266700"/>
                <wp:effectExtent l="0" t="0" r="0" b="0"/>
                <wp:wrapNone/>
                <wp:docPr id="110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48B035" id="_x0000_s1067" type="#_x0000_t202" style="position:absolute;left:0;text-align:left;margin-left:5in;margin-top:4.95pt;width:148.8pt;height:2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" filled="f" stroked="f">
                <v:textbox>
                  <w:txbxContent>
                    <w:p w14:paraId="1760AC2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5AACE87" w14:textId="77777777" w:rsidR="00B34B54" w:rsidRDefault="00B34B54" w:rsidP="00040B88">
      <w:pPr>
        <w:spacing w:line="360" w:lineRule="auto"/>
        <w:jc w:val="both"/>
        <w:rPr>
          <w:rFonts w:ascii="Arial" w:eastAsia="Arial" w:hAnsi="Arial" w:cs="Arial"/>
          <w:bCs/>
          <w:sz w:val="24"/>
          <w:szCs w:val="24"/>
        </w:rPr>
      </w:pPr>
    </w:p>
    <w:p w14:paraId="4C546EA8" w14:textId="6444FD00" w:rsidR="00040B88" w:rsidRDefault="00040B88" w:rsidP="00040B88">
      <w:pPr>
        <w:spacing w:line="360" w:lineRule="auto"/>
        <w:jc w:val="both"/>
        <w:rPr>
          <w:rFonts w:ascii="Arial" w:eastAsia="Arial" w:hAnsi="Arial" w:cs="Arial"/>
          <w:bCs/>
          <w:sz w:val="24"/>
          <w:szCs w:val="24"/>
        </w:rPr>
      </w:pPr>
      <w:r w:rsidRPr="00363C10">
        <w:rPr>
          <w:rFonts w:ascii="Arial" w:eastAsia="Arial" w:hAnsi="Arial" w:cs="Arial"/>
          <w:bCs/>
          <w:sz w:val="24"/>
          <w:szCs w:val="24"/>
        </w:rPr>
        <w:t>Region wise, Asia Pacific holds the major share of the global demand for Epoxy Resin with a market share of 62.6% in 202</w:t>
      </w:r>
      <w:r w:rsidR="00AD3672">
        <w:rPr>
          <w:rFonts w:ascii="Arial" w:eastAsia="Arial" w:hAnsi="Arial" w:cs="Arial"/>
          <w:bCs/>
          <w:sz w:val="24"/>
          <w:szCs w:val="24"/>
        </w:rPr>
        <w:t>0</w:t>
      </w:r>
      <w:r w:rsidRPr="00363C10">
        <w:rPr>
          <w:rFonts w:ascii="Arial" w:eastAsia="Arial" w:hAnsi="Arial" w:cs="Arial"/>
          <w:bCs/>
          <w:sz w:val="24"/>
          <w:szCs w:val="24"/>
        </w:rPr>
        <w:t xml:space="preserve">, which is expected to rise gradually during the forecast period to around 66.68% in 2030. Epoxy Resin has major applications in areas like wind energy, automotive, </w:t>
      </w:r>
      <w:r w:rsidR="009A6290">
        <w:rPr>
          <w:rFonts w:ascii="Arial" w:eastAsia="Arial" w:hAnsi="Arial" w:cs="Arial"/>
          <w:bCs/>
          <w:sz w:val="24"/>
          <w:szCs w:val="24"/>
        </w:rPr>
        <w:t>e</w:t>
      </w:r>
      <w:r w:rsidRPr="00363C10">
        <w:rPr>
          <w:rFonts w:ascii="Arial" w:eastAsia="Arial" w:hAnsi="Arial" w:cs="Arial"/>
          <w:bCs/>
          <w:sz w:val="24"/>
          <w:szCs w:val="24"/>
        </w:rPr>
        <w:t xml:space="preserve">lectrical &amp; </w:t>
      </w:r>
      <w:r w:rsidR="009A6290" w:rsidRPr="00363C10">
        <w:rPr>
          <w:rFonts w:ascii="Arial" w:eastAsia="Arial" w:hAnsi="Arial" w:cs="Arial"/>
          <w:bCs/>
          <w:sz w:val="24"/>
          <w:szCs w:val="24"/>
        </w:rPr>
        <w:t>electronics</w:t>
      </w:r>
      <w:r w:rsidR="009A6290">
        <w:rPr>
          <w:rFonts w:ascii="Arial" w:eastAsia="Arial" w:hAnsi="Arial" w:cs="Arial"/>
          <w:bCs/>
          <w:sz w:val="24"/>
          <w:szCs w:val="24"/>
        </w:rPr>
        <w:t xml:space="preserve"> </w:t>
      </w:r>
      <w:r w:rsidRPr="00363C10">
        <w:rPr>
          <w:rFonts w:ascii="Arial" w:eastAsia="Arial" w:hAnsi="Arial" w:cs="Arial"/>
          <w:bCs/>
          <w:sz w:val="24"/>
          <w:szCs w:val="24"/>
        </w:rPr>
        <w:t xml:space="preserve">and other areas having a demand for high-performance materials with chemical resistance properties. Asia pacific, being home to the China &amp; India are the developing &amp; world’s most populated </w:t>
      </w:r>
      <w:r w:rsidR="009A6290" w:rsidRPr="00363C10">
        <w:rPr>
          <w:rFonts w:ascii="Arial" w:eastAsia="Arial" w:hAnsi="Arial" w:cs="Arial"/>
          <w:bCs/>
          <w:sz w:val="24"/>
          <w:szCs w:val="24"/>
        </w:rPr>
        <w:t>country,</w:t>
      </w:r>
      <w:r w:rsidRPr="00363C10">
        <w:rPr>
          <w:rFonts w:ascii="Arial" w:eastAsia="Arial" w:hAnsi="Arial" w:cs="Arial"/>
          <w:bCs/>
          <w:sz w:val="24"/>
          <w:szCs w:val="24"/>
        </w:rPr>
        <w:t xml:space="preserve"> so demand can </w:t>
      </w:r>
      <w:r w:rsidR="009A6290" w:rsidRPr="00363C10">
        <w:rPr>
          <w:rFonts w:ascii="Arial" w:eastAsia="Arial" w:hAnsi="Arial" w:cs="Arial"/>
          <w:bCs/>
          <w:sz w:val="24"/>
          <w:szCs w:val="24"/>
        </w:rPr>
        <w:t>directly</w:t>
      </w:r>
      <w:r w:rsidRPr="00363C10">
        <w:rPr>
          <w:rFonts w:ascii="Arial" w:eastAsia="Arial" w:hAnsi="Arial" w:cs="Arial"/>
          <w:bCs/>
          <w:sz w:val="24"/>
          <w:szCs w:val="24"/>
        </w:rPr>
        <w:t xml:space="preserve"> </w:t>
      </w:r>
      <w:r w:rsidR="009A6290" w:rsidRPr="00363C10">
        <w:rPr>
          <w:rFonts w:ascii="Arial" w:eastAsia="Arial" w:hAnsi="Arial" w:cs="Arial"/>
          <w:bCs/>
          <w:sz w:val="24"/>
          <w:szCs w:val="24"/>
        </w:rPr>
        <w:t>link</w:t>
      </w:r>
      <w:r w:rsidRPr="00363C10">
        <w:rPr>
          <w:rFonts w:ascii="Arial" w:eastAsia="Arial" w:hAnsi="Arial" w:cs="Arial"/>
          <w:bCs/>
          <w:sz w:val="24"/>
          <w:szCs w:val="24"/>
        </w:rPr>
        <w:t xml:space="preserve"> to this &amp; simultaneously expected to have high demand in the forecast period. With the countries moving towards more and more sustainable energy solutions, the demand for wind energy is expected to grow exponentially in Asia Pacific during the forecast period; hence the region will keep the lion’s share of global demand for Epoxy Resin.</w:t>
      </w:r>
    </w:p>
    <w:p w14:paraId="386A8528" w14:textId="77777777" w:rsidR="000A40DE" w:rsidRDefault="000A40DE" w:rsidP="00040B88">
      <w:pPr>
        <w:spacing w:line="360" w:lineRule="auto"/>
        <w:jc w:val="both"/>
        <w:rPr>
          <w:rFonts w:ascii="Arial" w:eastAsia="Arial" w:hAnsi="Arial" w:cs="Arial"/>
          <w:noProof/>
          <w:sz w:val="24"/>
          <w:szCs w:val="24"/>
          <w:lang w:val="en-US"/>
        </w:rPr>
      </w:pPr>
    </w:p>
    <w:p w14:paraId="65A94C45" w14:textId="51A4F725" w:rsidR="000F6E70" w:rsidRDefault="000F6E70" w:rsidP="00040B88">
      <w:pPr>
        <w:spacing w:line="360" w:lineRule="auto"/>
        <w:jc w:val="both"/>
        <w:rPr>
          <w:rFonts w:ascii="Arial" w:eastAsia="Arial" w:hAnsi="Arial" w:cs="Arial"/>
          <w:noProof/>
          <w:sz w:val="24"/>
          <w:szCs w:val="24"/>
          <w:lang w:val="en-US"/>
        </w:rPr>
      </w:pPr>
    </w:p>
    <w:p w14:paraId="40AA23F4" w14:textId="5A32157D" w:rsidR="00BF0E39" w:rsidRDefault="00BF0E39" w:rsidP="00040B88">
      <w:pPr>
        <w:spacing w:line="360" w:lineRule="auto"/>
        <w:jc w:val="both"/>
        <w:rPr>
          <w:rFonts w:ascii="Arial" w:eastAsia="Arial" w:hAnsi="Arial" w:cs="Arial"/>
          <w:noProof/>
          <w:sz w:val="24"/>
          <w:szCs w:val="24"/>
          <w:lang w:val="en-US"/>
        </w:rPr>
      </w:pPr>
    </w:p>
    <w:p w14:paraId="3E3E522E" w14:textId="30C3FFD5" w:rsidR="000F6E70" w:rsidRDefault="000F6E70" w:rsidP="00040B88">
      <w:pPr>
        <w:spacing w:line="360" w:lineRule="auto"/>
        <w:jc w:val="both"/>
        <w:rPr>
          <w:rFonts w:ascii="Arial" w:eastAsia="Arial" w:hAnsi="Arial" w:cs="Arial"/>
          <w:noProof/>
          <w:sz w:val="24"/>
          <w:szCs w:val="24"/>
          <w:lang w:val="en-US"/>
        </w:rPr>
      </w:pPr>
    </w:p>
    <w:p w14:paraId="6E5C4201" w14:textId="42B67746" w:rsidR="000F6E70" w:rsidRDefault="00D46623" w:rsidP="00040B88">
      <w:pPr>
        <w:spacing w:line="360" w:lineRule="auto"/>
        <w:jc w:val="both"/>
        <w:rPr>
          <w:rFonts w:ascii="Arial" w:eastAsia="Arial" w:hAnsi="Arial" w:cs="Arial"/>
          <w:noProof/>
          <w:sz w:val="24"/>
          <w:szCs w:val="24"/>
          <w:lang w:val="en-US"/>
        </w:rPr>
      </w:pPr>
      <w:r>
        <w:rPr>
          <w:noProof/>
        </w:rPr>
        <w:lastRenderedPageBreak/>
        <w:drawing>
          <wp:anchor distT="0" distB="0" distL="114300" distR="114300" simplePos="0" relativeHeight="251662336" behindDoc="0" locked="0" layoutInCell="1" allowOverlap="1" wp14:anchorId="3BB6F607" wp14:editId="56BE0BC6">
            <wp:simplePos x="0" y="0"/>
            <wp:positionH relativeFrom="page">
              <wp:posOffset>0</wp:posOffset>
            </wp:positionH>
            <wp:positionV relativeFrom="paragraph">
              <wp:posOffset>-1287144</wp:posOffset>
            </wp:positionV>
            <wp:extent cx="7534275" cy="11010900"/>
            <wp:effectExtent l="0" t="0" r="9525" b="0"/>
            <wp:wrapNone/>
            <wp:docPr id="204" name="Picture 204"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4275" cy="1101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21B325" w14:textId="41F3D81C" w:rsidR="000F6E70" w:rsidRDefault="000F6E70" w:rsidP="00040B88">
      <w:pPr>
        <w:spacing w:line="360" w:lineRule="auto"/>
        <w:jc w:val="both"/>
        <w:rPr>
          <w:rFonts w:ascii="Arial" w:eastAsia="Arial" w:hAnsi="Arial" w:cs="Arial"/>
          <w:noProof/>
          <w:sz w:val="24"/>
          <w:szCs w:val="24"/>
          <w:lang w:val="en-US"/>
        </w:rPr>
      </w:pPr>
    </w:p>
    <w:p w14:paraId="7651EE23" w14:textId="0084E3AD" w:rsidR="00FE14C8" w:rsidRDefault="00FE14C8" w:rsidP="00040B88">
      <w:pPr>
        <w:spacing w:line="360" w:lineRule="auto"/>
        <w:jc w:val="both"/>
        <w:rPr>
          <w:rFonts w:ascii="Arial" w:eastAsia="Arial" w:hAnsi="Arial" w:cs="Arial"/>
          <w:noProof/>
          <w:sz w:val="24"/>
          <w:szCs w:val="24"/>
          <w:lang w:val="en-US"/>
        </w:rPr>
      </w:pPr>
    </w:p>
    <w:p w14:paraId="1C6D1D58" w14:textId="52508096" w:rsidR="00FE14C8" w:rsidRDefault="00FE14C8" w:rsidP="00040B88">
      <w:pPr>
        <w:spacing w:line="360" w:lineRule="auto"/>
        <w:jc w:val="both"/>
        <w:rPr>
          <w:rFonts w:ascii="Arial" w:eastAsia="Arial" w:hAnsi="Arial" w:cs="Arial"/>
          <w:noProof/>
          <w:sz w:val="24"/>
          <w:szCs w:val="24"/>
          <w:lang w:val="en-US"/>
        </w:rPr>
      </w:pPr>
    </w:p>
    <w:p w14:paraId="4EAAFED1" w14:textId="6C3BD0CF" w:rsidR="00FE14C8" w:rsidRDefault="00FE14C8" w:rsidP="00040B88">
      <w:pPr>
        <w:spacing w:line="360" w:lineRule="auto"/>
        <w:jc w:val="both"/>
        <w:rPr>
          <w:rFonts w:ascii="Arial" w:eastAsia="Arial" w:hAnsi="Arial" w:cs="Arial"/>
          <w:noProof/>
          <w:sz w:val="24"/>
          <w:szCs w:val="24"/>
          <w:lang w:val="en-US"/>
        </w:rPr>
      </w:pPr>
    </w:p>
    <w:p w14:paraId="3E5C8B38" w14:textId="4E7D60B5" w:rsidR="00FE14C8" w:rsidRDefault="00FE14C8" w:rsidP="00040B88">
      <w:pPr>
        <w:spacing w:line="360" w:lineRule="auto"/>
        <w:jc w:val="both"/>
        <w:rPr>
          <w:rFonts w:ascii="Arial" w:eastAsia="Arial" w:hAnsi="Arial" w:cs="Arial"/>
          <w:noProof/>
          <w:sz w:val="24"/>
          <w:szCs w:val="24"/>
          <w:lang w:val="en-US"/>
        </w:rPr>
      </w:pPr>
    </w:p>
    <w:p w14:paraId="0BC1FB26" w14:textId="3AAEC744" w:rsidR="00AC6AE7" w:rsidRDefault="00AC6AE7" w:rsidP="00040B88">
      <w:pPr>
        <w:spacing w:line="360" w:lineRule="auto"/>
        <w:jc w:val="both"/>
        <w:rPr>
          <w:rFonts w:ascii="Arial" w:eastAsia="Arial" w:hAnsi="Arial" w:cs="Arial"/>
          <w:noProof/>
          <w:sz w:val="24"/>
          <w:szCs w:val="24"/>
          <w:lang w:val="en-US"/>
        </w:rPr>
      </w:pPr>
    </w:p>
    <w:p w14:paraId="73B945C7" w14:textId="1AA2E2CA" w:rsidR="000F6E70" w:rsidRDefault="000F6E70" w:rsidP="00040B88">
      <w:pPr>
        <w:spacing w:line="360" w:lineRule="auto"/>
        <w:jc w:val="both"/>
        <w:rPr>
          <w:rFonts w:ascii="Arial" w:eastAsia="Arial" w:hAnsi="Arial" w:cs="Arial"/>
          <w:noProof/>
          <w:sz w:val="24"/>
          <w:szCs w:val="24"/>
          <w:lang w:val="en-US"/>
        </w:rPr>
      </w:pPr>
    </w:p>
    <w:p w14:paraId="6234F09E" w14:textId="62E54147" w:rsidR="000F6E70" w:rsidRDefault="000F6E70" w:rsidP="00040B88">
      <w:pPr>
        <w:spacing w:line="360" w:lineRule="auto"/>
        <w:jc w:val="both"/>
        <w:rPr>
          <w:rFonts w:ascii="Arial" w:eastAsia="Arial" w:hAnsi="Arial" w:cs="Arial"/>
          <w:noProof/>
          <w:sz w:val="24"/>
          <w:szCs w:val="24"/>
          <w:lang w:val="en-US"/>
        </w:rPr>
        <w:sectPr w:rsidR="000F6E70"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End w:id="185"/>
    <w:p w14:paraId="747ABEC4" w14:textId="171B58B3" w:rsidR="00040B88" w:rsidRDefault="00040B88" w:rsidP="00040B88">
      <w:pPr>
        <w:spacing w:line="360" w:lineRule="auto"/>
        <w:jc w:val="both"/>
        <w:rPr>
          <w:rFonts w:ascii="Arial" w:eastAsia="Arial" w:hAnsi="Arial" w:cs="Arial"/>
          <w:noProof/>
          <w:sz w:val="24"/>
          <w:szCs w:val="24"/>
          <w:lang w:val="en-US"/>
        </w:rPr>
      </w:pPr>
    </w:p>
    <w:p w14:paraId="23F553A6" w14:textId="666F78B0" w:rsidR="00040B88" w:rsidRDefault="00040B88" w:rsidP="00040B88">
      <w:pPr>
        <w:spacing w:line="360" w:lineRule="auto"/>
        <w:jc w:val="both"/>
        <w:rPr>
          <w:rFonts w:ascii="Arial" w:eastAsia="Arial" w:hAnsi="Arial" w:cs="Arial"/>
          <w:noProof/>
          <w:sz w:val="24"/>
          <w:szCs w:val="24"/>
          <w:lang w:val="en-US"/>
        </w:rPr>
      </w:pPr>
    </w:p>
    <w:p w14:paraId="1596D742" w14:textId="0AF74EB3" w:rsidR="00040B88" w:rsidRDefault="000F725B" w:rsidP="00040B88">
      <w:pPr>
        <w:spacing w:line="360" w:lineRule="auto"/>
        <w:jc w:val="both"/>
        <w:rPr>
          <w:rFonts w:ascii="Arial" w:eastAsia="Arial" w:hAnsi="Arial" w:cs="Arial"/>
          <w:noProof/>
          <w:sz w:val="24"/>
          <w:szCs w:val="24"/>
          <w:lang w:val="en-US"/>
        </w:rPr>
      </w:pPr>
      <w:r>
        <w:rPr>
          <w:noProof/>
        </w:rPr>
        <mc:AlternateContent>
          <mc:Choice Requires="wps">
            <w:drawing>
              <wp:anchor distT="0" distB="0" distL="114300" distR="114300" simplePos="0" relativeHeight="251745280" behindDoc="0" locked="0" layoutInCell="1" allowOverlap="1" wp14:anchorId="7C35BBF0" wp14:editId="30858648">
                <wp:simplePos x="0" y="0"/>
                <wp:positionH relativeFrom="page">
                  <wp:posOffset>1497965</wp:posOffset>
                </wp:positionH>
                <wp:positionV relativeFrom="paragraph">
                  <wp:posOffset>11430</wp:posOffset>
                </wp:positionV>
                <wp:extent cx="4925695"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5695" cy="2433955"/>
                        </a:xfrm>
                        <a:prstGeom prst="rect">
                          <a:avLst/>
                        </a:prstGeom>
                      </wps:spPr>
                      <wps:txbx>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7C35BBF0" id="Content Placeholder 2" o:spid="_x0000_s1068" type="#_x0000_t202" style="position:absolute;left:0;text-align:left;margin-left:117.95pt;margin-top:.9pt;width:387.85pt;height:191.6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" filled="f" stroked="f">
                <v:textbox inset="2.30908mm,1.1546mm,2.30908mm,1.1546mm">
                  <w:txbxContent>
                    <w:p w14:paraId="338812E6"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ASIA PACIFIC EPOXY RESIN MARKET OUTLOOK</w:t>
                      </w:r>
                    </w:p>
                  </w:txbxContent>
                </v:textbox>
                <w10:wrap anchorx="page"/>
              </v:shape>
            </w:pict>
          </mc:Fallback>
        </mc:AlternateContent>
      </w:r>
    </w:p>
    <w:p w14:paraId="50511524" w14:textId="466E5D57" w:rsidR="00BF0E39" w:rsidRDefault="00BF0E39" w:rsidP="00040B88">
      <w:pPr>
        <w:tabs>
          <w:tab w:val="left" w:pos="2025"/>
        </w:tabs>
        <w:spacing w:line="480" w:lineRule="auto"/>
        <w:rPr>
          <w:rFonts w:ascii="Arial" w:eastAsia="Arial" w:hAnsi="Arial" w:cs="Arial"/>
          <w:b/>
          <w:sz w:val="24"/>
          <w:szCs w:val="24"/>
        </w:rPr>
      </w:pPr>
    </w:p>
    <w:p w14:paraId="56CCAB2F" w14:textId="7E5C5E18" w:rsidR="00040B88" w:rsidRDefault="00040B88" w:rsidP="00040B88">
      <w:pPr>
        <w:tabs>
          <w:tab w:val="left" w:pos="2025"/>
        </w:tabs>
        <w:spacing w:line="480" w:lineRule="auto"/>
        <w:rPr>
          <w:rFonts w:ascii="Arial" w:eastAsia="Arial" w:hAnsi="Arial" w:cs="Arial"/>
          <w:b/>
          <w:sz w:val="24"/>
          <w:szCs w:val="24"/>
        </w:rPr>
      </w:pPr>
      <w:r>
        <w:rPr>
          <w:rFonts w:ascii="Arial" w:eastAsia="Arial" w:hAnsi="Arial" w:cs="Arial"/>
          <w:b/>
          <w:sz w:val="24"/>
          <w:szCs w:val="24"/>
        </w:rPr>
        <w:tab/>
      </w:r>
    </w:p>
    <w:p w14:paraId="04D00A5C" w14:textId="2C1C3E4B" w:rsidR="00040B88" w:rsidRDefault="000F725B" w:rsidP="00040B88">
      <w:pPr>
        <w:tabs>
          <w:tab w:val="left" w:pos="2295"/>
          <w:tab w:val="left" w:pos="2730"/>
        </w:tabs>
        <w:spacing w:line="480" w:lineRule="auto"/>
        <w:rPr>
          <w:rFonts w:ascii="Arial" w:eastAsia="Arial" w:hAnsi="Arial" w:cs="Arial"/>
          <w:b/>
          <w:sz w:val="24"/>
          <w:szCs w:val="24"/>
        </w:rPr>
      </w:pPr>
      <w:r>
        <w:rPr>
          <w:noProof/>
        </w:rPr>
        <mc:AlternateContent>
          <mc:Choice Requires="wps">
            <w:drawing>
              <wp:anchor distT="4294967295" distB="4294967295" distL="114300" distR="114300" simplePos="0" relativeHeight="251746304" behindDoc="0" locked="0" layoutInCell="1" allowOverlap="1" wp14:anchorId="776F54D4" wp14:editId="4EB35CCD">
                <wp:simplePos x="0" y="0"/>
                <wp:positionH relativeFrom="margin">
                  <wp:posOffset>138430</wp:posOffset>
                </wp:positionH>
                <wp:positionV relativeFrom="paragraph">
                  <wp:posOffset>134620</wp:posOffset>
                </wp:positionV>
                <wp:extent cx="2009140" cy="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84925D" id="Straight Connector 143" o:spid="_x0000_s1026" style="position:absolute;z-index:2517463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0.9pt,10.6pt" to="169.1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" strokecolor="black [3200]" strokeweight=".5pt">
                <v:stroke joinstyle="miter"/>
                <o:lock v:ext="edit" shapetype="f"/>
                <w10:wrap anchorx="margin"/>
              </v:line>
            </w:pict>
          </mc:Fallback>
        </mc:AlternateContent>
      </w:r>
      <w:r>
        <w:rPr>
          <w:noProof/>
        </w:rPr>
        <mc:AlternateContent>
          <mc:Choice Requires="wps">
            <w:drawing>
              <wp:anchor distT="4294967295" distB="4294967295" distL="114300" distR="114300" simplePos="0" relativeHeight="251768832" behindDoc="0" locked="0" layoutInCell="1" allowOverlap="1" wp14:anchorId="43E6D0F3" wp14:editId="1E80CFDF">
                <wp:simplePos x="0" y="0"/>
                <wp:positionH relativeFrom="page">
                  <wp:posOffset>5017770</wp:posOffset>
                </wp:positionH>
                <wp:positionV relativeFrom="paragraph">
                  <wp:posOffset>98425</wp:posOffset>
                </wp:positionV>
                <wp:extent cx="2009140" cy="0"/>
                <wp:effectExtent l="0" t="0" r="0" b="0"/>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5178C5" id="Straight Connector 234" o:spid="_x0000_s1026" style="position:absolute;z-index:2517688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95.1pt,7.75pt" to="553.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" strokecolor="black [3200]" strokeweight=".5pt">
                <v:stroke joinstyle="miter"/>
                <o:lock v:ext="edit" shapetype="f"/>
                <w10:wrap anchorx="page"/>
              </v:line>
            </w:pict>
          </mc:Fallback>
        </mc:AlternateContent>
      </w:r>
      <w:r w:rsidR="00040B88">
        <w:rPr>
          <w:rFonts w:ascii="Arial" w:eastAsia="Arial" w:hAnsi="Arial" w:cs="Arial"/>
          <w:b/>
          <w:sz w:val="24"/>
          <w:szCs w:val="24"/>
        </w:rPr>
        <w:tab/>
      </w:r>
      <w:r w:rsidR="00040B88">
        <w:rPr>
          <w:rFonts w:ascii="Arial" w:eastAsia="Arial" w:hAnsi="Arial" w:cs="Arial"/>
          <w:b/>
          <w:sz w:val="24"/>
          <w:szCs w:val="24"/>
        </w:rPr>
        <w:tab/>
      </w:r>
    </w:p>
    <w:p w14:paraId="3C2A2E8F" w14:textId="7909C148" w:rsidR="00040B88" w:rsidRDefault="00040B88" w:rsidP="00040B88">
      <w:pPr>
        <w:tabs>
          <w:tab w:val="left" w:pos="1530"/>
        </w:tabs>
        <w:spacing w:line="480" w:lineRule="auto"/>
        <w:rPr>
          <w:rFonts w:ascii="Arial" w:eastAsia="Arial" w:hAnsi="Arial" w:cs="Arial"/>
          <w:b/>
          <w:sz w:val="24"/>
          <w:szCs w:val="24"/>
        </w:rPr>
      </w:pPr>
    </w:p>
    <w:p w14:paraId="3948F433" w14:textId="1E07737A" w:rsidR="00040B88" w:rsidRDefault="000F725B" w:rsidP="00040B88">
      <w:pPr>
        <w:tabs>
          <w:tab w:val="left" w:pos="1530"/>
        </w:tabs>
        <w:spacing w:line="480" w:lineRule="auto"/>
        <w:rPr>
          <w:rFonts w:ascii="Arial" w:eastAsia="Arial" w:hAnsi="Arial" w:cs="Arial"/>
          <w:b/>
          <w:sz w:val="24"/>
          <w:szCs w:val="24"/>
        </w:rPr>
      </w:pPr>
      <w:r w:rsidRPr="00B02181">
        <w:rPr>
          <w:noProof/>
        </w:rPr>
        <w:drawing>
          <wp:anchor distT="0" distB="0" distL="114300" distR="114300" simplePos="0" relativeHeight="251747328" behindDoc="0" locked="0" layoutInCell="1" allowOverlap="1" wp14:anchorId="3311FD7F" wp14:editId="08F1759E">
            <wp:simplePos x="0" y="0"/>
            <wp:positionH relativeFrom="margin">
              <wp:posOffset>1847850</wp:posOffset>
            </wp:positionH>
            <wp:positionV relativeFrom="paragraph">
              <wp:posOffset>55245</wp:posOffset>
            </wp:positionV>
            <wp:extent cx="3042285" cy="1950085"/>
            <wp:effectExtent l="38100" t="38100" r="100965" b="88265"/>
            <wp:wrapNone/>
            <wp:docPr id="149" name="Picture 149" descr="A picture containing brass, mus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brass, music,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285" cy="19500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CD109C" w14:textId="1ADAFEC8" w:rsidR="00040B88" w:rsidRDefault="00040B88" w:rsidP="00040B88">
      <w:pPr>
        <w:tabs>
          <w:tab w:val="left" w:pos="1530"/>
        </w:tabs>
        <w:spacing w:line="480" w:lineRule="auto"/>
        <w:rPr>
          <w:rFonts w:ascii="Arial" w:eastAsia="Arial" w:hAnsi="Arial" w:cs="Arial"/>
          <w:b/>
          <w:sz w:val="24"/>
          <w:szCs w:val="24"/>
        </w:rPr>
      </w:pPr>
    </w:p>
    <w:p w14:paraId="5C030078" w14:textId="227AC3BF" w:rsidR="00040B88" w:rsidRDefault="00040B88" w:rsidP="00040B88">
      <w:pPr>
        <w:tabs>
          <w:tab w:val="left" w:pos="1530"/>
        </w:tabs>
        <w:spacing w:line="480" w:lineRule="auto"/>
        <w:rPr>
          <w:rFonts w:ascii="Arial" w:eastAsia="Arial" w:hAnsi="Arial" w:cs="Arial"/>
          <w:b/>
          <w:sz w:val="24"/>
          <w:szCs w:val="24"/>
        </w:rPr>
      </w:pPr>
    </w:p>
    <w:p w14:paraId="7A35E697" w14:textId="45B76582" w:rsidR="00040B88" w:rsidRDefault="00040B88" w:rsidP="00040B88">
      <w:pPr>
        <w:tabs>
          <w:tab w:val="left" w:pos="1530"/>
          <w:tab w:val="left" w:pos="2175"/>
          <w:tab w:val="left" w:pos="9045"/>
        </w:tabs>
        <w:rPr>
          <w:rFonts w:ascii="Arial" w:eastAsia="Arial" w:hAnsi="Arial" w:cs="Arial"/>
          <w:b/>
          <w:sz w:val="24"/>
          <w:szCs w:val="24"/>
        </w:rPr>
      </w:pPr>
    </w:p>
    <w:p w14:paraId="00DC1762" w14:textId="64F930F2" w:rsidR="00040B88" w:rsidRDefault="00040B88" w:rsidP="00040B88">
      <w:pPr>
        <w:tabs>
          <w:tab w:val="left" w:pos="1530"/>
          <w:tab w:val="left" w:pos="2175"/>
          <w:tab w:val="left" w:pos="9045"/>
        </w:tabs>
        <w:rPr>
          <w:rFonts w:ascii="Arial" w:eastAsia="Arial" w:hAnsi="Arial" w:cs="Arial"/>
          <w:sz w:val="24"/>
          <w:szCs w:val="24"/>
        </w:rPr>
      </w:pPr>
    </w:p>
    <w:p w14:paraId="1679CD11" w14:textId="42BA027C" w:rsidR="00040B88" w:rsidRDefault="00040B88" w:rsidP="00040B88">
      <w:pPr>
        <w:tabs>
          <w:tab w:val="left" w:pos="1020"/>
        </w:tabs>
        <w:rPr>
          <w:rFonts w:ascii="Arial" w:eastAsia="Arial" w:hAnsi="Arial" w:cs="Arial"/>
          <w:sz w:val="24"/>
          <w:szCs w:val="24"/>
        </w:rPr>
      </w:pPr>
    </w:p>
    <w:p w14:paraId="59BCBD12" w14:textId="2134FF19" w:rsidR="00040B88" w:rsidRDefault="00040B88" w:rsidP="00040B88">
      <w:pPr>
        <w:tabs>
          <w:tab w:val="left" w:pos="1020"/>
        </w:tabs>
        <w:rPr>
          <w:rFonts w:ascii="Arial" w:eastAsia="Arial" w:hAnsi="Arial" w:cs="Arial"/>
          <w:sz w:val="24"/>
          <w:szCs w:val="24"/>
        </w:rPr>
      </w:pPr>
    </w:p>
    <w:p w14:paraId="38AE5436" w14:textId="7A6CE3D3" w:rsidR="00040B88" w:rsidRDefault="00040B88" w:rsidP="00040B88">
      <w:pPr>
        <w:tabs>
          <w:tab w:val="left" w:pos="1020"/>
        </w:tabs>
        <w:rPr>
          <w:rFonts w:ascii="Arial" w:eastAsia="Arial" w:hAnsi="Arial" w:cs="Arial"/>
          <w:sz w:val="24"/>
          <w:szCs w:val="24"/>
        </w:rPr>
      </w:pPr>
    </w:p>
    <w:p w14:paraId="5D4188DB" w14:textId="77777777" w:rsidR="00DB531D" w:rsidRDefault="00DB531D" w:rsidP="00040B88">
      <w:pPr>
        <w:tabs>
          <w:tab w:val="left" w:pos="1020"/>
        </w:tabs>
        <w:rPr>
          <w:rFonts w:ascii="Arial" w:eastAsia="Arial" w:hAnsi="Arial" w:cs="Arial"/>
          <w:sz w:val="24"/>
          <w:szCs w:val="24"/>
        </w:rPr>
      </w:pPr>
    </w:p>
    <w:p w14:paraId="5A892EE1" w14:textId="7BCC7882" w:rsidR="00040B88" w:rsidRPr="0022076A" w:rsidRDefault="00E863FE" w:rsidP="00040B88">
      <w:pPr>
        <w:rPr>
          <w:rFonts w:ascii="Arial" w:hAnsi="Arial" w:cs="Arial"/>
          <w:b/>
          <w:bCs/>
          <w:sz w:val="24"/>
          <w:szCs w:val="24"/>
        </w:rPr>
        <w:sectPr w:rsidR="00040B88" w:rsidRPr="0022076A" w:rsidSect="00A32AA8">
          <w:type w:val="continuous"/>
          <w:pgSz w:w="11906" w:h="16838" w:code="9"/>
          <w:pgMar w:top="1134" w:right="101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196" w:name="_Hlk85713348"/>
      <w:r>
        <w:rPr>
          <w:rFonts w:ascii="Arial" w:hAnsi="Arial" w:cs="Arial"/>
          <w:b/>
          <w:bCs/>
          <w:sz w:val="24"/>
          <w:szCs w:val="24"/>
        </w:rPr>
        <w:t xml:space="preserve">3.2.1. </w:t>
      </w:r>
      <w:r w:rsidR="00040B88" w:rsidRPr="00363C10">
        <w:rPr>
          <w:rFonts w:ascii="Arial" w:hAnsi="Arial" w:cs="Arial"/>
          <w:b/>
          <w:bCs/>
          <w:sz w:val="24"/>
          <w:szCs w:val="24"/>
        </w:rPr>
        <w:t xml:space="preserve">APAC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7F4362">
        <w:rPr>
          <w:rFonts w:ascii="Arial" w:hAnsi="Arial" w:cs="Arial"/>
          <w:b/>
          <w:bCs/>
          <w:sz w:val="24"/>
          <w:szCs w:val="24"/>
        </w:rPr>
        <w:t xml:space="preserve"> &amp;</w:t>
      </w:r>
      <w:r w:rsidR="00040B88" w:rsidRPr="00257590">
        <w:rPr>
          <w:rFonts w:ascii="Arial" w:hAnsi="Arial" w:cs="Arial"/>
          <w:b/>
          <w:bCs/>
          <w:sz w:val="24"/>
          <w:szCs w:val="24"/>
        </w:rPr>
        <w:t xml:space="preserve"> Production</w:t>
      </w:r>
      <w:r w:rsidR="00040B88">
        <w:rPr>
          <w:rFonts w:ascii="Arial" w:hAnsi="Arial" w:cs="Arial"/>
          <w:b/>
          <w:bCs/>
          <w:sz w:val="24"/>
          <w:szCs w:val="24"/>
        </w:rPr>
        <w:t xml:space="preserve">, By Volume, 2015 - 2030F (Thousand Tonnes) </w:t>
      </w:r>
    </w:p>
    <w:p w14:paraId="5BD8427B" w14:textId="2584ED0A" w:rsidR="00040B88" w:rsidRPr="0093248F" w:rsidRDefault="00040B88" w:rsidP="00040B88">
      <w:pPr>
        <w:spacing w:line="360" w:lineRule="auto"/>
        <w:jc w:val="both"/>
        <w:rPr>
          <w:rFonts w:ascii="Arial" w:hAnsi="Arial" w:cs="Arial"/>
          <w:b/>
          <w:bCs/>
          <w:sz w:val="24"/>
          <w:szCs w:val="24"/>
        </w:rPr>
      </w:pPr>
      <w:r w:rsidRPr="00473C99">
        <w:rPr>
          <w:noProof/>
        </w:rPr>
        <w:drawing>
          <wp:inline distT="0" distB="0" distL="0" distR="0" wp14:anchorId="51A33232" wp14:editId="7B35D485">
            <wp:extent cx="6534150" cy="4048125"/>
            <wp:effectExtent l="0" t="0" r="0" b="9525"/>
            <wp:docPr id="168" name="Chart 168">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7865805" w14:textId="25FD53F6" w:rsidR="0093248F" w:rsidRPr="0093248F" w:rsidRDefault="00E863FE" w:rsidP="00040B88">
      <w:pPr>
        <w:spacing w:line="360" w:lineRule="auto"/>
        <w:jc w:val="both"/>
        <w:rPr>
          <w:rFonts w:ascii="Arial" w:hAnsi="Arial" w:cs="Arial"/>
          <w:b/>
          <w:bCs/>
          <w:sz w:val="24"/>
          <w:szCs w:val="24"/>
        </w:rPr>
      </w:pPr>
      <w:r>
        <w:rPr>
          <w:rFonts w:ascii="Arial" w:hAnsi="Arial" w:cs="Arial"/>
          <w:b/>
          <w:bCs/>
          <w:sz w:val="24"/>
          <w:szCs w:val="24"/>
        </w:rPr>
        <w:t xml:space="preserve">3.2.2. </w:t>
      </w:r>
      <w:r w:rsidR="0093248F" w:rsidRPr="0093248F">
        <w:rPr>
          <w:rFonts w:ascii="Arial" w:hAnsi="Arial" w:cs="Arial"/>
          <w:b/>
          <w:bCs/>
          <w:sz w:val="24"/>
          <w:szCs w:val="24"/>
        </w:rPr>
        <w:t>Capacity By Location</w:t>
      </w:r>
    </w:p>
    <w:tbl>
      <w:tblPr>
        <w:tblW w:w="10253" w:type="dxa"/>
        <w:tblLook w:val="04A0" w:firstRow="1" w:lastRow="0" w:firstColumn="1" w:lastColumn="0" w:noHBand="0" w:noVBand="1"/>
      </w:tblPr>
      <w:tblGrid>
        <w:gridCol w:w="5188"/>
        <w:gridCol w:w="1576"/>
        <w:gridCol w:w="1163"/>
        <w:gridCol w:w="1163"/>
        <w:gridCol w:w="1163"/>
      </w:tblGrid>
      <w:tr w:rsidR="0093248F" w:rsidRPr="004679EE" w14:paraId="3751CC37" w14:textId="77777777" w:rsidTr="004679EE">
        <w:trPr>
          <w:trHeight w:val="302"/>
        </w:trPr>
        <w:tc>
          <w:tcPr>
            <w:tcW w:w="518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AF3AAB5"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Company</w:t>
            </w:r>
          </w:p>
        </w:tc>
        <w:tc>
          <w:tcPr>
            <w:tcW w:w="1576" w:type="dxa"/>
            <w:tcBorders>
              <w:top w:val="single" w:sz="8" w:space="0" w:color="auto"/>
              <w:left w:val="nil"/>
              <w:bottom w:val="single" w:sz="8" w:space="0" w:color="auto"/>
              <w:right w:val="single" w:sz="8" w:space="0" w:color="auto"/>
            </w:tcBorders>
            <w:shd w:val="clear" w:color="000000" w:fill="C00000"/>
            <w:noWrap/>
            <w:vAlign w:val="center"/>
            <w:hideMark/>
          </w:tcPr>
          <w:p w14:paraId="50E8DB23"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Location</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102BB173"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2015</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7743332F"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2020</w:t>
            </w:r>
          </w:p>
        </w:tc>
        <w:tc>
          <w:tcPr>
            <w:tcW w:w="1163" w:type="dxa"/>
            <w:tcBorders>
              <w:top w:val="single" w:sz="8" w:space="0" w:color="auto"/>
              <w:left w:val="nil"/>
              <w:bottom w:val="single" w:sz="8" w:space="0" w:color="auto"/>
              <w:right w:val="single" w:sz="8" w:space="0" w:color="auto"/>
            </w:tcBorders>
            <w:shd w:val="clear" w:color="000000" w:fill="C00000"/>
            <w:noWrap/>
            <w:vAlign w:val="center"/>
            <w:hideMark/>
          </w:tcPr>
          <w:p w14:paraId="680F8AEE" w14:textId="77777777" w:rsidR="0093248F" w:rsidRPr="004679EE" w:rsidRDefault="0093248F" w:rsidP="0093248F">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2030F</w:t>
            </w:r>
          </w:p>
        </w:tc>
      </w:tr>
      <w:tr w:rsidR="00A67948" w:rsidRPr="004679EE" w14:paraId="6489F010" w14:textId="77777777" w:rsidTr="004679EE">
        <w:trPr>
          <w:trHeight w:val="505"/>
        </w:trPr>
        <w:tc>
          <w:tcPr>
            <w:tcW w:w="5188" w:type="dxa"/>
            <w:vMerge w:val="restart"/>
            <w:tcBorders>
              <w:top w:val="single" w:sz="4" w:space="0" w:color="auto"/>
              <w:left w:val="single" w:sz="8" w:space="0" w:color="auto"/>
              <w:right w:val="single" w:sz="4" w:space="0" w:color="auto"/>
            </w:tcBorders>
            <w:shd w:val="clear" w:color="auto" w:fill="auto"/>
            <w:noWrap/>
            <w:vAlign w:val="center"/>
          </w:tcPr>
          <w:p w14:paraId="7FC61009" w14:textId="1D43215E"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 xml:space="preserve">Nan </w:t>
            </w:r>
            <w:proofErr w:type="spellStart"/>
            <w:r w:rsidRPr="004679EE">
              <w:rPr>
                <w:rFonts w:ascii="Arial" w:eastAsia="Times New Roman" w:hAnsi="Arial" w:cs="Arial"/>
                <w:color w:val="000000"/>
                <w:lang w:eastAsia="en-IN"/>
              </w:rPr>
              <w:t>Ya</w:t>
            </w:r>
            <w:proofErr w:type="spellEnd"/>
            <w:r w:rsidRPr="004679EE">
              <w:rPr>
                <w:rFonts w:ascii="Arial" w:eastAsia="Times New Roman" w:hAnsi="Arial" w:cs="Arial"/>
                <w:color w:val="000000"/>
                <w:lang w:eastAsia="en-IN"/>
              </w:rPr>
              <w:t xml:space="preserve"> Plastics Corporation</w:t>
            </w: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6C6216E3" w14:textId="39DDF145"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0A14F8C8" w14:textId="127DBA03"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198BCF0" w14:textId="7C55C5AD"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3B952A70" w14:textId="018D6DB8"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247</w:t>
            </w:r>
          </w:p>
        </w:tc>
      </w:tr>
      <w:tr w:rsidR="00A67948" w:rsidRPr="004679EE" w14:paraId="5F96A137" w14:textId="77777777" w:rsidTr="004679EE">
        <w:trPr>
          <w:trHeight w:val="505"/>
        </w:trPr>
        <w:tc>
          <w:tcPr>
            <w:tcW w:w="5188" w:type="dxa"/>
            <w:vMerge/>
            <w:tcBorders>
              <w:left w:val="single" w:sz="8" w:space="0" w:color="auto"/>
              <w:bottom w:val="single" w:sz="4" w:space="0" w:color="auto"/>
              <w:right w:val="single" w:sz="4" w:space="0" w:color="auto"/>
            </w:tcBorders>
            <w:shd w:val="clear" w:color="auto" w:fill="auto"/>
            <w:noWrap/>
            <w:vAlign w:val="center"/>
          </w:tcPr>
          <w:p w14:paraId="1ACB8CCD"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single" w:sz="4" w:space="0" w:color="auto"/>
              <w:left w:val="nil"/>
              <w:bottom w:val="single" w:sz="4" w:space="0" w:color="auto"/>
              <w:right w:val="single" w:sz="4" w:space="0" w:color="auto"/>
            </w:tcBorders>
            <w:shd w:val="clear" w:color="auto" w:fill="auto"/>
            <w:noWrap/>
            <w:vAlign w:val="bottom"/>
          </w:tcPr>
          <w:p w14:paraId="0DE55909" w14:textId="29B6E6AA"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Taiwan</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2956977" w14:textId="68BBD1C9"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210</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28FBC0BD" w14:textId="086C030C"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210</w:t>
            </w:r>
          </w:p>
        </w:tc>
        <w:tc>
          <w:tcPr>
            <w:tcW w:w="1163" w:type="dxa"/>
            <w:tcBorders>
              <w:top w:val="single" w:sz="4" w:space="0" w:color="auto"/>
              <w:left w:val="nil"/>
              <w:bottom w:val="single" w:sz="4" w:space="0" w:color="auto"/>
              <w:right w:val="single" w:sz="8" w:space="0" w:color="auto"/>
            </w:tcBorders>
            <w:shd w:val="clear" w:color="auto" w:fill="auto"/>
            <w:noWrap/>
            <w:vAlign w:val="center"/>
          </w:tcPr>
          <w:p w14:paraId="5D1DE993" w14:textId="32BD9843"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230</w:t>
            </w:r>
          </w:p>
        </w:tc>
      </w:tr>
      <w:tr w:rsidR="00A67948" w:rsidRPr="004679EE" w14:paraId="72EFA3EB" w14:textId="77777777" w:rsidTr="004679EE">
        <w:trPr>
          <w:trHeight w:val="505"/>
        </w:trPr>
        <w:tc>
          <w:tcPr>
            <w:tcW w:w="5188"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8142834"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Kukdo Chemical Co., Ltd.</w:t>
            </w:r>
          </w:p>
        </w:tc>
        <w:tc>
          <w:tcPr>
            <w:tcW w:w="1576" w:type="dxa"/>
            <w:tcBorders>
              <w:top w:val="single" w:sz="4" w:space="0" w:color="auto"/>
              <w:left w:val="nil"/>
              <w:bottom w:val="single" w:sz="4" w:space="0" w:color="auto"/>
              <w:right w:val="single" w:sz="4" w:space="0" w:color="auto"/>
            </w:tcBorders>
            <w:shd w:val="clear" w:color="auto" w:fill="auto"/>
            <w:noWrap/>
            <w:vAlign w:val="bottom"/>
            <w:hideMark/>
          </w:tcPr>
          <w:p w14:paraId="18574502"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India</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6FF29B4"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0</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65EFBF45"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40</w:t>
            </w:r>
          </w:p>
        </w:tc>
        <w:tc>
          <w:tcPr>
            <w:tcW w:w="1163" w:type="dxa"/>
            <w:tcBorders>
              <w:top w:val="single" w:sz="4" w:space="0" w:color="auto"/>
              <w:left w:val="nil"/>
              <w:bottom w:val="single" w:sz="4" w:space="0" w:color="auto"/>
              <w:right w:val="single" w:sz="8" w:space="0" w:color="auto"/>
            </w:tcBorders>
            <w:shd w:val="clear" w:color="auto" w:fill="auto"/>
            <w:noWrap/>
            <w:vAlign w:val="center"/>
            <w:hideMark/>
          </w:tcPr>
          <w:p w14:paraId="3989B4F3"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40</w:t>
            </w:r>
          </w:p>
        </w:tc>
      </w:tr>
      <w:tr w:rsidR="00A67948" w:rsidRPr="004679EE" w14:paraId="016CC978" w14:textId="77777777" w:rsidTr="004679EE">
        <w:trPr>
          <w:trHeight w:val="302"/>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6E705FCF"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81888B3"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104128A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80</w:t>
            </w:r>
          </w:p>
        </w:tc>
        <w:tc>
          <w:tcPr>
            <w:tcW w:w="1163" w:type="dxa"/>
            <w:tcBorders>
              <w:top w:val="nil"/>
              <w:left w:val="nil"/>
              <w:bottom w:val="single" w:sz="4" w:space="0" w:color="auto"/>
              <w:right w:val="single" w:sz="4" w:space="0" w:color="auto"/>
            </w:tcBorders>
            <w:shd w:val="clear" w:color="auto" w:fill="auto"/>
            <w:noWrap/>
            <w:vAlign w:val="center"/>
            <w:hideMark/>
          </w:tcPr>
          <w:p w14:paraId="2EC1382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200</w:t>
            </w:r>
          </w:p>
        </w:tc>
        <w:tc>
          <w:tcPr>
            <w:tcW w:w="1163" w:type="dxa"/>
            <w:tcBorders>
              <w:top w:val="nil"/>
              <w:left w:val="nil"/>
              <w:bottom w:val="single" w:sz="4" w:space="0" w:color="auto"/>
              <w:right w:val="single" w:sz="8" w:space="0" w:color="auto"/>
            </w:tcBorders>
            <w:shd w:val="clear" w:color="auto" w:fill="auto"/>
            <w:noWrap/>
            <w:vAlign w:val="center"/>
            <w:hideMark/>
          </w:tcPr>
          <w:p w14:paraId="45950850"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200</w:t>
            </w:r>
          </w:p>
        </w:tc>
      </w:tr>
      <w:tr w:rsidR="00A67948" w:rsidRPr="004679EE" w14:paraId="0C26F564" w14:textId="77777777" w:rsidTr="004679EE">
        <w:trPr>
          <w:trHeight w:val="288"/>
        </w:trPr>
        <w:tc>
          <w:tcPr>
            <w:tcW w:w="5188" w:type="dxa"/>
            <w:vMerge/>
            <w:tcBorders>
              <w:top w:val="single" w:sz="4" w:space="0" w:color="auto"/>
              <w:left w:val="single" w:sz="8" w:space="0" w:color="auto"/>
              <w:bottom w:val="single" w:sz="4" w:space="0" w:color="auto"/>
              <w:right w:val="single" w:sz="4" w:space="0" w:color="auto"/>
            </w:tcBorders>
            <w:vAlign w:val="center"/>
            <w:hideMark/>
          </w:tcPr>
          <w:p w14:paraId="4579C35B" w14:textId="77777777" w:rsidR="00A67948" w:rsidRPr="004679EE" w:rsidRDefault="00A67948" w:rsidP="00A67948">
            <w:pPr>
              <w:spacing w:after="0" w:line="240" w:lineRule="auto"/>
              <w:rPr>
                <w:rFonts w:ascii="Arial" w:eastAsia="Times New Roman" w:hAnsi="Arial" w:cs="Arial"/>
                <w:color w:val="000000"/>
                <w:lang w:eastAsia="en-IN"/>
              </w:rPr>
            </w:pPr>
          </w:p>
        </w:tc>
        <w:tc>
          <w:tcPr>
            <w:tcW w:w="1576" w:type="dxa"/>
            <w:tcBorders>
              <w:top w:val="nil"/>
              <w:left w:val="nil"/>
              <w:bottom w:val="single" w:sz="4" w:space="0" w:color="auto"/>
              <w:right w:val="single" w:sz="4" w:space="0" w:color="auto"/>
            </w:tcBorders>
            <w:shd w:val="clear" w:color="auto" w:fill="auto"/>
            <w:noWrap/>
            <w:vAlign w:val="bottom"/>
            <w:hideMark/>
          </w:tcPr>
          <w:p w14:paraId="6B484DD4"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Taiwan</w:t>
            </w:r>
          </w:p>
        </w:tc>
        <w:tc>
          <w:tcPr>
            <w:tcW w:w="1163" w:type="dxa"/>
            <w:tcBorders>
              <w:top w:val="nil"/>
              <w:left w:val="nil"/>
              <w:bottom w:val="single" w:sz="4" w:space="0" w:color="auto"/>
              <w:right w:val="single" w:sz="4" w:space="0" w:color="auto"/>
            </w:tcBorders>
            <w:shd w:val="clear" w:color="auto" w:fill="auto"/>
            <w:noWrap/>
            <w:vAlign w:val="center"/>
            <w:hideMark/>
          </w:tcPr>
          <w:p w14:paraId="4FDEA62A"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c>
          <w:tcPr>
            <w:tcW w:w="1163" w:type="dxa"/>
            <w:tcBorders>
              <w:top w:val="nil"/>
              <w:left w:val="nil"/>
              <w:bottom w:val="single" w:sz="4" w:space="0" w:color="auto"/>
              <w:right w:val="single" w:sz="4" w:space="0" w:color="auto"/>
            </w:tcBorders>
            <w:shd w:val="clear" w:color="auto" w:fill="auto"/>
            <w:noWrap/>
            <w:vAlign w:val="center"/>
            <w:hideMark/>
          </w:tcPr>
          <w:p w14:paraId="2B9985A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c>
          <w:tcPr>
            <w:tcW w:w="1163" w:type="dxa"/>
            <w:tcBorders>
              <w:top w:val="nil"/>
              <w:left w:val="nil"/>
              <w:bottom w:val="single" w:sz="4" w:space="0" w:color="auto"/>
              <w:right w:val="single" w:sz="8" w:space="0" w:color="auto"/>
            </w:tcBorders>
            <w:shd w:val="clear" w:color="auto" w:fill="auto"/>
            <w:noWrap/>
            <w:vAlign w:val="center"/>
            <w:hideMark/>
          </w:tcPr>
          <w:p w14:paraId="3BAA37AF"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160</w:t>
            </w:r>
          </w:p>
        </w:tc>
      </w:tr>
      <w:tr w:rsidR="00A67948" w:rsidRPr="004679EE" w14:paraId="54F775A7"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43CA900A"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 xml:space="preserve">Jiangsu </w:t>
            </w:r>
            <w:proofErr w:type="spellStart"/>
            <w:r w:rsidRPr="004679EE">
              <w:rPr>
                <w:rFonts w:ascii="Arial" w:eastAsia="Times New Roman" w:hAnsi="Arial" w:cs="Arial"/>
                <w:color w:val="000000"/>
                <w:lang w:eastAsia="en-IN"/>
              </w:rPr>
              <w:t>Sanmu</w:t>
            </w:r>
            <w:proofErr w:type="spellEnd"/>
            <w:r w:rsidRPr="004679EE">
              <w:rPr>
                <w:rFonts w:ascii="Arial" w:eastAsia="Times New Roman" w:hAnsi="Arial" w:cs="Arial"/>
                <w:color w:val="000000"/>
                <w:lang w:eastAsia="en-IN"/>
              </w:rPr>
              <w:t xml:space="preserve"> Group</w:t>
            </w:r>
          </w:p>
        </w:tc>
        <w:tc>
          <w:tcPr>
            <w:tcW w:w="1576" w:type="dxa"/>
            <w:tcBorders>
              <w:top w:val="nil"/>
              <w:left w:val="nil"/>
              <w:bottom w:val="single" w:sz="4" w:space="0" w:color="auto"/>
              <w:right w:val="single" w:sz="4" w:space="0" w:color="auto"/>
            </w:tcBorders>
            <w:shd w:val="clear" w:color="auto" w:fill="auto"/>
            <w:noWrap/>
            <w:vAlign w:val="bottom"/>
            <w:hideMark/>
          </w:tcPr>
          <w:p w14:paraId="4D04A43A"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461D21AE"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170</w:t>
            </w:r>
          </w:p>
        </w:tc>
        <w:tc>
          <w:tcPr>
            <w:tcW w:w="1163" w:type="dxa"/>
            <w:tcBorders>
              <w:top w:val="nil"/>
              <w:left w:val="nil"/>
              <w:bottom w:val="single" w:sz="4" w:space="0" w:color="auto"/>
              <w:right w:val="single" w:sz="4" w:space="0" w:color="auto"/>
            </w:tcBorders>
            <w:shd w:val="clear" w:color="auto" w:fill="auto"/>
            <w:noWrap/>
            <w:vAlign w:val="center"/>
            <w:hideMark/>
          </w:tcPr>
          <w:p w14:paraId="66A1FD8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220</w:t>
            </w:r>
          </w:p>
        </w:tc>
        <w:tc>
          <w:tcPr>
            <w:tcW w:w="1163" w:type="dxa"/>
            <w:tcBorders>
              <w:top w:val="nil"/>
              <w:left w:val="nil"/>
              <w:bottom w:val="single" w:sz="4" w:space="0" w:color="auto"/>
              <w:right w:val="single" w:sz="8" w:space="0" w:color="auto"/>
            </w:tcBorders>
            <w:shd w:val="clear" w:color="auto" w:fill="auto"/>
            <w:noWrap/>
            <w:vAlign w:val="center"/>
            <w:hideMark/>
          </w:tcPr>
          <w:p w14:paraId="6F8824C4"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220</w:t>
            </w:r>
          </w:p>
        </w:tc>
      </w:tr>
      <w:tr w:rsidR="00A67948" w:rsidRPr="004679EE" w14:paraId="0F9E94F2" w14:textId="77777777" w:rsidTr="004679EE">
        <w:trPr>
          <w:trHeight w:val="302"/>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34696AA6"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 xml:space="preserve">Nantong </w:t>
            </w:r>
            <w:proofErr w:type="spellStart"/>
            <w:r w:rsidRPr="004679EE">
              <w:rPr>
                <w:rFonts w:ascii="Arial" w:eastAsia="Times New Roman" w:hAnsi="Arial" w:cs="Arial"/>
                <w:color w:val="000000"/>
                <w:lang w:eastAsia="en-IN"/>
              </w:rPr>
              <w:t>Xincheng</w:t>
            </w:r>
            <w:proofErr w:type="spellEnd"/>
            <w:r w:rsidRPr="004679EE">
              <w:rPr>
                <w:rFonts w:ascii="Arial" w:eastAsia="Times New Roman" w:hAnsi="Arial" w:cs="Arial"/>
                <w:color w:val="000000"/>
                <w:lang w:eastAsia="en-IN"/>
              </w:rPr>
              <w:t xml:space="preserve"> Synthetic Material Co Ltd</w:t>
            </w:r>
          </w:p>
        </w:tc>
        <w:tc>
          <w:tcPr>
            <w:tcW w:w="1576" w:type="dxa"/>
            <w:tcBorders>
              <w:top w:val="nil"/>
              <w:left w:val="nil"/>
              <w:bottom w:val="single" w:sz="4" w:space="0" w:color="auto"/>
              <w:right w:val="single" w:sz="4" w:space="0" w:color="auto"/>
            </w:tcBorders>
            <w:shd w:val="clear" w:color="auto" w:fill="auto"/>
            <w:noWrap/>
            <w:vAlign w:val="bottom"/>
            <w:hideMark/>
          </w:tcPr>
          <w:p w14:paraId="4B2D3A1F"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China</w:t>
            </w:r>
          </w:p>
        </w:tc>
        <w:tc>
          <w:tcPr>
            <w:tcW w:w="1163" w:type="dxa"/>
            <w:tcBorders>
              <w:top w:val="nil"/>
              <w:left w:val="nil"/>
              <w:bottom w:val="single" w:sz="4" w:space="0" w:color="auto"/>
              <w:right w:val="single" w:sz="4" w:space="0" w:color="auto"/>
            </w:tcBorders>
            <w:shd w:val="clear" w:color="auto" w:fill="auto"/>
            <w:noWrap/>
            <w:vAlign w:val="center"/>
            <w:hideMark/>
          </w:tcPr>
          <w:p w14:paraId="211B8C9B"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120</w:t>
            </w:r>
          </w:p>
        </w:tc>
        <w:tc>
          <w:tcPr>
            <w:tcW w:w="1163" w:type="dxa"/>
            <w:tcBorders>
              <w:top w:val="nil"/>
              <w:left w:val="nil"/>
              <w:bottom w:val="single" w:sz="4" w:space="0" w:color="auto"/>
              <w:right w:val="single" w:sz="4" w:space="0" w:color="auto"/>
            </w:tcBorders>
            <w:shd w:val="clear" w:color="auto" w:fill="auto"/>
            <w:noWrap/>
            <w:vAlign w:val="center"/>
            <w:hideMark/>
          </w:tcPr>
          <w:p w14:paraId="38EDEBE1"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130</w:t>
            </w:r>
          </w:p>
        </w:tc>
        <w:tc>
          <w:tcPr>
            <w:tcW w:w="1163" w:type="dxa"/>
            <w:tcBorders>
              <w:top w:val="nil"/>
              <w:left w:val="nil"/>
              <w:bottom w:val="single" w:sz="4" w:space="0" w:color="auto"/>
              <w:right w:val="single" w:sz="8" w:space="0" w:color="auto"/>
            </w:tcBorders>
            <w:shd w:val="clear" w:color="auto" w:fill="auto"/>
            <w:noWrap/>
            <w:vAlign w:val="center"/>
            <w:hideMark/>
          </w:tcPr>
          <w:p w14:paraId="1A7EDADA"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130</w:t>
            </w:r>
          </w:p>
        </w:tc>
      </w:tr>
      <w:tr w:rsidR="00A67948" w:rsidRPr="004679EE" w14:paraId="28D5B1D9" w14:textId="77777777" w:rsidTr="004679EE">
        <w:trPr>
          <w:trHeight w:val="505"/>
        </w:trPr>
        <w:tc>
          <w:tcPr>
            <w:tcW w:w="5188" w:type="dxa"/>
            <w:tcBorders>
              <w:top w:val="nil"/>
              <w:left w:val="single" w:sz="8" w:space="0" w:color="auto"/>
              <w:bottom w:val="single" w:sz="4" w:space="0" w:color="auto"/>
              <w:right w:val="single" w:sz="4" w:space="0" w:color="auto"/>
            </w:tcBorders>
            <w:shd w:val="clear" w:color="auto" w:fill="auto"/>
            <w:noWrap/>
            <w:vAlign w:val="center"/>
            <w:hideMark/>
          </w:tcPr>
          <w:p w14:paraId="51C4C0C9"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Others</w:t>
            </w:r>
          </w:p>
        </w:tc>
        <w:tc>
          <w:tcPr>
            <w:tcW w:w="1576" w:type="dxa"/>
            <w:tcBorders>
              <w:top w:val="nil"/>
              <w:left w:val="nil"/>
              <w:bottom w:val="single" w:sz="4" w:space="0" w:color="auto"/>
              <w:right w:val="single" w:sz="4" w:space="0" w:color="auto"/>
            </w:tcBorders>
            <w:shd w:val="clear" w:color="auto" w:fill="auto"/>
            <w:noWrap/>
            <w:vAlign w:val="bottom"/>
            <w:hideMark/>
          </w:tcPr>
          <w:p w14:paraId="0424B3B1" w14:textId="77777777" w:rsidR="00A67948" w:rsidRPr="004679EE" w:rsidRDefault="00A67948" w:rsidP="00A67948">
            <w:pPr>
              <w:spacing w:after="0" w:line="240" w:lineRule="auto"/>
              <w:rPr>
                <w:rFonts w:ascii="Arial" w:eastAsia="Times New Roman" w:hAnsi="Arial" w:cs="Arial"/>
                <w:color w:val="000000"/>
                <w:lang w:eastAsia="en-IN"/>
              </w:rPr>
            </w:pPr>
            <w:r w:rsidRPr="004679EE">
              <w:rPr>
                <w:rFonts w:ascii="Arial" w:eastAsia="Times New Roman" w:hAnsi="Arial" w:cs="Arial"/>
                <w:color w:val="000000"/>
                <w:lang w:eastAsia="en-IN"/>
              </w:rPr>
              <w:t>Rest of APAC</w:t>
            </w:r>
          </w:p>
        </w:tc>
        <w:tc>
          <w:tcPr>
            <w:tcW w:w="1163" w:type="dxa"/>
            <w:tcBorders>
              <w:top w:val="nil"/>
              <w:left w:val="nil"/>
              <w:bottom w:val="single" w:sz="4" w:space="0" w:color="auto"/>
              <w:right w:val="single" w:sz="4" w:space="0" w:color="auto"/>
            </w:tcBorders>
            <w:shd w:val="clear" w:color="auto" w:fill="auto"/>
            <w:noWrap/>
            <w:vAlign w:val="center"/>
            <w:hideMark/>
          </w:tcPr>
          <w:p w14:paraId="0F0E4A85"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1348</w:t>
            </w:r>
          </w:p>
        </w:tc>
        <w:tc>
          <w:tcPr>
            <w:tcW w:w="1163" w:type="dxa"/>
            <w:tcBorders>
              <w:top w:val="nil"/>
              <w:left w:val="nil"/>
              <w:bottom w:val="single" w:sz="4" w:space="0" w:color="auto"/>
              <w:right w:val="single" w:sz="4" w:space="0" w:color="auto"/>
            </w:tcBorders>
            <w:shd w:val="clear" w:color="auto" w:fill="auto"/>
            <w:noWrap/>
            <w:vAlign w:val="center"/>
            <w:hideMark/>
          </w:tcPr>
          <w:p w14:paraId="324D9327" w14:textId="77777777"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1649</w:t>
            </w:r>
          </w:p>
        </w:tc>
        <w:tc>
          <w:tcPr>
            <w:tcW w:w="1163" w:type="dxa"/>
            <w:tcBorders>
              <w:top w:val="nil"/>
              <w:left w:val="nil"/>
              <w:bottom w:val="single" w:sz="4" w:space="0" w:color="auto"/>
              <w:right w:val="single" w:sz="8" w:space="0" w:color="auto"/>
            </w:tcBorders>
            <w:shd w:val="clear" w:color="auto" w:fill="auto"/>
            <w:noWrap/>
            <w:vAlign w:val="center"/>
            <w:hideMark/>
          </w:tcPr>
          <w:p w14:paraId="651319E7" w14:textId="720C929A" w:rsidR="00A67948" w:rsidRPr="004679EE" w:rsidRDefault="00A67948" w:rsidP="00A67948">
            <w:pPr>
              <w:spacing w:after="0" w:line="240" w:lineRule="auto"/>
              <w:jc w:val="center"/>
              <w:rPr>
                <w:rFonts w:ascii="Arial" w:eastAsia="Times New Roman" w:hAnsi="Arial" w:cs="Arial"/>
                <w:color w:val="000000"/>
                <w:lang w:eastAsia="en-IN"/>
              </w:rPr>
            </w:pPr>
            <w:r w:rsidRPr="004679EE">
              <w:rPr>
                <w:rFonts w:ascii="Arial" w:eastAsia="Times New Roman" w:hAnsi="Arial" w:cs="Arial"/>
                <w:color w:val="000000"/>
                <w:lang w:eastAsia="en-IN"/>
              </w:rPr>
              <w:t>1</w:t>
            </w:r>
            <w:r w:rsidR="009052E4" w:rsidRPr="004679EE">
              <w:rPr>
                <w:rFonts w:ascii="Arial" w:eastAsia="Times New Roman" w:hAnsi="Arial" w:cs="Arial"/>
                <w:color w:val="000000"/>
                <w:lang w:eastAsia="en-IN"/>
              </w:rPr>
              <w:t>930</w:t>
            </w:r>
          </w:p>
        </w:tc>
      </w:tr>
      <w:tr w:rsidR="00A67948" w:rsidRPr="004679EE" w14:paraId="60FAB363" w14:textId="77777777" w:rsidTr="004679EE">
        <w:trPr>
          <w:trHeight w:val="68"/>
        </w:trPr>
        <w:tc>
          <w:tcPr>
            <w:tcW w:w="5188" w:type="dxa"/>
            <w:tcBorders>
              <w:top w:val="nil"/>
              <w:left w:val="nil"/>
              <w:bottom w:val="single" w:sz="8" w:space="0" w:color="auto"/>
              <w:right w:val="single" w:sz="8" w:space="0" w:color="auto"/>
            </w:tcBorders>
            <w:shd w:val="clear" w:color="000000" w:fill="C00000"/>
            <w:noWrap/>
            <w:vAlign w:val="center"/>
            <w:hideMark/>
          </w:tcPr>
          <w:p w14:paraId="2914A022"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Total</w:t>
            </w:r>
          </w:p>
        </w:tc>
        <w:tc>
          <w:tcPr>
            <w:tcW w:w="1576" w:type="dxa"/>
            <w:tcBorders>
              <w:top w:val="nil"/>
              <w:left w:val="nil"/>
              <w:bottom w:val="single" w:sz="8" w:space="0" w:color="auto"/>
              <w:right w:val="single" w:sz="8" w:space="0" w:color="auto"/>
            </w:tcBorders>
            <w:shd w:val="clear" w:color="000000" w:fill="C00000"/>
            <w:noWrap/>
            <w:vAlign w:val="center"/>
            <w:hideMark/>
          </w:tcPr>
          <w:p w14:paraId="17500B13"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 </w:t>
            </w:r>
          </w:p>
        </w:tc>
        <w:tc>
          <w:tcPr>
            <w:tcW w:w="1163" w:type="dxa"/>
            <w:tcBorders>
              <w:top w:val="nil"/>
              <w:left w:val="nil"/>
              <w:bottom w:val="single" w:sz="8" w:space="0" w:color="auto"/>
              <w:right w:val="single" w:sz="8" w:space="0" w:color="auto"/>
            </w:tcBorders>
            <w:shd w:val="clear" w:color="000000" w:fill="C00000"/>
            <w:noWrap/>
            <w:vAlign w:val="center"/>
            <w:hideMark/>
          </w:tcPr>
          <w:p w14:paraId="74C59FC1"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2335</w:t>
            </w:r>
          </w:p>
        </w:tc>
        <w:tc>
          <w:tcPr>
            <w:tcW w:w="1163" w:type="dxa"/>
            <w:tcBorders>
              <w:top w:val="nil"/>
              <w:left w:val="nil"/>
              <w:bottom w:val="single" w:sz="8" w:space="0" w:color="auto"/>
              <w:right w:val="single" w:sz="8" w:space="0" w:color="auto"/>
            </w:tcBorders>
            <w:shd w:val="clear" w:color="000000" w:fill="C00000"/>
            <w:noWrap/>
            <w:vAlign w:val="center"/>
            <w:hideMark/>
          </w:tcPr>
          <w:p w14:paraId="5C8EB6BB" w14:textId="77777777"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2856</w:t>
            </w:r>
          </w:p>
        </w:tc>
        <w:tc>
          <w:tcPr>
            <w:tcW w:w="1163" w:type="dxa"/>
            <w:tcBorders>
              <w:top w:val="nil"/>
              <w:left w:val="nil"/>
              <w:bottom w:val="single" w:sz="8" w:space="0" w:color="auto"/>
              <w:right w:val="single" w:sz="8" w:space="0" w:color="auto"/>
            </w:tcBorders>
            <w:shd w:val="clear" w:color="000000" w:fill="C00000"/>
            <w:noWrap/>
            <w:vAlign w:val="center"/>
            <w:hideMark/>
          </w:tcPr>
          <w:p w14:paraId="6A051B71" w14:textId="12E63E59" w:rsidR="00A67948" w:rsidRPr="004679EE" w:rsidRDefault="00A67948" w:rsidP="00A67948">
            <w:pPr>
              <w:spacing w:after="0" w:line="240" w:lineRule="auto"/>
              <w:jc w:val="center"/>
              <w:rPr>
                <w:rFonts w:ascii="Arial" w:eastAsia="Times New Roman" w:hAnsi="Arial" w:cs="Arial"/>
                <w:b/>
                <w:bCs/>
                <w:color w:val="FFFFFF"/>
                <w:sz w:val="20"/>
                <w:szCs w:val="20"/>
                <w:lang w:eastAsia="en-IN"/>
              </w:rPr>
            </w:pPr>
            <w:r w:rsidRPr="004679EE">
              <w:rPr>
                <w:rFonts w:ascii="Arial" w:eastAsia="Times New Roman" w:hAnsi="Arial" w:cs="Arial"/>
                <w:b/>
                <w:bCs/>
                <w:color w:val="FFFFFF"/>
                <w:sz w:val="20"/>
                <w:szCs w:val="20"/>
                <w:lang w:eastAsia="en-IN"/>
              </w:rPr>
              <w:t>3</w:t>
            </w:r>
            <w:r w:rsidR="009052E4" w:rsidRPr="004679EE">
              <w:rPr>
                <w:rFonts w:ascii="Arial" w:eastAsia="Times New Roman" w:hAnsi="Arial" w:cs="Arial"/>
                <w:b/>
                <w:bCs/>
                <w:color w:val="FFFFFF"/>
                <w:sz w:val="20"/>
                <w:szCs w:val="20"/>
                <w:lang w:eastAsia="en-IN"/>
              </w:rPr>
              <w:t>157</w:t>
            </w:r>
          </w:p>
        </w:tc>
      </w:tr>
    </w:tbl>
    <w:p w14:paraId="2617AF69" w14:textId="519F5BD1" w:rsidR="00040B88" w:rsidRDefault="00040B88" w:rsidP="00040B88">
      <w:pPr>
        <w:jc w:val="both"/>
        <w:rPr>
          <w:rFonts w:ascii="Arial" w:hAnsi="Arial" w:cs="Arial"/>
          <w:sz w:val="24"/>
          <w:szCs w:val="24"/>
        </w:rPr>
      </w:pPr>
    </w:p>
    <w:p w14:paraId="6992373E" w14:textId="295E3FF5" w:rsidR="0093248F" w:rsidRDefault="0093248F" w:rsidP="00040B88">
      <w:pPr>
        <w:jc w:val="both"/>
        <w:rPr>
          <w:rFonts w:ascii="Arial" w:hAnsi="Arial" w:cs="Arial"/>
          <w:sz w:val="24"/>
          <w:szCs w:val="24"/>
        </w:rPr>
      </w:pPr>
    </w:p>
    <w:p w14:paraId="1FC86C34" w14:textId="0FFD30F3" w:rsidR="0093248F" w:rsidRDefault="0093248F" w:rsidP="00040B88">
      <w:pPr>
        <w:jc w:val="both"/>
        <w:rPr>
          <w:rFonts w:ascii="Arial" w:hAnsi="Arial" w:cs="Arial"/>
          <w:sz w:val="24"/>
          <w:szCs w:val="24"/>
        </w:rPr>
      </w:pPr>
    </w:p>
    <w:p w14:paraId="7F4B8AC1" w14:textId="77777777" w:rsidR="00DB531D" w:rsidRDefault="00DB531D" w:rsidP="00040B88">
      <w:pPr>
        <w:jc w:val="both"/>
        <w:rPr>
          <w:rFonts w:ascii="Arial" w:hAnsi="Arial" w:cs="Arial"/>
          <w:sz w:val="24"/>
          <w:szCs w:val="24"/>
        </w:rPr>
      </w:pPr>
    </w:p>
    <w:p w14:paraId="5BF3A938" w14:textId="021ADFE7" w:rsidR="005D1E61" w:rsidRPr="00FD39DE" w:rsidRDefault="005D1E61" w:rsidP="000B3D40">
      <w:pPr>
        <w:jc w:val="both"/>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3</w:t>
      </w:r>
      <w:r w:rsidRPr="00FD39DE">
        <w:rPr>
          <w:rFonts w:ascii="Arial" w:eastAsia="Verdana" w:hAnsi="Arial" w:cs="Arial"/>
          <w:b/>
          <w:bCs/>
          <w:color w:val="000000" w:themeColor="text1"/>
          <w:kern w:val="24"/>
          <w:sz w:val="24"/>
          <w:szCs w:val="24"/>
        </w:rPr>
        <w:t>. Asia Pacific Demand</w:t>
      </w:r>
    </w:p>
    <w:p w14:paraId="387EC8AE" w14:textId="56B62EFD" w:rsidR="00040B88" w:rsidRDefault="00E84D8B" w:rsidP="00E84D8B">
      <w:pPr>
        <w:spacing w:line="360" w:lineRule="auto"/>
        <w:textAlignment w:val="baseline"/>
        <w:rPr>
          <w:rFonts w:ascii="Arial" w:eastAsia="Arial" w:hAnsi="Arial" w:cs="Arial"/>
          <w:sz w:val="24"/>
          <w:szCs w:val="24"/>
        </w:rPr>
      </w:pPr>
      <w:r>
        <w:rPr>
          <w:noProof/>
        </w:rPr>
        <mc:AlternateContent>
          <mc:Choice Requires="wps">
            <w:drawing>
              <wp:anchor distT="0" distB="0" distL="114300" distR="114300" simplePos="0" relativeHeight="251685888" behindDoc="0" locked="0" layoutInCell="1" allowOverlap="1" wp14:anchorId="2E721A0B" wp14:editId="76B70D19">
                <wp:simplePos x="0" y="0"/>
                <wp:positionH relativeFrom="column">
                  <wp:posOffset>4415170</wp:posOffset>
                </wp:positionH>
                <wp:positionV relativeFrom="paragraph">
                  <wp:posOffset>1986487</wp:posOffset>
                </wp:positionV>
                <wp:extent cx="1651000" cy="1063256"/>
                <wp:effectExtent l="0" t="0" r="0" b="3810"/>
                <wp:wrapNone/>
                <wp:docPr id="58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10632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E721A0B" id="Rectangle 35" o:spid="_x0000_s1069" style="position:absolute;margin-left:347.65pt;margin-top:156.4pt;width:130pt;height:8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" filled="f" stroked="f" strokeweight="1pt">
                <v:textbox>
                  <w:txbxContent>
                    <w:p w14:paraId="26E633D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2021E-2030F</w:t>
                      </w:r>
                    </w:p>
                    <w:p w14:paraId="685F6C2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2FC45AED" w14:textId="77777777" w:rsidR="00040B88" w:rsidRPr="00112A6B" w:rsidRDefault="00040B88" w:rsidP="00112A6B">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5.86% By Volume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3B71EDB4" wp14:editId="677E7835">
                <wp:simplePos x="0" y="0"/>
                <wp:positionH relativeFrom="column">
                  <wp:posOffset>571500</wp:posOffset>
                </wp:positionH>
                <wp:positionV relativeFrom="paragraph">
                  <wp:posOffset>1981200</wp:posOffset>
                </wp:positionV>
                <wp:extent cx="1651635" cy="933450"/>
                <wp:effectExtent l="0" t="0" r="0" b="0"/>
                <wp:wrapNone/>
                <wp:docPr id="58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B71EDB4" id="Rectangle 33" o:spid="_x0000_s1070" style="position:absolute;margin-left:45pt;margin-top:156pt;width:130.0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" filled="f" stroked="f" strokeweight="1pt">
                <v:textbox>
                  <w:txbxContent>
                    <w:p w14:paraId="79C9FAFD"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2015-2020</w:t>
                      </w:r>
                    </w:p>
                    <w:p w14:paraId="54AEBB8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 xml:space="preserve">CAGR </w:t>
                      </w:r>
                    </w:p>
                    <w:p w14:paraId="4E5C7751"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rPr>
                      </w:pPr>
                      <w:r w:rsidRPr="00112A6B">
                        <w:rPr>
                          <w:rFonts w:ascii="Arial" w:eastAsia="Verdana" w:hAnsi="Arial" w:cs="Arial"/>
                          <w:b/>
                          <w:bCs/>
                          <w:color w:val="000000"/>
                          <w:kern w:val="24"/>
                          <w:sz w:val="20"/>
                          <w:szCs w:val="20"/>
                        </w:rPr>
                        <w:t>5.05%% By Volume</w:t>
                      </w:r>
                    </w:p>
                  </w:txbxContent>
                </v:textbox>
              </v:rect>
            </w:pict>
          </mc:Fallback>
        </mc:AlternateContent>
      </w:r>
      <w:r w:rsidR="005D1E61" w:rsidRPr="00FD39DE">
        <w:rPr>
          <w:rFonts w:ascii="Arial" w:eastAsia="Verdana" w:hAnsi="Arial" w:cs="Arial"/>
          <w:b/>
          <w:bCs/>
          <w:color w:val="000000" w:themeColor="text1"/>
          <w:kern w:val="24"/>
          <w:sz w:val="24"/>
          <w:szCs w:val="24"/>
        </w:rPr>
        <w:t>Asia Pacific Epoxy Resin Demand, By Volume (Thousand Tonnes), 2015–2030F</w:t>
      </w:r>
      <w:r w:rsidR="00040B88" w:rsidRPr="005E4F0D">
        <w:rPr>
          <w:rFonts w:ascii="Arial" w:eastAsia="Arial" w:hAnsi="Arial" w:cs="Arial"/>
          <w:noProof/>
          <w:sz w:val="24"/>
          <w:szCs w:val="24"/>
        </w:rPr>
        <w:drawing>
          <wp:inline distT="0" distB="0" distL="0" distR="0" wp14:anchorId="7AF58000" wp14:editId="1CFC100A">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BAA262A" w14:textId="77777777" w:rsidR="00040B88" w:rsidRDefault="00040B88" w:rsidP="00040B88">
      <w:pPr>
        <w:spacing w:line="360" w:lineRule="auto"/>
        <w:jc w:val="both"/>
        <w:rPr>
          <w:rFonts w:ascii="Arial" w:eastAsia="Arial" w:hAnsi="Arial" w:cs="Arial"/>
          <w:sz w:val="24"/>
          <w:szCs w:val="24"/>
        </w:rPr>
        <w:sectPr w:rsidR="00040B88"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BF3D03" w14:textId="12580ED8" w:rsidR="007D78BF" w:rsidRDefault="00047E4D" w:rsidP="005D1E61">
      <w:pPr>
        <w:spacing w:line="360" w:lineRule="auto"/>
        <w:textAlignment w:val="baseline"/>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1763712" behindDoc="0" locked="0" layoutInCell="1" allowOverlap="1" wp14:anchorId="28F7C6A7" wp14:editId="614B325D">
                <wp:simplePos x="0" y="0"/>
                <wp:positionH relativeFrom="margin">
                  <wp:posOffset>4617942</wp:posOffset>
                </wp:positionH>
                <wp:positionV relativeFrom="paragraph">
                  <wp:posOffset>244209</wp:posOffset>
                </wp:positionV>
                <wp:extent cx="1889760" cy="266700"/>
                <wp:effectExtent l="0" t="0" r="0" b="0"/>
                <wp:wrapNone/>
                <wp:docPr id="20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F7C6A7" id="_x0000_s1071" type="#_x0000_t202" style="position:absolute;margin-left:363.6pt;margin-top:19.25pt;width:148.8pt;height:2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" filled="f" stroked="f">
                <v:textbox>
                  <w:txbxContent>
                    <w:p w14:paraId="3C58787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C9006E" w14:textId="1DDE42DE" w:rsidR="00047E4D" w:rsidRDefault="00047E4D" w:rsidP="005D1E61">
      <w:pPr>
        <w:spacing w:line="360" w:lineRule="auto"/>
        <w:textAlignment w:val="baseline"/>
        <w:rPr>
          <w:rFonts w:ascii="Arial" w:eastAsia="Verdana" w:hAnsi="Arial" w:cs="Arial"/>
          <w:b/>
          <w:bCs/>
          <w:color w:val="000000" w:themeColor="text1"/>
          <w:kern w:val="24"/>
          <w:sz w:val="24"/>
          <w:szCs w:val="24"/>
        </w:rPr>
      </w:pPr>
    </w:p>
    <w:tbl>
      <w:tblPr>
        <w:tblW w:w="10160" w:type="dxa"/>
        <w:tblLook w:val="04A0" w:firstRow="1" w:lastRow="0" w:firstColumn="1" w:lastColumn="0" w:noHBand="0" w:noVBand="1"/>
      </w:tblPr>
      <w:tblGrid>
        <w:gridCol w:w="3347"/>
        <w:gridCol w:w="3444"/>
        <w:gridCol w:w="1336"/>
        <w:gridCol w:w="805"/>
        <w:gridCol w:w="1228"/>
      </w:tblGrid>
      <w:tr w:rsidR="00047E4D" w:rsidRPr="00957677" w14:paraId="21F29CCF" w14:textId="77777777" w:rsidTr="00DD6CA5">
        <w:trPr>
          <w:trHeight w:val="31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E223908" w14:textId="3D94C90C" w:rsidR="00047E4D" w:rsidRPr="00957677" w:rsidRDefault="00047E4D" w:rsidP="00DD6CA5">
            <w:pPr>
              <w:spacing w:after="0" w:line="240" w:lineRule="auto"/>
              <w:jc w:val="center"/>
              <w:rPr>
                <w:rFonts w:ascii="Arial" w:eastAsia="Times New Roman" w:hAnsi="Arial" w:cs="Arial"/>
                <w:b/>
                <w:bCs/>
                <w:color w:val="FFFFFF"/>
                <w:sz w:val="20"/>
                <w:szCs w:val="20"/>
                <w:lang w:eastAsia="en-IN"/>
              </w:rPr>
            </w:pPr>
            <w:r w:rsidRPr="00957677">
              <w:rPr>
                <w:rFonts w:ascii="Arial" w:eastAsia="Times New Roman" w:hAnsi="Arial" w:cs="Arial"/>
                <w:b/>
                <w:bCs/>
                <w:color w:val="FFFFFF"/>
                <w:sz w:val="20"/>
                <w:szCs w:val="20"/>
                <w:lang w:eastAsia="en-IN"/>
              </w:rPr>
              <w:t>Approach: Growth Forecast Via Factors (Impact Analysis)</w:t>
            </w:r>
          </w:p>
        </w:tc>
      </w:tr>
      <w:tr w:rsidR="00047E4D" w:rsidRPr="00957677" w14:paraId="0F3DD77F"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73766DD0"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Factors</w:t>
            </w:r>
          </w:p>
        </w:tc>
        <w:tc>
          <w:tcPr>
            <w:tcW w:w="3445" w:type="dxa"/>
            <w:tcBorders>
              <w:top w:val="nil"/>
              <w:left w:val="nil"/>
              <w:bottom w:val="single" w:sz="8" w:space="0" w:color="auto"/>
              <w:right w:val="single" w:sz="8" w:space="0" w:color="auto"/>
            </w:tcBorders>
            <w:shd w:val="clear" w:color="000000" w:fill="ACB9CA"/>
            <w:noWrap/>
            <w:vAlign w:val="center"/>
            <w:hideMark/>
          </w:tcPr>
          <w:p w14:paraId="215FC2BE"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Sources</w:t>
            </w:r>
          </w:p>
        </w:tc>
        <w:tc>
          <w:tcPr>
            <w:tcW w:w="1336" w:type="dxa"/>
            <w:tcBorders>
              <w:top w:val="nil"/>
              <w:left w:val="nil"/>
              <w:bottom w:val="single" w:sz="8" w:space="0" w:color="auto"/>
              <w:right w:val="single" w:sz="8" w:space="0" w:color="auto"/>
            </w:tcBorders>
            <w:shd w:val="clear" w:color="000000" w:fill="ACB9CA"/>
            <w:noWrap/>
            <w:vAlign w:val="center"/>
            <w:hideMark/>
          </w:tcPr>
          <w:p w14:paraId="71BEC85D"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Value</w:t>
            </w:r>
          </w:p>
        </w:tc>
        <w:tc>
          <w:tcPr>
            <w:tcW w:w="804" w:type="dxa"/>
            <w:tcBorders>
              <w:top w:val="nil"/>
              <w:left w:val="nil"/>
              <w:bottom w:val="single" w:sz="8" w:space="0" w:color="auto"/>
              <w:right w:val="single" w:sz="8" w:space="0" w:color="auto"/>
            </w:tcBorders>
            <w:shd w:val="clear" w:color="000000" w:fill="ACB9CA"/>
            <w:vAlign w:val="center"/>
            <w:hideMark/>
          </w:tcPr>
          <w:p w14:paraId="3F1993B8"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CAGR</w:t>
            </w:r>
          </w:p>
        </w:tc>
        <w:tc>
          <w:tcPr>
            <w:tcW w:w="1226" w:type="dxa"/>
            <w:tcBorders>
              <w:top w:val="nil"/>
              <w:left w:val="nil"/>
              <w:bottom w:val="single" w:sz="8" w:space="0" w:color="auto"/>
              <w:right w:val="single" w:sz="8" w:space="0" w:color="auto"/>
            </w:tcBorders>
            <w:shd w:val="clear" w:color="000000" w:fill="ACB9CA"/>
            <w:noWrap/>
            <w:vAlign w:val="center"/>
            <w:hideMark/>
          </w:tcPr>
          <w:p w14:paraId="5344BE1A" w14:textId="6F949501"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Weightage</w:t>
            </w:r>
          </w:p>
        </w:tc>
      </w:tr>
      <w:tr w:rsidR="00047E4D" w:rsidRPr="00957677" w14:paraId="58C601E8"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280D3C4" w14:textId="1A71F0FB"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GDP Growth Rate (2021-2030 Period</w:t>
            </w:r>
            <w:ins w:id="197" w:author="Hardik Malhotra" w:date="2021-11-25T17:41:00Z">
              <w:r w:rsidR="003042BB">
                <w:rPr>
                  <w:rFonts w:ascii="Arial" w:eastAsia="Times New Roman" w:hAnsi="Arial" w:cs="Arial"/>
                  <w:b/>
                  <w:bCs/>
                  <w:color w:val="000000"/>
                  <w:sz w:val="20"/>
                  <w:szCs w:val="20"/>
                  <w:lang w:eastAsia="en-IN"/>
                </w:rPr>
                <w:t>)</w:t>
              </w:r>
            </w:ins>
            <w:del w:id="198" w:author="Hardik Malhotra" w:date="2021-11-25T17:41:00Z">
              <w:r w:rsidRPr="00957677" w:rsidDel="003042BB">
                <w:rPr>
                  <w:rFonts w:ascii="Arial" w:eastAsia="Times New Roman" w:hAnsi="Arial" w:cs="Arial"/>
                  <w:b/>
                  <w:bCs/>
                  <w:color w:val="000000"/>
                  <w:sz w:val="20"/>
                  <w:szCs w:val="20"/>
                  <w:lang w:eastAsia="en-IN"/>
                </w:rPr>
                <w:delText>_</w:delText>
              </w:r>
            </w:del>
          </w:p>
        </w:tc>
        <w:tc>
          <w:tcPr>
            <w:tcW w:w="3445" w:type="dxa"/>
            <w:tcBorders>
              <w:top w:val="nil"/>
              <w:left w:val="nil"/>
              <w:bottom w:val="single" w:sz="8" w:space="0" w:color="auto"/>
              <w:right w:val="single" w:sz="8" w:space="0" w:color="auto"/>
            </w:tcBorders>
            <w:shd w:val="clear" w:color="auto" w:fill="auto"/>
            <w:noWrap/>
            <w:vAlign w:val="center"/>
            <w:hideMark/>
          </w:tcPr>
          <w:p w14:paraId="3348DB9F"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D1E3F4D"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C6F2CF6"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301CB7DA" w14:textId="710E0A0A"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14.00%</w:t>
            </w:r>
          </w:p>
        </w:tc>
      </w:tr>
      <w:tr w:rsidR="00047E4D" w:rsidRPr="00957677" w14:paraId="6CE41CFC"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3F4407B5"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GDP Per Capita (%)</w:t>
            </w:r>
          </w:p>
        </w:tc>
        <w:tc>
          <w:tcPr>
            <w:tcW w:w="3445" w:type="dxa"/>
            <w:tcBorders>
              <w:top w:val="nil"/>
              <w:left w:val="nil"/>
              <w:bottom w:val="single" w:sz="8" w:space="0" w:color="auto"/>
              <w:right w:val="single" w:sz="8" w:space="0" w:color="auto"/>
            </w:tcBorders>
            <w:shd w:val="clear" w:color="auto" w:fill="auto"/>
            <w:noWrap/>
            <w:vAlign w:val="center"/>
            <w:hideMark/>
          </w:tcPr>
          <w:p w14:paraId="2FE89035"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World Bank, IMF, TechSci Estimates</w:t>
            </w:r>
          </w:p>
        </w:tc>
        <w:tc>
          <w:tcPr>
            <w:tcW w:w="1336" w:type="dxa"/>
            <w:tcBorders>
              <w:top w:val="nil"/>
              <w:left w:val="nil"/>
              <w:bottom w:val="single" w:sz="8" w:space="0" w:color="auto"/>
              <w:right w:val="single" w:sz="8" w:space="0" w:color="auto"/>
            </w:tcBorders>
            <w:shd w:val="clear" w:color="auto" w:fill="auto"/>
            <w:noWrap/>
            <w:vAlign w:val="center"/>
            <w:hideMark/>
          </w:tcPr>
          <w:p w14:paraId="07F118D9"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4752FD45"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4.12%</w:t>
            </w:r>
          </w:p>
        </w:tc>
        <w:tc>
          <w:tcPr>
            <w:tcW w:w="1226" w:type="dxa"/>
            <w:tcBorders>
              <w:top w:val="nil"/>
              <w:left w:val="nil"/>
              <w:bottom w:val="single" w:sz="8" w:space="0" w:color="auto"/>
              <w:right w:val="single" w:sz="8" w:space="0" w:color="auto"/>
            </w:tcBorders>
            <w:shd w:val="clear" w:color="auto" w:fill="auto"/>
            <w:noWrap/>
            <w:vAlign w:val="center"/>
            <w:hideMark/>
          </w:tcPr>
          <w:p w14:paraId="55CB21FF" w14:textId="0826A7B0"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5.00%</w:t>
            </w:r>
          </w:p>
        </w:tc>
      </w:tr>
      <w:tr w:rsidR="00047E4D" w:rsidRPr="00957677" w14:paraId="5DD5B0A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0638D83A"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Average Selling Growth (%)</w:t>
            </w:r>
          </w:p>
        </w:tc>
        <w:tc>
          <w:tcPr>
            <w:tcW w:w="3445" w:type="dxa"/>
            <w:tcBorders>
              <w:top w:val="nil"/>
              <w:left w:val="nil"/>
              <w:bottom w:val="single" w:sz="8" w:space="0" w:color="auto"/>
              <w:right w:val="single" w:sz="8" w:space="0" w:color="auto"/>
            </w:tcBorders>
            <w:shd w:val="clear" w:color="auto" w:fill="auto"/>
            <w:noWrap/>
            <w:vAlign w:val="center"/>
            <w:hideMark/>
          </w:tcPr>
          <w:p w14:paraId="4DCBD31B"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1F6E88D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6E83F49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2.73%</w:t>
            </w:r>
          </w:p>
        </w:tc>
        <w:tc>
          <w:tcPr>
            <w:tcW w:w="1226" w:type="dxa"/>
            <w:tcBorders>
              <w:top w:val="nil"/>
              <w:left w:val="nil"/>
              <w:bottom w:val="single" w:sz="8" w:space="0" w:color="auto"/>
              <w:right w:val="single" w:sz="8" w:space="0" w:color="auto"/>
            </w:tcBorders>
            <w:shd w:val="clear" w:color="auto" w:fill="auto"/>
            <w:noWrap/>
            <w:vAlign w:val="center"/>
            <w:hideMark/>
          </w:tcPr>
          <w:p w14:paraId="574A70C9"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3.00%</w:t>
            </w:r>
          </w:p>
        </w:tc>
      </w:tr>
      <w:tr w:rsidR="00047E4D" w:rsidRPr="00957677" w14:paraId="79A035A9"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69E6C424"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Construction Sector</w:t>
            </w:r>
          </w:p>
        </w:tc>
        <w:tc>
          <w:tcPr>
            <w:tcW w:w="3445" w:type="dxa"/>
            <w:tcBorders>
              <w:top w:val="nil"/>
              <w:left w:val="nil"/>
              <w:bottom w:val="single" w:sz="8" w:space="0" w:color="auto"/>
              <w:right w:val="single" w:sz="8" w:space="0" w:color="auto"/>
            </w:tcBorders>
            <w:shd w:val="clear" w:color="auto" w:fill="auto"/>
            <w:noWrap/>
            <w:vAlign w:val="center"/>
            <w:hideMark/>
          </w:tcPr>
          <w:p w14:paraId="54FF923C"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B99FCFB"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0D8B2CB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6.12%</w:t>
            </w:r>
          </w:p>
        </w:tc>
        <w:tc>
          <w:tcPr>
            <w:tcW w:w="1226" w:type="dxa"/>
            <w:tcBorders>
              <w:top w:val="nil"/>
              <w:left w:val="nil"/>
              <w:bottom w:val="single" w:sz="8" w:space="0" w:color="auto"/>
              <w:right w:val="single" w:sz="8" w:space="0" w:color="auto"/>
            </w:tcBorders>
            <w:shd w:val="clear" w:color="auto" w:fill="auto"/>
            <w:noWrap/>
            <w:vAlign w:val="center"/>
            <w:hideMark/>
          </w:tcPr>
          <w:p w14:paraId="2F3E0706" w14:textId="2F580F42"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20.00%</w:t>
            </w:r>
          </w:p>
        </w:tc>
      </w:tr>
      <w:tr w:rsidR="00047E4D" w:rsidRPr="00957677" w14:paraId="3F8E5715"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12379559"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Renewable Sector</w:t>
            </w:r>
          </w:p>
        </w:tc>
        <w:tc>
          <w:tcPr>
            <w:tcW w:w="3445" w:type="dxa"/>
            <w:tcBorders>
              <w:top w:val="nil"/>
              <w:left w:val="nil"/>
              <w:bottom w:val="single" w:sz="8" w:space="0" w:color="auto"/>
              <w:right w:val="single" w:sz="8" w:space="0" w:color="auto"/>
            </w:tcBorders>
            <w:shd w:val="clear" w:color="auto" w:fill="auto"/>
            <w:noWrap/>
            <w:vAlign w:val="center"/>
            <w:hideMark/>
          </w:tcPr>
          <w:p w14:paraId="79694208"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561730C7"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52B7368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7.00%</w:t>
            </w:r>
          </w:p>
        </w:tc>
        <w:tc>
          <w:tcPr>
            <w:tcW w:w="1226" w:type="dxa"/>
            <w:tcBorders>
              <w:top w:val="nil"/>
              <w:left w:val="nil"/>
              <w:bottom w:val="single" w:sz="8" w:space="0" w:color="auto"/>
              <w:right w:val="single" w:sz="8" w:space="0" w:color="auto"/>
            </w:tcBorders>
            <w:shd w:val="clear" w:color="auto" w:fill="auto"/>
            <w:noWrap/>
            <w:vAlign w:val="center"/>
            <w:hideMark/>
          </w:tcPr>
          <w:p w14:paraId="59B2E88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20.00%</w:t>
            </w:r>
          </w:p>
        </w:tc>
      </w:tr>
      <w:tr w:rsidR="00047E4D" w:rsidRPr="00957677" w14:paraId="587E1EA4"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vAlign w:val="center"/>
            <w:hideMark/>
          </w:tcPr>
          <w:p w14:paraId="52AF9FA3"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Growth in Automotive Sector</w:t>
            </w:r>
          </w:p>
        </w:tc>
        <w:tc>
          <w:tcPr>
            <w:tcW w:w="3445" w:type="dxa"/>
            <w:tcBorders>
              <w:top w:val="nil"/>
              <w:left w:val="nil"/>
              <w:bottom w:val="single" w:sz="8" w:space="0" w:color="auto"/>
              <w:right w:val="single" w:sz="8" w:space="0" w:color="000000"/>
            </w:tcBorders>
            <w:shd w:val="clear" w:color="auto" w:fill="auto"/>
            <w:noWrap/>
            <w:vAlign w:val="center"/>
            <w:hideMark/>
          </w:tcPr>
          <w:p w14:paraId="368C1658"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OICA</w:t>
            </w:r>
          </w:p>
        </w:tc>
        <w:tc>
          <w:tcPr>
            <w:tcW w:w="1336" w:type="dxa"/>
            <w:tcBorders>
              <w:top w:val="nil"/>
              <w:left w:val="nil"/>
              <w:bottom w:val="single" w:sz="8" w:space="0" w:color="auto"/>
              <w:right w:val="single" w:sz="8" w:space="0" w:color="auto"/>
            </w:tcBorders>
            <w:shd w:val="clear" w:color="auto" w:fill="auto"/>
            <w:noWrap/>
            <w:vAlign w:val="center"/>
            <w:hideMark/>
          </w:tcPr>
          <w:p w14:paraId="3741F78D"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78C29DEE"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5.10%</w:t>
            </w:r>
          </w:p>
        </w:tc>
        <w:tc>
          <w:tcPr>
            <w:tcW w:w="1226" w:type="dxa"/>
            <w:tcBorders>
              <w:top w:val="nil"/>
              <w:left w:val="nil"/>
              <w:bottom w:val="single" w:sz="8" w:space="0" w:color="auto"/>
              <w:right w:val="single" w:sz="8" w:space="0" w:color="auto"/>
            </w:tcBorders>
            <w:shd w:val="clear" w:color="auto" w:fill="auto"/>
            <w:noWrap/>
            <w:vAlign w:val="center"/>
            <w:hideMark/>
          </w:tcPr>
          <w:p w14:paraId="5D31BF20"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12.00%</w:t>
            </w:r>
          </w:p>
        </w:tc>
      </w:tr>
      <w:tr w:rsidR="00047E4D" w:rsidRPr="00957677" w14:paraId="47928216"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796A689E"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Paint &amp; Coating Industry Growth</w:t>
            </w:r>
          </w:p>
        </w:tc>
        <w:tc>
          <w:tcPr>
            <w:tcW w:w="3445" w:type="dxa"/>
            <w:tcBorders>
              <w:top w:val="nil"/>
              <w:left w:val="nil"/>
              <w:bottom w:val="single" w:sz="8" w:space="0" w:color="auto"/>
              <w:right w:val="single" w:sz="8" w:space="0" w:color="auto"/>
            </w:tcBorders>
            <w:shd w:val="clear" w:color="auto" w:fill="auto"/>
            <w:noWrap/>
            <w:vAlign w:val="center"/>
            <w:hideMark/>
          </w:tcPr>
          <w:p w14:paraId="023C7CF3"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65921A0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Forecast</w:t>
            </w:r>
          </w:p>
        </w:tc>
        <w:tc>
          <w:tcPr>
            <w:tcW w:w="804" w:type="dxa"/>
            <w:tcBorders>
              <w:top w:val="nil"/>
              <w:left w:val="nil"/>
              <w:bottom w:val="single" w:sz="8" w:space="0" w:color="auto"/>
              <w:right w:val="single" w:sz="8" w:space="0" w:color="auto"/>
            </w:tcBorders>
            <w:shd w:val="clear" w:color="auto" w:fill="auto"/>
            <w:noWrap/>
            <w:vAlign w:val="center"/>
            <w:hideMark/>
          </w:tcPr>
          <w:p w14:paraId="30FCFDF2"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6.00%</w:t>
            </w:r>
          </w:p>
        </w:tc>
        <w:tc>
          <w:tcPr>
            <w:tcW w:w="1226" w:type="dxa"/>
            <w:tcBorders>
              <w:top w:val="nil"/>
              <w:left w:val="nil"/>
              <w:bottom w:val="single" w:sz="8" w:space="0" w:color="auto"/>
              <w:right w:val="single" w:sz="8" w:space="0" w:color="auto"/>
            </w:tcBorders>
            <w:shd w:val="clear" w:color="auto" w:fill="auto"/>
            <w:noWrap/>
            <w:vAlign w:val="center"/>
            <w:hideMark/>
          </w:tcPr>
          <w:p w14:paraId="74A70C5F"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18.00%</w:t>
            </w:r>
          </w:p>
        </w:tc>
      </w:tr>
      <w:tr w:rsidR="00047E4D" w:rsidRPr="00957677" w14:paraId="06373662"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FFFF00"/>
            <w:noWrap/>
            <w:vAlign w:val="center"/>
            <w:hideMark/>
          </w:tcPr>
          <w:p w14:paraId="5A955D48" w14:textId="77777777" w:rsidR="00047E4D" w:rsidRPr="00957677" w:rsidRDefault="00047E4D" w:rsidP="00DD6CA5">
            <w:pPr>
              <w:spacing w:after="0" w:line="240" w:lineRule="auto"/>
              <w:jc w:val="center"/>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Market Growth in Historical Period (2015-2020)</w:t>
            </w:r>
          </w:p>
        </w:tc>
        <w:tc>
          <w:tcPr>
            <w:tcW w:w="3445" w:type="dxa"/>
            <w:tcBorders>
              <w:top w:val="nil"/>
              <w:left w:val="nil"/>
              <w:bottom w:val="single" w:sz="8" w:space="0" w:color="auto"/>
              <w:right w:val="single" w:sz="8" w:space="0" w:color="000000"/>
            </w:tcBorders>
            <w:shd w:val="clear" w:color="auto" w:fill="auto"/>
            <w:noWrap/>
            <w:vAlign w:val="center"/>
            <w:hideMark/>
          </w:tcPr>
          <w:p w14:paraId="2F288473"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Industry Sources &amp; TechSci Research Estimates</w:t>
            </w:r>
          </w:p>
        </w:tc>
        <w:tc>
          <w:tcPr>
            <w:tcW w:w="1336" w:type="dxa"/>
            <w:tcBorders>
              <w:top w:val="nil"/>
              <w:left w:val="nil"/>
              <w:bottom w:val="single" w:sz="8" w:space="0" w:color="auto"/>
              <w:right w:val="single" w:sz="8" w:space="0" w:color="auto"/>
            </w:tcBorders>
            <w:shd w:val="clear" w:color="auto" w:fill="auto"/>
            <w:noWrap/>
            <w:vAlign w:val="center"/>
            <w:hideMark/>
          </w:tcPr>
          <w:p w14:paraId="406DFBD4" w14:textId="77777777" w:rsidR="00047E4D" w:rsidRPr="00957677" w:rsidRDefault="00047E4D" w:rsidP="00DD6CA5">
            <w:pPr>
              <w:spacing w:after="0" w:line="240" w:lineRule="auto"/>
              <w:jc w:val="center"/>
              <w:rPr>
                <w:rFonts w:ascii="Arial" w:eastAsia="Times New Roman" w:hAnsi="Arial" w:cs="Arial"/>
                <w:b/>
                <w:bCs/>
                <w:i/>
                <w:iCs/>
                <w:color w:val="808080"/>
                <w:sz w:val="20"/>
                <w:szCs w:val="20"/>
                <w:lang w:eastAsia="en-IN"/>
              </w:rPr>
            </w:pPr>
            <w:r w:rsidRPr="00957677">
              <w:rPr>
                <w:rFonts w:ascii="Arial" w:eastAsia="Times New Roman" w:hAnsi="Arial" w:cs="Arial"/>
                <w:b/>
                <w:bCs/>
                <w:i/>
                <w:iCs/>
                <w:color w:val="808080"/>
                <w:sz w:val="20"/>
                <w:szCs w:val="20"/>
                <w:lang w:eastAsia="en-IN"/>
              </w:rPr>
              <w:t>Historical</w:t>
            </w:r>
          </w:p>
        </w:tc>
        <w:tc>
          <w:tcPr>
            <w:tcW w:w="804" w:type="dxa"/>
            <w:tcBorders>
              <w:top w:val="nil"/>
              <w:left w:val="nil"/>
              <w:bottom w:val="single" w:sz="8" w:space="0" w:color="auto"/>
              <w:right w:val="single" w:sz="8" w:space="0" w:color="auto"/>
            </w:tcBorders>
            <w:shd w:val="clear" w:color="auto" w:fill="auto"/>
            <w:noWrap/>
            <w:vAlign w:val="center"/>
            <w:hideMark/>
          </w:tcPr>
          <w:p w14:paraId="5662DBDD"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5.05%</w:t>
            </w:r>
          </w:p>
        </w:tc>
        <w:tc>
          <w:tcPr>
            <w:tcW w:w="1226" w:type="dxa"/>
            <w:tcBorders>
              <w:top w:val="nil"/>
              <w:left w:val="nil"/>
              <w:bottom w:val="single" w:sz="8" w:space="0" w:color="auto"/>
              <w:right w:val="single" w:sz="8" w:space="0" w:color="auto"/>
            </w:tcBorders>
            <w:shd w:val="clear" w:color="auto" w:fill="auto"/>
            <w:noWrap/>
            <w:vAlign w:val="center"/>
            <w:hideMark/>
          </w:tcPr>
          <w:p w14:paraId="2999A40C" w14:textId="77777777" w:rsidR="00047E4D" w:rsidRPr="00957677" w:rsidRDefault="00047E4D" w:rsidP="00DD6CA5">
            <w:pPr>
              <w:spacing w:after="0" w:line="240" w:lineRule="auto"/>
              <w:jc w:val="center"/>
              <w:rPr>
                <w:rFonts w:ascii="Arial" w:eastAsia="Times New Roman" w:hAnsi="Arial" w:cs="Arial"/>
                <w:color w:val="000000"/>
                <w:sz w:val="20"/>
                <w:szCs w:val="20"/>
                <w:lang w:eastAsia="en-IN"/>
              </w:rPr>
            </w:pPr>
            <w:r w:rsidRPr="00957677">
              <w:rPr>
                <w:rFonts w:ascii="Arial" w:eastAsia="Times New Roman" w:hAnsi="Arial" w:cs="Arial"/>
                <w:color w:val="000000"/>
                <w:sz w:val="20"/>
                <w:szCs w:val="20"/>
                <w:lang w:eastAsia="en-IN"/>
              </w:rPr>
              <w:t>8.00%</w:t>
            </w:r>
          </w:p>
        </w:tc>
      </w:tr>
      <w:tr w:rsidR="00047E4D" w:rsidRPr="00957677" w14:paraId="4E8E3C41" w14:textId="77777777" w:rsidTr="00DD6CA5">
        <w:trPr>
          <w:trHeight w:val="316"/>
        </w:trPr>
        <w:tc>
          <w:tcPr>
            <w:tcW w:w="3349" w:type="dxa"/>
            <w:tcBorders>
              <w:top w:val="nil"/>
              <w:left w:val="single" w:sz="8" w:space="0" w:color="auto"/>
              <w:bottom w:val="single" w:sz="8" w:space="0" w:color="auto"/>
              <w:right w:val="single" w:sz="8" w:space="0" w:color="auto"/>
            </w:tcBorders>
            <w:shd w:val="clear" w:color="000000" w:fill="ACB9CA"/>
            <w:noWrap/>
            <w:vAlign w:val="center"/>
            <w:hideMark/>
          </w:tcPr>
          <w:p w14:paraId="0F2DEECC" w14:textId="77777777" w:rsidR="00047E4D" w:rsidRPr="00957677" w:rsidRDefault="00047E4D" w:rsidP="00DD6CA5">
            <w:pPr>
              <w:spacing w:after="0" w:line="240" w:lineRule="auto"/>
              <w:ind w:firstLineChars="100" w:firstLine="201"/>
              <w:rPr>
                <w:rFonts w:ascii="Arial" w:eastAsia="Times New Roman" w:hAnsi="Arial" w:cs="Arial"/>
                <w:b/>
                <w:bCs/>
                <w:color w:val="000000"/>
                <w:sz w:val="20"/>
                <w:szCs w:val="20"/>
                <w:lang w:eastAsia="en-IN"/>
              </w:rPr>
            </w:pPr>
            <w:r w:rsidRPr="00957677">
              <w:rPr>
                <w:rFonts w:ascii="Arial" w:eastAsia="Times New Roman" w:hAnsi="Arial" w:cs="Arial"/>
                <w:b/>
                <w:bCs/>
                <w:color w:val="000000"/>
                <w:sz w:val="20"/>
                <w:szCs w:val="20"/>
                <w:lang w:eastAsia="en-IN"/>
              </w:rPr>
              <w:t>CAGR (2021-2030)</w:t>
            </w:r>
          </w:p>
        </w:tc>
        <w:tc>
          <w:tcPr>
            <w:tcW w:w="6811" w:type="dxa"/>
            <w:gridSpan w:val="4"/>
            <w:tcBorders>
              <w:top w:val="single" w:sz="8" w:space="0" w:color="auto"/>
              <w:left w:val="nil"/>
              <w:bottom w:val="nil"/>
              <w:right w:val="nil"/>
            </w:tcBorders>
            <w:shd w:val="clear" w:color="000000" w:fill="333F4F"/>
            <w:noWrap/>
            <w:vAlign w:val="center"/>
            <w:hideMark/>
          </w:tcPr>
          <w:p w14:paraId="702ECD7E" w14:textId="3A4256AB" w:rsidR="00047E4D" w:rsidRPr="00957677" w:rsidRDefault="00047E4D" w:rsidP="00DD6CA5">
            <w:pPr>
              <w:spacing w:after="0" w:line="240" w:lineRule="auto"/>
              <w:jc w:val="center"/>
              <w:rPr>
                <w:rFonts w:ascii="Arial" w:eastAsia="Times New Roman" w:hAnsi="Arial" w:cs="Arial"/>
                <w:b/>
                <w:bCs/>
                <w:color w:val="FFFFFF"/>
                <w:sz w:val="20"/>
                <w:szCs w:val="20"/>
                <w:lang w:eastAsia="en-IN"/>
              </w:rPr>
            </w:pPr>
            <w:r w:rsidRPr="00957677">
              <w:rPr>
                <w:rFonts w:ascii="Arial" w:eastAsia="Times New Roman" w:hAnsi="Arial" w:cs="Arial"/>
                <w:b/>
                <w:bCs/>
                <w:color w:val="FFFFFF"/>
                <w:sz w:val="20"/>
                <w:szCs w:val="20"/>
                <w:lang w:eastAsia="en-IN"/>
              </w:rPr>
              <w:t>5.86%</w:t>
            </w:r>
          </w:p>
        </w:tc>
      </w:tr>
    </w:tbl>
    <w:p w14:paraId="7D665ECE" w14:textId="085C1E72" w:rsidR="00E84D8B" w:rsidRDefault="00047E4D" w:rsidP="005D1E61">
      <w:pPr>
        <w:spacing w:line="360" w:lineRule="auto"/>
        <w:textAlignment w:val="baseline"/>
        <w:rPr>
          <w:rFonts w:ascii="Arial" w:eastAsia="Verdana" w:hAnsi="Arial" w:cs="Arial"/>
          <w:b/>
          <w:bCs/>
          <w:color w:val="000000" w:themeColor="text1"/>
          <w:kern w:val="24"/>
          <w:sz w:val="24"/>
          <w:szCs w:val="24"/>
        </w:rPr>
      </w:pPr>
      <w:r w:rsidRPr="001543F7">
        <w:rPr>
          <w:rFonts w:ascii="Arial" w:hAnsi="Arial" w:cs="Arial"/>
          <w:b/>
          <w:bCs/>
          <w:noProof/>
          <w:sz w:val="24"/>
          <w:szCs w:val="24"/>
        </w:rPr>
        <mc:AlternateContent>
          <mc:Choice Requires="wps">
            <w:drawing>
              <wp:anchor distT="45720" distB="45720" distL="114300" distR="114300" simplePos="0" relativeHeight="253435904" behindDoc="0" locked="0" layoutInCell="1" allowOverlap="1" wp14:anchorId="0C09505A" wp14:editId="350FF16C">
                <wp:simplePos x="0" y="0"/>
                <wp:positionH relativeFrom="margin">
                  <wp:align>left</wp:align>
                </wp:positionH>
                <wp:positionV relativeFrom="paragraph">
                  <wp:posOffset>537609</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09505A" id="_x0000_s1072" type="#_x0000_t202" style="position:absolute;margin-left:0;margin-top:42.35pt;width:516.55pt;height:110.6pt;z-index:253435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" fillcolor="#1f4d78 [1608]">
                <v:textbox style="mso-fit-shape-to-text:t">
                  <w:txbxContent>
                    <w:p w14:paraId="3FC2E128" w14:textId="77777777" w:rsidR="00047E4D" w:rsidRPr="001543F7" w:rsidRDefault="00047E4D" w:rsidP="00A67948">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34190ADF" w14:textId="1FBBF2BE" w:rsidR="00047E4D" w:rsidRDefault="00047E4D" w:rsidP="005D1E61">
      <w:pPr>
        <w:spacing w:line="360" w:lineRule="auto"/>
        <w:textAlignment w:val="baseline"/>
        <w:rPr>
          <w:rFonts w:ascii="Arial" w:eastAsia="Verdana" w:hAnsi="Arial" w:cs="Arial"/>
          <w:b/>
          <w:bCs/>
          <w:color w:val="000000" w:themeColor="text1"/>
          <w:kern w:val="24"/>
          <w:sz w:val="24"/>
          <w:szCs w:val="24"/>
        </w:rPr>
      </w:pPr>
    </w:p>
    <w:p w14:paraId="48830D22" w14:textId="77777777" w:rsidR="00047E4D" w:rsidRDefault="00047E4D" w:rsidP="005D1E61">
      <w:pPr>
        <w:spacing w:line="360" w:lineRule="auto"/>
        <w:textAlignment w:val="baseline"/>
        <w:rPr>
          <w:rFonts w:ascii="Arial" w:eastAsia="Verdana" w:hAnsi="Arial" w:cs="Arial"/>
          <w:b/>
          <w:bCs/>
          <w:color w:val="000000" w:themeColor="text1"/>
          <w:kern w:val="24"/>
          <w:sz w:val="24"/>
          <w:szCs w:val="24"/>
        </w:rPr>
      </w:pPr>
    </w:p>
    <w:p w14:paraId="7C975007" w14:textId="5E85A7C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4</w:t>
      </w:r>
      <w:r w:rsidRPr="00FD39DE">
        <w:rPr>
          <w:rFonts w:ascii="Arial" w:eastAsia="Verdana" w:hAnsi="Arial" w:cs="Arial"/>
          <w:b/>
          <w:bCs/>
          <w:color w:val="000000" w:themeColor="text1"/>
          <w:kern w:val="24"/>
          <w:sz w:val="24"/>
          <w:szCs w:val="24"/>
        </w:rPr>
        <w:t>. Operating Efficiency</w:t>
      </w:r>
    </w:p>
    <w:p w14:paraId="0A6F3583" w14:textId="3FB9402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Operating Efficiency (Percentage), 2015-2030F</w:t>
      </w:r>
    </w:p>
    <w:p w14:paraId="36F6B8BE" w14:textId="4764EE46" w:rsidR="00040B88" w:rsidRPr="00F34046" w:rsidRDefault="00040B88" w:rsidP="00F34046">
      <w:pPr>
        <w:tabs>
          <w:tab w:val="left" w:pos="1905"/>
        </w:tabs>
        <w:spacing w:line="480" w:lineRule="auto"/>
        <w:rPr>
          <w:rFonts w:ascii="Arial" w:eastAsia="Arial" w:hAnsi="Arial" w:cs="Arial"/>
          <w:sz w:val="24"/>
          <w:szCs w:val="24"/>
        </w:rPr>
        <w:sectPr w:rsidR="00040B88" w:rsidRPr="00F34046"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E65AC">
        <w:rPr>
          <w:rFonts w:ascii="Arial" w:eastAsia="Arial" w:hAnsi="Arial" w:cs="Arial"/>
          <w:noProof/>
          <w:sz w:val="24"/>
          <w:szCs w:val="24"/>
        </w:rPr>
        <w:drawing>
          <wp:inline distT="0" distB="0" distL="0" distR="0" wp14:anchorId="4EF732A0" wp14:editId="55F12A6B">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D03CB4" w14:textId="77777777" w:rsidR="00A71EA2" w:rsidRDefault="00A71EA2" w:rsidP="005D1E61">
      <w:pPr>
        <w:spacing w:line="360" w:lineRule="auto"/>
        <w:rPr>
          <w:rFonts w:ascii="Arial" w:eastAsia="Verdana" w:hAnsi="Arial" w:cs="Arial"/>
          <w:b/>
          <w:bCs/>
          <w:color w:val="000000"/>
          <w:kern w:val="24"/>
          <w:sz w:val="24"/>
          <w:szCs w:val="24"/>
        </w:rPr>
      </w:pPr>
    </w:p>
    <w:p w14:paraId="55FADACA" w14:textId="0F9102D9" w:rsidR="005D1E61" w:rsidRPr="00FD39DE" w:rsidRDefault="005D1E61" w:rsidP="005D1E61">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Asia Pacific Growth Trend in Foreign Direct Investment, (USD Billion), 2010, 2019 &amp; 2025F</w:t>
      </w:r>
    </w:p>
    <w:p w14:paraId="6B41CA4D" w14:textId="77777777" w:rsidR="005D1E61" w:rsidRDefault="005D1E61" w:rsidP="00040B88">
      <w:pPr>
        <w:tabs>
          <w:tab w:val="left" w:pos="1905"/>
        </w:tabs>
        <w:spacing w:line="360" w:lineRule="auto"/>
        <w:jc w:val="both"/>
        <w:rPr>
          <w:rFonts w:ascii="Arial" w:eastAsia="Arial" w:hAnsi="Arial" w:cs="Arial"/>
          <w:sz w:val="24"/>
          <w:szCs w:val="24"/>
          <w:lang w:val="en-US"/>
        </w:rPr>
      </w:pPr>
    </w:p>
    <w:p w14:paraId="32E4F527" w14:textId="77777777" w:rsidR="00040B88" w:rsidRDefault="00040B88" w:rsidP="00040B88">
      <w:pPr>
        <w:tabs>
          <w:tab w:val="left" w:pos="1905"/>
        </w:tabs>
        <w:spacing w:line="480" w:lineRule="auto"/>
        <w:rPr>
          <w:rFonts w:ascii="Arial" w:eastAsia="Arial" w:hAnsi="Arial" w:cs="Arial"/>
          <w:sz w:val="24"/>
          <w:szCs w:val="24"/>
        </w:rPr>
      </w:pPr>
      <w:r w:rsidRPr="003B3DB5">
        <w:rPr>
          <w:rFonts w:ascii="Arial" w:eastAsia="Arial" w:hAnsi="Arial" w:cs="Arial"/>
          <w:noProof/>
          <w:sz w:val="24"/>
          <w:szCs w:val="24"/>
        </w:rPr>
        <w:drawing>
          <wp:inline distT="0" distB="0" distL="0" distR="0" wp14:anchorId="27A3D275" wp14:editId="06976A14">
            <wp:extent cx="6457950" cy="2257425"/>
            <wp:effectExtent l="0" t="0" r="0" b="9525"/>
            <wp:docPr id="1030" name="Chart 1030">
              <a:extLst xmlns:a="http://schemas.openxmlformats.org/drawingml/2006/main">
                <a:ext uri="{FF2B5EF4-FFF2-40B4-BE49-F238E27FC236}">
                  <a16:creationId xmlns:a16="http://schemas.microsoft.com/office/drawing/2014/main" id="{D7EEEBE5-33C5-4FA9-B906-6F5BC7EFC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AA8AE2" w14:textId="58130E92"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6E22ED46" w14:textId="4CF58865"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027E6F2D"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2CBBB54" w14:textId="6597627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5</w:t>
      </w:r>
      <w:r w:rsidRPr="00FD39DE">
        <w:rPr>
          <w:rFonts w:ascii="Arial" w:eastAsia="Verdana" w:hAnsi="Arial" w:cs="Arial"/>
          <w:b/>
          <w:bCs/>
          <w:color w:val="000000" w:themeColor="text1"/>
          <w:kern w:val="24"/>
          <w:sz w:val="24"/>
          <w:szCs w:val="24"/>
        </w:rPr>
        <w:t>. Demand By Application</w:t>
      </w:r>
    </w:p>
    <w:p w14:paraId="19A3DBBE" w14:textId="7AC4E2D3"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Application</w:t>
      </w:r>
      <w:r w:rsidR="00315A4B">
        <w:rPr>
          <w:rFonts w:ascii="Arial" w:eastAsia="Verdana" w:hAnsi="Arial" w:cs="Arial"/>
          <w:b/>
          <w:bCs/>
          <w:color w:val="000000" w:themeColor="text1"/>
          <w:kern w:val="24"/>
          <w:sz w:val="24"/>
          <w:szCs w:val="24"/>
        </w:rPr>
        <w:t xml:space="preserve"> </w:t>
      </w:r>
      <w:r w:rsidR="00315A4B">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0343B9A1" w14:textId="4F3D07FC"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45664" behindDoc="0" locked="0" layoutInCell="1" allowOverlap="1" wp14:anchorId="73681B6C" wp14:editId="79CD2C32">
                <wp:simplePos x="0" y="0"/>
                <wp:positionH relativeFrom="margin">
                  <wp:posOffset>3827145</wp:posOffset>
                </wp:positionH>
                <wp:positionV relativeFrom="paragraph">
                  <wp:posOffset>3242797</wp:posOffset>
                </wp:positionV>
                <wp:extent cx="2461998" cy="514350"/>
                <wp:effectExtent l="0" t="0" r="0" b="0"/>
                <wp:wrapNone/>
                <wp:docPr id="10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681B6C" id="_x0000_s1073" type="#_x0000_t202" style="position:absolute;margin-left:301.35pt;margin-top:255.35pt;width:193.85pt;height:40.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" filled="f" stroked="f">
                <v:textbox>
                  <w:txbxContent>
                    <w:p w14:paraId="7B642C0D" w14:textId="44530889"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4CFADEAA"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CE65AC">
        <w:rPr>
          <w:rFonts w:ascii="Arial" w:eastAsia="Arial" w:hAnsi="Arial" w:cs="Arial"/>
          <w:noProof/>
          <w:sz w:val="24"/>
          <w:szCs w:val="24"/>
        </w:rPr>
        <w:drawing>
          <wp:inline distT="0" distB="0" distL="0" distR="0" wp14:anchorId="4FAFE351" wp14:editId="4F257D70">
            <wp:extent cx="6572250"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DDA816D" w14:textId="77777777" w:rsidR="00040B88" w:rsidRDefault="00040B88" w:rsidP="00040B88">
      <w:pPr>
        <w:spacing w:line="360" w:lineRule="auto"/>
        <w:jc w:val="both"/>
        <w:rPr>
          <w:rFonts w:ascii="Arial" w:eastAsia="Arial" w:hAnsi="Arial" w:cs="Arial"/>
          <w:sz w:val="24"/>
          <w:szCs w:val="24"/>
          <w:lang w:val="en-US"/>
        </w:rPr>
      </w:pPr>
    </w:p>
    <w:p w14:paraId="0DFECE03" w14:textId="77777777" w:rsidR="00112A6B" w:rsidRDefault="00112A6B" w:rsidP="00040B88">
      <w:pPr>
        <w:spacing w:line="360" w:lineRule="auto"/>
        <w:jc w:val="both"/>
        <w:rPr>
          <w:rFonts w:ascii="Arial" w:eastAsia="Arial" w:hAnsi="Arial" w:cs="Arial"/>
          <w:sz w:val="24"/>
          <w:szCs w:val="24"/>
          <w:lang w:val="en-US"/>
        </w:rPr>
      </w:pPr>
    </w:p>
    <w:p w14:paraId="583517F3" w14:textId="22A423D1" w:rsidR="00112A6B" w:rsidRDefault="00112A6B" w:rsidP="00040B88">
      <w:pPr>
        <w:spacing w:line="360" w:lineRule="auto"/>
        <w:jc w:val="both"/>
        <w:rPr>
          <w:rFonts w:ascii="Arial" w:eastAsia="Arial" w:hAnsi="Arial" w:cs="Arial"/>
          <w:sz w:val="24"/>
          <w:szCs w:val="24"/>
          <w:lang w:val="en-US"/>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0" w:type="dxa"/>
        <w:tblInd w:w="-185" w:type="dxa"/>
        <w:tblLook w:val="04A0" w:firstRow="1" w:lastRow="0" w:firstColumn="1" w:lastColumn="0" w:noHBand="0" w:noVBand="1"/>
      </w:tblPr>
      <w:tblGrid>
        <w:gridCol w:w="1990"/>
        <w:gridCol w:w="871"/>
        <w:gridCol w:w="871"/>
        <w:gridCol w:w="871"/>
        <w:gridCol w:w="872"/>
        <w:gridCol w:w="995"/>
        <w:gridCol w:w="990"/>
        <w:gridCol w:w="990"/>
        <w:gridCol w:w="990"/>
        <w:gridCol w:w="950"/>
      </w:tblGrid>
      <w:tr w:rsidR="007F4362" w:rsidRPr="00112A6B" w14:paraId="3772C23A" w14:textId="77777777" w:rsidTr="00E15AC6">
        <w:trPr>
          <w:trHeight w:val="304"/>
        </w:trPr>
        <w:tc>
          <w:tcPr>
            <w:tcW w:w="199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7E4A38B" w14:textId="69C37E2A" w:rsidR="007F4362" w:rsidRPr="00112A6B" w:rsidRDefault="007F4362" w:rsidP="00F34046">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 xml:space="preserve">Demand by </w:t>
            </w:r>
            <w:r w:rsidR="00D261D1" w:rsidRPr="00112A6B">
              <w:rPr>
                <w:rFonts w:ascii="Arial" w:eastAsia="Times New Roman" w:hAnsi="Arial" w:cs="Arial"/>
                <w:b/>
                <w:bCs/>
                <w:color w:val="FFFFFF" w:themeColor="background1"/>
                <w:sz w:val="20"/>
                <w:szCs w:val="20"/>
                <w:lang w:val="en-US"/>
              </w:rPr>
              <w:t>Application</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6962C2F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71" w:type="dxa"/>
            <w:tcBorders>
              <w:top w:val="single" w:sz="4" w:space="0" w:color="auto"/>
              <w:left w:val="nil"/>
              <w:bottom w:val="single" w:sz="4" w:space="0" w:color="auto"/>
              <w:right w:val="single" w:sz="4" w:space="0" w:color="auto"/>
            </w:tcBorders>
            <w:shd w:val="clear" w:color="auto" w:fill="C00000"/>
            <w:noWrap/>
            <w:vAlign w:val="center"/>
            <w:hideMark/>
          </w:tcPr>
          <w:p w14:paraId="0CDD814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71" w:type="dxa"/>
            <w:tcBorders>
              <w:top w:val="single" w:sz="4" w:space="0" w:color="auto"/>
              <w:left w:val="nil"/>
              <w:bottom w:val="single" w:sz="4" w:space="0" w:color="auto"/>
              <w:right w:val="single" w:sz="4" w:space="0" w:color="auto"/>
            </w:tcBorders>
            <w:shd w:val="clear" w:color="auto" w:fill="C00000"/>
            <w:noWrap/>
            <w:vAlign w:val="bottom"/>
            <w:hideMark/>
          </w:tcPr>
          <w:p w14:paraId="28B53F9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72" w:type="dxa"/>
            <w:tcBorders>
              <w:top w:val="single" w:sz="4" w:space="0" w:color="auto"/>
              <w:left w:val="nil"/>
              <w:bottom w:val="single" w:sz="4" w:space="0" w:color="auto"/>
              <w:right w:val="single" w:sz="4" w:space="0" w:color="auto"/>
            </w:tcBorders>
            <w:shd w:val="clear" w:color="auto" w:fill="C00000"/>
            <w:noWrap/>
            <w:vAlign w:val="bottom"/>
            <w:hideMark/>
          </w:tcPr>
          <w:p w14:paraId="4C551936"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77B4FD8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756F7790"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04AC6D3"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0" w:type="dxa"/>
            <w:tcBorders>
              <w:top w:val="single" w:sz="4" w:space="0" w:color="auto"/>
              <w:left w:val="nil"/>
              <w:bottom w:val="single" w:sz="4" w:space="0" w:color="auto"/>
              <w:right w:val="single" w:sz="4" w:space="0" w:color="auto"/>
            </w:tcBorders>
            <w:shd w:val="clear" w:color="auto" w:fill="C00000"/>
            <w:noWrap/>
            <w:vAlign w:val="bottom"/>
            <w:hideMark/>
          </w:tcPr>
          <w:p w14:paraId="5BD08ED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5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B16DEE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82176" w:rsidRPr="00112A6B" w14:paraId="040C9289"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4891F16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871" w:type="dxa"/>
            <w:tcBorders>
              <w:top w:val="nil"/>
              <w:left w:val="nil"/>
              <w:bottom w:val="single" w:sz="4" w:space="0" w:color="auto"/>
              <w:right w:val="single" w:sz="4" w:space="0" w:color="auto"/>
            </w:tcBorders>
            <w:shd w:val="clear" w:color="000000" w:fill="FFFFFF"/>
            <w:noWrap/>
            <w:vAlign w:val="center"/>
            <w:hideMark/>
          </w:tcPr>
          <w:p w14:paraId="21E7D1F1" w14:textId="07FF6BD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702</w:t>
            </w:r>
          </w:p>
        </w:tc>
        <w:tc>
          <w:tcPr>
            <w:tcW w:w="871" w:type="dxa"/>
            <w:tcBorders>
              <w:top w:val="nil"/>
              <w:left w:val="nil"/>
              <w:bottom w:val="single" w:sz="4" w:space="0" w:color="auto"/>
              <w:right w:val="single" w:sz="4" w:space="0" w:color="auto"/>
            </w:tcBorders>
            <w:shd w:val="clear" w:color="000000" w:fill="FFFFFF"/>
            <w:noWrap/>
            <w:vAlign w:val="center"/>
            <w:hideMark/>
          </w:tcPr>
          <w:p w14:paraId="556DE13E" w14:textId="427BF02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747</w:t>
            </w:r>
          </w:p>
        </w:tc>
        <w:tc>
          <w:tcPr>
            <w:tcW w:w="871" w:type="dxa"/>
            <w:tcBorders>
              <w:top w:val="nil"/>
              <w:left w:val="nil"/>
              <w:bottom w:val="single" w:sz="4" w:space="0" w:color="auto"/>
              <w:right w:val="single" w:sz="4" w:space="0" w:color="auto"/>
            </w:tcBorders>
            <w:shd w:val="clear" w:color="000000" w:fill="FFFFFF"/>
            <w:noWrap/>
            <w:vAlign w:val="center"/>
            <w:hideMark/>
          </w:tcPr>
          <w:p w14:paraId="7366E76E" w14:textId="54BE2E4B"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825</w:t>
            </w:r>
          </w:p>
        </w:tc>
        <w:tc>
          <w:tcPr>
            <w:tcW w:w="872" w:type="dxa"/>
            <w:tcBorders>
              <w:top w:val="nil"/>
              <w:left w:val="nil"/>
              <w:bottom w:val="single" w:sz="4" w:space="0" w:color="auto"/>
              <w:right w:val="single" w:sz="4" w:space="0" w:color="auto"/>
            </w:tcBorders>
            <w:shd w:val="clear" w:color="000000" w:fill="FFFFFF"/>
            <w:noWrap/>
            <w:vAlign w:val="center"/>
            <w:hideMark/>
          </w:tcPr>
          <w:p w14:paraId="4DC953FB" w14:textId="4DA4671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850</w:t>
            </w:r>
          </w:p>
        </w:tc>
        <w:tc>
          <w:tcPr>
            <w:tcW w:w="995" w:type="dxa"/>
            <w:tcBorders>
              <w:top w:val="nil"/>
              <w:left w:val="nil"/>
              <w:bottom w:val="single" w:sz="4" w:space="0" w:color="auto"/>
              <w:right w:val="single" w:sz="4" w:space="0" w:color="auto"/>
            </w:tcBorders>
            <w:shd w:val="clear" w:color="000000" w:fill="FFFFFF"/>
            <w:noWrap/>
            <w:vAlign w:val="center"/>
            <w:hideMark/>
          </w:tcPr>
          <w:p w14:paraId="3FA7A91D" w14:textId="7049B7A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907</w:t>
            </w:r>
          </w:p>
        </w:tc>
        <w:tc>
          <w:tcPr>
            <w:tcW w:w="990" w:type="dxa"/>
            <w:tcBorders>
              <w:top w:val="nil"/>
              <w:left w:val="nil"/>
              <w:bottom w:val="single" w:sz="4" w:space="0" w:color="auto"/>
              <w:right w:val="single" w:sz="4" w:space="0" w:color="auto"/>
            </w:tcBorders>
            <w:shd w:val="clear" w:color="000000" w:fill="FFFFFF"/>
            <w:noWrap/>
            <w:vAlign w:val="center"/>
            <w:hideMark/>
          </w:tcPr>
          <w:p w14:paraId="1E0F8AB7" w14:textId="2F84280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897</w:t>
            </w:r>
          </w:p>
        </w:tc>
        <w:tc>
          <w:tcPr>
            <w:tcW w:w="990" w:type="dxa"/>
            <w:tcBorders>
              <w:top w:val="nil"/>
              <w:left w:val="nil"/>
              <w:bottom w:val="single" w:sz="4" w:space="0" w:color="auto"/>
              <w:right w:val="single" w:sz="4" w:space="0" w:color="auto"/>
            </w:tcBorders>
            <w:shd w:val="clear" w:color="000000" w:fill="FFFFFF"/>
            <w:noWrap/>
            <w:vAlign w:val="center"/>
            <w:hideMark/>
          </w:tcPr>
          <w:p w14:paraId="55494567" w14:textId="2843C7C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971</w:t>
            </w:r>
          </w:p>
        </w:tc>
        <w:tc>
          <w:tcPr>
            <w:tcW w:w="990" w:type="dxa"/>
            <w:tcBorders>
              <w:top w:val="nil"/>
              <w:left w:val="nil"/>
              <w:bottom w:val="single" w:sz="4" w:space="0" w:color="auto"/>
              <w:right w:val="single" w:sz="4" w:space="0" w:color="auto"/>
            </w:tcBorders>
            <w:shd w:val="clear" w:color="000000" w:fill="FFFFFF"/>
            <w:noWrap/>
            <w:vAlign w:val="center"/>
            <w:hideMark/>
          </w:tcPr>
          <w:p w14:paraId="1CB64D90" w14:textId="154D2E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1278</w:t>
            </w:r>
          </w:p>
        </w:tc>
        <w:tc>
          <w:tcPr>
            <w:tcW w:w="950" w:type="dxa"/>
            <w:tcBorders>
              <w:top w:val="nil"/>
              <w:left w:val="nil"/>
              <w:bottom w:val="single" w:sz="4" w:space="0" w:color="auto"/>
              <w:right w:val="single" w:sz="4" w:space="0" w:color="auto"/>
            </w:tcBorders>
            <w:shd w:val="clear" w:color="000000" w:fill="FFFFFF"/>
            <w:noWrap/>
            <w:vAlign w:val="center"/>
            <w:hideMark/>
          </w:tcPr>
          <w:p w14:paraId="18E77F55" w14:textId="5D77AEA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1646</w:t>
            </w:r>
          </w:p>
        </w:tc>
      </w:tr>
      <w:tr w:rsidR="00182176" w:rsidRPr="00112A6B" w14:paraId="7BFAA2A6"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715E3D26"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871" w:type="dxa"/>
            <w:tcBorders>
              <w:top w:val="nil"/>
              <w:left w:val="nil"/>
              <w:bottom w:val="single" w:sz="4" w:space="0" w:color="auto"/>
              <w:right w:val="single" w:sz="4" w:space="0" w:color="auto"/>
            </w:tcBorders>
            <w:shd w:val="clear" w:color="000000" w:fill="FFFFFF"/>
            <w:noWrap/>
            <w:vAlign w:val="center"/>
            <w:hideMark/>
          </w:tcPr>
          <w:p w14:paraId="475CE187" w14:textId="18DAB45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450</w:t>
            </w:r>
          </w:p>
        </w:tc>
        <w:tc>
          <w:tcPr>
            <w:tcW w:w="871" w:type="dxa"/>
            <w:tcBorders>
              <w:top w:val="nil"/>
              <w:left w:val="nil"/>
              <w:bottom w:val="single" w:sz="4" w:space="0" w:color="auto"/>
              <w:right w:val="single" w:sz="4" w:space="0" w:color="auto"/>
            </w:tcBorders>
            <w:shd w:val="clear" w:color="000000" w:fill="FFFFFF"/>
            <w:noWrap/>
            <w:vAlign w:val="center"/>
            <w:hideMark/>
          </w:tcPr>
          <w:p w14:paraId="5144C24C" w14:textId="6DAAD28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476</w:t>
            </w:r>
          </w:p>
        </w:tc>
        <w:tc>
          <w:tcPr>
            <w:tcW w:w="871" w:type="dxa"/>
            <w:tcBorders>
              <w:top w:val="nil"/>
              <w:left w:val="nil"/>
              <w:bottom w:val="single" w:sz="4" w:space="0" w:color="auto"/>
              <w:right w:val="single" w:sz="4" w:space="0" w:color="auto"/>
            </w:tcBorders>
            <w:shd w:val="clear" w:color="000000" w:fill="FFFFFF"/>
            <w:noWrap/>
            <w:vAlign w:val="center"/>
            <w:hideMark/>
          </w:tcPr>
          <w:p w14:paraId="55DEB7AC" w14:textId="336DE3FF"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529</w:t>
            </w:r>
          </w:p>
        </w:tc>
        <w:tc>
          <w:tcPr>
            <w:tcW w:w="872" w:type="dxa"/>
            <w:tcBorders>
              <w:top w:val="nil"/>
              <w:left w:val="nil"/>
              <w:bottom w:val="single" w:sz="4" w:space="0" w:color="auto"/>
              <w:right w:val="single" w:sz="4" w:space="0" w:color="auto"/>
            </w:tcBorders>
            <w:shd w:val="clear" w:color="000000" w:fill="FFFFFF"/>
            <w:noWrap/>
            <w:vAlign w:val="center"/>
            <w:hideMark/>
          </w:tcPr>
          <w:p w14:paraId="5C39280F" w14:textId="6C77ACB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546</w:t>
            </w:r>
          </w:p>
        </w:tc>
        <w:tc>
          <w:tcPr>
            <w:tcW w:w="995" w:type="dxa"/>
            <w:tcBorders>
              <w:top w:val="nil"/>
              <w:left w:val="nil"/>
              <w:bottom w:val="single" w:sz="4" w:space="0" w:color="auto"/>
              <w:right w:val="single" w:sz="4" w:space="0" w:color="auto"/>
            </w:tcBorders>
            <w:shd w:val="clear" w:color="000000" w:fill="FFFFFF"/>
            <w:noWrap/>
            <w:vAlign w:val="center"/>
            <w:hideMark/>
          </w:tcPr>
          <w:p w14:paraId="17C2BAD7" w14:textId="2E2102E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583</w:t>
            </w:r>
          </w:p>
        </w:tc>
        <w:tc>
          <w:tcPr>
            <w:tcW w:w="990" w:type="dxa"/>
            <w:tcBorders>
              <w:top w:val="nil"/>
              <w:left w:val="nil"/>
              <w:bottom w:val="single" w:sz="4" w:space="0" w:color="auto"/>
              <w:right w:val="single" w:sz="4" w:space="0" w:color="auto"/>
            </w:tcBorders>
            <w:shd w:val="clear" w:color="000000" w:fill="FFFFFF"/>
            <w:noWrap/>
            <w:vAlign w:val="center"/>
            <w:hideMark/>
          </w:tcPr>
          <w:p w14:paraId="24869975" w14:textId="7FBD907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578</w:t>
            </w:r>
          </w:p>
        </w:tc>
        <w:tc>
          <w:tcPr>
            <w:tcW w:w="990" w:type="dxa"/>
            <w:tcBorders>
              <w:top w:val="nil"/>
              <w:left w:val="nil"/>
              <w:bottom w:val="single" w:sz="4" w:space="0" w:color="auto"/>
              <w:right w:val="single" w:sz="4" w:space="0" w:color="auto"/>
            </w:tcBorders>
            <w:shd w:val="clear" w:color="000000" w:fill="FFFFFF"/>
            <w:noWrap/>
            <w:vAlign w:val="center"/>
            <w:hideMark/>
          </w:tcPr>
          <w:p w14:paraId="5AB9DEB1" w14:textId="224F3FC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625</w:t>
            </w:r>
          </w:p>
        </w:tc>
        <w:tc>
          <w:tcPr>
            <w:tcW w:w="990" w:type="dxa"/>
            <w:tcBorders>
              <w:top w:val="nil"/>
              <w:left w:val="nil"/>
              <w:bottom w:val="single" w:sz="4" w:space="0" w:color="auto"/>
              <w:right w:val="single" w:sz="4" w:space="0" w:color="auto"/>
            </w:tcBorders>
            <w:shd w:val="clear" w:color="000000" w:fill="FFFFFF"/>
            <w:noWrap/>
            <w:vAlign w:val="center"/>
            <w:hideMark/>
          </w:tcPr>
          <w:p w14:paraId="56F6DD24" w14:textId="26B2359B"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818</w:t>
            </w:r>
          </w:p>
        </w:tc>
        <w:tc>
          <w:tcPr>
            <w:tcW w:w="950" w:type="dxa"/>
            <w:tcBorders>
              <w:top w:val="nil"/>
              <w:left w:val="nil"/>
              <w:bottom w:val="single" w:sz="4" w:space="0" w:color="auto"/>
              <w:right w:val="single" w:sz="4" w:space="0" w:color="auto"/>
            </w:tcBorders>
            <w:shd w:val="clear" w:color="000000" w:fill="FFFFFF"/>
            <w:noWrap/>
            <w:vAlign w:val="center"/>
            <w:hideMark/>
          </w:tcPr>
          <w:p w14:paraId="0B169263" w14:textId="4E0D5D2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1050</w:t>
            </w:r>
          </w:p>
        </w:tc>
      </w:tr>
      <w:tr w:rsidR="00182176" w:rsidRPr="00112A6B" w14:paraId="02CBF6FD"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593EAD78"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871" w:type="dxa"/>
            <w:tcBorders>
              <w:top w:val="nil"/>
              <w:left w:val="nil"/>
              <w:bottom w:val="single" w:sz="4" w:space="0" w:color="auto"/>
              <w:right w:val="single" w:sz="4" w:space="0" w:color="auto"/>
            </w:tcBorders>
            <w:shd w:val="clear" w:color="000000" w:fill="FFFFFF"/>
            <w:noWrap/>
            <w:vAlign w:val="center"/>
            <w:hideMark/>
          </w:tcPr>
          <w:p w14:paraId="5491B57A" w14:textId="65D1BE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144</w:t>
            </w:r>
          </w:p>
        </w:tc>
        <w:tc>
          <w:tcPr>
            <w:tcW w:w="871" w:type="dxa"/>
            <w:tcBorders>
              <w:top w:val="nil"/>
              <w:left w:val="nil"/>
              <w:bottom w:val="single" w:sz="4" w:space="0" w:color="auto"/>
              <w:right w:val="single" w:sz="4" w:space="0" w:color="auto"/>
            </w:tcBorders>
            <w:shd w:val="clear" w:color="000000" w:fill="FFFFFF"/>
            <w:noWrap/>
            <w:vAlign w:val="center"/>
            <w:hideMark/>
          </w:tcPr>
          <w:p w14:paraId="74EBDDD6" w14:textId="6B90A5EC"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153</w:t>
            </w:r>
          </w:p>
        </w:tc>
        <w:tc>
          <w:tcPr>
            <w:tcW w:w="871" w:type="dxa"/>
            <w:tcBorders>
              <w:top w:val="nil"/>
              <w:left w:val="nil"/>
              <w:bottom w:val="single" w:sz="4" w:space="0" w:color="auto"/>
              <w:right w:val="single" w:sz="4" w:space="0" w:color="auto"/>
            </w:tcBorders>
            <w:shd w:val="clear" w:color="000000" w:fill="FFFFFF"/>
            <w:noWrap/>
            <w:vAlign w:val="center"/>
            <w:hideMark/>
          </w:tcPr>
          <w:p w14:paraId="17AA56C0" w14:textId="01832F7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170</w:t>
            </w:r>
          </w:p>
        </w:tc>
        <w:tc>
          <w:tcPr>
            <w:tcW w:w="872" w:type="dxa"/>
            <w:tcBorders>
              <w:top w:val="nil"/>
              <w:left w:val="nil"/>
              <w:bottom w:val="single" w:sz="4" w:space="0" w:color="auto"/>
              <w:right w:val="single" w:sz="4" w:space="0" w:color="auto"/>
            </w:tcBorders>
            <w:shd w:val="clear" w:color="000000" w:fill="FFFFFF"/>
            <w:noWrap/>
            <w:vAlign w:val="center"/>
            <w:hideMark/>
          </w:tcPr>
          <w:p w14:paraId="7CCECEE6" w14:textId="3FEA96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176</w:t>
            </w:r>
          </w:p>
        </w:tc>
        <w:tc>
          <w:tcPr>
            <w:tcW w:w="995" w:type="dxa"/>
            <w:tcBorders>
              <w:top w:val="nil"/>
              <w:left w:val="nil"/>
              <w:bottom w:val="single" w:sz="4" w:space="0" w:color="auto"/>
              <w:right w:val="single" w:sz="4" w:space="0" w:color="auto"/>
            </w:tcBorders>
            <w:shd w:val="clear" w:color="000000" w:fill="FFFFFF"/>
            <w:noWrap/>
            <w:vAlign w:val="center"/>
            <w:hideMark/>
          </w:tcPr>
          <w:p w14:paraId="24E454E1" w14:textId="6CA7E8A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190</w:t>
            </w:r>
          </w:p>
        </w:tc>
        <w:tc>
          <w:tcPr>
            <w:tcW w:w="990" w:type="dxa"/>
            <w:tcBorders>
              <w:top w:val="nil"/>
              <w:left w:val="nil"/>
              <w:bottom w:val="single" w:sz="4" w:space="0" w:color="auto"/>
              <w:right w:val="single" w:sz="4" w:space="0" w:color="auto"/>
            </w:tcBorders>
            <w:shd w:val="clear" w:color="000000" w:fill="FFFFFF"/>
            <w:noWrap/>
            <w:vAlign w:val="center"/>
            <w:hideMark/>
          </w:tcPr>
          <w:p w14:paraId="6698F103" w14:textId="6E71E35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184</w:t>
            </w:r>
          </w:p>
        </w:tc>
        <w:tc>
          <w:tcPr>
            <w:tcW w:w="990" w:type="dxa"/>
            <w:tcBorders>
              <w:top w:val="nil"/>
              <w:left w:val="nil"/>
              <w:bottom w:val="single" w:sz="4" w:space="0" w:color="auto"/>
              <w:right w:val="single" w:sz="4" w:space="0" w:color="auto"/>
            </w:tcBorders>
            <w:shd w:val="clear" w:color="000000" w:fill="FFFFFF"/>
            <w:noWrap/>
            <w:vAlign w:val="center"/>
            <w:hideMark/>
          </w:tcPr>
          <w:p w14:paraId="1462DF8D" w14:textId="7B8330B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199</w:t>
            </w:r>
          </w:p>
        </w:tc>
        <w:tc>
          <w:tcPr>
            <w:tcW w:w="990" w:type="dxa"/>
            <w:tcBorders>
              <w:top w:val="nil"/>
              <w:left w:val="nil"/>
              <w:bottom w:val="single" w:sz="4" w:space="0" w:color="auto"/>
              <w:right w:val="single" w:sz="4" w:space="0" w:color="auto"/>
            </w:tcBorders>
            <w:shd w:val="clear" w:color="000000" w:fill="FFFFFF"/>
            <w:noWrap/>
            <w:vAlign w:val="center"/>
            <w:hideMark/>
          </w:tcPr>
          <w:p w14:paraId="009614AE" w14:textId="7678169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260</w:t>
            </w:r>
          </w:p>
        </w:tc>
        <w:tc>
          <w:tcPr>
            <w:tcW w:w="950" w:type="dxa"/>
            <w:tcBorders>
              <w:top w:val="nil"/>
              <w:left w:val="nil"/>
              <w:bottom w:val="single" w:sz="4" w:space="0" w:color="auto"/>
              <w:right w:val="single" w:sz="4" w:space="0" w:color="auto"/>
            </w:tcBorders>
            <w:shd w:val="clear" w:color="000000" w:fill="FFFFFF"/>
            <w:noWrap/>
            <w:vAlign w:val="center"/>
            <w:hideMark/>
          </w:tcPr>
          <w:p w14:paraId="4220E3B2" w14:textId="496A759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334</w:t>
            </w:r>
          </w:p>
        </w:tc>
      </w:tr>
      <w:tr w:rsidR="00182176" w:rsidRPr="00112A6B" w14:paraId="59AAE3C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65CEFAC9"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871" w:type="dxa"/>
            <w:tcBorders>
              <w:top w:val="nil"/>
              <w:left w:val="nil"/>
              <w:bottom w:val="single" w:sz="4" w:space="0" w:color="auto"/>
              <w:right w:val="single" w:sz="4" w:space="0" w:color="auto"/>
            </w:tcBorders>
            <w:shd w:val="clear" w:color="000000" w:fill="FFFFFF"/>
            <w:noWrap/>
            <w:vAlign w:val="center"/>
            <w:hideMark/>
          </w:tcPr>
          <w:p w14:paraId="5077D7AC" w14:textId="4A365B9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140</w:t>
            </w:r>
          </w:p>
        </w:tc>
        <w:tc>
          <w:tcPr>
            <w:tcW w:w="871" w:type="dxa"/>
            <w:tcBorders>
              <w:top w:val="nil"/>
              <w:left w:val="nil"/>
              <w:bottom w:val="single" w:sz="4" w:space="0" w:color="auto"/>
              <w:right w:val="single" w:sz="4" w:space="0" w:color="auto"/>
            </w:tcBorders>
            <w:shd w:val="clear" w:color="000000" w:fill="FFFFFF"/>
            <w:noWrap/>
            <w:vAlign w:val="center"/>
            <w:hideMark/>
          </w:tcPr>
          <w:p w14:paraId="2099CC7C" w14:textId="17D236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147</w:t>
            </w:r>
          </w:p>
        </w:tc>
        <w:tc>
          <w:tcPr>
            <w:tcW w:w="871" w:type="dxa"/>
            <w:tcBorders>
              <w:top w:val="nil"/>
              <w:left w:val="nil"/>
              <w:bottom w:val="single" w:sz="4" w:space="0" w:color="auto"/>
              <w:right w:val="single" w:sz="4" w:space="0" w:color="auto"/>
            </w:tcBorders>
            <w:shd w:val="clear" w:color="000000" w:fill="FFFFFF"/>
            <w:noWrap/>
            <w:vAlign w:val="center"/>
            <w:hideMark/>
          </w:tcPr>
          <w:p w14:paraId="47467335" w14:textId="5235DDA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164</w:t>
            </w:r>
          </w:p>
        </w:tc>
        <w:tc>
          <w:tcPr>
            <w:tcW w:w="872" w:type="dxa"/>
            <w:tcBorders>
              <w:top w:val="nil"/>
              <w:left w:val="nil"/>
              <w:bottom w:val="single" w:sz="4" w:space="0" w:color="auto"/>
              <w:right w:val="single" w:sz="4" w:space="0" w:color="auto"/>
            </w:tcBorders>
            <w:shd w:val="clear" w:color="000000" w:fill="FFFFFF"/>
            <w:noWrap/>
            <w:vAlign w:val="center"/>
            <w:hideMark/>
          </w:tcPr>
          <w:p w14:paraId="74BEA100" w14:textId="5C1A6826"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169</w:t>
            </w:r>
          </w:p>
        </w:tc>
        <w:tc>
          <w:tcPr>
            <w:tcW w:w="995" w:type="dxa"/>
            <w:tcBorders>
              <w:top w:val="nil"/>
              <w:left w:val="nil"/>
              <w:bottom w:val="single" w:sz="4" w:space="0" w:color="auto"/>
              <w:right w:val="single" w:sz="4" w:space="0" w:color="auto"/>
            </w:tcBorders>
            <w:shd w:val="clear" w:color="000000" w:fill="FFFFFF"/>
            <w:noWrap/>
            <w:vAlign w:val="center"/>
            <w:hideMark/>
          </w:tcPr>
          <w:p w14:paraId="50337AA7" w14:textId="1B691733"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181</w:t>
            </w:r>
          </w:p>
        </w:tc>
        <w:tc>
          <w:tcPr>
            <w:tcW w:w="990" w:type="dxa"/>
            <w:tcBorders>
              <w:top w:val="nil"/>
              <w:left w:val="nil"/>
              <w:bottom w:val="single" w:sz="4" w:space="0" w:color="auto"/>
              <w:right w:val="single" w:sz="4" w:space="0" w:color="auto"/>
            </w:tcBorders>
            <w:shd w:val="clear" w:color="000000" w:fill="FFFFFF"/>
            <w:noWrap/>
            <w:vAlign w:val="center"/>
            <w:hideMark/>
          </w:tcPr>
          <w:p w14:paraId="61F54A08" w14:textId="3C40F08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178</w:t>
            </w:r>
          </w:p>
        </w:tc>
        <w:tc>
          <w:tcPr>
            <w:tcW w:w="990" w:type="dxa"/>
            <w:tcBorders>
              <w:top w:val="nil"/>
              <w:left w:val="nil"/>
              <w:bottom w:val="single" w:sz="4" w:space="0" w:color="auto"/>
              <w:right w:val="single" w:sz="4" w:space="0" w:color="auto"/>
            </w:tcBorders>
            <w:shd w:val="clear" w:color="000000" w:fill="FFFFFF"/>
            <w:noWrap/>
            <w:vAlign w:val="center"/>
            <w:hideMark/>
          </w:tcPr>
          <w:p w14:paraId="1A260E4B" w14:textId="5196995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192</w:t>
            </w:r>
          </w:p>
        </w:tc>
        <w:tc>
          <w:tcPr>
            <w:tcW w:w="990" w:type="dxa"/>
            <w:tcBorders>
              <w:top w:val="nil"/>
              <w:left w:val="nil"/>
              <w:bottom w:val="single" w:sz="4" w:space="0" w:color="auto"/>
              <w:right w:val="single" w:sz="4" w:space="0" w:color="auto"/>
            </w:tcBorders>
            <w:shd w:val="clear" w:color="000000" w:fill="FFFFFF"/>
            <w:noWrap/>
            <w:vAlign w:val="center"/>
            <w:hideMark/>
          </w:tcPr>
          <w:p w14:paraId="423D3FFB" w14:textId="2130AE74"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252</w:t>
            </w:r>
          </w:p>
        </w:tc>
        <w:tc>
          <w:tcPr>
            <w:tcW w:w="950" w:type="dxa"/>
            <w:tcBorders>
              <w:top w:val="nil"/>
              <w:left w:val="nil"/>
              <w:bottom w:val="single" w:sz="4" w:space="0" w:color="auto"/>
              <w:right w:val="single" w:sz="4" w:space="0" w:color="auto"/>
            </w:tcBorders>
            <w:shd w:val="clear" w:color="000000" w:fill="FFFFFF"/>
            <w:noWrap/>
            <w:vAlign w:val="center"/>
            <w:hideMark/>
          </w:tcPr>
          <w:p w14:paraId="49519416" w14:textId="419ED2E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324</w:t>
            </w:r>
          </w:p>
        </w:tc>
      </w:tr>
      <w:tr w:rsidR="00182176" w:rsidRPr="00112A6B" w14:paraId="24B3AE3F"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0BF08C88"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871" w:type="dxa"/>
            <w:tcBorders>
              <w:top w:val="nil"/>
              <w:left w:val="nil"/>
              <w:bottom w:val="single" w:sz="4" w:space="0" w:color="auto"/>
              <w:right w:val="single" w:sz="4" w:space="0" w:color="auto"/>
            </w:tcBorders>
            <w:shd w:val="clear" w:color="000000" w:fill="FFFFFF"/>
            <w:noWrap/>
            <w:vAlign w:val="center"/>
            <w:hideMark/>
          </w:tcPr>
          <w:p w14:paraId="264BE4F8" w14:textId="5431C969"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100</w:t>
            </w:r>
          </w:p>
        </w:tc>
        <w:tc>
          <w:tcPr>
            <w:tcW w:w="871" w:type="dxa"/>
            <w:tcBorders>
              <w:top w:val="nil"/>
              <w:left w:val="nil"/>
              <w:bottom w:val="single" w:sz="4" w:space="0" w:color="auto"/>
              <w:right w:val="single" w:sz="4" w:space="0" w:color="auto"/>
            </w:tcBorders>
            <w:shd w:val="clear" w:color="000000" w:fill="FFFFFF"/>
            <w:noWrap/>
            <w:vAlign w:val="center"/>
            <w:hideMark/>
          </w:tcPr>
          <w:p w14:paraId="489BD456" w14:textId="0606490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105</w:t>
            </w:r>
          </w:p>
        </w:tc>
        <w:tc>
          <w:tcPr>
            <w:tcW w:w="871" w:type="dxa"/>
            <w:tcBorders>
              <w:top w:val="nil"/>
              <w:left w:val="nil"/>
              <w:bottom w:val="single" w:sz="4" w:space="0" w:color="auto"/>
              <w:right w:val="single" w:sz="4" w:space="0" w:color="auto"/>
            </w:tcBorders>
            <w:shd w:val="clear" w:color="000000" w:fill="FFFFFF"/>
            <w:noWrap/>
            <w:vAlign w:val="center"/>
            <w:hideMark/>
          </w:tcPr>
          <w:p w14:paraId="1D2DC3B5" w14:textId="57F4BFAF"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116</w:t>
            </w:r>
          </w:p>
        </w:tc>
        <w:tc>
          <w:tcPr>
            <w:tcW w:w="872" w:type="dxa"/>
            <w:tcBorders>
              <w:top w:val="nil"/>
              <w:left w:val="nil"/>
              <w:bottom w:val="single" w:sz="4" w:space="0" w:color="auto"/>
              <w:right w:val="single" w:sz="4" w:space="0" w:color="auto"/>
            </w:tcBorders>
            <w:shd w:val="clear" w:color="000000" w:fill="FFFFFF"/>
            <w:noWrap/>
            <w:vAlign w:val="center"/>
            <w:hideMark/>
          </w:tcPr>
          <w:p w14:paraId="7FB9AFC5" w14:textId="05D4D79D"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121</w:t>
            </w:r>
          </w:p>
        </w:tc>
        <w:tc>
          <w:tcPr>
            <w:tcW w:w="995" w:type="dxa"/>
            <w:tcBorders>
              <w:top w:val="nil"/>
              <w:left w:val="nil"/>
              <w:bottom w:val="single" w:sz="4" w:space="0" w:color="auto"/>
              <w:right w:val="single" w:sz="4" w:space="0" w:color="auto"/>
            </w:tcBorders>
            <w:shd w:val="clear" w:color="000000" w:fill="FFFFFF"/>
            <w:noWrap/>
            <w:vAlign w:val="center"/>
            <w:hideMark/>
          </w:tcPr>
          <w:p w14:paraId="1199218A" w14:textId="7A9D3327"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3AA8601C" w14:textId="1B267325"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128</w:t>
            </w:r>
          </w:p>
        </w:tc>
        <w:tc>
          <w:tcPr>
            <w:tcW w:w="990" w:type="dxa"/>
            <w:tcBorders>
              <w:top w:val="nil"/>
              <w:left w:val="nil"/>
              <w:bottom w:val="single" w:sz="4" w:space="0" w:color="auto"/>
              <w:right w:val="single" w:sz="4" w:space="0" w:color="auto"/>
            </w:tcBorders>
            <w:shd w:val="clear" w:color="000000" w:fill="FFFFFF"/>
            <w:noWrap/>
            <w:vAlign w:val="center"/>
            <w:hideMark/>
          </w:tcPr>
          <w:p w14:paraId="687BD5C1" w14:textId="28ED851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138</w:t>
            </w:r>
          </w:p>
        </w:tc>
        <w:tc>
          <w:tcPr>
            <w:tcW w:w="990" w:type="dxa"/>
            <w:tcBorders>
              <w:top w:val="nil"/>
              <w:left w:val="nil"/>
              <w:bottom w:val="single" w:sz="4" w:space="0" w:color="auto"/>
              <w:right w:val="single" w:sz="4" w:space="0" w:color="auto"/>
            </w:tcBorders>
            <w:shd w:val="clear" w:color="000000" w:fill="FFFFFF"/>
            <w:noWrap/>
            <w:vAlign w:val="center"/>
            <w:hideMark/>
          </w:tcPr>
          <w:p w14:paraId="62BB558E" w14:textId="1754B20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181</w:t>
            </w:r>
          </w:p>
        </w:tc>
        <w:tc>
          <w:tcPr>
            <w:tcW w:w="950" w:type="dxa"/>
            <w:tcBorders>
              <w:top w:val="nil"/>
              <w:left w:val="nil"/>
              <w:bottom w:val="single" w:sz="4" w:space="0" w:color="auto"/>
              <w:right w:val="single" w:sz="4" w:space="0" w:color="auto"/>
            </w:tcBorders>
            <w:shd w:val="clear" w:color="000000" w:fill="FFFFFF"/>
            <w:noWrap/>
            <w:vAlign w:val="center"/>
            <w:hideMark/>
          </w:tcPr>
          <w:p w14:paraId="7E2320F1" w14:textId="36165A68"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233</w:t>
            </w:r>
          </w:p>
        </w:tc>
      </w:tr>
      <w:tr w:rsidR="00182176" w:rsidRPr="00112A6B" w14:paraId="1563C953" w14:textId="77777777" w:rsidTr="002F25E7">
        <w:trPr>
          <w:trHeight w:val="359"/>
        </w:trPr>
        <w:tc>
          <w:tcPr>
            <w:tcW w:w="1990" w:type="dxa"/>
            <w:tcBorders>
              <w:top w:val="nil"/>
              <w:left w:val="single" w:sz="4" w:space="0" w:color="auto"/>
              <w:bottom w:val="single" w:sz="4" w:space="0" w:color="auto"/>
              <w:right w:val="single" w:sz="4" w:space="0" w:color="auto"/>
            </w:tcBorders>
            <w:shd w:val="clear" w:color="000000" w:fill="FFFFFF"/>
            <w:noWrap/>
            <w:vAlign w:val="bottom"/>
            <w:hideMark/>
          </w:tcPr>
          <w:p w14:paraId="1C30618F"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871" w:type="dxa"/>
            <w:tcBorders>
              <w:top w:val="nil"/>
              <w:left w:val="nil"/>
              <w:bottom w:val="single" w:sz="4" w:space="0" w:color="auto"/>
              <w:right w:val="single" w:sz="4" w:space="0" w:color="auto"/>
            </w:tcBorders>
            <w:shd w:val="clear" w:color="000000" w:fill="FFFFFF"/>
            <w:noWrap/>
            <w:vAlign w:val="center"/>
            <w:hideMark/>
          </w:tcPr>
          <w:p w14:paraId="071B670C" w14:textId="4B7B9C3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w:t>
            </w:r>
          </w:p>
        </w:tc>
        <w:tc>
          <w:tcPr>
            <w:tcW w:w="871" w:type="dxa"/>
            <w:tcBorders>
              <w:top w:val="nil"/>
              <w:left w:val="nil"/>
              <w:bottom w:val="single" w:sz="4" w:space="0" w:color="auto"/>
              <w:right w:val="single" w:sz="4" w:space="0" w:color="auto"/>
            </w:tcBorders>
            <w:shd w:val="clear" w:color="000000" w:fill="FFFFFF"/>
            <w:noWrap/>
            <w:vAlign w:val="center"/>
            <w:hideMark/>
          </w:tcPr>
          <w:p w14:paraId="414CDE66" w14:textId="0DC12571"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55</w:t>
            </w:r>
          </w:p>
        </w:tc>
        <w:tc>
          <w:tcPr>
            <w:tcW w:w="871" w:type="dxa"/>
            <w:tcBorders>
              <w:top w:val="nil"/>
              <w:left w:val="nil"/>
              <w:bottom w:val="single" w:sz="4" w:space="0" w:color="auto"/>
              <w:right w:val="single" w:sz="4" w:space="0" w:color="auto"/>
            </w:tcBorders>
            <w:shd w:val="clear" w:color="000000" w:fill="FFFFFF"/>
            <w:noWrap/>
            <w:vAlign w:val="center"/>
            <w:hideMark/>
          </w:tcPr>
          <w:p w14:paraId="3CFCBAE2" w14:textId="5C3564B6"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60</w:t>
            </w:r>
          </w:p>
        </w:tc>
        <w:tc>
          <w:tcPr>
            <w:tcW w:w="872" w:type="dxa"/>
            <w:tcBorders>
              <w:top w:val="nil"/>
              <w:left w:val="nil"/>
              <w:bottom w:val="single" w:sz="4" w:space="0" w:color="auto"/>
              <w:right w:val="single" w:sz="4" w:space="0" w:color="auto"/>
            </w:tcBorders>
            <w:shd w:val="clear" w:color="000000" w:fill="FFFFFF"/>
            <w:noWrap/>
            <w:vAlign w:val="center"/>
            <w:hideMark/>
          </w:tcPr>
          <w:p w14:paraId="469A430C" w14:textId="5D266CC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c>
          <w:tcPr>
            <w:tcW w:w="995" w:type="dxa"/>
            <w:tcBorders>
              <w:top w:val="nil"/>
              <w:left w:val="nil"/>
              <w:bottom w:val="single" w:sz="4" w:space="0" w:color="auto"/>
              <w:right w:val="single" w:sz="4" w:space="0" w:color="auto"/>
            </w:tcBorders>
            <w:shd w:val="clear" w:color="000000" w:fill="FFFFFF"/>
            <w:noWrap/>
            <w:vAlign w:val="center"/>
            <w:hideMark/>
          </w:tcPr>
          <w:p w14:paraId="270B001F" w14:textId="472B7E22"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64</w:t>
            </w:r>
          </w:p>
        </w:tc>
        <w:tc>
          <w:tcPr>
            <w:tcW w:w="990" w:type="dxa"/>
            <w:tcBorders>
              <w:top w:val="nil"/>
              <w:left w:val="nil"/>
              <w:bottom w:val="single" w:sz="4" w:space="0" w:color="auto"/>
              <w:right w:val="single" w:sz="4" w:space="0" w:color="auto"/>
            </w:tcBorders>
            <w:shd w:val="clear" w:color="000000" w:fill="FFFFFF"/>
            <w:noWrap/>
            <w:vAlign w:val="center"/>
            <w:hideMark/>
          </w:tcPr>
          <w:p w14:paraId="6C107A27" w14:textId="18D0CB90"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4F2B22A7" w14:textId="2613ACBE"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75</w:t>
            </w:r>
          </w:p>
        </w:tc>
        <w:tc>
          <w:tcPr>
            <w:tcW w:w="990" w:type="dxa"/>
            <w:tcBorders>
              <w:top w:val="nil"/>
              <w:left w:val="nil"/>
              <w:bottom w:val="single" w:sz="4" w:space="0" w:color="auto"/>
              <w:right w:val="single" w:sz="4" w:space="0" w:color="auto"/>
            </w:tcBorders>
            <w:shd w:val="clear" w:color="000000" w:fill="FFFFFF"/>
            <w:noWrap/>
            <w:vAlign w:val="center"/>
            <w:hideMark/>
          </w:tcPr>
          <w:p w14:paraId="59477853" w14:textId="599A13AA"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81</w:t>
            </w:r>
          </w:p>
        </w:tc>
        <w:tc>
          <w:tcPr>
            <w:tcW w:w="950" w:type="dxa"/>
            <w:tcBorders>
              <w:top w:val="nil"/>
              <w:left w:val="nil"/>
              <w:bottom w:val="single" w:sz="4" w:space="0" w:color="auto"/>
              <w:right w:val="single" w:sz="4" w:space="0" w:color="auto"/>
            </w:tcBorders>
            <w:shd w:val="clear" w:color="000000" w:fill="FFFFFF"/>
            <w:noWrap/>
            <w:vAlign w:val="center"/>
            <w:hideMark/>
          </w:tcPr>
          <w:p w14:paraId="12A66B01" w14:textId="7189B86C" w:rsidR="00182176" w:rsidRPr="00112A6B" w:rsidRDefault="00182176" w:rsidP="00182176">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88</w:t>
            </w:r>
          </w:p>
        </w:tc>
      </w:tr>
      <w:tr w:rsidR="00182176" w:rsidRPr="00112A6B" w14:paraId="69752FD9" w14:textId="77777777" w:rsidTr="002F25E7">
        <w:trPr>
          <w:trHeight w:val="359"/>
        </w:trPr>
        <w:tc>
          <w:tcPr>
            <w:tcW w:w="19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02F4554" w14:textId="77777777" w:rsidR="00182176" w:rsidRPr="00112A6B" w:rsidRDefault="00182176" w:rsidP="00182176">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208368A1" w14:textId="60020F98"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1594</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6C51BC68" w14:textId="59AE2893"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1683</w:t>
            </w:r>
          </w:p>
        </w:tc>
        <w:tc>
          <w:tcPr>
            <w:tcW w:w="871" w:type="dxa"/>
            <w:tcBorders>
              <w:top w:val="single" w:sz="4" w:space="0" w:color="auto"/>
              <w:left w:val="nil"/>
              <w:bottom w:val="single" w:sz="4" w:space="0" w:color="auto"/>
              <w:right w:val="single" w:sz="4" w:space="0" w:color="auto"/>
            </w:tcBorders>
            <w:shd w:val="clear" w:color="000000" w:fill="FFFFFF"/>
            <w:noWrap/>
            <w:vAlign w:val="center"/>
            <w:hideMark/>
          </w:tcPr>
          <w:p w14:paraId="16B5CC68" w14:textId="7CB1BB8F"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1864</w:t>
            </w:r>
          </w:p>
        </w:tc>
        <w:tc>
          <w:tcPr>
            <w:tcW w:w="872" w:type="dxa"/>
            <w:tcBorders>
              <w:top w:val="single" w:sz="4" w:space="0" w:color="auto"/>
              <w:left w:val="nil"/>
              <w:bottom w:val="single" w:sz="4" w:space="0" w:color="auto"/>
              <w:right w:val="single" w:sz="4" w:space="0" w:color="auto"/>
            </w:tcBorders>
            <w:shd w:val="clear" w:color="000000" w:fill="FFFFFF"/>
            <w:noWrap/>
            <w:vAlign w:val="center"/>
            <w:hideMark/>
          </w:tcPr>
          <w:p w14:paraId="576F778A" w14:textId="34F3E4D1"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1924</w:t>
            </w:r>
          </w:p>
        </w:tc>
        <w:tc>
          <w:tcPr>
            <w:tcW w:w="995" w:type="dxa"/>
            <w:tcBorders>
              <w:top w:val="nil"/>
              <w:left w:val="nil"/>
              <w:bottom w:val="single" w:sz="4" w:space="0" w:color="auto"/>
              <w:right w:val="single" w:sz="4" w:space="0" w:color="auto"/>
            </w:tcBorders>
            <w:shd w:val="clear" w:color="000000" w:fill="FFFFFF"/>
            <w:noWrap/>
            <w:vAlign w:val="center"/>
            <w:hideMark/>
          </w:tcPr>
          <w:p w14:paraId="6A49C717" w14:textId="46F3F92D"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2053</w:t>
            </w:r>
          </w:p>
        </w:tc>
        <w:tc>
          <w:tcPr>
            <w:tcW w:w="990" w:type="dxa"/>
            <w:tcBorders>
              <w:top w:val="nil"/>
              <w:left w:val="nil"/>
              <w:bottom w:val="single" w:sz="4" w:space="0" w:color="auto"/>
              <w:right w:val="single" w:sz="4" w:space="0" w:color="auto"/>
            </w:tcBorders>
            <w:shd w:val="clear" w:color="000000" w:fill="FFFFFF"/>
            <w:noWrap/>
            <w:vAlign w:val="center"/>
            <w:hideMark/>
          </w:tcPr>
          <w:p w14:paraId="2B67B504" w14:textId="5C2B82C9"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2040</w:t>
            </w:r>
          </w:p>
        </w:tc>
        <w:tc>
          <w:tcPr>
            <w:tcW w:w="990" w:type="dxa"/>
            <w:tcBorders>
              <w:top w:val="nil"/>
              <w:left w:val="nil"/>
              <w:bottom w:val="single" w:sz="4" w:space="0" w:color="auto"/>
              <w:right w:val="single" w:sz="4" w:space="0" w:color="auto"/>
            </w:tcBorders>
            <w:shd w:val="clear" w:color="000000" w:fill="FFFFFF"/>
            <w:noWrap/>
            <w:vAlign w:val="center"/>
            <w:hideMark/>
          </w:tcPr>
          <w:p w14:paraId="4498375D" w14:textId="294CF672"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2200</w:t>
            </w:r>
          </w:p>
        </w:tc>
        <w:tc>
          <w:tcPr>
            <w:tcW w:w="990" w:type="dxa"/>
            <w:tcBorders>
              <w:top w:val="nil"/>
              <w:left w:val="nil"/>
              <w:bottom w:val="single" w:sz="4" w:space="0" w:color="auto"/>
              <w:right w:val="single" w:sz="4" w:space="0" w:color="auto"/>
            </w:tcBorders>
            <w:shd w:val="clear" w:color="000000" w:fill="FFFFFF"/>
            <w:noWrap/>
            <w:vAlign w:val="center"/>
            <w:hideMark/>
          </w:tcPr>
          <w:p w14:paraId="2443AB0F" w14:textId="2CDDC66B"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2870</w:t>
            </w:r>
          </w:p>
        </w:tc>
        <w:tc>
          <w:tcPr>
            <w:tcW w:w="950" w:type="dxa"/>
            <w:tcBorders>
              <w:top w:val="nil"/>
              <w:left w:val="nil"/>
              <w:bottom w:val="single" w:sz="4" w:space="0" w:color="auto"/>
              <w:right w:val="single" w:sz="4" w:space="0" w:color="auto"/>
            </w:tcBorders>
            <w:shd w:val="clear" w:color="000000" w:fill="FFFFFF"/>
            <w:noWrap/>
            <w:vAlign w:val="center"/>
            <w:hideMark/>
          </w:tcPr>
          <w:p w14:paraId="742924C9" w14:textId="6D9A869F" w:rsidR="00182176" w:rsidRPr="00112A6B" w:rsidRDefault="00182176" w:rsidP="00182176">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3675</w:t>
            </w:r>
          </w:p>
        </w:tc>
      </w:tr>
    </w:tbl>
    <w:p w14:paraId="139CB64D" w14:textId="403A9EF5" w:rsidR="00BF0E39" w:rsidRDefault="00CA4DEC" w:rsidP="000B3D40">
      <w:pPr>
        <w:spacing w:line="360" w:lineRule="auto"/>
        <w:jc w:val="both"/>
        <w:rPr>
          <w:rFonts w:ascii="Arial" w:eastAsia="Verdana" w:hAnsi="Arial" w:cs="Arial"/>
          <w:b/>
          <w:bCs/>
          <w:color w:val="000000" w:themeColor="text1"/>
          <w:kern w:val="24"/>
          <w:sz w:val="24"/>
          <w:szCs w:val="24"/>
        </w:rPr>
      </w:pPr>
      <w:r>
        <w:rPr>
          <w:noProof/>
        </w:rPr>
        <mc:AlternateContent>
          <mc:Choice Requires="wps">
            <w:drawing>
              <wp:anchor distT="0" distB="0" distL="114300" distR="114300" simplePos="0" relativeHeight="252190720" behindDoc="0" locked="0" layoutInCell="1" allowOverlap="1" wp14:anchorId="5E1A0A23" wp14:editId="6C4A1484">
                <wp:simplePos x="0" y="0"/>
                <wp:positionH relativeFrom="margin">
                  <wp:posOffset>4710223</wp:posOffset>
                </wp:positionH>
                <wp:positionV relativeFrom="paragraph">
                  <wp:posOffset>73793</wp:posOffset>
                </wp:positionV>
                <wp:extent cx="1889760" cy="266700"/>
                <wp:effectExtent l="0" t="0" r="0" b="0"/>
                <wp:wrapNone/>
                <wp:docPr id="111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A0A23" id="_x0000_s1074" type="#_x0000_t202" style="position:absolute;left:0;text-align:left;margin-left:370.9pt;margin-top:5.8pt;width:148.8pt;height:2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" filled="f" stroked="f">
                <v:textbox>
                  <w:txbxContent>
                    <w:p w14:paraId="104A414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Pr>
          <w:rFonts w:ascii="Arial" w:eastAsia="Arial" w:hAnsi="Arial" w:cs="Arial"/>
          <w:sz w:val="24"/>
          <w:szCs w:val="24"/>
        </w:rPr>
        <w:tab/>
      </w:r>
    </w:p>
    <w:p w14:paraId="6679C67A"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2FF2F01F"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18D879C5"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226285BA" w14:textId="15F2A60A" w:rsidR="007D78BF" w:rsidRDefault="007D78BF" w:rsidP="005D1E61">
      <w:pPr>
        <w:spacing w:line="360" w:lineRule="auto"/>
        <w:textAlignment w:val="baseline"/>
        <w:rPr>
          <w:rFonts w:ascii="Arial" w:eastAsia="Verdana" w:hAnsi="Arial" w:cs="Arial"/>
          <w:b/>
          <w:bCs/>
          <w:color w:val="000000" w:themeColor="text1"/>
          <w:kern w:val="24"/>
          <w:sz w:val="24"/>
          <w:szCs w:val="24"/>
        </w:rPr>
      </w:pPr>
      <w:r w:rsidRPr="0012164D">
        <w:rPr>
          <w:rFonts w:ascii="Arial" w:eastAsia="Arial" w:hAnsi="Arial" w:cs="Arial"/>
          <w:noProof/>
          <w:sz w:val="24"/>
          <w:szCs w:val="24"/>
        </w:rPr>
        <mc:AlternateContent>
          <mc:Choice Requires="wpg">
            <w:drawing>
              <wp:anchor distT="0" distB="0" distL="114300" distR="114300" simplePos="0" relativeHeight="252908544" behindDoc="0" locked="0" layoutInCell="1" allowOverlap="1" wp14:anchorId="66F5B5A0" wp14:editId="103B0813">
                <wp:simplePos x="0" y="0"/>
                <wp:positionH relativeFrom="column">
                  <wp:posOffset>0</wp:posOffset>
                </wp:positionH>
                <wp:positionV relativeFrom="paragraph">
                  <wp:posOffset>360045</wp:posOffset>
                </wp:positionV>
                <wp:extent cx="6499225" cy="4667250"/>
                <wp:effectExtent l="19050" t="0" r="111125" b="76200"/>
                <wp:wrapNone/>
                <wp:docPr id="9" name="Group 1"/>
                <wp:cNvGraphicFramePr/>
                <a:graphic xmlns:a="http://schemas.openxmlformats.org/drawingml/2006/main">
                  <a:graphicData uri="http://schemas.microsoft.com/office/word/2010/wordprocessingGroup">
                    <wpg:wgp>
                      <wpg:cNvGrpSpPr/>
                      <wpg:grpSpPr>
                        <a:xfrm>
                          <a:off x="0" y="0"/>
                          <a:ext cx="6499225" cy="4667250"/>
                          <a:chOff x="0" y="0"/>
                          <a:chExt cx="10185679" cy="2763520"/>
                        </a:xfrm>
                      </wpg:grpSpPr>
                      <wps:wsp>
                        <wps:cNvPr id="14" name="Rectangle 14"/>
                        <wps:cNvSpPr/>
                        <wps:spPr>
                          <a:xfrm>
                            <a:off x="0" y="128013"/>
                            <a:ext cx="2194475" cy="2635506"/>
                          </a:xfrm>
                          <a:prstGeom prst="rect">
                            <a:avLst/>
                          </a:prstGeom>
                          <a:ln>
                            <a:solidFill>
                              <a:schemeClr val="accent2">
                                <a:lumMod val="75000"/>
                              </a:schemeClr>
                            </a:solidFill>
                          </a:ln>
                          <a:effectLst>
                            <a:outerShdw blurRad="50800" dist="38100" algn="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 xml:space="preserve">Demand of Liquid and Solid Epoxy Resin witnessed a strong demand from Auto and Consumer durable leading to uptick in realization and sales volume in China, India, South </w:t>
                              </w:r>
                              <w:proofErr w:type="gramStart"/>
                              <w:r w:rsidRPr="0012164D">
                                <w:rPr>
                                  <w:rFonts w:ascii="Arial" w:hAnsi="Arial" w:cs="Arial"/>
                                  <w:color w:val="000000" w:themeColor="dark1"/>
                                  <w:kern w:val="24"/>
                                  <w:sz w:val="20"/>
                                  <w:szCs w:val="20"/>
                                </w:rPr>
                                <w:t>Korea</w:t>
                              </w:r>
                              <w:proofErr w:type="gramEnd"/>
                              <w:r w:rsidRPr="0012164D">
                                <w:rPr>
                                  <w:rFonts w:ascii="Arial" w:hAnsi="Arial" w:cs="Arial"/>
                                  <w:color w:val="000000" w:themeColor="dark1"/>
                                  <w:kern w:val="24"/>
                                  <w:sz w:val="20"/>
                                  <w:szCs w:val="20"/>
                                </w:rPr>
                                <w:t xml:space="preserve"> and Thailand.</w:t>
                              </w:r>
                            </w:p>
                          </w:txbxContent>
                        </wps:txbx>
                        <wps:bodyPr rtlCol="0" anchor="ctr"/>
                      </wps:wsp>
                      <wps:wsp>
                        <wps:cNvPr id="15" name="Rectangle 15"/>
                        <wps:cNvSpPr/>
                        <wps:spPr>
                          <a:xfrm>
                            <a:off x="7850885" y="419186"/>
                            <a:ext cx="2334794" cy="2344334"/>
                          </a:xfrm>
                          <a:prstGeom prst="rect">
                            <a:avLst/>
                          </a:prstGeom>
                          <a:solidFill>
                            <a:schemeClr val="bg2">
                              <a:lumMod val="90000"/>
                            </a:schemeClr>
                          </a:solidFill>
                          <a:ln>
                            <a:solidFill>
                              <a:schemeClr val="bg2">
                                <a:lumMod val="2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E8104B" w14:textId="1FCF5BAB"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 xml:space="preserve">Construction industry will be focusing on major investments in the housing, energy, and utility infrastructure. </w:t>
                              </w:r>
                            </w:p>
                            <w:p w14:paraId="12C5EF1B" w14:textId="77777777"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According to estimates, the construction industry in APAC region is likely to grow by 7.8% in 2021 after a slowdown in the past year due to COVID-19.</w:t>
                              </w:r>
                            </w:p>
                          </w:txbxContent>
                        </wps:txbx>
                        <wps:bodyPr rtlCol="0" anchor="ctr"/>
                      </wps:wsp>
                      <wps:wsp>
                        <wps:cNvPr id="19" name="Rectangle 19"/>
                        <wps:cNvSpPr/>
                        <wps:spPr>
                          <a:xfrm>
                            <a:off x="5041704" y="419186"/>
                            <a:ext cx="2531405" cy="2344333"/>
                          </a:xfrm>
                          <a:prstGeom prst="rect">
                            <a:avLst/>
                          </a:prstGeom>
                          <a:solidFill>
                            <a:schemeClr val="accent4">
                              <a:lumMod val="20000"/>
                              <a:lumOff val="80000"/>
                            </a:schemeClr>
                          </a:solidFill>
                          <a:ln>
                            <a:solidFill>
                              <a:schemeClr val="accent4"/>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wps:txbx>
                        <wps:bodyPr rtlCol="0" anchor="ctr"/>
                      </wps:wsp>
                      <wps:wsp>
                        <wps:cNvPr id="23" name="Rectangle 23"/>
                        <wps:cNvSpPr/>
                        <wps:spPr>
                          <a:xfrm>
                            <a:off x="2537057" y="419186"/>
                            <a:ext cx="2196775" cy="2344331"/>
                          </a:xfrm>
                          <a:prstGeom prst="rect">
                            <a:avLst/>
                          </a:prstGeom>
                          <a:solidFill>
                            <a:schemeClr val="accent1">
                              <a:lumMod val="20000"/>
                              <a:lumOff val="80000"/>
                            </a:schemeClr>
                          </a:solidFill>
                          <a:ln>
                            <a:solidFill>
                              <a:schemeClr val="accent1">
                                <a:lumMod val="75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wps:txbx>
                        <wps:bodyPr rtlCol="0" anchor="ctr"/>
                      </wps:wsp>
                      <wps:wsp>
                        <wps:cNvPr id="26" name="Rectangle 26"/>
                        <wps:cNvSpPr/>
                        <wps:spPr>
                          <a:xfrm>
                            <a:off x="0" y="1"/>
                            <a:ext cx="2196775" cy="419186"/>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wps:txbx>
                        <wps:bodyPr rtlCol="0" anchor="ctr"/>
                      </wps:wsp>
                      <wps:wsp>
                        <wps:cNvPr id="30" name="Rectangle 30"/>
                        <wps:cNvSpPr/>
                        <wps:spPr>
                          <a:xfrm>
                            <a:off x="7850885" y="1"/>
                            <a:ext cx="2334794" cy="419186"/>
                          </a:xfrm>
                          <a:prstGeom prst="rect">
                            <a:avLst/>
                          </a:prstGeom>
                          <a:solidFill>
                            <a:schemeClr val="bg2">
                              <a:lumMod val="2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wps:txbx>
                        <wps:bodyPr rtlCol="0" anchor="ctr"/>
                      </wps:wsp>
                      <wps:wsp>
                        <wps:cNvPr id="32" name="Rectangle 32"/>
                        <wps:cNvSpPr/>
                        <wps:spPr>
                          <a:xfrm>
                            <a:off x="5037330" y="1"/>
                            <a:ext cx="2539292" cy="419186"/>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wps:txbx>
                        <wps:bodyPr rtlCol="0" anchor="ctr"/>
                      </wps:wsp>
                      <wps:wsp>
                        <wps:cNvPr id="33" name="Rectangle 33"/>
                        <wps:cNvSpPr/>
                        <wps:spPr>
                          <a:xfrm>
                            <a:off x="2539520" y="0"/>
                            <a:ext cx="2189872" cy="419186"/>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6F5B5A0" id="Group 1" o:spid="_x0000_s1075" style="position:absolute;margin-left:0;margin-top:28.35pt;width:511.75pt;height:367.5pt;z-index:252908544;mso-width-relative:margin;mso-height-relative:margin" coordsize="101856,2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">
                <v:rect id="Rectangle 14" o:spid="_x0000_s1076" style="position:absolute;top:1280;width:21944;height:26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" fillcolor="white [3201]" strokecolor="#c45911 [2405]" strokeweight="1pt">
                  <v:shadow on="t" color="black" opacity="26214f" origin="-.5" offset="3pt,0"/>
                  <v:textbox>
                    <w:txbxContent>
                      <w:p w14:paraId="05248AA8" w14:textId="77777777" w:rsidR="007D78BF" w:rsidRPr="0012164D" w:rsidRDefault="007D78BF" w:rsidP="005E09F6">
                        <w:pPr>
                          <w:rPr>
                            <w:rFonts w:ascii="Arial" w:hAnsi="Arial" w:cs="Arial"/>
                            <w:color w:val="000000" w:themeColor="dark1"/>
                            <w:kern w:val="24"/>
                            <w:sz w:val="20"/>
                            <w:szCs w:val="20"/>
                          </w:rPr>
                        </w:pPr>
                        <w:r w:rsidRPr="0012164D">
                          <w:rPr>
                            <w:rFonts w:ascii="Arial" w:hAnsi="Arial" w:cs="Arial"/>
                            <w:color w:val="000000" w:themeColor="dark1"/>
                            <w:kern w:val="24"/>
                            <w:sz w:val="20"/>
                            <w:szCs w:val="20"/>
                          </w:rPr>
                          <w:t xml:space="preserve">Demand of Liquid and Solid Epoxy Resin witnessed a strong demand from Auto and Consumer durable leading to uptick in realization and sales volume in China, India, South </w:t>
                        </w:r>
                        <w:proofErr w:type="gramStart"/>
                        <w:r w:rsidRPr="0012164D">
                          <w:rPr>
                            <w:rFonts w:ascii="Arial" w:hAnsi="Arial" w:cs="Arial"/>
                            <w:color w:val="000000" w:themeColor="dark1"/>
                            <w:kern w:val="24"/>
                            <w:sz w:val="20"/>
                            <w:szCs w:val="20"/>
                          </w:rPr>
                          <w:t>Korea</w:t>
                        </w:r>
                        <w:proofErr w:type="gramEnd"/>
                        <w:r w:rsidRPr="0012164D">
                          <w:rPr>
                            <w:rFonts w:ascii="Arial" w:hAnsi="Arial" w:cs="Arial"/>
                            <w:color w:val="000000" w:themeColor="dark1"/>
                            <w:kern w:val="24"/>
                            <w:sz w:val="20"/>
                            <w:szCs w:val="20"/>
                          </w:rPr>
                          <w:t xml:space="preserve"> and Thailand.</w:t>
                        </w:r>
                      </w:p>
                    </w:txbxContent>
                  </v:textbox>
                </v:rect>
                <v:rect id="_x0000_s1077" style="position:absolute;left:78508;top:4191;width:2334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" fillcolor="#cfcdcd [2894]" strokecolor="#393737 [814]" strokeweight="1pt">
                  <v:shadow on="t" color="black" opacity="26214f" origin="-.5" offset="3pt,0"/>
                  <v:textbox>
                    <w:txbxContent>
                      <w:p w14:paraId="65E8104B" w14:textId="1FCF5BAB"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 xml:space="preserve">Construction industry will be focusing on major investments in the housing, energy, and utility infrastructure. </w:t>
                        </w:r>
                      </w:p>
                      <w:p w14:paraId="12C5EF1B" w14:textId="77777777" w:rsidR="007D78BF" w:rsidRPr="0012164D" w:rsidRDefault="007D78BF" w:rsidP="005E09F6">
                        <w:pPr>
                          <w:rPr>
                            <w:rFonts w:ascii="Arial" w:hAnsi="Arial" w:cs="Arial"/>
                            <w:color w:val="000000" w:themeColor="text1"/>
                            <w:kern w:val="24"/>
                            <w:sz w:val="20"/>
                            <w:szCs w:val="20"/>
                          </w:rPr>
                        </w:pPr>
                        <w:r w:rsidRPr="0012164D">
                          <w:rPr>
                            <w:rFonts w:ascii="Arial" w:hAnsi="Arial" w:cs="Arial"/>
                            <w:color w:val="000000" w:themeColor="text1"/>
                            <w:kern w:val="24"/>
                            <w:sz w:val="20"/>
                            <w:szCs w:val="20"/>
                          </w:rPr>
                          <w:t>According to estimates, the construction industry in APAC region is likely to grow by 7.8% in 2021 after a slowdown in the past year due to COVID-19.</w:t>
                        </w:r>
                      </w:p>
                    </w:txbxContent>
                  </v:textbox>
                </v:rect>
                <v:rect id="Rectangle 19" o:spid="_x0000_s1078" style="position:absolute;left:50417;top:4191;width:25314;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" fillcolor="#fff2cc [663]" strokecolor="#ffc000 [3207]" strokeweight="1pt">
                  <v:shadow on="t" color="black" opacity="26214f" origin="-.5" offset="3pt,0"/>
                  <v:textbox>
                    <w:txbxContent>
                      <w:p w14:paraId="4E729AD3" w14:textId="2C3A6430"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Growing IoT ecosystem is expected to uplift demand for electronics products in coming years. Northeast Asia, with the highest concentration of electronic component manufacturing, seems to be making aggressive moves towards expanding their facilities to match global demand. The region holds the largest share in the market.</w:t>
                        </w:r>
                      </w:p>
                    </w:txbxContent>
                  </v:textbox>
                </v:rect>
                <v:rect id="Rectangle 23" o:spid="_x0000_s1079" style="position:absolute;left:25370;top:4191;width:21968;height:2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" fillcolor="#d9e2f3 [660]" strokecolor="#2f5496 [2404]" strokeweight="1pt">
                  <v:shadow on="t" color="black" opacity="26214f" origin="-.5" offset="3pt,0"/>
                  <v:textbox>
                    <w:txbxContent>
                      <w:p w14:paraId="1DAA7D73" w14:textId="77777777" w:rsidR="007D78BF" w:rsidRPr="0012164D" w:rsidRDefault="007D78BF" w:rsidP="005E09F6">
                        <w:pPr>
                          <w:rPr>
                            <w:rFonts w:ascii="Arial" w:hAnsi="Arial" w:cs="Arial"/>
                            <w:color w:val="000000" w:themeColor="text1"/>
                            <w:kern w:val="24"/>
                          </w:rPr>
                        </w:pPr>
                        <w:r w:rsidRPr="0012164D">
                          <w:rPr>
                            <w:rFonts w:ascii="Arial" w:hAnsi="Arial" w:cs="Arial"/>
                            <w:color w:val="000000" w:themeColor="text1"/>
                            <w:kern w:val="24"/>
                            <w:sz w:val="20"/>
                            <w:szCs w:val="20"/>
                          </w:rPr>
                          <w:t>Demand for composites from renewables, marine and aerospace are rising due to rapid urbanization and industrial and aviation sector growth and considerable opportunities exist for specialized epoxy resin manufacturers to tap the growing market in Asia Pacific region.</w:t>
                        </w:r>
                      </w:p>
                    </w:txbxContent>
                  </v:textbox>
                </v:rect>
                <v:rect id="Rectangle 26" o:spid="_x0000_s1080" style="position:absolute;width:2196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" fillcolor="#c45911 [2405]" strokecolor="#c45911 [2405]" strokeweight="1pt">
                  <v:textbox>
                    <w:txbxContent>
                      <w:p w14:paraId="309B74BA"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Coating</w:t>
                        </w:r>
                        <w:r>
                          <w:rPr>
                            <w:rFonts w:hAnsi="Calibri"/>
                            <w:color w:val="FFFFFF" w:themeColor="light1"/>
                            <w:kern w:val="24"/>
                            <w:sz w:val="36"/>
                            <w:szCs w:val="36"/>
                            <w:lang w:val="en-US"/>
                          </w:rPr>
                          <w:tab/>
                        </w:r>
                      </w:p>
                    </w:txbxContent>
                  </v:textbox>
                </v:rect>
                <v:rect id="Rectangle 30" o:spid="_x0000_s1081" style="position:absolute;left:78508;width:233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" fillcolor="#393737 [814]" strokecolor="#393737 [814]" strokeweight="1pt">
                  <v:textbox>
                    <w:txbxContent>
                      <w:p w14:paraId="56D9D624"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Construction</w:t>
                        </w:r>
                      </w:p>
                    </w:txbxContent>
                  </v:textbox>
                </v:rect>
                <v:rect id="Rectangle 32" o:spid="_x0000_s1082" style="position:absolute;left:50373;width:2539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" fillcolor="#ffc000 [3207]" strokecolor="#ffd966 [1943]" strokeweight="1pt">
                  <v:textbox>
                    <w:txbxContent>
                      <w:p w14:paraId="7DF9035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Electronics</w:t>
                        </w:r>
                      </w:p>
                    </w:txbxContent>
                  </v:textbox>
                </v:rect>
                <v:rect id="_x0000_s1083" style="position:absolute;left:25395;width:2189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" fillcolor="#2f5496 [2404]" strokecolor="#2f5496 [2404]" strokeweight="1pt">
                  <v:textbox>
                    <w:txbxContent>
                      <w:p w14:paraId="5502C9EC" w14:textId="77777777" w:rsidR="007D78BF" w:rsidRDefault="007D78BF" w:rsidP="007D78BF">
                        <w:pPr>
                          <w:jc w:val="center"/>
                          <w:rPr>
                            <w:rFonts w:hAnsi="Calibri"/>
                            <w:color w:val="FFFFFF" w:themeColor="light1"/>
                            <w:kern w:val="24"/>
                            <w:sz w:val="36"/>
                            <w:szCs w:val="36"/>
                            <w:lang w:val="en-US"/>
                          </w:rPr>
                        </w:pPr>
                        <w:r>
                          <w:rPr>
                            <w:rFonts w:hAnsi="Calibri"/>
                            <w:color w:val="FFFFFF" w:themeColor="light1"/>
                            <w:kern w:val="24"/>
                            <w:sz w:val="36"/>
                            <w:szCs w:val="36"/>
                            <w:lang w:val="en-US"/>
                          </w:rPr>
                          <w:t>Composites</w:t>
                        </w:r>
                      </w:p>
                    </w:txbxContent>
                  </v:textbox>
                </v:rect>
              </v:group>
            </w:pict>
          </mc:Fallback>
        </mc:AlternateContent>
      </w:r>
    </w:p>
    <w:p w14:paraId="7745D9B7"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15B9F608"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661F706A"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2EF66B4E"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35E7B811"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67238A87"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0FE28C06"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21C0A2F0"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4EC8FE50" w14:textId="77777777" w:rsidR="007D78BF" w:rsidRDefault="007D78BF" w:rsidP="005D1E61">
      <w:pPr>
        <w:spacing w:line="360" w:lineRule="auto"/>
        <w:textAlignment w:val="baseline"/>
        <w:rPr>
          <w:rFonts w:ascii="Arial" w:eastAsia="Verdana" w:hAnsi="Arial" w:cs="Arial"/>
          <w:b/>
          <w:bCs/>
          <w:color w:val="000000" w:themeColor="text1"/>
          <w:kern w:val="24"/>
          <w:sz w:val="24"/>
          <w:szCs w:val="24"/>
        </w:rPr>
      </w:pPr>
    </w:p>
    <w:p w14:paraId="5BDBDAF7" w14:textId="77777777"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7A6A1104" w14:textId="77777777"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0D7BB9F9" w14:textId="1AC29EFE" w:rsidR="00A71EA2" w:rsidRDefault="00A71EA2" w:rsidP="005D1E61">
      <w:pPr>
        <w:spacing w:line="360" w:lineRule="auto"/>
        <w:textAlignment w:val="baseline"/>
        <w:rPr>
          <w:rFonts w:ascii="Arial" w:eastAsia="Verdana" w:hAnsi="Arial" w:cs="Arial"/>
          <w:b/>
          <w:bCs/>
          <w:color w:val="000000" w:themeColor="text1"/>
          <w:kern w:val="24"/>
          <w:sz w:val="24"/>
          <w:szCs w:val="24"/>
        </w:rPr>
      </w:pPr>
    </w:p>
    <w:p w14:paraId="375A4420" w14:textId="1CF44EE7"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6383AE23" w14:textId="4DBC53B9"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4CE4C655" w14:textId="477BB4B7" w:rsidR="000B3D40" w:rsidRDefault="000B3D40" w:rsidP="005D1E61">
      <w:pPr>
        <w:spacing w:line="360" w:lineRule="auto"/>
        <w:textAlignment w:val="baseline"/>
        <w:rPr>
          <w:rFonts w:ascii="Arial" w:eastAsia="Verdana" w:hAnsi="Arial" w:cs="Arial"/>
          <w:b/>
          <w:bCs/>
          <w:color w:val="000000" w:themeColor="text1"/>
          <w:kern w:val="24"/>
          <w:sz w:val="24"/>
          <w:szCs w:val="24"/>
        </w:rPr>
      </w:pPr>
    </w:p>
    <w:p w14:paraId="6FD0A021" w14:textId="319C060E"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9A10880" w14:textId="41CFDFEE"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5ECE8799" w14:textId="3434E621"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6C6D48E4" w14:textId="379248EA"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02041D0B" w14:textId="72DACEEA"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4F40CF62" w14:textId="0460D46C"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11C1E357" w14:textId="77777777" w:rsidR="00BB2FBB" w:rsidRDefault="00BB2FBB" w:rsidP="005D1E61">
      <w:pPr>
        <w:spacing w:line="360" w:lineRule="auto"/>
        <w:textAlignment w:val="baseline"/>
        <w:rPr>
          <w:rFonts w:ascii="Arial" w:eastAsia="Verdana" w:hAnsi="Arial" w:cs="Arial"/>
          <w:b/>
          <w:bCs/>
          <w:color w:val="000000" w:themeColor="text1"/>
          <w:kern w:val="24"/>
          <w:sz w:val="24"/>
          <w:szCs w:val="24"/>
        </w:rPr>
      </w:pPr>
    </w:p>
    <w:p w14:paraId="51C8036B" w14:textId="288A09EF"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E863FE">
        <w:rPr>
          <w:rFonts w:ascii="Arial" w:eastAsia="Verdana" w:hAnsi="Arial" w:cs="Arial"/>
          <w:b/>
          <w:bCs/>
          <w:color w:val="000000" w:themeColor="text1"/>
          <w:kern w:val="24"/>
          <w:sz w:val="24"/>
          <w:szCs w:val="24"/>
        </w:rPr>
        <w:t>6</w:t>
      </w:r>
      <w:r w:rsidRPr="00FD39DE">
        <w:rPr>
          <w:rFonts w:ascii="Arial" w:eastAsia="Verdana" w:hAnsi="Arial" w:cs="Arial"/>
          <w:b/>
          <w:bCs/>
          <w:color w:val="000000" w:themeColor="text1"/>
          <w:kern w:val="24"/>
          <w:sz w:val="24"/>
          <w:szCs w:val="24"/>
        </w:rPr>
        <w:t>. Demand By Type</w:t>
      </w:r>
    </w:p>
    <w:p w14:paraId="5B287993" w14:textId="23F0E769"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Type</w:t>
      </w:r>
      <w:r w:rsidR="00315A4B">
        <w:rPr>
          <w:rFonts w:ascii="Arial" w:eastAsia="Verdana" w:hAnsi="Arial" w:cs="Arial"/>
          <w:b/>
          <w:bCs/>
          <w:color w:val="000000" w:themeColor="text1"/>
          <w:kern w:val="24"/>
          <w:sz w:val="24"/>
          <w:szCs w:val="24"/>
        </w:rPr>
        <w:t xml:space="preserve"> </w:t>
      </w:r>
      <w:r w:rsidR="00315A4B">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77E70674" w14:textId="015FC1F8" w:rsidR="00040B88" w:rsidRDefault="00BF0E39" w:rsidP="00040B88">
      <w:pPr>
        <w:rPr>
          <w:rFonts w:ascii="Arial" w:eastAsia="Arial" w:hAnsi="Arial" w:cs="Arial"/>
          <w:sz w:val="24"/>
          <w:szCs w:val="24"/>
        </w:rPr>
      </w:pPr>
      <w:r>
        <w:rPr>
          <w:noProof/>
        </w:rPr>
        <mc:AlternateContent>
          <mc:Choice Requires="wps">
            <w:drawing>
              <wp:anchor distT="0" distB="0" distL="114300" distR="114300" simplePos="0" relativeHeight="251726848" behindDoc="0" locked="0" layoutInCell="1" allowOverlap="1" wp14:anchorId="66D52095" wp14:editId="2A56C344">
                <wp:simplePos x="0" y="0"/>
                <wp:positionH relativeFrom="margin">
                  <wp:posOffset>3023079</wp:posOffset>
                </wp:positionH>
                <wp:positionV relativeFrom="paragraph">
                  <wp:posOffset>2326640</wp:posOffset>
                </wp:positionV>
                <wp:extent cx="3438525" cy="494665"/>
                <wp:effectExtent l="0" t="0" r="0" b="0"/>
                <wp:wrapNone/>
                <wp:docPr id="255"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494665"/>
                        </a:xfrm>
                        <a:prstGeom prst="rect">
                          <a:avLst/>
                        </a:prstGeom>
                        <a:noFill/>
                      </wps:spPr>
                      <wps:txbx>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6D52095" id="TextBox 22" o:spid="_x0000_s1084" type="#_x0000_t202" style="position:absolute;margin-left:238.05pt;margin-top:183.2pt;width:270.75pt;height:38.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" filled="f" stroked="f">
                <v:textbox style="mso-fit-shape-to-text:t">
                  <w:txbxContent>
                    <w:p w14:paraId="479C4E65" w14:textId="77777777" w:rsidR="00040B88" w:rsidRPr="002F3659" w:rsidRDefault="00040B88" w:rsidP="00040B88">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2982E7E4" wp14:editId="319A3D34">
            <wp:extent cx="6448425" cy="2228850"/>
            <wp:effectExtent l="0" t="0" r="0" b="0"/>
            <wp:docPr id="238" name="Chart 238">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667475F" w14:textId="59BB4C02" w:rsidR="00112A6B" w:rsidRDefault="00112A6B" w:rsidP="00040B88">
      <w:pPr>
        <w:rPr>
          <w:rFonts w:ascii="Arial" w:eastAsia="Arial" w:hAnsi="Arial" w:cs="Arial"/>
          <w:sz w:val="24"/>
          <w:szCs w:val="24"/>
        </w:rPr>
      </w:pPr>
    </w:p>
    <w:p w14:paraId="21997E5F" w14:textId="74EF9656" w:rsidR="00112A6B" w:rsidRDefault="00112A6B" w:rsidP="00040B88">
      <w:pPr>
        <w:rPr>
          <w:rFonts w:ascii="Arial" w:eastAsia="Arial" w:hAnsi="Arial" w:cs="Arial"/>
          <w:sz w:val="24"/>
          <w:szCs w:val="24"/>
        </w:rPr>
        <w:sectPr w:rsidR="00112A6B" w:rsidSect="005858C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13" w:type="dxa"/>
        <w:tblInd w:w="-185" w:type="dxa"/>
        <w:tblLook w:val="04A0" w:firstRow="1" w:lastRow="0" w:firstColumn="1" w:lastColumn="0" w:noHBand="0" w:noVBand="1"/>
      </w:tblPr>
      <w:tblGrid>
        <w:gridCol w:w="2184"/>
        <w:gridCol w:w="853"/>
        <w:gridCol w:w="853"/>
        <w:gridCol w:w="853"/>
        <w:gridCol w:w="854"/>
        <w:gridCol w:w="975"/>
        <w:gridCol w:w="970"/>
        <w:gridCol w:w="970"/>
        <w:gridCol w:w="970"/>
        <w:gridCol w:w="931"/>
      </w:tblGrid>
      <w:tr w:rsidR="007F4362" w:rsidRPr="00112A6B" w14:paraId="52B6682E" w14:textId="77777777" w:rsidTr="00182176">
        <w:trPr>
          <w:trHeight w:val="307"/>
        </w:trPr>
        <w:tc>
          <w:tcPr>
            <w:tcW w:w="218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891D409" w14:textId="77777777" w:rsidR="007F4362" w:rsidRPr="00112A6B" w:rsidRDefault="007F4362" w:rsidP="00363C10">
            <w:pPr>
              <w:spacing w:after="0" w:line="24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Type</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D8028B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853" w:type="dxa"/>
            <w:tcBorders>
              <w:top w:val="single" w:sz="4" w:space="0" w:color="auto"/>
              <w:left w:val="nil"/>
              <w:bottom w:val="single" w:sz="4" w:space="0" w:color="auto"/>
              <w:right w:val="single" w:sz="4" w:space="0" w:color="auto"/>
            </w:tcBorders>
            <w:shd w:val="clear" w:color="auto" w:fill="C00000"/>
            <w:noWrap/>
            <w:vAlign w:val="center"/>
            <w:hideMark/>
          </w:tcPr>
          <w:p w14:paraId="28A717A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853" w:type="dxa"/>
            <w:tcBorders>
              <w:top w:val="single" w:sz="4" w:space="0" w:color="auto"/>
              <w:left w:val="nil"/>
              <w:bottom w:val="single" w:sz="4" w:space="0" w:color="auto"/>
              <w:right w:val="single" w:sz="4" w:space="0" w:color="auto"/>
            </w:tcBorders>
            <w:shd w:val="clear" w:color="auto" w:fill="C00000"/>
            <w:noWrap/>
            <w:vAlign w:val="bottom"/>
            <w:hideMark/>
          </w:tcPr>
          <w:p w14:paraId="2D4412D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854" w:type="dxa"/>
            <w:tcBorders>
              <w:top w:val="single" w:sz="4" w:space="0" w:color="auto"/>
              <w:left w:val="nil"/>
              <w:bottom w:val="single" w:sz="4" w:space="0" w:color="auto"/>
              <w:right w:val="single" w:sz="4" w:space="0" w:color="auto"/>
            </w:tcBorders>
            <w:shd w:val="clear" w:color="auto" w:fill="C00000"/>
            <w:noWrap/>
            <w:vAlign w:val="bottom"/>
            <w:hideMark/>
          </w:tcPr>
          <w:p w14:paraId="2794083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75" w:type="dxa"/>
            <w:tcBorders>
              <w:top w:val="single" w:sz="4" w:space="0" w:color="auto"/>
              <w:left w:val="nil"/>
              <w:bottom w:val="single" w:sz="4" w:space="0" w:color="auto"/>
              <w:right w:val="single" w:sz="4" w:space="0" w:color="auto"/>
            </w:tcBorders>
            <w:shd w:val="clear" w:color="auto" w:fill="C00000"/>
            <w:noWrap/>
            <w:vAlign w:val="bottom"/>
            <w:hideMark/>
          </w:tcPr>
          <w:p w14:paraId="750C09B5" w14:textId="6769FE28" w:rsidR="007F4362" w:rsidRPr="00112A6B"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9DD5BE3" w14:textId="1474DF67" w:rsidR="007F4362" w:rsidRPr="00112A6B"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6C1B0C79"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2021F</w:t>
            </w:r>
          </w:p>
        </w:tc>
        <w:tc>
          <w:tcPr>
            <w:tcW w:w="970" w:type="dxa"/>
            <w:tcBorders>
              <w:top w:val="single" w:sz="4" w:space="0" w:color="auto"/>
              <w:left w:val="nil"/>
              <w:bottom w:val="single" w:sz="4" w:space="0" w:color="auto"/>
              <w:right w:val="single" w:sz="4" w:space="0" w:color="auto"/>
            </w:tcBorders>
            <w:shd w:val="clear" w:color="auto" w:fill="C00000"/>
            <w:noWrap/>
            <w:vAlign w:val="bottom"/>
            <w:hideMark/>
          </w:tcPr>
          <w:p w14:paraId="7A753AA8"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3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8968D4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82176" w:rsidRPr="00112A6B" w14:paraId="235AA39C"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AC79DE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A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702788C" w14:textId="15CCF13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1348</w:t>
            </w:r>
          </w:p>
        </w:tc>
        <w:tc>
          <w:tcPr>
            <w:tcW w:w="853" w:type="dxa"/>
            <w:tcBorders>
              <w:top w:val="nil"/>
              <w:left w:val="nil"/>
              <w:bottom w:val="single" w:sz="4" w:space="0" w:color="auto"/>
              <w:right w:val="single" w:sz="4" w:space="0" w:color="auto"/>
            </w:tcBorders>
            <w:shd w:val="clear" w:color="000000" w:fill="FFFFFF"/>
            <w:noWrap/>
            <w:vAlign w:val="center"/>
            <w:hideMark/>
          </w:tcPr>
          <w:p w14:paraId="54D75878" w14:textId="77D53D20"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1421</w:t>
            </w:r>
          </w:p>
        </w:tc>
        <w:tc>
          <w:tcPr>
            <w:tcW w:w="853" w:type="dxa"/>
            <w:tcBorders>
              <w:top w:val="nil"/>
              <w:left w:val="nil"/>
              <w:bottom w:val="single" w:sz="4" w:space="0" w:color="auto"/>
              <w:right w:val="single" w:sz="4" w:space="0" w:color="auto"/>
            </w:tcBorders>
            <w:shd w:val="clear" w:color="000000" w:fill="FFFFFF"/>
            <w:noWrap/>
            <w:vAlign w:val="center"/>
            <w:hideMark/>
          </w:tcPr>
          <w:p w14:paraId="6469C39E" w14:textId="19E555A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1573</w:t>
            </w:r>
          </w:p>
        </w:tc>
        <w:tc>
          <w:tcPr>
            <w:tcW w:w="854" w:type="dxa"/>
            <w:tcBorders>
              <w:top w:val="nil"/>
              <w:left w:val="nil"/>
              <w:bottom w:val="single" w:sz="4" w:space="0" w:color="auto"/>
              <w:right w:val="single" w:sz="4" w:space="0" w:color="auto"/>
            </w:tcBorders>
            <w:shd w:val="clear" w:color="000000" w:fill="FFFFFF"/>
            <w:noWrap/>
            <w:vAlign w:val="center"/>
            <w:hideMark/>
          </w:tcPr>
          <w:p w14:paraId="48825DF0" w14:textId="3566E37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1622</w:t>
            </w:r>
          </w:p>
        </w:tc>
        <w:tc>
          <w:tcPr>
            <w:tcW w:w="975" w:type="dxa"/>
            <w:tcBorders>
              <w:top w:val="nil"/>
              <w:left w:val="nil"/>
              <w:bottom w:val="single" w:sz="4" w:space="0" w:color="auto"/>
              <w:right w:val="single" w:sz="4" w:space="0" w:color="auto"/>
            </w:tcBorders>
            <w:shd w:val="clear" w:color="000000" w:fill="FFFFFF"/>
            <w:noWrap/>
            <w:vAlign w:val="center"/>
            <w:hideMark/>
          </w:tcPr>
          <w:p w14:paraId="4C5A9C59" w14:textId="368AC81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1732</w:t>
            </w:r>
          </w:p>
        </w:tc>
        <w:tc>
          <w:tcPr>
            <w:tcW w:w="970" w:type="dxa"/>
            <w:tcBorders>
              <w:top w:val="nil"/>
              <w:left w:val="nil"/>
              <w:bottom w:val="single" w:sz="4" w:space="0" w:color="auto"/>
              <w:right w:val="single" w:sz="4" w:space="0" w:color="auto"/>
            </w:tcBorders>
            <w:shd w:val="clear" w:color="000000" w:fill="FFFFFF"/>
            <w:noWrap/>
            <w:vAlign w:val="center"/>
            <w:hideMark/>
          </w:tcPr>
          <w:p w14:paraId="4B2CEC35" w14:textId="6A37EEF1"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1718</w:t>
            </w:r>
          </w:p>
        </w:tc>
        <w:tc>
          <w:tcPr>
            <w:tcW w:w="970" w:type="dxa"/>
            <w:tcBorders>
              <w:top w:val="nil"/>
              <w:left w:val="nil"/>
              <w:bottom w:val="single" w:sz="4" w:space="0" w:color="auto"/>
              <w:right w:val="single" w:sz="4" w:space="0" w:color="auto"/>
            </w:tcBorders>
            <w:shd w:val="clear" w:color="000000" w:fill="FFFFFF"/>
            <w:noWrap/>
            <w:vAlign w:val="center"/>
            <w:hideMark/>
          </w:tcPr>
          <w:p w14:paraId="156E79FC" w14:textId="0914831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1846</w:t>
            </w:r>
          </w:p>
        </w:tc>
        <w:tc>
          <w:tcPr>
            <w:tcW w:w="970" w:type="dxa"/>
            <w:tcBorders>
              <w:top w:val="nil"/>
              <w:left w:val="nil"/>
              <w:bottom w:val="single" w:sz="4" w:space="0" w:color="auto"/>
              <w:right w:val="single" w:sz="4" w:space="0" w:color="auto"/>
            </w:tcBorders>
            <w:shd w:val="clear" w:color="000000" w:fill="FFFFFF"/>
            <w:noWrap/>
            <w:vAlign w:val="center"/>
            <w:hideMark/>
          </w:tcPr>
          <w:p w14:paraId="3EF807B8" w14:textId="72C2D8E0"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2378</w:t>
            </w:r>
          </w:p>
        </w:tc>
        <w:tc>
          <w:tcPr>
            <w:tcW w:w="931" w:type="dxa"/>
            <w:tcBorders>
              <w:top w:val="nil"/>
              <w:left w:val="nil"/>
              <w:bottom w:val="single" w:sz="4" w:space="0" w:color="auto"/>
              <w:right w:val="single" w:sz="4" w:space="0" w:color="auto"/>
            </w:tcBorders>
            <w:shd w:val="clear" w:color="000000" w:fill="FFFFFF"/>
            <w:noWrap/>
            <w:vAlign w:val="center"/>
            <w:hideMark/>
          </w:tcPr>
          <w:p w14:paraId="3A13C433" w14:textId="7D35F07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2979</w:t>
            </w:r>
          </w:p>
        </w:tc>
      </w:tr>
      <w:tr w:rsidR="00182176" w:rsidRPr="00112A6B" w14:paraId="684F14AB"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67434B4C"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Bisphenol F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1BAC8238" w14:textId="4FB3F09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55</w:t>
            </w:r>
          </w:p>
        </w:tc>
        <w:tc>
          <w:tcPr>
            <w:tcW w:w="853" w:type="dxa"/>
            <w:tcBorders>
              <w:top w:val="nil"/>
              <w:left w:val="nil"/>
              <w:bottom w:val="single" w:sz="4" w:space="0" w:color="auto"/>
              <w:right w:val="single" w:sz="4" w:space="0" w:color="auto"/>
            </w:tcBorders>
            <w:shd w:val="clear" w:color="000000" w:fill="FFFFFF"/>
            <w:noWrap/>
            <w:vAlign w:val="center"/>
            <w:hideMark/>
          </w:tcPr>
          <w:p w14:paraId="440C6F7E" w14:textId="38DD51F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61</w:t>
            </w:r>
          </w:p>
        </w:tc>
        <w:tc>
          <w:tcPr>
            <w:tcW w:w="853" w:type="dxa"/>
            <w:tcBorders>
              <w:top w:val="nil"/>
              <w:left w:val="nil"/>
              <w:bottom w:val="single" w:sz="4" w:space="0" w:color="auto"/>
              <w:right w:val="single" w:sz="4" w:space="0" w:color="auto"/>
            </w:tcBorders>
            <w:shd w:val="clear" w:color="000000" w:fill="FFFFFF"/>
            <w:noWrap/>
            <w:vAlign w:val="center"/>
            <w:hideMark/>
          </w:tcPr>
          <w:p w14:paraId="2C1E03C0" w14:textId="73FD679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71</w:t>
            </w:r>
          </w:p>
        </w:tc>
        <w:tc>
          <w:tcPr>
            <w:tcW w:w="854" w:type="dxa"/>
            <w:tcBorders>
              <w:top w:val="nil"/>
              <w:left w:val="nil"/>
              <w:bottom w:val="single" w:sz="4" w:space="0" w:color="auto"/>
              <w:right w:val="single" w:sz="4" w:space="0" w:color="auto"/>
            </w:tcBorders>
            <w:shd w:val="clear" w:color="000000" w:fill="FFFFFF"/>
            <w:noWrap/>
            <w:vAlign w:val="center"/>
            <w:hideMark/>
          </w:tcPr>
          <w:p w14:paraId="1682A176" w14:textId="3234B68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73</w:t>
            </w:r>
          </w:p>
        </w:tc>
        <w:tc>
          <w:tcPr>
            <w:tcW w:w="975" w:type="dxa"/>
            <w:tcBorders>
              <w:top w:val="nil"/>
              <w:left w:val="nil"/>
              <w:bottom w:val="single" w:sz="4" w:space="0" w:color="auto"/>
              <w:right w:val="single" w:sz="4" w:space="0" w:color="auto"/>
            </w:tcBorders>
            <w:shd w:val="clear" w:color="000000" w:fill="FFFFFF"/>
            <w:noWrap/>
            <w:vAlign w:val="center"/>
            <w:hideMark/>
          </w:tcPr>
          <w:p w14:paraId="2C78F500" w14:textId="2CB8EA41"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87</w:t>
            </w:r>
          </w:p>
        </w:tc>
        <w:tc>
          <w:tcPr>
            <w:tcW w:w="970" w:type="dxa"/>
            <w:tcBorders>
              <w:top w:val="nil"/>
              <w:left w:val="nil"/>
              <w:bottom w:val="single" w:sz="4" w:space="0" w:color="auto"/>
              <w:right w:val="single" w:sz="4" w:space="0" w:color="auto"/>
            </w:tcBorders>
            <w:shd w:val="clear" w:color="000000" w:fill="FFFFFF"/>
            <w:noWrap/>
            <w:vAlign w:val="center"/>
            <w:hideMark/>
          </w:tcPr>
          <w:p w14:paraId="375BBF44" w14:textId="039DB51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93</w:t>
            </w:r>
          </w:p>
        </w:tc>
        <w:tc>
          <w:tcPr>
            <w:tcW w:w="970" w:type="dxa"/>
            <w:tcBorders>
              <w:top w:val="nil"/>
              <w:left w:val="nil"/>
              <w:bottom w:val="single" w:sz="4" w:space="0" w:color="auto"/>
              <w:right w:val="single" w:sz="4" w:space="0" w:color="auto"/>
            </w:tcBorders>
            <w:shd w:val="clear" w:color="000000" w:fill="FFFFFF"/>
            <w:noWrap/>
            <w:vAlign w:val="center"/>
            <w:hideMark/>
          </w:tcPr>
          <w:p w14:paraId="55C56B5E" w14:textId="3858179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102</w:t>
            </w:r>
          </w:p>
        </w:tc>
        <w:tc>
          <w:tcPr>
            <w:tcW w:w="970" w:type="dxa"/>
            <w:tcBorders>
              <w:top w:val="nil"/>
              <w:left w:val="nil"/>
              <w:bottom w:val="single" w:sz="4" w:space="0" w:color="auto"/>
              <w:right w:val="single" w:sz="4" w:space="0" w:color="auto"/>
            </w:tcBorders>
            <w:shd w:val="clear" w:color="000000" w:fill="FFFFFF"/>
            <w:noWrap/>
            <w:vAlign w:val="center"/>
            <w:hideMark/>
          </w:tcPr>
          <w:p w14:paraId="543D447A" w14:textId="3D93614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158</w:t>
            </w:r>
          </w:p>
        </w:tc>
        <w:tc>
          <w:tcPr>
            <w:tcW w:w="931" w:type="dxa"/>
            <w:tcBorders>
              <w:top w:val="nil"/>
              <w:left w:val="nil"/>
              <w:bottom w:val="single" w:sz="4" w:space="0" w:color="auto"/>
              <w:right w:val="single" w:sz="4" w:space="0" w:color="auto"/>
            </w:tcBorders>
            <w:shd w:val="clear" w:color="000000" w:fill="FFFFFF"/>
            <w:noWrap/>
            <w:vAlign w:val="center"/>
            <w:hideMark/>
          </w:tcPr>
          <w:p w14:paraId="08E22FC4" w14:textId="7E71643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237</w:t>
            </w:r>
          </w:p>
        </w:tc>
      </w:tr>
      <w:tr w:rsidR="00182176" w:rsidRPr="00112A6B" w14:paraId="20D858E8"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3CD8D33E"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 xml:space="preserve">Epoxy Phenol </w:t>
            </w:r>
            <w:proofErr w:type="spellStart"/>
            <w:r w:rsidRPr="00112A6B">
              <w:rPr>
                <w:rFonts w:ascii="Arial" w:hAnsi="Arial" w:cs="Arial"/>
                <w:color w:val="000000"/>
                <w:sz w:val="20"/>
                <w:szCs w:val="20"/>
              </w:rPr>
              <w:t>Novolac</w:t>
            </w:r>
            <w:proofErr w:type="spellEnd"/>
            <w:r w:rsidRPr="00112A6B">
              <w:rPr>
                <w:rFonts w:ascii="Arial" w:hAnsi="Arial" w:cs="Arial"/>
                <w:color w:val="000000"/>
                <w:sz w:val="20"/>
                <w:szCs w:val="20"/>
              </w:rPr>
              <w:t xml:space="preserve">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652CB34F" w14:textId="3E74412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853" w:type="dxa"/>
            <w:tcBorders>
              <w:top w:val="nil"/>
              <w:left w:val="nil"/>
              <w:bottom w:val="single" w:sz="4" w:space="0" w:color="auto"/>
              <w:right w:val="single" w:sz="4" w:space="0" w:color="auto"/>
            </w:tcBorders>
            <w:shd w:val="clear" w:color="000000" w:fill="FFFFFF"/>
            <w:noWrap/>
            <w:vAlign w:val="center"/>
            <w:hideMark/>
          </w:tcPr>
          <w:p w14:paraId="7EE7C9F8" w14:textId="13A76FFB"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26</w:t>
            </w:r>
          </w:p>
        </w:tc>
        <w:tc>
          <w:tcPr>
            <w:tcW w:w="853" w:type="dxa"/>
            <w:tcBorders>
              <w:top w:val="nil"/>
              <w:left w:val="nil"/>
              <w:bottom w:val="single" w:sz="4" w:space="0" w:color="auto"/>
              <w:right w:val="single" w:sz="4" w:space="0" w:color="auto"/>
            </w:tcBorders>
            <w:shd w:val="clear" w:color="000000" w:fill="FFFFFF"/>
            <w:noWrap/>
            <w:vAlign w:val="center"/>
            <w:hideMark/>
          </w:tcPr>
          <w:p w14:paraId="1D3C1AFE" w14:textId="4F99C8DE"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28</w:t>
            </w:r>
          </w:p>
        </w:tc>
        <w:tc>
          <w:tcPr>
            <w:tcW w:w="854" w:type="dxa"/>
            <w:tcBorders>
              <w:top w:val="nil"/>
              <w:left w:val="nil"/>
              <w:bottom w:val="single" w:sz="4" w:space="0" w:color="auto"/>
              <w:right w:val="single" w:sz="4" w:space="0" w:color="auto"/>
            </w:tcBorders>
            <w:shd w:val="clear" w:color="000000" w:fill="FFFFFF"/>
            <w:noWrap/>
            <w:vAlign w:val="center"/>
            <w:hideMark/>
          </w:tcPr>
          <w:p w14:paraId="25E44B55" w14:textId="174F71D4"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34</w:t>
            </w:r>
          </w:p>
        </w:tc>
        <w:tc>
          <w:tcPr>
            <w:tcW w:w="975" w:type="dxa"/>
            <w:tcBorders>
              <w:top w:val="nil"/>
              <w:left w:val="nil"/>
              <w:bottom w:val="single" w:sz="4" w:space="0" w:color="auto"/>
              <w:right w:val="single" w:sz="4" w:space="0" w:color="auto"/>
            </w:tcBorders>
            <w:shd w:val="clear" w:color="000000" w:fill="FFFFFF"/>
            <w:noWrap/>
            <w:vAlign w:val="center"/>
            <w:hideMark/>
          </w:tcPr>
          <w:p w14:paraId="422AB32D" w14:textId="5B08B4B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35</w:t>
            </w:r>
          </w:p>
        </w:tc>
        <w:tc>
          <w:tcPr>
            <w:tcW w:w="970" w:type="dxa"/>
            <w:tcBorders>
              <w:top w:val="nil"/>
              <w:left w:val="nil"/>
              <w:bottom w:val="single" w:sz="4" w:space="0" w:color="auto"/>
              <w:right w:val="single" w:sz="4" w:space="0" w:color="auto"/>
            </w:tcBorders>
            <w:shd w:val="clear" w:color="000000" w:fill="FFFFFF"/>
            <w:noWrap/>
            <w:vAlign w:val="center"/>
            <w:hideMark/>
          </w:tcPr>
          <w:p w14:paraId="7B28A122" w14:textId="3359E1E2"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37</w:t>
            </w:r>
          </w:p>
        </w:tc>
        <w:tc>
          <w:tcPr>
            <w:tcW w:w="970" w:type="dxa"/>
            <w:tcBorders>
              <w:top w:val="nil"/>
              <w:left w:val="nil"/>
              <w:bottom w:val="single" w:sz="4" w:space="0" w:color="auto"/>
              <w:right w:val="single" w:sz="4" w:space="0" w:color="auto"/>
            </w:tcBorders>
            <w:shd w:val="clear" w:color="000000" w:fill="FFFFFF"/>
            <w:noWrap/>
            <w:vAlign w:val="center"/>
            <w:hideMark/>
          </w:tcPr>
          <w:p w14:paraId="60BA82BF" w14:textId="74A362FF"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41</w:t>
            </w:r>
          </w:p>
        </w:tc>
        <w:tc>
          <w:tcPr>
            <w:tcW w:w="970" w:type="dxa"/>
            <w:tcBorders>
              <w:top w:val="nil"/>
              <w:left w:val="nil"/>
              <w:bottom w:val="single" w:sz="4" w:space="0" w:color="auto"/>
              <w:right w:val="single" w:sz="4" w:space="0" w:color="auto"/>
            </w:tcBorders>
            <w:shd w:val="clear" w:color="000000" w:fill="FFFFFF"/>
            <w:noWrap/>
            <w:vAlign w:val="center"/>
            <w:hideMark/>
          </w:tcPr>
          <w:p w14:paraId="73E71FC0" w14:textId="68F793A4"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58</w:t>
            </w:r>
          </w:p>
        </w:tc>
        <w:tc>
          <w:tcPr>
            <w:tcW w:w="931" w:type="dxa"/>
            <w:tcBorders>
              <w:top w:val="nil"/>
              <w:left w:val="nil"/>
              <w:bottom w:val="single" w:sz="4" w:space="0" w:color="auto"/>
              <w:right w:val="single" w:sz="4" w:space="0" w:color="auto"/>
            </w:tcBorders>
            <w:shd w:val="clear" w:color="000000" w:fill="FFFFFF"/>
            <w:noWrap/>
            <w:vAlign w:val="center"/>
            <w:hideMark/>
          </w:tcPr>
          <w:p w14:paraId="38940032" w14:textId="6AA0BB6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79</w:t>
            </w:r>
          </w:p>
        </w:tc>
      </w:tr>
      <w:tr w:rsidR="00182176" w:rsidRPr="00112A6B" w14:paraId="7457D180" w14:textId="77777777" w:rsidTr="00182176">
        <w:trPr>
          <w:trHeight w:val="363"/>
        </w:trPr>
        <w:tc>
          <w:tcPr>
            <w:tcW w:w="2184" w:type="dxa"/>
            <w:tcBorders>
              <w:top w:val="nil"/>
              <w:left w:val="single" w:sz="4" w:space="0" w:color="auto"/>
              <w:bottom w:val="single" w:sz="4" w:space="0" w:color="auto"/>
              <w:right w:val="single" w:sz="4" w:space="0" w:color="auto"/>
            </w:tcBorders>
            <w:shd w:val="clear" w:color="000000" w:fill="FFFFFF"/>
            <w:noWrap/>
            <w:vAlign w:val="bottom"/>
            <w:hideMark/>
          </w:tcPr>
          <w:p w14:paraId="26D76E7C" w14:textId="77777777" w:rsidR="00182176" w:rsidRPr="00112A6B" w:rsidRDefault="00182176" w:rsidP="00182176">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Cycloaliphatic Epoxy Based Resin</w:t>
            </w:r>
          </w:p>
        </w:tc>
        <w:tc>
          <w:tcPr>
            <w:tcW w:w="853" w:type="dxa"/>
            <w:tcBorders>
              <w:top w:val="nil"/>
              <w:left w:val="nil"/>
              <w:bottom w:val="single" w:sz="4" w:space="0" w:color="auto"/>
              <w:right w:val="single" w:sz="4" w:space="0" w:color="auto"/>
            </w:tcBorders>
            <w:shd w:val="clear" w:color="000000" w:fill="FFFFFF"/>
            <w:noWrap/>
            <w:vAlign w:val="center"/>
            <w:hideMark/>
          </w:tcPr>
          <w:p w14:paraId="31B65959" w14:textId="2C9272CC"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19</w:t>
            </w:r>
          </w:p>
        </w:tc>
        <w:tc>
          <w:tcPr>
            <w:tcW w:w="853" w:type="dxa"/>
            <w:tcBorders>
              <w:top w:val="nil"/>
              <w:left w:val="nil"/>
              <w:bottom w:val="single" w:sz="4" w:space="0" w:color="auto"/>
              <w:right w:val="single" w:sz="4" w:space="0" w:color="auto"/>
            </w:tcBorders>
            <w:shd w:val="clear" w:color="000000" w:fill="FFFFFF"/>
            <w:noWrap/>
            <w:vAlign w:val="center"/>
            <w:hideMark/>
          </w:tcPr>
          <w:p w14:paraId="3B8E7E0E" w14:textId="165224B6"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20</w:t>
            </w:r>
          </w:p>
        </w:tc>
        <w:tc>
          <w:tcPr>
            <w:tcW w:w="853" w:type="dxa"/>
            <w:tcBorders>
              <w:top w:val="nil"/>
              <w:left w:val="nil"/>
              <w:bottom w:val="single" w:sz="4" w:space="0" w:color="auto"/>
              <w:right w:val="single" w:sz="4" w:space="0" w:color="auto"/>
            </w:tcBorders>
            <w:shd w:val="clear" w:color="000000" w:fill="FFFFFF"/>
            <w:noWrap/>
            <w:vAlign w:val="center"/>
            <w:hideMark/>
          </w:tcPr>
          <w:p w14:paraId="6486A6F1" w14:textId="712F75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854" w:type="dxa"/>
            <w:tcBorders>
              <w:top w:val="nil"/>
              <w:left w:val="nil"/>
              <w:bottom w:val="single" w:sz="4" w:space="0" w:color="auto"/>
              <w:right w:val="single" w:sz="4" w:space="0" w:color="auto"/>
            </w:tcBorders>
            <w:shd w:val="clear" w:color="000000" w:fill="FFFFFF"/>
            <w:noWrap/>
            <w:vAlign w:val="center"/>
            <w:hideMark/>
          </w:tcPr>
          <w:p w14:paraId="1CBF4CCF" w14:textId="12F4CCA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975" w:type="dxa"/>
            <w:tcBorders>
              <w:top w:val="nil"/>
              <w:left w:val="nil"/>
              <w:bottom w:val="single" w:sz="4" w:space="0" w:color="auto"/>
              <w:right w:val="single" w:sz="4" w:space="0" w:color="auto"/>
            </w:tcBorders>
            <w:shd w:val="clear" w:color="000000" w:fill="FFFFFF"/>
            <w:noWrap/>
            <w:vAlign w:val="center"/>
            <w:hideMark/>
          </w:tcPr>
          <w:p w14:paraId="71F27232" w14:textId="703399D7"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970" w:type="dxa"/>
            <w:tcBorders>
              <w:top w:val="nil"/>
              <w:left w:val="nil"/>
              <w:bottom w:val="single" w:sz="4" w:space="0" w:color="auto"/>
              <w:right w:val="single" w:sz="4" w:space="0" w:color="auto"/>
            </w:tcBorders>
            <w:shd w:val="clear" w:color="000000" w:fill="FFFFFF"/>
            <w:noWrap/>
            <w:vAlign w:val="center"/>
            <w:hideMark/>
          </w:tcPr>
          <w:p w14:paraId="7D13CF90" w14:textId="087EFF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22</w:t>
            </w:r>
          </w:p>
        </w:tc>
        <w:tc>
          <w:tcPr>
            <w:tcW w:w="970" w:type="dxa"/>
            <w:tcBorders>
              <w:top w:val="nil"/>
              <w:left w:val="nil"/>
              <w:bottom w:val="single" w:sz="4" w:space="0" w:color="auto"/>
              <w:right w:val="single" w:sz="4" w:space="0" w:color="auto"/>
            </w:tcBorders>
            <w:shd w:val="clear" w:color="000000" w:fill="FFFFFF"/>
            <w:noWrap/>
            <w:vAlign w:val="center"/>
            <w:hideMark/>
          </w:tcPr>
          <w:p w14:paraId="7C0EBAA0" w14:textId="03EA499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25</w:t>
            </w:r>
          </w:p>
        </w:tc>
        <w:tc>
          <w:tcPr>
            <w:tcW w:w="970" w:type="dxa"/>
            <w:tcBorders>
              <w:top w:val="nil"/>
              <w:left w:val="nil"/>
              <w:bottom w:val="single" w:sz="4" w:space="0" w:color="auto"/>
              <w:right w:val="single" w:sz="4" w:space="0" w:color="auto"/>
            </w:tcBorders>
            <w:shd w:val="clear" w:color="000000" w:fill="FFFFFF"/>
            <w:noWrap/>
            <w:vAlign w:val="center"/>
            <w:hideMark/>
          </w:tcPr>
          <w:p w14:paraId="6AAD543D" w14:textId="3D697C8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34</w:t>
            </w:r>
          </w:p>
        </w:tc>
        <w:tc>
          <w:tcPr>
            <w:tcW w:w="931" w:type="dxa"/>
            <w:tcBorders>
              <w:top w:val="nil"/>
              <w:left w:val="nil"/>
              <w:bottom w:val="single" w:sz="4" w:space="0" w:color="auto"/>
              <w:right w:val="single" w:sz="4" w:space="0" w:color="auto"/>
            </w:tcBorders>
            <w:shd w:val="clear" w:color="000000" w:fill="FFFFFF"/>
            <w:noWrap/>
            <w:vAlign w:val="center"/>
            <w:hideMark/>
          </w:tcPr>
          <w:p w14:paraId="7E03D6E4" w14:textId="1E1BE19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56</w:t>
            </w:r>
          </w:p>
        </w:tc>
      </w:tr>
      <w:tr w:rsidR="00182176" w:rsidRPr="00112A6B" w14:paraId="19EBCC2B" w14:textId="77777777" w:rsidTr="00182176">
        <w:trPr>
          <w:trHeight w:val="555"/>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680D1242" w14:textId="1F2287B1" w:rsidR="00182176" w:rsidRPr="00112A6B" w:rsidRDefault="00182176" w:rsidP="00182176">
            <w:pPr>
              <w:spacing w:after="0" w:line="240" w:lineRule="auto"/>
              <w:rPr>
                <w:rFonts w:ascii="Arial" w:eastAsia="Times New Roman" w:hAnsi="Arial" w:cs="Arial"/>
                <w:color w:val="000000"/>
                <w:sz w:val="20"/>
                <w:szCs w:val="20"/>
                <w:lang w:val="en-US"/>
              </w:rPr>
            </w:pPr>
            <w:r>
              <w:rPr>
                <w:rFonts w:ascii="Arial" w:hAnsi="Arial" w:cs="Arial"/>
                <w:color w:val="000000"/>
                <w:sz w:val="20"/>
                <w:szCs w:val="20"/>
              </w:rPr>
              <w:t>Others</w:t>
            </w:r>
          </w:p>
        </w:tc>
        <w:tc>
          <w:tcPr>
            <w:tcW w:w="853" w:type="dxa"/>
            <w:tcBorders>
              <w:top w:val="nil"/>
              <w:left w:val="nil"/>
              <w:bottom w:val="single" w:sz="4" w:space="0" w:color="auto"/>
              <w:right w:val="single" w:sz="4" w:space="0" w:color="auto"/>
            </w:tcBorders>
            <w:shd w:val="clear" w:color="000000" w:fill="FFFFFF"/>
            <w:noWrap/>
            <w:vAlign w:val="center"/>
            <w:hideMark/>
          </w:tcPr>
          <w:p w14:paraId="58826A6E" w14:textId="43441055"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148</w:t>
            </w:r>
          </w:p>
        </w:tc>
        <w:tc>
          <w:tcPr>
            <w:tcW w:w="853" w:type="dxa"/>
            <w:tcBorders>
              <w:top w:val="nil"/>
              <w:left w:val="nil"/>
              <w:bottom w:val="single" w:sz="4" w:space="0" w:color="auto"/>
              <w:right w:val="single" w:sz="4" w:space="0" w:color="auto"/>
            </w:tcBorders>
            <w:shd w:val="clear" w:color="000000" w:fill="FFFFFF"/>
            <w:noWrap/>
            <w:vAlign w:val="center"/>
            <w:hideMark/>
          </w:tcPr>
          <w:p w14:paraId="1E39F2DA" w14:textId="3FEA132A"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155</w:t>
            </w:r>
          </w:p>
        </w:tc>
        <w:tc>
          <w:tcPr>
            <w:tcW w:w="853" w:type="dxa"/>
            <w:tcBorders>
              <w:top w:val="nil"/>
              <w:left w:val="nil"/>
              <w:bottom w:val="single" w:sz="4" w:space="0" w:color="auto"/>
              <w:right w:val="single" w:sz="4" w:space="0" w:color="auto"/>
            </w:tcBorders>
            <w:shd w:val="clear" w:color="000000" w:fill="FFFFFF"/>
            <w:noWrap/>
            <w:vAlign w:val="center"/>
            <w:hideMark/>
          </w:tcPr>
          <w:p w14:paraId="30265676" w14:textId="71986C2D"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170</w:t>
            </w:r>
          </w:p>
        </w:tc>
        <w:tc>
          <w:tcPr>
            <w:tcW w:w="854" w:type="dxa"/>
            <w:tcBorders>
              <w:top w:val="nil"/>
              <w:left w:val="nil"/>
              <w:bottom w:val="single" w:sz="4" w:space="0" w:color="auto"/>
              <w:right w:val="single" w:sz="4" w:space="0" w:color="auto"/>
            </w:tcBorders>
            <w:shd w:val="clear" w:color="000000" w:fill="FFFFFF"/>
            <w:noWrap/>
            <w:vAlign w:val="center"/>
            <w:hideMark/>
          </w:tcPr>
          <w:p w14:paraId="49CFA85C" w14:textId="2C71DEF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173</w:t>
            </w:r>
          </w:p>
        </w:tc>
        <w:tc>
          <w:tcPr>
            <w:tcW w:w="975" w:type="dxa"/>
            <w:tcBorders>
              <w:top w:val="nil"/>
              <w:left w:val="nil"/>
              <w:bottom w:val="single" w:sz="4" w:space="0" w:color="auto"/>
              <w:right w:val="single" w:sz="4" w:space="0" w:color="auto"/>
            </w:tcBorders>
            <w:shd w:val="clear" w:color="000000" w:fill="FFFFFF"/>
            <w:noWrap/>
            <w:vAlign w:val="center"/>
            <w:hideMark/>
          </w:tcPr>
          <w:p w14:paraId="3E7AB3CE" w14:textId="7D1BB58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175</w:t>
            </w:r>
          </w:p>
        </w:tc>
        <w:tc>
          <w:tcPr>
            <w:tcW w:w="970" w:type="dxa"/>
            <w:tcBorders>
              <w:top w:val="nil"/>
              <w:left w:val="nil"/>
              <w:bottom w:val="single" w:sz="4" w:space="0" w:color="auto"/>
              <w:right w:val="single" w:sz="4" w:space="0" w:color="auto"/>
            </w:tcBorders>
            <w:shd w:val="clear" w:color="000000" w:fill="FFFFFF"/>
            <w:noWrap/>
            <w:vAlign w:val="center"/>
            <w:hideMark/>
          </w:tcPr>
          <w:p w14:paraId="0450AC46" w14:textId="265FBD2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170</w:t>
            </w:r>
          </w:p>
        </w:tc>
        <w:tc>
          <w:tcPr>
            <w:tcW w:w="970" w:type="dxa"/>
            <w:tcBorders>
              <w:top w:val="nil"/>
              <w:left w:val="nil"/>
              <w:bottom w:val="single" w:sz="4" w:space="0" w:color="auto"/>
              <w:right w:val="single" w:sz="4" w:space="0" w:color="auto"/>
            </w:tcBorders>
            <w:shd w:val="clear" w:color="000000" w:fill="FFFFFF"/>
            <w:noWrap/>
            <w:vAlign w:val="center"/>
            <w:hideMark/>
          </w:tcPr>
          <w:p w14:paraId="25EDA304" w14:textId="128F2A78"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186</w:t>
            </w:r>
          </w:p>
        </w:tc>
        <w:tc>
          <w:tcPr>
            <w:tcW w:w="970" w:type="dxa"/>
            <w:tcBorders>
              <w:top w:val="nil"/>
              <w:left w:val="nil"/>
              <w:bottom w:val="single" w:sz="4" w:space="0" w:color="auto"/>
              <w:right w:val="single" w:sz="4" w:space="0" w:color="auto"/>
            </w:tcBorders>
            <w:shd w:val="clear" w:color="000000" w:fill="FFFFFF"/>
            <w:noWrap/>
            <w:vAlign w:val="center"/>
            <w:hideMark/>
          </w:tcPr>
          <w:p w14:paraId="1E00C366" w14:textId="1C823DC2"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242</w:t>
            </w:r>
          </w:p>
        </w:tc>
        <w:tc>
          <w:tcPr>
            <w:tcW w:w="931" w:type="dxa"/>
            <w:tcBorders>
              <w:top w:val="nil"/>
              <w:left w:val="nil"/>
              <w:bottom w:val="single" w:sz="4" w:space="0" w:color="auto"/>
              <w:right w:val="single" w:sz="4" w:space="0" w:color="auto"/>
            </w:tcBorders>
            <w:shd w:val="clear" w:color="000000" w:fill="FFFFFF"/>
            <w:noWrap/>
            <w:vAlign w:val="center"/>
            <w:hideMark/>
          </w:tcPr>
          <w:p w14:paraId="1F18EA93" w14:textId="3B3F9D49" w:rsidR="00182176" w:rsidRPr="00112A6B" w:rsidRDefault="00182176" w:rsidP="0018217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324</w:t>
            </w:r>
          </w:p>
        </w:tc>
      </w:tr>
      <w:tr w:rsidR="00182176" w:rsidRPr="00112A6B" w14:paraId="08262C76" w14:textId="77777777" w:rsidTr="00182176">
        <w:trPr>
          <w:trHeight w:val="602"/>
        </w:trPr>
        <w:tc>
          <w:tcPr>
            <w:tcW w:w="2184" w:type="dxa"/>
            <w:tcBorders>
              <w:top w:val="nil"/>
              <w:left w:val="single" w:sz="4" w:space="0" w:color="auto"/>
              <w:bottom w:val="single" w:sz="4" w:space="0" w:color="auto"/>
              <w:right w:val="single" w:sz="4" w:space="0" w:color="auto"/>
            </w:tcBorders>
            <w:shd w:val="clear" w:color="000000" w:fill="FFFFFF"/>
            <w:noWrap/>
            <w:vAlign w:val="center"/>
            <w:hideMark/>
          </w:tcPr>
          <w:p w14:paraId="06043B08" w14:textId="78C05D3F" w:rsidR="00182176" w:rsidRPr="00112A6B" w:rsidRDefault="00182176" w:rsidP="00182176">
            <w:pPr>
              <w:spacing w:after="0" w:line="240" w:lineRule="auto"/>
              <w:rPr>
                <w:rFonts w:ascii="Arial" w:eastAsia="Times New Roman" w:hAnsi="Arial" w:cs="Arial"/>
                <w:b/>
                <w:bCs/>
                <w:color w:val="000000"/>
                <w:sz w:val="20"/>
                <w:szCs w:val="20"/>
                <w:lang w:val="en-US"/>
              </w:rPr>
            </w:pPr>
            <w:r>
              <w:rPr>
                <w:rFonts w:ascii="Arial" w:hAnsi="Arial" w:cs="Arial"/>
                <w:b/>
                <w:bCs/>
                <w:color w:val="000000"/>
                <w:sz w:val="20"/>
                <w:szCs w:val="20"/>
              </w:rPr>
              <w:t>Total</w:t>
            </w:r>
          </w:p>
        </w:tc>
        <w:tc>
          <w:tcPr>
            <w:tcW w:w="853" w:type="dxa"/>
            <w:tcBorders>
              <w:top w:val="nil"/>
              <w:left w:val="nil"/>
              <w:bottom w:val="single" w:sz="4" w:space="0" w:color="auto"/>
              <w:right w:val="single" w:sz="4" w:space="0" w:color="auto"/>
            </w:tcBorders>
            <w:shd w:val="clear" w:color="000000" w:fill="FFFFFF"/>
            <w:noWrap/>
            <w:vAlign w:val="center"/>
            <w:hideMark/>
          </w:tcPr>
          <w:p w14:paraId="6B59583A" w14:textId="16ED00BF"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1594</w:t>
            </w:r>
          </w:p>
        </w:tc>
        <w:tc>
          <w:tcPr>
            <w:tcW w:w="853" w:type="dxa"/>
            <w:tcBorders>
              <w:top w:val="nil"/>
              <w:left w:val="nil"/>
              <w:bottom w:val="single" w:sz="4" w:space="0" w:color="auto"/>
              <w:right w:val="single" w:sz="4" w:space="0" w:color="auto"/>
            </w:tcBorders>
            <w:shd w:val="clear" w:color="000000" w:fill="FFFFFF"/>
            <w:noWrap/>
            <w:vAlign w:val="center"/>
            <w:hideMark/>
          </w:tcPr>
          <w:p w14:paraId="5D9A9D5C" w14:textId="1703FC58"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1683</w:t>
            </w:r>
          </w:p>
        </w:tc>
        <w:tc>
          <w:tcPr>
            <w:tcW w:w="853" w:type="dxa"/>
            <w:tcBorders>
              <w:top w:val="nil"/>
              <w:left w:val="nil"/>
              <w:bottom w:val="single" w:sz="4" w:space="0" w:color="auto"/>
              <w:right w:val="single" w:sz="4" w:space="0" w:color="auto"/>
            </w:tcBorders>
            <w:shd w:val="clear" w:color="000000" w:fill="FFFFFF"/>
            <w:noWrap/>
            <w:vAlign w:val="center"/>
            <w:hideMark/>
          </w:tcPr>
          <w:p w14:paraId="0F93A8AB" w14:textId="54A04059"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1864</w:t>
            </w:r>
          </w:p>
        </w:tc>
        <w:tc>
          <w:tcPr>
            <w:tcW w:w="854" w:type="dxa"/>
            <w:tcBorders>
              <w:top w:val="nil"/>
              <w:left w:val="nil"/>
              <w:bottom w:val="single" w:sz="4" w:space="0" w:color="auto"/>
              <w:right w:val="single" w:sz="4" w:space="0" w:color="auto"/>
            </w:tcBorders>
            <w:shd w:val="clear" w:color="000000" w:fill="FFFFFF"/>
            <w:noWrap/>
            <w:vAlign w:val="center"/>
            <w:hideMark/>
          </w:tcPr>
          <w:p w14:paraId="2EBA5E39" w14:textId="5B4CD12D"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1924</w:t>
            </w:r>
          </w:p>
        </w:tc>
        <w:tc>
          <w:tcPr>
            <w:tcW w:w="975" w:type="dxa"/>
            <w:tcBorders>
              <w:top w:val="nil"/>
              <w:left w:val="nil"/>
              <w:bottom w:val="single" w:sz="4" w:space="0" w:color="auto"/>
              <w:right w:val="single" w:sz="4" w:space="0" w:color="auto"/>
            </w:tcBorders>
            <w:shd w:val="clear" w:color="000000" w:fill="FFFFFF"/>
            <w:noWrap/>
            <w:vAlign w:val="center"/>
            <w:hideMark/>
          </w:tcPr>
          <w:p w14:paraId="3EBD69BA" w14:textId="3078DBED"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2053</w:t>
            </w:r>
          </w:p>
        </w:tc>
        <w:tc>
          <w:tcPr>
            <w:tcW w:w="970" w:type="dxa"/>
            <w:tcBorders>
              <w:top w:val="nil"/>
              <w:left w:val="nil"/>
              <w:bottom w:val="single" w:sz="4" w:space="0" w:color="auto"/>
              <w:right w:val="single" w:sz="4" w:space="0" w:color="auto"/>
            </w:tcBorders>
            <w:shd w:val="clear" w:color="000000" w:fill="FFFFFF"/>
            <w:noWrap/>
            <w:vAlign w:val="center"/>
            <w:hideMark/>
          </w:tcPr>
          <w:p w14:paraId="038DE72E" w14:textId="5690EB74"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2040</w:t>
            </w:r>
          </w:p>
        </w:tc>
        <w:tc>
          <w:tcPr>
            <w:tcW w:w="970" w:type="dxa"/>
            <w:tcBorders>
              <w:top w:val="nil"/>
              <w:left w:val="nil"/>
              <w:bottom w:val="single" w:sz="4" w:space="0" w:color="auto"/>
              <w:right w:val="single" w:sz="4" w:space="0" w:color="auto"/>
            </w:tcBorders>
            <w:shd w:val="clear" w:color="000000" w:fill="FFFFFF"/>
            <w:noWrap/>
            <w:vAlign w:val="center"/>
            <w:hideMark/>
          </w:tcPr>
          <w:p w14:paraId="75EA84AF" w14:textId="3EE661F2"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2200</w:t>
            </w:r>
          </w:p>
        </w:tc>
        <w:tc>
          <w:tcPr>
            <w:tcW w:w="970" w:type="dxa"/>
            <w:tcBorders>
              <w:top w:val="nil"/>
              <w:left w:val="nil"/>
              <w:bottom w:val="single" w:sz="4" w:space="0" w:color="auto"/>
              <w:right w:val="single" w:sz="4" w:space="0" w:color="auto"/>
            </w:tcBorders>
            <w:shd w:val="clear" w:color="000000" w:fill="FFFFFF"/>
            <w:noWrap/>
            <w:vAlign w:val="center"/>
            <w:hideMark/>
          </w:tcPr>
          <w:p w14:paraId="1EAF6033" w14:textId="1F9D3AF7"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2870</w:t>
            </w:r>
          </w:p>
        </w:tc>
        <w:tc>
          <w:tcPr>
            <w:tcW w:w="931" w:type="dxa"/>
            <w:tcBorders>
              <w:top w:val="nil"/>
              <w:left w:val="nil"/>
              <w:bottom w:val="single" w:sz="4" w:space="0" w:color="auto"/>
              <w:right w:val="single" w:sz="4" w:space="0" w:color="auto"/>
            </w:tcBorders>
            <w:shd w:val="clear" w:color="000000" w:fill="FFFFFF"/>
            <w:noWrap/>
            <w:vAlign w:val="center"/>
            <w:hideMark/>
          </w:tcPr>
          <w:p w14:paraId="314D93A7" w14:textId="0D8F3A05" w:rsidR="00182176" w:rsidRPr="00112A6B" w:rsidRDefault="00182176" w:rsidP="00182176">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3675</w:t>
            </w:r>
          </w:p>
        </w:tc>
      </w:tr>
    </w:tbl>
    <w:p w14:paraId="61B929B9" w14:textId="681C295E" w:rsidR="005E09F6" w:rsidRDefault="005E09F6" w:rsidP="00040B88">
      <w:pPr>
        <w:rPr>
          <w:rFonts w:ascii="Arial" w:eastAsia="Arial" w:hAnsi="Arial" w:cs="Arial"/>
          <w:sz w:val="24"/>
          <w:szCs w:val="24"/>
        </w:rPr>
      </w:pPr>
      <w:r>
        <w:rPr>
          <w:noProof/>
        </w:rPr>
        <mc:AlternateContent>
          <mc:Choice Requires="wps">
            <w:drawing>
              <wp:anchor distT="0" distB="0" distL="114300" distR="114300" simplePos="0" relativeHeight="252192768" behindDoc="0" locked="0" layoutInCell="1" allowOverlap="1" wp14:anchorId="61EFAC8E" wp14:editId="6FC4D65F">
                <wp:simplePos x="0" y="0"/>
                <wp:positionH relativeFrom="margin">
                  <wp:posOffset>4613275</wp:posOffset>
                </wp:positionH>
                <wp:positionV relativeFrom="paragraph">
                  <wp:posOffset>232572</wp:posOffset>
                </wp:positionV>
                <wp:extent cx="1889760" cy="266700"/>
                <wp:effectExtent l="0" t="0" r="0" b="0"/>
                <wp:wrapNone/>
                <wp:docPr id="11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EFAC8E" id="_x0000_s1085" type="#_x0000_t202" style="position:absolute;margin-left:363.25pt;margin-top:18.3pt;width:148.8pt;height:21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" filled="f" stroked="f">
                <v:textbox>
                  <w:txbxContent>
                    <w:p w14:paraId="04401BEA"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310785D" w14:textId="195EE24B" w:rsidR="005E09F6" w:rsidRDefault="005E09F6" w:rsidP="00040B88">
      <w:pPr>
        <w:rPr>
          <w:rFonts w:ascii="Arial" w:eastAsia="Arial" w:hAnsi="Arial" w:cs="Arial"/>
          <w:sz w:val="24"/>
          <w:szCs w:val="24"/>
        </w:rPr>
      </w:pPr>
    </w:p>
    <w:p w14:paraId="00095031" w14:textId="77777777" w:rsidR="005E09F6" w:rsidRDefault="005E09F6" w:rsidP="00040B88">
      <w:pPr>
        <w:rPr>
          <w:rFonts w:ascii="Arial" w:eastAsia="Arial" w:hAnsi="Arial" w:cs="Arial"/>
          <w:sz w:val="24"/>
          <w:szCs w:val="24"/>
        </w:rPr>
      </w:pPr>
    </w:p>
    <w:p w14:paraId="01B7AC1A" w14:textId="5BC26E30" w:rsidR="005E09F6" w:rsidRDefault="005E09F6" w:rsidP="00040B88">
      <w:pPr>
        <w:rPr>
          <w:rFonts w:ascii="Arial" w:eastAsia="Arial" w:hAnsi="Arial" w:cs="Arial"/>
          <w:sz w:val="24"/>
          <w:szCs w:val="24"/>
        </w:rPr>
      </w:pPr>
    </w:p>
    <w:p w14:paraId="2C259D95" w14:textId="77777777" w:rsidR="005E09F6" w:rsidRDefault="005E09F6" w:rsidP="00040B88">
      <w:pPr>
        <w:rPr>
          <w:rFonts w:ascii="Arial" w:eastAsia="Arial" w:hAnsi="Arial" w:cs="Arial"/>
          <w:sz w:val="24"/>
          <w:szCs w:val="24"/>
        </w:rPr>
      </w:pPr>
    </w:p>
    <w:p w14:paraId="3F862BDF" w14:textId="491B96E2" w:rsidR="005E09F6" w:rsidRDefault="005E09F6" w:rsidP="00040B88">
      <w:pPr>
        <w:rPr>
          <w:rFonts w:ascii="Arial" w:eastAsia="Arial" w:hAnsi="Arial" w:cs="Arial"/>
          <w:sz w:val="24"/>
          <w:szCs w:val="24"/>
        </w:rPr>
      </w:pPr>
    </w:p>
    <w:p w14:paraId="5C53320E" w14:textId="77777777" w:rsidR="005E09F6" w:rsidRDefault="005E09F6" w:rsidP="00040B88">
      <w:pPr>
        <w:rPr>
          <w:rFonts w:ascii="Arial" w:eastAsia="Arial" w:hAnsi="Arial" w:cs="Arial"/>
          <w:sz w:val="24"/>
          <w:szCs w:val="24"/>
        </w:rPr>
      </w:pPr>
    </w:p>
    <w:p w14:paraId="478782A9" w14:textId="27E7A57B" w:rsidR="007D78BF" w:rsidRDefault="007D78BF" w:rsidP="00040B88">
      <w:pPr>
        <w:rPr>
          <w:rFonts w:ascii="Arial" w:eastAsia="Arial" w:hAnsi="Arial" w:cs="Arial"/>
          <w:sz w:val="24"/>
          <w:szCs w:val="24"/>
        </w:rPr>
      </w:pPr>
    </w:p>
    <w:p w14:paraId="40DF67C4" w14:textId="195475C4"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lastRenderedPageBreak/>
        <w:t>3.2.</w:t>
      </w:r>
      <w:r w:rsidR="0089180E">
        <w:rPr>
          <w:rFonts w:ascii="Arial" w:eastAsia="Verdana" w:hAnsi="Arial" w:cs="Arial"/>
          <w:b/>
          <w:bCs/>
          <w:color w:val="000000" w:themeColor="text1"/>
          <w:kern w:val="24"/>
          <w:sz w:val="24"/>
          <w:szCs w:val="24"/>
        </w:rPr>
        <w:t>7</w:t>
      </w:r>
      <w:r w:rsidRPr="00FD39DE">
        <w:rPr>
          <w:rFonts w:ascii="Arial" w:eastAsia="Verdana" w:hAnsi="Arial" w:cs="Arial"/>
          <w:b/>
          <w:bCs/>
          <w:color w:val="000000" w:themeColor="text1"/>
          <w:kern w:val="24"/>
          <w:sz w:val="24"/>
          <w:szCs w:val="24"/>
        </w:rPr>
        <w:t>. Demand By Grade</w:t>
      </w:r>
    </w:p>
    <w:p w14:paraId="4CCA4D17" w14:textId="2E3DB0D6"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Grade</w:t>
      </w:r>
      <w:r w:rsidR="006252E3">
        <w:rPr>
          <w:rFonts w:ascii="Arial" w:eastAsia="Verdana" w:hAnsi="Arial" w:cs="Arial"/>
          <w:b/>
          <w:bCs/>
          <w:color w:val="000000" w:themeColor="text1"/>
          <w:kern w:val="24"/>
          <w:sz w:val="24"/>
          <w:szCs w:val="24"/>
        </w:rPr>
        <w:t xml:space="preserve"> </w:t>
      </w:r>
      <w:r w:rsidR="006252E3">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79F47DAE" w14:textId="77777777" w:rsidR="00040B88" w:rsidRDefault="00040B88" w:rsidP="00040B88">
      <w:pPr>
        <w:rPr>
          <w:rFonts w:ascii="Arial" w:eastAsia="Arial" w:hAnsi="Arial" w:cs="Arial"/>
          <w:sz w:val="24"/>
          <w:szCs w:val="24"/>
        </w:rPr>
      </w:pPr>
      <w:r w:rsidRPr="0013644D">
        <w:rPr>
          <w:noProof/>
        </w:rPr>
        <w:drawing>
          <wp:inline distT="0" distB="0" distL="0" distR="0" wp14:anchorId="004AFF12" wp14:editId="08C615F1">
            <wp:extent cx="6448425" cy="1866900"/>
            <wp:effectExtent l="0" t="0" r="0" b="0"/>
            <wp:docPr id="634" name="Chart 63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bl>
      <w:tblPr>
        <w:tblW w:w="10572" w:type="dxa"/>
        <w:tblInd w:w="-185" w:type="dxa"/>
        <w:tblLook w:val="04A0" w:firstRow="1" w:lastRow="0" w:firstColumn="1" w:lastColumn="0" w:noHBand="0" w:noVBand="1"/>
      </w:tblPr>
      <w:tblGrid>
        <w:gridCol w:w="1638"/>
        <w:gridCol w:w="994"/>
        <w:gridCol w:w="994"/>
        <w:gridCol w:w="994"/>
        <w:gridCol w:w="992"/>
        <w:gridCol w:w="992"/>
        <w:gridCol w:w="992"/>
        <w:gridCol w:w="992"/>
        <w:gridCol w:w="992"/>
        <w:gridCol w:w="992"/>
      </w:tblGrid>
      <w:tr w:rsidR="00112A6B" w:rsidRPr="00112A6B" w14:paraId="72D0BEA7" w14:textId="77777777" w:rsidTr="00112A6B">
        <w:trPr>
          <w:trHeight w:val="519"/>
        </w:trPr>
        <w:tc>
          <w:tcPr>
            <w:tcW w:w="163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917E390" w14:textId="77777777" w:rsidR="007F4362" w:rsidRPr="00112A6B" w:rsidRDefault="007F4362"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Grade</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3481E69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994" w:type="dxa"/>
            <w:tcBorders>
              <w:top w:val="single" w:sz="4" w:space="0" w:color="auto"/>
              <w:left w:val="nil"/>
              <w:bottom w:val="single" w:sz="4" w:space="0" w:color="auto"/>
              <w:right w:val="single" w:sz="4" w:space="0" w:color="auto"/>
            </w:tcBorders>
            <w:shd w:val="clear" w:color="auto" w:fill="C00000"/>
            <w:noWrap/>
            <w:vAlign w:val="center"/>
            <w:hideMark/>
          </w:tcPr>
          <w:p w14:paraId="76777861"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994" w:type="dxa"/>
            <w:tcBorders>
              <w:top w:val="single" w:sz="4" w:space="0" w:color="auto"/>
              <w:left w:val="nil"/>
              <w:bottom w:val="single" w:sz="4" w:space="0" w:color="auto"/>
              <w:right w:val="single" w:sz="4" w:space="0" w:color="auto"/>
            </w:tcBorders>
            <w:shd w:val="clear" w:color="auto" w:fill="C00000"/>
            <w:noWrap/>
            <w:vAlign w:val="bottom"/>
            <w:hideMark/>
          </w:tcPr>
          <w:p w14:paraId="60521F6A"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498C2137"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FE3108D"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64FEB555"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1A7F5BF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2021E</w:t>
            </w:r>
          </w:p>
        </w:tc>
        <w:tc>
          <w:tcPr>
            <w:tcW w:w="992" w:type="dxa"/>
            <w:tcBorders>
              <w:top w:val="single" w:sz="4" w:space="0" w:color="auto"/>
              <w:left w:val="nil"/>
              <w:bottom w:val="single" w:sz="4" w:space="0" w:color="auto"/>
              <w:right w:val="single" w:sz="4" w:space="0" w:color="auto"/>
            </w:tcBorders>
            <w:shd w:val="clear" w:color="auto" w:fill="C00000"/>
            <w:noWrap/>
            <w:vAlign w:val="bottom"/>
            <w:hideMark/>
          </w:tcPr>
          <w:p w14:paraId="0B65E7F4"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2025F</w:t>
            </w:r>
          </w:p>
        </w:tc>
        <w:tc>
          <w:tcPr>
            <w:tcW w:w="99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D39F09E" w14:textId="77777777" w:rsidR="007F4362" w:rsidRPr="00112A6B" w:rsidRDefault="007F4362"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2030F</w:t>
            </w:r>
          </w:p>
        </w:tc>
      </w:tr>
      <w:tr w:rsidR="00112A6B" w:rsidRPr="00112A6B" w14:paraId="22111694"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D2F0407"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Liquid</w:t>
            </w:r>
          </w:p>
        </w:tc>
        <w:tc>
          <w:tcPr>
            <w:tcW w:w="994" w:type="dxa"/>
            <w:tcBorders>
              <w:top w:val="nil"/>
              <w:left w:val="nil"/>
              <w:bottom w:val="single" w:sz="4" w:space="0" w:color="auto"/>
              <w:right w:val="single" w:sz="4" w:space="0" w:color="auto"/>
            </w:tcBorders>
            <w:shd w:val="clear" w:color="000000" w:fill="FFFFFF"/>
            <w:noWrap/>
            <w:vAlign w:val="bottom"/>
            <w:hideMark/>
          </w:tcPr>
          <w:p w14:paraId="1FBA680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799</w:t>
            </w:r>
          </w:p>
        </w:tc>
        <w:tc>
          <w:tcPr>
            <w:tcW w:w="994" w:type="dxa"/>
            <w:tcBorders>
              <w:top w:val="nil"/>
              <w:left w:val="nil"/>
              <w:bottom w:val="single" w:sz="4" w:space="0" w:color="auto"/>
              <w:right w:val="single" w:sz="4" w:space="0" w:color="auto"/>
            </w:tcBorders>
            <w:shd w:val="clear" w:color="000000" w:fill="FFFFFF"/>
            <w:noWrap/>
            <w:vAlign w:val="bottom"/>
            <w:hideMark/>
          </w:tcPr>
          <w:p w14:paraId="4D355BB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849</w:t>
            </w:r>
          </w:p>
        </w:tc>
        <w:tc>
          <w:tcPr>
            <w:tcW w:w="994" w:type="dxa"/>
            <w:tcBorders>
              <w:top w:val="nil"/>
              <w:left w:val="nil"/>
              <w:bottom w:val="single" w:sz="4" w:space="0" w:color="auto"/>
              <w:right w:val="single" w:sz="4" w:space="0" w:color="auto"/>
            </w:tcBorders>
            <w:shd w:val="clear" w:color="000000" w:fill="FFFFFF"/>
            <w:noWrap/>
            <w:vAlign w:val="bottom"/>
            <w:hideMark/>
          </w:tcPr>
          <w:p w14:paraId="130D25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935</w:t>
            </w:r>
          </w:p>
        </w:tc>
        <w:tc>
          <w:tcPr>
            <w:tcW w:w="992" w:type="dxa"/>
            <w:tcBorders>
              <w:top w:val="nil"/>
              <w:left w:val="nil"/>
              <w:bottom w:val="single" w:sz="4" w:space="0" w:color="auto"/>
              <w:right w:val="single" w:sz="4" w:space="0" w:color="auto"/>
            </w:tcBorders>
            <w:shd w:val="clear" w:color="000000" w:fill="FFFFFF"/>
            <w:noWrap/>
            <w:vAlign w:val="bottom"/>
            <w:hideMark/>
          </w:tcPr>
          <w:p w14:paraId="7A74946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970</w:t>
            </w:r>
          </w:p>
        </w:tc>
        <w:tc>
          <w:tcPr>
            <w:tcW w:w="992" w:type="dxa"/>
            <w:tcBorders>
              <w:top w:val="nil"/>
              <w:left w:val="nil"/>
              <w:bottom w:val="single" w:sz="4" w:space="0" w:color="auto"/>
              <w:right w:val="single" w:sz="4" w:space="0" w:color="auto"/>
            </w:tcBorders>
            <w:shd w:val="clear" w:color="000000" w:fill="FFFFFF"/>
            <w:noWrap/>
            <w:vAlign w:val="bottom"/>
            <w:hideMark/>
          </w:tcPr>
          <w:p w14:paraId="656EA3D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1034</w:t>
            </w:r>
          </w:p>
        </w:tc>
        <w:tc>
          <w:tcPr>
            <w:tcW w:w="992" w:type="dxa"/>
            <w:tcBorders>
              <w:top w:val="nil"/>
              <w:left w:val="nil"/>
              <w:bottom w:val="single" w:sz="4" w:space="0" w:color="auto"/>
              <w:right w:val="single" w:sz="4" w:space="0" w:color="auto"/>
            </w:tcBorders>
            <w:shd w:val="clear" w:color="000000" w:fill="FFFFFF"/>
            <w:noWrap/>
            <w:vAlign w:val="bottom"/>
            <w:hideMark/>
          </w:tcPr>
          <w:p w14:paraId="60912A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1032</w:t>
            </w:r>
          </w:p>
        </w:tc>
        <w:tc>
          <w:tcPr>
            <w:tcW w:w="992" w:type="dxa"/>
            <w:tcBorders>
              <w:top w:val="nil"/>
              <w:left w:val="nil"/>
              <w:bottom w:val="single" w:sz="4" w:space="0" w:color="auto"/>
              <w:right w:val="single" w:sz="4" w:space="0" w:color="auto"/>
            </w:tcBorders>
            <w:shd w:val="clear" w:color="000000" w:fill="FFFFFF"/>
            <w:noWrap/>
            <w:vAlign w:val="bottom"/>
            <w:hideMark/>
          </w:tcPr>
          <w:p w14:paraId="3C22F7C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1115</w:t>
            </w:r>
          </w:p>
        </w:tc>
        <w:tc>
          <w:tcPr>
            <w:tcW w:w="992" w:type="dxa"/>
            <w:tcBorders>
              <w:top w:val="nil"/>
              <w:left w:val="nil"/>
              <w:bottom w:val="single" w:sz="4" w:space="0" w:color="auto"/>
              <w:right w:val="single" w:sz="4" w:space="0" w:color="auto"/>
            </w:tcBorders>
            <w:shd w:val="clear" w:color="000000" w:fill="FFFFFF"/>
            <w:noWrap/>
            <w:vAlign w:val="bottom"/>
            <w:hideMark/>
          </w:tcPr>
          <w:p w14:paraId="22F4ED0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1458</w:t>
            </w:r>
          </w:p>
        </w:tc>
        <w:tc>
          <w:tcPr>
            <w:tcW w:w="992" w:type="dxa"/>
            <w:tcBorders>
              <w:top w:val="nil"/>
              <w:left w:val="nil"/>
              <w:bottom w:val="single" w:sz="4" w:space="0" w:color="auto"/>
              <w:right w:val="single" w:sz="4" w:space="0" w:color="auto"/>
            </w:tcBorders>
            <w:shd w:val="clear" w:color="000000" w:fill="FFFFFF"/>
            <w:noWrap/>
            <w:vAlign w:val="bottom"/>
            <w:hideMark/>
          </w:tcPr>
          <w:p w14:paraId="4148D49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1872</w:t>
            </w:r>
          </w:p>
        </w:tc>
      </w:tr>
      <w:tr w:rsidR="00112A6B" w:rsidRPr="00112A6B" w14:paraId="2AEDC75A"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049BDE32"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Semi-Solid</w:t>
            </w:r>
          </w:p>
        </w:tc>
        <w:tc>
          <w:tcPr>
            <w:tcW w:w="994" w:type="dxa"/>
            <w:tcBorders>
              <w:top w:val="nil"/>
              <w:left w:val="nil"/>
              <w:bottom w:val="single" w:sz="4" w:space="0" w:color="auto"/>
              <w:right w:val="single" w:sz="4" w:space="0" w:color="auto"/>
            </w:tcBorders>
            <w:shd w:val="clear" w:color="000000" w:fill="FFFFFF"/>
            <w:noWrap/>
            <w:vAlign w:val="bottom"/>
            <w:hideMark/>
          </w:tcPr>
          <w:p w14:paraId="6AA7E10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135</w:t>
            </w:r>
          </w:p>
        </w:tc>
        <w:tc>
          <w:tcPr>
            <w:tcW w:w="994" w:type="dxa"/>
            <w:tcBorders>
              <w:top w:val="nil"/>
              <w:left w:val="nil"/>
              <w:bottom w:val="single" w:sz="4" w:space="0" w:color="auto"/>
              <w:right w:val="single" w:sz="4" w:space="0" w:color="auto"/>
            </w:tcBorders>
            <w:shd w:val="clear" w:color="000000" w:fill="FFFFFF"/>
            <w:noWrap/>
            <w:vAlign w:val="bottom"/>
            <w:hideMark/>
          </w:tcPr>
          <w:p w14:paraId="456FD01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142</w:t>
            </w:r>
          </w:p>
        </w:tc>
        <w:tc>
          <w:tcPr>
            <w:tcW w:w="994" w:type="dxa"/>
            <w:tcBorders>
              <w:top w:val="nil"/>
              <w:left w:val="nil"/>
              <w:bottom w:val="single" w:sz="4" w:space="0" w:color="auto"/>
              <w:right w:val="single" w:sz="4" w:space="0" w:color="auto"/>
            </w:tcBorders>
            <w:shd w:val="clear" w:color="000000" w:fill="FFFFFF"/>
            <w:noWrap/>
            <w:vAlign w:val="bottom"/>
            <w:hideMark/>
          </w:tcPr>
          <w:p w14:paraId="6D8EA4F8"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155</w:t>
            </w:r>
          </w:p>
        </w:tc>
        <w:tc>
          <w:tcPr>
            <w:tcW w:w="992" w:type="dxa"/>
            <w:tcBorders>
              <w:top w:val="nil"/>
              <w:left w:val="nil"/>
              <w:bottom w:val="single" w:sz="4" w:space="0" w:color="auto"/>
              <w:right w:val="single" w:sz="4" w:space="0" w:color="auto"/>
            </w:tcBorders>
            <w:shd w:val="clear" w:color="000000" w:fill="FFFFFF"/>
            <w:noWrap/>
            <w:vAlign w:val="bottom"/>
            <w:hideMark/>
          </w:tcPr>
          <w:p w14:paraId="145BBB2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159</w:t>
            </w:r>
          </w:p>
        </w:tc>
        <w:tc>
          <w:tcPr>
            <w:tcW w:w="992" w:type="dxa"/>
            <w:tcBorders>
              <w:top w:val="nil"/>
              <w:left w:val="nil"/>
              <w:bottom w:val="single" w:sz="4" w:space="0" w:color="auto"/>
              <w:right w:val="single" w:sz="4" w:space="0" w:color="auto"/>
            </w:tcBorders>
            <w:shd w:val="clear" w:color="000000" w:fill="FFFFFF"/>
            <w:noWrap/>
            <w:vAlign w:val="bottom"/>
            <w:hideMark/>
          </w:tcPr>
          <w:p w14:paraId="1E2780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6C84930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168</w:t>
            </w:r>
          </w:p>
        </w:tc>
        <w:tc>
          <w:tcPr>
            <w:tcW w:w="992" w:type="dxa"/>
            <w:tcBorders>
              <w:top w:val="nil"/>
              <w:left w:val="nil"/>
              <w:bottom w:val="single" w:sz="4" w:space="0" w:color="auto"/>
              <w:right w:val="single" w:sz="4" w:space="0" w:color="auto"/>
            </w:tcBorders>
            <w:shd w:val="clear" w:color="000000" w:fill="FFFFFF"/>
            <w:noWrap/>
            <w:vAlign w:val="bottom"/>
            <w:hideMark/>
          </w:tcPr>
          <w:p w14:paraId="3508947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179</w:t>
            </w:r>
          </w:p>
        </w:tc>
        <w:tc>
          <w:tcPr>
            <w:tcW w:w="992" w:type="dxa"/>
            <w:tcBorders>
              <w:top w:val="nil"/>
              <w:left w:val="nil"/>
              <w:bottom w:val="single" w:sz="4" w:space="0" w:color="auto"/>
              <w:right w:val="single" w:sz="4" w:space="0" w:color="auto"/>
            </w:tcBorders>
            <w:shd w:val="clear" w:color="000000" w:fill="FFFFFF"/>
            <w:noWrap/>
            <w:vAlign w:val="bottom"/>
            <w:hideMark/>
          </w:tcPr>
          <w:p w14:paraId="54FEEF3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229</w:t>
            </w:r>
          </w:p>
        </w:tc>
        <w:tc>
          <w:tcPr>
            <w:tcW w:w="992" w:type="dxa"/>
            <w:tcBorders>
              <w:top w:val="nil"/>
              <w:left w:val="nil"/>
              <w:bottom w:val="single" w:sz="4" w:space="0" w:color="auto"/>
              <w:right w:val="single" w:sz="4" w:space="0" w:color="auto"/>
            </w:tcBorders>
            <w:shd w:val="clear" w:color="000000" w:fill="FFFFFF"/>
            <w:noWrap/>
            <w:vAlign w:val="bottom"/>
            <w:hideMark/>
          </w:tcPr>
          <w:p w14:paraId="2DAEE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285</w:t>
            </w:r>
          </w:p>
        </w:tc>
      </w:tr>
      <w:tr w:rsidR="00112A6B" w:rsidRPr="00112A6B" w14:paraId="65BAC8A0"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7F058E80"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Solid</w:t>
            </w:r>
          </w:p>
        </w:tc>
        <w:tc>
          <w:tcPr>
            <w:tcW w:w="994" w:type="dxa"/>
            <w:tcBorders>
              <w:top w:val="nil"/>
              <w:left w:val="nil"/>
              <w:bottom w:val="single" w:sz="4" w:space="0" w:color="auto"/>
              <w:right w:val="single" w:sz="4" w:space="0" w:color="auto"/>
            </w:tcBorders>
            <w:shd w:val="clear" w:color="000000" w:fill="FFFFFF"/>
            <w:noWrap/>
            <w:vAlign w:val="bottom"/>
            <w:hideMark/>
          </w:tcPr>
          <w:p w14:paraId="1338B74B"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660</w:t>
            </w:r>
          </w:p>
        </w:tc>
        <w:tc>
          <w:tcPr>
            <w:tcW w:w="994" w:type="dxa"/>
            <w:tcBorders>
              <w:top w:val="nil"/>
              <w:left w:val="nil"/>
              <w:bottom w:val="single" w:sz="4" w:space="0" w:color="auto"/>
              <w:right w:val="single" w:sz="4" w:space="0" w:color="auto"/>
            </w:tcBorders>
            <w:shd w:val="clear" w:color="000000" w:fill="FFFFFF"/>
            <w:noWrap/>
            <w:vAlign w:val="bottom"/>
            <w:hideMark/>
          </w:tcPr>
          <w:p w14:paraId="01DC76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692</w:t>
            </w:r>
          </w:p>
        </w:tc>
        <w:tc>
          <w:tcPr>
            <w:tcW w:w="994" w:type="dxa"/>
            <w:tcBorders>
              <w:top w:val="nil"/>
              <w:left w:val="nil"/>
              <w:bottom w:val="single" w:sz="4" w:space="0" w:color="auto"/>
              <w:right w:val="single" w:sz="4" w:space="0" w:color="auto"/>
            </w:tcBorders>
            <w:shd w:val="clear" w:color="000000" w:fill="FFFFFF"/>
            <w:noWrap/>
            <w:vAlign w:val="bottom"/>
            <w:hideMark/>
          </w:tcPr>
          <w:p w14:paraId="01AFD7C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c>
          <w:tcPr>
            <w:tcW w:w="992" w:type="dxa"/>
            <w:tcBorders>
              <w:top w:val="nil"/>
              <w:left w:val="nil"/>
              <w:bottom w:val="single" w:sz="4" w:space="0" w:color="auto"/>
              <w:right w:val="single" w:sz="4" w:space="0" w:color="auto"/>
            </w:tcBorders>
            <w:shd w:val="clear" w:color="000000" w:fill="FFFFFF"/>
            <w:noWrap/>
            <w:vAlign w:val="bottom"/>
            <w:hideMark/>
          </w:tcPr>
          <w:p w14:paraId="51F59ED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794</w:t>
            </w:r>
          </w:p>
        </w:tc>
        <w:tc>
          <w:tcPr>
            <w:tcW w:w="992" w:type="dxa"/>
            <w:tcBorders>
              <w:top w:val="nil"/>
              <w:left w:val="nil"/>
              <w:bottom w:val="single" w:sz="4" w:space="0" w:color="auto"/>
              <w:right w:val="single" w:sz="4" w:space="0" w:color="auto"/>
            </w:tcBorders>
            <w:shd w:val="clear" w:color="000000" w:fill="FFFFFF"/>
            <w:noWrap/>
            <w:vAlign w:val="bottom"/>
            <w:hideMark/>
          </w:tcPr>
          <w:p w14:paraId="56DAD19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851</w:t>
            </w:r>
          </w:p>
        </w:tc>
        <w:tc>
          <w:tcPr>
            <w:tcW w:w="992" w:type="dxa"/>
            <w:tcBorders>
              <w:top w:val="nil"/>
              <w:left w:val="nil"/>
              <w:bottom w:val="single" w:sz="4" w:space="0" w:color="auto"/>
              <w:right w:val="single" w:sz="4" w:space="0" w:color="auto"/>
            </w:tcBorders>
            <w:shd w:val="clear" w:color="000000" w:fill="FFFFFF"/>
            <w:noWrap/>
            <w:vAlign w:val="bottom"/>
            <w:hideMark/>
          </w:tcPr>
          <w:p w14:paraId="23A7C1AF"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840</w:t>
            </w:r>
          </w:p>
        </w:tc>
        <w:tc>
          <w:tcPr>
            <w:tcW w:w="992" w:type="dxa"/>
            <w:tcBorders>
              <w:top w:val="nil"/>
              <w:left w:val="nil"/>
              <w:bottom w:val="single" w:sz="4" w:space="0" w:color="auto"/>
              <w:right w:val="single" w:sz="4" w:space="0" w:color="auto"/>
            </w:tcBorders>
            <w:shd w:val="clear" w:color="000000" w:fill="FFFFFF"/>
            <w:noWrap/>
            <w:vAlign w:val="bottom"/>
            <w:hideMark/>
          </w:tcPr>
          <w:p w14:paraId="75BE2E0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907</w:t>
            </w:r>
          </w:p>
        </w:tc>
        <w:tc>
          <w:tcPr>
            <w:tcW w:w="992" w:type="dxa"/>
            <w:tcBorders>
              <w:top w:val="nil"/>
              <w:left w:val="nil"/>
              <w:bottom w:val="single" w:sz="4" w:space="0" w:color="auto"/>
              <w:right w:val="single" w:sz="4" w:space="0" w:color="auto"/>
            </w:tcBorders>
            <w:shd w:val="clear" w:color="000000" w:fill="FFFFFF"/>
            <w:noWrap/>
            <w:vAlign w:val="bottom"/>
            <w:hideMark/>
          </w:tcPr>
          <w:p w14:paraId="00C66337"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1183</w:t>
            </w:r>
          </w:p>
        </w:tc>
        <w:tc>
          <w:tcPr>
            <w:tcW w:w="992" w:type="dxa"/>
            <w:tcBorders>
              <w:top w:val="nil"/>
              <w:left w:val="nil"/>
              <w:bottom w:val="single" w:sz="4" w:space="0" w:color="auto"/>
              <w:right w:val="single" w:sz="4" w:space="0" w:color="auto"/>
            </w:tcBorders>
            <w:shd w:val="clear" w:color="000000" w:fill="FFFFFF"/>
            <w:noWrap/>
            <w:vAlign w:val="bottom"/>
            <w:hideMark/>
          </w:tcPr>
          <w:p w14:paraId="1986DC36"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1519</w:t>
            </w:r>
          </w:p>
        </w:tc>
      </w:tr>
      <w:tr w:rsidR="00112A6B" w:rsidRPr="00112A6B" w14:paraId="26DA5822" w14:textId="77777777" w:rsidTr="00112A6B">
        <w:trPr>
          <w:trHeight w:val="610"/>
        </w:trPr>
        <w:tc>
          <w:tcPr>
            <w:tcW w:w="1638" w:type="dxa"/>
            <w:tcBorders>
              <w:top w:val="nil"/>
              <w:left w:val="single" w:sz="4" w:space="0" w:color="auto"/>
              <w:bottom w:val="single" w:sz="4" w:space="0" w:color="auto"/>
              <w:right w:val="single" w:sz="4" w:space="0" w:color="auto"/>
            </w:tcBorders>
            <w:shd w:val="clear" w:color="000000" w:fill="FFFFFF"/>
            <w:noWrap/>
            <w:vAlign w:val="bottom"/>
            <w:hideMark/>
          </w:tcPr>
          <w:p w14:paraId="49AF8721" w14:textId="77777777" w:rsidR="007F4362" w:rsidRPr="00112A6B" w:rsidRDefault="007F4362" w:rsidP="00D261D1">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994" w:type="dxa"/>
            <w:tcBorders>
              <w:top w:val="nil"/>
              <w:left w:val="nil"/>
              <w:bottom w:val="single" w:sz="4" w:space="0" w:color="auto"/>
              <w:right w:val="single" w:sz="4" w:space="0" w:color="auto"/>
            </w:tcBorders>
            <w:shd w:val="clear" w:color="000000" w:fill="FFFFFF"/>
            <w:noWrap/>
            <w:vAlign w:val="bottom"/>
            <w:hideMark/>
          </w:tcPr>
          <w:p w14:paraId="6DDFD121"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1594</w:t>
            </w:r>
          </w:p>
        </w:tc>
        <w:tc>
          <w:tcPr>
            <w:tcW w:w="994" w:type="dxa"/>
            <w:tcBorders>
              <w:top w:val="nil"/>
              <w:left w:val="nil"/>
              <w:bottom w:val="single" w:sz="4" w:space="0" w:color="auto"/>
              <w:right w:val="single" w:sz="4" w:space="0" w:color="auto"/>
            </w:tcBorders>
            <w:shd w:val="clear" w:color="000000" w:fill="FFFFFF"/>
            <w:noWrap/>
            <w:vAlign w:val="bottom"/>
            <w:hideMark/>
          </w:tcPr>
          <w:p w14:paraId="3E66DE84"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1683</w:t>
            </w:r>
          </w:p>
        </w:tc>
        <w:tc>
          <w:tcPr>
            <w:tcW w:w="994" w:type="dxa"/>
            <w:tcBorders>
              <w:top w:val="nil"/>
              <w:left w:val="nil"/>
              <w:bottom w:val="single" w:sz="4" w:space="0" w:color="auto"/>
              <w:right w:val="single" w:sz="4" w:space="0" w:color="auto"/>
            </w:tcBorders>
            <w:shd w:val="clear" w:color="000000" w:fill="FFFFFF"/>
            <w:noWrap/>
            <w:vAlign w:val="bottom"/>
            <w:hideMark/>
          </w:tcPr>
          <w:p w14:paraId="0B734DCA"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1864</w:t>
            </w:r>
          </w:p>
        </w:tc>
        <w:tc>
          <w:tcPr>
            <w:tcW w:w="992" w:type="dxa"/>
            <w:tcBorders>
              <w:top w:val="nil"/>
              <w:left w:val="nil"/>
              <w:bottom w:val="single" w:sz="4" w:space="0" w:color="auto"/>
              <w:right w:val="single" w:sz="4" w:space="0" w:color="auto"/>
            </w:tcBorders>
            <w:shd w:val="clear" w:color="000000" w:fill="FFFFFF"/>
            <w:noWrap/>
            <w:vAlign w:val="bottom"/>
            <w:hideMark/>
          </w:tcPr>
          <w:p w14:paraId="617BFE1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1924</w:t>
            </w:r>
          </w:p>
        </w:tc>
        <w:tc>
          <w:tcPr>
            <w:tcW w:w="992" w:type="dxa"/>
            <w:tcBorders>
              <w:top w:val="nil"/>
              <w:left w:val="nil"/>
              <w:bottom w:val="single" w:sz="4" w:space="0" w:color="auto"/>
              <w:right w:val="single" w:sz="4" w:space="0" w:color="auto"/>
            </w:tcBorders>
            <w:shd w:val="clear" w:color="000000" w:fill="FFFFFF"/>
            <w:noWrap/>
            <w:vAlign w:val="bottom"/>
            <w:hideMark/>
          </w:tcPr>
          <w:p w14:paraId="6CCEE183"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2053</w:t>
            </w:r>
          </w:p>
        </w:tc>
        <w:tc>
          <w:tcPr>
            <w:tcW w:w="992" w:type="dxa"/>
            <w:tcBorders>
              <w:top w:val="nil"/>
              <w:left w:val="nil"/>
              <w:bottom w:val="single" w:sz="4" w:space="0" w:color="auto"/>
              <w:right w:val="single" w:sz="4" w:space="0" w:color="auto"/>
            </w:tcBorders>
            <w:shd w:val="clear" w:color="000000" w:fill="FFFFFF"/>
            <w:noWrap/>
            <w:vAlign w:val="bottom"/>
            <w:hideMark/>
          </w:tcPr>
          <w:p w14:paraId="57AE4AC9"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2040</w:t>
            </w:r>
          </w:p>
        </w:tc>
        <w:tc>
          <w:tcPr>
            <w:tcW w:w="992" w:type="dxa"/>
            <w:tcBorders>
              <w:top w:val="nil"/>
              <w:left w:val="nil"/>
              <w:bottom w:val="single" w:sz="4" w:space="0" w:color="auto"/>
              <w:right w:val="single" w:sz="4" w:space="0" w:color="auto"/>
            </w:tcBorders>
            <w:shd w:val="clear" w:color="000000" w:fill="FFFFFF"/>
            <w:noWrap/>
            <w:vAlign w:val="bottom"/>
            <w:hideMark/>
          </w:tcPr>
          <w:p w14:paraId="5477E5F2"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2200</w:t>
            </w:r>
          </w:p>
        </w:tc>
        <w:tc>
          <w:tcPr>
            <w:tcW w:w="992" w:type="dxa"/>
            <w:tcBorders>
              <w:top w:val="nil"/>
              <w:left w:val="nil"/>
              <w:bottom w:val="single" w:sz="4" w:space="0" w:color="auto"/>
              <w:right w:val="single" w:sz="4" w:space="0" w:color="auto"/>
            </w:tcBorders>
            <w:shd w:val="clear" w:color="000000" w:fill="FFFFFF"/>
            <w:noWrap/>
            <w:vAlign w:val="bottom"/>
            <w:hideMark/>
          </w:tcPr>
          <w:p w14:paraId="0DB902EC"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2870</w:t>
            </w:r>
          </w:p>
        </w:tc>
        <w:tc>
          <w:tcPr>
            <w:tcW w:w="992" w:type="dxa"/>
            <w:tcBorders>
              <w:top w:val="nil"/>
              <w:left w:val="nil"/>
              <w:bottom w:val="single" w:sz="4" w:space="0" w:color="auto"/>
              <w:right w:val="single" w:sz="4" w:space="0" w:color="auto"/>
            </w:tcBorders>
            <w:shd w:val="clear" w:color="000000" w:fill="FFFFFF"/>
            <w:noWrap/>
            <w:vAlign w:val="bottom"/>
            <w:hideMark/>
          </w:tcPr>
          <w:p w14:paraId="5A1D0875" w14:textId="77777777" w:rsidR="007F4362" w:rsidRPr="00112A6B" w:rsidRDefault="007F4362"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b/>
                <w:bCs/>
                <w:color w:val="000000"/>
                <w:sz w:val="20"/>
                <w:szCs w:val="20"/>
              </w:rPr>
              <w:t>3675</w:t>
            </w:r>
          </w:p>
        </w:tc>
      </w:tr>
    </w:tbl>
    <w:p w14:paraId="6DE2FDB6" w14:textId="555C3F4E" w:rsidR="0028696A" w:rsidRDefault="0028696A" w:rsidP="00FA0D73">
      <w:pPr>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194816" behindDoc="0" locked="0" layoutInCell="1" allowOverlap="1" wp14:anchorId="2D2B4AE9" wp14:editId="0EF4C44E">
                <wp:simplePos x="0" y="0"/>
                <wp:positionH relativeFrom="margin">
                  <wp:posOffset>4710430</wp:posOffset>
                </wp:positionH>
                <wp:positionV relativeFrom="paragraph">
                  <wp:posOffset>88265</wp:posOffset>
                </wp:positionV>
                <wp:extent cx="1889760" cy="266700"/>
                <wp:effectExtent l="0" t="0" r="0" b="0"/>
                <wp:wrapNone/>
                <wp:docPr id="11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2B4AE9" id="_x0000_s1086" type="#_x0000_t202" style="position:absolute;left:0;text-align:left;margin-left:370.9pt;margin-top:6.95pt;width:148.8pt;height:21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" filled="f" stroked="f">
                <v:textbox>
                  <w:txbxContent>
                    <w:p w14:paraId="27B742B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9999AFA" w14:textId="169B3809" w:rsidR="0028696A" w:rsidRDefault="00E863FE" w:rsidP="0028696A">
      <w:pPr>
        <w:tabs>
          <w:tab w:val="left" w:pos="1290"/>
        </w:tabs>
        <w:spacing w:line="360" w:lineRule="auto"/>
        <w:jc w:val="both"/>
        <w:rPr>
          <w:rFonts w:ascii="Verdana" w:eastAsia="Arial" w:hAnsi="Verdana" w:cs="Arial"/>
          <w:b/>
          <w:bCs/>
          <w:sz w:val="20"/>
          <w:szCs w:val="20"/>
          <w:lang w:val="en-US"/>
        </w:rPr>
      </w:pPr>
      <w:r>
        <w:rPr>
          <w:rFonts w:ascii="Verdana" w:eastAsia="Arial" w:hAnsi="Verdana" w:cs="Arial"/>
          <w:b/>
          <w:bCs/>
          <w:sz w:val="20"/>
          <w:szCs w:val="20"/>
          <w:lang w:val="en-US"/>
        </w:rPr>
        <w:t xml:space="preserve">3.2.8. </w:t>
      </w:r>
      <w:r w:rsidR="0028696A" w:rsidRPr="00363C10">
        <w:rPr>
          <w:rFonts w:ascii="Verdana" w:eastAsia="Arial" w:hAnsi="Verdana" w:cs="Arial"/>
          <w:b/>
          <w:bCs/>
          <w:sz w:val="20"/>
          <w:szCs w:val="20"/>
          <w:lang w:val="en-US"/>
        </w:rPr>
        <w:t>Asia-Pacific Epoxy Resin Market</w:t>
      </w:r>
      <w:r w:rsidR="0028696A">
        <w:rPr>
          <w:rFonts w:ascii="Verdana" w:eastAsia="Arial" w:hAnsi="Verdana" w:cs="Arial"/>
          <w:b/>
          <w:bCs/>
          <w:sz w:val="20"/>
          <w:szCs w:val="20"/>
          <w:lang w:val="en-US"/>
        </w:rPr>
        <w:t xml:space="preserve"> Demand-</w:t>
      </w:r>
      <w:r w:rsidR="0028696A" w:rsidRPr="00363C10">
        <w:rPr>
          <w:rFonts w:ascii="Verdana" w:eastAsia="Arial" w:hAnsi="Verdana" w:cs="Arial"/>
          <w:b/>
          <w:bCs/>
          <w:sz w:val="20"/>
          <w:szCs w:val="20"/>
          <w:lang w:val="en-US"/>
        </w:rPr>
        <w:t>Supply Analysis, By Volume, 2015-20</w:t>
      </w:r>
      <w:r w:rsidR="0028696A">
        <w:rPr>
          <w:rFonts w:ascii="Verdana" w:eastAsia="Arial" w:hAnsi="Verdana" w:cs="Arial"/>
          <w:b/>
          <w:bCs/>
          <w:sz w:val="20"/>
          <w:szCs w:val="20"/>
          <w:lang w:val="en-US"/>
        </w:rPr>
        <w:t>30</w:t>
      </w:r>
      <w:r w:rsidR="0028696A" w:rsidRPr="00363C10">
        <w:rPr>
          <w:rFonts w:ascii="Verdana" w:eastAsia="Arial" w:hAnsi="Verdana" w:cs="Arial"/>
          <w:b/>
          <w:bCs/>
          <w:sz w:val="20"/>
          <w:szCs w:val="20"/>
          <w:lang w:val="en-US"/>
        </w:rPr>
        <w:t>F (Thousand Tonnes)</w:t>
      </w:r>
      <w:r w:rsidR="0028696A" w:rsidRPr="00363C10" w:rsidDel="000923F0">
        <w:rPr>
          <w:rFonts w:ascii="Verdana" w:eastAsia="Arial" w:hAnsi="Verdana" w:cs="Arial"/>
          <w:b/>
          <w:bCs/>
          <w:sz w:val="20"/>
          <w:szCs w:val="20"/>
          <w:lang w:val="en-US"/>
        </w:rPr>
        <w:t xml:space="preserve"> </w:t>
      </w:r>
    </w:p>
    <w:tbl>
      <w:tblPr>
        <w:tblW w:w="10166" w:type="dxa"/>
        <w:tblLook w:val="04A0" w:firstRow="1" w:lastRow="0" w:firstColumn="1" w:lastColumn="0" w:noHBand="0" w:noVBand="1"/>
      </w:tblPr>
      <w:tblGrid>
        <w:gridCol w:w="1014"/>
        <w:gridCol w:w="1015"/>
        <w:gridCol w:w="1016"/>
        <w:gridCol w:w="1016"/>
        <w:gridCol w:w="1016"/>
        <w:gridCol w:w="1016"/>
        <w:gridCol w:w="1022"/>
        <w:gridCol w:w="1016"/>
        <w:gridCol w:w="1016"/>
        <w:gridCol w:w="1019"/>
      </w:tblGrid>
      <w:tr w:rsidR="0028696A" w:rsidRPr="00EE7426" w14:paraId="4F171049" w14:textId="77777777" w:rsidTr="00182176">
        <w:trPr>
          <w:trHeight w:val="350"/>
        </w:trPr>
        <w:tc>
          <w:tcPr>
            <w:tcW w:w="1014" w:type="dxa"/>
            <w:tcBorders>
              <w:top w:val="single" w:sz="8" w:space="0" w:color="FFFFFF"/>
              <w:left w:val="nil"/>
              <w:bottom w:val="single" w:sz="12" w:space="0" w:color="FFFFFF"/>
              <w:right w:val="single" w:sz="8" w:space="0" w:color="FFFFFF"/>
            </w:tcBorders>
            <w:shd w:val="clear" w:color="000000" w:fill="70AD47"/>
            <w:vAlign w:val="center"/>
            <w:hideMark/>
          </w:tcPr>
          <w:p w14:paraId="77ADC0B0" w14:textId="77777777" w:rsidR="0028696A" w:rsidRPr="00EE7426" w:rsidRDefault="0028696A" w:rsidP="00A61E95">
            <w:pPr>
              <w:spacing w:after="0" w:line="240" w:lineRule="auto"/>
              <w:jc w:val="center"/>
              <w:rPr>
                <w:rFonts w:ascii="Calibri" w:eastAsia="Times New Roman" w:hAnsi="Calibri" w:cs="Times New Roman"/>
                <w:color w:val="000000"/>
                <w:lang w:val="en-US"/>
              </w:rPr>
            </w:pPr>
            <w:r w:rsidRPr="00EE7426">
              <w:rPr>
                <w:rFonts w:ascii="Calibri" w:eastAsia="Times New Roman" w:hAnsi="Calibri" w:cs="Times New Roman"/>
                <w:color w:val="000000"/>
                <w:lang w:val="en-US"/>
              </w:rPr>
              <w:t> </w:t>
            </w:r>
          </w:p>
        </w:tc>
        <w:tc>
          <w:tcPr>
            <w:tcW w:w="1015" w:type="dxa"/>
            <w:tcBorders>
              <w:top w:val="single" w:sz="8" w:space="0" w:color="FFFFFF"/>
              <w:left w:val="nil"/>
              <w:bottom w:val="single" w:sz="12" w:space="0" w:color="FFFFFF"/>
              <w:right w:val="single" w:sz="8" w:space="0" w:color="FFFFFF"/>
            </w:tcBorders>
            <w:shd w:val="clear" w:color="000000" w:fill="70AD47"/>
            <w:vAlign w:val="center"/>
            <w:hideMark/>
          </w:tcPr>
          <w:p w14:paraId="5FC61CFE"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2015</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4E531C42"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2016</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56FDD9A"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2017</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0F953DAE"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2018</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6B6C02CB"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2019</w:t>
            </w:r>
          </w:p>
        </w:tc>
        <w:tc>
          <w:tcPr>
            <w:tcW w:w="1022" w:type="dxa"/>
            <w:tcBorders>
              <w:top w:val="single" w:sz="8" w:space="0" w:color="FFFFFF"/>
              <w:left w:val="nil"/>
              <w:bottom w:val="single" w:sz="12" w:space="0" w:color="FFFFFF"/>
              <w:right w:val="single" w:sz="8" w:space="0" w:color="FFFFFF"/>
            </w:tcBorders>
            <w:shd w:val="clear" w:color="000000" w:fill="70AD47"/>
            <w:vAlign w:val="center"/>
            <w:hideMark/>
          </w:tcPr>
          <w:p w14:paraId="29B403A2"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lang w:val="en-US"/>
              </w:rPr>
              <w:t>2020</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79FC2841"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2021E</w:t>
            </w:r>
          </w:p>
        </w:tc>
        <w:tc>
          <w:tcPr>
            <w:tcW w:w="1016" w:type="dxa"/>
            <w:tcBorders>
              <w:top w:val="single" w:sz="8" w:space="0" w:color="FFFFFF"/>
              <w:left w:val="nil"/>
              <w:bottom w:val="single" w:sz="12" w:space="0" w:color="FFFFFF"/>
              <w:right w:val="single" w:sz="8" w:space="0" w:color="FFFFFF"/>
            </w:tcBorders>
            <w:shd w:val="clear" w:color="000000" w:fill="70AD47"/>
            <w:vAlign w:val="center"/>
            <w:hideMark/>
          </w:tcPr>
          <w:p w14:paraId="59A12D9D"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2025F</w:t>
            </w:r>
          </w:p>
        </w:tc>
        <w:tc>
          <w:tcPr>
            <w:tcW w:w="1019" w:type="dxa"/>
            <w:tcBorders>
              <w:top w:val="single" w:sz="8" w:space="0" w:color="FFFFFF"/>
              <w:left w:val="nil"/>
              <w:bottom w:val="single" w:sz="12" w:space="0" w:color="FFFFFF"/>
              <w:right w:val="single" w:sz="8" w:space="0" w:color="FFFFFF"/>
            </w:tcBorders>
            <w:shd w:val="clear" w:color="000000" w:fill="70AD47"/>
            <w:vAlign w:val="center"/>
            <w:hideMark/>
          </w:tcPr>
          <w:p w14:paraId="175FBE5F" w14:textId="77777777" w:rsidR="0028696A" w:rsidRPr="00EE7426" w:rsidRDefault="0028696A" w:rsidP="00A61E95">
            <w:pPr>
              <w:spacing w:after="0" w:line="240" w:lineRule="auto"/>
              <w:jc w:val="center"/>
              <w:rPr>
                <w:rFonts w:ascii="Arial" w:eastAsia="Times New Roman" w:hAnsi="Arial" w:cs="Arial"/>
                <w:b/>
                <w:bCs/>
                <w:color w:val="FFFFFF"/>
                <w:sz w:val="14"/>
                <w:szCs w:val="14"/>
                <w:lang w:val="en-US"/>
              </w:rPr>
            </w:pPr>
            <w:r w:rsidRPr="00EE7426">
              <w:rPr>
                <w:rFonts w:ascii="Arial" w:eastAsia="Times New Roman" w:hAnsi="Arial" w:cs="Arial"/>
                <w:b/>
                <w:bCs/>
                <w:color w:val="FFFFFF"/>
                <w:sz w:val="14"/>
                <w:szCs w:val="14"/>
              </w:rPr>
              <w:t>2030F</w:t>
            </w:r>
          </w:p>
        </w:tc>
      </w:tr>
      <w:tr w:rsidR="00182176" w:rsidRPr="00EE7426" w14:paraId="1CF2597F" w14:textId="77777777" w:rsidTr="00182176">
        <w:trPr>
          <w:trHeight w:val="366"/>
        </w:trPr>
        <w:tc>
          <w:tcPr>
            <w:tcW w:w="1014" w:type="dxa"/>
            <w:tcBorders>
              <w:top w:val="nil"/>
              <w:left w:val="nil"/>
              <w:bottom w:val="single" w:sz="8" w:space="0" w:color="FFFFFF"/>
              <w:right w:val="single" w:sz="8" w:space="0" w:color="FFFFFF"/>
            </w:tcBorders>
            <w:shd w:val="clear" w:color="000000" w:fill="D5E3CF"/>
            <w:vAlign w:val="center"/>
            <w:hideMark/>
          </w:tcPr>
          <w:p w14:paraId="42D8AF30"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Capacity</w:t>
            </w:r>
          </w:p>
        </w:tc>
        <w:tc>
          <w:tcPr>
            <w:tcW w:w="1015" w:type="dxa"/>
            <w:tcBorders>
              <w:top w:val="nil"/>
              <w:left w:val="nil"/>
              <w:bottom w:val="single" w:sz="8" w:space="0" w:color="FFFFFF"/>
              <w:right w:val="single" w:sz="8" w:space="0" w:color="FFFFFF"/>
            </w:tcBorders>
            <w:shd w:val="clear" w:color="000000" w:fill="D5E3CF"/>
            <w:vAlign w:val="center"/>
            <w:hideMark/>
          </w:tcPr>
          <w:p w14:paraId="0DC5A925" w14:textId="7CD61142"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2335</w:t>
            </w:r>
          </w:p>
        </w:tc>
        <w:tc>
          <w:tcPr>
            <w:tcW w:w="1016" w:type="dxa"/>
            <w:tcBorders>
              <w:top w:val="nil"/>
              <w:left w:val="nil"/>
              <w:bottom w:val="single" w:sz="8" w:space="0" w:color="FFFFFF"/>
              <w:right w:val="single" w:sz="8" w:space="0" w:color="FFFFFF"/>
            </w:tcBorders>
            <w:shd w:val="clear" w:color="000000" w:fill="D5E3CF"/>
            <w:vAlign w:val="center"/>
            <w:hideMark/>
          </w:tcPr>
          <w:p w14:paraId="72F6A8B6" w14:textId="17CB4D37"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2365</w:t>
            </w:r>
          </w:p>
        </w:tc>
        <w:tc>
          <w:tcPr>
            <w:tcW w:w="1016" w:type="dxa"/>
            <w:tcBorders>
              <w:top w:val="nil"/>
              <w:left w:val="nil"/>
              <w:bottom w:val="single" w:sz="8" w:space="0" w:color="FFFFFF"/>
              <w:right w:val="single" w:sz="8" w:space="0" w:color="FFFFFF"/>
            </w:tcBorders>
            <w:shd w:val="clear" w:color="000000" w:fill="D5E3CF"/>
            <w:vAlign w:val="center"/>
            <w:hideMark/>
          </w:tcPr>
          <w:p w14:paraId="7BB337C3" w14:textId="4AF4CE4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2607</w:t>
            </w:r>
          </w:p>
        </w:tc>
        <w:tc>
          <w:tcPr>
            <w:tcW w:w="1016" w:type="dxa"/>
            <w:tcBorders>
              <w:top w:val="nil"/>
              <w:left w:val="nil"/>
              <w:bottom w:val="single" w:sz="8" w:space="0" w:color="FFFFFF"/>
              <w:right w:val="single" w:sz="8" w:space="0" w:color="FFFFFF"/>
            </w:tcBorders>
            <w:shd w:val="clear" w:color="000000" w:fill="D5E3CF"/>
            <w:vAlign w:val="center"/>
            <w:hideMark/>
          </w:tcPr>
          <w:p w14:paraId="256F388A" w14:textId="25734FB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2701</w:t>
            </w:r>
          </w:p>
        </w:tc>
        <w:tc>
          <w:tcPr>
            <w:tcW w:w="1016" w:type="dxa"/>
            <w:tcBorders>
              <w:top w:val="nil"/>
              <w:left w:val="nil"/>
              <w:bottom w:val="single" w:sz="8" w:space="0" w:color="FFFFFF"/>
              <w:right w:val="single" w:sz="8" w:space="0" w:color="FFFFFF"/>
            </w:tcBorders>
            <w:shd w:val="clear" w:color="000000" w:fill="D5E3CF"/>
            <w:vAlign w:val="center"/>
            <w:hideMark/>
          </w:tcPr>
          <w:p w14:paraId="36D8D3FC" w14:textId="0F1D0750"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2816</w:t>
            </w:r>
          </w:p>
        </w:tc>
        <w:tc>
          <w:tcPr>
            <w:tcW w:w="1022" w:type="dxa"/>
            <w:tcBorders>
              <w:top w:val="nil"/>
              <w:left w:val="nil"/>
              <w:bottom w:val="single" w:sz="8" w:space="0" w:color="FFFFFF"/>
              <w:right w:val="single" w:sz="8" w:space="0" w:color="FFFFFF"/>
            </w:tcBorders>
            <w:shd w:val="clear" w:color="000000" w:fill="D5E3CF"/>
            <w:vAlign w:val="center"/>
            <w:hideMark/>
          </w:tcPr>
          <w:p w14:paraId="374939D2" w14:textId="24A1929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2856</w:t>
            </w:r>
          </w:p>
        </w:tc>
        <w:tc>
          <w:tcPr>
            <w:tcW w:w="1016" w:type="dxa"/>
            <w:tcBorders>
              <w:top w:val="nil"/>
              <w:left w:val="nil"/>
              <w:bottom w:val="single" w:sz="8" w:space="0" w:color="FFFFFF"/>
              <w:right w:val="single" w:sz="8" w:space="0" w:color="FFFFFF"/>
            </w:tcBorders>
            <w:shd w:val="clear" w:color="000000" w:fill="D5E3CF"/>
            <w:vAlign w:val="center"/>
            <w:hideMark/>
          </w:tcPr>
          <w:p w14:paraId="0F3C0DE0" w14:textId="54D2817F"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2891</w:t>
            </w:r>
          </w:p>
        </w:tc>
        <w:tc>
          <w:tcPr>
            <w:tcW w:w="1016" w:type="dxa"/>
            <w:tcBorders>
              <w:top w:val="nil"/>
              <w:left w:val="nil"/>
              <w:bottom w:val="single" w:sz="8" w:space="0" w:color="FFFFFF"/>
              <w:right w:val="single" w:sz="8" w:space="0" w:color="FFFFFF"/>
            </w:tcBorders>
            <w:shd w:val="clear" w:color="000000" w:fill="D5E3CF"/>
            <w:vAlign w:val="center"/>
            <w:hideMark/>
          </w:tcPr>
          <w:p w14:paraId="0DED0306" w14:textId="7643655D"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3030</w:t>
            </w:r>
          </w:p>
        </w:tc>
        <w:tc>
          <w:tcPr>
            <w:tcW w:w="1019" w:type="dxa"/>
            <w:tcBorders>
              <w:top w:val="nil"/>
              <w:left w:val="nil"/>
              <w:bottom w:val="single" w:sz="8" w:space="0" w:color="FFFFFF"/>
              <w:right w:val="single" w:sz="8" w:space="0" w:color="FFFFFF"/>
            </w:tcBorders>
            <w:shd w:val="clear" w:color="000000" w:fill="D5E3CF"/>
            <w:vAlign w:val="center"/>
            <w:hideMark/>
          </w:tcPr>
          <w:p w14:paraId="5899BCF1" w14:textId="69F3E709"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3030</w:t>
            </w:r>
          </w:p>
        </w:tc>
      </w:tr>
      <w:tr w:rsidR="00182176" w:rsidRPr="00EE7426" w14:paraId="3C233166" w14:textId="77777777" w:rsidTr="00182176">
        <w:trPr>
          <w:trHeight w:val="417"/>
        </w:trPr>
        <w:tc>
          <w:tcPr>
            <w:tcW w:w="1014" w:type="dxa"/>
            <w:tcBorders>
              <w:top w:val="nil"/>
              <w:left w:val="nil"/>
              <w:bottom w:val="single" w:sz="8" w:space="0" w:color="FFFFFF"/>
              <w:right w:val="single" w:sz="8" w:space="0" w:color="FFFFFF"/>
            </w:tcBorders>
            <w:shd w:val="clear" w:color="000000" w:fill="EBF1E9"/>
            <w:vAlign w:val="center"/>
            <w:hideMark/>
          </w:tcPr>
          <w:p w14:paraId="18601EDA"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Production</w:t>
            </w:r>
          </w:p>
        </w:tc>
        <w:tc>
          <w:tcPr>
            <w:tcW w:w="1015" w:type="dxa"/>
            <w:tcBorders>
              <w:top w:val="nil"/>
              <w:left w:val="nil"/>
              <w:bottom w:val="single" w:sz="8" w:space="0" w:color="FFFFFF"/>
              <w:right w:val="single" w:sz="8" w:space="0" w:color="FFFFFF"/>
            </w:tcBorders>
            <w:shd w:val="clear" w:color="000000" w:fill="EBF1E9"/>
            <w:vAlign w:val="center"/>
            <w:hideMark/>
          </w:tcPr>
          <w:p w14:paraId="3A8C5023" w14:textId="296BE097"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1819</w:t>
            </w:r>
          </w:p>
        </w:tc>
        <w:tc>
          <w:tcPr>
            <w:tcW w:w="1016" w:type="dxa"/>
            <w:tcBorders>
              <w:top w:val="nil"/>
              <w:left w:val="nil"/>
              <w:bottom w:val="single" w:sz="8" w:space="0" w:color="FFFFFF"/>
              <w:right w:val="single" w:sz="8" w:space="0" w:color="FFFFFF"/>
            </w:tcBorders>
            <w:shd w:val="clear" w:color="000000" w:fill="EBF1E9"/>
            <w:vAlign w:val="center"/>
            <w:hideMark/>
          </w:tcPr>
          <w:p w14:paraId="33EB185F" w14:textId="039EA2D5"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1908</w:t>
            </w:r>
          </w:p>
        </w:tc>
        <w:tc>
          <w:tcPr>
            <w:tcW w:w="1016" w:type="dxa"/>
            <w:tcBorders>
              <w:top w:val="nil"/>
              <w:left w:val="nil"/>
              <w:bottom w:val="single" w:sz="8" w:space="0" w:color="FFFFFF"/>
              <w:right w:val="single" w:sz="8" w:space="0" w:color="FFFFFF"/>
            </w:tcBorders>
            <w:shd w:val="clear" w:color="000000" w:fill="EBF1E9"/>
            <w:vAlign w:val="center"/>
            <w:hideMark/>
          </w:tcPr>
          <w:p w14:paraId="5D12BD31" w14:textId="6F00C41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2062</w:t>
            </w:r>
          </w:p>
        </w:tc>
        <w:tc>
          <w:tcPr>
            <w:tcW w:w="1016" w:type="dxa"/>
            <w:tcBorders>
              <w:top w:val="nil"/>
              <w:left w:val="nil"/>
              <w:bottom w:val="single" w:sz="8" w:space="0" w:color="FFFFFF"/>
              <w:right w:val="single" w:sz="8" w:space="0" w:color="FFFFFF"/>
            </w:tcBorders>
            <w:shd w:val="clear" w:color="000000" w:fill="EBF1E9"/>
            <w:vAlign w:val="center"/>
            <w:hideMark/>
          </w:tcPr>
          <w:p w14:paraId="32F0E1FC" w14:textId="42B7A41E"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2142</w:t>
            </w:r>
          </w:p>
        </w:tc>
        <w:tc>
          <w:tcPr>
            <w:tcW w:w="1016" w:type="dxa"/>
            <w:tcBorders>
              <w:top w:val="nil"/>
              <w:left w:val="nil"/>
              <w:bottom w:val="single" w:sz="8" w:space="0" w:color="FFFFFF"/>
              <w:right w:val="single" w:sz="8" w:space="0" w:color="FFFFFF"/>
            </w:tcBorders>
            <w:shd w:val="clear" w:color="000000" w:fill="EBF1E9"/>
            <w:vAlign w:val="center"/>
            <w:hideMark/>
          </w:tcPr>
          <w:p w14:paraId="5E1A4A93" w14:textId="575F2E19"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2262</w:t>
            </w:r>
          </w:p>
        </w:tc>
        <w:tc>
          <w:tcPr>
            <w:tcW w:w="1022" w:type="dxa"/>
            <w:tcBorders>
              <w:top w:val="nil"/>
              <w:left w:val="nil"/>
              <w:bottom w:val="single" w:sz="8" w:space="0" w:color="FFFFFF"/>
              <w:right w:val="single" w:sz="8" w:space="0" w:color="FFFFFF"/>
            </w:tcBorders>
            <w:shd w:val="clear" w:color="000000" w:fill="EBF1E9"/>
            <w:vAlign w:val="center"/>
            <w:hideMark/>
          </w:tcPr>
          <w:p w14:paraId="31ABD4ED" w14:textId="168FAFE2"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2135</w:t>
            </w:r>
          </w:p>
        </w:tc>
        <w:tc>
          <w:tcPr>
            <w:tcW w:w="1016" w:type="dxa"/>
            <w:tcBorders>
              <w:top w:val="nil"/>
              <w:left w:val="nil"/>
              <w:bottom w:val="single" w:sz="8" w:space="0" w:color="FFFFFF"/>
              <w:right w:val="single" w:sz="8" w:space="0" w:color="FFFFFF"/>
            </w:tcBorders>
            <w:shd w:val="clear" w:color="000000" w:fill="EBF1E9"/>
            <w:vAlign w:val="center"/>
            <w:hideMark/>
          </w:tcPr>
          <w:p w14:paraId="281454AD" w14:textId="4490A5A8"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2303</w:t>
            </w:r>
          </w:p>
        </w:tc>
        <w:tc>
          <w:tcPr>
            <w:tcW w:w="1016" w:type="dxa"/>
            <w:tcBorders>
              <w:top w:val="nil"/>
              <w:left w:val="nil"/>
              <w:bottom w:val="single" w:sz="8" w:space="0" w:color="FFFFFF"/>
              <w:right w:val="single" w:sz="8" w:space="0" w:color="FFFFFF"/>
            </w:tcBorders>
            <w:shd w:val="clear" w:color="000000" w:fill="EBF1E9"/>
            <w:vAlign w:val="center"/>
            <w:hideMark/>
          </w:tcPr>
          <w:p w14:paraId="2F013CC0" w14:textId="570B7A45"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2435</w:t>
            </w:r>
          </w:p>
        </w:tc>
        <w:tc>
          <w:tcPr>
            <w:tcW w:w="1019" w:type="dxa"/>
            <w:tcBorders>
              <w:top w:val="nil"/>
              <w:left w:val="nil"/>
              <w:bottom w:val="single" w:sz="8" w:space="0" w:color="FFFFFF"/>
              <w:right w:val="single" w:sz="8" w:space="0" w:color="FFFFFF"/>
            </w:tcBorders>
            <w:shd w:val="clear" w:color="000000" w:fill="EBF1E9"/>
            <w:vAlign w:val="center"/>
            <w:hideMark/>
          </w:tcPr>
          <w:p w14:paraId="5D846BAA" w14:textId="3B9FC6A4" w:rsidR="00182176" w:rsidRPr="00182176" w:rsidRDefault="00182176" w:rsidP="00182176">
            <w:pPr>
              <w:spacing w:after="0" w:line="240" w:lineRule="auto"/>
              <w:jc w:val="center"/>
              <w:rPr>
                <w:rFonts w:ascii="Arial" w:eastAsia="Times New Roman" w:hAnsi="Arial" w:cs="Arial"/>
                <w:color w:val="000000"/>
                <w:sz w:val="16"/>
                <w:szCs w:val="16"/>
                <w:lang w:val="en-US"/>
              </w:rPr>
            </w:pPr>
            <w:r w:rsidRPr="00182176">
              <w:rPr>
                <w:rFonts w:ascii="Arial" w:hAnsi="Arial" w:cs="Arial"/>
                <w:color w:val="000000"/>
                <w:sz w:val="16"/>
                <w:szCs w:val="16"/>
              </w:rPr>
              <w:t>2701</w:t>
            </w:r>
          </w:p>
        </w:tc>
      </w:tr>
      <w:tr w:rsidR="00182176" w:rsidRPr="00EE7426" w14:paraId="6A87BA2E" w14:textId="77777777" w:rsidTr="00182176">
        <w:trPr>
          <w:trHeight w:val="350"/>
        </w:trPr>
        <w:tc>
          <w:tcPr>
            <w:tcW w:w="1014" w:type="dxa"/>
            <w:tcBorders>
              <w:top w:val="nil"/>
              <w:left w:val="nil"/>
              <w:bottom w:val="single" w:sz="8" w:space="0" w:color="FFFFFF"/>
              <w:right w:val="single" w:sz="8" w:space="0" w:color="FFFFFF"/>
            </w:tcBorders>
            <w:shd w:val="clear" w:color="000000" w:fill="D5E3CF"/>
            <w:vAlign w:val="center"/>
            <w:hideMark/>
          </w:tcPr>
          <w:p w14:paraId="2D2AEB53"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Import</w:t>
            </w:r>
          </w:p>
        </w:tc>
        <w:tc>
          <w:tcPr>
            <w:tcW w:w="1015" w:type="dxa"/>
            <w:tcBorders>
              <w:top w:val="nil"/>
              <w:left w:val="nil"/>
              <w:bottom w:val="single" w:sz="8" w:space="0" w:color="FFFFFF"/>
              <w:right w:val="single" w:sz="8" w:space="0" w:color="FFFFFF"/>
            </w:tcBorders>
            <w:shd w:val="clear" w:color="000000" w:fill="D5E3CF"/>
            <w:hideMark/>
          </w:tcPr>
          <w:p w14:paraId="62929DC0" w14:textId="4D445EB4"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383</w:t>
            </w:r>
          </w:p>
        </w:tc>
        <w:tc>
          <w:tcPr>
            <w:tcW w:w="1016" w:type="dxa"/>
            <w:tcBorders>
              <w:top w:val="nil"/>
              <w:left w:val="nil"/>
              <w:bottom w:val="single" w:sz="8" w:space="0" w:color="FFFFFF"/>
              <w:right w:val="single" w:sz="8" w:space="0" w:color="FFFFFF"/>
            </w:tcBorders>
            <w:shd w:val="clear" w:color="000000" w:fill="D5E3CF"/>
            <w:hideMark/>
          </w:tcPr>
          <w:p w14:paraId="2DBABD58" w14:textId="28439A7C"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417</w:t>
            </w:r>
          </w:p>
        </w:tc>
        <w:tc>
          <w:tcPr>
            <w:tcW w:w="1016" w:type="dxa"/>
            <w:tcBorders>
              <w:top w:val="nil"/>
              <w:left w:val="nil"/>
              <w:bottom w:val="single" w:sz="8" w:space="0" w:color="FFFFFF"/>
              <w:right w:val="single" w:sz="8" w:space="0" w:color="FFFFFF"/>
            </w:tcBorders>
            <w:shd w:val="clear" w:color="000000" w:fill="D5E3CF"/>
            <w:hideMark/>
          </w:tcPr>
          <w:p w14:paraId="6FFEB6B4" w14:textId="0B96F76F"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464</w:t>
            </w:r>
          </w:p>
        </w:tc>
        <w:tc>
          <w:tcPr>
            <w:tcW w:w="1016" w:type="dxa"/>
            <w:tcBorders>
              <w:top w:val="nil"/>
              <w:left w:val="nil"/>
              <w:bottom w:val="single" w:sz="8" w:space="0" w:color="FFFFFF"/>
              <w:right w:val="single" w:sz="8" w:space="0" w:color="FFFFFF"/>
            </w:tcBorders>
            <w:shd w:val="clear" w:color="000000" w:fill="D5E3CF"/>
            <w:hideMark/>
          </w:tcPr>
          <w:p w14:paraId="19B3FA26" w14:textId="26B05602"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446</w:t>
            </w:r>
          </w:p>
        </w:tc>
        <w:tc>
          <w:tcPr>
            <w:tcW w:w="1016" w:type="dxa"/>
            <w:tcBorders>
              <w:top w:val="nil"/>
              <w:left w:val="nil"/>
              <w:bottom w:val="single" w:sz="8" w:space="0" w:color="FFFFFF"/>
              <w:right w:val="single" w:sz="8" w:space="0" w:color="FFFFFF"/>
            </w:tcBorders>
            <w:shd w:val="clear" w:color="000000" w:fill="D5E3CF"/>
            <w:hideMark/>
          </w:tcPr>
          <w:p w14:paraId="289046DE" w14:textId="19E9BE18"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474</w:t>
            </w:r>
          </w:p>
        </w:tc>
        <w:tc>
          <w:tcPr>
            <w:tcW w:w="1022" w:type="dxa"/>
            <w:tcBorders>
              <w:top w:val="nil"/>
              <w:left w:val="nil"/>
              <w:bottom w:val="single" w:sz="8" w:space="0" w:color="FFFFFF"/>
              <w:right w:val="single" w:sz="8" w:space="0" w:color="FFFFFF"/>
            </w:tcBorders>
            <w:shd w:val="clear" w:color="000000" w:fill="D5E3CF"/>
            <w:hideMark/>
          </w:tcPr>
          <w:p w14:paraId="41FB7BEE" w14:textId="0B136BCD"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556</w:t>
            </w:r>
          </w:p>
        </w:tc>
        <w:tc>
          <w:tcPr>
            <w:tcW w:w="3051"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7CE25A9" w14:textId="7777777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r>
      <w:tr w:rsidR="00182176" w:rsidRPr="00EE7426" w14:paraId="39695D24" w14:textId="77777777" w:rsidTr="00182176">
        <w:trPr>
          <w:trHeight w:val="350"/>
        </w:trPr>
        <w:tc>
          <w:tcPr>
            <w:tcW w:w="1014" w:type="dxa"/>
            <w:tcBorders>
              <w:top w:val="nil"/>
              <w:left w:val="nil"/>
              <w:bottom w:val="single" w:sz="8" w:space="0" w:color="FFFFFF"/>
              <w:right w:val="single" w:sz="8" w:space="0" w:color="FFFFFF"/>
            </w:tcBorders>
            <w:shd w:val="clear" w:color="000000" w:fill="EBF1E9"/>
            <w:vAlign w:val="center"/>
            <w:hideMark/>
          </w:tcPr>
          <w:p w14:paraId="73FE653A"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Export</w:t>
            </w:r>
          </w:p>
        </w:tc>
        <w:tc>
          <w:tcPr>
            <w:tcW w:w="1015" w:type="dxa"/>
            <w:tcBorders>
              <w:top w:val="nil"/>
              <w:left w:val="nil"/>
              <w:bottom w:val="single" w:sz="8" w:space="0" w:color="FFFFFF"/>
              <w:right w:val="single" w:sz="8" w:space="0" w:color="FFFFFF"/>
            </w:tcBorders>
            <w:shd w:val="clear" w:color="000000" w:fill="EBF1E9"/>
            <w:hideMark/>
          </w:tcPr>
          <w:p w14:paraId="017E5F34" w14:textId="47A16EC3"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607</w:t>
            </w:r>
          </w:p>
        </w:tc>
        <w:tc>
          <w:tcPr>
            <w:tcW w:w="1016" w:type="dxa"/>
            <w:tcBorders>
              <w:top w:val="nil"/>
              <w:left w:val="nil"/>
              <w:bottom w:val="single" w:sz="8" w:space="0" w:color="FFFFFF"/>
              <w:right w:val="single" w:sz="8" w:space="0" w:color="FFFFFF"/>
            </w:tcBorders>
            <w:shd w:val="clear" w:color="000000" w:fill="EBF1E9"/>
            <w:hideMark/>
          </w:tcPr>
          <w:p w14:paraId="68170E8D" w14:textId="35CBE6FE"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642</w:t>
            </w:r>
          </w:p>
        </w:tc>
        <w:tc>
          <w:tcPr>
            <w:tcW w:w="1016" w:type="dxa"/>
            <w:tcBorders>
              <w:top w:val="nil"/>
              <w:left w:val="nil"/>
              <w:bottom w:val="single" w:sz="8" w:space="0" w:color="FFFFFF"/>
              <w:right w:val="single" w:sz="8" w:space="0" w:color="FFFFFF"/>
            </w:tcBorders>
            <w:shd w:val="clear" w:color="000000" w:fill="EBF1E9"/>
            <w:hideMark/>
          </w:tcPr>
          <w:p w14:paraId="57962E0F" w14:textId="6757CE90"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662</w:t>
            </w:r>
          </w:p>
        </w:tc>
        <w:tc>
          <w:tcPr>
            <w:tcW w:w="1016" w:type="dxa"/>
            <w:tcBorders>
              <w:top w:val="nil"/>
              <w:left w:val="nil"/>
              <w:bottom w:val="single" w:sz="8" w:space="0" w:color="FFFFFF"/>
              <w:right w:val="single" w:sz="8" w:space="0" w:color="FFFFFF"/>
            </w:tcBorders>
            <w:shd w:val="clear" w:color="000000" w:fill="EBF1E9"/>
            <w:hideMark/>
          </w:tcPr>
          <w:p w14:paraId="3771DDE6" w14:textId="40BAC69E"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665</w:t>
            </w:r>
          </w:p>
        </w:tc>
        <w:tc>
          <w:tcPr>
            <w:tcW w:w="1016" w:type="dxa"/>
            <w:tcBorders>
              <w:top w:val="nil"/>
              <w:left w:val="nil"/>
              <w:bottom w:val="single" w:sz="8" w:space="0" w:color="FFFFFF"/>
              <w:right w:val="single" w:sz="8" w:space="0" w:color="FFFFFF"/>
            </w:tcBorders>
            <w:shd w:val="clear" w:color="000000" w:fill="EBF1E9"/>
            <w:hideMark/>
          </w:tcPr>
          <w:p w14:paraId="265AA257" w14:textId="54E7CEF1"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683</w:t>
            </w:r>
          </w:p>
        </w:tc>
        <w:tc>
          <w:tcPr>
            <w:tcW w:w="1022" w:type="dxa"/>
            <w:tcBorders>
              <w:top w:val="nil"/>
              <w:left w:val="nil"/>
              <w:bottom w:val="single" w:sz="8" w:space="0" w:color="FFFFFF"/>
              <w:right w:val="single" w:sz="8" w:space="0" w:color="FFFFFF"/>
            </w:tcBorders>
            <w:shd w:val="clear" w:color="000000" w:fill="EBF1E9"/>
            <w:hideMark/>
          </w:tcPr>
          <w:p w14:paraId="7E1298A7" w14:textId="42274A29" w:rsidR="00182176" w:rsidRPr="00182176" w:rsidRDefault="00182176" w:rsidP="00182176">
            <w:pPr>
              <w:spacing w:after="0" w:line="240" w:lineRule="auto"/>
              <w:jc w:val="center"/>
              <w:rPr>
                <w:rFonts w:ascii="Arial" w:eastAsia="Times New Roman" w:hAnsi="Arial" w:cs="Arial"/>
                <w:color w:val="000000"/>
                <w:sz w:val="18"/>
                <w:szCs w:val="18"/>
                <w:lang w:val="en-US"/>
              </w:rPr>
            </w:pPr>
            <w:r w:rsidRPr="00182176">
              <w:rPr>
                <w:sz w:val="18"/>
                <w:szCs w:val="18"/>
              </w:rPr>
              <w:t>650</w:t>
            </w:r>
          </w:p>
        </w:tc>
        <w:tc>
          <w:tcPr>
            <w:tcW w:w="3051" w:type="dxa"/>
            <w:gridSpan w:val="3"/>
            <w:vMerge/>
            <w:tcBorders>
              <w:top w:val="nil"/>
              <w:left w:val="nil"/>
              <w:bottom w:val="single" w:sz="8" w:space="0" w:color="FFFFFF"/>
              <w:right w:val="single" w:sz="8" w:space="0" w:color="FFFFFF"/>
            </w:tcBorders>
            <w:vAlign w:val="center"/>
            <w:hideMark/>
          </w:tcPr>
          <w:p w14:paraId="2A772F96" w14:textId="77777777" w:rsidR="00182176" w:rsidRPr="00EE7426" w:rsidRDefault="00182176" w:rsidP="00182176">
            <w:pPr>
              <w:spacing w:after="0" w:line="240" w:lineRule="auto"/>
              <w:rPr>
                <w:rFonts w:ascii="Arial" w:eastAsia="Times New Roman" w:hAnsi="Arial" w:cs="Arial"/>
                <w:color w:val="000000"/>
                <w:sz w:val="14"/>
                <w:szCs w:val="14"/>
                <w:lang w:val="en-US"/>
              </w:rPr>
            </w:pPr>
          </w:p>
        </w:tc>
      </w:tr>
      <w:tr w:rsidR="00182176" w:rsidRPr="00EE7426" w14:paraId="6EFD1E98" w14:textId="77777777" w:rsidTr="00182176">
        <w:trPr>
          <w:trHeight w:val="417"/>
        </w:trPr>
        <w:tc>
          <w:tcPr>
            <w:tcW w:w="1014" w:type="dxa"/>
            <w:tcBorders>
              <w:top w:val="nil"/>
              <w:left w:val="nil"/>
              <w:bottom w:val="single" w:sz="8" w:space="0" w:color="FFFFFF"/>
              <w:right w:val="single" w:sz="8" w:space="0" w:color="FFFFFF"/>
            </w:tcBorders>
            <w:shd w:val="clear" w:color="000000" w:fill="D5E3CF"/>
            <w:vAlign w:val="center"/>
            <w:hideMark/>
          </w:tcPr>
          <w:p w14:paraId="1A270B24"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Total Demand</w:t>
            </w:r>
          </w:p>
        </w:tc>
        <w:tc>
          <w:tcPr>
            <w:tcW w:w="1015" w:type="dxa"/>
            <w:tcBorders>
              <w:top w:val="nil"/>
              <w:left w:val="nil"/>
              <w:bottom w:val="single" w:sz="8" w:space="0" w:color="FFFFFF"/>
              <w:right w:val="single" w:sz="8" w:space="0" w:color="FFFFFF"/>
            </w:tcBorders>
            <w:shd w:val="clear" w:color="000000" w:fill="D5E3CF"/>
            <w:hideMark/>
          </w:tcPr>
          <w:p w14:paraId="66E32E7B" w14:textId="5285BF71"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1594</w:t>
            </w:r>
          </w:p>
        </w:tc>
        <w:tc>
          <w:tcPr>
            <w:tcW w:w="1016" w:type="dxa"/>
            <w:tcBorders>
              <w:top w:val="nil"/>
              <w:left w:val="nil"/>
              <w:bottom w:val="single" w:sz="8" w:space="0" w:color="FFFFFF"/>
              <w:right w:val="single" w:sz="8" w:space="0" w:color="FFFFFF"/>
            </w:tcBorders>
            <w:shd w:val="clear" w:color="000000" w:fill="D5E3CF"/>
            <w:hideMark/>
          </w:tcPr>
          <w:p w14:paraId="347B0CAF" w14:textId="6C1B0B7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1683</w:t>
            </w:r>
          </w:p>
        </w:tc>
        <w:tc>
          <w:tcPr>
            <w:tcW w:w="1016" w:type="dxa"/>
            <w:tcBorders>
              <w:top w:val="nil"/>
              <w:left w:val="nil"/>
              <w:bottom w:val="single" w:sz="8" w:space="0" w:color="FFFFFF"/>
              <w:right w:val="single" w:sz="8" w:space="0" w:color="FFFFFF"/>
            </w:tcBorders>
            <w:shd w:val="clear" w:color="000000" w:fill="D5E3CF"/>
            <w:hideMark/>
          </w:tcPr>
          <w:p w14:paraId="6FA273E8" w14:textId="0EA6D004"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1864</w:t>
            </w:r>
          </w:p>
        </w:tc>
        <w:tc>
          <w:tcPr>
            <w:tcW w:w="1016" w:type="dxa"/>
            <w:tcBorders>
              <w:top w:val="nil"/>
              <w:left w:val="nil"/>
              <w:bottom w:val="single" w:sz="8" w:space="0" w:color="FFFFFF"/>
              <w:right w:val="single" w:sz="8" w:space="0" w:color="FFFFFF"/>
            </w:tcBorders>
            <w:shd w:val="clear" w:color="000000" w:fill="D5E3CF"/>
            <w:hideMark/>
          </w:tcPr>
          <w:p w14:paraId="46457F6C" w14:textId="421579C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1924</w:t>
            </w:r>
          </w:p>
        </w:tc>
        <w:tc>
          <w:tcPr>
            <w:tcW w:w="1016" w:type="dxa"/>
            <w:tcBorders>
              <w:top w:val="nil"/>
              <w:left w:val="nil"/>
              <w:bottom w:val="single" w:sz="8" w:space="0" w:color="FFFFFF"/>
              <w:right w:val="single" w:sz="8" w:space="0" w:color="FFFFFF"/>
            </w:tcBorders>
            <w:shd w:val="clear" w:color="000000" w:fill="D5E3CF"/>
            <w:hideMark/>
          </w:tcPr>
          <w:p w14:paraId="73361AB0" w14:textId="53AA42C1"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2053</w:t>
            </w:r>
          </w:p>
        </w:tc>
        <w:tc>
          <w:tcPr>
            <w:tcW w:w="1022" w:type="dxa"/>
            <w:tcBorders>
              <w:top w:val="nil"/>
              <w:left w:val="nil"/>
              <w:bottom w:val="single" w:sz="8" w:space="0" w:color="FFFFFF"/>
              <w:right w:val="single" w:sz="8" w:space="0" w:color="FFFFFF"/>
            </w:tcBorders>
            <w:shd w:val="clear" w:color="000000" w:fill="D5E3CF"/>
            <w:hideMark/>
          </w:tcPr>
          <w:p w14:paraId="7DAAC493" w14:textId="509047F4"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2040</w:t>
            </w:r>
          </w:p>
        </w:tc>
        <w:tc>
          <w:tcPr>
            <w:tcW w:w="1016" w:type="dxa"/>
            <w:tcBorders>
              <w:top w:val="nil"/>
              <w:left w:val="nil"/>
              <w:bottom w:val="single" w:sz="8" w:space="0" w:color="FFFFFF"/>
              <w:right w:val="single" w:sz="8" w:space="0" w:color="FFFFFF"/>
            </w:tcBorders>
            <w:shd w:val="clear" w:color="000000" w:fill="D5E3CF"/>
            <w:hideMark/>
          </w:tcPr>
          <w:p w14:paraId="1B44384F" w14:textId="13F9B96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2200</w:t>
            </w:r>
          </w:p>
        </w:tc>
        <w:tc>
          <w:tcPr>
            <w:tcW w:w="1016" w:type="dxa"/>
            <w:tcBorders>
              <w:top w:val="nil"/>
              <w:left w:val="nil"/>
              <w:bottom w:val="single" w:sz="8" w:space="0" w:color="FFFFFF"/>
              <w:right w:val="single" w:sz="8" w:space="0" w:color="FFFFFF"/>
            </w:tcBorders>
            <w:shd w:val="clear" w:color="000000" w:fill="D5E3CF"/>
            <w:hideMark/>
          </w:tcPr>
          <w:p w14:paraId="233100BF" w14:textId="2E2D2DA9"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2870</w:t>
            </w:r>
          </w:p>
        </w:tc>
        <w:tc>
          <w:tcPr>
            <w:tcW w:w="1019" w:type="dxa"/>
            <w:tcBorders>
              <w:top w:val="nil"/>
              <w:left w:val="nil"/>
              <w:bottom w:val="single" w:sz="8" w:space="0" w:color="FFFFFF"/>
              <w:right w:val="single" w:sz="8" w:space="0" w:color="FFFFFF"/>
            </w:tcBorders>
            <w:shd w:val="clear" w:color="000000" w:fill="D5E3CF"/>
            <w:hideMark/>
          </w:tcPr>
          <w:p w14:paraId="29F67542" w14:textId="4D206DD6"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2858AF">
              <w:t>3675</w:t>
            </w:r>
          </w:p>
        </w:tc>
      </w:tr>
      <w:tr w:rsidR="00182176" w:rsidRPr="00EE7426" w14:paraId="3A9E8871" w14:textId="77777777" w:rsidTr="00404EE6">
        <w:trPr>
          <w:trHeight w:val="417"/>
        </w:trPr>
        <w:tc>
          <w:tcPr>
            <w:tcW w:w="1014" w:type="dxa"/>
            <w:tcBorders>
              <w:top w:val="nil"/>
              <w:left w:val="nil"/>
              <w:bottom w:val="single" w:sz="8" w:space="0" w:color="FFFFFF"/>
              <w:right w:val="single" w:sz="8" w:space="0" w:color="FFFFFF"/>
            </w:tcBorders>
            <w:shd w:val="clear" w:color="000000" w:fill="EBF1E9"/>
            <w:vAlign w:val="center"/>
            <w:hideMark/>
          </w:tcPr>
          <w:p w14:paraId="7F8BA134" w14:textId="77777777" w:rsidR="00182176" w:rsidRPr="00EE7426" w:rsidRDefault="00182176" w:rsidP="00182176">
            <w:pPr>
              <w:spacing w:after="0" w:line="240" w:lineRule="auto"/>
              <w:jc w:val="center"/>
              <w:rPr>
                <w:rFonts w:ascii="Arial" w:eastAsia="Times New Roman" w:hAnsi="Arial" w:cs="Arial"/>
                <w:b/>
                <w:bCs/>
                <w:color w:val="000000"/>
                <w:sz w:val="14"/>
                <w:szCs w:val="14"/>
                <w:lang w:val="en-US"/>
              </w:rPr>
            </w:pPr>
            <w:r w:rsidRPr="00EE7426">
              <w:rPr>
                <w:rFonts w:ascii="Arial" w:eastAsia="Times New Roman" w:hAnsi="Arial" w:cs="Arial"/>
                <w:b/>
                <w:bCs/>
                <w:color w:val="000000"/>
                <w:sz w:val="14"/>
                <w:szCs w:val="14"/>
              </w:rPr>
              <w:t>Demand Supply Gap</w:t>
            </w:r>
          </w:p>
        </w:tc>
        <w:tc>
          <w:tcPr>
            <w:tcW w:w="6101"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AB44EFD" w14:textId="77777777" w:rsidR="00182176" w:rsidRPr="00EE7426" w:rsidRDefault="00182176" w:rsidP="00182176">
            <w:pPr>
              <w:spacing w:after="0" w:line="240" w:lineRule="auto"/>
              <w:jc w:val="center"/>
              <w:rPr>
                <w:rFonts w:ascii="Arial" w:eastAsia="Times New Roman" w:hAnsi="Arial" w:cs="Arial"/>
                <w:color w:val="000000"/>
                <w:sz w:val="14"/>
                <w:szCs w:val="14"/>
                <w:lang w:val="en-US"/>
              </w:rPr>
            </w:pPr>
            <w:r w:rsidRPr="00EE7426">
              <w:rPr>
                <w:rFonts w:ascii="Arial" w:eastAsia="Times New Roman" w:hAnsi="Arial" w:cs="Arial"/>
                <w:color w:val="000000"/>
                <w:sz w:val="14"/>
                <w:szCs w:val="14"/>
                <w:lang w:val="en-US"/>
              </w:rPr>
              <w:t> </w:t>
            </w:r>
          </w:p>
        </w:tc>
        <w:tc>
          <w:tcPr>
            <w:tcW w:w="1016" w:type="dxa"/>
            <w:tcBorders>
              <w:top w:val="nil"/>
              <w:left w:val="nil"/>
              <w:bottom w:val="single" w:sz="8" w:space="0" w:color="FFFFFF"/>
              <w:right w:val="single" w:sz="8" w:space="0" w:color="FFFFFF"/>
            </w:tcBorders>
            <w:shd w:val="clear" w:color="000000" w:fill="EBF1E9"/>
            <w:vAlign w:val="center"/>
            <w:hideMark/>
          </w:tcPr>
          <w:p w14:paraId="62470691" w14:textId="1E88759B"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102</w:t>
            </w:r>
          </w:p>
        </w:tc>
        <w:tc>
          <w:tcPr>
            <w:tcW w:w="1016" w:type="dxa"/>
            <w:tcBorders>
              <w:top w:val="nil"/>
              <w:left w:val="nil"/>
              <w:bottom w:val="single" w:sz="8" w:space="0" w:color="FFFFFF"/>
              <w:right w:val="single" w:sz="8" w:space="0" w:color="FFFFFF"/>
            </w:tcBorders>
            <w:shd w:val="clear" w:color="000000" w:fill="EBF1E9"/>
            <w:vAlign w:val="center"/>
            <w:hideMark/>
          </w:tcPr>
          <w:p w14:paraId="59D3CD87" w14:textId="4E808B7A"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-435</w:t>
            </w:r>
          </w:p>
        </w:tc>
        <w:tc>
          <w:tcPr>
            <w:tcW w:w="1019" w:type="dxa"/>
            <w:tcBorders>
              <w:top w:val="nil"/>
              <w:left w:val="nil"/>
              <w:bottom w:val="single" w:sz="8" w:space="0" w:color="FFFFFF"/>
              <w:right w:val="single" w:sz="8" w:space="0" w:color="FFFFFF"/>
            </w:tcBorders>
            <w:shd w:val="clear" w:color="000000" w:fill="EBF1E9"/>
            <w:vAlign w:val="center"/>
            <w:hideMark/>
          </w:tcPr>
          <w:p w14:paraId="2D80A09E" w14:textId="71DF6E04" w:rsidR="00182176" w:rsidRPr="00EE7426" w:rsidRDefault="00182176" w:rsidP="00182176">
            <w:pPr>
              <w:spacing w:after="0" w:line="240" w:lineRule="auto"/>
              <w:jc w:val="center"/>
              <w:rPr>
                <w:rFonts w:ascii="Arial" w:eastAsia="Times New Roman" w:hAnsi="Arial" w:cs="Arial"/>
                <w:color w:val="000000"/>
                <w:sz w:val="14"/>
                <w:szCs w:val="14"/>
                <w:lang w:val="en-US"/>
              </w:rPr>
            </w:pPr>
            <w:r>
              <w:rPr>
                <w:rFonts w:ascii="Arial" w:hAnsi="Arial" w:cs="Arial"/>
                <w:color w:val="000000"/>
                <w:sz w:val="20"/>
                <w:szCs w:val="20"/>
              </w:rPr>
              <w:t>-974</w:t>
            </w:r>
          </w:p>
        </w:tc>
      </w:tr>
    </w:tbl>
    <w:p w14:paraId="3BFDB61F" w14:textId="70E082B8" w:rsidR="005E09F6" w:rsidRDefault="005E09F6" w:rsidP="0028696A">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965888" behindDoc="0" locked="0" layoutInCell="1" allowOverlap="1" wp14:anchorId="6A54E3B4" wp14:editId="7003B31F">
                <wp:simplePos x="0" y="0"/>
                <wp:positionH relativeFrom="margin">
                  <wp:align>right</wp:align>
                </wp:positionH>
                <wp:positionV relativeFrom="paragraph">
                  <wp:posOffset>204071</wp:posOffset>
                </wp:positionV>
                <wp:extent cx="1864360" cy="200025"/>
                <wp:effectExtent l="0" t="0" r="0" b="0"/>
                <wp:wrapNone/>
                <wp:docPr id="110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54E3B4" id="_x0000_s1087" type="#_x0000_t202" style="position:absolute;left:0;text-align:left;margin-left:95.6pt;margin-top:16.05pt;width:146.8pt;height:15.75pt;z-index:25296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" filled="f" stroked="f">
                <v:textbox style="mso-fit-shape-to-text:t">
                  <w:txbxContent>
                    <w:p w14:paraId="774BFF99"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DEBB3B4" w14:textId="21F554FE" w:rsidR="005E09F6" w:rsidRDefault="005E09F6" w:rsidP="0028696A">
      <w:pPr>
        <w:tabs>
          <w:tab w:val="left" w:pos="1290"/>
        </w:tabs>
        <w:spacing w:line="360" w:lineRule="auto"/>
        <w:jc w:val="both"/>
        <w:rPr>
          <w:rFonts w:ascii="Verdana" w:eastAsia="Arial" w:hAnsi="Verdana" w:cs="Arial"/>
          <w:b/>
          <w:bCs/>
          <w:sz w:val="20"/>
          <w:szCs w:val="20"/>
          <w:lang w:val="en-US"/>
        </w:rPr>
      </w:pPr>
    </w:p>
    <w:p w14:paraId="0E38B094" w14:textId="1FDCF518" w:rsidR="005E09F6" w:rsidRDefault="005E09F6" w:rsidP="0028696A">
      <w:pPr>
        <w:tabs>
          <w:tab w:val="left" w:pos="1290"/>
        </w:tabs>
        <w:spacing w:line="360" w:lineRule="auto"/>
        <w:jc w:val="both"/>
        <w:rPr>
          <w:rFonts w:ascii="Verdana" w:eastAsia="Arial" w:hAnsi="Verdana" w:cs="Arial"/>
          <w:b/>
          <w:bCs/>
          <w:sz w:val="20"/>
          <w:szCs w:val="20"/>
          <w:lang w:val="en-US"/>
        </w:rPr>
      </w:pPr>
    </w:p>
    <w:p w14:paraId="6EE535FB" w14:textId="0329AD0D" w:rsidR="0028696A" w:rsidRPr="00363C10" w:rsidRDefault="0028696A" w:rsidP="0028696A">
      <w:pPr>
        <w:tabs>
          <w:tab w:val="left" w:pos="1290"/>
        </w:tabs>
        <w:spacing w:line="360" w:lineRule="auto"/>
        <w:jc w:val="both"/>
        <w:rPr>
          <w:rFonts w:ascii="Verdana" w:eastAsia="Arial" w:hAnsi="Verdana" w:cs="Arial"/>
          <w:b/>
          <w:bCs/>
          <w:sz w:val="20"/>
          <w:szCs w:val="20"/>
          <w:lang w:val="en-US"/>
        </w:rPr>
      </w:pPr>
    </w:p>
    <w:p w14:paraId="47552A98" w14:textId="1FDE93D2"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3.2.</w:t>
      </w:r>
      <w:r w:rsidR="00365319">
        <w:rPr>
          <w:rFonts w:ascii="Arial" w:eastAsia="Verdana" w:hAnsi="Arial" w:cs="Arial"/>
          <w:b/>
          <w:bCs/>
          <w:color w:val="000000" w:themeColor="text1"/>
          <w:kern w:val="24"/>
          <w:sz w:val="24"/>
          <w:szCs w:val="24"/>
        </w:rPr>
        <w:t>9</w:t>
      </w:r>
      <w:r w:rsidRPr="00FD39DE">
        <w:rPr>
          <w:rFonts w:ascii="Arial" w:eastAsia="Verdana" w:hAnsi="Arial" w:cs="Arial"/>
          <w:b/>
          <w:bCs/>
          <w:color w:val="000000" w:themeColor="text1"/>
          <w:kern w:val="24"/>
          <w:sz w:val="24"/>
          <w:szCs w:val="24"/>
        </w:rPr>
        <w:t>. Demand By Sales Channel</w:t>
      </w:r>
    </w:p>
    <w:p w14:paraId="308B5DA8" w14:textId="2CEE155B"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Demand, By Sales Channel</w:t>
      </w:r>
      <w:r w:rsidR="002E75C9">
        <w:rPr>
          <w:rFonts w:ascii="Arial" w:eastAsia="Verdana" w:hAnsi="Arial" w:cs="Arial"/>
          <w:b/>
          <w:bCs/>
          <w:color w:val="000000" w:themeColor="text1"/>
          <w:kern w:val="24"/>
          <w:sz w:val="24"/>
          <w:szCs w:val="24"/>
        </w:rPr>
        <w:t xml:space="preserve"> </w:t>
      </w:r>
      <w:r w:rsidR="002E75C9">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4BB9C36F" w14:textId="77777777" w:rsidR="005D1E61" w:rsidRPr="002F3659" w:rsidRDefault="005D1E61" w:rsidP="005D1E61">
      <w:pPr>
        <w:spacing w:line="360" w:lineRule="auto"/>
        <w:textAlignment w:val="baseline"/>
        <w:rPr>
          <w:rFonts w:ascii="Verdana" w:eastAsia="Verdana" w:hAnsi="Verdana" w:cs="Verdana"/>
          <w:b/>
          <w:bCs/>
          <w:color w:val="000000" w:themeColor="text1"/>
          <w:kern w:val="24"/>
          <w:sz w:val="20"/>
          <w:szCs w:val="20"/>
        </w:rPr>
      </w:pPr>
    </w:p>
    <w:p w14:paraId="270F3470" w14:textId="382C0E34" w:rsidR="00040B88" w:rsidRDefault="00040B88" w:rsidP="00040B88">
      <w:pPr>
        <w:rPr>
          <w:rFonts w:ascii="Arial" w:eastAsia="Arial" w:hAnsi="Arial" w:cs="Arial"/>
          <w:sz w:val="24"/>
          <w:szCs w:val="24"/>
        </w:rPr>
      </w:pPr>
      <w:r w:rsidRPr="00CE65AC">
        <w:rPr>
          <w:rFonts w:ascii="Arial" w:eastAsia="Arial" w:hAnsi="Arial" w:cs="Arial"/>
          <w:noProof/>
          <w:sz w:val="24"/>
          <w:szCs w:val="24"/>
        </w:rPr>
        <w:drawing>
          <wp:inline distT="0" distB="0" distL="0" distR="0" wp14:anchorId="2E226FAD" wp14:editId="0CF6D9CD">
            <wp:extent cx="6457950" cy="2847975"/>
            <wp:effectExtent l="0" t="0" r="0" b="9525"/>
            <wp:docPr id="2055" name="Chart 205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2D14EA4" w14:textId="56BB12FB" w:rsidR="0028696A" w:rsidRDefault="00315C17" w:rsidP="00040B88">
      <w:pPr>
        <w:rPr>
          <w:rFonts w:ascii="Arial" w:eastAsia="Arial" w:hAnsi="Arial" w:cs="Arial"/>
          <w:sz w:val="24"/>
          <w:szCs w:val="24"/>
        </w:rPr>
      </w:pPr>
      <w:r>
        <w:rPr>
          <w:noProof/>
        </w:rPr>
        <mc:AlternateContent>
          <mc:Choice Requires="wps">
            <w:drawing>
              <wp:anchor distT="0" distB="0" distL="114300" distR="114300" simplePos="0" relativeHeight="252196864" behindDoc="0" locked="0" layoutInCell="1" allowOverlap="1" wp14:anchorId="0B2782B1" wp14:editId="61D415ED">
                <wp:simplePos x="0" y="0"/>
                <wp:positionH relativeFrom="margin">
                  <wp:align>right</wp:align>
                </wp:positionH>
                <wp:positionV relativeFrom="paragraph">
                  <wp:posOffset>2030095</wp:posOffset>
                </wp:positionV>
                <wp:extent cx="1889760" cy="266700"/>
                <wp:effectExtent l="0" t="0" r="0" b="0"/>
                <wp:wrapNone/>
                <wp:docPr id="112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2782B1" id="_x0000_s1088" type="#_x0000_t202" style="position:absolute;margin-left:97.6pt;margin-top:159.85pt;width:148.8pt;height:21pt;z-index:25219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" filled="f" stroked="f">
                <v:textbox>
                  <w:txbxContent>
                    <w:p w14:paraId="2BE37BE0"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tbl>
      <w:tblPr>
        <w:tblW w:w="10138" w:type="dxa"/>
        <w:tblInd w:w="-5" w:type="dxa"/>
        <w:tblLook w:val="04A0" w:firstRow="1" w:lastRow="0" w:firstColumn="1" w:lastColumn="0" w:noHBand="0" w:noVBand="1"/>
      </w:tblPr>
      <w:tblGrid>
        <w:gridCol w:w="2687"/>
        <w:gridCol w:w="1225"/>
        <w:gridCol w:w="1225"/>
        <w:gridCol w:w="1225"/>
        <w:gridCol w:w="1225"/>
        <w:gridCol w:w="1352"/>
        <w:gridCol w:w="1199"/>
      </w:tblGrid>
      <w:tr w:rsidR="00040B88" w:rsidRPr="00112A6B" w14:paraId="228559F1" w14:textId="77777777" w:rsidTr="009A5CC5">
        <w:trPr>
          <w:trHeight w:val="599"/>
        </w:trPr>
        <w:tc>
          <w:tcPr>
            <w:tcW w:w="268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D5B7F43" w14:textId="77777777" w:rsidR="00040B88" w:rsidRPr="00112A6B" w:rsidRDefault="00040B88" w:rsidP="00D261D1">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Sales Channel</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0A2DE74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25" w:type="dxa"/>
            <w:tcBorders>
              <w:top w:val="single" w:sz="4" w:space="0" w:color="auto"/>
              <w:left w:val="nil"/>
              <w:bottom w:val="single" w:sz="4" w:space="0" w:color="auto"/>
              <w:right w:val="single" w:sz="4" w:space="0" w:color="auto"/>
            </w:tcBorders>
            <w:shd w:val="clear" w:color="auto" w:fill="C00000"/>
            <w:noWrap/>
            <w:vAlign w:val="center"/>
            <w:hideMark/>
          </w:tcPr>
          <w:p w14:paraId="1E0DB87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0F6AF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25" w:type="dxa"/>
            <w:tcBorders>
              <w:top w:val="single" w:sz="4" w:space="0" w:color="auto"/>
              <w:left w:val="nil"/>
              <w:bottom w:val="single" w:sz="4" w:space="0" w:color="auto"/>
              <w:right w:val="single" w:sz="4" w:space="0" w:color="auto"/>
            </w:tcBorders>
            <w:shd w:val="clear" w:color="auto" w:fill="C00000"/>
            <w:noWrap/>
            <w:vAlign w:val="bottom"/>
            <w:hideMark/>
          </w:tcPr>
          <w:p w14:paraId="149BD92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2" w:type="dxa"/>
            <w:tcBorders>
              <w:top w:val="single" w:sz="4" w:space="0" w:color="auto"/>
              <w:left w:val="nil"/>
              <w:bottom w:val="single" w:sz="4" w:space="0" w:color="auto"/>
              <w:right w:val="single" w:sz="4" w:space="0" w:color="auto"/>
            </w:tcBorders>
            <w:shd w:val="clear" w:color="auto" w:fill="C00000"/>
            <w:noWrap/>
            <w:vAlign w:val="bottom"/>
            <w:hideMark/>
          </w:tcPr>
          <w:p w14:paraId="39E54A1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199" w:type="dxa"/>
            <w:tcBorders>
              <w:top w:val="single" w:sz="4" w:space="0" w:color="auto"/>
              <w:left w:val="nil"/>
              <w:bottom w:val="single" w:sz="4" w:space="0" w:color="auto"/>
              <w:right w:val="single" w:sz="4" w:space="0" w:color="auto"/>
            </w:tcBorders>
            <w:shd w:val="clear" w:color="auto" w:fill="C00000"/>
            <w:noWrap/>
            <w:vAlign w:val="bottom"/>
            <w:hideMark/>
          </w:tcPr>
          <w:p w14:paraId="2C570C73"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137D23A9"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70D834E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25" w:type="dxa"/>
            <w:tcBorders>
              <w:top w:val="nil"/>
              <w:left w:val="nil"/>
              <w:bottom w:val="single" w:sz="4" w:space="0" w:color="auto"/>
              <w:right w:val="single" w:sz="4" w:space="0" w:color="auto"/>
            </w:tcBorders>
            <w:shd w:val="clear" w:color="000000" w:fill="FFFFFF"/>
            <w:noWrap/>
            <w:vAlign w:val="bottom"/>
            <w:hideMark/>
          </w:tcPr>
          <w:p w14:paraId="3173B27B"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927</w:t>
            </w:r>
          </w:p>
        </w:tc>
        <w:tc>
          <w:tcPr>
            <w:tcW w:w="1225" w:type="dxa"/>
            <w:tcBorders>
              <w:top w:val="nil"/>
              <w:left w:val="nil"/>
              <w:bottom w:val="single" w:sz="4" w:space="0" w:color="auto"/>
              <w:right w:val="single" w:sz="4" w:space="0" w:color="auto"/>
            </w:tcBorders>
            <w:shd w:val="clear" w:color="000000" w:fill="FFFFFF"/>
            <w:noWrap/>
            <w:vAlign w:val="bottom"/>
            <w:hideMark/>
          </w:tcPr>
          <w:p w14:paraId="3E92E3B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984</w:t>
            </w:r>
          </w:p>
        </w:tc>
        <w:tc>
          <w:tcPr>
            <w:tcW w:w="1225" w:type="dxa"/>
            <w:tcBorders>
              <w:top w:val="nil"/>
              <w:left w:val="nil"/>
              <w:bottom w:val="single" w:sz="4" w:space="0" w:color="auto"/>
              <w:right w:val="single" w:sz="4" w:space="0" w:color="auto"/>
            </w:tcBorders>
            <w:shd w:val="clear" w:color="000000" w:fill="FFFFFF"/>
            <w:noWrap/>
            <w:vAlign w:val="bottom"/>
            <w:hideMark/>
          </w:tcPr>
          <w:p w14:paraId="2435A9F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1113</w:t>
            </w:r>
          </w:p>
        </w:tc>
        <w:tc>
          <w:tcPr>
            <w:tcW w:w="1225" w:type="dxa"/>
            <w:tcBorders>
              <w:top w:val="nil"/>
              <w:left w:val="nil"/>
              <w:bottom w:val="single" w:sz="4" w:space="0" w:color="auto"/>
              <w:right w:val="single" w:sz="4" w:space="0" w:color="auto"/>
            </w:tcBorders>
            <w:shd w:val="clear" w:color="000000" w:fill="FFFFFF"/>
            <w:noWrap/>
            <w:vAlign w:val="bottom"/>
            <w:hideMark/>
          </w:tcPr>
          <w:p w14:paraId="39C5FFBC"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1165</w:t>
            </w:r>
          </w:p>
        </w:tc>
        <w:tc>
          <w:tcPr>
            <w:tcW w:w="1352" w:type="dxa"/>
            <w:tcBorders>
              <w:top w:val="nil"/>
              <w:left w:val="nil"/>
              <w:bottom w:val="single" w:sz="4" w:space="0" w:color="auto"/>
              <w:right w:val="single" w:sz="4" w:space="0" w:color="auto"/>
            </w:tcBorders>
            <w:shd w:val="clear" w:color="000000" w:fill="FFFFFF"/>
            <w:noWrap/>
            <w:vAlign w:val="bottom"/>
            <w:hideMark/>
          </w:tcPr>
          <w:p w14:paraId="7BF0A011"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1255</w:t>
            </w:r>
          </w:p>
        </w:tc>
        <w:tc>
          <w:tcPr>
            <w:tcW w:w="1199" w:type="dxa"/>
            <w:tcBorders>
              <w:top w:val="nil"/>
              <w:left w:val="nil"/>
              <w:bottom w:val="single" w:sz="4" w:space="0" w:color="auto"/>
              <w:right w:val="single" w:sz="4" w:space="0" w:color="auto"/>
            </w:tcBorders>
            <w:shd w:val="clear" w:color="000000" w:fill="FFFFFF"/>
            <w:noWrap/>
            <w:vAlign w:val="bottom"/>
            <w:hideMark/>
          </w:tcPr>
          <w:p w14:paraId="5939A50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1266</w:t>
            </w:r>
          </w:p>
        </w:tc>
      </w:tr>
      <w:tr w:rsidR="00040B88" w:rsidRPr="00112A6B" w14:paraId="24992015"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42CDD89F"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25" w:type="dxa"/>
            <w:tcBorders>
              <w:top w:val="nil"/>
              <w:left w:val="nil"/>
              <w:bottom w:val="single" w:sz="4" w:space="0" w:color="auto"/>
              <w:right w:val="single" w:sz="4" w:space="0" w:color="auto"/>
            </w:tcBorders>
            <w:shd w:val="clear" w:color="000000" w:fill="FFFFFF"/>
            <w:noWrap/>
            <w:vAlign w:val="bottom"/>
            <w:hideMark/>
          </w:tcPr>
          <w:p w14:paraId="6DFC1783" w14:textId="693AC1F1" w:rsidR="009A5CC5" w:rsidRPr="009A5CC5" w:rsidRDefault="00040B88" w:rsidP="009A5CC5">
            <w:pPr>
              <w:spacing w:after="0" w:line="240" w:lineRule="auto"/>
              <w:jc w:val="center"/>
              <w:rPr>
                <w:rFonts w:ascii="Arial" w:hAnsi="Arial" w:cs="Arial"/>
                <w:color w:val="000000"/>
                <w:sz w:val="20"/>
                <w:szCs w:val="20"/>
              </w:rPr>
            </w:pPr>
            <w:r w:rsidRPr="00112A6B">
              <w:rPr>
                <w:rFonts w:ascii="Arial" w:hAnsi="Arial" w:cs="Arial"/>
                <w:color w:val="000000"/>
                <w:sz w:val="20"/>
                <w:szCs w:val="20"/>
              </w:rPr>
              <w:t>66</w:t>
            </w:r>
            <w:r w:rsidR="009A5CC5">
              <w:rPr>
                <w:rFonts w:ascii="Arial" w:hAnsi="Arial" w:cs="Arial"/>
                <w:color w:val="000000"/>
                <w:sz w:val="20"/>
                <w:szCs w:val="20"/>
              </w:rPr>
              <w:t>7</w:t>
            </w:r>
          </w:p>
        </w:tc>
        <w:tc>
          <w:tcPr>
            <w:tcW w:w="1225" w:type="dxa"/>
            <w:tcBorders>
              <w:top w:val="nil"/>
              <w:left w:val="nil"/>
              <w:bottom w:val="single" w:sz="4" w:space="0" w:color="auto"/>
              <w:right w:val="single" w:sz="4" w:space="0" w:color="auto"/>
            </w:tcBorders>
            <w:shd w:val="clear" w:color="000000" w:fill="FFFFFF"/>
            <w:noWrap/>
            <w:vAlign w:val="bottom"/>
            <w:hideMark/>
          </w:tcPr>
          <w:p w14:paraId="7B1EEEE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699</w:t>
            </w:r>
          </w:p>
        </w:tc>
        <w:tc>
          <w:tcPr>
            <w:tcW w:w="1225" w:type="dxa"/>
            <w:tcBorders>
              <w:top w:val="nil"/>
              <w:left w:val="nil"/>
              <w:bottom w:val="single" w:sz="4" w:space="0" w:color="auto"/>
              <w:right w:val="single" w:sz="4" w:space="0" w:color="auto"/>
            </w:tcBorders>
            <w:shd w:val="clear" w:color="000000" w:fill="FFFFFF"/>
            <w:noWrap/>
            <w:vAlign w:val="bottom"/>
            <w:hideMark/>
          </w:tcPr>
          <w:p w14:paraId="6CC1017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751</w:t>
            </w:r>
          </w:p>
        </w:tc>
        <w:tc>
          <w:tcPr>
            <w:tcW w:w="1225" w:type="dxa"/>
            <w:tcBorders>
              <w:top w:val="nil"/>
              <w:left w:val="nil"/>
              <w:bottom w:val="single" w:sz="4" w:space="0" w:color="auto"/>
              <w:right w:val="single" w:sz="4" w:space="0" w:color="auto"/>
            </w:tcBorders>
            <w:shd w:val="clear" w:color="000000" w:fill="FFFFFF"/>
            <w:noWrap/>
            <w:vAlign w:val="bottom"/>
            <w:hideMark/>
          </w:tcPr>
          <w:p w14:paraId="4363214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758</w:t>
            </w:r>
          </w:p>
        </w:tc>
        <w:tc>
          <w:tcPr>
            <w:tcW w:w="1352" w:type="dxa"/>
            <w:tcBorders>
              <w:top w:val="nil"/>
              <w:left w:val="nil"/>
              <w:bottom w:val="single" w:sz="4" w:space="0" w:color="auto"/>
              <w:right w:val="single" w:sz="4" w:space="0" w:color="auto"/>
            </w:tcBorders>
            <w:shd w:val="clear" w:color="000000" w:fill="FFFFFF"/>
            <w:noWrap/>
            <w:vAlign w:val="bottom"/>
            <w:hideMark/>
          </w:tcPr>
          <w:p w14:paraId="4D0181C8"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798</w:t>
            </w:r>
          </w:p>
        </w:tc>
        <w:tc>
          <w:tcPr>
            <w:tcW w:w="1199" w:type="dxa"/>
            <w:tcBorders>
              <w:top w:val="nil"/>
              <w:left w:val="nil"/>
              <w:bottom w:val="single" w:sz="4" w:space="0" w:color="auto"/>
              <w:right w:val="single" w:sz="4" w:space="0" w:color="auto"/>
            </w:tcBorders>
            <w:shd w:val="clear" w:color="000000" w:fill="FFFFFF"/>
            <w:noWrap/>
            <w:vAlign w:val="bottom"/>
            <w:hideMark/>
          </w:tcPr>
          <w:p w14:paraId="4DDCA455"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774</w:t>
            </w:r>
          </w:p>
        </w:tc>
      </w:tr>
      <w:tr w:rsidR="00040B88" w:rsidRPr="00112A6B" w14:paraId="5A1C1997" w14:textId="77777777" w:rsidTr="009A5CC5">
        <w:trPr>
          <w:trHeight w:val="704"/>
        </w:trPr>
        <w:tc>
          <w:tcPr>
            <w:tcW w:w="2687" w:type="dxa"/>
            <w:tcBorders>
              <w:top w:val="nil"/>
              <w:left w:val="single" w:sz="4" w:space="0" w:color="auto"/>
              <w:bottom w:val="single" w:sz="4" w:space="0" w:color="auto"/>
              <w:right w:val="single" w:sz="4" w:space="0" w:color="auto"/>
            </w:tcBorders>
            <w:shd w:val="clear" w:color="000000" w:fill="FFFFFF"/>
            <w:noWrap/>
            <w:vAlign w:val="bottom"/>
            <w:hideMark/>
          </w:tcPr>
          <w:p w14:paraId="217078E2"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b/>
                <w:bCs/>
                <w:color w:val="000000"/>
                <w:sz w:val="20"/>
                <w:szCs w:val="20"/>
              </w:rPr>
              <w:t>Total</w:t>
            </w:r>
          </w:p>
        </w:tc>
        <w:tc>
          <w:tcPr>
            <w:tcW w:w="1225" w:type="dxa"/>
            <w:tcBorders>
              <w:top w:val="nil"/>
              <w:left w:val="nil"/>
              <w:bottom w:val="single" w:sz="4" w:space="0" w:color="auto"/>
              <w:right w:val="single" w:sz="4" w:space="0" w:color="auto"/>
            </w:tcBorders>
            <w:shd w:val="clear" w:color="000000" w:fill="FFFFFF"/>
            <w:noWrap/>
            <w:vAlign w:val="bottom"/>
            <w:hideMark/>
          </w:tcPr>
          <w:p w14:paraId="72DA32DE"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1594</w:t>
            </w:r>
          </w:p>
        </w:tc>
        <w:tc>
          <w:tcPr>
            <w:tcW w:w="1225" w:type="dxa"/>
            <w:tcBorders>
              <w:top w:val="nil"/>
              <w:left w:val="nil"/>
              <w:bottom w:val="single" w:sz="4" w:space="0" w:color="auto"/>
              <w:right w:val="single" w:sz="4" w:space="0" w:color="auto"/>
            </w:tcBorders>
            <w:shd w:val="clear" w:color="000000" w:fill="FFFFFF"/>
            <w:noWrap/>
            <w:vAlign w:val="bottom"/>
            <w:hideMark/>
          </w:tcPr>
          <w:p w14:paraId="37DE546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1683</w:t>
            </w:r>
          </w:p>
        </w:tc>
        <w:tc>
          <w:tcPr>
            <w:tcW w:w="1225" w:type="dxa"/>
            <w:tcBorders>
              <w:top w:val="nil"/>
              <w:left w:val="nil"/>
              <w:bottom w:val="single" w:sz="4" w:space="0" w:color="auto"/>
              <w:right w:val="single" w:sz="4" w:space="0" w:color="auto"/>
            </w:tcBorders>
            <w:shd w:val="clear" w:color="000000" w:fill="FFFFFF"/>
            <w:noWrap/>
            <w:vAlign w:val="bottom"/>
            <w:hideMark/>
          </w:tcPr>
          <w:p w14:paraId="6758C0AB"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1864</w:t>
            </w:r>
          </w:p>
        </w:tc>
        <w:tc>
          <w:tcPr>
            <w:tcW w:w="1225" w:type="dxa"/>
            <w:tcBorders>
              <w:top w:val="nil"/>
              <w:left w:val="nil"/>
              <w:bottom w:val="single" w:sz="4" w:space="0" w:color="auto"/>
              <w:right w:val="single" w:sz="4" w:space="0" w:color="auto"/>
            </w:tcBorders>
            <w:shd w:val="clear" w:color="000000" w:fill="FFFFFF"/>
            <w:noWrap/>
            <w:vAlign w:val="bottom"/>
            <w:hideMark/>
          </w:tcPr>
          <w:p w14:paraId="52E44460" w14:textId="1E846086"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1924</w:t>
            </w:r>
          </w:p>
        </w:tc>
        <w:tc>
          <w:tcPr>
            <w:tcW w:w="1352" w:type="dxa"/>
            <w:tcBorders>
              <w:top w:val="nil"/>
              <w:left w:val="nil"/>
              <w:bottom w:val="single" w:sz="4" w:space="0" w:color="auto"/>
              <w:right w:val="single" w:sz="4" w:space="0" w:color="auto"/>
            </w:tcBorders>
            <w:shd w:val="clear" w:color="000000" w:fill="FFFFFF"/>
            <w:noWrap/>
            <w:vAlign w:val="bottom"/>
            <w:hideMark/>
          </w:tcPr>
          <w:p w14:paraId="1A1FF211" w14:textId="5F09D1E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2053</w:t>
            </w:r>
          </w:p>
        </w:tc>
        <w:tc>
          <w:tcPr>
            <w:tcW w:w="1199" w:type="dxa"/>
            <w:tcBorders>
              <w:top w:val="nil"/>
              <w:left w:val="nil"/>
              <w:bottom w:val="single" w:sz="4" w:space="0" w:color="auto"/>
              <w:right w:val="single" w:sz="4" w:space="0" w:color="auto"/>
            </w:tcBorders>
            <w:shd w:val="clear" w:color="000000" w:fill="FFFFFF"/>
            <w:noWrap/>
            <w:vAlign w:val="bottom"/>
            <w:hideMark/>
          </w:tcPr>
          <w:p w14:paraId="56962BD3" w14:textId="4BF4586D"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2040</w:t>
            </w:r>
          </w:p>
        </w:tc>
      </w:tr>
    </w:tbl>
    <w:p w14:paraId="5F063C04" w14:textId="77777777" w:rsidR="00315C17" w:rsidRDefault="00315C17" w:rsidP="00040B88">
      <w:pPr>
        <w:rPr>
          <w:rFonts w:ascii="Arial" w:eastAsia="Arial" w:hAnsi="Arial" w:cs="Arial"/>
          <w:sz w:val="24"/>
          <w:szCs w:val="24"/>
        </w:rPr>
      </w:pPr>
    </w:p>
    <w:p w14:paraId="6A715891" w14:textId="6F17AFBE" w:rsidR="00315C17" w:rsidRDefault="00315C17" w:rsidP="00040B88">
      <w:pPr>
        <w:rPr>
          <w:rFonts w:ascii="Arial" w:eastAsia="Arial" w:hAnsi="Arial" w:cs="Arial"/>
          <w:sz w:val="24"/>
          <w:szCs w:val="24"/>
        </w:rPr>
      </w:pPr>
    </w:p>
    <w:p w14:paraId="06FC77D0" w14:textId="77777777" w:rsidR="00315C17" w:rsidRDefault="00315C17" w:rsidP="00040B88">
      <w:pPr>
        <w:rPr>
          <w:rFonts w:ascii="Arial" w:eastAsia="Arial" w:hAnsi="Arial" w:cs="Arial"/>
          <w:sz w:val="24"/>
          <w:szCs w:val="24"/>
        </w:rPr>
      </w:pPr>
    </w:p>
    <w:p w14:paraId="241BDB1A" w14:textId="09D17D91" w:rsidR="00315C17" w:rsidRDefault="00315C17" w:rsidP="00040B88">
      <w:pPr>
        <w:rPr>
          <w:rFonts w:ascii="Arial" w:eastAsia="Arial" w:hAnsi="Arial" w:cs="Arial"/>
          <w:sz w:val="24"/>
          <w:szCs w:val="24"/>
        </w:rPr>
      </w:pPr>
    </w:p>
    <w:p w14:paraId="3AAAE87D" w14:textId="53E6411C" w:rsidR="00315C17" w:rsidRDefault="00315C17" w:rsidP="00040B88">
      <w:pPr>
        <w:rPr>
          <w:rFonts w:ascii="Arial" w:eastAsia="Arial" w:hAnsi="Arial" w:cs="Arial"/>
          <w:sz w:val="24"/>
          <w:szCs w:val="24"/>
        </w:rPr>
      </w:pPr>
    </w:p>
    <w:p w14:paraId="78685179" w14:textId="77777777" w:rsidR="00315C17" w:rsidRDefault="00315C17" w:rsidP="00040B88">
      <w:pPr>
        <w:rPr>
          <w:rFonts w:ascii="Arial" w:eastAsia="Arial" w:hAnsi="Arial" w:cs="Arial"/>
          <w:sz w:val="24"/>
          <w:szCs w:val="24"/>
        </w:rPr>
      </w:pPr>
    </w:p>
    <w:p w14:paraId="4CF35FB9" w14:textId="3545EDA8" w:rsidR="000B3D40" w:rsidRDefault="000B3D40" w:rsidP="00040B88">
      <w:pPr>
        <w:rPr>
          <w:rFonts w:ascii="Arial" w:eastAsia="Arial" w:hAnsi="Arial" w:cs="Arial"/>
          <w:sz w:val="24"/>
          <w:szCs w:val="24"/>
        </w:rPr>
      </w:pPr>
    </w:p>
    <w:p w14:paraId="13C37F57" w14:textId="3ADCF428"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lastRenderedPageBreak/>
        <w:t>3.</w:t>
      </w:r>
      <w:r w:rsidR="0089180E">
        <w:rPr>
          <w:rFonts w:ascii="Arial" w:eastAsia="Verdana" w:hAnsi="Arial" w:cs="Arial"/>
          <w:b/>
          <w:bCs/>
          <w:color w:val="000000" w:themeColor="text1"/>
          <w:kern w:val="24"/>
          <w:sz w:val="24"/>
          <w:szCs w:val="24"/>
        </w:rPr>
        <w:t>2</w:t>
      </w:r>
      <w:r w:rsidRPr="00FD39DE">
        <w:rPr>
          <w:rFonts w:ascii="Arial" w:eastAsia="Verdana" w:hAnsi="Arial" w:cs="Arial"/>
          <w:b/>
          <w:bCs/>
          <w:color w:val="000000" w:themeColor="text1"/>
          <w:kern w:val="24"/>
          <w:sz w:val="24"/>
          <w:szCs w:val="24"/>
        </w:rPr>
        <w:t>.</w:t>
      </w:r>
      <w:r w:rsidR="00365319">
        <w:rPr>
          <w:rFonts w:ascii="Arial" w:eastAsia="Verdana" w:hAnsi="Arial" w:cs="Arial"/>
          <w:b/>
          <w:bCs/>
          <w:color w:val="000000" w:themeColor="text1"/>
          <w:kern w:val="24"/>
          <w:sz w:val="24"/>
          <w:szCs w:val="24"/>
        </w:rPr>
        <w:t>10</w:t>
      </w:r>
      <w:r w:rsidRPr="00FD39DE">
        <w:rPr>
          <w:rFonts w:ascii="Arial" w:eastAsia="Verdana" w:hAnsi="Arial" w:cs="Arial"/>
          <w:b/>
          <w:bCs/>
          <w:color w:val="000000" w:themeColor="text1"/>
          <w:kern w:val="24"/>
          <w:sz w:val="24"/>
          <w:szCs w:val="24"/>
        </w:rPr>
        <w:t>. Sales By Company</w:t>
      </w:r>
    </w:p>
    <w:p w14:paraId="6C6F030B" w14:textId="3B710AB5" w:rsidR="005D1E61" w:rsidRPr="00FD39DE" w:rsidRDefault="005D1E61" w:rsidP="005D1E61">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Asia Pacific Epoxy Resin Sales, By Company, By Volume, 2020</w:t>
      </w:r>
    </w:p>
    <w:p w14:paraId="0AE56D3A" w14:textId="1E9BEECA" w:rsidR="005D1E61" w:rsidRDefault="005D1E61" w:rsidP="00040B88">
      <w:pPr>
        <w:rPr>
          <w:rFonts w:ascii="Arial" w:eastAsia="Arial" w:hAnsi="Arial" w:cs="Arial"/>
          <w:sz w:val="24"/>
          <w:szCs w:val="24"/>
        </w:rPr>
      </w:pPr>
    </w:p>
    <w:p w14:paraId="5F246F02" w14:textId="6026BAE1" w:rsidR="005D1E61" w:rsidRDefault="00FA771F" w:rsidP="00040B88">
      <w:pPr>
        <w:rPr>
          <w:rFonts w:ascii="Arial" w:eastAsia="Arial" w:hAnsi="Arial" w:cs="Arial"/>
          <w:sz w:val="24"/>
          <w:szCs w:val="24"/>
        </w:rPr>
      </w:pPr>
      <w:r>
        <w:rPr>
          <w:noProof/>
        </w:rPr>
        <mc:AlternateContent>
          <mc:Choice Requires="wps">
            <w:drawing>
              <wp:anchor distT="0" distB="0" distL="114300" distR="114300" simplePos="0" relativeHeight="251744256" behindDoc="0" locked="0" layoutInCell="1" allowOverlap="1" wp14:anchorId="4BD6989E" wp14:editId="4F13BD71">
                <wp:simplePos x="0" y="0"/>
                <wp:positionH relativeFrom="column">
                  <wp:posOffset>3997665</wp:posOffset>
                </wp:positionH>
                <wp:positionV relativeFrom="paragraph">
                  <wp:posOffset>2628132</wp:posOffset>
                </wp:positionV>
                <wp:extent cx="2338070" cy="292735"/>
                <wp:effectExtent l="0" t="0" r="0" b="0"/>
                <wp:wrapNone/>
                <wp:docPr id="17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BD6989E" id="_x0000_s1089" type="#_x0000_t202" style="position:absolute;margin-left:314.8pt;margin-top:206.95pt;width:184.1pt;height:23.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" filled="f" stroked="f">
                <v:textbox style="mso-fit-shape-to-text:t">
                  <w:txbxContent>
                    <w:p w14:paraId="57AA204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8C0F1C" w:rsidRPr="00064A01">
        <w:rPr>
          <w:noProof/>
        </w:rPr>
        <w:drawing>
          <wp:inline distT="0" distB="0" distL="0" distR="0" wp14:anchorId="2C1995B4" wp14:editId="43576BD2">
            <wp:extent cx="6457950" cy="2158409"/>
            <wp:effectExtent l="0" t="0" r="0" b="0"/>
            <wp:docPr id="1036" name="Chart 103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EE40654" w14:textId="5D11C61B" w:rsidR="00040B88" w:rsidRDefault="00040B88" w:rsidP="00040B88">
      <w:pPr>
        <w:rPr>
          <w:rFonts w:ascii="Arial" w:eastAsia="Arial" w:hAnsi="Arial" w:cs="Arial"/>
          <w:sz w:val="24"/>
          <w:szCs w:val="24"/>
        </w:rPr>
      </w:pPr>
    </w:p>
    <w:tbl>
      <w:tblPr>
        <w:tblW w:w="10222" w:type="dxa"/>
        <w:tblLook w:val="0420" w:firstRow="1" w:lastRow="0" w:firstColumn="0" w:lastColumn="0" w:noHBand="0" w:noVBand="1"/>
      </w:tblPr>
      <w:tblGrid>
        <w:gridCol w:w="1336"/>
        <w:gridCol w:w="3330"/>
        <w:gridCol w:w="1233"/>
        <w:gridCol w:w="1233"/>
        <w:gridCol w:w="796"/>
        <w:gridCol w:w="1147"/>
        <w:gridCol w:w="1147"/>
      </w:tblGrid>
      <w:tr w:rsidR="00FA771F" w:rsidRPr="00FA771F" w14:paraId="2F4B8125" w14:textId="77777777" w:rsidTr="00112A6B">
        <w:trPr>
          <w:trHeight w:val="278"/>
        </w:trPr>
        <w:tc>
          <w:tcPr>
            <w:tcW w:w="133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033C541"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330" w:type="dxa"/>
            <w:tcBorders>
              <w:top w:val="single" w:sz="4" w:space="0" w:color="auto"/>
              <w:left w:val="nil"/>
              <w:bottom w:val="nil"/>
              <w:right w:val="single" w:sz="4" w:space="0" w:color="auto"/>
            </w:tcBorders>
            <w:shd w:val="clear" w:color="000000" w:fill="A9D08E"/>
            <w:noWrap/>
            <w:vAlign w:val="bottom"/>
            <w:hideMark/>
          </w:tcPr>
          <w:p w14:paraId="21ACAE32"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233" w:type="dxa"/>
            <w:tcBorders>
              <w:top w:val="single" w:sz="4" w:space="0" w:color="auto"/>
              <w:left w:val="nil"/>
              <w:bottom w:val="nil"/>
              <w:right w:val="single" w:sz="4" w:space="0" w:color="auto"/>
            </w:tcBorders>
            <w:shd w:val="clear" w:color="000000" w:fill="A9D08E"/>
            <w:noWrap/>
            <w:vAlign w:val="bottom"/>
            <w:hideMark/>
          </w:tcPr>
          <w:p w14:paraId="78A385F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233" w:type="dxa"/>
            <w:tcBorders>
              <w:top w:val="single" w:sz="4" w:space="0" w:color="auto"/>
              <w:left w:val="nil"/>
              <w:bottom w:val="nil"/>
              <w:right w:val="single" w:sz="4" w:space="0" w:color="auto"/>
            </w:tcBorders>
            <w:shd w:val="clear" w:color="000000" w:fill="A9D08E"/>
            <w:noWrap/>
            <w:vAlign w:val="bottom"/>
            <w:hideMark/>
          </w:tcPr>
          <w:p w14:paraId="3457FBE0"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796" w:type="dxa"/>
            <w:tcBorders>
              <w:top w:val="nil"/>
              <w:left w:val="nil"/>
              <w:bottom w:val="nil"/>
              <w:right w:val="nil"/>
            </w:tcBorders>
            <w:shd w:val="clear" w:color="auto" w:fill="auto"/>
            <w:noWrap/>
            <w:vAlign w:val="bottom"/>
            <w:hideMark/>
          </w:tcPr>
          <w:p w14:paraId="2E66866F"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p>
        </w:tc>
        <w:tc>
          <w:tcPr>
            <w:tcW w:w="1147" w:type="dxa"/>
            <w:tcBorders>
              <w:top w:val="single" w:sz="4" w:space="0" w:color="auto"/>
              <w:left w:val="single" w:sz="4" w:space="0" w:color="auto"/>
              <w:bottom w:val="nil"/>
              <w:right w:val="single" w:sz="4" w:space="0" w:color="auto"/>
            </w:tcBorders>
            <w:shd w:val="clear" w:color="000000" w:fill="A9D08E"/>
            <w:noWrap/>
            <w:vAlign w:val="bottom"/>
            <w:hideMark/>
          </w:tcPr>
          <w:p w14:paraId="2E4023CC"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147" w:type="dxa"/>
            <w:tcBorders>
              <w:top w:val="single" w:sz="4" w:space="0" w:color="auto"/>
              <w:left w:val="nil"/>
              <w:bottom w:val="nil"/>
              <w:right w:val="single" w:sz="4" w:space="0" w:color="auto"/>
            </w:tcBorders>
            <w:shd w:val="clear" w:color="000000" w:fill="A9D08E"/>
            <w:noWrap/>
            <w:vAlign w:val="bottom"/>
            <w:hideMark/>
          </w:tcPr>
          <w:p w14:paraId="6DAA09EB" w14:textId="77777777" w:rsidR="00FA771F" w:rsidRPr="00FA771F" w:rsidRDefault="00FA771F" w:rsidP="00FA771F">
            <w:pPr>
              <w:spacing w:after="0" w:line="240" w:lineRule="auto"/>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FA771F" w:rsidRPr="00FA771F" w14:paraId="1D0BA9C4"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7EA63D2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single" w:sz="4" w:space="0" w:color="auto"/>
              <w:left w:val="nil"/>
              <w:bottom w:val="single" w:sz="4" w:space="0" w:color="auto"/>
              <w:right w:val="single" w:sz="4" w:space="0" w:color="auto"/>
            </w:tcBorders>
            <w:shd w:val="clear" w:color="auto" w:fill="auto"/>
            <w:noWrap/>
            <w:vAlign w:val="bottom"/>
            <w:hideMark/>
          </w:tcPr>
          <w:p w14:paraId="16519EF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Kukdo Chemical</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544D38F5" w14:textId="7EEEBE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238</w:t>
            </w:r>
          </w:p>
        </w:tc>
        <w:tc>
          <w:tcPr>
            <w:tcW w:w="1233" w:type="dxa"/>
            <w:tcBorders>
              <w:top w:val="single" w:sz="4" w:space="0" w:color="auto"/>
              <w:left w:val="nil"/>
              <w:bottom w:val="single" w:sz="4" w:space="0" w:color="auto"/>
              <w:right w:val="single" w:sz="4" w:space="0" w:color="auto"/>
            </w:tcBorders>
            <w:shd w:val="clear" w:color="auto" w:fill="auto"/>
            <w:noWrap/>
            <w:vAlign w:val="bottom"/>
            <w:hideMark/>
          </w:tcPr>
          <w:p w14:paraId="318F022B" w14:textId="371A4E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221</w:t>
            </w:r>
          </w:p>
        </w:tc>
        <w:tc>
          <w:tcPr>
            <w:tcW w:w="796" w:type="dxa"/>
            <w:tcBorders>
              <w:top w:val="nil"/>
              <w:left w:val="nil"/>
              <w:bottom w:val="nil"/>
              <w:right w:val="nil"/>
            </w:tcBorders>
            <w:shd w:val="clear" w:color="auto" w:fill="auto"/>
            <w:noWrap/>
            <w:vAlign w:val="bottom"/>
            <w:hideMark/>
          </w:tcPr>
          <w:p w14:paraId="56530C6D"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0A58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11.61%</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8AA6C5A"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10.87%</w:t>
            </w:r>
          </w:p>
        </w:tc>
      </w:tr>
      <w:tr w:rsidR="00FA771F" w:rsidRPr="00FA771F" w14:paraId="5B92D4F2"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37C7B5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3363F2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 </w:t>
            </w:r>
            <w:proofErr w:type="spellStart"/>
            <w:r w:rsidRPr="00FA771F">
              <w:rPr>
                <w:rFonts w:ascii="Arial" w:eastAsia="Times New Roman" w:hAnsi="Arial" w:cs="Arial"/>
                <w:color w:val="000000"/>
                <w:sz w:val="20"/>
                <w:szCs w:val="20"/>
                <w:lang w:val="en-US"/>
              </w:rPr>
              <w:t>Ya</w:t>
            </w:r>
            <w:proofErr w:type="spellEnd"/>
            <w:r w:rsidRPr="00FA771F">
              <w:rPr>
                <w:rFonts w:ascii="Arial" w:eastAsia="Times New Roman" w:hAnsi="Arial" w:cs="Arial"/>
                <w:color w:val="000000"/>
                <w:sz w:val="20"/>
                <w:szCs w:val="20"/>
                <w:lang w:val="en-US"/>
              </w:rPr>
              <w:t xml:space="preserve"> Electronic Material (Kunshan) Co. Ltd.</w:t>
            </w:r>
          </w:p>
        </w:tc>
        <w:tc>
          <w:tcPr>
            <w:tcW w:w="1233" w:type="dxa"/>
            <w:tcBorders>
              <w:top w:val="nil"/>
              <w:left w:val="nil"/>
              <w:bottom w:val="single" w:sz="4" w:space="0" w:color="auto"/>
              <w:right w:val="single" w:sz="4" w:space="0" w:color="auto"/>
            </w:tcBorders>
            <w:shd w:val="clear" w:color="auto" w:fill="auto"/>
            <w:noWrap/>
            <w:vAlign w:val="bottom"/>
            <w:hideMark/>
          </w:tcPr>
          <w:p w14:paraId="7320DBEE" w14:textId="66C8E41C"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179</w:t>
            </w:r>
          </w:p>
        </w:tc>
        <w:tc>
          <w:tcPr>
            <w:tcW w:w="1233" w:type="dxa"/>
            <w:tcBorders>
              <w:top w:val="nil"/>
              <w:left w:val="nil"/>
              <w:bottom w:val="single" w:sz="4" w:space="0" w:color="auto"/>
              <w:right w:val="single" w:sz="4" w:space="0" w:color="auto"/>
            </w:tcBorders>
            <w:shd w:val="clear" w:color="auto" w:fill="auto"/>
            <w:noWrap/>
            <w:vAlign w:val="bottom"/>
            <w:hideMark/>
          </w:tcPr>
          <w:p w14:paraId="4EA23ED5" w14:textId="209FBB5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189</w:t>
            </w:r>
          </w:p>
        </w:tc>
        <w:tc>
          <w:tcPr>
            <w:tcW w:w="796" w:type="dxa"/>
            <w:tcBorders>
              <w:top w:val="nil"/>
              <w:left w:val="nil"/>
              <w:bottom w:val="nil"/>
              <w:right w:val="nil"/>
            </w:tcBorders>
            <w:shd w:val="clear" w:color="auto" w:fill="auto"/>
            <w:noWrap/>
            <w:vAlign w:val="bottom"/>
            <w:hideMark/>
          </w:tcPr>
          <w:p w14:paraId="415157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896DF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8.74%</w:t>
            </w:r>
          </w:p>
        </w:tc>
        <w:tc>
          <w:tcPr>
            <w:tcW w:w="1147" w:type="dxa"/>
            <w:tcBorders>
              <w:top w:val="nil"/>
              <w:left w:val="nil"/>
              <w:bottom w:val="single" w:sz="4" w:space="0" w:color="auto"/>
              <w:right w:val="single" w:sz="4" w:space="0" w:color="auto"/>
            </w:tcBorders>
            <w:shd w:val="clear" w:color="auto" w:fill="auto"/>
            <w:noWrap/>
            <w:vAlign w:val="bottom"/>
            <w:hideMark/>
          </w:tcPr>
          <w:p w14:paraId="7F14C9E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9.28%</w:t>
            </w:r>
          </w:p>
        </w:tc>
      </w:tr>
      <w:tr w:rsidR="00FA771F" w:rsidRPr="00FA771F" w14:paraId="5F6F9AE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2B0037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743FA0C"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Jiangsu </w:t>
            </w:r>
            <w:proofErr w:type="spellStart"/>
            <w:r w:rsidRPr="00FA771F">
              <w:rPr>
                <w:rFonts w:ascii="Arial" w:eastAsia="Times New Roman" w:hAnsi="Arial" w:cs="Arial"/>
                <w:color w:val="000000"/>
                <w:sz w:val="20"/>
                <w:szCs w:val="20"/>
                <w:lang w:val="en-US"/>
              </w:rPr>
              <w:t>Sanmu</w:t>
            </w:r>
            <w:proofErr w:type="spellEnd"/>
            <w:r w:rsidRPr="00FA771F">
              <w:rPr>
                <w:rFonts w:ascii="Arial" w:eastAsia="Times New Roman" w:hAnsi="Arial" w:cs="Arial"/>
                <w:color w:val="000000"/>
                <w:sz w:val="20"/>
                <w:szCs w:val="20"/>
                <w:lang w:val="en-US"/>
              </w:rPr>
              <w:t xml:space="preserve"> Group</w:t>
            </w:r>
          </w:p>
        </w:tc>
        <w:tc>
          <w:tcPr>
            <w:tcW w:w="1233" w:type="dxa"/>
            <w:tcBorders>
              <w:top w:val="nil"/>
              <w:left w:val="nil"/>
              <w:bottom w:val="single" w:sz="4" w:space="0" w:color="auto"/>
              <w:right w:val="single" w:sz="4" w:space="0" w:color="auto"/>
            </w:tcBorders>
            <w:shd w:val="clear" w:color="auto" w:fill="auto"/>
            <w:noWrap/>
            <w:vAlign w:val="bottom"/>
            <w:hideMark/>
          </w:tcPr>
          <w:p w14:paraId="75DC6863" w14:textId="367A7C4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148</w:t>
            </w:r>
          </w:p>
        </w:tc>
        <w:tc>
          <w:tcPr>
            <w:tcW w:w="1233" w:type="dxa"/>
            <w:tcBorders>
              <w:top w:val="nil"/>
              <w:left w:val="nil"/>
              <w:bottom w:val="single" w:sz="4" w:space="0" w:color="auto"/>
              <w:right w:val="single" w:sz="4" w:space="0" w:color="auto"/>
            </w:tcBorders>
            <w:shd w:val="clear" w:color="auto" w:fill="auto"/>
            <w:noWrap/>
            <w:vAlign w:val="bottom"/>
            <w:hideMark/>
          </w:tcPr>
          <w:p w14:paraId="239D897D" w14:textId="704013D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151</w:t>
            </w:r>
          </w:p>
        </w:tc>
        <w:tc>
          <w:tcPr>
            <w:tcW w:w="796" w:type="dxa"/>
            <w:tcBorders>
              <w:top w:val="nil"/>
              <w:left w:val="nil"/>
              <w:bottom w:val="nil"/>
              <w:right w:val="nil"/>
            </w:tcBorders>
            <w:shd w:val="clear" w:color="auto" w:fill="auto"/>
            <w:noWrap/>
            <w:vAlign w:val="bottom"/>
            <w:hideMark/>
          </w:tcPr>
          <w:p w14:paraId="6DB04D0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F8931A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7.22%</w:t>
            </w:r>
          </w:p>
        </w:tc>
        <w:tc>
          <w:tcPr>
            <w:tcW w:w="1147" w:type="dxa"/>
            <w:tcBorders>
              <w:top w:val="nil"/>
              <w:left w:val="nil"/>
              <w:bottom w:val="single" w:sz="4" w:space="0" w:color="auto"/>
              <w:right w:val="single" w:sz="4" w:space="0" w:color="auto"/>
            </w:tcBorders>
            <w:shd w:val="clear" w:color="auto" w:fill="auto"/>
            <w:noWrap/>
            <w:vAlign w:val="bottom"/>
            <w:hideMark/>
          </w:tcPr>
          <w:p w14:paraId="6D43DC8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7.44%</w:t>
            </w:r>
          </w:p>
        </w:tc>
      </w:tr>
      <w:tr w:rsidR="00FA771F" w:rsidRPr="00FA771F" w14:paraId="5ABAAB97"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57967FE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A2A3FD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 </w:t>
            </w:r>
            <w:proofErr w:type="spellStart"/>
            <w:r w:rsidRPr="00FA771F">
              <w:rPr>
                <w:rFonts w:ascii="Arial" w:eastAsia="Times New Roman" w:hAnsi="Arial" w:cs="Arial"/>
                <w:color w:val="000000"/>
                <w:sz w:val="20"/>
                <w:szCs w:val="20"/>
                <w:lang w:val="en-US"/>
              </w:rPr>
              <w:t>Ya</w:t>
            </w:r>
            <w:proofErr w:type="spellEnd"/>
            <w:r w:rsidRPr="00FA771F">
              <w:rPr>
                <w:rFonts w:ascii="Arial" w:eastAsia="Times New Roman" w:hAnsi="Arial" w:cs="Arial"/>
                <w:color w:val="000000"/>
                <w:sz w:val="20"/>
                <w:szCs w:val="20"/>
                <w:lang w:val="en-US"/>
              </w:rPr>
              <w:t xml:space="preserve"> Plastics Co Ltd</w:t>
            </w:r>
          </w:p>
        </w:tc>
        <w:tc>
          <w:tcPr>
            <w:tcW w:w="1233" w:type="dxa"/>
            <w:tcBorders>
              <w:top w:val="nil"/>
              <w:left w:val="nil"/>
              <w:bottom w:val="single" w:sz="4" w:space="0" w:color="auto"/>
              <w:right w:val="single" w:sz="4" w:space="0" w:color="auto"/>
            </w:tcBorders>
            <w:shd w:val="clear" w:color="auto" w:fill="auto"/>
            <w:noWrap/>
            <w:vAlign w:val="bottom"/>
            <w:hideMark/>
          </w:tcPr>
          <w:p w14:paraId="21DF9869" w14:textId="7661686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144</w:t>
            </w:r>
          </w:p>
        </w:tc>
        <w:tc>
          <w:tcPr>
            <w:tcW w:w="1233" w:type="dxa"/>
            <w:tcBorders>
              <w:top w:val="nil"/>
              <w:left w:val="nil"/>
              <w:bottom w:val="single" w:sz="4" w:space="0" w:color="auto"/>
              <w:right w:val="single" w:sz="4" w:space="0" w:color="auto"/>
            </w:tcBorders>
            <w:shd w:val="clear" w:color="auto" w:fill="auto"/>
            <w:noWrap/>
            <w:vAlign w:val="bottom"/>
            <w:hideMark/>
          </w:tcPr>
          <w:p w14:paraId="19E6B94E" w14:textId="19334E0D"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147</w:t>
            </w:r>
          </w:p>
        </w:tc>
        <w:tc>
          <w:tcPr>
            <w:tcW w:w="796" w:type="dxa"/>
            <w:tcBorders>
              <w:top w:val="nil"/>
              <w:left w:val="nil"/>
              <w:bottom w:val="nil"/>
              <w:right w:val="nil"/>
            </w:tcBorders>
            <w:shd w:val="clear" w:color="auto" w:fill="auto"/>
            <w:noWrap/>
            <w:vAlign w:val="bottom"/>
            <w:hideMark/>
          </w:tcPr>
          <w:p w14:paraId="435FB1E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493929E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7.06%</w:t>
            </w:r>
          </w:p>
        </w:tc>
        <w:tc>
          <w:tcPr>
            <w:tcW w:w="1147" w:type="dxa"/>
            <w:tcBorders>
              <w:top w:val="nil"/>
              <w:left w:val="nil"/>
              <w:bottom w:val="single" w:sz="4" w:space="0" w:color="auto"/>
              <w:right w:val="single" w:sz="4" w:space="0" w:color="auto"/>
            </w:tcBorders>
            <w:shd w:val="clear" w:color="auto" w:fill="auto"/>
            <w:noWrap/>
            <w:vAlign w:val="bottom"/>
            <w:hideMark/>
          </w:tcPr>
          <w:p w14:paraId="3109A98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7.21%</w:t>
            </w:r>
          </w:p>
        </w:tc>
      </w:tr>
      <w:tr w:rsidR="00FA771F" w:rsidRPr="00FA771F" w14:paraId="124DDBC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6559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089684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 xml:space="preserve">Nantong </w:t>
            </w:r>
            <w:proofErr w:type="spellStart"/>
            <w:r w:rsidRPr="00FA771F">
              <w:rPr>
                <w:rFonts w:ascii="Arial" w:eastAsia="Times New Roman" w:hAnsi="Arial" w:cs="Arial"/>
                <w:color w:val="000000"/>
                <w:sz w:val="20"/>
                <w:szCs w:val="20"/>
                <w:lang w:val="en-US"/>
              </w:rPr>
              <w:t>Xincheng</w:t>
            </w:r>
            <w:proofErr w:type="spellEnd"/>
            <w:r w:rsidRPr="00FA771F">
              <w:rPr>
                <w:rFonts w:ascii="Arial" w:eastAsia="Times New Roman" w:hAnsi="Arial" w:cs="Arial"/>
                <w:color w:val="000000"/>
                <w:sz w:val="20"/>
                <w:szCs w:val="20"/>
                <w:lang w:val="en-US"/>
              </w:rPr>
              <w:t xml:space="preserve"> Synthetic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52732FB5" w14:textId="3EEE450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90</w:t>
            </w:r>
          </w:p>
        </w:tc>
        <w:tc>
          <w:tcPr>
            <w:tcW w:w="1233" w:type="dxa"/>
            <w:tcBorders>
              <w:top w:val="nil"/>
              <w:left w:val="nil"/>
              <w:bottom w:val="single" w:sz="4" w:space="0" w:color="auto"/>
              <w:right w:val="single" w:sz="4" w:space="0" w:color="auto"/>
            </w:tcBorders>
            <w:shd w:val="clear" w:color="auto" w:fill="auto"/>
            <w:noWrap/>
            <w:vAlign w:val="bottom"/>
            <w:hideMark/>
          </w:tcPr>
          <w:p w14:paraId="27FA1583" w14:textId="6DC3350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87</w:t>
            </w:r>
          </w:p>
        </w:tc>
        <w:tc>
          <w:tcPr>
            <w:tcW w:w="796" w:type="dxa"/>
            <w:tcBorders>
              <w:top w:val="nil"/>
              <w:left w:val="nil"/>
              <w:bottom w:val="nil"/>
              <w:right w:val="nil"/>
            </w:tcBorders>
            <w:shd w:val="clear" w:color="auto" w:fill="auto"/>
            <w:noWrap/>
            <w:vAlign w:val="bottom"/>
            <w:hideMark/>
          </w:tcPr>
          <w:p w14:paraId="40180580"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7497E13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4.42%</w:t>
            </w:r>
          </w:p>
        </w:tc>
        <w:tc>
          <w:tcPr>
            <w:tcW w:w="1147" w:type="dxa"/>
            <w:tcBorders>
              <w:top w:val="nil"/>
              <w:left w:val="nil"/>
              <w:bottom w:val="single" w:sz="4" w:space="0" w:color="auto"/>
              <w:right w:val="single" w:sz="4" w:space="0" w:color="auto"/>
            </w:tcBorders>
            <w:shd w:val="clear" w:color="auto" w:fill="auto"/>
            <w:noWrap/>
            <w:vAlign w:val="bottom"/>
            <w:hideMark/>
          </w:tcPr>
          <w:p w14:paraId="01A782B4"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4.29%</w:t>
            </w:r>
          </w:p>
        </w:tc>
      </w:tr>
      <w:tr w:rsidR="00FA771F" w:rsidRPr="00FA771F" w14:paraId="23A4387D"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4FF53776"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8A50C1D"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Nippon Steel Chemical &amp; Material Co., Ltd.</w:t>
            </w:r>
          </w:p>
        </w:tc>
        <w:tc>
          <w:tcPr>
            <w:tcW w:w="1233" w:type="dxa"/>
            <w:tcBorders>
              <w:top w:val="nil"/>
              <w:left w:val="nil"/>
              <w:bottom w:val="single" w:sz="4" w:space="0" w:color="auto"/>
              <w:right w:val="single" w:sz="4" w:space="0" w:color="auto"/>
            </w:tcBorders>
            <w:shd w:val="clear" w:color="auto" w:fill="auto"/>
            <w:noWrap/>
            <w:vAlign w:val="bottom"/>
            <w:hideMark/>
          </w:tcPr>
          <w:p w14:paraId="4ECE877B" w14:textId="73B22C2F"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82</w:t>
            </w:r>
          </w:p>
        </w:tc>
        <w:tc>
          <w:tcPr>
            <w:tcW w:w="1233" w:type="dxa"/>
            <w:tcBorders>
              <w:top w:val="nil"/>
              <w:left w:val="nil"/>
              <w:bottom w:val="single" w:sz="4" w:space="0" w:color="auto"/>
              <w:right w:val="single" w:sz="4" w:space="0" w:color="auto"/>
            </w:tcBorders>
            <w:shd w:val="clear" w:color="auto" w:fill="auto"/>
            <w:noWrap/>
            <w:vAlign w:val="bottom"/>
            <w:hideMark/>
          </w:tcPr>
          <w:p w14:paraId="64305671" w14:textId="5E64C8A6"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88</w:t>
            </w:r>
          </w:p>
        </w:tc>
        <w:tc>
          <w:tcPr>
            <w:tcW w:w="796" w:type="dxa"/>
            <w:tcBorders>
              <w:top w:val="nil"/>
              <w:left w:val="nil"/>
              <w:bottom w:val="nil"/>
              <w:right w:val="nil"/>
            </w:tcBorders>
            <w:shd w:val="clear" w:color="auto" w:fill="auto"/>
            <w:noWrap/>
            <w:vAlign w:val="bottom"/>
            <w:hideMark/>
          </w:tcPr>
          <w:p w14:paraId="2D71284F"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692430D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4.04%</w:t>
            </w:r>
          </w:p>
        </w:tc>
        <w:tc>
          <w:tcPr>
            <w:tcW w:w="1147" w:type="dxa"/>
            <w:tcBorders>
              <w:top w:val="nil"/>
              <w:left w:val="nil"/>
              <w:bottom w:val="single" w:sz="4" w:space="0" w:color="auto"/>
              <w:right w:val="single" w:sz="4" w:space="0" w:color="auto"/>
            </w:tcBorders>
            <w:shd w:val="clear" w:color="auto" w:fill="auto"/>
            <w:noWrap/>
            <w:vAlign w:val="bottom"/>
            <w:hideMark/>
          </w:tcPr>
          <w:p w14:paraId="2C71C520"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4.32%</w:t>
            </w:r>
          </w:p>
        </w:tc>
      </w:tr>
      <w:tr w:rsidR="00FA771F" w:rsidRPr="00FA771F" w14:paraId="0D2F259F"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E17E16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2410B967"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The Dow Chemical Company</w:t>
            </w:r>
          </w:p>
        </w:tc>
        <w:tc>
          <w:tcPr>
            <w:tcW w:w="1233" w:type="dxa"/>
            <w:tcBorders>
              <w:top w:val="nil"/>
              <w:left w:val="nil"/>
              <w:bottom w:val="single" w:sz="4" w:space="0" w:color="auto"/>
              <w:right w:val="single" w:sz="4" w:space="0" w:color="auto"/>
            </w:tcBorders>
            <w:shd w:val="clear" w:color="auto" w:fill="auto"/>
            <w:noWrap/>
            <w:vAlign w:val="bottom"/>
            <w:hideMark/>
          </w:tcPr>
          <w:p w14:paraId="30A55DD0" w14:textId="10AE507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73</w:t>
            </w:r>
          </w:p>
        </w:tc>
        <w:tc>
          <w:tcPr>
            <w:tcW w:w="1233" w:type="dxa"/>
            <w:tcBorders>
              <w:top w:val="nil"/>
              <w:left w:val="nil"/>
              <w:bottom w:val="single" w:sz="4" w:space="0" w:color="auto"/>
              <w:right w:val="single" w:sz="4" w:space="0" w:color="auto"/>
            </w:tcBorders>
            <w:shd w:val="clear" w:color="auto" w:fill="auto"/>
            <w:noWrap/>
            <w:vAlign w:val="bottom"/>
            <w:hideMark/>
          </w:tcPr>
          <w:p w14:paraId="530CD3A5" w14:textId="785CC7F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80</w:t>
            </w:r>
          </w:p>
        </w:tc>
        <w:tc>
          <w:tcPr>
            <w:tcW w:w="796" w:type="dxa"/>
            <w:tcBorders>
              <w:top w:val="nil"/>
              <w:left w:val="nil"/>
              <w:bottom w:val="nil"/>
              <w:right w:val="nil"/>
            </w:tcBorders>
            <w:shd w:val="clear" w:color="auto" w:fill="auto"/>
            <w:noWrap/>
            <w:vAlign w:val="bottom"/>
            <w:hideMark/>
          </w:tcPr>
          <w:p w14:paraId="2E204E0A"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285E9B18"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3.59%</w:t>
            </w:r>
          </w:p>
        </w:tc>
        <w:tc>
          <w:tcPr>
            <w:tcW w:w="1147" w:type="dxa"/>
            <w:tcBorders>
              <w:top w:val="nil"/>
              <w:left w:val="nil"/>
              <w:bottom w:val="single" w:sz="4" w:space="0" w:color="auto"/>
              <w:right w:val="single" w:sz="4" w:space="0" w:color="auto"/>
            </w:tcBorders>
            <w:shd w:val="clear" w:color="auto" w:fill="auto"/>
            <w:noWrap/>
            <w:vAlign w:val="bottom"/>
            <w:hideMark/>
          </w:tcPr>
          <w:p w14:paraId="5070A9CE"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3.95%</w:t>
            </w:r>
          </w:p>
        </w:tc>
      </w:tr>
      <w:tr w:rsidR="00FA771F" w:rsidRPr="00FA771F" w14:paraId="7DF5F448" w14:textId="77777777" w:rsidTr="00112A6B">
        <w:trPr>
          <w:trHeight w:val="278"/>
        </w:trPr>
        <w:tc>
          <w:tcPr>
            <w:tcW w:w="1336" w:type="dxa"/>
            <w:tcBorders>
              <w:top w:val="nil"/>
              <w:left w:val="single" w:sz="4" w:space="0" w:color="auto"/>
              <w:bottom w:val="single" w:sz="4" w:space="0" w:color="auto"/>
              <w:right w:val="single" w:sz="4" w:space="0" w:color="auto"/>
            </w:tcBorders>
            <w:shd w:val="clear" w:color="auto" w:fill="auto"/>
            <w:noWrap/>
            <w:vAlign w:val="bottom"/>
            <w:hideMark/>
          </w:tcPr>
          <w:p w14:paraId="64C2F9CF"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Asia Pacific</w:t>
            </w:r>
          </w:p>
        </w:tc>
        <w:tc>
          <w:tcPr>
            <w:tcW w:w="3330" w:type="dxa"/>
            <w:tcBorders>
              <w:top w:val="nil"/>
              <w:left w:val="nil"/>
              <w:bottom w:val="single" w:sz="4" w:space="0" w:color="auto"/>
              <w:right w:val="single" w:sz="4" w:space="0" w:color="auto"/>
            </w:tcBorders>
            <w:shd w:val="clear" w:color="auto" w:fill="auto"/>
            <w:noWrap/>
            <w:vAlign w:val="bottom"/>
            <w:hideMark/>
          </w:tcPr>
          <w:p w14:paraId="56782D79"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Others</w:t>
            </w:r>
          </w:p>
        </w:tc>
        <w:tc>
          <w:tcPr>
            <w:tcW w:w="1233" w:type="dxa"/>
            <w:tcBorders>
              <w:top w:val="nil"/>
              <w:left w:val="nil"/>
              <w:bottom w:val="single" w:sz="4" w:space="0" w:color="auto"/>
              <w:right w:val="single" w:sz="4" w:space="0" w:color="auto"/>
            </w:tcBorders>
            <w:shd w:val="clear" w:color="auto" w:fill="auto"/>
            <w:noWrap/>
            <w:vAlign w:val="bottom"/>
            <w:hideMark/>
          </w:tcPr>
          <w:p w14:paraId="5B75510C" w14:textId="5C1D3015"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1094</w:t>
            </w:r>
          </w:p>
        </w:tc>
        <w:tc>
          <w:tcPr>
            <w:tcW w:w="1233" w:type="dxa"/>
            <w:tcBorders>
              <w:top w:val="nil"/>
              <w:left w:val="nil"/>
              <w:bottom w:val="single" w:sz="4" w:space="0" w:color="auto"/>
              <w:right w:val="single" w:sz="4" w:space="0" w:color="auto"/>
            </w:tcBorders>
            <w:shd w:val="clear" w:color="auto" w:fill="auto"/>
            <w:noWrap/>
            <w:vAlign w:val="bottom"/>
            <w:hideMark/>
          </w:tcPr>
          <w:p w14:paraId="3EB32E3F" w14:textId="731CF011"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1073</w:t>
            </w:r>
          </w:p>
        </w:tc>
        <w:tc>
          <w:tcPr>
            <w:tcW w:w="796" w:type="dxa"/>
            <w:tcBorders>
              <w:top w:val="nil"/>
              <w:left w:val="nil"/>
              <w:bottom w:val="nil"/>
              <w:right w:val="nil"/>
            </w:tcBorders>
            <w:shd w:val="clear" w:color="auto" w:fill="auto"/>
            <w:noWrap/>
            <w:vAlign w:val="bottom"/>
            <w:hideMark/>
          </w:tcPr>
          <w:p w14:paraId="7B020E82" w14:textId="77777777" w:rsidR="00FA771F" w:rsidRPr="00FA771F" w:rsidRDefault="00FA771F" w:rsidP="00FA771F">
            <w:pPr>
              <w:spacing w:after="0" w:line="240" w:lineRule="auto"/>
              <w:rPr>
                <w:rFonts w:ascii="Arial" w:eastAsia="Times New Roman" w:hAnsi="Arial" w:cs="Arial"/>
                <w:color w:val="000000"/>
                <w:sz w:val="20"/>
                <w:szCs w:val="20"/>
                <w:lang w:val="en-US"/>
              </w:rPr>
            </w:pPr>
          </w:p>
        </w:tc>
        <w:tc>
          <w:tcPr>
            <w:tcW w:w="1147" w:type="dxa"/>
            <w:tcBorders>
              <w:top w:val="nil"/>
              <w:left w:val="single" w:sz="4" w:space="0" w:color="auto"/>
              <w:bottom w:val="single" w:sz="4" w:space="0" w:color="auto"/>
              <w:right w:val="single" w:sz="4" w:space="0" w:color="auto"/>
            </w:tcBorders>
            <w:shd w:val="clear" w:color="auto" w:fill="auto"/>
            <w:noWrap/>
            <w:vAlign w:val="bottom"/>
            <w:hideMark/>
          </w:tcPr>
          <w:p w14:paraId="18F39973"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53.32%</w:t>
            </w:r>
          </w:p>
        </w:tc>
        <w:tc>
          <w:tcPr>
            <w:tcW w:w="1147" w:type="dxa"/>
            <w:tcBorders>
              <w:top w:val="nil"/>
              <w:left w:val="nil"/>
              <w:bottom w:val="single" w:sz="4" w:space="0" w:color="auto"/>
              <w:right w:val="single" w:sz="4" w:space="0" w:color="auto"/>
            </w:tcBorders>
            <w:shd w:val="clear" w:color="auto" w:fill="auto"/>
            <w:noWrap/>
            <w:vAlign w:val="bottom"/>
            <w:hideMark/>
          </w:tcPr>
          <w:p w14:paraId="54528CF2" w14:textId="77777777" w:rsidR="00FA771F" w:rsidRPr="00FA771F" w:rsidRDefault="00FA771F" w:rsidP="00FA771F">
            <w:pPr>
              <w:spacing w:after="0" w:line="240" w:lineRule="auto"/>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52.64%</w:t>
            </w:r>
          </w:p>
        </w:tc>
      </w:tr>
    </w:tbl>
    <w:p w14:paraId="1CD3B450" w14:textId="1E22EECD" w:rsidR="00040B88" w:rsidRDefault="00CA4DEC" w:rsidP="00040B88">
      <w:pPr>
        <w:rPr>
          <w:rFonts w:ascii="Arial" w:eastAsia="Arial" w:hAnsi="Arial" w:cs="Arial"/>
          <w:sz w:val="24"/>
          <w:szCs w:val="24"/>
        </w:rPr>
      </w:pPr>
      <w:r>
        <w:rPr>
          <w:noProof/>
        </w:rPr>
        <mc:AlternateContent>
          <mc:Choice Requires="wps">
            <w:drawing>
              <wp:anchor distT="0" distB="0" distL="114300" distR="114300" simplePos="0" relativeHeight="252198912" behindDoc="0" locked="0" layoutInCell="1" allowOverlap="1" wp14:anchorId="0C555F71" wp14:editId="0BD033FB">
                <wp:simplePos x="0" y="0"/>
                <wp:positionH relativeFrom="margin">
                  <wp:posOffset>4667693</wp:posOffset>
                </wp:positionH>
                <wp:positionV relativeFrom="paragraph">
                  <wp:posOffset>109442</wp:posOffset>
                </wp:positionV>
                <wp:extent cx="1889760" cy="266700"/>
                <wp:effectExtent l="0" t="0" r="0" b="0"/>
                <wp:wrapNone/>
                <wp:docPr id="112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555F71" id="_x0000_s1090" type="#_x0000_t202" style="position:absolute;margin-left:367.55pt;margin-top:8.6pt;width:148.8pt;height:21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" filled="f" stroked="f">
                <v:textbox>
                  <w:txbxContent>
                    <w:p w14:paraId="5ED8BDA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A9EBC15" w14:textId="77777777" w:rsidR="00AF26A3" w:rsidRDefault="00AF26A3" w:rsidP="002851CB">
      <w:pPr>
        <w:spacing w:line="360" w:lineRule="auto"/>
        <w:jc w:val="both"/>
        <w:rPr>
          <w:rFonts w:ascii="Arial" w:eastAsia="Arial" w:hAnsi="Arial" w:cs="Arial"/>
          <w:b/>
          <w:bCs/>
          <w:sz w:val="24"/>
          <w:szCs w:val="24"/>
        </w:rPr>
      </w:pPr>
    </w:p>
    <w:p w14:paraId="72C25620" w14:textId="34E6F055" w:rsidR="002851CB" w:rsidRPr="002851CB" w:rsidRDefault="002851CB" w:rsidP="002851CB">
      <w:pPr>
        <w:spacing w:line="360" w:lineRule="auto"/>
        <w:jc w:val="both"/>
        <w:rPr>
          <w:rFonts w:ascii="Arial" w:eastAsia="Arial" w:hAnsi="Arial" w:cs="Arial"/>
          <w:b/>
          <w:bCs/>
          <w:sz w:val="24"/>
          <w:szCs w:val="24"/>
        </w:rPr>
      </w:pPr>
      <w:r w:rsidRPr="002851CB">
        <w:rPr>
          <w:rFonts w:ascii="Arial" w:eastAsia="Arial" w:hAnsi="Arial" w:cs="Arial"/>
          <w:b/>
          <w:bCs/>
          <w:sz w:val="24"/>
          <w:szCs w:val="24"/>
        </w:rPr>
        <w:t>APAC Epoxy Resin Sales, By Company, By Volume, 2020</w:t>
      </w:r>
    </w:p>
    <w:p w14:paraId="07EA37AD" w14:textId="246F1179" w:rsidR="002851CB" w:rsidRDefault="002851CB" w:rsidP="002851CB">
      <w:pPr>
        <w:spacing w:line="360" w:lineRule="auto"/>
        <w:jc w:val="both"/>
        <w:rPr>
          <w:rFonts w:ascii="Arial" w:eastAsia="Arial" w:hAnsi="Arial" w:cs="Arial"/>
          <w:sz w:val="24"/>
          <w:szCs w:val="24"/>
        </w:rPr>
      </w:pPr>
      <w:r w:rsidRPr="002851CB">
        <w:rPr>
          <w:rFonts w:ascii="Arial" w:eastAsia="Arial" w:hAnsi="Arial" w:cs="Arial"/>
          <w:sz w:val="24"/>
          <w:szCs w:val="24"/>
        </w:rPr>
        <w:t xml:space="preserve">Driven by the outstanding performance in the electronics sector in the APAC region, particularly in China and Japan where a trend has been observed which shows increase in the disposable incomes of the middle class. Consequently, sharp rise in demand has also been witnessed consolidating on the substantial growth in electronics and gadgets. Kukdo Chemical a highly specialized company which manufactures highest quality of epoxy resin in the market hold around 11 percent share in Asia Pacific region in 2020. Building on the growth in consumer electronics industry in Asia Pacific region, Nan </w:t>
      </w:r>
      <w:proofErr w:type="spellStart"/>
      <w:r w:rsidRPr="002851CB">
        <w:rPr>
          <w:rFonts w:ascii="Arial" w:eastAsia="Arial" w:hAnsi="Arial" w:cs="Arial"/>
          <w:sz w:val="24"/>
          <w:szCs w:val="24"/>
        </w:rPr>
        <w:t>Ya</w:t>
      </w:r>
      <w:proofErr w:type="spellEnd"/>
      <w:r w:rsidRPr="002851CB">
        <w:rPr>
          <w:rFonts w:ascii="Arial" w:eastAsia="Arial" w:hAnsi="Arial" w:cs="Arial"/>
          <w:sz w:val="24"/>
          <w:szCs w:val="24"/>
        </w:rPr>
        <w:t xml:space="preserve"> Electronic Material another key player in the APAC has observed significant growth in its epoxy numbers. The company hold 8.74 percent share in 2020 </w:t>
      </w:r>
      <w:r w:rsidRPr="002851CB">
        <w:rPr>
          <w:rFonts w:ascii="Arial" w:eastAsia="Arial" w:hAnsi="Arial" w:cs="Arial"/>
          <w:sz w:val="24"/>
          <w:szCs w:val="24"/>
        </w:rPr>
        <w:lastRenderedPageBreak/>
        <w:t>and is anticipated to increase its market hold in APAC region. Moreover, Market participants will further look to gain from the strengthening construction sector which has been led by infrastructure development and residential buildings.</w:t>
      </w:r>
    </w:p>
    <w:p w14:paraId="60167D2A" w14:textId="77777777" w:rsidR="002851CB" w:rsidRDefault="002851CB" w:rsidP="0012164D">
      <w:pPr>
        <w:spacing w:line="360" w:lineRule="auto"/>
        <w:jc w:val="both"/>
        <w:rPr>
          <w:rFonts w:ascii="Arial" w:eastAsia="Arial" w:hAnsi="Arial" w:cs="Arial"/>
          <w:sz w:val="24"/>
          <w:szCs w:val="24"/>
        </w:rPr>
      </w:pPr>
    </w:p>
    <w:p w14:paraId="6516C220" w14:textId="2FEC8D47" w:rsidR="00DB100B" w:rsidRPr="00DB100B" w:rsidRDefault="00DB100B" w:rsidP="0012164D">
      <w:pPr>
        <w:spacing w:line="360" w:lineRule="auto"/>
        <w:jc w:val="both"/>
        <w:rPr>
          <w:rFonts w:ascii="Arial" w:eastAsia="Arial" w:hAnsi="Arial" w:cs="Arial"/>
          <w:b/>
          <w:bCs/>
          <w:sz w:val="24"/>
          <w:szCs w:val="24"/>
        </w:rPr>
      </w:pPr>
      <w:r w:rsidRPr="00DB100B">
        <w:rPr>
          <w:rFonts w:ascii="Arial" w:eastAsia="Arial" w:hAnsi="Arial" w:cs="Arial"/>
          <w:b/>
          <w:bCs/>
          <w:sz w:val="24"/>
          <w:szCs w:val="24"/>
        </w:rPr>
        <w:t>APAC</w:t>
      </w:r>
      <w:r w:rsidR="00FA0D73">
        <w:rPr>
          <w:rFonts w:ascii="Arial" w:eastAsia="Arial" w:hAnsi="Arial" w:cs="Arial"/>
          <w:b/>
          <w:bCs/>
          <w:sz w:val="24"/>
          <w:szCs w:val="24"/>
        </w:rPr>
        <w:t xml:space="preserve"> Market</w:t>
      </w:r>
      <w:r w:rsidRPr="00DB100B">
        <w:rPr>
          <w:rFonts w:ascii="Arial" w:eastAsia="Arial" w:hAnsi="Arial" w:cs="Arial"/>
          <w:b/>
          <w:bCs/>
          <w:sz w:val="24"/>
          <w:szCs w:val="24"/>
        </w:rPr>
        <w:t xml:space="preserve"> Insights</w:t>
      </w:r>
    </w:p>
    <w:p w14:paraId="272057A4" w14:textId="5C680E1B"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The Asia Pacific Epoxy Resin market has registered a CAGR of 5.05% between 2015-2020 and is anticipated to grow at a CAGR of 5.86% in the period of forecast. As per </w:t>
      </w:r>
      <w:proofErr w:type="spellStart"/>
      <w:r w:rsidRPr="00DB100B">
        <w:rPr>
          <w:rFonts w:ascii="Arial" w:eastAsia="Arial" w:hAnsi="Arial" w:cs="Arial"/>
          <w:sz w:val="24"/>
          <w:szCs w:val="24"/>
        </w:rPr>
        <w:t>ChemAnalyst</w:t>
      </w:r>
      <w:proofErr w:type="spellEnd"/>
      <w:r w:rsidRPr="00DB100B">
        <w:rPr>
          <w:rFonts w:ascii="Arial" w:eastAsia="Arial" w:hAnsi="Arial" w:cs="Arial"/>
          <w:sz w:val="24"/>
          <w:szCs w:val="24"/>
        </w:rPr>
        <w:t xml:space="preserve"> report, the regional Epoxy Resin demand currently stands at 2200 thousand tonnes and is anticipated to reach 3675 thousand tonnes by 2030. The region’s total Epoxy Resin capacity is 2891 KTPA and the region’s cumulative operating efficiency stands around 77.51% in the estimated year (2021).</w:t>
      </w:r>
    </w:p>
    <w:p w14:paraId="1ECEED12" w14:textId="1EF20F0E"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While China leads the ranks of countries having strong FDIs, a gradual shift in the interest of global players since the pandemic, poses a risk to the country’s industrial progress. Strong FDIs in India due to favourable government policies like PLI scheme, </w:t>
      </w:r>
      <w:proofErr w:type="spellStart"/>
      <w:r w:rsidRPr="00DB100B">
        <w:rPr>
          <w:rFonts w:ascii="Arial" w:eastAsia="Arial" w:hAnsi="Arial" w:cs="Arial"/>
          <w:sz w:val="24"/>
          <w:szCs w:val="24"/>
        </w:rPr>
        <w:t>Atmanirbhar</w:t>
      </w:r>
      <w:proofErr w:type="spellEnd"/>
      <w:r w:rsidRPr="00DB100B">
        <w:rPr>
          <w:rFonts w:ascii="Arial" w:eastAsia="Arial" w:hAnsi="Arial" w:cs="Arial"/>
          <w:sz w:val="24"/>
          <w:szCs w:val="24"/>
        </w:rPr>
        <w:t xml:space="preserve"> Bharat Mission and incentivisation of MSMEs are likely to support FDIs in the Indian Epoxy Resin industry and propel the market growth in the period of forecast. As per our market projections, due to favourable conditions, India is likely </w:t>
      </w:r>
      <w:proofErr w:type="gramStart"/>
      <w:r w:rsidRPr="00DB100B">
        <w:rPr>
          <w:rFonts w:ascii="Arial" w:eastAsia="Arial" w:hAnsi="Arial" w:cs="Arial"/>
          <w:sz w:val="24"/>
          <w:szCs w:val="24"/>
        </w:rPr>
        <w:t>attract</w:t>
      </w:r>
      <w:proofErr w:type="gramEnd"/>
      <w:r w:rsidRPr="00DB100B">
        <w:rPr>
          <w:rFonts w:ascii="Arial" w:eastAsia="Arial" w:hAnsi="Arial" w:cs="Arial"/>
          <w:sz w:val="24"/>
          <w:szCs w:val="24"/>
        </w:rPr>
        <w:t xml:space="preserve"> FDIs worth USD 65 Billion by 2025. </w:t>
      </w:r>
    </w:p>
    <w:p w14:paraId="036991C0" w14:textId="2C3CE909"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 xml:space="preserve">Based on application, the Asian Epoxy Resin market has been segmented into Paints and Coatings, Electrical and Electronics, Construction, Composite Materials, Adhesives and Others. Paints and Coatings region’s total demand. Paints and Coatings sector reported strong growth since 2016 on account of strong performances from construction and automotive sectors. However, since then stabilization has been observed in sector epitomizing the slowdown in economies in APAC region. Furthermore, demand measured a sharp decline in 2020 due to consumption weakening from the key application sectors. Strong signs of improvement have been evident in 2021 for paints and coatings industry as construction sector accelerated consumption after the slump of 2020. On the back of demand strengthening from downstream sectors, it has been estimated that Paints and Coatings industry will be revived in terms of demand by application and is projected to consolidate on 2021 impetus. Technological advancements in the material sciences are likely to affirmatively impact the demand growth trajectory for composite materials after the decline in demand in 2020 due to halt in manufacturing </w:t>
      </w:r>
      <w:r w:rsidRPr="00DB100B">
        <w:rPr>
          <w:rFonts w:ascii="Arial" w:eastAsia="Arial" w:hAnsi="Arial" w:cs="Arial"/>
          <w:sz w:val="24"/>
          <w:szCs w:val="24"/>
        </w:rPr>
        <w:lastRenderedPageBreak/>
        <w:t xml:space="preserve">activities around the globe. Aerospace and </w:t>
      </w:r>
      <w:r w:rsidR="002851CB" w:rsidRPr="00DB100B">
        <w:rPr>
          <w:rFonts w:ascii="Arial" w:eastAsia="Arial" w:hAnsi="Arial" w:cs="Arial"/>
          <w:sz w:val="24"/>
          <w:szCs w:val="24"/>
        </w:rPr>
        <w:t>defence</w:t>
      </w:r>
      <w:r w:rsidRPr="00DB100B">
        <w:rPr>
          <w:rFonts w:ascii="Arial" w:eastAsia="Arial" w:hAnsi="Arial" w:cs="Arial"/>
          <w:sz w:val="24"/>
          <w:szCs w:val="24"/>
        </w:rPr>
        <w:t xml:space="preserve"> industries are paving for improved consumption and spearheading demand for composite materials. </w:t>
      </w:r>
    </w:p>
    <w:p w14:paraId="04092DCC" w14:textId="58B3D1E4" w:rsidR="00DB100B" w:rsidRP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Based on type, Bisphenol A (BPA)-based Epoxy Resins continue to pull strong number from the total market. However, increasing awareness towards harmful impacts of BPA and advent of several alternatives for production of Epoxy Resins have resulted in consumers opting for comparatively safer alternatives. Recently, Bisphenol F based Epoxy Resins have gained traction in the market and is likely to consolidate on the demand numbers in the coming years. Despite a dip in demand for BPA based Epoxy Resins in last few years, they continue to dominate the APAC Epoxy Resin market and are likely to maintain a large segment of the demand in the coming decade.</w:t>
      </w:r>
    </w:p>
    <w:p w14:paraId="2F5D8E5D" w14:textId="7EB72FAD" w:rsidR="00DB100B" w:rsidRDefault="00DB100B" w:rsidP="00DB100B">
      <w:pPr>
        <w:spacing w:line="360" w:lineRule="auto"/>
        <w:jc w:val="both"/>
        <w:rPr>
          <w:rFonts w:ascii="Arial" w:eastAsia="Arial" w:hAnsi="Arial" w:cs="Arial"/>
          <w:sz w:val="24"/>
          <w:szCs w:val="24"/>
        </w:rPr>
      </w:pPr>
      <w:r w:rsidRPr="00DB100B">
        <w:rPr>
          <w:rFonts w:ascii="Arial" w:eastAsia="Arial" w:hAnsi="Arial" w:cs="Arial"/>
          <w:sz w:val="24"/>
          <w:szCs w:val="24"/>
        </w:rPr>
        <w:t>By Grade, Liquid Epoxy Resin (LER) remained the most widely used grade of Epoxy, holding demand share of around 50% in 2021. LERs are heavily used across various sectors of applications and likely to grow further in coming years. Solid Epoxy Resins are not far behind from liquid Epoxy and its demand is likely to remain stable in the period of forecast. Epoxy Resins are mostly available to the buyers via Direct Company sales</w:t>
      </w:r>
      <w:r w:rsidR="000B3D40">
        <w:rPr>
          <w:rFonts w:ascii="Arial" w:eastAsia="Arial" w:hAnsi="Arial" w:cs="Arial"/>
          <w:sz w:val="24"/>
          <w:szCs w:val="24"/>
        </w:rPr>
        <w:t>.</w:t>
      </w:r>
    </w:p>
    <w:p w14:paraId="54ACEA52" w14:textId="08A629FA" w:rsidR="000B3D40" w:rsidRDefault="000B3D40" w:rsidP="00DB100B">
      <w:pPr>
        <w:spacing w:line="360" w:lineRule="auto"/>
        <w:jc w:val="both"/>
        <w:rPr>
          <w:rFonts w:ascii="Arial" w:eastAsia="Arial" w:hAnsi="Arial" w:cs="Arial"/>
          <w:sz w:val="24"/>
          <w:szCs w:val="24"/>
        </w:rPr>
      </w:pPr>
    </w:p>
    <w:p w14:paraId="69A51BA8" w14:textId="7E22F2F0" w:rsidR="000B3D40" w:rsidRDefault="000B3D40" w:rsidP="00DB100B">
      <w:pPr>
        <w:spacing w:line="360" w:lineRule="auto"/>
        <w:jc w:val="both"/>
        <w:rPr>
          <w:rFonts w:ascii="Arial" w:eastAsia="Arial" w:hAnsi="Arial" w:cs="Arial"/>
          <w:sz w:val="24"/>
          <w:szCs w:val="24"/>
        </w:rPr>
      </w:pPr>
    </w:p>
    <w:p w14:paraId="1DCEEB82" w14:textId="298151CD" w:rsidR="000B3D40" w:rsidRDefault="000B3D40" w:rsidP="00DB100B">
      <w:pPr>
        <w:spacing w:line="360" w:lineRule="auto"/>
        <w:jc w:val="both"/>
        <w:rPr>
          <w:rFonts w:ascii="Arial" w:eastAsia="Arial" w:hAnsi="Arial" w:cs="Arial"/>
          <w:sz w:val="24"/>
          <w:szCs w:val="24"/>
        </w:rPr>
      </w:pPr>
    </w:p>
    <w:p w14:paraId="612BDD4B" w14:textId="37C4C5C0" w:rsidR="00365319" w:rsidRDefault="00365319" w:rsidP="00DB100B">
      <w:pPr>
        <w:spacing w:line="360" w:lineRule="auto"/>
        <w:jc w:val="both"/>
        <w:rPr>
          <w:rFonts w:ascii="Arial" w:eastAsia="Arial" w:hAnsi="Arial" w:cs="Arial"/>
          <w:sz w:val="24"/>
          <w:szCs w:val="24"/>
        </w:rPr>
      </w:pPr>
    </w:p>
    <w:p w14:paraId="12E33B88" w14:textId="326F8FA6" w:rsidR="00182176" w:rsidRDefault="00182176" w:rsidP="00DB100B">
      <w:pPr>
        <w:spacing w:line="360" w:lineRule="auto"/>
        <w:jc w:val="both"/>
        <w:rPr>
          <w:rFonts w:ascii="Arial" w:eastAsia="Arial" w:hAnsi="Arial" w:cs="Arial"/>
          <w:sz w:val="24"/>
          <w:szCs w:val="24"/>
        </w:rPr>
      </w:pPr>
    </w:p>
    <w:p w14:paraId="7CE69277" w14:textId="348DE427" w:rsidR="00182176" w:rsidRDefault="00182176" w:rsidP="00DB100B">
      <w:pPr>
        <w:spacing w:line="360" w:lineRule="auto"/>
        <w:jc w:val="both"/>
        <w:rPr>
          <w:rFonts w:ascii="Arial" w:eastAsia="Arial" w:hAnsi="Arial" w:cs="Arial"/>
          <w:sz w:val="24"/>
          <w:szCs w:val="24"/>
        </w:rPr>
      </w:pPr>
    </w:p>
    <w:p w14:paraId="42768F00" w14:textId="5958BCE1" w:rsidR="00182176" w:rsidRDefault="00182176" w:rsidP="00DB100B">
      <w:pPr>
        <w:spacing w:line="360" w:lineRule="auto"/>
        <w:jc w:val="both"/>
        <w:rPr>
          <w:rFonts w:ascii="Arial" w:eastAsia="Arial" w:hAnsi="Arial" w:cs="Arial"/>
          <w:sz w:val="24"/>
          <w:szCs w:val="24"/>
        </w:rPr>
      </w:pPr>
    </w:p>
    <w:p w14:paraId="3C52E153" w14:textId="529B01F8" w:rsidR="00182176" w:rsidRDefault="00182176" w:rsidP="00DB100B">
      <w:pPr>
        <w:spacing w:line="360" w:lineRule="auto"/>
        <w:jc w:val="both"/>
        <w:rPr>
          <w:rFonts w:ascii="Arial" w:eastAsia="Arial" w:hAnsi="Arial" w:cs="Arial"/>
          <w:sz w:val="24"/>
          <w:szCs w:val="24"/>
        </w:rPr>
      </w:pPr>
    </w:p>
    <w:p w14:paraId="1FA7789D" w14:textId="0B1E6CF0" w:rsidR="00182176" w:rsidRDefault="00182176" w:rsidP="00DB100B">
      <w:pPr>
        <w:spacing w:line="360" w:lineRule="auto"/>
        <w:jc w:val="both"/>
        <w:rPr>
          <w:rFonts w:ascii="Arial" w:eastAsia="Arial" w:hAnsi="Arial" w:cs="Arial"/>
          <w:sz w:val="24"/>
          <w:szCs w:val="24"/>
        </w:rPr>
      </w:pPr>
    </w:p>
    <w:p w14:paraId="5F0BD0F9" w14:textId="76AB2AE8" w:rsidR="00182176" w:rsidRDefault="00182176" w:rsidP="00DB100B">
      <w:pPr>
        <w:spacing w:line="360" w:lineRule="auto"/>
        <w:jc w:val="both"/>
        <w:rPr>
          <w:rFonts w:ascii="Arial" w:eastAsia="Arial" w:hAnsi="Arial" w:cs="Arial"/>
          <w:sz w:val="24"/>
          <w:szCs w:val="24"/>
        </w:rPr>
      </w:pPr>
    </w:p>
    <w:p w14:paraId="7BE7534A" w14:textId="39966B33" w:rsidR="00182176" w:rsidRDefault="00182176" w:rsidP="00DB100B">
      <w:pPr>
        <w:spacing w:line="360" w:lineRule="auto"/>
        <w:jc w:val="both"/>
        <w:rPr>
          <w:rFonts w:ascii="Arial" w:eastAsia="Arial" w:hAnsi="Arial" w:cs="Arial"/>
          <w:sz w:val="24"/>
          <w:szCs w:val="24"/>
        </w:rPr>
      </w:pPr>
    </w:p>
    <w:bookmarkEnd w:id="196"/>
    <w:p w14:paraId="6F3FA4FF" w14:textId="05C6C27B" w:rsidR="00040B88" w:rsidRDefault="00040B88" w:rsidP="00040B88">
      <w:pPr>
        <w:rPr>
          <w:ins w:id="199" w:author="Hardik Malhotra" w:date="2021-11-25T16:54:00Z"/>
        </w:rPr>
      </w:pPr>
    </w:p>
    <w:p w14:paraId="351F8BAD" w14:textId="7B194966" w:rsidR="002C04BC" w:rsidRDefault="003042BB" w:rsidP="00040B88">
      <w:pPr>
        <w:rPr>
          <w:ins w:id="200" w:author="Hardik Malhotra" w:date="2021-11-25T16:54:00Z"/>
        </w:rPr>
      </w:pPr>
      <w:r>
        <w:rPr>
          <w:noProof/>
        </w:rPr>
        <w:lastRenderedPageBreak/>
        <w:drawing>
          <wp:anchor distT="0" distB="0" distL="114300" distR="114300" simplePos="0" relativeHeight="251661312" behindDoc="0" locked="0" layoutInCell="1" allowOverlap="1" wp14:anchorId="717C559D" wp14:editId="47A45CB7">
            <wp:simplePos x="0" y="0"/>
            <wp:positionH relativeFrom="page">
              <wp:posOffset>25879</wp:posOffset>
            </wp:positionH>
            <wp:positionV relativeFrom="paragraph">
              <wp:posOffset>-1255874</wp:posOffset>
            </wp:positionV>
            <wp:extent cx="7533640" cy="10995348"/>
            <wp:effectExtent l="0" t="0" r="0" b="0"/>
            <wp:wrapNone/>
            <wp:docPr id="205" name="Picture 205"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4050" cy="109959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046E1E" w14:textId="5E0163CA" w:rsidR="002C04BC" w:rsidRDefault="002C04BC" w:rsidP="00040B88">
      <w:pPr>
        <w:rPr>
          <w:ins w:id="201" w:author="Hardik Malhotra" w:date="2021-11-25T16:54:00Z"/>
        </w:rPr>
      </w:pPr>
    </w:p>
    <w:p w14:paraId="765E35FD" w14:textId="2A247D48" w:rsidR="002C04BC" w:rsidRDefault="002C04BC" w:rsidP="00040B88">
      <w:pPr>
        <w:rPr>
          <w:ins w:id="202" w:author="Hardik Malhotra" w:date="2021-11-25T16:54:00Z"/>
        </w:rPr>
      </w:pPr>
    </w:p>
    <w:p w14:paraId="1242766C" w14:textId="77777777" w:rsidR="002C04BC" w:rsidRDefault="002C04BC" w:rsidP="00040B88"/>
    <w:p w14:paraId="77A9B28F" w14:textId="2E74234F" w:rsidR="00040B88" w:rsidRDefault="00040B88" w:rsidP="00040B88"/>
    <w:p w14:paraId="443415C1" w14:textId="568EFED2" w:rsidR="00040B88" w:rsidRDefault="007C3BFB" w:rsidP="00040B88">
      <w:r>
        <w:rPr>
          <w:noProof/>
        </w:rPr>
        <mc:AlternateContent>
          <mc:Choice Requires="wps">
            <w:drawing>
              <wp:anchor distT="0" distB="0" distL="114300" distR="114300" simplePos="0" relativeHeight="251748352" behindDoc="0" locked="0" layoutInCell="1" allowOverlap="1" wp14:anchorId="309182D7" wp14:editId="7BA334A0">
                <wp:simplePos x="0" y="0"/>
                <wp:positionH relativeFrom="page">
                  <wp:posOffset>1476375</wp:posOffset>
                </wp:positionH>
                <wp:positionV relativeFrom="paragraph">
                  <wp:posOffset>203835</wp:posOffset>
                </wp:positionV>
                <wp:extent cx="4524375"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433955"/>
                        </a:xfrm>
                        <a:prstGeom prst="rect">
                          <a:avLst/>
                        </a:prstGeom>
                      </wps:spPr>
                      <wps:txbx>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09182D7" id="_x0000_s1091" type="#_x0000_t202" style="position:absolute;margin-left:116.25pt;margin-top:16.05pt;width:356.25pt;height:191.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" filled="f" stroked="f">
                <v:textbox inset="2.30908mm,1.1546mm,2.30908mm,1.1546mm">
                  <w:txbxContent>
                    <w:p w14:paraId="47B1EB52"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EUROPE</w:t>
                      </w:r>
                    </w:p>
                    <w:p w14:paraId="0F9D7B23"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EPOXY RESIN MARKET OUTLOOK</w:t>
                      </w:r>
                    </w:p>
                  </w:txbxContent>
                </v:textbox>
                <w10:wrap anchorx="page"/>
              </v:shape>
            </w:pict>
          </mc:Fallback>
        </mc:AlternateContent>
      </w:r>
    </w:p>
    <w:p w14:paraId="1D33660E" w14:textId="77777777" w:rsidR="00040B88" w:rsidRDefault="00040B88" w:rsidP="00040B88"/>
    <w:p w14:paraId="57DEF1DD" w14:textId="18366DA6" w:rsidR="00040B88" w:rsidRDefault="00040B88" w:rsidP="00040B88"/>
    <w:p w14:paraId="1EF18FC4" w14:textId="24867F66" w:rsidR="00040B88" w:rsidRDefault="00040B88" w:rsidP="00040B88"/>
    <w:p w14:paraId="34251BEF" w14:textId="4B585C7B" w:rsidR="00040B88" w:rsidRDefault="00040B88" w:rsidP="00040B88"/>
    <w:p w14:paraId="0EAD6F7A" w14:textId="17E0CA54" w:rsidR="00040B88" w:rsidRDefault="007C3BFB" w:rsidP="00040B88">
      <w:r>
        <w:rPr>
          <w:noProof/>
        </w:rPr>
        <mc:AlternateContent>
          <mc:Choice Requires="wps">
            <w:drawing>
              <wp:anchor distT="4294967295" distB="4294967295" distL="114300" distR="114300" simplePos="0" relativeHeight="251805696" behindDoc="0" locked="0" layoutInCell="1" allowOverlap="1" wp14:anchorId="709173E1" wp14:editId="3F26E0F3">
                <wp:simplePos x="0" y="0"/>
                <wp:positionH relativeFrom="column">
                  <wp:posOffset>5219700</wp:posOffset>
                </wp:positionH>
                <wp:positionV relativeFrom="paragraph">
                  <wp:posOffset>185420</wp:posOffset>
                </wp:positionV>
                <wp:extent cx="999490" cy="0"/>
                <wp:effectExtent l="0" t="0" r="0" b="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949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1D391D3" id="Straight Connector 206" o:spid="_x0000_s1026" style="position:absolute;z-index:251805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1pt,14.6pt" to="489.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49376" behindDoc="0" locked="0" layoutInCell="1" allowOverlap="1" wp14:anchorId="381E76C9" wp14:editId="5190A9CF">
                <wp:simplePos x="0" y="0"/>
                <wp:positionH relativeFrom="column">
                  <wp:posOffset>19050</wp:posOffset>
                </wp:positionH>
                <wp:positionV relativeFrom="paragraph">
                  <wp:posOffset>252095</wp:posOffset>
                </wp:positionV>
                <wp:extent cx="1114425" cy="0"/>
                <wp:effectExtent l="0" t="0" r="0" b="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4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BB23FF4" id="Straight Connector 153" o:spid="_x0000_s1026"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19.85pt" to="89.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" strokecolor="black [3200]" strokeweight=".5pt">
                <v:stroke joinstyle="miter"/>
                <o:lock v:ext="edit" shapetype="f"/>
              </v:line>
            </w:pict>
          </mc:Fallback>
        </mc:AlternateContent>
      </w:r>
    </w:p>
    <w:p w14:paraId="2E9A5205" w14:textId="48BA8BDC" w:rsidR="00040B88" w:rsidRDefault="00040B88" w:rsidP="00040B88"/>
    <w:p w14:paraId="71495438" w14:textId="0D90D4A5" w:rsidR="00040B88" w:rsidRDefault="00040B88" w:rsidP="00040B88"/>
    <w:p w14:paraId="2530D059" w14:textId="3A3D7657" w:rsidR="00040B88" w:rsidRDefault="00040B88" w:rsidP="00040B88"/>
    <w:p w14:paraId="5CB59E4D" w14:textId="62F1A7AB" w:rsidR="00040B88" w:rsidRDefault="007C3BFB" w:rsidP="00040B88">
      <w:r w:rsidRPr="00B02181">
        <w:rPr>
          <w:noProof/>
        </w:rPr>
        <w:drawing>
          <wp:anchor distT="0" distB="0" distL="114300" distR="114300" simplePos="0" relativeHeight="251750400" behindDoc="0" locked="0" layoutInCell="1" allowOverlap="1" wp14:anchorId="76CA8AC8" wp14:editId="35CF5ABE">
            <wp:simplePos x="0" y="0"/>
            <wp:positionH relativeFrom="page">
              <wp:posOffset>2110105</wp:posOffset>
            </wp:positionH>
            <wp:positionV relativeFrom="paragraph">
              <wp:posOffset>288925</wp:posOffset>
            </wp:positionV>
            <wp:extent cx="3044825" cy="1973580"/>
            <wp:effectExtent l="38100" t="38100" r="98425" b="102870"/>
            <wp:wrapNone/>
            <wp:docPr id="184" name="Picture 184" descr="A picture containing food, rice, pla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food, rice, plate, whit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E86E41D" w14:textId="77777777" w:rsidR="00040B88" w:rsidRDefault="00040B88" w:rsidP="00040B88"/>
    <w:p w14:paraId="57E9F4D7" w14:textId="2DE24C4C" w:rsidR="00040B88" w:rsidRDefault="00040B88" w:rsidP="00040B88"/>
    <w:p w14:paraId="5D95BDA6" w14:textId="5499726E" w:rsidR="00F218E6" w:rsidRDefault="00F218E6" w:rsidP="00040B88"/>
    <w:p w14:paraId="1DC7B9BC" w14:textId="122D179F" w:rsidR="00F218E6" w:rsidRDefault="00F218E6" w:rsidP="00040B88"/>
    <w:p w14:paraId="66EFFCAF" w14:textId="1FBDC22F" w:rsidR="00F218E6" w:rsidRDefault="00F218E6" w:rsidP="00040B88"/>
    <w:p w14:paraId="4DCF3B2C" w14:textId="221DE65F" w:rsidR="00F218E6" w:rsidRDefault="00F218E6" w:rsidP="00040B88"/>
    <w:p w14:paraId="701B86C0" w14:textId="6B0D7573" w:rsidR="00F218E6" w:rsidRDefault="00F218E6" w:rsidP="00040B88"/>
    <w:p w14:paraId="7E5FA6CC" w14:textId="67B9CAFB" w:rsidR="00F218E6" w:rsidRDefault="00F218E6" w:rsidP="00040B88"/>
    <w:p w14:paraId="5DACE11D" w14:textId="4C44FEE2" w:rsidR="00AF26A3" w:rsidRDefault="00AF26A3" w:rsidP="00040B88"/>
    <w:p w14:paraId="0DF30CC8" w14:textId="403DFE9E" w:rsidR="00AF26A3" w:rsidRDefault="00AF26A3" w:rsidP="00040B88"/>
    <w:p w14:paraId="255DC273" w14:textId="18F98175" w:rsidR="00AF26A3" w:rsidRDefault="00AF26A3" w:rsidP="00040B88"/>
    <w:p w14:paraId="2323435E" w14:textId="3BD072B1" w:rsidR="00AF26A3" w:rsidRDefault="00AF26A3" w:rsidP="00040B88"/>
    <w:p w14:paraId="46CCD408" w14:textId="3AEF07AE" w:rsidR="00BB2FBB" w:rsidRDefault="00BB2FBB" w:rsidP="00040B88"/>
    <w:p w14:paraId="7F0670B4" w14:textId="351EA912" w:rsidR="00BB2FBB" w:rsidRDefault="00BB2FBB" w:rsidP="00040B88"/>
    <w:p w14:paraId="7448DECB" w14:textId="2A9807FC" w:rsidR="00BB2FBB" w:rsidRDefault="00BB2FBB" w:rsidP="00040B88"/>
    <w:p w14:paraId="25771A4D" w14:textId="0785A0F1" w:rsidR="00BB2FBB" w:rsidDel="003042BB" w:rsidRDefault="00BB2FBB" w:rsidP="00040B88">
      <w:pPr>
        <w:rPr>
          <w:del w:id="203" w:author="Hardik Malhotra" w:date="2021-11-25T17:42:00Z"/>
        </w:rPr>
      </w:pPr>
    </w:p>
    <w:p w14:paraId="4E5B9629" w14:textId="2C7BE377" w:rsidR="00BB2FBB" w:rsidDel="003042BB" w:rsidRDefault="00BB2FBB" w:rsidP="00040B88">
      <w:pPr>
        <w:rPr>
          <w:del w:id="204" w:author="Hardik Malhotra" w:date="2021-11-25T17:42:00Z"/>
        </w:rPr>
      </w:pPr>
    </w:p>
    <w:p w14:paraId="4F9DF326" w14:textId="27D222A0" w:rsidR="00BB2FBB" w:rsidDel="003042BB" w:rsidRDefault="00BB2FBB" w:rsidP="00040B88">
      <w:pPr>
        <w:rPr>
          <w:del w:id="205" w:author="Hardik Malhotra" w:date="2021-11-25T17:42:00Z"/>
        </w:rPr>
      </w:pPr>
    </w:p>
    <w:p w14:paraId="21784CE1" w14:textId="43871829" w:rsidR="00BB2FBB" w:rsidDel="003042BB" w:rsidRDefault="00BB2FBB" w:rsidP="00040B88">
      <w:pPr>
        <w:rPr>
          <w:del w:id="206" w:author="Hardik Malhotra" w:date="2021-11-25T17:42:00Z"/>
        </w:rPr>
      </w:pPr>
    </w:p>
    <w:p w14:paraId="2262AD42" w14:textId="77777777" w:rsidR="00F218E6" w:rsidRDefault="00F218E6" w:rsidP="00040B88"/>
    <w:p w14:paraId="20190C08" w14:textId="64541B27" w:rsidR="00040B88" w:rsidRPr="0022076A" w:rsidRDefault="0089180E"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3.3.1 </w:t>
      </w:r>
      <w:r w:rsidR="00040B88">
        <w:rPr>
          <w:rFonts w:ascii="Arial" w:hAnsi="Arial" w:cs="Arial"/>
          <w:b/>
          <w:bCs/>
          <w:sz w:val="24"/>
          <w:szCs w:val="24"/>
        </w:rPr>
        <w:t>Europe</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6B22DB">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By Volume</w:t>
      </w:r>
      <w:r w:rsidR="00F218E6">
        <w:rPr>
          <w:rFonts w:ascii="Arial" w:hAnsi="Arial" w:cs="Arial"/>
          <w:b/>
          <w:bCs/>
          <w:sz w:val="24"/>
          <w:szCs w:val="24"/>
        </w:rPr>
        <w:t xml:space="preserve"> (Thousand Tonnes)</w:t>
      </w:r>
      <w:r w:rsidR="00040B88">
        <w:rPr>
          <w:rFonts w:ascii="Arial" w:hAnsi="Arial" w:cs="Arial"/>
          <w:b/>
          <w:bCs/>
          <w:sz w:val="24"/>
          <w:szCs w:val="24"/>
        </w:rPr>
        <w:t xml:space="preserve">, 2015 - 2030F </w:t>
      </w:r>
    </w:p>
    <w:p w14:paraId="7BEF46E0" w14:textId="0FBF7D8A" w:rsidR="00040B88" w:rsidRDefault="00D331B7"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4048" behindDoc="0" locked="0" layoutInCell="1" allowOverlap="1" wp14:anchorId="1BE16E80" wp14:editId="22295077">
                <wp:simplePos x="0" y="0"/>
                <wp:positionH relativeFrom="column">
                  <wp:posOffset>5063490</wp:posOffset>
                </wp:positionH>
                <wp:positionV relativeFrom="paragraph">
                  <wp:posOffset>3016885</wp:posOffset>
                </wp:positionV>
                <wp:extent cx="1280160" cy="292735"/>
                <wp:effectExtent l="0" t="0" r="0" b="0"/>
                <wp:wrapNone/>
                <wp:docPr id="20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E16E80" id="_x0000_s1092" type="#_x0000_t202" style="position:absolute;left:0;text-align:left;margin-left:398.7pt;margin-top:237.55pt;width:100.8pt;height:23.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" filled="f" stroked="f">
                <v:textbox style="mso-fit-shape-to-text:t">
                  <w:txbxContent>
                    <w:p w14:paraId="698E9D37"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023038">
        <w:rPr>
          <w:noProof/>
        </w:rPr>
        <w:drawing>
          <wp:inline distT="0" distB="0" distL="0" distR="0" wp14:anchorId="14F80848" wp14:editId="26522D7F">
            <wp:extent cx="6457950" cy="3533775"/>
            <wp:effectExtent l="0" t="0" r="0" b="0"/>
            <wp:docPr id="2093" name="Chart 20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3FC1B1" w14:textId="784B8F02" w:rsidR="004F3281" w:rsidRPr="004F3281" w:rsidRDefault="0089180E" w:rsidP="00040B88">
      <w:pPr>
        <w:spacing w:line="360" w:lineRule="auto"/>
        <w:jc w:val="both"/>
        <w:rPr>
          <w:rFonts w:ascii="Arial" w:hAnsi="Arial" w:cs="Arial"/>
          <w:b/>
          <w:bCs/>
          <w:sz w:val="24"/>
          <w:szCs w:val="24"/>
        </w:rPr>
      </w:pPr>
      <w:r>
        <w:rPr>
          <w:rFonts w:ascii="Arial" w:hAnsi="Arial" w:cs="Arial"/>
          <w:b/>
          <w:bCs/>
          <w:sz w:val="24"/>
          <w:szCs w:val="24"/>
        </w:rPr>
        <w:t xml:space="preserve">3.3.2. </w:t>
      </w:r>
      <w:r w:rsidR="004F3281" w:rsidRPr="004F3281">
        <w:rPr>
          <w:rFonts w:ascii="Arial" w:hAnsi="Arial" w:cs="Arial"/>
          <w:b/>
          <w:bCs/>
          <w:sz w:val="24"/>
          <w:szCs w:val="24"/>
        </w:rPr>
        <w:t>Capacity By Location</w:t>
      </w:r>
      <w:r w:rsidR="00F218E6">
        <w:rPr>
          <w:rFonts w:ascii="Arial" w:hAnsi="Arial" w:cs="Arial"/>
          <w:b/>
          <w:bCs/>
          <w:sz w:val="24"/>
          <w:szCs w:val="24"/>
        </w:rPr>
        <w:t>, By Volume (Thousand Tonnes)</w:t>
      </w:r>
    </w:p>
    <w:tbl>
      <w:tblPr>
        <w:tblW w:w="10296" w:type="dxa"/>
        <w:tblLook w:val="04A0" w:firstRow="1" w:lastRow="0" w:firstColumn="1" w:lastColumn="0" w:noHBand="0" w:noVBand="1"/>
      </w:tblPr>
      <w:tblGrid>
        <w:gridCol w:w="3384"/>
        <w:gridCol w:w="2145"/>
        <w:gridCol w:w="1589"/>
        <w:gridCol w:w="1589"/>
        <w:gridCol w:w="1589"/>
      </w:tblGrid>
      <w:tr w:rsidR="00A71EA2" w:rsidRPr="004F3281" w14:paraId="221F876F" w14:textId="77777777" w:rsidTr="00A71EA2">
        <w:trPr>
          <w:trHeight w:val="379"/>
        </w:trPr>
        <w:tc>
          <w:tcPr>
            <w:tcW w:w="338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DDE210F"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Company</w:t>
            </w:r>
          </w:p>
        </w:tc>
        <w:tc>
          <w:tcPr>
            <w:tcW w:w="2145" w:type="dxa"/>
            <w:tcBorders>
              <w:top w:val="single" w:sz="8" w:space="0" w:color="auto"/>
              <w:left w:val="nil"/>
              <w:bottom w:val="single" w:sz="8" w:space="0" w:color="auto"/>
              <w:right w:val="single" w:sz="8" w:space="0" w:color="auto"/>
            </w:tcBorders>
            <w:shd w:val="clear" w:color="000000" w:fill="C00000"/>
            <w:noWrap/>
            <w:vAlign w:val="center"/>
            <w:hideMark/>
          </w:tcPr>
          <w:p w14:paraId="6DA708F3"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eastAsia="en-IN"/>
              </w:rPr>
              <w:t>Location</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3C0F3D93"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2015</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2FBA0E70"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2020</w:t>
            </w:r>
          </w:p>
        </w:tc>
        <w:tc>
          <w:tcPr>
            <w:tcW w:w="1589" w:type="dxa"/>
            <w:tcBorders>
              <w:top w:val="single" w:sz="8" w:space="0" w:color="auto"/>
              <w:left w:val="nil"/>
              <w:bottom w:val="single" w:sz="8" w:space="0" w:color="auto"/>
              <w:right w:val="single" w:sz="8" w:space="0" w:color="auto"/>
            </w:tcBorders>
            <w:shd w:val="clear" w:color="000000" w:fill="C00000"/>
            <w:noWrap/>
            <w:vAlign w:val="center"/>
            <w:hideMark/>
          </w:tcPr>
          <w:p w14:paraId="0FC8B6F5"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2030F</w:t>
            </w:r>
          </w:p>
        </w:tc>
      </w:tr>
      <w:tr w:rsidR="004F3281" w:rsidRPr="004F3281" w14:paraId="508FCA18"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E9B6A2B"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Olin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44B9FB"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Germany</w:t>
            </w:r>
          </w:p>
        </w:tc>
        <w:tc>
          <w:tcPr>
            <w:tcW w:w="1589" w:type="dxa"/>
            <w:tcBorders>
              <w:top w:val="nil"/>
              <w:left w:val="nil"/>
              <w:bottom w:val="single" w:sz="8" w:space="0" w:color="auto"/>
              <w:right w:val="single" w:sz="8" w:space="0" w:color="auto"/>
            </w:tcBorders>
            <w:shd w:val="clear" w:color="auto" w:fill="auto"/>
            <w:noWrap/>
            <w:vAlign w:val="center"/>
            <w:hideMark/>
          </w:tcPr>
          <w:p w14:paraId="369F9B2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170</w:t>
            </w:r>
          </w:p>
        </w:tc>
        <w:tc>
          <w:tcPr>
            <w:tcW w:w="1589" w:type="dxa"/>
            <w:tcBorders>
              <w:top w:val="nil"/>
              <w:left w:val="nil"/>
              <w:bottom w:val="single" w:sz="8" w:space="0" w:color="auto"/>
              <w:right w:val="single" w:sz="8" w:space="0" w:color="auto"/>
            </w:tcBorders>
            <w:shd w:val="clear" w:color="auto" w:fill="auto"/>
            <w:noWrap/>
            <w:vAlign w:val="center"/>
            <w:hideMark/>
          </w:tcPr>
          <w:p w14:paraId="241070F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245</w:t>
            </w:r>
          </w:p>
        </w:tc>
        <w:tc>
          <w:tcPr>
            <w:tcW w:w="1589" w:type="dxa"/>
            <w:tcBorders>
              <w:top w:val="nil"/>
              <w:left w:val="nil"/>
              <w:bottom w:val="single" w:sz="8" w:space="0" w:color="auto"/>
              <w:right w:val="single" w:sz="8" w:space="0" w:color="auto"/>
            </w:tcBorders>
            <w:shd w:val="clear" w:color="auto" w:fill="auto"/>
            <w:noWrap/>
            <w:vAlign w:val="center"/>
            <w:hideMark/>
          </w:tcPr>
          <w:p w14:paraId="25C9FA3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245</w:t>
            </w:r>
          </w:p>
        </w:tc>
      </w:tr>
      <w:tr w:rsidR="004F3281" w:rsidRPr="004F3281" w14:paraId="663EA4EF"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3748DF93" w14:textId="77777777" w:rsidR="004F3281" w:rsidRPr="004F3281"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01B5D09D"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Italy</w:t>
            </w:r>
          </w:p>
        </w:tc>
        <w:tc>
          <w:tcPr>
            <w:tcW w:w="1589" w:type="dxa"/>
            <w:tcBorders>
              <w:top w:val="nil"/>
              <w:left w:val="nil"/>
              <w:bottom w:val="single" w:sz="8" w:space="0" w:color="auto"/>
              <w:right w:val="single" w:sz="8" w:space="0" w:color="auto"/>
            </w:tcBorders>
            <w:shd w:val="clear" w:color="auto" w:fill="auto"/>
            <w:noWrap/>
            <w:vAlign w:val="center"/>
            <w:hideMark/>
          </w:tcPr>
          <w:p w14:paraId="3710D21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1B582834"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c>
          <w:tcPr>
            <w:tcW w:w="1589" w:type="dxa"/>
            <w:tcBorders>
              <w:top w:val="nil"/>
              <w:left w:val="nil"/>
              <w:bottom w:val="single" w:sz="8" w:space="0" w:color="auto"/>
              <w:right w:val="single" w:sz="8" w:space="0" w:color="auto"/>
            </w:tcBorders>
            <w:shd w:val="clear" w:color="auto" w:fill="auto"/>
            <w:noWrap/>
            <w:vAlign w:val="center"/>
            <w:hideMark/>
          </w:tcPr>
          <w:p w14:paraId="200B22B1"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20</w:t>
            </w:r>
          </w:p>
        </w:tc>
      </w:tr>
      <w:tr w:rsidR="004F3281" w:rsidRPr="004F3281" w14:paraId="73F40A0C" w14:textId="77777777" w:rsidTr="00A71EA2">
        <w:trPr>
          <w:trHeight w:val="379"/>
        </w:trPr>
        <w:tc>
          <w:tcPr>
            <w:tcW w:w="338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C4A4D5A"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Hexion Inc.</w:t>
            </w:r>
          </w:p>
        </w:tc>
        <w:tc>
          <w:tcPr>
            <w:tcW w:w="2145" w:type="dxa"/>
            <w:tcBorders>
              <w:top w:val="nil"/>
              <w:left w:val="nil"/>
              <w:bottom w:val="single" w:sz="8" w:space="0" w:color="auto"/>
              <w:right w:val="single" w:sz="8" w:space="0" w:color="auto"/>
            </w:tcBorders>
            <w:shd w:val="clear" w:color="auto" w:fill="auto"/>
            <w:noWrap/>
            <w:vAlign w:val="center"/>
            <w:hideMark/>
          </w:tcPr>
          <w:p w14:paraId="19863816"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Spain</w:t>
            </w:r>
          </w:p>
        </w:tc>
        <w:tc>
          <w:tcPr>
            <w:tcW w:w="1589" w:type="dxa"/>
            <w:tcBorders>
              <w:top w:val="nil"/>
              <w:left w:val="nil"/>
              <w:bottom w:val="single" w:sz="8" w:space="0" w:color="auto"/>
              <w:right w:val="single" w:sz="8" w:space="0" w:color="auto"/>
            </w:tcBorders>
            <w:shd w:val="clear" w:color="auto" w:fill="auto"/>
            <w:noWrap/>
            <w:vAlign w:val="center"/>
            <w:hideMark/>
          </w:tcPr>
          <w:p w14:paraId="4D2254EB"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w:t>
            </w:r>
          </w:p>
        </w:tc>
        <w:tc>
          <w:tcPr>
            <w:tcW w:w="1589" w:type="dxa"/>
            <w:tcBorders>
              <w:top w:val="nil"/>
              <w:left w:val="nil"/>
              <w:bottom w:val="single" w:sz="8" w:space="0" w:color="auto"/>
              <w:right w:val="single" w:sz="8" w:space="0" w:color="auto"/>
            </w:tcBorders>
            <w:shd w:val="clear" w:color="auto" w:fill="auto"/>
            <w:noWrap/>
            <w:vAlign w:val="center"/>
            <w:hideMark/>
          </w:tcPr>
          <w:p w14:paraId="3920ACA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32</w:t>
            </w:r>
          </w:p>
        </w:tc>
        <w:tc>
          <w:tcPr>
            <w:tcW w:w="1589" w:type="dxa"/>
            <w:tcBorders>
              <w:top w:val="nil"/>
              <w:left w:val="nil"/>
              <w:bottom w:val="single" w:sz="8" w:space="0" w:color="auto"/>
              <w:right w:val="single" w:sz="8" w:space="0" w:color="auto"/>
            </w:tcBorders>
            <w:shd w:val="clear" w:color="auto" w:fill="auto"/>
            <w:noWrap/>
            <w:vAlign w:val="center"/>
            <w:hideMark/>
          </w:tcPr>
          <w:p w14:paraId="358CC1D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32</w:t>
            </w:r>
          </w:p>
        </w:tc>
      </w:tr>
      <w:tr w:rsidR="004F3281" w:rsidRPr="004F3281" w14:paraId="16B649AE" w14:textId="77777777" w:rsidTr="00A71EA2">
        <w:trPr>
          <w:trHeight w:val="379"/>
        </w:trPr>
        <w:tc>
          <w:tcPr>
            <w:tcW w:w="3384" w:type="dxa"/>
            <w:vMerge/>
            <w:tcBorders>
              <w:top w:val="nil"/>
              <w:left w:val="single" w:sz="8" w:space="0" w:color="auto"/>
              <w:bottom w:val="single" w:sz="8" w:space="0" w:color="000000"/>
              <w:right w:val="single" w:sz="8" w:space="0" w:color="auto"/>
            </w:tcBorders>
            <w:vAlign w:val="center"/>
            <w:hideMark/>
          </w:tcPr>
          <w:p w14:paraId="7432651E" w14:textId="77777777" w:rsidR="004F3281" w:rsidRPr="004F3281" w:rsidRDefault="004F3281" w:rsidP="004F3281">
            <w:pPr>
              <w:spacing w:after="0" w:line="240" w:lineRule="auto"/>
              <w:rPr>
                <w:rFonts w:ascii="Arial" w:eastAsia="Times New Roman" w:hAnsi="Arial" w:cs="Arial"/>
                <w:color w:val="000000"/>
                <w:sz w:val="20"/>
                <w:szCs w:val="20"/>
                <w:lang w:eastAsia="en-IN"/>
              </w:rPr>
            </w:pPr>
          </w:p>
        </w:tc>
        <w:tc>
          <w:tcPr>
            <w:tcW w:w="2145" w:type="dxa"/>
            <w:tcBorders>
              <w:top w:val="nil"/>
              <w:left w:val="nil"/>
              <w:bottom w:val="single" w:sz="8" w:space="0" w:color="auto"/>
              <w:right w:val="single" w:sz="8" w:space="0" w:color="auto"/>
            </w:tcBorders>
            <w:shd w:val="clear" w:color="auto" w:fill="auto"/>
            <w:noWrap/>
            <w:vAlign w:val="center"/>
            <w:hideMark/>
          </w:tcPr>
          <w:p w14:paraId="4C5E2C5B" w14:textId="77777777"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Netherlands</w:t>
            </w:r>
          </w:p>
        </w:tc>
        <w:tc>
          <w:tcPr>
            <w:tcW w:w="1589" w:type="dxa"/>
            <w:tcBorders>
              <w:top w:val="nil"/>
              <w:left w:val="nil"/>
              <w:bottom w:val="single" w:sz="8" w:space="0" w:color="auto"/>
              <w:right w:val="single" w:sz="8" w:space="0" w:color="auto"/>
            </w:tcBorders>
            <w:shd w:val="clear" w:color="auto" w:fill="auto"/>
            <w:noWrap/>
            <w:vAlign w:val="center"/>
            <w:hideMark/>
          </w:tcPr>
          <w:p w14:paraId="53D86DA8"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70</w:t>
            </w:r>
          </w:p>
        </w:tc>
        <w:tc>
          <w:tcPr>
            <w:tcW w:w="1589" w:type="dxa"/>
            <w:tcBorders>
              <w:top w:val="nil"/>
              <w:left w:val="nil"/>
              <w:bottom w:val="single" w:sz="8" w:space="0" w:color="auto"/>
              <w:right w:val="single" w:sz="8" w:space="0" w:color="auto"/>
            </w:tcBorders>
            <w:shd w:val="clear" w:color="auto" w:fill="auto"/>
            <w:noWrap/>
            <w:vAlign w:val="center"/>
            <w:hideMark/>
          </w:tcPr>
          <w:p w14:paraId="30F3B4A0"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100</w:t>
            </w:r>
          </w:p>
        </w:tc>
        <w:tc>
          <w:tcPr>
            <w:tcW w:w="1589" w:type="dxa"/>
            <w:tcBorders>
              <w:top w:val="nil"/>
              <w:left w:val="nil"/>
              <w:bottom w:val="single" w:sz="8" w:space="0" w:color="auto"/>
              <w:right w:val="single" w:sz="8" w:space="0" w:color="auto"/>
            </w:tcBorders>
            <w:shd w:val="clear" w:color="auto" w:fill="auto"/>
            <w:noWrap/>
            <w:vAlign w:val="center"/>
            <w:hideMark/>
          </w:tcPr>
          <w:p w14:paraId="10653BD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100</w:t>
            </w:r>
          </w:p>
        </w:tc>
      </w:tr>
      <w:tr w:rsidR="004F3281" w:rsidRPr="004F3281" w14:paraId="38321DAB"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6A355B1F"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Huntsman Corporation</w:t>
            </w:r>
          </w:p>
        </w:tc>
        <w:tc>
          <w:tcPr>
            <w:tcW w:w="2145" w:type="dxa"/>
            <w:tcBorders>
              <w:top w:val="nil"/>
              <w:left w:val="nil"/>
              <w:bottom w:val="single" w:sz="8" w:space="0" w:color="auto"/>
              <w:right w:val="single" w:sz="8" w:space="0" w:color="auto"/>
            </w:tcBorders>
            <w:shd w:val="clear" w:color="auto" w:fill="auto"/>
            <w:noWrap/>
            <w:vAlign w:val="center"/>
            <w:hideMark/>
          </w:tcPr>
          <w:p w14:paraId="1BF595F9" w14:textId="290AD408"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w:t>
            </w:r>
            <w:r>
              <w:rPr>
                <w:rFonts w:ascii="Arial" w:eastAsia="Times New Roman" w:hAnsi="Arial" w:cs="Arial"/>
                <w:color w:val="000000"/>
                <w:sz w:val="20"/>
                <w:szCs w:val="20"/>
                <w:lang w:eastAsia="en-IN"/>
              </w:rPr>
              <w:t>Switzerland</w:t>
            </w:r>
          </w:p>
        </w:tc>
        <w:tc>
          <w:tcPr>
            <w:tcW w:w="1589" w:type="dxa"/>
            <w:tcBorders>
              <w:top w:val="nil"/>
              <w:left w:val="nil"/>
              <w:bottom w:val="single" w:sz="8" w:space="0" w:color="auto"/>
              <w:right w:val="single" w:sz="8" w:space="0" w:color="auto"/>
            </w:tcBorders>
            <w:shd w:val="clear" w:color="auto" w:fill="auto"/>
            <w:noWrap/>
            <w:vAlign w:val="center"/>
            <w:hideMark/>
          </w:tcPr>
          <w:p w14:paraId="37871F8A"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50</w:t>
            </w:r>
          </w:p>
        </w:tc>
        <w:tc>
          <w:tcPr>
            <w:tcW w:w="1589" w:type="dxa"/>
            <w:tcBorders>
              <w:top w:val="nil"/>
              <w:left w:val="nil"/>
              <w:bottom w:val="single" w:sz="8" w:space="0" w:color="auto"/>
              <w:right w:val="single" w:sz="8" w:space="0" w:color="auto"/>
            </w:tcBorders>
            <w:shd w:val="clear" w:color="auto" w:fill="auto"/>
            <w:noWrap/>
            <w:vAlign w:val="center"/>
            <w:hideMark/>
          </w:tcPr>
          <w:p w14:paraId="55D1BFCE"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120</w:t>
            </w:r>
          </w:p>
        </w:tc>
        <w:tc>
          <w:tcPr>
            <w:tcW w:w="1589" w:type="dxa"/>
            <w:tcBorders>
              <w:top w:val="nil"/>
              <w:left w:val="nil"/>
              <w:bottom w:val="single" w:sz="8" w:space="0" w:color="auto"/>
              <w:right w:val="single" w:sz="8" w:space="0" w:color="auto"/>
            </w:tcBorders>
            <w:shd w:val="clear" w:color="auto" w:fill="auto"/>
            <w:noWrap/>
            <w:vAlign w:val="center"/>
            <w:hideMark/>
          </w:tcPr>
          <w:p w14:paraId="6AB83765"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120</w:t>
            </w:r>
          </w:p>
        </w:tc>
      </w:tr>
      <w:tr w:rsidR="004F3281" w:rsidRPr="004F3281" w14:paraId="689EAD4F"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A90C40" w14:textId="77777777" w:rsidR="004F3281" w:rsidRPr="004F3281" w:rsidRDefault="004F3281" w:rsidP="004F3281">
            <w:pPr>
              <w:spacing w:after="0" w:line="240" w:lineRule="auto"/>
              <w:rPr>
                <w:rFonts w:ascii="Arial" w:eastAsia="Times New Roman" w:hAnsi="Arial" w:cs="Arial"/>
                <w:color w:val="000000"/>
                <w:sz w:val="20"/>
                <w:szCs w:val="20"/>
                <w:lang w:eastAsia="en-IN"/>
              </w:rPr>
            </w:pPr>
            <w:proofErr w:type="spellStart"/>
            <w:r w:rsidRPr="004F3281">
              <w:rPr>
                <w:rFonts w:ascii="Arial" w:eastAsia="Times New Roman" w:hAnsi="Arial" w:cs="Arial"/>
                <w:color w:val="000000"/>
                <w:sz w:val="20"/>
                <w:szCs w:val="20"/>
                <w:lang w:eastAsia="en-IN"/>
              </w:rPr>
              <w:t>Alchemie</w:t>
            </w:r>
            <w:proofErr w:type="spellEnd"/>
            <w:r w:rsidRPr="004F3281">
              <w:rPr>
                <w:rFonts w:ascii="Arial" w:eastAsia="Times New Roman" w:hAnsi="Arial" w:cs="Arial"/>
                <w:color w:val="000000"/>
                <w:sz w:val="20"/>
                <w:szCs w:val="20"/>
                <w:lang w:eastAsia="en-IN"/>
              </w:rPr>
              <w:t xml:space="preserve"> Ltd.</w:t>
            </w:r>
          </w:p>
        </w:tc>
        <w:tc>
          <w:tcPr>
            <w:tcW w:w="2145" w:type="dxa"/>
            <w:tcBorders>
              <w:top w:val="nil"/>
              <w:left w:val="nil"/>
              <w:bottom w:val="single" w:sz="8" w:space="0" w:color="auto"/>
              <w:right w:val="single" w:sz="8" w:space="0" w:color="auto"/>
            </w:tcBorders>
            <w:shd w:val="clear" w:color="auto" w:fill="auto"/>
            <w:noWrap/>
            <w:vAlign w:val="center"/>
            <w:hideMark/>
          </w:tcPr>
          <w:p w14:paraId="7147D900" w14:textId="3292F1E0"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United Kingdom</w:t>
            </w:r>
          </w:p>
        </w:tc>
        <w:tc>
          <w:tcPr>
            <w:tcW w:w="1589" w:type="dxa"/>
            <w:tcBorders>
              <w:top w:val="nil"/>
              <w:left w:val="nil"/>
              <w:bottom w:val="single" w:sz="8" w:space="0" w:color="auto"/>
              <w:right w:val="single" w:sz="8" w:space="0" w:color="auto"/>
            </w:tcBorders>
            <w:shd w:val="clear" w:color="auto" w:fill="auto"/>
            <w:noWrap/>
            <w:vAlign w:val="center"/>
            <w:hideMark/>
          </w:tcPr>
          <w:p w14:paraId="6C5CC89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3E89135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2BB8B905"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r>
      <w:tr w:rsidR="004F3281" w:rsidRPr="004F3281" w14:paraId="37849A20"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2A6BAE41" w14:textId="1C15EA05" w:rsidR="004F3281" w:rsidRPr="004F3281" w:rsidRDefault="004F3281" w:rsidP="004F3281">
            <w:pPr>
              <w:spacing w:after="0" w:line="240" w:lineRule="auto"/>
              <w:rPr>
                <w:rFonts w:ascii="Arial" w:eastAsia="Times New Roman" w:hAnsi="Arial" w:cs="Arial"/>
                <w:color w:val="000000"/>
                <w:sz w:val="20"/>
                <w:szCs w:val="20"/>
                <w:lang w:eastAsia="en-IN"/>
              </w:rPr>
            </w:pPr>
            <w:proofErr w:type="spellStart"/>
            <w:r w:rsidRPr="004F3281">
              <w:rPr>
                <w:rFonts w:ascii="Arial" w:eastAsia="Times New Roman" w:hAnsi="Arial" w:cs="Arial"/>
                <w:color w:val="000000"/>
                <w:sz w:val="20"/>
                <w:szCs w:val="20"/>
                <w:lang w:eastAsia="en-IN"/>
              </w:rPr>
              <w:t>Spolchemie</w:t>
            </w:r>
            <w:proofErr w:type="spellEnd"/>
            <w:r w:rsidRPr="004F3281">
              <w:rPr>
                <w:rFonts w:ascii="Arial" w:eastAsia="Times New Roman" w:hAnsi="Arial" w:cs="Arial"/>
                <w:color w:val="000000"/>
                <w:sz w:val="20"/>
                <w:szCs w:val="20"/>
                <w:lang w:eastAsia="en-IN"/>
              </w:rPr>
              <w:t xml:space="preserve"> A.S.</w:t>
            </w:r>
          </w:p>
        </w:tc>
        <w:tc>
          <w:tcPr>
            <w:tcW w:w="2145" w:type="dxa"/>
            <w:tcBorders>
              <w:top w:val="nil"/>
              <w:left w:val="nil"/>
              <w:bottom w:val="single" w:sz="8" w:space="0" w:color="auto"/>
              <w:right w:val="single" w:sz="8" w:space="0" w:color="auto"/>
            </w:tcBorders>
            <w:shd w:val="clear" w:color="auto" w:fill="auto"/>
            <w:noWrap/>
            <w:vAlign w:val="center"/>
            <w:hideMark/>
          </w:tcPr>
          <w:p w14:paraId="0008C570" w14:textId="2C492620"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Czech Republic</w:t>
            </w:r>
          </w:p>
        </w:tc>
        <w:tc>
          <w:tcPr>
            <w:tcW w:w="1589" w:type="dxa"/>
            <w:tcBorders>
              <w:top w:val="nil"/>
              <w:left w:val="nil"/>
              <w:bottom w:val="single" w:sz="8" w:space="0" w:color="auto"/>
              <w:right w:val="single" w:sz="8" w:space="0" w:color="auto"/>
            </w:tcBorders>
            <w:shd w:val="clear" w:color="auto" w:fill="auto"/>
            <w:noWrap/>
            <w:vAlign w:val="center"/>
            <w:hideMark/>
          </w:tcPr>
          <w:p w14:paraId="6B8B1AA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528A3EA7"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c>
          <w:tcPr>
            <w:tcW w:w="1589" w:type="dxa"/>
            <w:tcBorders>
              <w:top w:val="nil"/>
              <w:left w:val="nil"/>
              <w:bottom w:val="single" w:sz="8" w:space="0" w:color="auto"/>
              <w:right w:val="single" w:sz="8" w:space="0" w:color="auto"/>
            </w:tcBorders>
            <w:shd w:val="clear" w:color="auto" w:fill="auto"/>
            <w:noWrap/>
            <w:vAlign w:val="center"/>
            <w:hideMark/>
          </w:tcPr>
          <w:p w14:paraId="1C9266F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60</w:t>
            </w:r>
          </w:p>
        </w:tc>
      </w:tr>
      <w:tr w:rsidR="004F3281" w:rsidRPr="004F3281" w14:paraId="29D1CBE8" w14:textId="77777777" w:rsidTr="00A71EA2">
        <w:trPr>
          <w:trHeight w:val="379"/>
        </w:trPr>
        <w:tc>
          <w:tcPr>
            <w:tcW w:w="3384" w:type="dxa"/>
            <w:tcBorders>
              <w:top w:val="nil"/>
              <w:left w:val="single" w:sz="8" w:space="0" w:color="auto"/>
              <w:bottom w:val="single" w:sz="8" w:space="0" w:color="auto"/>
              <w:right w:val="single" w:sz="8" w:space="0" w:color="auto"/>
            </w:tcBorders>
            <w:shd w:val="clear" w:color="auto" w:fill="auto"/>
            <w:noWrap/>
            <w:vAlign w:val="center"/>
            <w:hideMark/>
          </w:tcPr>
          <w:p w14:paraId="75197E49" w14:textId="77777777" w:rsidR="004F3281" w:rsidRPr="004F3281" w:rsidRDefault="004F3281" w:rsidP="004F3281">
            <w:pPr>
              <w:spacing w:after="0" w:line="240" w:lineRule="auto"/>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Others</w:t>
            </w:r>
          </w:p>
        </w:tc>
        <w:tc>
          <w:tcPr>
            <w:tcW w:w="2145" w:type="dxa"/>
            <w:tcBorders>
              <w:top w:val="nil"/>
              <w:left w:val="nil"/>
              <w:bottom w:val="single" w:sz="8" w:space="0" w:color="auto"/>
              <w:right w:val="single" w:sz="8" w:space="0" w:color="auto"/>
            </w:tcBorders>
            <w:shd w:val="clear" w:color="auto" w:fill="auto"/>
            <w:noWrap/>
            <w:vAlign w:val="center"/>
            <w:hideMark/>
          </w:tcPr>
          <w:p w14:paraId="6E0EAD5A" w14:textId="13019F9D" w:rsidR="004F3281" w:rsidRPr="004F3281" w:rsidRDefault="004F3281" w:rsidP="004F3281">
            <w:pPr>
              <w:spacing w:after="0" w:line="240" w:lineRule="auto"/>
              <w:jc w:val="both"/>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eastAsia="en-IN"/>
              </w:rPr>
              <w:t> </w:t>
            </w:r>
            <w:r>
              <w:rPr>
                <w:rFonts w:ascii="Arial" w:eastAsia="Times New Roman" w:hAnsi="Arial" w:cs="Arial"/>
                <w:color w:val="000000"/>
                <w:sz w:val="20"/>
                <w:szCs w:val="20"/>
                <w:lang w:eastAsia="en-IN"/>
              </w:rPr>
              <w:t>Rest of Europe</w:t>
            </w:r>
          </w:p>
        </w:tc>
        <w:tc>
          <w:tcPr>
            <w:tcW w:w="1589" w:type="dxa"/>
            <w:tcBorders>
              <w:top w:val="nil"/>
              <w:left w:val="nil"/>
              <w:bottom w:val="single" w:sz="8" w:space="0" w:color="auto"/>
              <w:right w:val="single" w:sz="8" w:space="0" w:color="auto"/>
            </w:tcBorders>
            <w:shd w:val="clear" w:color="auto" w:fill="auto"/>
            <w:noWrap/>
            <w:vAlign w:val="center"/>
            <w:hideMark/>
          </w:tcPr>
          <w:p w14:paraId="441D5932"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34F3A49D"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c>
          <w:tcPr>
            <w:tcW w:w="1589" w:type="dxa"/>
            <w:tcBorders>
              <w:top w:val="nil"/>
              <w:left w:val="nil"/>
              <w:bottom w:val="single" w:sz="8" w:space="0" w:color="auto"/>
              <w:right w:val="single" w:sz="8" w:space="0" w:color="auto"/>
            </w:tcBorders>
            <w:shd w:val="clear" w:color="auto" w:fill="auto"/>
            <w:noWrap/>
            <w:vAlign w:val="center"/>
            <w:hideMark/>
          </w:tcPr>
          <w:p w14:paraId="01FEDF86" w14:textId="77777777" w:rsidR="004F3281" w:rsidRPr="004F3281" w:rsidRDefault="004F3281" w:rsidP="004F3281">
            <w:pPr>
              <w:spacing w:after="0" w:line="240" w:lineRule="auto"/>
              <w:jc w:val="center"/>
              <w:rPr>
                <w:rFonts w:ascii="Arial" w:eastAsia="Times New Roman" w:hAnsi="Arial" w:cs="Arial"/>
                <w:color w:val="000000"/>
                <w:sz w:val="20"/>
                <w:szCs w:val="20"/>
                <w:lang w:eastAsia="en-IN"/>
              </w:rPr>
            </w:pPr>
            <w:r w:rsidRPr="004F3281">
              <w:rPr>
                <w:rFonts w:ascii="Arial" w:eastAsia="Times New Roman" w:hAnsi="Arial" w:cs="Arial"/>
                <w:color w:val="000000"/>
                <w:sz w:val="20"/>
                <w:szCs w:val="20"/>
                <w:lang w:val="en-US" w:eastAsia="en-IN"/>
              </w:rPr>
              <w:t>301</w:t>
            </w:r>
          </w:p>
        </w:tc>
      </w:tr>
      <w:tr w:rsidR="004F3281" w:rsidRPr="004F3281" w14:paraId="6A72C762" w14:textId="77777777" w:rsidTr="00A71EA2">
        <w:trPr>
          <w:trHeight w:val="379"/>
        </w:trPr>
        <w:tc>
          <w:tcPr>
            <w:tcW w:w="3384" w:type="dxa"/>
            <w:tcBorders>
              <w:top w:val="nil"/>
              <w:left w:val="single" w:sz="8" w:space="0" w:color="auto"/>
              <w:bottom w:val="single" w:sz="8" w:space="0" w:color="auto"/>
              <w:right w:val="single" w:sz="8" w:space="0" w:color="auto"/>
            </w:tcBorders>
            <w:shd w:val="clear" w:color="000000" w:fill="C00000"/>
            <w:noWrap/>
            <w:vAlign w:val="center"/>
            <w:hideMark/>
          </w:tcPr>
          <w:p w14:paraId="70884DE9"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Total</w:t>
            </w:r>
          </w:p>
        </w:tc>
        <w:tc>
          <w:tcPr>
            <w:tcW w:w="2145" w:type="dxa"/>
            <w:tcBorders>
              <w:top w:val="nil"/>
              <w:left w:val="nil"/>
              <w:bottom w:val="single" w:sz="8" w:space="0" w:color="auto"/>
              <w:right w:val="single" w:sz="8" w:space="0" w:color="auto"/>
            </w:tcBorders>
            <w:shd w:val="clear" w:color="000000" w:fill="C00000"/>
            <w:noWrap/>
            <w:vAlign w:val="center"/>
            <w:hideMark/>
          </w:tcPr>
          <w:p w14:paraId="3821D131" w14:textId="77777777" w:rsidR="004F3281" w:rsidRPr="004F3281" w:rsidRDefault="004F3281" w:rsidP="004F3281">
            <w:pPr>
              <w:spacing w:after="0" w:line="240" w:lineRule="auto"/>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eastAsia="en-IN"/>
              </w:rPr>
              <w:t> </w:t>
            </w:r>
          </w:p>
        </w:tc>
        <w:tc>
          <w:tcPr>
            <w:tcW w:w="1589" w:type="dxa"/>
            <w:tcBorders>
              <w:top w:val="nil"/>
              <w:left w:val="nil"/>
              <w:bottom w:val="single" w:sz="8" w:space="0" w:color="auto"/>
              <w:right w:val="single" w:sz="8" w:space="0" w:color="auto"/>
            </w:tcBorders>
            <w:shd w:val="clear" w:color="000000" w:fill="C00000"/>
            <w:noWrap/>
            <w:vAlign w:val="center"/>
            <w:hideMark/>
          </w:tcPr>
          <w:p w14:paraId="04630DDC"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741</w:t>
            </w:r>
          </w:p>
        </w:tc>
        <w:tc>
          <w:tcPr>
            <w:tcW w:w="1589" w:type="dxa"/>
            <w:tcBorders>
              <w:top w:val="nil"/>
              <w:left w:val="nil"/>
              <w:bottom w:val="single" w:sz="8" w:space="0" w:color="auto"/>
              <w:right w:val="single" w:sz="8" w:space="0" w:color="auto"/>
            </w:tcBorders>
            <w:shd w:val="clear" w:color="000000" w:fill="C00000"/>
            <w:noWrap/>
            <w:vAlign w:val="center"/>
            <w:hideMark/>
          </w:tcPr>
          <w:p w14:paraId="67176838"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938</w:t>
            </w:r>
          </w:p>
        </w:tc>
        <w:tc>
          <w:tcPr>
            <w:tcW w:w="1589" w:type="dxa"/>
            <w:tcBorders>
              <w:top w:val="nil"/>
              <w:left w:val="nil"/>
              <w:bottom w:val="single" w:sz="8" w:space="0" w:color="auto"/>
              <w:right w:val="single" w:sz="8" w:space="0" w:color="auto"/>
            </w:tcBorders>
            <w:shd w:val="clear" w:color="000000" w:fill="C00000"/>
            <w:noWrap/>
            <w:vAlign w:val="center"/>
            <w:hideMark/>
          </w:tcPr>
          <w:p w14:paraId="08060822" w14:textId="77777777" w:rsidR="004F3281" w:rsidRPr="004F3281" w:rsidRDefault="004F3281" w:rsidP="004F3281">
            <w:pPr>
              <w:spacing w:after="0" w:line="240" w:lineRule="auto"/>
              <w:jc w:val="center"/>
              <w:rPr>
                <w:rFonts w:ascii="Arial" w:eastAsia="Times New Roman" w:hAnsi="Arial" w:cs="Arial"/>
                <w:color w:val="FFFFFF"/>
                <w:sz w:val="20"/>
                <w:szCs w:val="20"/>
                <w:lang w:eastAsia="en-IN"/>
              </w:rPr>
            </w:pPr>
            <w:r w:rsidRPr="004F3281">
              <w:rPr>
                <w:rFonts w:ascii="Arial" w:eastAsia="Times New Roman" w:hAnsi="Arial" w:cs="Arial"/>
                <w:color w:val="FFFFFF"/>
                <w:sz w:val="20"/>
                <w:szCs w:val="20"/>
                <w:lang w:val="en-US" w:eastAsia="en-IN"/>
              </w:rPr>
              <w:t>938</w:t>
            </w:r>
          </w:p>
        </w:tc>
      </w:tr>
    </w:tbl>
    <w:p w14:paraId="151AC7DF" w14:textId="73ED1710" w:rsidR="00040B88" w:rsidRDefault="00CA4DEC" w:rsidP="00040B88">
      <w:pPr>
        <w:jc w:val="both"/>
        <w:rPr>
          <w:rFonts w:ascii="Arial" w:hAnsi="Arial" w:cs="Arial"/>
          <w:sz w:val="24"/>
          <w:szCs w:val="24"/>
        </w:rPr>
      </w:pPr>
      <w:r>
        <w:rPr>
          <w:noProof/>
        </w:rPr>
        <mc:AlternateContent>
          <mc:Choice Requires="wps">
            <w:drawing>
              <wp:anchor distT="0" distB="0" distL="114300" distR="114300" simplePos="0" relativeHeight="252200960" behindDoc="0" locked="0" layoutInCell="1" allowOverlap="1" wp14:anchorId="699ABB05" wp14:editId="43F24D3C">
                <wp:simplePos x="0" y="0"/>
                <wp:positionH relativeFrom="margin">
                  <wp:posOffset>4636135</wp:posOffset>
                </wp:positionH>
                <wp:positionV relativeFrom="paragraph">
                  <wp:posOffset>146685</wp:posOffset>
                </wp:positionV>
                <wp:extent cx="1889760" cy="266700"/>
                <wp:effectExtent l="0" t="0" r="0" b="0"/>
                <wp:wrapNone/>
                <wp:docPr id="112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9ABB05" id="_x0000_s1093" type="#_x0000_t202" style="position:absolute;left:0;text-align:left;margin-left:365.05pt;margin-top:11.55pt;width:148.8pt;height:21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" filled="f" stroked="f">
                <v:textbox>
                  <w:txbxContent>
                    <w:p w14:paraId="3D2FF595"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2229015" w14:textId="77777777" w:rsidR="00F218E6" w:rsidRDefault="00F218E6" w:rsidP="005D1E61">
      <w:pPr>
        <w:spacing w:line="216" w:lineRule="auto"/>
        <w:rPr>
          <w:rFonts w:ascii="Arial" w:eastAsia="Verdana" w:hAnsi="Arial" w:cs="Arial"/>
          <w:b/>
          <w:bCs/>
          <w:color w:val="000000"/>
          <w:kern w:val="24"/>
          <w:sz w:val="24"/>
          <w:szCs w:val="24"/>
        </w:rPr>
      </w:pPr>
    </w:p>
    <w:p w14:paraId="6B1A06E1" w14:textId="77777777" w:rsidR="00F218E6" w:rsidRDefault="00F218E6" w:rsidP="005D1E61">
      <w:pPr>
        <w:spacing w:line="216" w:lineRule="auto"/>
        <w:rPr>
          <w:rFonts w:ascii="Arial" w:eastAsia="Verdana" w:hAnsi="Arial" w:cs="Arial"/>
          <w:b/>
          <w:bCs/>
          <w:color w:val="000000"/>
          <w:kern w:val="24"/>
          <w:sz w:val="24"/>
          <w:szCs w:val="24"/>
        </w:rPr>
      </w:pPr>
    </w:p>
    <w:p w14:paraId="2DD1C4AD" w14:textId="55668FC8" w:rsidR="00F218E6" w:rsidRDefault="00F218E6" w:rsidP="005D1E61">
      <w:pPr>
        <w:spacing w:line="216" w:lineRule="auto"/>
        <w:rPr>
          <w:rFonts w:ascii="Arial" w:eastAsia="Verdana" w:hAnsi="Arial" w:cs="Arial"/>
          <w:b/>
          <w:bCs/>
          <w:color w:val="000000"/>
          <w:kern w:val="24"/>
          <w:sz w:val="24"/>
          <w:szCs w:val="24"/>
        </w:rPr>
      </w:pPr>
    </w:p>
    <w:p w14:paraId="5AA6E198" w14:textId="77777777" w:rsidR="00047E4D" w:rsidRDefault="00047E4D" w:rsidP="005D1E61">
      <w:pPr>
        <w:spacing w:line="216" w:lineRule="auto"/>
        <w:rPr>
          <w:rFonts w:ascii="Arial" w:eastAsia="Verdana" w:hAnsi="Arial" w:cs="Arial"/>
          <w:b/>
          <w:bCs/>
          <w:color w:val="000000"/>
          <w:kern w:val="24"/>
          <w:sz w:val="24"/>
          <w:szCs w:val="24"/>
        </w:rPr>
      </w:pPr>
    </w:p>
    <w:p w14:paraId="4ACBFD58" w14:textId="77777777" w:rsidR="00F218E6" w:rsidRDefault="00F218E6" w:rsidP="005D1E61">
      <w:pPr>
        <w:spacing w:line="216" w:lineRule="auto"/>
        <w:rPr>
          <w:rFonts w:ascii="Arial" w:eastAsia="Verdana" w:hAnsi="Arial" w:cs="Arial"/>
          <w:b/>
          <w:bCs/>
          <w:color w:val="000000"/>
          <w:kern w:val="24"/>
          <w:sz w:val="24"/>
          <w:szCs w:val="24"/>
        </w:rPr>
      </w:pPr>
    </w:p>
    <w:p w14:paraId="6AE8C5C4" w14:textId="7F631E58"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89180E">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 xml:space="preserve">.3. Europe Epoxy Resin Demand </w:t>
      </w:r>
    </w:p>
    <w:p w14:paraId="73D14D68" w14:textId="121FA92C" w:rsidR="005D1E61" w:rsidRPr="00FD39DE" w:rsidRDefault="005D1E61" w:rsidP="005D1E61">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 Epoxy Resin Demand, By Volume (Thousand Tonnes), 2015–2030F</w:t>
      </w:r>
    </w:p>
    <w:p w14:paraId="26D1EF78" w14:textId="045F2A8A" w:rsidR="00040B88" w:rsidRDefault="00040B88" w:rsidP="00040B88">
      <w:r>
        <w:rPr>
          <w:noProof/>
        </w:rPr>
        <mc:AlternateContent>
          <mc:Choice Requires="wps">
            <w:drawing>
              <wp:anchor distT="0" distB="0" distL="114300" distR="114300" simplePos="0" relativeHeight="251666432" behindDoc="0" locked="0" layoutInCell="1" allowOverlap="1" wp14:anchorId="702BC069" wp14:editId="4189C9AB">
                <wp:simplePos x="0" y="0"/>
                <wp:positionH relativeFrom="column">
                  <wp:posOffset>4349115</wp:posOffset>
                </wp:positionH>
                <wp:positionV relativeFrom="paragraph">
                  <wp:posOffset>1748790</wp:posOffset>
                </wp:positionV>
                <wp:extent cx="1651000" cy="861060"/>
                <wp:effectExtent l="0" t="0" r="0" b="0"/>
                <wp:wrapNone/>
                <wp:docPr id="3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6106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02BC069" id="_x0000_s1094" style="position:absolute;margin-left:342.45pt;margin-top:137.7pt;width:130pt;height:6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" filled="f" stroked="f" strokeweight="1pt">
                <v:textbox>
                  <w:txbxContent>
                    <w:p w14:paraId="0B00FFE6"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2021E-2030F</w:t>
                      </w:r>
                    </w:p>
                    <w:p w14:paraId="4065D5C0"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1DC5ED43"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3.91% By Volume</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52C3AB2C" wp14:editId="5E0A7AEA">
                <wp:simplePos x="0" y="0"/>
                <wp:positionH relativeFrom="column">
                  <wp:posOffset>868045</wp:posOffset>
                </wp:positionH>
                <wp:positionV relativeFrom="paragraph">
                  <wp:posOffset>1720850</wp:posOffset>
                </wp:positionV>
                <wp:extent cx="1651000" cy="859790"/>
                <wp:effectExtent l="0" t="0" r="0" b="0"/>
                <wp:wrapNone/>
                <wp:docPr id="3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9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52C3AB2C" id="_x0000_s1095" style="position:absolute;margin-left:68.35pt;margin-top:135.5pt;width:130pt;height:6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" filled="f" stroked="f" strokeweight="1pt">
                <v:textbox>
                  <w:txbxContent>
                    <w:p w14:paraId="256CC6A5"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2015-2020</w:t>
                      </w:r>
                    </w:p>
                    <w:p w14:paraId="590D623C" w14:textId="77777777" w:rsidR="00040B88" w:rsidRPr="00112A6B" w:rsidRDefault="00040B88" w:rsidP="00040B88">
                      <w:pPr>
                        <w:spacing w:line="240" w:lineRule="auto"/>
                        <w:jc w:val="center"/>
                        <w:textAlignment w:val="baseline"/>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 xml:space="preserve">CAGR </w:t>
                      </w:r>
                    </w:p>
                    <w:p w14:paraId="717E7DC6" w14:textId="77777777" w:rsidR="00040B88" w:rsidRPr="00112A6B" w:rsidRDefault="00040B88" w:rsidP="00040B88">
                      <w:pPr>
                        <w:spacing w:line="240" w:lineRule="auto"/>
                        <w:jc w:val="center"/>
                        <w:rPr>
                          <w:rFonts w:ascii="Arial" w:eastAsia="Verdana" w:hAnsi="Arial" w:cs="Arial"/>
                          <w:b/>
                          <w:bCs/>
                          <w:color w:val="000000"/>
                          <w:kern w:val="24"/>
                          <w:sz w:val="20"/>
                          <w:szCs w:val="20"/>
                          <w:lang w:val="en-US"/>
                        </w:rPr>
                      </w:pPr>
                      <w:r w:rsidRPr="00112A6B">
                        <w:rPr>
                          <w:rFonts w:ascii="Arial" w:eastAsia="Verdana" w:hAnsi="Arial" w:cs="Arial"/>
                          <w:b/>
                          <w:bCs/>
                          <w:color w:val="000000"/>
                          <w:kern w:val="24"/>
                          <w:sz w:val="20"/>
                          <w:szCs w:val="20"/>
                          <w:lang w:val="en-US"/>
                        </w:rPr>
                        <w:t>1.67% By Volume</w:t>
                      </w:r>
                    </w:p>
                  </w:txbxContent>
                </v:textbox>
              </v:rect>
            </w:pict>
          </mc:Fallback>
        </mc:AlternateContent>
      </w:r>
      <w:r w:rsidRPr="00023038">
        <w:rPr>
          <w:noProof/>
        </w:rPr>
        <w:drawing>
          <wp:inline distT="0" distB="0" distL="0" distR="0" wp14:anchorId="597E24D9" wp14:editId="531A3C06">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EDC85AA" w14:textId="672898E4" w:rsidR="00040B88" w:rsidRDefault="00112A6B" w:rsidP="00040B88">
      <w:r>
        <w:rPr>
          <w:noProof/>
        </w:rPr>
        <mc:AlternateContent>
          <mc:Choice Requires="wps">
            <w:drawing>
              <wp:anchor distT="0" distB="0" distL="114300" distR="114300" simplePos="0" relativeHeight="251667456" behindDoc="0" locked="0" layoutInCell="1" allowOverlap="1" wp14:anchorId="7B80F09F" wp14:editId="307D83ED">
                <wp:simplePos x="0" y="0"/>
                <wp:positionH relativeFrom="margin">
                  <wp:posOffset>4031098</wp:posOffset>
                </wp:positionH>
                <wp:positionV relativeFrom="paragraph">
                  <wp:posOffset>371239</wp:posOffset>
                </wp:positionV>
                <wp:extent cx="2337435" cy="292735"/>
                <wp:effectExtent l="0" t="0" r="0" b="0"/>
                <wp:wrapNone/>
                <wp:docPr id="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7435" cy="292735"/>
                        </a:xfrm>
                        <a:prstGeom prst="rect">
                          <a:avLst/>
                        </a:prstGeom>
                        <a:noFill/>
                      </wps:spPr>
                      <wps:txbx>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B80F09F" id="_x0000_s1096" type="#_x0000_t202" style="position:absolute;margin-left:317.4pt;margin-top:29.25pt;width:184.05pt;height:23.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" filled="f" stroked="f">
                <v:textbox style="mso-fit-shape-to-text:t">
                  <w:txbxContent>
                    <w:p w14:paraId="0C2D1F2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13EDFB0" w14:textId="77777777" w:rsidR="00040B88" w:rsidRPr="00363C10" w:rsidRDefault="00040B88" w:rsidP="00040B88">
      <w:pPr>
        <w:spacing w:line="360" w:lineRule="auto"/>
        <w:jc w:val="both"/>
        <w:rPr>
          <w:rFonts w:ascii="Arial" w:eastAsia="Arial" w:hAnsi="Arial" w:cs="Arial"/>
          <w:bCs/>
          <w:sz w:val="24"/>
          <w:szCs w:val="24"/>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42473" w14:textId="77777777" w:rsidR="00CC758A" w:rsidRDefault="00CC758A" w:rsidP="005D1E61">
      <w:pPr>
        <w:spacing w:line="360" w:lineRule="auto"/>
        <w:rPr>
          <w:rFonts w:ascii="Arial" w:eastAsia="Verdana" w:hAnsi="Arial" w:cs="Arial"/>
          <w:b/>
          <w:bCs/>
          <w:color w:val="3B3838" w:themeColor="background2" w:themeShade="40"/>
          <w:kern w:val="24"/>
          <w:sz w:val="24"/>
          <w:szCs w:val="24"/>
          <w:lang w:val="en-US"/>
        </w:rPr>
      </w:pPr>
    </w:p>
    <w:p w14:paraId="4BE81D08" w14:textId="77777777" w:rsidR="00047E4D" w:rsidRDefault="00047E4D" w:rsidP="005D1E61">
      <w:pPr>
        <w:spacing w:line="360" w:lineRule="auto"/>
        <w:rPr>
          <w:rFonts w:ascii="Arial" w:eastAsia="Verdana" w:hAnsi="Arial" w:cs="Arial"/>
          <w:b/>
          <w:bCs/>
          <w:color w:val="3B3838" w:themeColor="background2" w:themeShade="40"/>
          <w:kern w:val="24"/>
          <w:sz w:val="24"/>
          <w:szCs w:val="24"/>
          <w:lang w:val="en-US"/>
        </w:rPr>
      </w:pPr>
    </w:p>
    <w:tbl>
      <w:tblPr>
        <w:tblW w:w="10445" w:type="dxa"/>
        <w:tblLook w:val="04A0" w:firstRow="1" w:lastRow="0" w:firstColumn="1" w:lastColumn="0" w:noHBand="0" w:noVBand="1"/>
      </w:tblPr>
      <w:tblGrid>
        <w:gridCol w:w="3590"/>
        <w:gridCol w:w="3102"/>
        <w:gridCol w:w="1312"/>
        <w:gridCol w:w="1177"/>
        <w:gridCol w:w="1264"/>
      </w:tblGrid>
      <w:tr w:rsidR="00047E4D" w:rsidRPr="00047E4D" w14:paraId="7291016A" w14:textId="77777777" w:rsidTr="00317646">
        <w:trPr>
          <w:trHeight w:val="374"/>
        </w:trPr>
        <w:tc>
          <w:tcPr>
            <w:tcW w:w="10445" w:type="dxa"/>
            <w:gridSpan w:val="5"/>
            <w:tcBorders>
              <w:top w:val="nil"/>
              <w:left w:val="single" w:sz="8" w:space="0" w:color="auto"/>
              <w:bottom w:val="single" w:sz="8" w:space="0" w:color="auto"/>
              <w:right w:val="nil"/>
            </w:tcBorders>
            <w:shd w:val="clear" w:color="000000" w:fill="1F4E78"/>
            <w:noWrap/>
            <w:vAlign w:val="center"/>
            <w:hideMark/>
          </w:tcPr>
          <w:p w14:paraId="1B2EEEEF" w14:textId="77777777" w:rsidR="00047E4D" w:rsidRPr="00047E4D" w:rsidRDefault="00047E4D" w:rsidP="00047E4D">
            <w:pPr>
              <w:spacing w:after="0" w:line="240" w:lineRule="auto"/>
              <w:jc w:val="center"/>
              <w:rPr>
                <w:rFonts w:ascii="Arial" w:eastAsia="Times New Roman" w:hAnsi="Arial" w:cs="Arial"/>
                <w:b/>
                <w:bCs/>
                <w:color w:val="FFFFFF"/>
                <w:sz w:val="20"/>
                <w:szCs w:val="20"/>
                <w:lang w:eastAsia="en-IN"/>
              </w:rPr>
            </w:pPr>
            <w:r w:rsidRPr="00047E4D">
              <w:rPr>
                <w:rFonts w:ascii="Arial" w:eastAsia="Times New Roman" w:hAnsi="Arial" w:cs="Arial"/>
                <w:b/>
                <w:bCs/>
                <w:color w:val="FFFFFF"/>
                <w:sz w:val="20"/>
                <w:szCs w:val="20"/>
                <w:lang w:eastAsia="en-IN"/>
              </w:rPr>
              <w:t>Approach: Growth Forecast Via Factors (Impact Analysis)</w:t>
            </w:r>
          </w:p>
        </w:tc>
      </w:tr>
      <w:tr w:rsidR="00047E4D" w:rsidRPr="00047E4D" w14:paraId="40B20FAE"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FF0415C"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Factors</w:t>
            </w:r>
          </w:p>
        </w:tc>
        <w:tc>
          <w:tcPr>
            <w:tcW w:w="3102" w:type="dxa"/>
            <w:tcBorders>
              <w:top w:val="nil"/>
              <w:left w:val="nil"/>
              <w:bottom w:val="single" w:sz="8" w:space="0" w:color="auto"/>
              <w:right w:val="single" w:sz="8" w:space="0" w:color="auto"/>
            </w:tcBorders>
            <w:shd w:val="clear" w:color="000000" w:fill="ACB9CA"/>
            <w:noWrap/>
            <w:vAlign w:val="center"/>
            <w:hideMark/>
          </w:tcPr>
          <w:p w14:paraId="7F083804"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Sources</w:t>
            </w:r>
          </w:p>
        </w:tc>
        <w:tc>
          <w:tcPr>
            <w:tcW w:w="1312" w:type="dxa"/>
            <w:tcBorders>
              <w:top w:val="nil"/>
              <w:left w:val="nil"/>
              <w:bottom w:val="single" w:sz="8" w:space="0" w:color="auto"/>
              <w:right w:val="single" w:sz="8" w:space="0" w:color="auto"/>
            </w:tcBorders>
            <w:shd w:val="clear" w:color="000000" w:fill="ACB9CA"/>
            <w:noWrap/>
            <w:vAlign w:val="center"/>
            <w:hideMark/>
          </w:tcPr>
          <w:p w14:paraId="7959EA3C"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Value</w:t>
            </w:r>
          </w:p>
        </w:tc>
        <w:tc>
          <w:tcPr>
            <w:tcW w:w="1177" w:type="dxa"/>
            <w:tcBorders>
              <w:top w:val="nil"/>
              <w:left w:val="nil"/>
              <w:bottom w:val="single" w:sz="8" w:space="0" w:color="auto"/>
              <w:right w:val="single" w:sz="8" w:space="0" w:color="auto"/>
            </w:tcBorders>
            <w:shd w:val="clear" w:color="000000" w:fill="ACB9CA"/>
            <w:vAlign w:val="center"/>
            <w:hideMark/>
          </w:tcPr>
          <w:p w14:paraId="097BF883"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CAGR</w:t>
            </w:r>
          </w:p>
        </w:tc>
        <w:tc>
          <w:tcPr>
            <w:tcW w:w="1262" w:type="dxa"/>
            <w:tcBorders>
              <w:top w:val="nil"/>
              <w:left w:val="nil"/>
              <w:bottom w:val="single" w:sz="8" w:space="0" w:color="auto"/>
              <w:right w:val="single" w:sz="8" w:space="0" w:color="auto"/>
            </w:tcBorders>
            <w:shd w:val="clear" w:color="000000" w:fill="ACB9CA"/>
            <w:noWrap/>
            <w:vAlign w:val="center"/>
            <w:hideMark/>
          </w:tcPr>
          <w:p w14:paraId="73F95EA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Weightage</w:t>
            </w:r>
          </w:p>
        </w:tc>
      </w:tr>
      <w:tr w:rsidR="00317646" w:rsidRPr="00047E4D" w14:paraId="5C993360" w14:textId="77777777" w:rsidTr="003D1BBD">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0A10515E"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GDP Growth Rate (2021-2030 Period_</w:t>
            </w:r>
          </w:p>
        </w:tc>
        <w:tc>
          <w:tcPr>
            <w:tcW w:w="3102" w:type="dxa"/>
            <w:tcBorders>
              <w:top w:val="nil"/>
              <w:left w:val="nil"/>
              <w:bottom w:val="single" w:sz="8" w:space="0" w:color="auto"/>
              <w:right w:val="single" w:sz="8" w:space="0" w:color="auto"/>
            </w:tcBorders>
            <w:shd w:val="clear" w:color="auto" w:fill="auto"/>
            <w:noWrap/>
            <w:vAlign w:val="center"/>
            <w:hideMark/>
          </w:tcPr>
          <w:p w14:paraId="2F0E3DBE"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50637D83"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FFFFFF" w:themeFill="background1"/>
            <w:noWrap/>
            <w:vAlign w:val="center"/>
            <w:hideMark/>
          </w:tcPr>
          <w:p w14:paraId="13D2DC1D"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3.92%</w:t>
            </w:r>
          </w:p>
        </w:tc>
        <w:tc>
          <w:tcPr>
            <w:tcW w:w="1262" w:type="dxa"/>
            <w:tcBorders>
              <w:top w:val="nil"/>
              <w:left w:val="nil"/>
              <w:bottom w:val="single" w:sz="8" w:space="0" w:color="auto"/>
              <w:right w:val="single" w:sz="8" w:space="0" w:color="auto"/>
            </w:tcBorders>
            <w:shd w:val="clear" w:color="auto" w:fill="auto"/>
            <w:noWrap/>
            <w:vAlign w:val="center"/>
            <w:hideMark/>
          </w:tcPr>
          <w:p w14:paraId="1B530FFE"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20.00%</w:t>
            </w:r>
          </w:p>
        </w:tc>
      </w:tr>
      <w:tr w:rsidR="00317646" w:rsidRPr="00047E4D" w14:paraId="025F9A2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7C54DB3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GDP Per Capita (%)</w:t>
            </w:r>
          </w:p>
        </w:tc>
        <w:tc>
          <w:tcPr>
            <w:tcW w:w="3102" w:type="dxa"/>
            <w:tcBorders>
              <w:top w:val="nil"/>
              <w:left w:val="nil"/>
              <w:bottom w:val="single" w:sz="8" w:space="0" w:color="auto"/>
              <w:right w:val="single" w:sz="8" w:space="0" w:color="auto"/>
            </w:tcBorders>
            <w:shd w:val="clear" w:color="auto" w:fill="auto"/>
            <w:noWrap/>
            <w:vAlign w:val="center"/>
            <w:hideMark/>
          </w:tcPr>
          <w:p w14:paraId="5E6BAC8B"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OECD, IMF, TechSci Estimates</w:t>
            </w:r>
          </w:p>
        </w:tc>
        <w:tc>
          <w:tcPr>
            <w:tcW w:w="1312" w:type="dxa"/>
            <w:tcBorders>
              <w:top w:val="nil"/>
              <w:left w:val="nil"/>
              <w:bottom w:val="single" w:sz="8" w:space="0" w:color="auto"/>
              <w:right w:val="single" w:sz="8" w:space="0" w:color="auto"/>
            </w:tcBorders>
            <w:shd w:val="clear" w:color="auto" w:fill="auto"/>
            <w:noWrap/>
            <w:vAlign w:val="center"/>
            <w:hideMark/>
          </w:tcPr>
          <w:p w14:paraId="63C73439"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C2B65D7"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3.22%</w:t>
            </w:r>
          </w:p>
        </w:tc>
        <w:tc>
          <w:tcPr>
            <w:tcW w:w="1262" w:type="dxa"/>
            <w:tcBorders>
              <w:top w:val="nil"/>
              <w:left w:val="nil"/>
              <w:bottom w:val="single" w:sz="8" w:space="0" w:color="auto"/>
              <w:right w:val="single" w:sz="8" w:space="0" w:color="auto"/>
            </w:tcBorders>
            <w:shd w:val="clear" w:color="auto" w:fill="auto"/>
            <w:noWrap/>
            <w:vAlign w:val="center"/>
            <w:hideMark/>
          </w:tcPr>
          <w:p w14:paraId="57EEE1F7"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4CA16DD3"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28A8657D"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Average Selling Growth (%)</w:t>
            </w:r>
          </w:p>
        </w:tc>
        <w:tc>
          <w:tcPr>
            <w:tcW w:w="3102" w:type="dxa"/>
            <w:tcBorders>
              <w:top w:val="nil"/>
              <w:left w:val="nil"/>
              <w:bottom w:val="single" w:sz="8" w:space="0" w:color="auto"/>
              <w:right w:val="single" w:sz="8" w:space="0" w:color="auto"/>
            </w:tcBorders>
            <w:shd w:val="clear" w:color="auto" w:fill="auto"/>
            <w:noWrap/>
            <w:vAlign w:val="center"/>
            <w:hideMark/>
          </w:tcPr>
          <w:p w14:paraId="5F4A382A"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D59863D"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2E7FA9FA"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2.38%</w:t>
            </w:r>
          </w:p>
        </w:tc>
        <w:tc>
          <w:tcPr>
            <w:tcW w:w="1262" w:type="dxa"/>
            <w:tcBorders>
              <w:top w:val="nil"/>
              <w:left w:val="nil"/>
              <w:bottom w:val="single" w:sz="8" w:space="0" w:color="auto"/>
              <w:right w:val="single" w:sz="8" w:space="0" w:color="auto"/>
            </w:tcBorders>
            <w:shd w:val="clear" w:color="auto" w:fill="auto"/>
            <w:noWrap/>
            <w:vAlign w:val="center"/>
            <w:hideMark/>
          </w:tcPr>
          <w:p w14:paraId="72A8B12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8.00%</w:t>
            </w:r>
          </w:p>
        </w:tc>
      </w:tr>
      <w:tr w:rsidR="00317646" w:rsidRPr="00047E4D" w14:paraId="307639B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7FF2246"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Construction Sector</w:t>
            </w:r>
          </w:p>
        </w:tc>
        <w:tc>
          <w:tcPr>
            <w:tcW w:w="3102" w:type="dxa"/>
            <w:tcBorders>
              <w:top w:val="nil"/>
              <w:left w:val="nil"/>
              <w:bottom w:val="single" w:sz="8" w:space="0" w:color="auto"/>
              <w:right w:val="single" w:sz="8" w:space="0" w:color="auto"/>
            </w:tcBorders>
            <w:shd w:val="clear" w:color="auto" w:fill="auto"/>
            <w:noWrap/>
            <w:vAlign w:val="center"/>
            <w:hideMark/>
          </w:tcPr>
          <w:p w14:paraId="41D2C37A"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DA1F650"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5973307B"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4.16%</w:t>
            </w:r>
          </w:p>
        </w:tc>
        <w:tc>
          <w:tcPr>
            <w:tcW w:w="1262" w:type="dxa"/>
            <w:tcBorders>
              <w:top w:val="nil"/>
              <w:left w:val="nil"/>
              <w:bottom w:val="single" w:sz="8" w:space="0" w:color="auto"/>
              <w:right w:val="single" w:sz="8" w:space="0" w:color="auto"/>
            </w:tcBorders>
            <w:shd w:val="clear" w:color="auto" w:fill="auto"/>
            <w:noWrap/>
            <w:vAlign w:val="center"/>
            <w:hideMark/>
          </w:tcPr>
          <w:p w14:paraId="3317BB3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2407FBA2"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42904026"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Renewable Sector</w:t>
            </w:r>
          </w:p>
        </w:tc>
        <w:tc>
          <w:tcPr>
            <w:tcW w:w="3102" w:type="dxa"/>
            <w:tcBorders>
              <w:top w:val="nil"/>
              <w:left w:val="nil"/>
              <w:bottom w:val="single" w:sz="8" w:space="0" w:color="auto"/>
              <w:right w:val="single" w:sz="8" w:space="0" w:color="auto"/>
            </w:tcBorders>
            <w:shd w:val="clear" w:color="auto" w:fill="auto"/>
            <w:noWrap/>
            <w:vAlign w:val="center"/>
            <w:hideMark/>
          </w:tcPr>
          <w:p w14:paraId="32F9CD8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344E2762"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354999B1"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4.55%</w:t>
            </w:r>
          </w:p>
        </w:tc>
        <w:tc>
          <w:tcPr>
            <w:tcW w:w="1262" w:type="dxa"/>
            <w:tcBorders>
              <w:top w:val="nil"/>
              <w:left w:val="nil"/>
              <w:bottom w:val="single" w:sz="8" w:space="0" w:color="auto"/>
              <w:right w:val="single" w:sz="8" w:space="0" w:color="auto"/>
            </w:tcBorders>
            <w:shd w:val="clear" w:color="auto" w:fill="auto"/>
            <w:noWrap/>
            <w:vAlign w:val="center"/>
            <w:hideMark/>
          </w:tcPr>
          <w:p w14:paraId="6399F2E4"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20.00%</w:t>
            </w:r>
          </w:p>
        </w:tc>
      </w:tr>
      <w:tr w:rsidR="00317646" w:rsidRPr="00047E4D" w14:paraId="126121AB"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vAlign w:val="center"/>
            <w:hideMark/>
          </w:tcPr>
          <w:p w14:paraId="614D316B"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Growth in Automotive Sector</w:t>
            </w:r>
          </w:p>
        </w:tc>
        <w:tc>
          <w:tcPr>
            <w:tcW w:w="3102" w:type="dxa"/>
            <w:tcBorders>
              <w:top w:val="nil"/>
              <w:left w:val="nil"/>
              <w:bottom w:val="single" w:sz="8" w:space="0" w:color="auto"/>
              <w:right w:val="single" w:sz="8" w:space="0" w:color="000000"/>
            </w:tcBorders>
            <w:shd w:val="clear" w:color="auto" w:fill="auto"/>
            <w:noWrap/>
            <w:vAlign w:val="center"/>
            <w:hideMark/>
          </w:tcPr>
          <w:p w14:paraId="696DBF38"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OICA, ACEA</w:t>
            </w:r>
          </w:p>
        </w:tc>
        <w:tc>
          <w:tcPr>
            <w:tcW w:w="1312" w:type="dxa"/>
            <w:tcBorders>
              <w:top w:val="nil"/>
              <w:left w:val="nil"/>
              <w:bottom w:val="single" w:sz="8" w:space="0" w:color="auto"/>
              <w:right w:val="single" w:sz="8" w:space="0" w:color="auto"/>
            </w:tcBorders>
            <w:shd w:val="clear" w:color="auto" w:fill="auto"/>
            <w:noWrap/>
            <w:vAlign w:val="center"/>
            <w:hideMark/>
          </w:tcPr>
          <w:p w14:paraId="324DB00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6966802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5.00%</w:t>
            </w:r>
          </w:p>
        </w:tc>
        <w:tc>
          <w:tcPr>
            <w:tcW w:w="1262" w:type="dxa"/>
            <w:tcBorders>
              <w:top w:val="nil"/>
              <w:left w:val="nil"/>
              <w:bottom w:val="single" w:sz="8" w:space="0" w:color="auto"/>
              <w:right w:val="single" w:sz="8" w:space="0" w:color="auto"/>
            </w:tcBorders>
            <w:shd w:val="clear" w:color="auto" w:fill="auto"/>
            <w:noWrap/>
            <w:vAlign w:val="center"/>
            <w:hideMark/>
          </w:tcPr>
          <w:p w14:paraId="1C4EB421"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14.00%</w:t>
            </w:r>
          </w:p>
        </w:tc>
      </w:tr>
      <w:tr w:rsidR="00317646" w:rsidRPr="00047E4D" w14:paraId="474580A6"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33556222"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Paint &amp; Coating Industry Growth</w:t>
            </w:r>
          </w:p>
        </w:tc>
        <w:tc>
          <w:tcPr>
            <w:tcW w:w="3102" w:type="dxa"/>
            <w:tcBorders>
              <w:top w:val="nil"/>
              <w:left w:val="nil"/>
              <w:bottom w:val="single" w:sz="8" w:space="0" w:color="auto"/>
              <w:right w:val="single" w:sz="8" w:space="0" w:color="auto"/>
            </w:tcBorders>
            <w:shd w:val="clear" w:color="auto" w:fill="auto"/>
            <w:noWrap/>
            <w:vAlign w:val="center"/>
            <w:hideMark/>
          </w:tcPr>
          <w:p w14:paraId="6DA270FD"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0BD5946C"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Forecast</w:t>
            </w:r>
          </w:p>
        </w:tc>
        <w:tc>
          <w:tcPr>
            <w:tcW w:w="1177" w:type="dxa"/>
            <w:tcBorders>
              <w:top w:val="nil"/>
              <w:left w:val="nil"/>
              <w:bottom w:val="single" w:sz="8" w:space="0" w:color="auto"/>
              <w:right w:val="single" w:sz="8" w:space="0" w:color="auto"/>
            </w:tcBorders>
            <w:shd w:val="clear" w:color="auto" w:fill="auto"/>
            <w:noWrap/>
            <w:vAlign w:val="center"/>
            <w:hideMark/>
          </w:tcPr>
          <w:p w14:paraId="1BABA61D"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4.50%</w:t>
            </w:r>
          </w:p>
        </w:tc>
        <w:tc>
          <w:tcPr>
            <w:tcW w:w="1262" w:type="dxa"/>
            <w:tcBorders>
              <w:top w:val="nil"/>
              <w:left w:val="nil"/>
              <w:bottom w:val="single" w:sz="8" w:space="0" w:color="auto"/>
              <w:right w:val="single" w:sz="8" w:space="0" w:color="auto"/>
            </w:tcBorders>
            <w:shd w:val="clear" w:color="auto" w:fill="auto"/>
            <w:noWrap/>
            <w:vAlign w:val="center"/>
            <w:hideMark/>
          </w:tcPr>
          <w:p w14:paraId="231066D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10.00%</w:t>
            </w:r>
          </w:p>
        </w:tc>
      </w:tr>
      <w:tr w:rsidR="00317646" w:rsidRPr="00047E4D" w14:paraId="6606FE80"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FFFF00"/>
            <w:noWrap/>
            <w:vAlign w:val="center"/>
            <w:hideMark/>
          </w:tcPr>
          <w:p w14:paraId="50652B88" w14:textId="77777777" w:rsidR="00047E4D" w:rsidRPr="00047E4D" w:rsidRDefault="00047E4D" w:rsidP="00047E4D">
            <w:pPr>
              <w:spacing w:after="0" w:line="240" w:lineRule="auto"/>
              <w:jc w:val="center"/>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Market Growth in Historical Period (2015-2020)</w:t>
            </w:r>
          </w:p>
        </w:tc>
        <w:tc>
          <w:tcPr>
            <w:tcW w:w="3102" w:type="dxa"/>
            <w:tcBorders>
              <w:top w:val="nil"/>
              <w:left w:val="nil"/>
              <w:bottom w:val="single" w:sz="8" w:space="0" w:color="auto"/>
              <w:right w:val="single" w:sz="8" w:space="0" w:color="000000"/>
            </w:tcBorders>
            <w:shd w:val="clear" w:color="auto" w:fill="auto"/>
            <w:noWrap/>
            <w:vAlign w:val="center"/>
            <w:hideMark/>
          </w:tcPr>
          <w:p w14:paraId="5443E855"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Industry Sources &amp; TechSci Research Estimates</w:t>
            </w:r>
          </w:p>
        </w:tc>
        <w:tc>
          <w:tcPr>
            <w:tcW w:w="1312" w:type="dxa"/>
            <w:tcBorders>
              <w:top w:val="nil"/>
              <w:left w:val="nil"/>
              <w:bottom w:val="single" w:sz="8" w:space="0" w:color="auto"/>
              <w:right w:val="single" w:sz="8" w:space="0" w:color="auto"/>
            </w:tcBorders>
            <w:shd w:val="clear" w:color="auto" w:fill="auto"/>
            <w:noWrap/>
            <w:vAlign w:val="center"/>
            <w:hideMark/>
          </w:tcPr>
          <w:p w14:paraId="4C34DC3F" w14:textId="77777777" w:rsidR="00047E4D" w:rsidRPr="00047E4D" w:rsidRDefault="00047E4D" w:rsidP="00047E4D">
            <w:pPr>
              <w:spacing w:after="0" w:line="240" w:lineRule="auto"/>
              <w:jc w:val="center"/>
              <w:rPr>
                <w:rFonts w:ascii="Arial" w:eastAsia="Times New Roman" w:hAnsi="Arial" w:cs="Arial"/>
                <w:b/>
                <w:bCs/>
                <w:i/>
                <w:iCs/>
                <w:color w:val="808080"/>
                <w:sz w:val="20"/>
                <w:szCs w:val="20"/>
                <w:lang w:eastAsia="en-IN"/>
              </w:rPr>
            </w:pPr>
            <w:r w:rsidRPr="00047E4D">
              <w:rPr>
                <w:rFonts w:ascii="Arial" w:eastAsia="Times New Roman" w:hAnsi="Arial" w:cs="Arial"/>
                <w:b/>
                <w:bCs/>
                <w:i/>
                <w:iCs/>
                <w:color w:val="808080"/>
                <w:sz w:val="20"/>
                <w:szCs w:val="20"/>
                <w:lang w:eastAsia="en-IN"/>
              </w:rPr>
              <w:t>Historical</w:t>
            </w:r>
          </w:p>
        </w:tc>
        <w:tc>
          <w:tcPr>
            <w:tcW w:w="1177" w:type="dxa"/>
            <w:tcBorders>
              <w:top w:val="nil"/>
              <w:left w:val="nil"/>
              <w:bottom w:val="single" w:sz="8" w:space="0" w:color="auto"/>
              <w:right w:val="single" w:sz="8" w:space="0" w:color="auto"/>
            </w:tcBorders>
            <w:shd w:val="clear" w:color="auto" w:fill="auto"/>
            <w:noWrap/>
            <w:vAlign w:val="center"/>
            <w:hideMark/>
          </w:tcPr>
          <w:p w14:paraId="22F22EC9"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1.67%</w:t>
            </w:r>
          </w:p>
        </w:tc>
        <w:tc>
          <w:tcPr>
            <w:tcW w:w="1262" w:type="dxa"/>
            <w:tcBorders>
              <w:top w:val="nil"/>
              <w:left w:val="nil"/>
              <w:bottom w:val="single" w:sz="8" w:space="0" w:color="auto"/>
              <w:right w:val="single" w:sz="8" w:space="0" w:color="auto"/>
            </w:tcBorders>
            <w:shd w:val="clear" w:color="auto" w:fill="auto"/>
            <w:noWrap/>
            <w:vAlign w:val="center"/>
            <w:hideMark/>
          </w:tcPr>
          <w:p w14:paraId="3FF99CF3" w14:textId="77777777" w:rsidR="00047E4D" w:rsidRPr="00047E4D" w:rsidRDefault="00047E4D" w:rsidP="00047E4D">
            <w:pPr>
              <w:spacing w:after="0" w:line="240" w:lineRule="auto"/>
              <w:jc w:val="center"/>
              <w:rPr>
                <w:rFonts w:ascii="Arial" w:eastAsia="Times New Roman" w:hAnsi="Arial" w:cs="Arial"/>
                <w:color w:val="000000"/>
                <w:sz w:val="20"/>
                <w:szCs w:val="20"/>
                <w:lang w:eastAsia="en-IN"/>
              </w:rPr>
            </w:pPr>
            <w:r w:rsidRPr="00047E4D">
              <w:rPr>
                <w:rFonts w:ascii="Arial" w:eastAsia="Times New Roman" w:hAnsi="Arial" w:cs="Arial"/>
                <w:color w:val="000000"/>
                <w:sz w:val="20"/>
                <w:szCs w:val="20"/>
                <w:lang w:eastAsia="en-IN"/>
              </w:rPr>
              <w:t>8.00%</w:t>
            </w:r>
          </w:p>
        </w:tc>
      </w:tr>
      <w:tr w:rsidR="00047E4D" w:rsidRPr="00047E4D" w14:paraId="09DD831F" w14:textId="77777777" w:rsidTr="00317646">
        <w:trPr>
          <w:trHeight w:val="374"/>
        </w:trPr>
        <w:tc>
          <w:tcPr>
            <w:tcW w:w="3590" w:type="dxa"/>
            <w:tcBorders>
              <w:top w:val="nil"/>
              <w:left w:val="single" w:sz="8" w:space="0" w:color="auto"/>
              <w:bottom w:val="single" w:sz="8" w:space="0" w:color="auto"/>
              <w:right w:val="single" w:sz="8" w:space="0" w:color="auto"/>
            </w:tcBorders>
            <w:shd w:val="clear" w:color="000000" w:fill="ACB9CA"/>
            <w:noWrap/>
            <w:vAlign w:val="center"/>
            <w:hideMark/>
          </w:tcPr>
          <w:p w14:paraId="355E67BE" w14:textId="77777777" w:rsidR="00047E4D" w:rsidRPr="00047E4D" w:rsidRDefault="00047E4D" w:rsidP="00047E4D">
            <w:pPr>
              <w:spacing w:after="0" w:line="240" w:lineRule="auto"/>
              <w:ind w:firstLineChars="100" w:firstLine="201"/>
              <w:rPr>
                <w:rFonts w:ascii="Arial" w:eastAsia="Times New Roman" w:hAnsi="Arial" w:cs="Arial"/>
                <w:b/>
                <w:bCs/>
                <w:color w:val="000000"/>
                <w:sz w:val="20"/>
                <w:szCs w:val="20"/>
                <w:lang w:eastAsia="en-IN"/>
              </w:rPr>
            </w:pPr>
            <w:r w:rsidRPr="00047E4D">
              <w:rPr>
                <w:rFonts w:ascii="Arial" w:eastAsia="Times New Roman" w:hAnsi="Arial" w:cs="Arial"/>
                <w:b/>
                <w:bCs/>
                <w:color w:val="000000"/>
                <w:sz w:val="20"/>
                <w:szCs w:val="20"/>
                <w:lang w:eastAsia="en-IN"/>
              </w:rPr>
              <w:t>CAGR (2021-2030)</w:t>
            </w:r>
          </w:p>
        </w:tc>
        <w:tc>
          <w:tcPr>
            <w:tcW w:w="6855" w:type="dxa"/>
            <w:gridSpan w:val="4"/>
            <w:tcBorders>
              <w:top w:val="single" w:sz="8" w:space="0" w:color="auto"/>
              <w:left w:val="nil"/>
              <w:bottom w:val="nil"/>
              <w:right w:val="nil"/>
            </w:tcBorders>
            <w:shd w:val="clear" w:color="000000" w:fill="333F4F"/>
            <w:noWrap/>
            <w:vAlign w:val="center"/>
            <w:hideMark/>
          </w:tcPr>
          <w:p w14:paraId="01BEA571" w14:textId="77777777" w:rsidR="00047E4D" w:rsidRPr="00047E4D" w:rsidRDefault="00047E4D" w:rsidP="00047E4D">
            <w:pPr>
              <w:spacing w:after="0" w:line="240" w:lineRule="auto"/>
              <w:jc w:val="center"/>
              <w:rPr>
                <w:rFonts w:ascii="Arial" w:eastAsia="Times New Roman" w:hAnsi="Arial" w:cs="Arial"/>
                <w:b/>
                <w:bCs/>
                <w:color w:val="FFFFFF"/>
                <w:sz w:val="20"/>
                <w:szCs w:val="20"/>
                <w:lang w:eastAsia="en-IN"/>
              </w:rPr>
            </w:pPr>
            <w:r w:rsidRPr="00047E4D">
              <w:rPr>
                <w:rFonts w:ascii="Arial" w:eastAsia="Times New Roman" w:hAnsi="Arial" w:cs="Arial"/>
                <w:b/>
                <w:bCs/>
                <w:color w:val="FFFFFF"/>
                <w:sz w:val="20"/>
                <w:szCs w:val="20"/>
                <w:lang w:eastAsia="en-IN"/>
              </w:rPr>
              <w:t>3.91%</w:t>
            </w:r>
          </w:p>
        </w:tc>
      </w:tr>
    </w:tbl>
    <w:p w14:paraId="21629327" w14:textId="1F19BB9A" w:rsidR="00047E4D" w:rsidRDefault="00047E4D" w:rsidP="005D1E61">
      <w:pPr>
        <w:spacing w:line="360" w:lineRule="auto"/>
        <w:rPr>
          <w:rFonts w:ascii="Arial" w:eastAsia="Verdana" w:hAnsi="Arial" w:cs="Arial"/>
          <w:b/>
          <w:bCs/>
          <w:color w:val="3B3838" w:themeColor="background2" w:themeShade="40"/>
          <w:kern w:val="24"/>
          <w:sz w:val="24"/>
          <w:szCs w:val="24"/>
          <w:lang w:val="en-US"/>
        </w:rPr>
      </w:pPr>
      <w:r w:rsidRPr="001543F7">
        <w:rPr>
          <w:rFonts w:ascii="Arial" w:hAnsi="Arial" w:cs="Arial"/>
          <w:b/>
          <w:bCs/>
          <w:noProof/>
          <w:sz w:val="24"/>
          <w:szCs w:val="24"/>
        </w:rPr>
        <mc:AlternateContent>
          <mc:Choice Requires="wps">
            <w:drawing>
              <wp:anchor distT="45720" distB="45720" distL="114300" distR="114300" simplePos="0" relativeHeight="253437952" behindDoc="0" locked="0" layoutInCell="1" allowOverlap="1" wp14:anchorId="3DA05DD4" wp14:editId="393ECF26">
                <wp:simplePos x="0" y="0"/>
                <wp:positionH relativeFrom="margin">
                  <wp:align>left</wp:align>
                </wp:positionH>
                <wp:positionV relativeFrom="paragraph">
                  <wp:posOffset>499199</wp:posOffset>
                </wp:positionV>
                <wp:extent cx="6623050" cy="1404620"/>
                <wp:effectExtent l="0" t="0" r="25400" b="19050"/>
                <wp:wrapSquare wrapText="bothSides"/>
                <wp:docPr id="2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A05DD4" id="_x0000_s1097" type="#_x0000_t202" style="position:absolute;margin-left:0;margin-top:39.3pt;width:521.5pt;height:110.6pt;z-index:25343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" fillcolor="#1f4d78 [1608]">
                <v:textbox style="mso-fit-shape-to-text:t">
                  <w:txbxContent>
                    <w:p w14:paraId="5B3DC3D0" w14:textId="77777777" w:rsidR="00047E4D" w:rsidRPr="001543F7" w:rsidRDefault="00047E4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D3F40CA" w14:textId="7A7CC18A" w:rsidR="00047E4D" w:rsidRDefault="00047E4D" w:rsidP="005D1E61">
      <w:pPr>
        <w:spacing w:line="360" w:lineRule="auto"/>
        <w:rPr>
          <w:rFonts w:ascii="Arial" w:eastAsia="Verdana" w:hAnsi="Arial" w:cs="Arial"/>
          <w:b/>
          <w:bCs/>
          <w:color w:val="3B3838" w:themeColor="background2" w:themeShade="40"/>
          <w:kern w:val="24"/>
          <w:sz w:val="24"/>
          <w:szCs w:val="24"/>
          <w:lang w:val="en-US"/>
        </w:rPr>
      </w:pPr>
    </w:p>
    <w:p w14:paraId="69053CA1" w14:textId="4444DB5D" w:rsidR="005D1E61" w:rsidRPr="00FD39DE" w:rsidRDefault="005D1E61" w:rsidP="005D1E61">
      <w:pPr>
        <w:spacing w:line="360" w:lineRule="auto"/>
        <w:rPr>
          <w:rFonts w:ascii="Arial" w:eastAsia="Verdana" w:hAnsi="Arial" w:cs="Arial"/>
          <w:b/>
          <w:bCs/>
          <w:color w:val="3B3838" w:themeColor="background2" w:themeShade="40"/>
          <w:kern w:val="24"/>
          <w:sz w:val="24"/>
          <w:szCs w:val="24"/>
          <w:lang w:val="en-US"/>
        </w:rPr>
      </w:pPr>
      <w:r w:rsidRPr="00FD39DE">
        <w:rPr>
          <w:rFonts w:ascii="Arial" w:eastAsia="Verdana" w:hAnsi="Arial" w:cs="Arial"/>
          <w:b/>
          <w:bCs/>
          <w:color w:val="3B3838" w:themeColor="background2" w:themeShade="40"/>
          <w:kern w:val="24"/>
          <w:sz w:val="24"/>
          <w:szCs w:val="24"/>
          <w:lang w:val="en-US"/>
        </w:rPr>
        <w:lastRenderedPageBreak/>
        <w:t>Europe Construction Market Size, By Value (USD Billion), 2016-2020</w:t>
      </w:r>
    </w:p>
    <w:p w14:paraId="04181F1C" w14:textId="19A4F986" w:rsidR="00040B88" w:rsidRDefault="00040B88" w:rsidP="00040B88">
      <w:pPr>
        <w:spacing w:line="360" w:lineRule="auto"/>
        <w:jc w:val="both"/>
      </w:pPr>
    </w:p>
    <w:p w14:paraId="2C6E232E" w14:textId="0C83DC95" w:rsidR="00040B88" w:rsidRDefault="007D78BF" w:rsidP="00040B88">
      <w:r>
        <w:rPr>
          <w:noProof/>
        </w:rPr>
        <mc:AlternateContent>
          <mc:Choice Requires="wps">
            <w:drawing>
              <wp:anchor distT="0" distB="0" distL="114300" distR="114300" simplePos="0" relativeHeight="252003328" behindDoc="0" locked="0" layoutInCell="1" allowOverlap="1" wp14:anchorId="1C5A8769" wp14:editId="5A3AFB74">
                <wp:simplePos x="0" y="0"/>
                <wp:positionH relativeFrom="margin">
                  <wp:posOffset>5072735</wp:posOffset>
                </wp:positionH>
                <wp:positionV relativeFrom="paragraph">
                  <wp:posOffset>1783405</wp:posOffset>
                </wp:positionV>
                <wp:extent cx="2118360" cy="326390"/>
                <wp:effectExtent l="0" t="0" r="0" b="0"/>
                <wp:wrapNone/>
                <wp:docPr id="20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8360" cy="326390"/>
                        </a:xfrm>
                        <a:prstGeom prst="rect">
                          <a:avLst/>
                        </a:prstGeom>
                        <a:noFill/>
                      </wps:spPr>
                      <wps:txbx>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C5A8769" id="_x0000_s1098" type="#_x0000_t202" style="position:absolute;margin-left:399.45pt;margin-top:140.45pt;width:166.8pt;height:25.7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" filled="f" stroked="f">
                <v:textbox style="mso-fit-shape-to-text:t">
                  <w:txbxContent>
                    <w:p w14:paraId="4E512A2F" w14:textId="2ED5C5D8" w:rsidR="00040B88" w:rsidRDefault="00040B88" w:rsidP="00040B88">
                      <w:pPr>
                        <w:textAlignment w:val="bottom"/>
                        <w:rPr>
                          <w:rFonts w:ascii="Verdana" w:eastAsia="Verdana" w:hAnsi="Verdana" w:cs="Verdana"/>
                          <w:i/>
                          <w:iCs/>
                          <w:color w:val="7F7F7F"/>
                          <w:sz w:val="16"/>
                          <w:szCs w:val="16"/>
                        </w:rPr>
                      </w:pPr>
                      <w:r>
                        <w:rPr>
                          <w:rFonts w:ascii="Verdana" w:eastAsia="Verdana" w:hAnsi="Verdana" w:cs="Verdana"/>
                          <w:i/>
                          <w:iCs/>
                          <w:color w:val="7F7F7F"/>
                          <w:sz w:val="16"/>
                          <w:szCs w:val="16"/>
                        </w:rPr>
                        <w:t xml:space="preserve">Source: </w:t>
                      </w:r>
                      <w:r w:rsidR="003E2200">
                        <w:rPr>
                          <w:rFonts w:ascii="Verdana" w:eastAsia="Verdana" w:hAnsi="Verdana" w:cs="Verdana"/>
                          <w:i/>
                          <w:iCs/>
                          <w:color w:val="7F7F7F"/>
                          <w:sz w:val="16"/>
                          <w:szCs w:val="16"/>
                        </w:rPr>
                        <w:t>Eurostat</w:t>
                      </w:r>
                    </w:p>
                  </w:txbxContent>
                </v:textbox>
                <w10:wrap anchorx="margin"/>
              </v:shape>
            </w:pict>
          </mc:Fallback>
        </mc:AlternateContent>
      </w:r>
      <w:r w:rsidR="00040B88" w:rsidRPr="007379EA">
        <w:rPr>
          <w:noProof/>
        </w:rPr>
        <w:drawing>
          <wp:inline distT="0" distB="0" distL="0" distR="0" wp14:anchorId="7E085F0F" wp14:editId="23CD819C">
            <wp:extent cx="6553200" cy="1679945"/>
            <wp:effectExtent l="0" t="0" r="0" b="0"/>
            <wp:docPr id="1042" name="Chart 1042">
              <a:extLst xmlns:a="http://schemas.openxmlformats.org/drawingml/2006/main">
                <a:ext uri="{FF2B5EF4-FFF2-40B4-BE49-F238E27FC236}">
                  <a16:creationId xmlns:a16="http://schemas.microsoft.com/office/drawing/2014/main" id="{10852AA1-BB9F-4D68-BDA7-F92C86D87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848636C" w14:textId="1488D885" w:rsidR="00040B88" w:rsidRDefault="00040B88" w:rsidP="00040B88"/>
    <w:p w14:paraId="2C1AD331" w14:textId="69951C1F" w:rsidR="00040B88" w:rsidRDefault="00040B88" w:rsidP="00040B88"/>
    <w:p w14:paraId="170263E6" w14:textId="66E39DE0" w:rsidR="003E2200" w:rsidRPr="00FD39DE" w:rsidRDefault="003E2200" w:rsidP="00112A6B">
      <w:pPr>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89180E">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w:t>
      </w:r>
      <w:r w:rsidR="0089180E">
        <w:rPr>
          <w:rFonts w:ascii="Arial" w:eastAsia="Verdana" w:hAnsi="Arial" w:cs="Arial"/>
          <w:b/>
          <w:bCs/>
          <w:color w:val="000000"/>
          <w:kern w:val="24"/>
          <w:sz w:val="24"/>
          <w:szCs w:val="24"/>
        </w:rPr>
        <w:t>4</w:t>
      </w:r>
      <w:r w:rsidRPr="00FD39DE">
        <w:rPr>
          <w:rFonts w:ascii="Arial" w:eastAsia="Verdana" w:hAnsi="Arial" w:cs="Arial"/>
          <w:b/>
          <w:bCs/>
          <w:color w:val="000000"/>
          <w:kern w:val="24"/>
          <w:sz w:val="24"/>
          <w:szCs w:val="24"/>
        </w:rPr>
        <w:t xml:space="preserve">. Operating Efficiency </w:t>
      </w:r>
    </w:p>
    <w:p w14:paraId="2E04CD82" w14:textId="012816B4" w:rsidR="003E2200" w:rsidRPr="00FD39DE" w:rsidRDefault="003E2200" w:rsidP="003E2200">
      <w:pPr>
        <w:spacing w:line="360" w:lineRule="auto"/>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t>Europe Epoxy Resin Operating Efficiency (Percentage), 2015-2030F</w:t>
      </w:r>
    </w:p>
    <w:p w14:paraId="23400A55" w14:textId="24789CC6" w:rsidR="00040B88" w:rsidRDefault="00AF26A3" w:rsidP="00040B88">
      <w:r>
        <w:rPr>
          <w:noProof/>
        </w:rPr>
        <mc:AlternateContent>
          <mc:Choice Requires="wps">
            <w:drawing>
              <wp:anchor distT="0" distB="0" distL="114300" distR="114300" simplePos="0" relativeHeight="251736064" behindDoc="0" locked="0" layoutInCell="1" allowOverlap="1" wp14:anchorId="2123FC93" wp14:editId="1A8CE5B3">
                <wp:simplePos x="0" y="0"/>
                <wp:positionH relativeFrom="column">
                  <wp:posOffset>3876675</wp:posOffset>
                </wp:positionH>
                <wp:positionV relativeFrom="paragraph">
                  <wp:posOffset>1346200</wp:posOffset>
                </wp:positionV>
                <wp:extent cx="2588260" cy="292735"/>
                <wp:effectExtent l="0" t="0" r="0" b="0"/>
                <wp:wrapNone/>
                <wp:docPr id="1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123FC93" id="_x0000_s1099" type="#_x0000_t202" style="position:absolute;margin-left:305.25pt;margin-top:106pt;width:203.8pt;height:23.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" filled="f" stroked="f">
                <v:textbox style="mso-fit-shape-to-text:t">
                  <w:txbxContent>
                    <w:p w14:paraId="6C8D87AF"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023038">
        <w:rPr>
          <w:noProof/>
        </w:rPr>
        <w:drawing>
          <wp:inline distT="0" distB="0" distL="0" distR="0" wp14:anchorId="3B80B735" wp14:editId="1DF209CD">
            <wp:extent cx="6429375" cy="1275907"/>
            <wp:effectExtent l="0" t="0" r="0" b="635"/>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BFA7990" w14:textId="4386C677" w:rsidR="00112A6B" w:rsidRDefault="00112A6B" w:rsidP="00040B88">
      <w:pPr>
        <w:rPr>
          <w:rFonts w:ascii="Arial" w:hAnsi="Arial" w:cs="Arial"/>
          <w:sz w:val="24"/>
          <w:szCs w:val="24"/>
        </w:rPr>
      </w:pPr>
    </w:p>
    <w:p w14:paraId="77FEEF69" w14:textId="332FD23E" w:rsidR="003E2200" w:rsidRPr="00FD39DE" w:rsidRDefault="003E2200" w:rsidP="003E2200">
      <w:pPr>
        <w:spacing w:line="360"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European Countries Real Estate Investment, 2020 (USD Billion)</w:t>
      </w:r>
    </w:p>
    <w:p w14:paraId="770177ED" w14:textId="7AB40D12" w:rsidR="00040B88" w:rsidRDefault="00040B88" w:rsidP="00040B88"/>
    <w:tbl>
      <w:tblPr>
        <w:tblW w:w="10282" w:type="dxa"/>
        <w:tblCellMar>
          <w:left w:w="0" w:type="dxa"/>
          <w:right w:w="0" w:type="dxa"/>
        </w:tblCellMar>
        <w:tblLook w:val="0420" w:firstRow="1" w:lastRow="0" w:firstColumn="0" w:lastColumn="0" w:noHBand="0" w:noVBand="1"/>
      </w:tblPr>
      <w:tblGrid>
        <w:gridCol w:w="5141"/>
        <w:gridCol w:w="5141"/>
      </w:tblGrid>
      <w:tr w:rsidR="00040B88" w:rsidRPr="00DB531D" w14:paraId="622D306B" w14:textId="77777777" w:rsidTr="007D78BF">
        <w:trPr>
          <w:trHeight w:val="306"/>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E62A873" w14:textId="77777777" w:rsidR="00040B88" w:rsidRPr="00DB531D" w:rsidRDefault="00040B88" w:rsidP="00363C10">
            <w:pPr>
              <w:jc w:val="center"/>
              <w:rPr>
                <w:rFonts w:ascii="Arial" w:hAnsi="Arial" w:cs="Arial"/>
                <w:color w:val="FFFFFF" w:themeColor="background1"/>
                <w:sz w:val="20"/>
                <w:szCs w:val="20"/>
              </w:rPr>
            </w:pPr>
            <w:r w:rsidRPr="00DB531D">
              <w:rPr>
                <w:rFonts w:ascii="Arial" w:hAnsi="Arial" w:cs="Arial"/>
                <w:b/>
                <w:bCs/>
                <w:color w:val="FFFFFF" w:themeColor="background1"/>
                <w:sz w:val="20"/>
                <w:szCs w:val="20"/>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E5063C" w14:textId="77777777" w:rsidR="00040B88" w:rsidRPr="00DB531D" w:rsidRDefault="00040B88" w:rsidP="00363C10">
            <w:pPr>
              <w:jc w:val="center"/>
              <w:rPr>
                <w:rFonts w:ascii="Arial" w:hAnsi="Arial" w:cs="Arial"/>
                <w:color w:val="FFFFFF" w:themeColor="background1"/>
                <w:sz w:val="20"/>
                <w:szCs w:val="20"/>
              </w:rPr>
            </w:pPr>
            <w:r w:rsidRPr="00DB531D">
              <w:rPr>
                <w:rFonts w:ascii="Arial" w:hAnsi="Arial" w:cs="Arial"/>
                <w:b/>
                <w:bCs/>
                <w:color w:val="FFFFFF" w:themeColor="background1"/>
                <w:sz w:val="20"/>
                <w:szCs w:val="20"/>
              </w:rPr>
              <w:t>Investment (USD Billion)</w:t>
            </w:r>
          </w:p>
        </w:tc>
      </w:tr>
      <w:tr w:rsidR="00040B88" w:rsidRPr="00DB531D" w14:paraId="6E92677E" w14:textId="77777777" w:rsidTr="007D78BF">
        <w:trPr>
          <w:trHeight w:val="306"/>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A76630"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08402B"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57</w:t>
            </w:r>
          </w:p>
        </w:tc>
      </w:tr>
      <w:tr w:rsidR="00040B88" w:rsidRPr="00DB531D" w14:paraId="4A9F1BBF"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1993D9F"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EDDB614"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28</w:t>
            </w:r>
          </w:p>
        </w:tc>
      </w:tr>
      <w:tr w:rsidR="00040B88" w:rsidRPr="00DB531D" w14:paraId="0EB70D72"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F844C7"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Netherland</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37370B1"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14</w:t>
            </w:r>
          </w:p>
        </w:tc>
      </w:tr>
      <w:tr w:rsidR="00040B88" w:rsidRPr="00DB531D" w14:paraId="2B4D6501" w14:textId="77777777" w:rsidTr="007D78BF">
        <w:trPr>
          <w:trHeight w:val="306"/>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8B8B68"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6FE913" w14:textId="77777777" w:rsidR="00040B88" w:rsidRPr="00DB531D" w:rsidRDefault="00040B88" w:rsidP="00363C10">
            <w:pPr>
              <w:jc w:val="center"/>
              <w:rPr>
                <w:rFonts w:ascii="Arial" w:hAnsi="Arial" w:cs="Arial"/>
                <w:sz w:val="20"/>
                <w:szCs w:val="20"/>
              </w:rPr>
            </w:pPr>
            <w:r w:rsidRPr="00DB531D">
              <w:rPr>
                <w:rFonts w:ascii="Arial" w:hAnsi="Arial" w:cs="Arial"/>
                <w:sz w:val="20"/>
                <w:szCs w:val="20"/>
              </w:rPr>
              <w:t>12</w:t>
            </w:r>
          </w:p>
        </w:tc>
      </w:tr>
    </w:tbl>
    <w:p w14:paraId="316346B1" w14:textId="205A10C6" w:rsidR="009A6290" w:rsidRDefault="00D261D1" w:rsidP="00040B88">
      <w:r>
        <w:rPr>
          <w:noProof/>
        </w:rPr>
        <mc:AlternateContent>
          <mc:Choice Requires="wps">
            <w:drawing>
              <wp:anchor distT="0" distB="0" distL="114300" distR="114300" simplePos="0" relativeHeight="251764736" behindDoc="0" locked="0" layoutInCell="1" allowOverlap="1" wp14:anchorId="77B53335" wp14:editId="59AC07BD">
                <wp:simplePos x="0" y="0"/>
                <wp:positionH relativeFrom="column">
                  <wp:posOffset>4219575</wp:posOffset>
                </wp:positionH>
                <wp:positionV relativeFrom="paragraph">
                  <wp:posOffset>163830</wp:posOffset>
                </wp:positionV>
                <wp:extent cx="2338070" cy="292735"/>
                <wp:effectExtent l="0" t="0" r="0" b="0"/>
                <wp:wrapNone/>
                <wp:docPr id="2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8070" cy="292735"/>
                        </a:xfrm>
                        <a:prstGeom prst="rect">
                          <a:avLst/>
                        </a:prstGeom>
                        <a:noFill/>
                      </wps:spPr>
                      <wps:txbx>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7B53335" id="_x0000_s1100" type="#_x0000_t202" style="position:absolute;margin-left:332.25pt;margin-top:12.9pt;width:184.1pt;height:23.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" filled="f" stroked="f">
                <v:textbox style="mso-fit-shape-to-text:t">
                  <w:txbxContent>
                    <w:p w14:paraId="5EDC0A20"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br/>
      </w:r>
    </w:p>
    <w:p w14:paraId="3A423015" w14:textId="183B594B" w:rsidR="00315C17" w:rsidRDefault="00315C17" w:rsidP="00040B88"/>
    <w:p w14:paraId="37DD468C" w14:textId="77777777" w:rsidR="00315C17" w:rsidRDefault="00315C17" w:rsidP="00040B88"/>
    <w:p w14:paraId="2FF09CC6" w14:textId="13264177" w:rsidR="003E2200" w:rsidRPr="00FD39DE" w:rsidRDefault="003E2200" w:rsidP="003E2200">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1A78E4">
        <w:rPr>
          <w:rFonts w:ascii="Arial" w:eastAsia="Verdana" w:hAnsi="Arial" w:cs="Arial"/>
          <w:b/>
          <w:bCs/>
          <w:color w:val="000000"/>
          <w:kern w:val="24"/>
          <w:sz w:val="24"/>
          <w:szCs w:val="24"/>
        </w:rPr>
        <w:t>3</w:t>
      </w:r>
      <w:r w:rsidRPr="00FD39DE">
        <w:rPr>
          <w:rFonts w:ascii="Arial" w:eastAsia="Verdana" w:hAnsi="Arial" w:cs="Arial"/>
          <w:b/>
          <w:bCs/>
          <w:color w:val="000000"/>
          <w:kern w:val="24"/>
          <w:sz w:val="24"/>
          <w:szCs w:val="24"/>
        </w:rPr>
        <w:t>.</w:t>
      </w:r>
      <w:r w:rsidR="0089180E">
        <w:rPr>
          <w:rFonts w:ascii="Arial" w:eastAsia="Verdana" w:hAnsi="Arial" w:cs="Arial"/>
          <w:b/>
          <w:bCs/>
          <w:color w:val="000000"/>
          <w:kern w:val="24"/>
          <w:sz w:val="24"/>
          <w:szCs w:val="24"/>
        </w:rPr>
        <w:t>5</w:t>
      </w:r>
      <w:r w:rsidRPr="00FD39DE">
        <w:rPr>
          <w:rFonts w:ascii="Arial" w:eastAsia="Verdana" w:hAnsi="Arial" w:cs="Arial"/>
          <w:b/>
          <w:bCs/>
          <w:color w:val="000000"/>
          <w:kern w:val="24"/>
          <w:sz w:val="24"/>
          <w:szCs w:val="24"/>
        </w:rPr>
        <w:t>. Demand By Application</w:t>
      </w:r>
    </w:p>
    <w:p w14:paraId="36EE97A8" w14:textId="21A10BF4" w:rsidR="003E2200" w:rsidRPr="00FD39DE" w:rsidRDefault="003E2200" w:rsidP="003E2200">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Europe Epoxy Resin Demand, By Application</w:t>
      </w:r>
      <w:r w:rsidR="002E75C9">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2015–2030F</w:t>
      </w:r>
    </w:p>
    <w:p w14:paraId="78329161" w14:textId="4B393836" w:rsidR="00040B88" w:rsidRDefault="00040B88" w:rsidP="00040B88">
      <w:r w:rsidRPr="00023038">
        <w:rPr>
          <w:noProof/>
        </w:rPr>
        <w:drawing>
          <wp:inline distT="0" distB="0" distL="0" distR="0" wp14:anchorId="32F9A339" wp14:editId="3C32AB15">
            <wp:extent cx="6410325" cy="313372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DA517BD" w14:textId="77777777" w:rsidR="00BF0E39" w:rsidRDefault="00BF0E39" w:rsidP="00040B88"/>
    <w:p w14:paraId="7C7240A2" w14:textId="7EDA0956" w:rsidR="00BF0E39" w:rsidRDefault="00BF0E39" w:rsidP="00040B88">
      <w:r>
        <w:rPr>
          <w:noProof/>
        </w:rPr>
        <mc:AlternateContent>
          <mc:Choice Requires="wps">
            <w:drawing>
              <wp:anchor distT="0" distB="0" distL="114300" distR="114300" simplePos="0" relativeHeight="252147712" behindDoc="0" locked="0" layoutInCell="1" allowOverlap="1" wp14:anchorId="7DD4D1D9" wp14:editId="7336073D">
                <wp:simplePos x="0" y="0"/>
                <wp:positionH relativeFrom="margin">
                  <wp:posOffset>3833495</wp:posOffset>
                </wp:positionH>
                <wp:positionV relativeFrom="paragraph">
                  <wp:posOffset>41275</wp:posOffset>
                </wp:positionV>
                <wp:extent cx="2461895" cy="514350"/>
                <wp:effectExtent l="0" t="0" r="0" b="0"/>
                <wp:wrapNone/>
                <wp:docPr id="108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895" cy="514350"/>
                        </a:xfrm>
                        <a:prstGeom prst="rect">
                          <a:avLst/>
                        </a:prstGeom>
                        <a:noFill/>
                      </wps:spPr>
                      <wps:txb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D4D1D9" id="_x0000_s1101" type="#_x0000_t202" style="position:absolute;margin-left:301.85pt;margin-top:3.25pt;width:193.85pt;height:40.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" filled="f" stroked="f">
                <v:textbox>
                  <w:txbxContent>
                    <w:p w14:paraId="2853409C"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CE2718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E95D3AF" w14:textId="36E07B56" w:rsidR="00BF0E39" w:rsidRDefault="00BF0E39" w:rsidP="00040B88"/>
    <w:tbl>
      <w:tblPr>
        <w:tblW w:w="10252" w:type="dxa"/>
        <w:tblLook w:val="04A0" w:firstRow="1" w:lastRow="0" w:firstColumn="1" w:lastColumn="0" w:noHBand="0" w:noVBand="1"/>
      </w:tblPr>
      <w:tblGrid>
        <w:gridCol w:w="2704"/>
        <w:gridCol w:w="1258"/>
        <w:gridCol w:w="1258"/>
        <w:gridCol w:w="1258"/>
        <w:gridCol w:w="1258"/>
        <w:gridCol w:w="1258"/>
        <w:gridCol w:w="1258"/>
      </w:tblGrid>
      <w:tr w:rsidR="00112A6B" w:rsidRPr="00112A6B" w14:paraId="6C96C8E5" w14:textId="77777777" w:rsidTr="00112A6B">
        <w:trPr>
          <w:trHeight w:val="285"/>
        </w:trPr>
        <w:tc>
          <w:tcPr>
            <w:tcW w:w="2704" w:type="dxa"/>
            <w:tcBorders>
              <w:top w:val="single" w:sz="8" w:space="0" w:color="auto"/>
              <w:left w:val="single" w:sz="8" w:space="0" w:color="auto"/>
              <w:bottom w:val="single" w:sz="8" w:space="0" w:color="auto"/>
              <w:right w:val="single" w:sz="4" w:space="0" w:color="auto"/>
            </w:tcBorders>
            <w:shd w:val="clear" w:color="000000" w:fill="C00000"/>
            <w:noWrap/>
            <w:vAlign w:val="center"/>
            <w:hideMark/>
          </w:tcPr>
          <w:p w14:paraId="27816B73"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bookmarkStart w:id="207" w:name="RANGE!K26"/>
            <w:bookmarkStart w:id="208" w:name="_Hlk83937718" w:colFirst="1" w:colLast="6"/>
            <w:r w:rsidRPr="00112A6B">
              <w:rPr>
                <w:rFonts w:ascii="Arial" w:eastAsia="Times New Roman" w:hAnsi="Arial" w:cs="Arial"/>
                <w:b/>
                <w:bCs/>
                <w:color w:val="FFFFFF"/>
                <w:sz w:val="20"/>
                <w:szCs w:val="20"/>
              </w:rPr>
              <w:t>Demand by Application</w:t>
            </w:r>
            <w:bookmarkEnd w:id="207"/>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2B03F34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2015</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198656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2020</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5E76D0E5"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2021E</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0F38CF0A"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2025F</w:t>
            </w:r>
          </w:p>
        </w:tc>
        <w:tc>
          <w:tcPr>
            <w:tcW w:w="1258" w:type="dxa"/>
            <w:tcBorders>
              <w:top w:val="single" w:sz="8" w:space="0" w:color="auto"/>
              <w:left w:val="nil"/>
              <w:bottom w:val="single" w:sz="8" w:space="0" w:color="auto"/>
              <w:right w:val="single" w:sz="4" w:space="0" w:color="auto"/>
            </w:tcBorders>
            <w:shd w:val="clear" w:color="000000" w:fill="C00000"/>
            <w:noWrap/>
            <w:vAlign w:val="center"/>
            <w:hideMark/>
          </w:tcPr>
          <w:p w14:paraId="116B710D"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2026F</w:t>
            </w:r>
          </w:p>
        </w:tc>
        <w:tc>
          <w:tcPr>
            <w:tcW w:w="1258" w:type="dxa"/>
            <w:tcBorders>
              <w:top w:val="single" w:sz="8" w:space="0" w:color="auto"/>
              <w:left w:val="nil"/>
              <w:bottom w:val="single" w:sz="8" w:space="0" w:color="auto"/>
              <w:right w:val="single" w:sz="8" w:space="0" w:color="auto"/>
            </w:tcBorders>
            <w:shd w:val="clear" w:color="000000" w:fill="C00000"/>
            <w:noWrap/>
            <w:vAlign w:val="center"/>
            <w:hideMark/>
          </w:tcPr>
          <w:p w14:paraId="61DCBEF6" w14:textId="77777777" w:rsidR="00112A6B" w:rsidRPr="00112A6B" w:rsidRDefault="00112A6B" w:rsidP="00112A6B">
            <w:pPr>
              <w:spacing w:after="0" w:line="240" w:lineRule="auto"/>
              <w:jc w:val="center"/>
              <w:rPr>
                <w:rFonts w:ascii="Arial" w:eastAsia="Times New Roman" w:hAnsi="Arial" w:cs="Arial"/>
                <w:b/>
                <w:bCs/>
                <w:color w:val="FFFFFF"/>
                <w:sz w:val="20"/>
                <w:szCs w:val="20"/>
                <w:lang w:val="en-US"/>
              </w:rPr>
            </w:pPr>
            <w:r w:rsidRPr="00112A6B">
              <w:rPr>
                <w:rFonts w:ascii="Arial" w:eastAsia="Times New Roman" w:hAnsi="Arial" w:cs="Arial"/>
                <w:b/>
                <w:bCs/>
                <w:color w:val="FFFFFF"/>
                <w:sz w:val="20"/>
                <w:szCs w:val="20"/>
                <w:lang w:val="en-US"/>
              </w:rPr>
              <w:t>2030F</w:t>
            </w:r>
          </w:p>
        </w:tc>
      </w:tr>
      <w:tr w:rsidR="00112A6B" w:rsidRPr="00112A6B" w14:paraId="3215466F"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6FA5D7C0"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Paints &amp; Coatings</w:t>
            </w:r>
          </w:p>
        </w:tc>
        <w:tc>
          <w:tcPr>
            <w:tcW w:w="1258" w:type="dxa"/>
            <w:tcBorders>
              <w:top w:val="nil"/>
              <w:left w:val="nil"/>
              <w:bottom w:val="single" w:sz="4" w:space="0" w:color="auto"/>
              <w:right w:val="single" w:sz="4" w:space="0" w:color="auto"/>
            </w:tcBorders>
            <w:shd w:val="clear" w:color="000000" w:fill="FFFFFF"/>
            <w:noWrap/>
            <w:vAlign w:val="center"/>
            <w:hideMark/>
          </w:tcPr>
          <w:p w14:paraId="4852C39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200</w:t>
            </w:r>
          </w:p>
        </w:tc>
        <w:tc>
          <w:tcPr>
            <w:tcW w:w="1258" w:type="dxa"/>
            <w:tcBorders>
              <w:top w:val="nil"/>
              <w:left w:val="nil"/>
              <w:bottom w:val="single" w:sz="4" w:space="0" w:color="auto"/>
              <w:right w:val="single" w:sz="4" w:space="0" w:color="auto"/>
            </w:tcBorders>
            <w:shd w:val="clear" w:color="000000" w:fill="FFFFFF"/>
            <w:noWrap/>
            <w:vAlign w:val="center"/>
            <w:hideMark/>
          </w:tcPr>
          <w:p w14:paraId="2A25F51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216</w:t>
            </w:r>
          </w:p>
        </w:tc>
        <w:tc>
          <w:tcPr>
            <w:tcW w:w="1258" w:type="dxa"/>
            <w:tcBorders>
              <w:top w:val="nil"/>
              <w:left w:val="nil"/>
              <w:bottom w:val="single" w:sz="4" w:space="0" w:color="auto"/>
              <w:right w:val="single" w:sz="4" w:space="0" w:color="auto"/>
            </w:tcBorders>
            <w:shd w:val="clear" w:color="000000" w:fill="FFFFFF"/>
            <w:noWrap/>
            <w:vAlign w:val="center"/>
            <w:hideMark/>
          </w:tcPr>
          <w:p w14:paraId="0D380B3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232</w:t>
            </w:r>
          </w:p>
        </w:tc>
        <w:tc>
          <w:tcPr>
            <w:tcW w:w="1258" w:type="dxa"/>
            <w:tcBorders>
              <w:top w:val="nil"/>
              <w:left w:val="nil"/>
              <w:bottom w:val="single" w:sz="4" w:space="0" w:color="auto"/>
              <w:right w:val="single" w:sz="4" w:space="0" w:color="auto"/>
            </w:tcBorders>
            <w:shd w:val="clear" w:color="000000" w:fill="FFFFFF"/>
            <w:noWrap/>
            <w:vAlign w:val="center"/>
            <w:hideMark/>
          </w:tcPr>
          <w:p w14:paraId="3A11DAC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272</w:t>
            </w:r>
          </w:p>
        </w:tc>
        <w:tc>
          <w:tcPr>
            <w:tcW w:w="1258" w:type="dxa"/>
            <w:tcBorders>
              <w:top w:val="nil"/>
              <w:left w:val="nil"/>
              <w:bottom w:val="single" w:sz="4" w:space="0" w:color="auto"/>
              <w:right w:val="single" w:sz="4" w:space="0" w:color="auto"/>
            </w:tcBorders>
            <w:shd w:val="clear" w:color="000000" w:fill="FFFFFF"/>
            <w:noWrap/>
            <w:vAlign w:val="center"/>
            <w:hideMark/>
          </w:tcPr>
          <w:p w14:paraId="5A02A97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283</w:t>
            </w:r>
          </w:p>
        </w:tc>
        <w:tc>
          <w:tcPr>
            <w:tcW w:w="1258" w:type="dxa"/>
            <w:tcBorders>
              <w:top w:val="nil"/>
              <w:left w:val="nil"/>
              <w:bottom w:val="single" w:sz="4" w:space="0" w:color="auto"/>
              <w:right w:val="single" w:sz="8" w:space="0" w:color="auto"/>
            </w:tcBorders>
            <w:shd w:val="clear" w:color="000000" w:fill="FFFFFF"/>
            <w:noWrap/>
            <w:vAlign w:val="center"/>
            <w:hideMark/>
          </w:tcPr>
          <w:p w14:paraId="332BCAF1"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334</w:t>
            </w:r>
          </w:p>
        </w:tc>
      </w:tr>
      <w:tr w:rsidR="00112A6B" w:rsidRPr="00112A6B" w14:paraId="0CD95878"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753BE3B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Electrical &amp; Electronics</w:t>
            </w:r>
          </w:p>
        </w:tc>
        <w:tc>
          <w:tcPr>
            <w:tcW w:w="1258" w:type="dxa"/>
            <w:tcBorders>
              <w:top w:val="nil"/>
              <w:left w:val="nil"/>
              <w:bottom w:val="single" w:sz="4" w:space="0" w:color="auto"/>
              <w:right w:val="single" w:sz="4" w:space="0" w:color="auto"/>
            </w:tcBorders>
            <w:shd w:val="clear" w:color="000000" w:fill="FFFFFF"/>
            <w:noWrap/>
            <w:vAlign w:val="center"/>
            <w:hideMark/>
          </w:tcPr>
          <w:p w14:paraId="159BEA0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101</w:t>
            </w:r>
          </w:p>
        </w:tc>
        <w:tc>
          <w:tcPr>
            <w:tcW w:w="1258" w:type="dxa"/>
            <w:tcBorders>
              <w:top w:val="nil"/>
              <w:left w:val="nil"/>
              <w:bottom w:val="single" w:sz="4" w:space="0" w:color="auto"/>
              <w:right w:val="single" w:sz="4" w:space="0" w:color="auto"/>
            </w:tcBorders>
            <w:shd w:val="clear" w:color="000000" w:fill="FFFFFF"/>
            <w:noWrap/>
            <w:vAlign w:val="center"/>
            <w:hideMark/>
          </w:tcPr>
          <w:p w14:paraId="196ED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113</w:t>
            </w:r>
          </w:p>
        </w:tc>
        <w:tc>
          <w:tcPr>
            <w:tcW w:w="1258" w:type="dxa"/>
            <w:tcBorders>
              <w:top w:val="nil"/>
              <w:left w:val="nil"/>
              <w:bottom w:val="single" w:sz="4" w:space="0" w:color="auto"/>
              <w:right w:val="single" w:sz="4" w:space="0" w:color="auto"/>
            </w:tcBorders>
            <w:shd w:val="clear" w:color="000000" w:fill="FFFFFF"/>
            <w:noWrap/>
            <w:vAlign w:val="center"/>
            <w:hideMark/>
          </w:tcPr>
          <w:p w14:paraId="4C44ACF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124</w:t>
            </w:r>
          </w:p>
        </w:tc>
        <w:tc>
          <w:tcPr>
            <w:tcW w:w="1258" w:type="dxa"/>
            <w:tcBorders>
              <w:top w:val="nil"/>
              <w:left w:val="nil"/>
              <w:bottom w:val="single" w:sz="4" w:space="0" w:color="auto"/>
              <w:right w:val="single" w:sz="4" w:space="0" w:color="auto"/>
            </w:tcBorders>
            <w:shd w:val="clear" w:color="000000" w:fill="FFFFFF"/>
            <w:noWrap/>
            <w:vAlign w:val="center"/>
            <w:hideMark/>
          </w:tcPr>
          <w:p w14:paraId="01AD07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145</w:t>
            </w:r>
          </w:p>
        </w:tc>
        <w:tc>
          <w:tcPr>
            <w:tcW w:w="1258" w:type="dxa"/>
            <w:tcBorders>
              <w:top w:val="nil"/>
              <w:left w:val="nil"/>
              <w:bottom w:val="single" w:sz="4" w:space="0" w:color="auto"/>
              <w:right w:val="single" w:sz="4" w:space="0" w:color="auto"/>
            </w:tcBorders>
            <w:shd w:val="clear" w:color="000000" w:fill="FFFFFF"/>
            <w:noWrap/>
            <w:vAlign w:val="center"/>
            <w:hideMark/>
          </w:tcPr>
          <w:p w14:paraId="65FC1BEE"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151</w:t>
            </w:r>
          </w:p>
        </w:tc>
        <w:tc>
          <w:tcPr>
            <w:tcW w:w="1258" w:type="dxa"/>
            <w:tcBorders>
              <w:top w:val="nil"/>
              <w:left w:val="nil"/>
              <w:bottom w:val="single" w:sz="4" w:space="0" w:color="auto"/>
              <w:right w:val="single" w:sz="8" w:space="0" w:color="auto"/>
            </w:tcBorders>
            <w:shd w:val="clear" w:color="000000" w:fill="FFFFFF"/>
            <w:noWrap/>
            <w:vAlign w:val="center"/>
            <w:hideMark/>
          </w:tcPr>
          <w:p w14:paraId="13C8791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177</w:t>
            </w:r>
          </w:p>
        </w:tc>
      </w:tr>
      <w:tr w:rsidR="00112A6B" w:rsidRPr="00112A6B" w14:paraId="4B95DCD0"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923BE8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Construction</w:t>
            </w:r>
          </w:p>
        </w:tc>
        <w:tc>
          <w:tcPr>
            <w:tcW w:w="1258" w:type="dxa"/>
            <w:tcBorders>
              <w:top w:val="nil"/>
              <w:left w:val="nil"/>
              <w:bottom w:val="single" w:sz="4" w:space="0" w:color="auto"/>
              <w:right w:val="single" w:sz="4" w:space="0" w:color="auto"/>
            </w:tcBorders>
            <w:shd w:val="clear" w:color="000000" w:fill="FFFFFF"/>
            <w:noWrap/>
            <w:vAlign w:val="center"/>
            <w:hideMark/>
          </w:tcPr>
          <w:p w14:paraId="3B50E6B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29B07BC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72899E6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40</w:t>
            </w:r>
          </w:p>
        </w:tc>
        <w:tc>
          <w:tcPr>
            <w:tcW w:w="1258" w:type="dxa"/>
            <w:tcBorders>
              <w:top w:val="nil"/>
              <w:left w:val="nil"/>
              <w:bottom w:val="single" w:sz="4" w:space="0" w:color="auto"/>
              <w:right w:val="single" w:sz="4" w:space="0" w:color="auto"/>
            </w:tcBorders>
            <w:shd w:val="clear" w:color="000000" w:fill="FFFFFF"/>
            <w:noWrap/>
            <w:vAlign w:val="center"/>
            <w:hideMark/>
          </w:tcPr>
          <w:p w14:paraId="248F44E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46</w:t>
            </w:r>
          </w:p>
        </w:tc>
        <w:tc>
          <w:tcPr>
            <w:tcW w:w="1258" w:type="dxa"/>
            <w:tcBorders>
              <w:top w:val="nil"/>
              <w:left w:val="nil"/>
              <w:bottom w:val="single" w:sz="4" w:space="0" w:color="auto"/>
              <w:right w:val="single" w:sz="4" w:space="0" w:color="auto"/>
            </w:tcBorders>
            <w:shd w:val="clear" w:color="000000" w:fill="FFFFFF"/>
            <w:noWrap/>
            <w:vAlign w:val="center"/>
            <w:hideMark/>
          </w:tcPr>
          <w:p w14:paraId="2752A66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48</w:t>
            </w:r>
          </w:p>
        </w:tc>
        <w:tc>
          <w:tcPr>
            <w:tcW w:w="1258" w:type="dxa"/>
            <w:tcBorders>
              <w:top w:val="nil"/>
              <w:left w:val="nil"/>
              <w:bottom w:val="single" w:sz="4" w:space="0" w:color="auto"/>
              <w:right w:val="single" w:sz="8" w:space="0" w:color="auto"/>
            </w:tcBorders>
            <w:shd w:val="clear" w:color="000000" w:fill="FFFFFF"/>
            <w:noWrap/>
            <w:vAlign w:val="center"/>
            <w:hideMark/>
          </w:tcPr>
          <w:p w14:paraId="28C5E95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57</w:t>
            </w:r>
          </w:p>
        </w:tc>
      </w:tr>
      <w:tr w:rsidR="00112A6B" w:rsidRPr="00112A6B" w14:paraId="0BBED4A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4F44FD77"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 xml:space="preserve">Composite Materials </w:t>
            </w:r>
          </w:p>
        </w:tc>
        <w:tc>
          <w:tcPr>
            <w:tcW w:w="1258" w:type="dxa"/>
            <w:tcBorders>
              <w:top w:val="nil"/>
              <w:left w:val="nil"/>
              <w:bottom w:val="single" w:sz="4" w:space="0" w:color="auto"/>
              <w:right w:val="single" w:sz="4" w:space="0" w:color="auto"/>
            </w:tcBorders>
            <w:shd w:val="clear" w:color="000000" w:fill="FFFFFF"/>
            <w:noWrap/>
            <w:vAlign w:val="center"/>
            <w:hideMark/>
          </w:tcPr>
          <w:p w14:paraId="24BC99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96</w:t>
            </w:r>
          </w:p>
        </w:tc>
        <w:tc>
          <w:tcPr>
            <w:tcW w:w="1258" w:type="dxa"/>
            <w:tcBorders>
              <w:top w:val="nil"/>
              <w:left w:val="nil"/>
              <w:bottom w:val="single" w:sz="4" w:space="0" w:color="auto"/>
              <w:right w:val="single" w:sz="4" w:space="0" w:color="auto"/>
            </w:tcBorders>
            <w:shd w:val="clear" w:color="000000" w:fill="FFFFFF"/>
            <w:noWrap/>
            <w:vAlign w:val="center"/>
            <w:hideMark/>
          </w:tcPr>
          <w:p w14:paraId="7250BA2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106</w:t>
            </w:r>
          </w:p>
        </w:tc>
        <w:tc>
          <w:tcPr>
            <w:tcW w:w="1258" w:type="dxa"/>
            <w:tcBorders>
              <w:top w:val="nil"/>
              <w:left w:val="nil"/>
              <w:bottom w:val="single" w:sz="4" w:space="0" w:color="auto"/>
              <w:right w:val="single" w:sz="4" w:space="0" w:color="auto"/>
            </w:tcBorders>
            <w:shd w:val="clear" w:color="000000" w:fill="FFFFFF"/>
            <w:noWrap/>
            <w:vAlign w:val="center"/>
            <w:hideMark/>
          </w:tcPr>
          <w:p w14:paraId="1E01DB42"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112</w:t>
            </w:r>
          </w:p>
        </w:tc>
        <w:tc>
          <w:tcPr>
            <w:tcW w:w="1258" w:type="dxa"/>
            <w:tcBorders>
              <w:top w:val="nil"/>
              <w:left w:val="nil"/>
              <w:bottom w:val="single" w:sz="4" w:space="0" w:color="auto"/>
              <w:right w:val="single" w:sz="4" w:space="0" w:color="auto"/>
            </w:tcBorders>
            <w:shd w:val="clear" w:color="000000" w:fill="FFFFFF"/>
            <w:noWrap/>
            <w:vAlign w:val="center"/>
            <w:hideMark/>
          </w:tcPr>
          <w:p w14:paraId="48454745"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130</w:t>
            </w:r>
          </w:p>
        </w:tc>
        <w:tc>
          <w:tcPr>
            <w:tcW w:w="1258" w:type="dxa"/>
            <w:tcBorders>
              <w:top w:val="nil"/>
              <w:left w:val="nil"/>
              <w:bottom w:val="single" w:sz="4" w:space="0" w:color="auto"/>
              <w:right w:val="single" w:sz="4" w:space="0" w:color="auto"/>
            </w:tcBorders>
            <w:shd w:val="clear" w:color="000000" w:fill="FFFFFF"/>
            <w:noWrap/>
            <w:vAlign w:val="center"/>
            <w:hideMark/>
          </w:tcPr>
          <w:p w14:paraId="24CC092B"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135</w:t>
            </w:r>
          </w:p>
        </w:tc>
        <w:tc>
          <w:tcPr>
            <w:tcW w:w="1258" w:type="dxa"/>
            <w:tcBorders>
              <w:top w:val="nil"/>
              <w:left w:val="nil"/>
              <w:bottom w:val="single" w:sz="4" w:space="0" w:color="auto"/>
              <w:right w:val="single" w:sz="8" w:space="0" w:color="auto"/>
            </w:tcBorders>
            <w:shd w:val="clear" w:color="000000" w:fill="FFFFFF"/>
            <w:noWrap/>
            <w:vAlign w:val="center"/>
            <w:hideMark/>
          </w:tcPr>
          <w:p w14:paraId="42888E10"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158</w:t>
            </w:r>
          </w:p>
        </w:tc>
      </w:tr>
      <w:tr w:rsidR="00112A6B" w:rsidRPr="00112A6B" w14:paraId="18AB5F15"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32F1DB06"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Adhesives</w:t>
            </w:r>
          </w:p>
        </w:tc>
        <w:tc>
          <w:tcPr>
            <w:tcW w:w="1258" w:type="dxa"/>
            <w:tcBorders>
              <w:top w:val="nil"/>
              <w:left w:val="nil"/>
              <w:bottom w:val="single" w:sz="4" w:space="0" w:color="auto"/>
              <w:right w:val="single" w:sz="4" w:space="0" w:color="auto"/>
            </w:tcBorders>
            <w:shd w:val="clear" w:color="000000" w:fill="FFFFFF"/>
            <w:noWrap/>
            <w:vAlign w:val="center"/>
            <w:hideMark/>
          </w:tcPr>
          <w:p w14:paraId="036C376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30</w:t>
            </w:r>
          </w:p>
        </w:tc>
        <w:tc>
          <w:tcPr>
            <w:tcW w:w="1258" w:type="dxa"/>
            <w:tcBorders>
              <w:top w:val="nil"/>
              <w:left w:val="nil"/>
              <w:bottom w:val="single" w:sz="4" w:space="0" w:color="auto"/>
              <w:right w:val="single" w:sz="4" w:space="0" w:color="auto"/>
            </w:tcBorders>
            <w:shd w:val="clear" w:color="000000" w:fill="FFFFFF"/>
            <w:noWrap/>
            <w:vAlign w:val="center"/>
            <w:hideMark/>
          </w:tcPr>
          <w:p w14:paraId="6996CD3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35</w:t>
            </w:r>
          </w:p>
        </w:tc>
        <w:tc>
          <w:tcPr>
            <w:tcW w:w="1258" w:type="dxa"/>
            <w:tcBorders>
              <w:top w:val="nil"/>
              <w:left w:val="nil"/>
              <w:bottom w:val="single" w:sz="4" w:space="0" w:color="auto"/>
              <w:right w:val="single" w:sz="4" w:space="0" w:color="auto"/>
            </w:tcBorders>
            <w:shd w:val="clear" w:color="000000" w:fill="FFFFFF"/>
            <w:noWrap/>
            <w:vAlign w:val="center"/>
            <w:hideMark/>
          </w:tcPr>
          <w:p w14:paraId="594BFD3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533EFED3"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44</w:t>
            </w:r>
          </w:p>
        </w:tc>
        <w:tc>
          <w:tcPr>
            <w:tcW w:w="1258" w:type="dxa"/>
            <w:tcBorders>
              <w:top w:val="nil"/>
              <w:left w:val="nil"/>
              <w:bottom w:val="single" w:sz="4" w:space="0" w:color="auto"/>
              <w:right w:val="single" w:sz="4" w:space="0" w:color="auto"/>
            </w:tcBorders>
            <w:shd w:val="clear" w:color="000000" w:fill="FFFFFF"/>
            <w:noWrap/>
            <w:vAlign w:val="center"/>
            <w:hideMark/>
          </w:tcPr>
          <w:p w14:paraId="32C2D38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45</w:t>
            </w:r>
          </w:p>
        </w:tc>
        <w:tc>
          <w:tcPr>
            <w:tcW w:w="1258" w:type="dxa"/>
            <w:tcBorders>
              <w:top w:val="nil"/>
              <w:left w:val="nil"/>
              <w:bottom w:val="single" w:sz="4" w:space="0" w:color="auto"/>
              <w:right w:val="single" w:sz="8" w:space="0" w:color="auto"/>
            </w:tcBorders>
            <w:shd w:val="clear" w:color="000000" w:fill="FFFFFF"/>
            <w:noWrap/>
            <w:vAlign w:val="center"/>
            <w:hideMark/>
          </w:tcPr>
          <w:p w14:paraId="773A751A"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54</w:t>
            </w:r>
          </w:p>
        </w:tc>
      </w:tr>
      <w:tr w:rsidR="00112A6B" w:rsidRPr="00112A6B" w14:paraId="04356B2E" w14:textId="77777777" w:rsidTr="00112A6B">
        <w:trPr>
          <w:trHeight w:val="270"/>
        </w:trPr>
        <w:tc>
          <w:tcPr>
            <w:tcW w:w="2704" w:type="dxa"/>
            <w:tcBorders>
              <w:top w:val="nil"/>
              <w:left w:val="single" w:sz="8" w:space="0" w:color="auto"/>
              <w:bottom w:val="single" w:sz="4" w:space="0" w:color="auto"/>
              <w:right w:val="single" w:sz="4" w:space="0" w:color="auto"/>
            </w:tcBorders>
            <w:shd w:val="clear" w:color="000000" w:fill="FFFFFF"/>
            <w:noWrap/>
            <w:vAlign w:val="center"/>
            <w:hideMark/>
          </w:tcPr>
          <w:p w14:paraId="016B6D31" w14:textId="77777777" w:rsidR="00112A6B" w:rsidRPr="00112A6B" w:rsidRDefault="00112A6B" w:rsidP="00112A6B">
            <w:pPr>
              <w:spacing w:after="0" w:line="240" w:lineRule="auto"/>
              <w:rPr>
                <w:rFonts w:ascii="Arial" w:eastAsia="Times New Roman" w:hAnsi="Arial" w:cs="Arial"/>
                <w:color w:val="000000"/>
                <w:sz w:val="20"/>
                <w:szCs w:val="20"/>
                <w:lang w:val="en-US"/>
              </w:rPr>
            </w:pPr>
            <w:r w:rsidRPr="00112A6B">
              <w:rPr>
                <w:rFonts w:ascii="Arial" w:eastAsia="Times New Roman" w:hAnsi="Arial" w:cs="Arial"/>
                <w:color w:val="000000"/>
                <w:sz w:val="20"/>
                <w:szCs w:val="20"/>
                <w:lang w:val="en-US"/>
              </w:rPr>
              <w:t>Others</w:t>
            </w:r>
          </w:p>
        </w:tc>
        <w:tc>
          <w:tcPr>
            <w:tcW w:w="1258" w:type="dxa"/>
            <w:tcBorders>
              <w:top w:val="nil"/>
              <w:left w:val="nil"/>
              <w:bottom w:val="single" w:sz="4" w:space="0" w:color="auto"/>
              <w:right w:val="single" w:sz="4" w:space="0" w:color="auto"/>
            </w:tcBorders>
            <w:shd w:val="clear" w:color="000000" w:fill="FFFFFF"/>
            <w:noWrap/>
            <w:vAlign w:val="center"/>
            <w:hideMark/>
          </w:tcPr>
          <w:p w14:paraId="1148ABFF"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2BFB1C26"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c>
          <w:tcPr>
            <w:tcW w:w="1258" w:type="dxa"/>
            <w:tcBorders>
              <w:top w:val="nil"/>
              <w:left w:val="nil"/>
              <w:bottom w:val="single" w:sz="4" w:space="0" w:color="auto"/>
              <w:right w:val="single" w:sz="4" w:space="0" w:color="auto"/>
            </w:tcBorders>
            <w:shd w:val="clear" w:color="000000" w:fill="FFFFFF"/>
            <w:noWrap/>
            <w:vAlign w:val="center"/>
            <w:hideMark/>
          </w:tcPr>
          <w:p w14:paraId="5B7399DC"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37</w:t>
            </w:r>
          </w:p>
        </w:tc>
        <w:tc>
          <w:tcPr>
            <w:tcW w:w="1258" w:type="dxa"/>
            <w:tcBorders>
              <w:top w:val="nil"/>
              <w:left w:val="nil"/>
              <w:bottom w:val="single" w:sz="4" w:space="0" w:color="auto"/>
              <w:right w:val="single" w:sz="4" w:space="0" w:color="auto"/>
            </w:tcBorders>
            <w:shd w:val="clear" w:color="000000" w:fill="FFFFFF"/>
            <w:noWrap/>
            <w:vAlign w:val="center"/>
            <w:hideMark/>
          </w:tcPr>
          <w:p w14:paraId="7CE26A04"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38</w:t>
            </w:r>
          </w:p>
        </w:tc>
        <w:tc>
          <w:tcPr>
            <w:tcW w:w="1258" w:type="dxa"/>
            <w:tcBorders>
              <w:top w:val="nil"/>
              <w:left w:val="nil"/>
              <w:bottom w:val="single" w:sz="4" w:space="0" w:color="auto"/>
              <w:right w:val="single" w:sz="4" w:space="0" w:color="auto"/>
            </w:tcBorders>
            <w:shd w:val="clear" w:color="000000" w:fill="FFFFFF"/>
            <w:noWrap/>
            <w:vAlign w:val="center"/>
            <w:hideMark/>
          </w:tcPr>
          <w:p w14:paraId="150A22ED"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39</w:t>
            </w:r>
          </w:p>
        </w:tc>
        <w:tc>
          <w:tcPr>
            <w:tcW w:w="1258" w:type="dxa"/>
            <w:tcBorders>
              <w:top w:val="nil"/>
              <w:left w:val="nil"/>
              <w:bottom w:val="single" w:sz="4" w:space="0" w:color="auto"/>
              <w:right w:val="single" w:sz="8" w:space="0" w:color="auto"/>
            </w:tcBorders>
            <w:shd w:val="clear" w:color="000000" w:fill="FFFFFF"/>
            <w:noWrap/>
            <w:vAlign w:val="center"/>
            <w:hideMark/>
          </w:tcPr>
          <w:p w14:paraId="40EAA129" w14:textId="77777777" w:rsidR="00112A6B" w:rsidRPr="00112A6B" w:rsidRDefault="00112A6B" w:rsidP="00112A6B">
            <w:pPr>
              <w:spacing w:after="0" w:line="240" w:lineRule="auto"/>
              <w:jc w:val="center"/>
              <w:rPr>
                <w:rFonts w:ascii="Arial" w:eastAsia="Times New Roman" w:hAnsi="Arial" w:cs="Arial"/>
                <w:color w:val="000000"/>
                <w:sz w:val="20"/>
                <w:szCs w:val="20"/>
                <w:lang w:val="en-US"/>
              </w:rPr>
            </w:pPr>
            <w:r w:rsidRPr="00112A6B">
              <w:rPr>
                <w:rFonts w:ascii="Arial" w:eastAsia="Times New Roman" w:hAnsi="Arial" w:cs="Arial"/>
                <w:color w:val="000000"/>
                <w:sz w:val="20"/>
                <w:szCs w:val="20"/>
              </w:rPr>
              <w:t>42</w:t>
            </w:r>
          </w:p>
        </w:tc>
      </w:tr>
      <w:tr w:rsidR="00112A6B" w:rsidRPr="00112A6B" w14:paraId="743DD456" w14:textId="77777777" w:rsidTr="00112A6B">
        <w:trPr>
          <w:trHeight w:val="285"/>
        </w:trPr>
        <w:tc>
          <w:tcPr>
            <w:tcW w:w="2704" w:type="dxa"/>
            <w:tcBorders>
              <w:top w:val="nil"/>
              <w:left w:val="single" w:sz="8" w:space="0" w:color="auto"/>
              <w:bottom w:val="single" w:sz="8" w:space="0" w:color="auto"/>
              <w:right w:val="single" w:sz="4" w:space="0" w:color="auto"/>
            </w:tcBorders>
            <w:shd w:val="clear" w:color="000000" w:fill="FFFFFF"/>
            <w:noWrap/>
            <w:vAlign w:val="center"/>
            <w:hideMark/>
          </w:tcPr>
          <w:p w14:paraId="105D698E" w14:textId="77777777" w:rsidR="00112A6B" w:rsidRPr="00112A6B" w:rsidRDefault="00112A6B" w:rsidP="00112A6B">
            <w:pPr>
              <w:spacing w:after="0" w:line="240" w:lineRule="auto"/>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lang w:val="en-US"/>
              </w:rPr>
              <w:t>Total</w:t>
            </w:r>
          </w:p>
        </w:tc>
        <w:tc>
          <w:tcPr>
            <w:tcW w:w="1258" w:type="dxa"/>
            <w:tcBorders>
              <w:top w:val="nil"/>
              <w:left w:val="nil"/>
              <w:bottom w:val="single" w:sz="8" w:space="0" w:color="auto"/>
              <w:right w:val="single" w:sz="4" w:space="0" w:color="auto"/>
            </w:tcBorders>
            <w:shd w:val="clear" w:color="000000" w:fill="FFFFFF"/>
            <w:noWrap/>
            <w:vAlign w:val="center"/>
            <w:hideMark/>
          </w:tcPr>
          <w:p w14:paraId="6AA715A5"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507</w:t>
            </w:r>
          </w:p>
        </w:tc>
        <w:tc>
          <w:tcPr>
            <w:tcW w:w="1258" w:type="dxa"/>
            <w:tcBorders>
              <w:top w:val="nil"/>
              <w:left w:val="nil"/>
              <w:bottom w:val="single" w:sz="8" w:space="0" w:color="auto"/>
              <w:right w:val="single" w:sz="4" w:space="0" w:color="auto"/>
            </w:tcBorders>
            <w:shd w:val="clear" w:color="000000" w:fill="FFFFFF"/>
            <w:noWrap/>
            <w:vAlign w:val="center"/>
            <w:hideMark/>
          </w:tcPr>
          <w:p w14:paraId="26F64976"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551</w:t>
            </w:r>
          </w:p>
        </w:tc>
        <w:tc>
          <w:tcPr>
            <w:tcW w:w="1258" w:type="dxa"/>
            <w:tcBorders>
              <w:top w:val="nil"/>
              <w:left w:val="nil"/>
              <w:bottom w:val="single" w:sz="8" w:space="0" w:color="auto"/>
              <w:right w:val="single" w:sz="4" w:space="0" w:color="auto"/>
            </w:tcBorders>
            <w:shd w:val="clear" w:color="000000" w:fill="FFFFFF"/>
            <w:noWrap/>
            <w:vAlign w:val="center"/>
            <w:hideMark/>
          </w:tcPr>
          <w:p w14:paraId="516D0AA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582</w:t>
            </w:r>
          </w:p>
        </w:tc>
        <w:tc>
          <w:tcPr>
            <w:tcW w:w="1258" w:type="dxa"/>
            <w:tcBorders>
              <w:top w:val="nil"/>
              <w:left w:val="nil"/>
              <w:bottom w:val="single" w:sz="8" w:space="0" w:color="auto"/>
              <w:right w:val="single" w:sz="4" w:space="0" w:color="auto"/>
            </w:tcBorders>
            <w:shd w:val="clear" w:color="000000" w:fill="FFFFFF"/>
            <w:noWrap/>
            <w:vAlign w:val="center"/>
            <w:hideMark/>
          </w:tcPr>
          <w:p w14:paraId="5F3DCFBA"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675</w:t>
            </w:r>
          </w:p>
        </w:tc>
        <w:tc>
          <w:tcPr>
            <w:tcW w:w="1258" w:type="dxa"/>
            <w:tcBorders>
              <w:top w:val="nil"/>
              <w:left w:val="nil"/>
              <w:bottom w:val="single" w:sz="8" w:space="0" w:color="auto"/>
              <w:right w:val="single" w:sz="4" w:space="0" w:color="auto"/>
            </w:tcBorders>
            <w:shd w:val="clear" w:color="000000" w:fill="FFFFFF"/>
            <w:noWrap/>
            <w:vAlign w:val="center"/>
            <w:hideMark/>
          </w:tcPr>
          <w:p w14:paraId="6156FB78"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701</w:t>
            </w:r>
          </w:p>
        </w:tc>
        <w:tc>
          <w:tcPr>
            <w:tcW w:w="1258" w:type="dxa"/>
            <w:tcBorders>
              <w:top w:val="nil"/>
              <w:left w:val="nil"/>
              <w:bottom w:val="single" w:sz="8" w:space="0" w:color="auto"/>
              <w:right w:val="single" w:sz="8" w:space="0" w:color="auto"/>
            </w:tcBorders>
            <w:shd w:val="clear" w:color="000000" w:fill="FFFFFF"/>
            <w:noWrap/>
            <w:vAlign w:val="center"/>
            <w:hideMark/>
          </w:tcPr>
          <w:p w14:paraId="60FA0FD2" w14:textId="77777777" w:rsidR="00112A6B" w:rsidRPr="00112A6B" w:rsidRDefault="00112A6B" w:rsidP="00112A6B">
            <w:pPr>
              <w:spacing w:after="0" w:line="240" w:lineRule="auto"/>
              <w:jc w:val="center"/>
              <w:rPr>
                <w:rFonts w:ascii="Arial" w:eastAsia="Times New Roman" w:hAnsi="Arial" w:cs="Arial"/>
                <w:b/>
                <w:bCs/>
                <w:color w:val="000000"/>
                <w:sz w:val="20"/>
                <w:szCs w:val="20"/>
                <w:lang w:val="en-US"/>
              </w:rPr>
            </w:pPr>
            <w:r w:rsidRPr="00112A6B">
              <w:rPr>
                <w:rFonts w:ascii="Arial" w:eastAsia="Times New Roman" w:hAnsi="Arial" w:cs="Arial"/>
                <w:b/>
                <w:bCs/>
                <w:color w:val="000000"/>
                <w:sz w:val="20"/>
                <w:szCs w:val="20"/>
              </w:rPr>
              <w:t>822</w:t>
            </w:r>
          </w:p>
        </w:tc>
      </w:tr>
    </w:tbl>
    <w:bookmarkEnd w:id="208"/>
    <w:p w14:paraId="6E176CEC" w14:textId="23F75002" w:rsidR="00315C17" w:rsidRDefault="00315C17" w:rsidP="00040B88">
      <w:r>
        <w:rPr>
          <w:noProof/>
        </w:rPr>
        <mc:AlternateContent>
          <mc:Choice Requires="wps">
            <w:drawing>
              <wp:anchor distT="0" distB="0" distL="114300" distR="114300" simplePos="0" relativeHeight="252465152" behindDoc="0" locked="0" layoutInCell="1" allowOverlap="1" wp14:anchorId="3617BB1F" wp14:editId="5BB191FB">
                <wp:simplePos x="0" y="0"/>
                <wp:positionH relativeFrom="margin">
                  <wp:posOffset>4395913</wp:posOffset>
                </wp:positionH>
                <wp:positionV relativeFrom="paragraph">
                  <wp:posOffset>112395</wp:posOffset>
                </wp:positionV>
                <wp:extent cx="2162175" cy="292735"/>
                <wp:effectExtent l="0" t="0" r="0" b="0"/>
                <wp:wrapNone/>
                <wp:docPr id="2417"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617BB1F" id="_x0000_s1102" type="#_x0000_t202" style="position:absolute;margin-left:346.15pt;margin-top:8.85pt;width:170.25pt;height:23.0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" filled="f" stroked="f">
                <v:textbox style="mso-fit-shape-to-text:t">
                  <w:txbxContent>
                    <w:p w14:paraId="7B2DCB3D" w14:textId="77777777" w:rsidR="00112A6B" w:rsidRPr="00687E98" w:rsidRDefault="00112A6B" w:rsidP="00112A6B">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90EADD" w14:textId="77777777" w:rsidR="00315C17" w:rsidRDefault="00315C17" w:rsidP="00040B88"/>
    <w:p w14:paraId="465CD30D" w14:textId="7C924710" w:rsidR="00315C17" w:rsidRDefault="00315C17" w:rsidP="00040B88"/>
    <w:p w14:paraId="568440B3" w14:textId="619FEA36" w:rsidR="00315C17" w:rsidRDefault="00315C17" w:rsidP="00040B88"/>
    <w:p w14:paraId="2BF9A08C" w14:textId="77777777" w:rsidR="00315C17" w:rsidRDefault="00315C17" w:rsidP="00040B88"/>
    <w:p w14:paraId="2CE8D5A2" w14:textId="191A7542" w:rsidR="00315C17" w:rsidRDefault="00315C17" w:rsidP="00040B88"/>
    <w:p w14:paraId="46D98669" w14:textId="0DA592A4" w:rsidR="00112A6B" w:rsidRDefault="00112A6B" w:rsidP="00040B88"/>
    <w:p w14:paraId="431BF7F4" w14:textId="67D32A84" w:rsidR="00112A6B" w:rsidRPr="00AB7B64" w:rsidRDefault="00112A6B" w:rsidP="00112A6B">
      <w:pPr>
        <w:spacing w:line="360" w:lineRule="auto"/>
        <w:textAlignment w:val="baseline"/>
        <w:rPr>
          <w:rFonts w:ascii="Verdana" w:eastAsia="Verdana" w:hAnsi="Verdana" w:cs="Verdana"/>
          <w:b/>
          <w:bCs/>
          <w:color w:val="000000"/>
          <w:kern w:val="24"/>
          <w:sz w:val="20"/>
          <w:szCs w:val="20"/>
        </w:rPr>
      </w:pPr>
      <w:r w:rsidRPr="00C65625">
        <w:rPr>
          <w:rFonts w:ascii="Verdana" w:eastAsia="Verdana" w:hAnsi="Verdana" w:cs="Verdana"/>
          <w:b/>
          <w:bCs/>
          <w:color w:val="000000"/>
          <w:kern w:val="24"/>
          <w:sz w:val="20"/>
          <w:szCs w:val="20"/>
        </w:rPr>
        <w:t>3.</w:t>
      </w:r>
      <w:r w:rsidR="001A78E4">
        <w:rPr>
          <w:rFonts w:ascii="Verdana" w:eastAsia="Verdana" w:hAnsi="Verdana" w:cs="Verdana"/>
          <w:b/>
          <w:bCs/>
          <w:color w:val="000000"/>
          <w:kern w:val="24"/>
          <w:sz w:val="20"/>
          <w:szCs w:val="20"/>
        </w:rPr>
        <w:t>3</w:t>
      </w:r>
      <w:r w:rsidRPr="00C65625">
        <w:rPr>
          <w:rFonts w:ascii="Verdana" w:eastAsia="Verdana" w:hAnsi="Verdana" w:cs="Verdana"/>
          <w:b/>
          <w:bCs/>
          <w:color w:val="000000"/>
          <w:kern w:val="24"/>
          <w:sz w:val="20"/>
          <w:szCs w:val="20"/>
        </w:rPr>
        <w:t>.</w:t>
      </w:r>
      <w:r w:rsidR="0089180E">
        <w:rPr>
          <w:rFonts w:ascii="Verdana" w:eastAsia="Verdana" w:hAnsi="Verdana" w:cs="Verdana"/>
          <w:b/>
          <w:bCs/>
          <w:color w:val="000000"/>
          <w:kern w:val="24"/>
          <w:sz w:val="20"/>
          <w:szCs w:val="20"/>
        </w:rPr>
        <w:t>6</w:t>
      </w:r>
      <w:r w:rsidRPr="00C65625">
        <w:rPr>
          <w:rFonts w:ascii="Verdana" w:eastAsia="Verdana" w:hAnsi="Verdana" w:cs="Verdana"/>
          <w:b/>
          <w:bCs/>
          <w:color w:val="000000"/>
          <w:kern w:val="24"/>
          <w:sz w:val="20"/>
          <w:szCs w:val="20"/>
        </w:rPr>
        <w:t>.</w:t>
      </w:r>
      <w:r w:rsidRPr="00AB7B64">
        <w:rPr>
          <w:rFonts w:ascii="Verdana" w:eastAsia="Verdana" w:hAnsi="Verdana" w:cs="Verdana"/>
          <w:b/>
          <w:bCs/>
          <w:color w:val="000000"/>
          <w:kern w:val="24"/>
          <w:sz w:val="20"/>
          <w:szCs w:val="20"/>
        </w:rPr>
        <w:t xml:space="preserve"> Demand By Type</w:t>
      </w:r>
    </w:p>
    <w:p w14:paraId="26E8EAB6" w14:textId="2CA1D08E" w:rsidR="00112A6B" w:rsidRPr="005858C1" w:rsidRDefault="00112A6B" w:rsidP="00112A6B">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Type</w:t>
      </w:r>
      <w:r w:rsidR="002E75C9">
        <w:rPr>
          <w:rFonts w:ascii="Verdana" w:eastAsia="Verdana" w:hAnsi="Verdana" w:cs="Verdana"/>
          <w:b/>
          <w:bCs/>
          <w:color w:val="0F0E0E"/>
          <w:kern w:val="24"/>
          <w:sz w:val="20"/>
          <w:szCs w:val="20"/>
          <w:lang w:val="en-US"/>
        </w:rPr>
        <w:t xml:space="preserve"> </w:t>
      </w:r>
      <w:r w:rsidR="002E75C9">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17D7FF91" w14:textId="31715B66" w:rsidR="00040B88" w:rsidRDefault="00B4358C" w:rsidP="00040B88">
      <w:r>
        <w:rPr>
          <w:noProof/>
        </w:rPr>
        <mc:AlternateContent>
          <mc:Choice Requires="wps">
            <w:drawing>
              <wp:anchor distT="0" distB="0" distL="114300" distR="114300" simplePos="0" relativeHeight="251727872" behindDoc="0" locked="0" layoutInCell="1" allowOverlap="1" wp14:anchorId="0D8A6D62" wp14:editId="08827ECE">
                <wp:simplePos x="0" y="0"/>
                <wp:positionH relativeFrom="margin">
                  <wp:posOffset>4343400</wp:posOffset>
                </wp:positionH>
                <wp:positionV relativeFrom="paragraph">
                  <wp:posOffset>2178685</wp:posOffset>
                </wp:positionV>
                <wp:extent cx="2162175" cy="292735"/>
                <wp:effectExtent l="0" t="0" r="0" b="0"/>
                <wp:wrapNone/>
                <wp:docPr id="1088"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92735"/>
                        </a:xfrm>
                        <a:prstGeom prst="rect">
                          <a:avLst/>
                        </a:prstGeom>
                        <a:noFill/>
                      </wps:spPr>
                      <wps:txbx>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8A6D62" id="_x0000_s1103" type="#_x0000_t202" style="position:absolute;margin-left:342pt;margin-top:171.55pt;width:170.25pt;height:23.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" filled="f" stroked="f">
                <v:textbox style="mso-fit-shape-to-text:t">
                  <w:txbxContent>
                    <w:p w14:paraId="17074E65"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13644D">
        <w:rPr>
          <w:noProof/>
        </w:rPr>
        <w:drawing>
          <wp:inline distT="0" distB="0" distL="0" distR="0" wp14:anchorId="43CCEC94" wp14:editId="5F89A916">
            <wp:extent cx="6448425" cy="211455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6EE51BE" w14:textId="3E917899" w:rsidR="007D78BF" w:rsidRDefault="007D78BF" w:rsidP="00FD39DE">
      <w:pPr>
        <w:spacing w:line="360" w:lineRule="auto"/>
        <w:textAlignment w:val="baseline"/>
        <w:rPr>
          <w:rFonts w:ascii="Verdana" w:eastAsia="Verdana" w:hAnsi="Verdana" w:cs="Verdana"/>
          <w:b/>
          <w:bCs/>
          <w:color w:val="000000"/>
          <w:kern w:val="24"/>
          <w:sz w:val="20"/>
          <w:szCs w:val="20"/>
        </w:rPr>
      </w:pPr>
    </w:p>
    <w:p w14:paraId="0BCC0A51" w14:textId="51E0A045" w:rsidR="0028696A" w:rsidRPr="00363C10" w:rsidRDefault="0028696A" w:rsidP="0028696A">
      <w:pPr>
        <w:tabs>
          <w:tab w:val="left" w:pos="1290"/>
        </w:tabs>
        <w:spacing w:line="360" w:lineRule="auto"/>
        <w:jc w:val="both"/>
        <w:rPr>
          <w:rFonts w:ascii="Verdana" w:eastAsia="Arial" w:hAnsi="Verdana" w:cs="Arial"/>
          <w:b/>
          <w:bCs/>
          <w:sz w:val="20"/>
          <w:szCs w:val="20"/>
          <w:lang w:val="en-US"/>
        </w:rPr>
      </w:pPr>
      <w:r>
        <w:rPr>
          <w:noProof/>
        </w:rPr>
        <mc:AlternateContent>
          <mc:Choice Requires="wps">
            <w:drawing>
              <wp:anchor distT="0" distB="0" distL="114300" distR="114300" simplePos="0" relativeHeight="252967936" behindDoc="0" locked="0" layoutInCell="1" allowOverlap="1" wp14:anchorId="2BD74FB0" wp14:editId="3CC20132">
                <wp:simplePos x="0" y="0"/>
                <wp:positionH relativeFrom="margin">
                  <wp:posOffset>4592955</wp:posOffset>
                </wp:positionH>
                <wp:positionV relativeFrom="paragraph">
                  <wp:posOffset>2842260</wp:posOffset>
                </wp:positionV>
                <wp:extent cx="1864360" cy="200025"/>
                <wp:effectExtent l="0" t="0" r="0" b="0"/>
                <wp:wrapNone/>
                <wp:docPr id="111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BD74FB0" id="_x0000_s1104" type="#_x0000_t202" style="position:absolute;left:0;text-align:left;margin-left:361.65pt;margin-top:223.8pt;width:146.8pt;height:15.75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" filled="f" stroked="f">
                <v:textbox style="mso-fit-shape-to-text:t">
                  <w:txbxContent>
                    <w:p w14:paraId="611F60A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A78E4">
        <w:rPr>
          <w:rFonts w:ascii="Verdana" w:eastAsia="Arial" w:hAnsi="Verdana" w:cs="Arial"/>
          <w:b/>
          <w:bCs/>
          <w:sz w:val="20"/>
          <w:szCs w:val="20"/>
          <w:lang w:val="en-US"/>
        </w:rPr>
        <w:t xml:space="preserve">3.3.7. </w:t>
      </w:r>
      <w:r w:rsidRPr="00363C10">
        <w:rPr>
          <w:rFonts w:ascii="Verdana" w:eastAsia="Arial" w:hAnsi="Verdana" w:cs="Arial"/>
          <w:b/>
          <w:bCs/>
          <w:sz w:val="20"/>
          <w:szCs w:val="20"/>
          <w:lang w:val="en-US"/>
        </w:rPr>
        <w:t xml:space="preserve">Europe Epoxy Resin Market </w:t>
      </w:r>
      <w:r>
        <w:rPr>
          <w:rFonts w:ascii="Verdana" w:eastAsia="Arial" w:hAnsi="Verdana" w:cs="Arial"/>
          <w:b/>
          <w:bCs/>
          <w:sz w:val="20"/>
          <w:szCs w:val="20"/>
          <w:lang w:val="en-US"/>
        </w:rPr>
        <w:t>Demand-</w:t>
      </w:r>
      <w:r w:rsidRPr="00363C10">
        <w:rPr>
          <w:rFonts w:ascii="Verdana" w:eastAsia="Arial" w:hAnsi="Verdana" w:cs="Arial"/>
          <w:b/>
          <w:bCs/>
          <w:sz w:val="20"/>
          <w:szCs w:val="20"/>
          <w:lang w:val="en-US"/>
        </w:rPr>
        <w:t>Supply Analysis, By Volume, 2015-20</w:t>
      </w:r>
      <w:r>
        <w:rPr>
          <w:rFonts w:ascii="Verdana" w:eastAsia="Arial" w:hAnsi="Verdana" w:cs="Arial"/>
          <w:b/>
          <w:bCs/>
          <w:sz w:val="20"/>
          <w:szCs w:val="20"/>
          <w:lang w:val="en-US"/>
        </w:rPr>
        <w:t>30</w:t>
      </w:r>
      <w:r w:rsidRPr="00363C10">
        <w:rPr>
          <w:rFonts w:ascii="Verdana" w:eastAsia="Arial" w:hAnsi="Verdana" w:cs="Arial"/>
          <w:b/>
          <w:bCs/>
          <w:sz w:val="20"/>
          <w:szCs w:val="20"/>
          <w:lang w:val="en-US"/>
        </w:rPr>
        <w:t>F (Thousand Tonnes)</w:t>
      </w:r>
    </w:p>
    <w:tbl>
      <w:tblPr>
        <w:tblW w:w="10240" w:type="dxa"/>
        <w:tblLook w:val="04A0" w:firstRow="1" w:lastRow="0" w:firstColumn="1" w:lastColumn="0" w:noHBand="0" w:noVBand="1"/>
      </w:tblPr>
      <w:tblGrid>
        <w:gridCol w:w="1446"/>
        <w:gridCol w:w="977"/>
        <w:gridCol w:w="977"/>
        <w:gridCol w:w="977"/>
        <w:gridCol w:w="977"/>
        <w:gridCol w:w="977"/>
        <w:gridCol w:w="977"/>
        <w:gridCol w:w="977"/>
        <w:gridCol w:w="977"/>
        <w:gridCol w:w="978"/>
      </w:tblGrid>
      <w:tr w:rsidR="0028696A" w:rsidRPr="00D7790B" w14:paraId="5FBF9AFA" w14:textId="77777777" w:rsidTr="00A61E95">
        <w:trPr>
          <w:trHeight w:val="471"/>
        </w:trPr>
        <w:tc>
          <w:tcPr>
            <w:tcW w:w="1446" w:type="dxa"/>
            <w:tcBorders>
              <w:top w:val="single" w:sz="8" w:space="0" w:color="FFFFFF"/>
              <w:left w:val="nil"/>
              <w:bottom w:val="single" w:sz="12" w:space="0" w:color="FFFFFF"/>
              <w:right w:val="single" w:sz="8" w:space="0" w:color="FFFFFF"/>
            </w:tcBorders>
            <w:shd w:val="clear" w:color="000000" w:fill="70AD47"/>
            <w:vAlign w:val="center"/>
            <w:hideMark/>
          </w:tcPr>
          <w:p w14:paraId="2DB46D84" w14:textId="77777777" w:rsidR="0028696A" w:rsidRPr="00D7790B" w:rsidRDefault="0028696A" w:rsidP="00A61E95">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DDA1B3E"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2015</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35425DD"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2016</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E3D715E"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2017</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632F412"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2018</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7BCA36F8"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2019</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17ABBF88"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lang w:val="en-US"/>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32DF8C90"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2021E</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45204714"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0253B125" w14:textId="77777777" w:rsidR="0028696A" w:rsidRPr="00D7790B" w:rsidRDefault="0028696A" w:rsidP="00A61E95">
            <w:pPr>
              <w:spacing w:after="0" w:line="240" w:lineRule="auto"/>
              <w:jc w:val="center"/>
              <w:rPr>
                <w:rFonts w:ascii="Arial" w:eastAsia="Times New Roman" w:hAnsi="Arial" w:cs="Arial"/>
                <w:b/>
                <w:bCs/>
                <w:color w:val="FFFFFF"/>
                <w:sz w:val="14"/>
                <w:szCs w:val="14"/>
                <w:lang w:val="en-US"/>
              </w:rPr>
            </w:pPr>
            <w:r w:rsidRPr="00D7790B">
              <w:rPr>
                <w:rFonts w:ascii="Arial" w:eastAsia="Times New Roman" w:hAnsi="Arial" w:cs="Arial"/>
                <w:b/>
                <w:bCs/>
                <w:color w:val="FFFFFF"/>
                <w:sz w:val="14"/>
                <w:szCs w:val="14"/>
              </w:rPr>
              <w:t>2030F</w:t>
            </w:r>
          </w:p>
        </w:tc>
      </w:tr>
      <w:tr w:rsidR="00B4358C" w:rsidRPr="00D7790B" w14:paraId="6AC11C09" w14:textId="77777777" w:rsidTr="00A61E95">
        <w:trPr>
          <w:trHeight w:val="493"/>
        </w:trPr>
        <w:tc>
          <w:tcPr>
            <w:tcW w:w="1446" w:type="dxa"/>
            <w:tcBorders>
              <w:top w:val="nil"/>
              <w:left w:val="nil"/>
              <w:bottom w:val="single" w:sz="8" w:space="0" w:color="FFFFFF"/>
              <w:right w:val="single" w:sz="8" w:space="0" w:color="FFFFFF"/>
            </w:tcBorders>
            <w:shd w:val="clear" w:color="000000" w:fill="D5E3CF"/>
            <w:vAlign w:val="center"/>
            <w:hideMark/>
          </w:tcPr>
          <w:p w14:paraId="54A94E0D"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Capacity</w:t>
            </w:r>
          </w:p>
        </w:tc>
        <w:tc>
          <w:tcPr>
            <w:tcW w:w="977" w:type="dxa"/>
            <w:tcBorders>
              <w:top w:val="nil"/>
              <w:left w:val="nil"/>
              <w:bottom w:val="single" w:sz="8" w:space="0" w:color="FFFFFF"/>
              <w:right w:val="single" w:sz="8" w:space="0" w:color="FFFFFF"/>
            </w:tcBorders>
            <w:shd w:val="clear" w:color="000000" w:fill="D5E3CF"/>
            <w:vAlign w:val="center"/>
            <w:hideMark/>
          </w:tcPr>
          <w:p w14:paraId="7E242269" w14:textId="5BF0F44C"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B49003E" w14:textId="308F397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7" w:type="dxa"/>
            <w:tcBorders>
              <w:top w:val="nil"/>
              <w:left w:val="nil"/>
              <w:bottom w:val="single" w:sz="8" w:space="0" w:color="FFFFFF"/>
              <w:right w:val="single" w:sz="8" w:space="0" w:color="FFFFFF"/>
            </w:tcBorders>
            <w:shd w:val="clear" w:color="000000" w:fill="D5E3CF"/>
            <w:vAlign w:val="center"/>
            <w:hideMark/>
          </w:tcPr>
          <w:p w14:paraId="4A9B2C28" w14:textId="3B4F37B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751</w:t>
            </w:r>
          </w:p>
        </w:tc>
        <w:tc>
          <w:tcPr>
            <w:tcW w:w="977" w:type="dxa"/>
            <w:tcBorders>
              <w:top w:val="nil"/>
              <w:left w:val="nil"/>
              <w:bottom w:val="single" w:sz="8" w:space="0" w:color="FFFFFF"/>
              <w:right w:val="single" w:sz="8" w:space="0" w:color="FFFFFF"/>
            </w:tcBorders>
            <w:shd w:val="clear" w:color="000000" w:fill="D5E3CF"/>
            <w:vAlign w:val="center"/>
            <w:hideMark/>
          </w:tcPr>
          <w:p w14:paraId="3DF9C802" w14:textId="6B443979"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893</w:t>
            </w:r>
          </w:p>
        </w:tc>
        <w:tc>
          <w:tcPr>
            <w:tcW w:w="977" w:type="dxa"/>
            <w:tcBorders>
              <w:top w:val="nil"/>
              <w:left w:val="nil"/>
              <w:bottom w:val="single" w:sz="8" w:space="0" w:color="FFFFFF"/>
              <w:right w:val="single" w:sz="8" w:space="0" w:color="FFFFFF"/>
            </w:tcBorders>
            <w:shd w:val="clear" w:color="000000" w:fill="D5E3CF"/>
            <w:vAlign w:val="center"/>
            <w:hideMark/>
          </w:tcPr>
          <w:p w14:paraId="327AC786" w14:textId="2F17740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913</w:t>
            </w:r>
          </w:p>
        </w:tc>
        <w:tc>
          <w:tcPr>
            <w:tcW w:w="977" w:type="dxa"/>
            <w:tcBorders>
              <w:top w:val="nil"/>
              <w:left w:val="nil"/>
              <w:bottom w:val="single" w:sz="8" w:space="0" w:color="FFFFFF"/>
              <w:right w:val="single" w:sz="8" w:space="0" w:color="FFFFFF"/>
            </w:tcBorders>
            <w:shd w:val="clear" w:color="000000" w:fill="D5E3CF"/>
            <w:vAlign w:val="center"/>
            <w:hideMark/>
          </w:tcPr>
          <w:p w14:paraId="2B452E81" w14:textId="6AE08B5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815E800" w14:textId="487B945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7" w:type="dxa"/>
            <w:tcBorders>
              <w:top w:val="nil"/>
              <w:left w:val="nil"/>
              <w:bottom w:val="single" w:sz="8" w:space="0" w:color="FFFFFF"/>
              <w:right w:val="single" w:sz="8" w:space="0" w:color="FFFFFF"/>
            </w:tcBorders>
            <w:shd w:val="clear" w:color="000000" w:fill="D5E3CF"/>
            <w:vAlign w:val="center"/>
            <w:hideMark/>
          </w:tcPr>
          <w:p w14:paraId="1B721960" w14:textId="04E0612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c>
          <w:tcPr>
            <w:tcW w:w="978" w:type="dxa"/>
            <w:tcBorders>
              <w:top w:val="nil"/>
              <w:left w:val="nil"/>
              <w:bottom w:val="single" w:sz="8" w:space="0" w:color="FFFFFF"/>
              <w:right w:val="single" w:sz="8" w:space="0" w:color="FFFFFF"/>
            </w:tcBorders>
            <w:shd w:val="clear" w:color="000000" w:fill="D5E3CF"/>
            <w:vAlign w:val="center"/>
            <w:hideMark/>
          </w:tcPr>
          <w:p w14:paraId="03443565" w14:textId="1C6FD9C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938</w:t>
            </w:r>
          </w:p>
        </w:tc>
      </w:tr>
      <w:tr w:rsidR="00B4358C" w:rsidRPr="00D7790B" w14:paraId="0D53F0CA"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0D5D75E4"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Production</w:t>
            </w:r>
          </w:p>
        </w:tc>
        <w:tc>
          <w:tcPr>
            <w:tcW w:w="977" w:type="dxa"/>
            <w:tcBorders>
              <w:top w:val="nil"/>
              <w:left w:val="nil"/>
              <w:bottom w:val="single" w:sz="8" w:space="0" w:color="FFFFFF"/>
              <w:right w:val="single" w:sz="8" w:space="0" w:color="FFFFFF"/>
            </w:tcBorders>
            <w:shd w:val="clear" w:color="000000" w:fill="EBF1E9"/>
            <w:vAlign w:val="center"/>
            <w:hideMark/>
          </w:tcPr>
          <w:p w14:paraId="55807688" w14:textId="1536423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526</w:t>
            </w:r>
          </w:p>
        </w:tc>
        <w:tc>
          <w:tcPr>
            <w:tcW w:w="977" w:type="dxa"/>
            <w:tcBorders>
              <w:top w:val="nil"/>
              <w:left w:val="nil"/>
              <w:bottom w:val="single" w:sz="8" w:space="0" w:color="FFFFFF"/>
              <w:right w:val="single" w:sz="8" w:space="0" w:color="FFFFFF"/>
            </w:tcBorders>
            <w:shd w:val="clear" w:color="000000" w:fill="EBF1E9"/>
            <w:vAlign w:val="center"/>
            <w:hideMark/>
          </w:tcPr>
          <w:p w14:paraId="3C501CEB" w14:textId="6EF9725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542</w:t>
            </w:r>
          </w:p>
        </w:tc>
        <w:tc>
          <w:tcPr>
            <w:tcW w:w="977" w:type="dxa"/>
            <w:tcBorders>
              <w:top w:val="nil"/>
              <w:left w:val="nil"/>
              <w:bottom w:val="single" w:sz="8" w:space="0" w:color="FFFFFF"/>
              <w:right w:val="single" w:sz="8" w:space="0" w:color="FFFFFF"/>
            </w:tcBorders>
            <w:shd w:val="clear" w:color="000000" w:fill="EBF1E9"/>
            <w:vAlign w:val="center"/>
            <w:hideMark/>
          </w:tcPr>
          <w:p w14:paraId="68723138" w14:textId="7E00389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563</w:t>
            </w:r>
          </w:p>
        </w:tc>
        <w:tc>
          <w:tcPr>
            <w:tcW w:w="977" w:type="dxa"/>
            <w:tcBorders>
              <w:top w:val="nil"/>
              <w:left w:val="nil"/>
              <w:bottom w:val="single" w:sz="8" w:space="0" w:color="FFFFFF"/>
              <w:right w:val="single" w:sz="8" w:space="0" w:color="FFFFFF"/>
            </w:tcBorders>
            <w:shd w:val="clear" w:color="000000" w:fill="EBF1E9"/>
            <w:vAlign w:val="center"/>
            <w:hideMark/>
          </w:tcPr>
          <w:p w14:paraId="7FD726FA" w14:textId="1B62C02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670</w:t>
            </w:r>
          </w:p>
        </w:tc>
        <w:tc>
          <w:tcPr>
            <w:tcW w:w="977" w:type="dxa"/>
            <w:tcBorders>
              <w:top w:val="nil"/>
              <w:left w:val="nil"/>
              <w:bottom w:val="single" w:sz="8" w:space="0" w:color="FFFFFF"/>
              <w:right w:val="single" w:sz="8" w:space="0" w:color="FFFFFF"/>
            </w:tcBorders>
            <w:shd w:val="clear" w:color="000000" w:fill="EBF1E9"/>
            <w:vAlign w:val="center"/>
            <w:hideMark/>
          </w:tcPr>
          <w:p w14:paraId="7BFF4BC3" w14:textId="447FDFF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696</w:t>
            </w:r>
          </w:p>
        </w:tc>
        <w:tc>
          <w:tcPr>
            <w:tcW w:w="977" w:type="dxa"/>
            <w:tcBorders>
              <w:top w:val="nil"/>
              <w:left w:val="nil"/>
              <w:bottom w:val="single" w:sz="8" w:space="0" w:color="FFFFFF"/>
              <w:right w:val="single" w:sz="8" w:space="0" w:color="FFFFFF"/>
            </w:tcBorders>
            <w:shd w:val="clear" w:color="000000" w:fill="EBF1E9"/>
            <w:vAlign w:val="center"/>
            <w:hideMark/>
          </w:tcPr>
          <w:p w14:paraId="0C0A7D4A" w14:textId="56024D2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621</w:t>
            </w:r>
          </w:p>
        </w:tc>
        <w:tc>
          <w:tcPr>
            <w:tcW w:w="977" w:type="dxa"/>
            <w:tcBorders>
              <w:top w:val="nil"/>
              <w:left w:val="nil"/>
              <w:bottom w:val="single" w:sz="8" w:space="0" w:color="FFFFFF"/>
              <w:right w:val="single" w:sz="8" w:space="0" w:color="FFFFFF"/>
            </w:tcBorders>
            <w:shd w:val="clear" w:color="000000" w:fill="EBF1E9"/>
            <w:vAlign w:val="center"/>
            <w:hideMark/>
          </w:tcPr>
          <w:p w14:paraId="097546B2" w14:textId="061C3F1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677</w:t>
            </w:r>
          </w:p>
        </w:tc>
        <w:tc>
          <w:tcPr>
            <w:tcW w:w="977" w:type="dxa"/>
            <w:tcBorders>
              <w:top w:val="nil"/>
              <w:left w:val="nil"/>
              <w:bottom w:val="single" w:sz="8" w:space="0" w:color="FFFFFF"/>
              <w:right w:val="single" w:sz="8" w:space="0" w:color="FFFFFF"/>
            </w:tcBorders>
            <w:shd w:val="clear" w:color="000000" w:fill="EBF1E9"/>
            <w:vAlign w:val="center"/>
            <w:hideMark/>
          </w:tcPr>
          <w:p w14:paraId="7325C0BA" w14:textId="224C3A05"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741</w:t>
            </w:r>
          </w:p>
        </w:tc>
        <w:tc>
          <w:tcPr>
            <w:tcW w:w="978" w:type="dxa"/>
            <w:tcBorders>
              <w:top w:val="nil"/>
              <w:left w:val="nil"/>
              <w:bottom w:val="single" w:sz="8" w:space="0" w:color="FFFFFF"/>
              <w:right w:val="single" w:sz="8" w:space="0" w:color="FFFFFF"/>
            </w:tcBorders>
            <w:shd w:val="clear" w:color="000000" w:fill="EBF1E9"/>
            <w:vAlign w:val="center"/>
            <w:hideMark/>
          </w:tcPr>
          <w:p w14:paraId="0A5F83E7" w14:textId="6A564D4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812</w:t>
            </w:r>
          </w:p>
        </w:tc>
      </w:tr>
      <w:tr w:rsidR="00B4358C" w:rsidRPr="00D7790B" w14:paraId="77533B3C"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68492DE0"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 xml:space="preserve">Import </w:t>
            </w:r>
          </w:p>
        </w:tc>
        <w:tc>
          <w:tcPr>
            <w:tcW w:w="977" w:type="dxa"/>
            <w:tcBorders>
              <w:top w:val="nil"/>
              <w:left w:val="nil"/>
              <w:bottom w:val="single" w:sz="8" w:space="0" w:color="FFFFFF"/>
              <w:right w:val="single" w:sz="8" w:space="0" w:color="FFFFFF"/>
            </w:tcBorders>
            <w:shd w:val="clear" w:color="000000" w:fill="D5E3CF"/>
            <w:vAlign w:val="center"/>
            <w:hideMark/>
          </w:tcPr>
          <w:p w14:paraId="5A71E8ED" w14:textId="5DE65F5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250</w:t>
            </w:r>
          </w:p>
        </w:tc>
        <w:tc>
          <w:tcPr>
            <w:tcW w:w="977" w:type="dxa"/>
            <w:tcBorders>
              <w:top w:val="nil"/>
              <w:left w:val="nil"/>
              <w:bottom w:val="single" w:sz="8" w:space="0" w:color="FFFFFF"/>
              <w:right w:val="single" w:sz="8" w:space="0" w:color="FFFFFF"/>
            </w:tcBorders>
            <w:shd w:val="clear" w:color="000000" w:fill="D5E3CF"/>
            <w:vAlign w:val="center"/>
            <w:hideMark/>
          </w:tcPr>
          <w:p w14:paraId="5F01C448" w14:textId="137E921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270</w:t>
            </w:r>
          </w:p>
        </w:tc>
        <w:tc>
          <w:tcPr>
            <w:tcW w:w="977" w:type="dxa"/>
            <w:tcBorders>
              <w:top w:val="nil"/>
              <w:left w:val="nil"/>
              <w:bottom w:val="single" w:sz="8" w:space="0" w:color="FFFFFF"/>
              <w:right w:val="single" w:sz="8" w:space="0" w:color="FFFFFF"/>
            </w:tcBorders>
            <w:shd w:val="clear" w:color="000000" w:fill="D5E3CF"/>
            <w:vAlign w:val="center"/>
            <w:hideMark/>
          </w:tcPr>
          <w:p w14:paraId="61D3E57B" w14:textId="1C5B340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283</w:t>
            </w:r>
          </w:p>
        </w:tc>
        <w:tc>
          <w:tcPr>
            <w:tcW w:w="977" w:type="dxa"/>
            <w:tcBorders>
              <w:top w:val="nil"/>
              <w:left w:val="nil"/>
              <w:bottom w:val="single" w:sz="8" w:space="0" w:color="FFFFFF"/>
              <w:right w:val="single" w:sz="8" w:space="0" w:color="FFFFFF"/>
            </w:tcBorders>
            <w:shd w:val="clear" w:color="000000" w:fill="D5E3CF"/>
            <w:vAlign w:val="center"/>
            <w:hideMark/>
          </w:tcPr>
          <w:p w14:paraId="19178C08" w14:textId="07544FC8"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211</w:t>
            </w:r>
          </w:p>
        </w:tc>
        <w:tc>
          <w:tcPr>
            <w:tcW w:w="977" w:type="dxa"/>
            <w:tcBorders>
              <w:top w:val="nil"/>
              <w:left w:val="nil"/>
              <w:bottom w:val="single" w:sz="8" w:space="0" w:color="FFFFFF"/>
              <w:right w:val="single" w:sz="8" w:space="0" w:color="FFFFFF"/>
            </w:tcBorders>
            <w:shd w:val="clear" w:color="000000" w:fill="D5E3CF"/>
            <w:vAlign w:val="center"/>
            <w:hideMark/>
          </w:tcPr>
          <w:p w14:paraId="3763DB69" w14:textId="3EADF7E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225</w:t>
            </w:r>
          </w:p>
        </w:tc>
        <w:tc>
          <w:tcPr>
            <w:tcW w:w="977" w:type="dxa"/>
            <w:tcBorders>
              <w:top w:val="nil"/>
              <w:left w:val="nil"/>
              <w:bottom w:val="single" w:sz="8" w:space="0" w:color="FFFFFF"/>
              <w:right w:val="single" w:sz="8" w:space="0" w:color="FFFFFF"/>
            </w:tcBorders>
            <w:shd w:val="clear" w:color="000000" w:fill="D5E3CF"/>
            <w:vAlign w:val="center"/>
            <w:hideMark/>
          </w:tcPr>
          <w:p w14:paraId="0CE51015" w14:textId="5F16563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210</w:t>
            </w:r>
          </w:p>
        </w:tc>
        <w:tc>
          <w:tcPr>
            <w:tcW w:w="2932"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4AA6AD4D" w14:textId="77777777" w:rsidR="00B4358C" w:rsidRPr="00D7790B" w:rsidRDefault="00B4358C" w:rsidP="00B4358C">
            <w:pPr>
              <w:spacing w:after="0" w:line="240" w:lineRule="auto"/>
              <w:jc w:val="center"/>
              <w:rPr>
                <w:rFonts w:ascii="Arial" w:eastAsia="Times New Roman" w:hAnsi="Arial" w:cs="Arial"/>
                <w:color w:val="000000"/>
                <w:sz w:val="14"/>
                <w:szCs w:val="14"/>
                <w:lang w:val="en-US"/>
              </w:rPr>
            </w:pPr>
            <w:r w:rsidRPr="00D7790B">
              <w:rPr>
                <w:rFonts w:ascii="Arial" w:eastAsia="Times New Roman" w:hAnsi="Arial" w:cs="Arial"/>
                <w:color w:val="000000"/>
                <w:sz w:val="14"/>
                <w:szCs w:val="14"/>
                <w:lang w:val="en-US"/>
              </w:rPr>
              <w:t> </w:t>
            </w:r>
          </w:p>
        </w:tc>
      </w:tr>
      <w:tr w:rsidR="00B4358C" w:rsidRPr="00D7790B" w14:paraId="476F0D95" w14:textId="77777777" w:rsidTr="00A61E95">
        <w:trPr>
          <w:trHeight w:val="471"/>
        </w:trPr>
        <w:tc>
          <w:tcPr>
            <w:tcW w:w="1446" w:type="dxa"/>
            <w:tcBorders>
              <w:top w:val="nil"/>
              <w:left w:val="nil"/>
              <w:bottom w:val="single" w:sz="8" w:space="0" w:color="FFFFFF"/>
              <w:right w:val="single" w:sz="8" w:space="0" w:color="FFFFFF"/>
            </w:tcBorders>
            <w:shd w:val="clear" w:color="000000" w:fill="EBF1E9"/>
            <w:vAlign w:val="center"/>
            <w:hideMark/>
          </w:tcPr>
          <w:p w14:paraId="4F146BF3"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Export</w:t>
            </w:r>
          </w:p>
        </w:tc>
        <w:tc>
          <w:tcPr>
            <w:tcW w:w="977" w:type="dxa"/>
            <w:tcBorders>
              <w:top w:val="nil"/>
              <w:left w:val="nil"/>
              <w:bottom w:val="single" w:sz="8" w:space="0" w:color="FFFFFF"/>
              <w:right w:val="single" w:sz="8" w:space="0" w:color="FFFFFF"/>
            </w:tcBorders>
            <w:shd w:val="clear" w:color="000000" w:fill="EBF1E9"/>
            <w:vAlign w:val="center"/>
            <w:hideMark/>
          </w:tcPr>
          <w:p w14:paraId="5D7E2C8E" w14:textId="7C400B5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260</w:t>
            </w:r>
          </w:p>
        </w:tc>
        <w:tc>
          <w:tcPr>
            <w:tcW w:w="977" w:type="dxa"/>
            <w:tcBorders>
              <w:top w:val="nil"/>
              <w:left w:val="nil"/>
              <w:bottom w:val="single" w:sz="8" w:space="0" w:color="FFFFFF"/>
              <w:right w:val="single" w:sz="8" w:space="0" w:color="FFFFFF"/>
            </w:tcBorders>
            <w:shd w:val="clear" w:color="000000" w:fill="EBF1E9"/>
            <w:vAlign w:val="center"/>
            <w:hideMark/>
          </w:tcPr>
          <w:p w14:paraId="4C803746" w14:textId="571D7B78"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273</w:t>
            </w:r>
          </w:p>
        </w:tc>
        <w:tc>
          <w:tcPr>
            <w:tcW w:w="977" w:type="dxa"/>
            <w:tcBorders>
              <w:top w:val="nil"/>
              <w:left w:val="nil"/>
              <w:bottom w:val="single" w:sz="8" w:space="0" w:color="FFFFFF"/>
              <w:right w:val="single" w:sz="8" w:space="0" w:color="FFFFFF"/>
            </w:tcBorders>
            <w:shd w:val="clear" w:color="000000" w:fill="EBF1E9"/>
            <w:vAlign w:val="center"/>
            <w:hideMark/>
          </w:tcPr>
          <w:p w14:paraId="6DD563A6" w14:textId="7A6FEAA3"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282</w:t>
            </w:r>
          </w:p>
        </w:tc>
        <w:tc>
          <w:tcPr>
            <w:tcW w:w="977" w:type="dxa"/>
            <w:tcBorders>
              <w:top w:val="nil"/>
              <w:left w:val="nil"/>
              <w:bottom w:val="single" w:sz="8" w:space="0" w:color="FFFFFF"/>
              <w:right w:val="single" w:sz="8" w:space="0" w:color="FFFFFF"/>
            </w:tcBorders>
            <w:shd w:val="clear" w:color="000000" w:fill="EBF1E9"/>
            <w:vAlign w:val="center"/>
            <w:hideMark/>
          </w:tcPr>
          <w:p w14:paraId="2E5CD4BC" w14:textId="5B3CA7CB"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296</w:t>
            </w:r>
          </w:p>
        </w:tc>
        <w:tc>
          <w:tcPr>
            <w:tcW w:w="977" w:type="dxa"/>
            <w:tcBorders>
              <w:top w:val="nil"/>
              <w:left w:val="nil"/>
              <w:bottom w:val="single" w:sz="8" w:space="0" w:color="FFFFFF"/>
              <w:right w:val="single" w:sz="8" w:space="0" w:color="FFFFFF"/>
            </w:tcBorders>
            <w:shd w:val="clear" w:color="000000" w:fill="EBF1E9"/>
            <w:vAlign w:val="center"/>
            <w:hideMark/>
          </w:tcPr>
          <w:p w14:paraId="3A5A0CD6" w14:textId="6D95678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310</w:t>
            </w:r>
          </w:p>
        </w:tc>
        <w:tc>
          <w:tcPr>
            <w:tcW w:w="977" w:type="dxa"/>
            <w:tcBorders>
              <w:top w:val="nil"/>
              <w:left w:val="nil"/>
              <w:bottom w:val="single" w:sz="8" w:space="0" w:color="FFFFFF"/>
              <w:right w:val="single" w:sz="8" w:space="0" w:color="FFFFFF"/>
            </w:tcBorders>
            <w:shd w:val="clear" w:color="000000" w:fill="EBF1E9"/>
            <w:vAlign w:val="center"/>
            <w:hideMark/>
          </w:tcPr>
          <w:p w14:paraId="2BAB2DBC" w14:textId="110DA10F"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270</w:t>
            </w:r>
          </w:p>
        </w:tc>
        <w:tc>
          <w:tcPr>
            <w:tcW w:w="2932" w:type="dxa"/>
            <w:gridSpan w:val="3"/>
            <w:vMerge/>
            <w:tcBorders>
              <w:top w:val="nil"/>
              <w:left w:val="nil"/>
              <w:bottom w:val="single" w:sz="8" w:space="0" w:color="FFFFFF"/>
              <w:right w:val="single" w:sz="8" w:space="0" w:color="FFFFFF"/>
            </w:tcBorders>
            <w:vAlign w:val="center"/>
            <w:hideMark/>
          </w:tcPr>
          <w:p w14:paraId="61063D6B" w14:textId="77777777" w:rsidR="00B4358C" w:rsidRPr="00D7790B" w:rsidRDefault="00B4358C" w:rsidP="00B4358C">
            <w:pPr>
              <w:spacing w:after="0" w:line="240" w:lineRule="auto"/>
              <w:rPr>
                <w:rFonts w:ascii="Arial" w:eastAsia="Times New Roman" w:hAnsi="Arial" w:cs="Arial"/>
                <w:color w:val="000000"/>
                <w:sz w:val="14"/>
                <w:szCs w:val="14"/>
                <w:lang w:val="en-US"/>
              </w:rPr>
            </w:pPr>
          </w:p>
        </w:tc>
      </w:tr>
      <w:tr w:rsidR="00B4358C" w:rsidRPr="00D7790B" w14:paraId="234A94DF" w14:textId="77777777" w:rsidTr="00A61E95">
        <w:trPr>
          <w:trHeight w:val="471"/>
        </w:trPr>
        <w:tc>
          <w:tcPr>
            <w:tcW w:w="1446" w:type="dxa"/>
            <w:tcBorders>
              <w:top w:val="nil"/>
              <w:left w:val="nil"/>
              <w:bottom w:val="single" w:sz="8" w:space="0" w:color="FFFFFF"/>
              <w:right w:val="single" w:sz="8" w:space="0" w:color="FFFFFF"/>
            </w:tcBorders>
            <w:shd w:val="clear" w:color="000000" w:fill="D5E3CF"/>
            <w:vAlign w:val="center"/>
            <w:hideMark/>
          </w:tcPr>
          <w:p w14:paraId="0A68F38F"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Total Demand</w:t>
            </w:r>
          </w:p>
        </w:tc>
        <w:tc>
          <w:tcPr>
            <w:tcW w:w="977" w:type="dxa"/>
            <w:tcBorders>
              <w:top w:val="nil"/>
              <w:left w:val="nil"/>
              <w:bottom w:val="single" w:sz="8" w:space="0" w:color="FFFFFF"/>
              <w:right w:val="single" w:sz="8" w:space="0" w:color="FFFFFF"/>
            </w:tcBorders>
            <w:shd w:val="clear" w:color="000000" w:fill="D5E3CF"/>
            <w:vAlign w:val="center"/>
            <w:hideMark/>
          </w:tcPr>
          <w:p w14:paraId="77547409" w14:textId="36ED8EB9"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507</w:t>
            </w:r>
          </w:p>
        </w:tc>
        <w:tc>
          <w:tcPr>
            <w:tcW w:w="977" w:type="dxa"/>
            <w:tcBorders>
              <w:top w:val="nil"/>
              <w:left w:val="nil"/>
              <w:bottom w:val="single" w:sz="8" w:space="0" w:color="FFFFFF"/>
              <w:right w:val="single" w:sz="8" w:space="0" w:color="FFFFFF"/>
            </w:tcBorders>
            <w:shd w:val="clear" w:color="000000" w:fill="D5E3CF"/>
            <w:vAlign w:val="center"/>
            <w:hideMark/>
          </w:tcPr>
          <w:p w14:paraId="7DF47B38" w14:textId="73C1B9F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530</w:t>
            </w:r>
          </w:p>
        </w:tc>
        <w:tc>
          <w:tcPr>
            <w:tcW w:w="977" w:type="dxa"/>
            <w:tcBorders>
              <w:top w:val="nil"/>
              <w:left w:val="nil"/>
              <w:bottom w:val="single" w:sz="8" w:space="0" w:color="FFFFFF"/>
              <w:right w:val="single" w:sz="8" w:space="0" w:color="FFFFFF"/>
            </w:tcBorders>
            <w:shd w:val="clear" w:color="000000" w:fill="D5E3CF"/>
            <w:vAlign w:val="center"/>
            <w:hideMark/>
          </w:tcPr>
          <w:p w14:paraId="27282096" w14:textId="66AE571A"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555</w:t>
            </w:r>
          </w:p>
        </w:tc>
        <w:tc>
          <w:tcPr>
            <w:tcW w:w="977" w:type="dxa"/>
            <w:tcBorders>
              <w:top w:val="nil"/>
              <w:left w:val="nil"/>
              <w:bottom w:val="single" w:sz="8" w:space="0" w:color="FFFFFF"/>
              <w:right w:val="single" w:sz="8" w:space="0" w:color="FFFFFF"/>
            </w:tcBorders>
            <w:shd w:val="clear" w:color="000000" w:fill="D5E3CF"/>
            <w:vAlign w:val="center"/>
            <w:hideMark/>
          </w:tcPr>
          <w:p w14:paraId="4976DD1A" w14:textId="2CE07A75"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lang w:val="en-US"/>
              </w:rPr>
              <w:t>574</w:t>
            </w:r>
          </w:p>
        </w:tc>
        <w:tc>
          <w:tcPr>
            <w:tcW w:w="977" w:type="dxa"/>
            <w:tcBorders>
              <w:top w:val="nil"/>
              <w:left w:val="nil"/>
              <w:bottom w:val="single" w:sz="8" w:space="0" w:color="FFFFFF"/>
              <w:right w:val="single" w:sz="8" w:space="0" w:color="FFFFFF"/>
            </w:tcBorders>
            <w:shd w:val="clear" w:color="000000" w:fill="D5E3CF"/>
            <w:vAlign w:val="center"/>
            <w:hideMark/>
          </w:tcPr>
          <w:p w14:paraId="700D1AA4" w14:textId="71C55F60"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599</w:t>
            </w:r>
          </w:p>
        </w:tc>
        <w:tc>
          <w:tcPr>
            <w:tcW w:w="977" w:type="dxa"/>
            <w:tcBorders>
              <w:top w:val="nil"/>
              <w:left w:val="nil"/>
              <w:bottom w:val="single" w:sz="8" w:space="0" w:color="FFFFFF"/>
              <w:right w:val="single" w:sz="8" w:space="0" w:color="FFFFFF"/>
            </w:tcBorders>
            <w:shd w:val="clear" w:color="000000" w:fill="D5E3CF"/>
            <w:vAlign w:val="center"/>
            <w:hideMark/>
          </w:tcPr>
          <w:p w14:paraId="41C3EA82" w14:textId="6D29291E"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551</w:t>
            </w:r>
          </w:p>
        </w:tc>
        <w:tc>
          <w:tcPr>
            <w:tcW w:w="977" w:type="dxa"/>
            <w:tcBorders>
              <w:top w:val="nil"/>
              <w:left w:val="nil"/>
              <w:bottom w:val="single" w:sz="8" w:space="0" w:color="FFFFFF"/>
              <w:right w:val="single" w:sz="8" w:space="0" w:color="FFFFFF"/>
            </w:tcBorders>
            <w:shd w:val="clear" w:color="000000" w:fill="D5E3CF"/>
            <w:vAlign w:val="center"/>
            <w:hideMark/>
          </w:tcPr>
          <w:p w14:paraId="14084A7B" w14:textId="34A05C0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582</w:t>
            </w:r>
          </w:p>
        </w:tc>
        <w:tc>
          <w:tcPr>
            <w:tcW w:w="977" w:type="dxa"/>
            <w:tcBorders>
              <w:top w:val="nil"/>
              <w:left w:val="nil"/>
              <w:bottom w:val="single" w:sz="8" w:space="0" w:color="FFFFFF"/>
              <w:right w:val="single" w:sz="8" w:space="0" w:color="FFFFFF"/>
            </w:tcBorders>
            <w:shd w:val="clear" w:color="000000" w:fill="D5E3CF"/>
            <w:vAlign w:val="center"/>
            <w:hideMark/>
          </w:tcPr>
          <w:p w14:paraId="1D1E0E94" w14:textId="52833772"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675</w:t>
            </w:r>
          </w:p>
        </w:tc>
        <w:tc>
          <w:tcPr>
            <w:tcW w:w="978" w:type="dxa"/>
            <w:tcBorders>
              <w:top w:val="nil"/>
              <w:left w:val="nil"/>
              <w:bottom w:val="single" w:sz="8" w:space="0" w:color="FFFFFF"/>
              <w:right w:val="single" w:sz="8" w:space="0" w:color="FFFFFF"/>
            </w:tcBorders>
            <w:shd w:val="clear" w:color="000000" w:fill="D5E3CF"/>
            <w:vAlign w:val="center"/>
            <w:hideMark/>
          </w:tcPr>
          <w:p w14:paraId="2521F898" w14:textId="198FE016"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822</w:t>
            </w:r>
          </w:p>
        </w:tc>
      </w:tr>
      <w:tr w:rsidR="00B4358C" w:rsidRPr="00D7790B" w14:paraId="3BB86084" w14:textId="77777777" w:rsidTr="00A61E95">
        <w:trPr>
          <w:trHeight w:val="561"/>
        </w:trPr>
        <w:tc>
          <w:tcPr>
            <w:tcW w:w="1446" w:type="dxa"/>
            <w:tcBorders>
              <w:top w:val="nil"/>
              <w:left w:val="nil"/>
              <w:bottom w:val="single" w:sz="8" w:space="0" w:color="FFFFFF"/>
              <w:right w:val="single" w:sz="8" w:space="0" w:color="FFFFFF"/>
            </w:tcBorders>
            <w:shd w:val="clear" w:color="000000" w:fill="EBF1E9"/>
            <w:vAlign w:val="center"/>
            <w:hideMark/>
          </w:tcPr>
          <w:p w14:paraId="7F3DE495" w14:textId="77777777" w:rsidR="00B4358C" w:rsidRPr="00D7790B" w:rsidRDefault="00B4358C" w:rsidP="00B4358C">
            <w:pPr>
              <w:spacing w:after="0" w:line="240" w:lineRule="auto"/>
              <w:ind w:firstLineChars="100" w:firstLine="141"/>
              <w:rPr>
                <w:rFonts w:ascii="Arial" w:eastAsia="Times New Roman" w:hAnsi="Arial" w:cs="Arial"/>
                <w:b/>
                <w:bCs/>
                <w:color w:val="000000"/>
                <w:sz w:val="14"/>
                <w:szCs w:val="14"/>
                <w:lang w:val="en-US"/>
              </w:rPr>
            </w:pPr>
            <w:r w:rsidRPr="00D7790B">
              <w:rPr>
                <w:rFonts w:ascii="Arial" w:eastAsia="Times New Roman" w:hAnsi="Arial" w:cs="Arial"/>
                <w:b/>
                <w:bCs/>
                <w:color w:val="000000"/>
                <w:sz w:val="14"/>
                <w:szCs w:val="14"/>
              </w:rPr>
              <w:t>Demand Supply Gap</w:t>
            </w:r>
          </w:p>
        </w:tc>
        <w:tc>
          <w:tcPr>
            <w:tcW w:w="5862" w:type="dxa"/>
            <w:gridSpan w:val="6"/>
            <w:tcBorders>
              <w:top w:val="nil"/>
              <w:left w:val="nil"/>
              <w:bottom w:val="single" w:sz="8" w:space="0" w:color="FFFFFF"/>
              <w:right w:val="single" w:sz="8" w:space="0" w:color="FFFFFF"/>
            </w:tcBorders>
            <w:shd w:val="clear" w:color="000000" w:fill="EBF1E9"/>
            <w:vAlign w:val="center"/>
          </w:tcPr>
          <w:p w14:paraId="04772377" w14:textId="77777777" w:rsidR="00B4358C" w:rsidRPr="00D7790B" w:rsidRDefault="00B4358C" w:rsidP="00B4358C">
            <w:pPr>
              <w:spacing w:after="0" w:line="240" w:lineRule="auto"/>
              <w:jc w:val="center"/>
              <w:rPr>
                <w:rFonts w:ascii="Arial" w:eastAsia="Times New Roman" w:hAnsi="Arial" w:cs="Arial"/>
                <w:color w:val="000000"/>
                <w:sz w:val="14"/>
                <w:szCs w:val="14"/>
                <w:lang w:val="en-US"/>
              </w:rPr>
            </w:pPr>
          </w:p>
        </w:tc>
        <w:tc>
          <w:tcPr>
            <w:tcW w:w="977" w:type="dxa"/>
            <w:tcBorders>
              <w:top w:val="nil"/>
              <w:left w:val="nil"/>
              <w:bottom w:val="single" w:sz="8" w:space="0" w:color="FFFFFF"/>
              <w:right w:val="single" w:sz="8" w:space="0" w:color="FFFFFF"/>
            </w:tcBorders>
            <w:shd w:val="clear" w:color="000000" w:fill="EBF1E9"/>
            <w:vAlign w:val="center"/>
            <w:hideMark/>
          </w:tcPr>
          <w:p w14:paraId="69983F1B" w14:textId="08024A8D"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95</w:t>
            </w:r>
          </w:p>
        </w:tc>
        <w:tc>
          <w:tcPr>
            <w:tcW w:w="977" w:type="dxa"/>
            <w:tcBorders>
              <w:top w:val="nil"/>
              <w:left w:val="nil"/>
              <w:bottom w:val="single" w:sz="8" w:space="0" w:color="FFFFFF"/>
              <w:right w:val="single" w:sz="8" w:space="0" w:color="FFFFFF"/>
            </w:tcBorders>
            <w:shd w:val="clear" w:color="000000" w:fill="EBF1E9"/>
            <w:vAlign w:val="center"/>
            <w:hideMark/>
          </w:tcPr>
          <w:p w14:paraId="10B9D577" w14:textId="2D1E19C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66</w:t>
            </w:r>
          </w:p>
        </w:tc>
        <w:tc>
          <w:tcPr>
            <w:tcW w:w="978" w:type="dxa"/>
            <w:tcBorders>
              <w:top w:val="nil"/>
              <w:left w:val="nil"/>
              <w:bottom w:val="single" w:sz="8" w:space="0" w:color="FFFFFF"/>
              <w:right w:val="single" w:sz="8" w:space="0" w:color="FFFFFF"/>
            </w:tcBorders>
            <w:shd w:val="clear" w:color="000000" w:fill="EBF1E9"/>
            <w:vAlign w:val="center"/>
            <w:hideMark/>
          </w:tcPr>
          <w:p w14:paraId="443EE3DD" w14:textId="18C14317" w:rsidR="00B4358C" w:rsidRPr="00D7790B" w:rsidRDefault="00B4358C" w:rsidP="00B4358C">
            <w:pPr>
              <w:spacing w:after="0" w:line="240" w:lineRule="auto"/>
              <w:jc w:val="center"/>
              <w:rPr>
                <w:rFonts w:ascii="Arial" w:eastAsia="Times New Roman" w:hAnsi="Arial" w:cs="Arial"/>
                <w:color w:val="000000"/>
                <w:sz w:val="14"/>
                <w:szCs w:val="14"/>
                <w:lang w:val="en-US"/>
              </w:rPr>
            </w:pPr>
            <w:r>
              <w:rPr>
                <w:rFonts w:ascii="Arial" w:hAnsi="Arial" w:cs="Arial"/>
                <w:color w:val="000000"/>
                <w:sz w:val="14"/>
                <w:szCs w:val="14"/>
              </w:rPr>
              <w:t>-10</w:t>
            </w:r>
          </w:p>
        </w:tc>
      </w:tr>
    </w:tbl>
    <w:p w14:paraId="55D28271" w14:textId="77777777" w:rsidR="00AF26A3" w:rsidRDefault="00AF26A3" w:rsidP="00FD39DE">
      <w:pPr>
        <w:spacing w:line="360" w:lineRule="auto"/>
        <w:textAlignment w:val="baseline"/>
        <w:rPr>
          <w:rFonts w:ascii="Verdana" w:eastAsia="Verdana" w:hAnsi="Verdana" w:cs="Verdana"/>
          <w:b/>
          <w:bCs/>
          <w:color w:val="000000"/>
          <w:kern w:val="24"/>
          <w:sz w:val="20"/>
          <w:szCs w:val="20"/>
        </w:rPr>
      </w:pPr>
    </w:p>
    <w:p w14:paraId="2EBB6AEB" w14:textId="61C51991" w:rsidR="00AF26A3" w:rsidRDefault="00AF26A3" w:rsidP="00FD39DE">
      <w:pPr>
        <w:spacing w:line="360" w:lineRule="auto"/>
        <w:textAlignment w:val="baseline"/>
        <w:rPr>
          <w:rFonts w:ascii="Verdana" w:eastAsia="Verdana" w:hAnsi="Verdana" w:cs="Verdana"/>
          <w:b/>
          <w:bCs/>
          <w:color w:val="000000"/>
          <w:kern w:val="24"/>
          <w:sz w:val="20"/>
          <w:szCs w:val="20"/>
        </w:rPr>
      </w:pPr>
    </w:p>
    <w:p w14:paraId="6172BC65" w14:textId="29F8D074" w:rsidR="00315C17" w:rsidRDefault="00315C17" w:rsidP="00FD39DE">
      <w:pPr>
        <w:spacing w:line="360" w:lineRule="auto"/>
        <w:textAlignment w:val="baseline"/>
        <w:rPr>
          <w:rFonts w:ascii="Verdana" w:eastAsia="Verdana" w:hAnsi="Verdana" w:cs="Verdana"/>
          <w:b/>
          <w:bCs/>
          <w:color w:val="000000"/>
          <w:kern w:val="24"/>
          <w:sz w:val="20"/>
          <w:szCs w:val="20"/>
        </w:rPr>
      </w:pPr>
    </w:p>
    <w:p w14:paraId="4961B0B5" w14:textId="43C4DCEE" w:rsidR="00315C17" w:rsidRDefault="00315C17" w:rsidP="00FD39DE">
      <w:pPr>
        <w:spacing w:line="360" w:lineRule="auto"/>
        <w:textAlignment w:val="baseline"/>
        <w:rPr>
          <w:rFonts w:ascii="Verdana" w:eastAsia="Verdana" w:hAnsi="Verdana" w:cs="Verdana"/>
          <w:b/>
          <w:bCs/>
          <w:color w:val="000000"/>
          <w:kern w:val="24"/>
          <w:sz w:val="20"/>
          <w:szCs w:val="20"/>
        </w:rPr>
      </w:pPr>
    </w:p>
    <w:p w14:paraId="725C73BE" w14:textId="5FD145B2" w:rsidR="00315C17" w:rsidRDefault="00315C17" w:rsidP="00FD39DE">
      <w:pPr>
        <w:spacing w:line="360" w:lineRule="auto"/>
        <w:textAlignment w:val="baseline"/>
        <w:rPr>
          <w:rFonts w:ascii="Verdana" w:eastAsia="Verdana" w:hAnsi="Verdana" w:cs="Verdana"/>
          <w:b/>
          <w:bCs/>
          <w:color w:val="000000"/>
          <w:kern w:val="24"/>
          <w:sz w:val="20"/>
          <w:szCs w:val="20"/>
        </w:rPr>
      </w:pPr>
    </w:p>
    <w:p w14:paraId="7A6B994C" w14:textId="77777777" w:rsidR="00315C17" w:rsidRDefault="00315C17" w:rsidP="00FD39DE">
      <w:pPr>
        <w:spacing w:line="360" w:lineRule="auto"/>
        <w:textAlignment w:val="baseline"/>
        <w:rPr>
          <w:rFonts w:ascii="Verdana" w:eastAsia="Verdana" w:hAnsi="Verdana" w:cs="Verdana"/>
          <w:b/>
          <w:bCs/>
          <w:color w:val="000000"/>
          <w:kern w:val="24"/>
          <w:sz w:val="20"/>
          <w:szCs w:val="20"/>
        </w:rPr>
      </w:pPr>
    </w:p>
    <w:p w14:paraId="413FFE63" w14:textId="77777777" w:rsidR="00AF26A3" w:rsidRDefault="00AF26A3" w:rsidP="00FD39DE">
      <w:pPr>
        <w:spacing w:line="360" w:lineRule="auto"/>
        <w:textAlignment w:val="baseline"/>
        <w:rPr>
          <w:rFonts w:ascii="Verdana" w:eastAsia="Verdana" w:hAnsi="Verdana" w:cs="Verdana"/>
          <w:b/>
          <w:bCs/>
          <w:color w:val="000000"/>
          <w:kern w:val="24"/>
          <w:sz w:val="20"/>
          <w:szCs w:val="20"/>
        </w:rPr>
      </w:pPr>
    </w:p>
    <w:p w14:paraId="5681E9E2" w14:textId="697EE513" w:rsidR="00FD39DE" w:rsidRPr="00AB7B64" w:rsidRDefault="00FD39DE" w:rsidP="00FD39DE">
      <w:pPr>
        <w:spacing w:line="360" w:lineRule="auto"/>
        <w:textAlignment w:val="baseline"/>
        <w:rPr>
          <w:rFonts w:ascii="Verdana" w:eastAsia="Verdana" w:hAnsi="Verdana" w:cs="Verdana"/>
          <w:b/>
          <w:bCs/>
          <w:color w:val="000000"/>
          <w:kern w:val="24"/>
          <w:sz w:val="20"/>
          <w:szCs w:val="20"/>
        </w:rPr>
      </w:pPr>
      <w:r w:rsidRPr="000A1809">
        <w:rPr>
          <w:rFonts w:ascii="Verdana" w:eastAsia="Verdana" w:hAnsi="Verdana" w:cs="Verdana"/>
          <w:b/>
          <w:bCs/>
          <w:color w:val="000000"/>
          <w:kern w:val="24"/>
          <w:sz w:val="20"/>
          <w:szCs w:val="20"/>
        </w:rPr>
        <w:lastRenderedPageBreak/>
        <w:t>3.</w:t>
      </w:r>
      <w:r w:rsidR="001A78E4">
        <w:rPr>
          <w:rFonts w:ascii="Verdana" w:eastAsia="Verdana" w:hAnsi="Verdana" w:cs="Verdana"/>
          <w:b/>
          <w:bCs/>
          <w:color w:val="000000"/>
          <w:kern w:val="24"/>
          <w:sz w:val="20"/>
          <w:szCs w:val="20"/>
        </w:rPr>
        <w:t>3</w:t>
      </w:r>
      <w:r w:rsidRPr="000A1809">
        <w:rPr>
          <w:rFonts w:ascii="Verdana" w:eastAsia="Verdana" w:hAnsi="Verdana" w:cs="Verdana"/>
          <w:b/>
          <w:bCs/>
          <w:color w:val="000000"/>
          <w:kern w:val="24"/>
          <w:sz w:val="20"/>
          <w:szCs w:val="20"/>
        </w:rPr>
        <w:t>.</w:t>
      </w:r>
      <w:r w:rsidR="001A78E4">
        <w:rPr>
          <w:rFonts w:ascii="Verdana" w:eastAsia="Verdana" w:hAnsi="Verdana" w:cs="Verdana"/>
          <w:b/>
          <w:bCs/>
          <w:color w:val="000000"/>
          <w:kern w:val="24"/>
          <w:sz w:val="20"/>
          <w:szCs w:val="20"/>
        </w:rPr>
        <w:t>8</w:t>
      </w:r>
      <w:r w:rsidRPr="000A1809">
        <w:rPr>
          <w:rFonts w:ascii="Verdana" w:eastAsia="Verdana" w:hAnsi="Verdana" w:cs="Verdana"/>
          <w:b/>
          <w:bCs/>
          <w:color w:val="000000"/>
          <w:kern w:val="24"/>
          <w:sz w:val="20"/>
          <w:szCs w:val="20"/>
        </w:rPr>
        <w:t>.</w:t>
      </w:r>
      <w:r w:rsidRPr="00AB7B64">
        <w:rPr>
          <w:rFonts w:ascii="Verdana" w:eastAsia="Verdana" w:hAnsi="Verdana" w:cs="Verdana"/>
          <w:b/>
          <w:bCs/>
          <w:color w:val="000000"/>
          <w:kern w:val="24"/>
          <w:sz w:val="20"/>
          <w:szCs w:val="20"/>
        </w:rPr>
        <w:t xml:space="preserve"> Demand By Sales Channel</w:t>
      </w:r>
    </w:p>
    <w:p w14:paraId="1A438E17" w14:textId="5D51F769"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Sales Channel</w:t>
      </w:r>
      <w:r w:rsidR="002E75C9">
        <w:rPr>
          <w:rFonts w:ascii="Verdana" w:eastAsia="Verdana" w:hAnsi="Verdana" w:cs="Verdana"/>
          <w:b/>
          <w:bCs/>
          <w:color w:val="0F0E0E"/>
          <w:kern w:val="24"/>
          <w:sz w:val="20"/>
          <w:szCs w:val="20"/>
          <w:lang w:val="en-US"/>
        </w:rPr>
        <w:t xml:space="preserve"> </w:t>
      </w:r>
      <w:r w:rsidR="002E75C9" w:rsidRPr="0028696A">
        <w:rPr>
          <w:rFonts w:ascii="Verdana" w:eastAsia="Verdana" w:hAnsi="Verdana" w:cs="Verdana"/>
          <w:b/>
          <w:bCs/>
          <w:color w:val="0F0E0E"/>
          <w:kern w:val="24"/>
          <w:sz w:val="20"/>
          <w:szCs w:val="20"/>
          <w:lang w:val="en-US"/>
        </w:rPr>
        <w:t>(Thousand Tonnes) (%)</w:t>
      </w:r>
      <w:r w:rsidRPr="005858C1">
        <w:rPr>
          <w:rFonts w:ascii="Verdana" w:eastAsia="Verdana" w:hAnsi="Verdana" w:cs="Verdana"/>
          <w:b/>
          <w:bCs/>
          <w:color w:val="0F0E0E"/>
          <w:kern w:val="24"/>
          <w:sz w:val="20"/>
          <w:szCs w:val="20"/>
          <w:lang w:val="en-US"/>
        </w:rPr>
        <w:t xml:space="preserve">, By Volume, </w:t>
      </w:r>
      <w:r w:rsidRPr="00363C10">
        <w:rPr>
          <w:rFonts w:ascii="Verdana" w:eastAsia="Verdana" w:hAnsi="Verdana" w:cs="Verdana"/>
          <w:b/>
          <w:bCs/>
          <w:color w:val="000000" w:themeColor="text1"/>
          <w:kern w:val="24"/>
          <w:sz w:val="20"/>
          <w:szCs w:val="20"/>
          <w:lang w:val="en-US"/>
        </w:rPr>
        <w:t>2015–</w:t>
      </w:r>
      <w:r w:rsidR="009803E1">
        <w:rPr>
          <w:rFonts w:ascii="Verdana" w:eastAsia="Verdana" w:hAnsi="Verdana" w:cs="Verdana"/>
          <w:b/>
          <w:bCs/>
          <w:color w:val="000000" w:themeColor="text1"/>
          <w:kern w:val="24"/>
          <w:sz w:val="20"/>
          <w:szCs w:val="20"/>
          <w:lang w:val="en-US"/>
        </w:rPr>
        <w:t>2020</w:t>
      </w:r>
    </w:p>
    <w:p w14:paraId="4D13225E" w14:textId="10C0C23C" w:rsidR="00040B88" w:rsidRDefault="00040B88" w:rsidP="00040B88">
      <w:r>
        <w:rPr>
          <w:noProof/>
        </w:rPr>
        <mc:AlternateContent>
          <mc:Choice Requires="wps">
            <w:drawing>
              <wp:anchor distT="0" distB="0" distL="114300" distR="114300" simplePos="0" relativeHeight="251737088" behindDoc="0" locked="0" layoutInCell="1" allowOverlap="1" wp14:anchorId="4D93C016" wp14:editId="2644D0E3">
                <wp:simplePos x="0" y="0"/>
                <wp:positionH relativeFrom="column">
                  <wp:posOffset>4574584</wp:posOffset>
                </wp:positionH>
                <wp:positionV relativeFrom="paragraph">
                  <wp:posOffset>2434590</wp:posOffset>
                </wp:positionV>
                <wp:extent cx="1864360" cy="292735"/>
                <wp:effectExtent l="0" t="0" r="0" b="0"/>
                <wp:wrapNone/>
                <wp:docPr id="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93C016" id="_x0000_s1105" type="#_x0000_t202" style="position:absolute;margin-left:360.2pt;margin-top:191.7pt;width:146.8pt;height:2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" filled="f" stroked="f">
                <v:textbox style="mso-fit-shape-to-text:t">
                  <w:txbxContent>
                    <w:p w14:paraId="60BEDF2D"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3644D">
        <w:rPr>
          <w:noProof/>
        </w:rPr>
        <w:drawing>
          <wp:inline distT="0" distB="0" distL="0" distR="0" wp14:anchorId="161B6D98" wp14:editId="390E4C83">
            <wp:extent cx="6634716"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21A40FE" w14:textId="4A2C523B" w:rsidR="00040B88" w:rsidRDefault="00040B88" w:rsidP="00040B88"/>
    <w:p w14:paraId="215B834B" w14:textId="4EC89043" w:rsidR="007D78BF" w:rsidRDefault="007D78BF" w:rsidP="00040B88"/>
    <w:tbl>
      <w:tblPr>
        <w:tblW w:w="10373" w:type="dxa"/>
        <w:tblInd w:w="-185" w:type="dxa"/>
        <w:tblLook w:val="04A0" w:firstRow="1" w:lastRow="0" w:firstColumn="1" w:lastColumn="0" w:noHBand="0" w:noVBand="1"/>
      </w:tblPr>
      <w:tblGrid>
        <w:gridCol w:w="2698"/>
        <w:gridCol w:w="1231"/>
        <w:gridCol w:w="1231"/>
        <w:gridCol w:w="1231"/>
        <w:gridCol w:w="1231"/>
        <w:gridCol w:w="1358"/>
        <w:gridCol w:w="1393"/>
      </w:tblGrid>
      <w:tr w:rsidR="00040B88" w:rsidRPr="00112A6B" w14:paraId="0DF9D004" w14:textId="77777777" w:rsidTr="00363C10">
        <w:trPr>
          <w:trHeight w:val="277"/>
        </w:trPr>
        <w:tc>
          <w:tcPr>
            <w:tcW w:w="269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43C5019" w14:textId="77777777" w:rsidR="00040B88" w:rsidRPr="00112A6B" w:rsidRDefault="00040B88" w:rsidP="00363C10">
            <w:pPr>
              <w:spacing w:after="0" w:line="240" w:lineRule="auto"/>
              <w:jc w:val="center"/>
              <w:rPr>
                <w:rFonts w:ascii="Arial" w:eastAsia="Times New Roman" w:hAnsi="Arial" w:cs="Arial"/>
                <w:b/>
                <w:bCs/>
                <w:color w:val="FFFFFF" w:themeColor="background1"/>
                <w:sz w:val="20"/>
                <w:szCs w:val="20"/>
                <w:lang w:val="en-US"/>
              </w:rPr>
            </w:pPr>
            <w:bookmarkStart w:id="209" w:name="_Hlk83937683"/>
            <w:r w:rsidRPr="00112A6B">
              <w:rPr>
                <w:rFonts w:ascii="Arial" w:eastAsia="Times New Roman" w:hAnsi="Arial" w:cs="Arial"/>
                <w:b/>
                <w:bCs/>
                <w:color w:val="FFFFFF" w:themeColor="background1"/>
                <w:sz w:val="20"/>
                <w:szCs w:val="20"/>
                <w:lang w:val="en-US"/>
              </w:rPr>
              <w:t>Demand by Sales Channel</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48D9CACA"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31" w:type="dxa"/>
            <w:tcBorders>
              <w:top w:val="single" w:sz="4" w:space="0" w:color="auto"/>
              <w:left w:val="nil"/>
              <w:bottom w:val="single" w:sz="4" w:space="0" w:color="auto"/>
              <w:right w:val="single" w:sz="4" w:space="0" w:color="auto"/>
            </w:tcBorders>
            <w:shd w:val="clear" w:color="auto" w:fill="C00000"/>
            <w:noWrap/>
            <w:vAlign w:val="center"/>
            <w:hideMark/>
          </w:tcPr>
          <w:p w14:paraId="66457D06"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12DA40A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31" w:type="dxa"/>
            <w:tcBorders>
              <w:top w:val="single" w:sz="4" w:space="0" w:color="auto"/>
              <w:left w:val="nil"/>
              <w:bottom w:val="single" w:sz="4" w:space="0" w:color="auto"/>
              <w:right w:val="single" w:sz="4" w:space="0" w:color="auto"/>
            </w:tcBorders>
            <w:shd w:val="clear" w:color="auto" w:fill="C00000"/>
            <w:noWrap/>
            <w:vAlign w:val="bottom"/>
            <w:hideMark/>
          </w:tcPr>
          <w:p w14:paraId="59EDEDC0"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58" w:type="dxa"/>
            <w:tcBorders>
              <w:top w:val="single" w:sz="4" w:space="0" w:color="auto"/>
              <w:left w:val="nil"/>
              <w:bottom w:val="single" w:sz="4" w:space="0" w:color="auto"/>
              <w:right w:val="single" w:sz="4" w:space="0" w:color="auto"/>
            </w:tcBorders>
            <w:shd w:val="clear" w:color="auto" w:fill="C00000"/>
            <w:noWrap/>
            <w:vAlign w:val="bottom"/>
            <w:hideMark/>
          </w:tcPr>
          <w:p w14:paraId="17C6BE5C"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393" w:type="dxa"/>
            <w:tcBorders>
              <w:top w:val="single" w:sz="4" w:space="0" w:color="auto"/>
              <w:left w:val="nil"/>
              <w:bottom w:val="single" w:sz="4" w:space="0" w:color="auto"/>
              <w:right w:val="single" w:sz="4" w:space="0" w:color="auto"/>
            </w:tcBorders>
            <w:shd w:val="clear" w:color="auto" w:fill="C00000"/>
            <w:noWrap/>
            <w:vAlign w:val="bottom"/>
            <w:hideMark/>
          </w:tcPr>
          <w:p w14:paraId="3E81A092" w14:textId="77777777" w:rsidR="00040B88" w:rsidRPr="00112A6B"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040B88" w:rsidRPr="00112A6B" w14:paraId="07FA497F"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43ADEE2A"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31" w:type="dxa"/>
            <w:tcBorders>
              <w:top w:val="nil"/>
              <w:left w:val="nil"/>
              <w:bottom w:val="single" w:sz="4" w:space="0" w:color="auto"/>
              <w:right w:val="single" w:sz="4" w:space="0" w:color="auto"/>
            </w:tcBorders>
            <w:shd w:val="clear" w:color="000000" w:fill="FFFFFF"/>
            <w:noWrap/>
            <w:vAlign w:val="bottom"/>
            <w:hideMark/>
          </w:tcPr>
          <w:p w14:paraId="02968A6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284</w:t>
            </w:r>
          </w:p>
        </w:tc>
        <w:tc>
          <w:tcPr>
            <w:tcW w:w="1231" w:type="dxa"/>
            <w:tcBorders>
              <w:top w:val="nil"/>
              <w:left w:val="nil"/>
              <w:bottom w:val="single" w:sz="4" w:space="0" w:color="auto"/>
              <w:right w:val="single" w:sz="4" w:space="0" w:color="auto"/>
            </w:tcBorders>
            <w:shd w:val="clear" w:color="000000" w:fill="FFFFFF"/>
            <w:noWrap/>
            <w:vAlign w:val="bottom"/>
            <w:hideMark/>
          </w:tcPr>
          <w:p w14:paraId="6447DC97"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295</w:t>
            </w:r>
          </w:p>
        </w:tc>
        <w:tc>
          <w:tcPr>
            <w:tcW w:w="1231" w:type="dxa"/>
            <w:tcBorders>
              <w:top w:val="nil"/>
              <w:left w:val="nil"/>
              <w:bottom w:val="single" w:sz="4" w:space="0" w:color="auto"/>
              <w:right w:val="single" w:sz="4" w:space="0" w:color="auto"/>
            </w:tcBorders>
            <w:shd w:val="clear" w:color="000000" w:fill="FFFFFF"/>
            <w:noWrap/>
            <w:vAlign w:val="bottom"/>
            <w:hideMark/>
          </w:tcPr>
          <w:p w14:paraId="33E68AE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309</w:t>
            </w:r>
          </w:p>
        </w:tc>
        <w:tc>
          <w:tcPr>
            <w:tcW w:w="1231" w:type="dxa"/>
            <w:tcBorders>
              <w:top w:val="nil"/>
              <w:left w:val="nil"/>
              <w:bottom w:val="single" w:sz="4" w:space="0" w:color="auto"/>
              <w:right w:val="single" w:sz="4" w:space="0" w:color="auto"/>
            </w:tcBorders>
            <w:shd w:val="clear" w:color="000000" w:fill="FFFFFF"/>
            <w:noWrap/>
            <w:vAlign w:val="bottom"/>
            <w:hideMark/>
          </w:tcPr>
          <w:p w14:paraId="2E6B04E0"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310</w:t>
            </w:r>
          </w:p>
        </w:tc>
        <w:tc>
          <w:tcPr>
            <w:tcW w:w="1358" w:type="dxa"/>
            <w:tcBorders>
              <w:top w:val="nil"/>
              <w:left w:val="nil"/>
              <w:bottom w:val="single" w:sz="4" w:space="0" w:color="auto"/>
              <w:right w:val="single" w:sz="4" w:space="0" w:color="auto"/>
            </w:tcBorders>
            <w:shd w:val="clear" w:color="000000" w:fill="FFFFFF"/>
            <w:noWrap/>
            <w:vAlign w:val="bottom"/>
            <w:hideMark/>
          </w:tcPr>
          <w:p w14:paraId="5AA6DA1E"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322</w:t>
            </w:r>
          </w:p>
        </w:tc>
        <w:tc>
          <w:tcPr>
            <w:tcW w:w="1393" w:type="dxa"/>
            <w:tcBorders>
              <w:top w:val="nil"/>
              <w:left w:val="nil"/>
              <w:bottom w:val="single" w:sz="4" w:space="0" w:color="auto"/>
              <w:right w:val="single" w:sz="4" w:space="0" w:color="auto"/>
            </w:tcBorders>
            <w:shd w:val="clear" w:color="000000" w:fill="FFFFFF"/>
            <w:noWrap/>
            <w:vAlign w:val="bottom"/>
            <w:hideMark/>
          </w:tcPr>
          <w:p w14:paraId="4E0A9B72"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300</w:t>
            </w:r>
          </w:p>
        </w:tc>
      </w:tr>
      <w:tr w:rsidR="00040B88" w:rsidRPr="00112A6B" w14:paraId="60FA68F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27E241E3" w14:textId="77777777" w:rsidR="00040B88" w:rsidRPr="00112A6B" w:rsidRDefault="00040B88" w:rsidP="00363C10">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31" w:type="dxa"/>
            <w:tcBorders>
              <w:top w:val="nil"/>
              <w:left w:val="nil"/>
              <w:bottom w:val="single" w:sz="4" w:space="0" w:color="auto"/>
              <w:right w:val="single" w:sz="4" w:space="0" w:color="auto"/>
            </w:tcBorders>
            <w:shd w:val="clear" w:color="000000" w:fill="FFFFFF"/>
            <w:noWrap/>
            <w:vAlign w:val="bottom"/>
            <w:hideMark/>
          </w:tcPr>
          <w:p w14:paraId="2E067683"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222</w:t>
            </w:r>
          </w:p>
        </w:tc>
        <w:tc>
          <w:tcPr>
            <w:tcW w:w="1231" w:type="dxa"/>
            <w:tcBorders>
              <w:top w:val="nil"/>
              <w:left w:val="nil"/>
              <w:bottom w:val="single" w:sz="4" w:space="0" w:color="auto"/>
              <w:right w:val="single" w:sz="4" w:space="0" w:color="auto"/>
            </w:tcBorders>
            <w:shd w:val="clear" w:color="000000" w:fill="FFFFFF"/>
            <w:noWrap/>
            <w:vAlign w:val="bottom"/>
            <w:hideMark/>
          </w:tcPr>
          <w:p w14:paraId="48FD3949"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236</w:t>
            </w:r>
          </w:p>
        </w:tc>
        <w:tc>
          <w:tcPr>
            <w:tcW w:w="1231" w:type="dxa"/>
            <w:tcBorders>
              <w:top w:val="nil"/>
              <w:left w:val="nil"/>
              <w:bottom w:val="single" w:sz="4" w:space="0" w:color="auto"/>
              <w:right w:val="single" w:sz="4" w:space="0" w:color="auto"/>
            </w:tcBorders>
            <w:shd w:val="clear" w:color="000000" w:fill="FFFFFF"/>
            <w:noWrap/>
            <w:vAlign w:val="bottom"/>
            <w:hideMark/>
          </w:tcPr>
          <w:p w14:paraId="358B7A1D"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246</w:t>
            </w:r>
          </w:p>
        </w:tc>
        <w:tc>
          <w:tcPr>
            <w:tcW w:w="1231" w:type="dxa"/>
            <w:tcBorders>
              <w:top w:val="nil"/>
              <w:left w:val="nil"/>
              <w:bottom w:val="single" w:sz="4" w:space="0" w:color="auto"/>
              <w:right w:val="single" w:sz="4" w:space="0" w:color="auto"/>
            </w:tcBorders>
            <w:shd w:val="clear" w:color="000000" w:fill="FFFFFF"/>
            <w:noWrap/>
            <w:vAlign w:val="bottom"/>
            <w:hideMark/>
          </w:tcPr>
          <w:p w14:paraId="42D88726"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264</w:t>
            </w:r>
          </w:p>
        </w:tc>
        <w:tc>
          <w:tcPr>
            <w:tcW w:w="1358" w:type="dxa"/>
            <w:tcBorders>
              <w:top w:val="nil"/>
              <w:left w:val="nil"/>
              <w:bottom w:val="single" w:sz="4" w:space="0" w:color="auto"/>
              <w:right w:val="single" w:sz="4" w:space="0" w:color="auto"/>
            </w:tcBorders>
            <w:shd w:val="clear" w:color="000000" w:fill="FFFFFF"/>
            <w:noWrap/>
            <w:vAlign w:val="bottom"/>
            <w:hideMark/>
          </w:tcPr>
          <w:p w14:paraId="07C583C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277</w:t>
            </w:r>
          </w:p>
        </w:tc>
        <w:tc>
          <w:tcPr>
            <w:tcW w:w="1393" w:type="dxa"/>
            <w:tcBorders>
              <w:top w:val="nil"/>
              <w:left w:val="nil"/>
              <w:bottom w:val="single" w:sz="4" w:space="0" w:color="auto"/>
              <w:right w:val="single" w:sz="4" w:space="0" w:color="auto"/>
            </w:tcBorders>
            <w:shd w:val="clear" w:color="000000" w:fill="FFFFFF"/>
            <w:noWrap/>
            <w:vAlign w:val="bottom"/>
            <w:hideMark/>
          </w:tcPr>
          <w:p w14:paraId="3F5CAA34" w14:textId="77777777" w:rsidR="00040B88" w:rsidRPr="00112A6B" w:rsidRDefault="00040B88" w:rsidP="00363C10">
            <w:pPr>
              <w:spacing w:after="0" w:line="240" w:lineRule="auto"/>
              <w:jc w:val="center"/>
              <w:rPr>
                <w:rFonts w:ascii="Arial" w:eastAsia="Times New Roman" w:hAnsi="Arial" w:cs="Arial"/>
                <w:color w:val="000000"/>
                <w:sz w:val="20"/>
                <w:szCs w:val="20"/>
                <w:lang w:val="en-US"/>
              </w:rPr>
            </w:pPr>
            <w:r w:rsidRPr="00112A6B">
              <w:rPr>
                <w:rFonts w:ascii="Arial" w:hAnsi="Arial" w:cs="Arial"/>
                <w:color w:val="000000"/>
                <w:sz w:val="20"/>
                <w:szCs w:val="20"/>
              </w:rPr>
              <w:t>250</w:t>
            </w:r>
          </w:p>
        </w:tc>
      </w:tr>
      <w:tr w:rsidR="00040B88" w:rsidRPr="00112A6B" w14:paraId="628BA90A" w14:textId="77777777" w:rsidTr="00363C10">
        <w:trPr>
          <w:trHeight w:val="326"/>
        </w:trPr>
        <w:tc>
          <w:tcPr>
            <w:tcW w:w="2698" w:type="dxa"/>
            <w:tcBorders>
              <w:top w:val="nil"/>
              <w:left w:val="single" w:sz="4" w:space="0" w:color="auto"/>
              <w:bottom w:val="single" w:sz="4" w:space="0" w:color="auto"/>
              <w:right w:val="single" w:sz="4" w:space="0" w:color="auto"/>
            </w:tcBorders>
            <w:shd w:val="clear" w:color="000000" w:fill="FFFFFF"/>
            <w:noWrap/>
            <w:vAlign w:val="bottom"/>
            <w:hideMark/>
          </w:tcPr>
          <w:p w14:paraId="019A21BB" w14:textId="77777777" w:rsidR="00040B88" w:rsidRPr="00112A6B" w:rsidRDefault="00040B88" w:rsidP="00363C10">
            <w:pPr>
              <w:spacing w:after="0" w:line="240" w:lineRule="auto"/>
              <w:rPr>
                <w:rFonts w:ascii="Arial" w:eastAsia="Times New Roman" w:hAnsi="Arial" w:cs="Arial"/>
                <w:b/>
                <w:bCs/>
                <w:color w:val="000000"/>
                <w:sz w:val="20"/>
                <w:szCs w:val="20"/>
                <w:lang w:val="en-US"/>
              </w:rPr>
            </w:pPr>
            <w:r w:rsidRPr="00112A6B">
              <w:rPr>
                <w:rFonts w:ascii="Arial" w:hAnsi="Arial" w:cs="Arial"/>
                <w:b/>
                <w:bCs/>
                <w:color w:val="000000"/>
                <w:sz w:val="20"/>
                <w:szCs w:val="20"/>
              </w:rPr>
              <w:t>Total</w:t>
            </w:r>
          </w:p>
        </w:tc>
        <w:tc>
          <w:tcPr>
            <w:tcW w:w="1231" w:type="dxa"/>
            <w:tcBorders>
              <w:top w:val="nil"/>
              <w:left w:val="nil"/>
              <w:bottom w:val="single" w:sz="4" w:space="0" w:color="auto"/>
              <w:right w:val="single" w:sz="4" w:space="0" w:color="auto"/>
            </w:tcBorders>
            <w:shd w:val="clear" w:color="000000" w:fill="FFFFFF"/>
            <w:noWrap/>
            <w:vAlign w:val="bottom"/>
            <w:hideMark/>
          </w:tcPr>
          <w:p w14:paraId="110CAD6C"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507</w:t>
            </w:r>
          </w:p>
        </w:tc>
        <w:tc>
          <w:tcPr>
            <w:tcW w:w="1231" w:type="dxa"/>
            <w:tcBorders>
              <w:top w:val="nil"/>
              <w:left w:val="nil"/>
              <w:bottom w:val="single" w:sz="4" w:space="0" w:color="auto"/>
              <w:right w:val="single" w:sz="4" w:space="0" w:color="auto"/>
            </w:tcBorders>
            <w:shd w:val="clear" w:color="000000" w:fill="FFFFFF"/>
            <w:noWrap/>
            <w:vAlign w:val="bottom"/>
            <w:hideMark/>
          </w:tcPr>
          <w:p w14:paraId="2E65BB5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530</w:t>
            </w:r>
          </w:p>
        </w:tc>
        <w:tc>
          <w:tcPr>
            <w:tcW w:w="1231" w:type="dxa"/>
            <w:tcBorders>
              <w:top w:val="nil"/>
              <w:left w:val="nil"/>
              <w:bottom w:val="single" w:sz="4" w:space="0" w:color="auto"/>
              <w:right w:val="single" w:sz="4" w:space="0" w:color="auto"/>
            </w:tcBorders>
            <w:shd w:val="clear" w:color="000000" w:fill="FFFFFF"/>
            <w:noWrap/>
            <w:vAlign w:val="bottom"/>
            <w:hideMark/>
          </w:tcPr>
          <w:p w14:paraId="0FD0B2F1"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555</w:t>
            </w:r>
          </w:p>
        </w:tc>
        <w:tc>
          <w:tcPr>
            <w:tcW w:w="1231" w:type="dxa"/>
            <w:tcBorders>
              <w:top w:val="nil"/>
              <w:left w:val="nil"/>
              <w:bottom w:val="single" w:sz="4" w:space="0" w:color="auto"/>
              <w:right w:val="single" w:sz="4" w:space="0" w:color="auto"/>
            </w:tcBorders>
            <w:shd w:val="clear" w:color="000000" w:fill="FFFFFF"/>
            <w:noWrap/>
            <w:vAlign w:val="bottom"/>
            <w:hideMark/>
          </w:tcPr>
          <w:p w14:paraId="546D7777"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574</w:t>
            </w:r>
          </w:p>
        </w:tc>
        <w:tc>
          <w:tcPr>
            <w:tcW w:w="1358" w:type="dxa"/>
            <w:tcBorders>
              <w:top w:val="nil"/>
              <w:left w:val="nil"/>
              <w:bottom w:val="single" w:sz="4" w:space="0" w:color="auto"/>
              <w:right w:val="single" w:sz="4" w:space="0" w:color="auto"/>
            </w:tcBorders>
            <w:shd w:val="clear" w:color="000000" w:fill="FFFFFF"/>
            <w:noWrap/>
            <w:vAlign w:val="bottom"/>
            <w:hideMark/>
          </w:tcPr>
          <w:p w14:paraId="068D035D" w14:textId="77777777" w:rsidR="00040B88" w:rsidRPr="00112A6B" w:rsidRDefault="00040B88"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b/>
                <w:bCs/>
                <w:color w:val="000000"/>
                <w:sz w:val="20"/>
                <w:szCs w:val="20"/>
              </w:rPr>
              <w:t>599</w:t>
            </w:r>
          </w:p>
        </w:tc>
        <w:tc>
          <w:tcPr>
            <w:tcW w:w="1393" w:type="dxa"/>
            <w:tcBorders>
              <w:top w:val="nil"/>
              <w:left w:val="nil"/>
              <w:bottom w:val="single" w:sz="4" w:space="0" w:color="auto"/>
              <w:right w:val="single" w:sz="4" w:space="0" w:color="auto"/>
            </w:tcBorders>
            <w:shd w:val="clear" w:color="000000" w:fill="FFFFFF"/>
            <w:noWrap/>
            <w:vAlign w:val="bottom"/>
            <w:hideMark/>
          </w:tcPr>
          <w:p w14:paraId="6AC6AA99" w14:textId="45A66AB0" w:rsidR="00040B88" w:rsidRPr="00112A6B" w:rsidRDefault="00112A6B" w:rsidP="00363C10">
            <w:pPr>
              <w:spacing w:after="0" w:line="240" w:lineRule="auto"/>
              <w:jc w:val="center"/>
              <w:rPr>
                <w:rFonts w:ascii="Arial" w:eastAsia="Times New Roman" w:hAnsi="Arial" w:cs="Arial"/>
                <w:b/>
                <w:bCs/>
                <w:color w:val="000000"/>
                <w:sz w:val="20"/>
                <w:szCs w:val="20"/>
                <w:lang w:val="en-US"/>
              </w:rPr>
            </w:pPr>
            <w:r w:rsidRPr="00112A6B">
              <w:rPr>
                <w:rFonts w:ascii="Arial" w:hAnsi="Arial" w:cs="Arial"/>
                <w:noProof/>
              </w:rPr>
              <mc:AlternateContent>
                <mc:Choice Requires="wps">
                  <w:drawing>
                    <wp:anchor distT="0" distB="0" distL="114300" distR="114300" simplePos="0" relativeHeight="252205056" behindDoc="0" locked="0" layoutInCell="1" allowOverlap="1" wp14:anchorId="6ADA351C" wp14:editId="749A1255">
                      <wp:simplePos x="0" y="0"/>
                      <wp:positionH relativeFrom="margin">
                        <wp:posOffset>-1076960</wp:posOffset>
                      </wp:positionH>
                      <wp:positionV relativeFrom="paragraph">
                        <wp:posOffset>232410</wp:posOffset>
                      </wp:positionV>
                      <wp:extent cx="1889760" cy="266700"/>
                      <wp:effectExtent l="0" t="0" r="0" b="0"/>
                      <wp:wrapNone/>
                      <wp:docPr id="112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A351C" id="_x0000_s1106" type="#_x0000_t202" style="position:absolute;left:0;text-align:left;margin-left:-84.8pt;margin-top:18.3pt;width:148.8pt;height:21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" filled="f" stroked="f">
                      <v:textbox>
                        <w:txbxContent>
                          <w:p w14:paraId="7122A98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040B88" w:rsidRPr="00112A6B">
              <w:rPr>
                <w:rFonts w:ascii="Arial" w:hAnsi="Arial" w:cs="Arial"/>
                <w:b/>
                <w:bCs/>
                <w:color w:val="000000"/>
                <w:sz w:val="20"/>
                <w:szCs w:val="20"/>
              </w:rPr>
              <w:t>551</w:t>
            </w:r>
          </w:p>
        </w:tc>
      </w:tr>
      <w:bookmarkEnd w:id="209"/>
    </w:tbl>
    <w:p w14:paraId="22E0CF68" w14:textId="1B7DD6CE" w:rsidR="00040B88" w:rsidRPr="006B22DB" w:rsidRDefault="00040B88" w:rsidP="00040B88">
      <w:pPr>
        <w:rPr>
          <w:b/>
          <w:bCs/>
        </w:rPr>
      </w:pPr>
    </w:p>
    <w:p w14:paraId="1AA4DF95" w14:textId="72D9CA1B" w:rsidR="00FD39DE" w:rsidRPr="005858C1"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3.</w:t>
      </w:r>
      <w:r w:rsidR="001A78E4">
        <w:rPr>
          <w:rFonts w:ascii="Verdana" w:eastAsia="Verdana" w:hAnsi="Verdana" w:cs="Verdana"/>
          <w:b/>
          <w:bCs/>
          <w:color w:val="0F0E0E"/>
          <w:kern w:val="24"/>
          <w:sz w:val="20"/>
          <w:szCs w:val="20"/>
          <w:lang w:val="en-US"/>
        </w:rPr>
        <w:t>3</w:t>
      </w:r>
      <w:r w:rsidRPr="005858C1">
        <w:rPr>
          <w:rFonts w:ascii="Verdana" w:eastAsia="Verdana" w:hAnsi="Verdana" w:cs="Verdana"/>
          <w:b/>
          <w:bCs/>
          <w:color w:val="0F0E0E"/>
          <w:kern w:val="24"/>
          <w:sz w:val="20"/>
          <w:szCs w:val="20"/>
          <w:lang w:val="en-US"/>
        </w:rPr>
        <w:t>.</w:t>
      </w:r>
      <w:r w:rsidR="001A78E4">
        <w:rPr>
          <w:rFonts w:ascii="Verdana" w:eastAsia="Verdana" w:hAnsi="Verdana" w:cs="Verdana"/>
          <w:b/>
          <w:bCs/>
          <w:color w:val="0F0E0E"/>
          <w:kern w:val="24"/>
          <w:sz w:val="20"/>
          <w:szCs w:val="20"/>
          <w:lang w:val="en-US"/>
        </w:rPr>
        <w:t>9</w:t>
      </w:r>
      <w:r w:rsidRPr="005858C1">
        <w:rPr>
          <w:rFonts w:ascii="Verdana" w:eastAsia="Verdana" w:hAnsi="Verdana" w:cs="Verdana"/>
          <w:b/>
          <w:bCs/>
          <w:color w:val="0F0E0E"/>
          <w:kern w:val="24"/>
          <w:sz w:val="20"/>
          <w:szCs w:val="20"/>
          <w:lang w:val="en-US"/>
        </w:rPr>
        <w:t>. Demand By Grade</w:t>
      </w:r>
    </w:p>
    <w:p w14:paraId="7859EA2A" w14:textId="32D51D9E" w:rsidR="00040B88" w:rsidRPr="00FD39DE" w:rsidRDefault="00FD39DE" w:rsidP="00FD39DE">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Europe Epoxy Resin Demand, By Grade</w:t>
      </w:r>
      <w:r w:rsidR="00EE77AB">
        <w:rPr>
          <w:rFonts w:ascii="Verdana" w:eastAsia="Verdana" w:hAnsi="Verdana" w:cs="Verdana"/>
          <w:b/>
          <w:bCs/>
          <w:color w:val="0F0E0E"/>
          <w:kern w:val="24"/>
          <w:sz w:val="20"/>
          <w:szCs w:val="20"/>
          <w:lang w:val="en-US"/>
        </w:rPr>
        <w:t xml:space="preserve"> </w:t>
      </w:r>
      <w:r w:rsidR="00EE77AB">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2C7949CA" w14:textId="1FAE7DC1" w:rsidR="00040B88" w:rsidRDefault="00040B88" w:rsidP="00040B88">
      <w:r>
        <w:rPr>
          <w:noProof/>
        </w:rPr>
        <mc:AlternateContent>
          <mc:Choice Requires="wps">
            <w:drawing>
              <wp:anchor distT="0" distB="0" distL="114300" distR="114300" simplePos="0" relativeHeight="252005376" behindDoc="0" locked="0" layoutInCell="1" allowOverlap="1" wp14:anchorId="6E8EC0B6" wp14:editId="55BE316D">
                <wp:simplePos x="0" y="0"/>
                <wp:positionH relativeFrom="column">
                  <wp:posOffset>4381500</wp:posOffset>
                </wp:positionH>
                <wp:positionV relativeFrom="paragraph">
                  <wp:posOffset>2476500</wp:posOffset>
                </wp:positionV>
                <wp:extent cx="1864360" cy="292735"/>
                <wp:effectExtent l="0" t="0" r="0" b="0"/>
                <wp:wrapNone/>
                <wp:docPr id="21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8EC0B6" id="_x0000_s1107" type="#_x0000_t202" style="position:absolute;margin-left:345pt;margin-top:195pt;width:146.8pt;height:23.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" filled="f" stroked="f">
                <v:textbox style="mso-fit-shape-to-text:t">
                  <w:txbxContent>
                    <w:p w14:paraId="3066D5E4"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023038">
        <w:rPr>
          <w:noProof/>
        </w:rPr>
        <w:drawing>
          <wp:inline distT="0" distB="0" distL="0" distR="0" wp14:anchorId="61BA4E93" wp14:editId="606147AA">
            <wp:extent cx="6410325" cy="2600325"/>
            <wp:effectExtent l="0" t="0" r="0" b="0"/>
            <wp:docPr id="2051" name="Chart 20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41B14BB" w14:textId="77777777" w:rsidR="00112A6B" w:rsidRDefault="00112A6B" w:rsidP="00040B88"/>
    <w:tbl>
      <w:tblPr>
        <w:tblW w:w="10412" w:type="dxa"/>
        <w:tblInd w:w="-185" w:type="dxa"/>
        <w:tblLook w:val="04A0" w:firstRow="1" w:lastRow="0" w:firstColumn="1" w:lastColumn="0" w:noHBand="0" w:noVBand="1"/>
      </w:tblPr>
      <w:tblGrid>
        <w:gridCol w:w="1613"/>
        <w:gridCol w:w="979"/>
        <w:gridCol w:w="979"/>
        <w:gridCol w:w="979"/>
        <w:gridCol w:w="977"/>
        <w:gridCol w:w="977"/>
        <w:gridCol w:w="977"/>
        <w:gridCol w:w="977"/>
        <w:gridCol w:w="977"/>
        <w:gridCol w:w="977"/>
      </w:tblGrid>
      <w:tr w:rsidR="006B22DB" w:rsidRPr="00480044" w14:paraId="546165D2" w14:textId="77777777" w:rsidTr="00480044">
        <w:trPr>
          <w:trHeight w:val="417"/>
        </w:trPr>
        <w:tc>
          <w:tcPr>
            <w:tcW w:w="161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410A007" w14:textId="77777777" w:rsidR="006B22DB" w:rsidRPr="00480044" w:rsidRDefault="006B22DB" w:rsidP="00363C10">
            <w:pPr>
              <w:spacing w:after="0" w:line="240" w:lineRule="auto"/>
              <w:jc w:val="center"/>
              <w:rPr>
                <w:rFonts w:ascii="Arial" w:eastAsia="Times New Roman" w:hAnsi="Arial" w:cs="Arial"/>
                <w:b/>
                <w:bCs/>
                <w:color w:val="FFFFFF" w:themeColor="background1"/>
                <w:sz w:val="20"/>
                <w:szCs w:val="20"/>
                <w:lang w:val="en-US"/>
              </w:rPr>
            </w:pPr>
            <w:bookmarkStart w:id="210" w:name="_Hlk83937676"/>
            <w:r w:rsidRPr="00480044">
              <w:rPr>
                <w:rFonts w:ascii="Arial" w:eastAsia="Times New Roman" w:hAnsi="Arial" w:cs="Arial"/>
                <w:b/>
                <w:bCs/>
                <w:color w:val="FFFFFF" w:themeColor="background1"/>
                <w:sz w:val="20"/>
                <w:szCs w:val="20"/>
                <w:lang w:val="en-US"/>
              </w:rPr>
              <w:t>Demand by Grade</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4CD7F79F"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79" w:type="dxa"/>
            <w:tcBorders>
              <w:top w:val="single" w:sz="4" w:space="0" w:color="auto"/>
              <w:left w:val="nil"/>
              <w:bottom w:val="single" w:sz="4" w:space="0" w:color="auto"/>
              <w:right w:val="single" w:sz="4" w:space="0" w:color="auto"/>
            </w:tcBorders>
            <w:shd w:val="clear" w:color="auto" w:fill="C00000"/>
            <w:noWrap/>
            <w:vAlign w:val="center"/>
            <w:hideMark/>
          </w:tcPr>
          <w:p w14:paraId="144368C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79" w:type="dxa"/>
            <w:tcBorders>
              <w:top w:val="single" w:sz="4" w:space="0" w:color="auto"/>
              <w:left w:val="nil"/>
              <w:bottom w:val="single" w:sz="4" w:space="0" w:color="auto"/>
              <w:right w:val="single" w:sz="4" w:space="0" w:color="auto"/>
            </w:tcBorders>
            <w:shd w:val="clear" w:color="auto" w:fill="C00000"/>
            <w:noWrap/>
            <w:vAlign w:val="bottom"/>
            <w:hideMark/>
          </w:tcPr>
          <w:p w14:paraId="79166D5B"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C6E3391"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ABD371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27F7391C"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5256B326"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607473E2"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7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3A17710" w14:textId="77777777" w:rsidR="006B22DB" w:rsidRPr="00480044" w:rsidRDefault="006B22DB"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6B22DB" w:rsidRPr="00480044" w14:paraId="2389DFB9"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378C0E4B"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79" w:type="dxa"/>
            <w:tcBorders>
              <w:top w:val="nil"/>
              <w:left w:val="nil"/>
              <w:bottom w:val="single" w:sz="4" w:space="0" w:color="auto"/>
              <w:right w:val="single" w:sz="4" w:space="0" w:color="auto"/>
            </w:tcBorders>
            <w:shd w:val="clear" w:color="000000" w:fill="FFFFFF"/>
            <w:noWrap/>
            <w:vAlign w:val="bottom"/>
            <w:hideMark/>
          </w:tcPr>
          <w:p w14:paraId="130D276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251</w:t>
            </w:r>
          </w:p>
        </w:tc>
        <w:tc>
          <w:tcPr>
            <w:tcW w:w="979" w:type="dxa"/>
            <w:tcBorders>
              <w:top w:val="nil"/>
              <w:left w:val="nil"/>
              <w:bottom w:val="single" w:sz="4" w:space="0" w:color="auto"/>
              <w:right w:val="single" w:sz="4" w:space="0" w:color="auto"/>
            </w:tcBorders>
            <w:shd w:val="clear" w:color="000000" w:fill="FFFFFF"/>
            <w:noWrap/>
            <w:vAlign w:val="bottom"/>
            <w:hideMark/>
          </w:tcPr>
          <w:p w14:paraId="7AAD007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265</w:t>
            </w:r>
          </w:p>
        </w:tc>
        <w:tc>
          <w:tcPr>
            <w:tcW w:w="979" w:type="dxa"/>
            <w:tcBorders>
              <w:top w:val="nil"/>
              <w:left w:val="nil"/>
              <w:bottom w:val="single" w:sz="4" w:space="0" w:color="auto"/>
              <w:right w:val="single" w:sz="4" w:space="0" w:color="auto"/>
            </w:tcBorders>
            <w:shd w:val="clear" w:color="000000" w:fill="FFFFFF"/>
            <w:noWrap/>
            <w:vAlign w:val="bottom"/>
            <w:hideMark/>
          </w:tcPr>
          <w:p w14:paraId="59F8C17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279</w:t>
            </w:r>
          </w:p>
        </w:tc>
        <w:tc>
          <w:tcPr>
            <w:tcW w:w="977" w:type="dxa"/>
            <w:tcBorders>
              <w:top w:val="nil"/>
              <w:left w:val="nil"/>
              <w:bottom w:val="single" w:sz="4" w:space="0" w:color="auto"/>
              <w:right w:val="single" w:sz="4" w:space="0" w:color="auto"/>
            </w:tcBorders>
            <w:shd w:val="clear" w:color="000000" w:fill="FFFFFF"/>
            <w:noWrap/>
            <w:vAlign w:val="bottom"/>
            <w:hideMark/>
          </w:tcPr>
          <w:p w14:paraId="37227DB2"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297</w:t>
            </w:r>
          </w:p>
        </w:tc>
        <w:tc>
          <w:tcPr>
            <w:tcW w:w="977" w:type="dxa"/>
            <w:tcBorders>
              <w:top w:val="nil"/>
              <w:left w:val="nil"/>
              <w:bottom w:val="single" w:sz="4" w:space="0" w:color="auto"/>
              <w:right w:val="single" w:sz="4" w:space="0" w:color="auto"/>
            </w:tcBorders>
            <w:shd w:val="clear" w:color="000000" w:fill="FFFFFF"/>
            <w:noWrap/>
            <w:vAlign w:val="bottom"/>
            <w:hideMark/>
          </w:tcPr>
          <w:p w14:paraId="413CE77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314</w:t>
            </w:r>
          </w:p>
        </w:tc>
        <w:tc>
          <w:tcPr>
            <w:tcW w:w="977" w:type="dxa"/>
            <w:tcBorders>
              <w:top w:val="nil"/>
              <w:left w:val="nil"/>
              <w:bottom w:val="single" w:sz="4" w:space="0" w:color="auto"/>
              <w:right w:val="single" w:sz="4" w:space="0" w:color="auto"/>
            </w:tcBorders>
            <w:shd w:val="clear" w:color="000000" w:fill="FFFFFF"/>
            <w:noWrap/>
            <w:vAlign w:val="bottom"/>
            <w:hideMark/>
          </w:tcPr>
          <w:p w14:paraId="5889675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284</w:t>
            </w:r>
          </w:p>
        </w:tc>
        <w:tc>
          <w:tcPr>
            <w:tcW w:w="977" w:type="dxa"/>
            <w:tcBorders>
              <w:top w:val="nil"/>
              <w:left w:val="nil"/>
              <w:bottom w:val="single" w:sz="4" w:space="0" w:color="auto"/>
              <w:right w:val="single" w:sz="4" w:space="0" w:color="auto"/>
            </w:tcBorders>
            <w:shd w:val="clear" w:color="000000" w:fill="FFFFFF"/>
            <w:noWrap/>
            <w:vAlign w:val="bottom"/>
            <w:hideMark/>
          </w:tcPr>
          <w:p w14:paraId="2A4F93D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317</w:t>
            </w:r>
          </w:p>
        </w:tc>
        <w:tc>
          <w:tcPr>
            <w:tcW w:w="977" w:type="dxa"/>
            <w:tcBorders>
              <w:top w:val="nil"/>
              <w:left w:val="nil"/>
              <w:bottom w:val="single" w:sz="4" w:space="0" w:color="auto"/>
              <w:right w:val="single" w:sz="4" w:space="0" w:color="auto"/>
            </w:tcBorders>
            <w:shd w:val="clear" w:color="000000" w:fill="FFFFFF"/>
            <w:noWrap/>
            <w:vAlign w:val="bottom"/>
            <w:hideMark/>
          </w:tcPr>
          <w:p w14:paraId="55B7EB64"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371</w:t>
            </w:r>
          </w:p>
        </w:tc>
        <w:tc>
          <w:tcPr>
            <w:tcW w:w="977" w:type="dxa"/>
            <w:tcBorders>
              <w:top w:val="nil"/>
              <w:left w:val="nil"/>
              <w:bottom w:val="single" w:sz="4" w:space="0" w:color="auto"/>
              <w:right w:val="single" w:sz="4" w:space="0" w:color="auto"/>
            </w:tcBorders>
            <w:shd w:val="clear" w:color="000000" w:fill="FFFFFF"/>
            <w:noWrap/>
            <w:vAlign w:val="bottom"/>
            <w:hideMark/>
          </w:tcPr>
          <w:p w14:paraId="099490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457</w:t>
            </w:r>
          </w:p>
        </w:tc>
      </w:tr>
      <w:tr w:rsidR="006B22DB" w:rsidRPr="00480044" w14:paraId="73603F81"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7B587214"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79" w:type="dxa"/>
            <w:tcBorders>
              <w:top w:val="nil"/>
              <w:left w:val="nil"/>
              <w:bottom w:val="single" w:sz="4" w:space="0" w:color="auto"/>
              <w:right w:val="single" w:sz="4" w:space="0" w:color="auto"/>
            </w:tcBorders>
            <w:shd w:val="clear" w:color="000000" w:fill="FFFFFF"/>
            <w:noWrap/>
            <w:vAlign w:val="bottom"/>
            <w:hideMark/>
          </w:tcPr>
          <w:p w14:paraId="0B1D5A1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9" w:type="dxa"/>
            <w:tcBorders>
              <w:top w:val="nil"/>
              <w:left w:val="nil"/>
              <w:bottom w:val="single" w:sz="4" w:space="0" w:color="auto"/>
              <w:right w:val="single" w:sz="4" w:space="0" w:color="auto"/>
            </w:tcBorders>
            <w:shd w:val="clear" w:color="000000" w:fill="FFFFFF"/>
            <w:noWrap/>
            <w:vAlign w:val="bottom"/>
            <w:hideMark/>
          </w:tcPr>
          <w:p w14:paraId="0016ACE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66</w:t>
            </w:r>
          </w:p>
        </w:tc>
        <w:tc>
          <w:tcPr>
            <w:tcW w:w="979" w:type="dxa"/>
            <w:tcBorders>
              <w:top w:val="nil"/>
              <w:left w:val="nil"/>
              <w:bottom w:val="single" w:sz="4" w:space="0" w:color="auto"/>
              <w:right w:val="single" w:sz="4" w:space="0" w:color="auto"/>
            </w:tcBorders>
            <w:shd w:val="clear" w:color="000000" w:fill="FFFFFF"/>
            <w:noWrap/>
            <w:vAlign w:val="bottom"/>
            <w:hideMark/>
          </w:tcPr>
          <w:p w14:paraId="00F4E84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67</w:t>
            </w:r>
          </w:p>
        </w:tc>
        <w:tc>
          <w:tcPr>
            <w:tcW w:w="977" w:type="dxa"/>
            <w:tcBorders>
              <w:top w:val="nil"/>
              <w:left w:val="nil"/>
              <w:bottom w:val="single" w:sz="4" w:space="0" w:color="auto"/>
              <w:right w:val="single" w:sz="4" w:space="0" w:color="auto"/>
            </w:tcBorders>
            <w:shd w:val="clear" w:color="000000" w:fill="FFFFFF"/>
            <w:noWrap/>
            <w:vAlign w:val="bottom"/>
            <w:hideMark/>
          </w:tcPr>
          <w:p w14:paraId="4E7EA52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64</w:t>
            </w:r>
          </w:p>
        </w:tc>
        <w:tc>
          <w:tcPr>
            <w:tcW w:w="977" w:type="dxa"/>
            <w:tcBorders>
              <w:top w:val="nil"/>
              <w:left w:val="nil"/>
              <w:bottom w:val="single" w:sz="4" w:space="0" w:color="auto"/>
              <w:right w:val="single" w:sz="4" w:space="0" w:color="auto"/>
            </w:tcBorders>
            <w:shd w:val="clear" w:color="000000" w:fill="FFFFFF"/>
            <w:noWrap/>
            <w:vAlign w:val="bottom"/>
            <w:hideMark/>
          </w:tcPr>
          <w:p w14:paraId="6B92E9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65</w:t>
            </w:r>
          </w:p>
        </w:tc>
        <w:tc>
          <w:tcPr>
            <w:tcW w:w="977" w:type="dxa"/>
            <w:tcBorders>
              <w:top w:val="nil"/>
              <w:left w:val="nil"/>
              <w:bottom w:val="single" w:sz="4" w:space="0" w:color="auto"/>
              <w:right w:val="single" w:sz="4" w:space="0" w:color="auto"/>
            </w:tcBorders>
            <w:shd w:val="clear" w:color="000000" w:fill="FFFFFF"/>
            <w:noWrap/>
            <w:vAlign w:val="bottom"/>
            <w:hideMark/>
          </w:tcPr>
          <w:p w14:paraId="7E04A8F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13D2D996"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56</w:t>
            </w:r>
          </w:p>
        </w:tc>
        <w:tc>
          <w:tcPr>
            <w:tcW w:w="977" w:type="dxa"/>
            <w:tcBorders>
              <w:top w:val="nil"/>
              <w:left w:val="nil"/>
              <w:bottom w:val="single" w:sz="4" w:space="0" w:color="auto"/>
              <w:right w:val="single" w:sz="4" w:space="0" w:color="auto"/>
            </w:tcBorders>
            <w:shd w:val="clear" w:color="000000" w:fill="FFFFFF"/>
            <w:noWrap/>
            <w:vAlign w:val="bottom"/>
            <w:hideMark/>
          </w:tcPr>
          <w:p w14:paraId="33E52E0F"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63</w:t>
            </w:r>
          </w:p>
        </w:tc>
        <w:tc>
          <w:tcPr>
            <w:tcW w:w="977" w:type="dxa"/>
            <w:tcBorders>
              <w:top w:val="nil"/>
              <w:left w:val="nil"/>
              <w:bottom w:val="single" w:sz="4" w:space="0" w:color="auto"/>
              <w:right w:val="single" w:sz="4" w:space="0" w:color="auto"/>
            </w:tcBorders>
            <w:shd w:val="clear" w:color="000000" w:fill="FFFFFF"/>
            <w:noWrap/>
            <w:vAlign w:val="bottom"/>
            <w:hideMark/>
          </w:tcPr>
          <w:p w14:paraId="2CB9EA5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6B22DB" w:rsidRPr="00480044" w14:paraId="19CD08B8"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4E713CA3"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79" w:type="dxa"/>
            <w:tcBorders>
              <w:top w:val="nil"/>
              <w:left w:val="nil"/>
              <w:bottom w:val="single" w:sz="4" w:space="0" w:color="auto"/>
              <w:right w:val="single" w:sz="4" w:space="0" w:color="auto"/>
            </w:tcBorders>
            <w:shd w:val="clear" w:color="000000" w:fill="FFFFFF"/>
            <w:noWrap/>
            <w:vAlign w:val="bottom"/>
            <w:hideMark/>
          </w:tcPr>
          <w:p w14:paraId="69300DF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193</w:t>
            </w:r>
          </w:p>
        </w:tc>
        <w:tc>
          <w:tcPr>
            <w:tcW w:w="979" w:type="dxa"/>
            <w:tcBorders>
              <w:top w:val="nil"/>
              <w:left w:val="nil"/>
              <w:bottom w:val="single" w:sz="4" w:space="0" w:color="auto"/>
              <w:right w:val="single" w:sz="4" w:space="0" w:color="auto"/>
            </w:tcBorders>
            <w:shd w:val="clear" w:color="000000" w:fill="FFFFFF"/>
            <w:noWrap/>
            <w:vAlign w:val="bottom"/>
            <w:hideMark/>
          </w:tcPr>
          <w:p w14:paraId="73945A8D"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199</w:t>
            </w:r>
          </w:p>
        </w:tc>
        <w:tc>
          <w:tcPr>
            <w:tcW w:w="979" w:type="dxa"/>
            <w:tcBorders>
              <w:top w:val="nil"/>
              <w:left w:val="nil"/>
              <w:bottom w:val="single" w:sz="4" w:space="0" w:color="auto"/>
              <w:right w:val="single" w:sz="4" w:space="0" w:color="auto"/>
            </w:tcBorders>
            <w:shd w:val="clear" w:color="000000" w:fill="FFFFFF"/>
            <w:noWrap/>
            <w:vAlign w:val="bottom"/>
            <w:hideMark/>
          </w:tcPr>
          <w:p w14:paraId="1D62B84E"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6F453D2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212</w:t>
            </w:r>
          </w:p>
        </w:tc>
        <w:tc>
          <w:tcPr>
            <w:tcW w:w="977" w:type="dxa"/>
            <w:tcBorders>
              <w:top w:val="nil"/>
              <w:left w:val="nil"/>
              <w:bottom w:val="single" w:sz="4" w:space="0" w:color="auto"/>
              <w:right w:val="single" w:sz="4" w:space="0" w:color="auto"/>
            </w:tcBorders>
            <w:shd w:val="clear" w:color="000000" w:fill="FFFFFF"/>
            <w:noWrap/>
            <w:vAlign w:val="bottom"/>
            <w:hideMark/>
          </w:tcPr>
          <w:p w14:paraId="4E4829E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221</w:t>
            </w:r>
          </w:p>
        </w:tc>
        <w:tc>
          <w:tcPr>
            <w:tcW w:w="977" w:type="dxa"/>
            <w:tcBorders>
              <w:top w:val="nil"/>
              <w:left w:val="nil"/>
              <w:bottom w:val="single" w:sz="4" w:space="0" w:color="auto"/>
              <w:right w:val="single" w:sz="4" w:space="0" w:color="auto"/>
            </w:tcBorders>
            <w:shd w:val="clear" w:color="000000" w:fill="FFFFFF"/>
            <w:noWrap/>
            <w:vAlign w:val="bottom"/>
            <w:hideMark/>
          </w:tcPr>
          <w:p w14:paraId="417C853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203</w:t>
            </w:r>
          </w:p>
        </w:tc>
        <w:tc>
          <w:tcPr>
            <w:tcW w:w="977" w:type="dxa"/>
            <w:tcBorders>
              <w:top w:val="nil"/>
              <w:left w:val="nil"/>
              <w:bottom w:val="single" w:sz="4" w:space="0" w:color="auto"/>
              <w:right w:val="single" w:sz="4" w:space="0" w:color="auto"/>
            </w:tcBorders>
            <w:shd w:val="clear" w:color="000000" w:fill="FFFFFF"/>
            <w:noWrap/>
            <w:vAlign w:val="bottom"/>
            <w:hideMark/>
          </w:tcPr>
          <w:p w14:paraId="610F8A50"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209</w:t>
            </w:r>
          </w:p>
        </w:tc>
        <w:tc>
          <w:tcPr>
            <w:tcW w:w="977" w:type="dxa"/>
            <w:tcBorders>
              <w:top w:val="nil"/>
              <w:left w:val="nil"/>
              <w:bottom w:val="single" w:sz="4" w:space="0" w:color="auto"/>
              <w:right w:val="single" w:sz="4" w:space="0" w:color="auto"/>
            </w:tcBorders>
            <w:shd w:val="clear" w:color="000000" w:fill="FFFFFF"/>
            <w:noWrap/>
            <w:vAlign w:val="bottom"/>
            <w:hideMark/>
          </w:tcPr>
          <w:p w14:paraId="572D6E1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241</w:t>
            </w:r>
          </w:p>
        </w:tc>
        <w:tc>
          <w:tcPr>
            <w:tcW w:w="977" w:type="dxa"/>
            <w:tcBorders>
              <w:top w:val="nil"/>
              <w:left w:val="nil"/>
              <w:bottom w:val="single" w:sz="4" w:space="0" w:color="auto"/>
              <w:right w:val="single" w:sz="4" w:space="0" w:color="auto"/>
            </w:tcBorders>
            <w:shd w:val="clear" w:color="000000" w:fill="FFFFFF"/>
            <w:noWrap/>
            <w:vAlign w:val="bottom"/>
            <w:hideMark/>
          </w:tcPr>
          <w:p w14:paraId="36313BB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292</w:t>
            </w:r>
          </w:p>
        </w:tc>
      </w:tr>
      <w:tr w:rsidR="006B22DB" w:rsidRPr="00480044" w14:paraId="7D955C05" w14:textId="77777777" w:rsidTr="00480044">
        <w:trPr>
          <w:trHeight w:val="489"/>
        </w:trPr>
        <w:tc>
          <w:tcPr>
            <w:tcW w:w="1613" w:type="dxa"/>
            <w:tcBorders>
              <w:top w:val="nil"/>
              <w:left w:val="single" w:sz="4" w:space="0" w:color="auto"/>
              <w:bottom w:val="single" w:sz="4" w:space="0" w:color="auto"/>
              <w:right w:val="single" w:sz="4" w:space="0" w:color="auto"/>
            </w:tcBorders>
            <w:shd w:val="clear" w:color="000000" w:fill="FFFFFF"/>
            <w:noWrap/>
            <w:vAlign w:val="bottom"/>
            <w:hideMark/>
          </w:tcPr>
          <w:p w14:paraId="69D42C85" w14:textId="77777777" w:rsidR="006B22DB" w:rsidRPr="00480044" w:rsidRDefault="006B22DB"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79" w:type="dxa"/>
            <w:tcBorders>
              <w:top w:val="nil"/>
              <w:left w:val="nil"/>
              <w:bottom w:val="single" w:sz="4" w:space="0" w:color="auto"/>
              <w:right w:val="single" w:sz="4" w:space="0" w:color="auto"/>
            </w:tcBorders>
            <w:shd w:val="clear" w:color="000000" w:fill="FFFFFF"/>
            <w:noWrap/>
            <w:vAlign w:val="bottom"/>
            <w:hideMark/>
          </w:tcPr>
          <w:p w14:paraId="0BBCD49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507</w:t>
            </w:r>
          </w:p>
        </w:tc>
        <w:tc>
          <w:tcPr>
            <w:tcW w:w="979" w:type="dxa"/>
            <w:tcBorders>
              <w:top w:val="nil"/>
              <w:left w:val="nil"/>
              <w:bottom w:val="single" w:sz="4" w:space="0" w:color="auto"/>
              <w:right w:val="single" w:sz="4" w:space="0" w:color="auto"/>
            </w:tcBorders>
            <w:shd w:val="clear" w:color="000000" w:fill="FFFFFF"/>
            <w:noWrap/>
            <w:vAlign w:val="bottom"/>
            <w:hideMark/>
          </w:tcPr>
          <w:p w14:paraId="663387E1"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530</w:t>
            </w:r>
          </w:p>
        </w:tc>
        <w:tc>
          <w:tcPr>
            <w:tcW w:w="979" w:type="dxa"/>
            <w:tcBorders>
              <w:top w:val="nil"/>
              <w:left w:val="nil"/>
              <w:bottom w:val="single" w:sz="4" w:space="0" w:color="auto"/>
              <w:right w:val="single" w:sz="4" w:space="0" w:color="auto"/>
            </w:tcBorders>
            <w:shd w:val="clear" w:color="000000" w:fill="FFFFFF"/>
            <w:noWrap/>
            <w:vAlign w:val="bottom"/>
            <w:hideMark/>
          </w:tcPr>
          <w:p w14:paraId="61F0AE55"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555</w:t>
            </w:r>
          </w:p>
        </w:tc>
        <w:tc>
          <w:tcPr>
            <w:tcW w:w="977" w:type="dxa"/>
            <w:tcBorders>
              <w:top w:val="nil"/>
              <w:left w:val="nil"/>
              <w:bottom w:val="single" w:sz="4" w:space="0" w:color="auto"/>
              <w:right w:val="single" w:sz="4" w:space="0" w:color="auto"/>
            </w:tcBorders>
            <w:shd w:val="clear" w:color="000000" w:fill="FFFFFF"/>
            <w:noWrap/>
            <w:vAlign w:val="bottom"/>
            <w:hideMark/>
          </w:tcPr>
          <w:p w14:paraId="695CECC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574</w:t>
            </w:r>
          </w:p>
        </w:tc>
        <w:tc>
          <w:tcPr>
            <w:tcW w:w="977" w:type="dxa"/>
            <w:tcBorders>
              <w:top w:val="nil"/>
              <w:left w:val="nil"/>
              <w:bottom w:val="single" w:sz="4" w:space="0" w:color="auto"/>
              <w:right w:val="single" w:sz="4" w:space="0" w:color="auto"/>
            </w:tcBorders>
            <w:shd w:val="clear" w:color="000000" w:fill="FFFFFF"/>
            <w:noWrap/>
            <w:vAlign w:val="bottom"/>
            <w:hideMark/>
          </w:tcPr>
          <w:p w14:paraId="2CF4C92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599</w:t>
            </w:r>
          </w:p>
        </w:tc>
        <w:tc>
          <w:tcPr>
            <w:tcW w:w="977" w:type="dxa"/>
            <w:tcBorders>
              <w:top w:val="nil"/>
              <w:left w:val="nil"/>
              <w:bottom w:val="single" w:sz="4" w:space="0" w:color="auto"/>
              <w:right w:val="single" w:sz="4" w:space="0" w:color="auto"/>
            </w:tcBorders>
            <w:shd w:val="clear" w:color="000000" w:fill="FFFFFF"/>
            <w:noWrap/>
            <w:vAlign w:val="bottom"/>
            <w:hideMark/>
          </w:tcPr>
          <w:p w14:paraId="45D62A8C"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551</w:t>
            </w:r>
          </w:p>
        </w:tc>
        <w:tc>
          <w:tcPr>
            <w:tcW w:w="977" w:type="dxa"/>
            <w:tcBorders>
              <w:top w:val="nil"/>
              <w:left w:val="nil"/>
              <w:bottom w:val="single" w:sz="4" w:space="0" w:color="auto"/>
              <w:right w:val="single" w:sz="4" w:space="0" w:color="auto"/>
            </w:tcBorders>
            <w:shd w:val="clear" w:color="000000" w:fill="FFFFFF"/>
            <w:noWrap/>
            <w:vAlign w:val="bottom"/>
            <w:hideMark/>
          </w:tcPr>
          <w:p w14:paraId="442B11FA"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582</w:t>
            </w:r>
          </w:p>
        </w:tc>
        <w:tc>
          <w:tcPr>
            <w:tcW w:w="977" w:type="dxa"/>
            <w:tcBorders>
              <w:top w:val="nil"/>
              <w:left w:val="nil"/>
              <w:bottom w:val="single" w:sz="4" w:space="0" w:color="auto"/>
              <w:right w:val="single" w:sz="4" w:space="0" w:color="auto"/>
            </w:tcBorders>
            <w:shd w:val="clear" w:color="000000" w:fill="FFFFFF"/>
            <w:noWrap/>
            <w:vAlign w:val="bottom"/>
            <w:hideMark/>
          </w:tcPr>
          <w:p w14:paraId="73EEDBA9"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675</w:t>
            </w:r>
          </w:p>
        </w:tc>
        <w:tc>
          <w:tcPr>
            <w:tcW w:w="977" w:type="dxa"/>
            <w:tcBorders>
              <w:top w:val="nil"/>
              <w:left w:val="nil"/>
              <w:bottom w:val="single" w:sz="4" w:space="0" w:color="auto"/>
              <w:right w:val="single" w:sz="4" w:space="0" w:color="auto"/>
            </w:tcBorders>
            <w:shd w:val="clear" w:color="000000" w:fill="FFFFFF"/>
            <w:noWrap/>
            <w:vAlign w:val="bottom"/>
            <w:hideMark/>
          </w:tcPr>
          <w:p w14:paraId="5CE2A308" w14:textId="77777777" w:rsidR="006B22DB" w:rsidRPr="00480044" w:rsidRDefault="006B22DB"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822</w:t>
            </w:r>
          </w:p>
        </w:tc>
      </w:tr>
    </w:tbl>
    <w:bookmarkEnd w:id="210"/>
    <w:p w14:paraId="35E7C731" w14:textId="5ADCAB71" w:rsidR="003E2200" w:rsidRDefault="00CA4DEC" w:rsidP="003E2200">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07104" behindDoc="0" locked="0" layoutInCell="1" allowOverlap="1" wp14:anchorId="47EE00DD" wp14:editId="16E812B4">
                <wp:simplePos x="0" y="0"/>
                <wp:positionH relativeFrom="margin">
                  <wp:posOffset>4520565</wp:posOffset>
                </wp:positionH>
                <wp:positionV relativeFrom="paragraph">
                  <wp:posOffset>66040</wp:posOffset>
                </wp:positionV>
                <wp:extent cx="1889760" cy="266700"/>
                <wp:effectExtent l="0" t="0" r="0" b="0"/>
                <wp:wrapNone/>
                <wp:docPr id="112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EE00DD" id="_x0000_s1108" type="#_x0000_t202" style="position:absolute;margin-left:355.95pt;margin-top:5.2pt;width:148.8pt;height:2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" filled="f" stroked="f">
                <v:textbox>
                  <w:txbxContent>
                    <w:p w14:paraId="41C2919B"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AE35623" w14:textId="7E103940"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0A1809">
        <w:rPr>
          <w:rFonts w:ascii="Verdana" w:eastAsia="Verdana" w:hAnsi="Verdana" w:cs="Verdana"/>
          <w:b/>
          <w:bCs/>
          <w:color w:val="000000" w:themeColor="text1"/>
          <w:kern w:val="24"/>
          <w:sz w:val="20"/>
          <w:szCs w:val="20"/>
        </w:rPr>
        <w:t>3.</w:t>
      </w:r>
      <w:r w:rsidR="001A78E4">
        <w:rPr>
          <w:rFonts w:ascii="Verdana" w:eastAsia="Verdana" w:hAnsi="Verdana" w:cs="Verdana"/>
          <w:b/>
          <w:bCs/>
          <w:color w:val="000000" w:themeColor="text1"/>
          <w:kern w:val="24"/>
          <w:sz w:val="20"/>
          <w:szCs w:val="20"/>
        </w:rPr>
        <w:t>3.10</w:t>
      </w:r>
      <w:r w:rsidRPr="000A1809">
        <w:rPr>
          <w:rFonts w:ascii="Verdana" w:eastAsia="Verdana" w:hAnsi="Verdana" w:cs="Verdana"/>
          <w:b/>
          <w:bCs/>
          <w:color w:val="000000" w:themeColor="text1"/>
          <w:kern w:val="24"/>
          <w:sz w:val="20"/>
          <w:szCs w:val="20"/>
        </w:rPr>
        <w:t>.</w:t>
      </w:r>
      <w:r>
        <w:rPr>
          <w:rFonts w:ascii="Verdana" w:eastAsia="Verdana" w:hAnsi="Verdana" w:cs="Verdana"/>
          <w:b/>
          <w:bCs/>
          <w:color w:val="000000" w:themeColor="text1"/>
          <w:kern w:val="24"/>
          <w:sz w:val="20"/>
          <w:szCs w:val="20"/>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5E0D07C4" w14:textId="77777777" w:rsidR="00040B88" w:rsidRDefault="00040B88" w:rsidP="00040B88">
      <w:pPr>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F3580C0" w14:textId="77777777" w:rsidR="003E2200" w:rsidRPr="00CE35EB" w:rsidRDefault="003E2200" w:rsidP="003E220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Pr>
          <w:rFonts w:ascii="Verdana" w:eastAsia="Verdana" w:hAnsi="Verdana" w:cs="Verdana"/>
          <w:b/>
          <w:bCs/>
          <w:color w:val="000000" w:themeColor="text1"/>
          <w:kern w:val="24"/>
          <w:sz w:val="20"/>
          <w:szCs w:val="20"/>
        </w:rPr>
        <w:t>38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w:t>
      </w:r>
      <w:r w:rsidRPr="00CE35EB">
        <w:rPr>
          <w:rFonts w:ascii="Verdana" w:eastAsia="Verdana" w:hAnsi="Verdana" w:cs="Verdana"/>
          <w:b/>
          <w:bCs/>
          <w:color w:val="000000" w:themeColor="text1"/>
          <w:kern w:val="24"/>
          <w:sz w:val="20"/>
          <w:szCs w:val="20"/>
        </w:rPr>
        <w:t xml:space="preserve">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34EFDE1E" w14:textId="37AF5CB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128FEA9" w14:textId="217217E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931648" behindDoc="0" locked="0" layoutInCell="1" allowOverlap="1" wp14:anchorId="288B661C" wp14:editId="60225057">
                <wp:simplePos x="0" y="0"/>
                <wp:positionH relativeFrom="margin">
                  <wp:posOffset>2570480</wp:posOffset>
                </wp:positionH>
                <wp:positionV relativeFrom="paragraph">
                  <wp:posOffset>2837815</wp:posOffset>
                </wp:positionV>
                <wp:extent cx="4075430" cy="292735"/>
                <wp:effectExtent l="0" t="0" r="0" b="0"/>
                <wp:wrapNone/>
                <wp:docPr id="2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88B661C" id="_x0000_s1109" type="#_x0000_t202" style="position:absolute;left:0;text-align:left;margin-left:202.4pt;margin-top:223.45pt;width:320.9pt;height:23.0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" filled="f" stroked="f">
                <v:textbox style="mso-fit-shape-to-text:t">
                  <w:txbxContent>
                    <w:p w14:paraId="5A388F68"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FA771F" w:rsidRPr="00064A01">
        <w:rPr>
          <w:noProof/>
        </w:rPr>
        <w:drawing>
          <wp:inline distT="0" distB="0" distL="0" distR="0" wp14:anchorId="310D0105" wp14:editId="1F71085A">
            <wp:extent cx="6457950" cy="2628900"/>
            <wp:effectExtent l="0" t="0" r="0" b="0"/>
            <wp:docPr id="1051" name="Chart 1051">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CBE8A76" w14:textId="65EFE119"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tbl>
      <w:tblPr>
        <w:tblW w:w="10190" w:type="dxa"/>
        <w:tblLook w:val="0420" w:firstRow="1" w:lastRow="0" w:firstColumn="0" w:lastColumn="0" w:noHBand="0" w:noVBand="1"/>
      </w:tblPr>
      <w:tblGrid>
        <w:gridCol w:w="1382"/>
        <w:gridCol w:w="3628"/>
        <w:gridCol w:w="1036"/>
        <w:gridCol w:w="1036"/>
        <w:gridCol w:w="1036"/>
        <w:gridCol w:w="1036"/>
        <w:gridCol w:w="1036"/>
      </w:tblGrid>
      <w:tr w:rsidR="00FA771F" w:rsidRPr="00FA771F" w14:paraId="07F42206" w14:textId="77777777" w:rsidTr="00FA771F">
        <w:trPr>
          <w:trHeight w:val="304"/>
        </w:trPr>
        <w:tc>
          <w:tcPr>
            <w:tcW w:w="138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0E31DD8"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Region</w:t>
            </w:r>
          </w:p>
        </w:tc>
        <w:tc>
          <w:tcPr>
            <w:tcW w:w="3628" w:type="dxa"/>
            <w:tcBorders>
              <w:top w:val="single" w:sz="4" w:space="0" w:color="auto"/>
              <w:left w:val="nil"/>
              <w:bottom w:val="nil"/>
              <w:right w:val="single" w:sz="4" w:space="0" w:color="auto"/>
            </w:tcBorders>
            <w:shd w:val="clear" w:color="000000" w:fill="A9D08E"/>
            <w:noWrap/>
            <w:vAlign w:val="bottom"/>
            <w:hideMark/>
          </w:tcPr>
          <w:p w14:paraId="53FCE4B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Demand Volume Share (%)</w:t>
            </w:r>
          </w:p>
        </w:tc>
        <w:tc>
          <w:tcPr>
            <w:tcW w:w="1036" w:type="dxa"/>
            <w:tcBorders>
              <w:top w:val="single" w:sz="4" w:space="0" w:color="auto"/>
              <w:left w:val="nil"/>
              <w:bottom w:val="nil"/>
              <w:right w:val="single" w:sz="4" w:space="0" w:color="auto"/>
            </w:tcBorders>
            <w:shd w:val="clear" w:color="000000" w:fill="A9D08E"/>
            <w:noWrap/>
            <w:vAlign w:val="bottom"/>
            <w:hideMark/>
          </w:tcPr>
          <w:p w14:paraId="27E06834"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670A4D2F"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c>
          <w:tcPr>
            <w:tcW w:w="1036" w:type="dxa"/>
            <w:tcBorders>
              <w:top w:val="nil"/>
              <w:left w:val="nil"/>
              <w:bottom w:val="nil"/>
              <w:right w:val="nil"/>
            </w:tcBorders>
            <w:shd w:val="clear" w:color="auto" w:fill="auto"/>
            <w:noWrap/>
            <w:vAlign w:val="bottom"/>
            <w:hideMark/>
          </w:tcPr>
          <w:p w14:paraId="113FEA0E"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p>
        </w:tc>
        <w:tc>
          <w:tcPr>
            <w:tcW w:w="1036" w:type="dxa"/>
            <w:tcBorders>
              <w:top w:val="single" w:sz="4" w:space="0" w:color="auto"/>
              <w:left w:val="single" w:sz="4" w:space="0" w:color="auto"/>
              <w:bottom w:val="nil"/>
              <w:right w:val="single" w:sz="4" w:space="0" w:color="auto"/>
            </w:tcBorders>
            <w:shd w:val="clear" w:color="000000" w:fill="A9D08E"/>
            <w:noWrap/>
            <w:vAlign w:val="bottom"/>
            <w:hideMark/>
          </w:tcPr>
          <w:p w14:paraId="5C02D6BA"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2020</w:t>
            </w:r>
          </w:p>
        </w:tc>
        <w:tc>
          <w:tcPr>
            <w:tcW w:w="1036" w:type="dxa"/>
            <w:tcBorders>
              <w:top w:val="single" w:sz="4" w:space="0" w:color="auto"/>
              <w:left w:val="nil"/>
              <w:bottom w:val="nil"/>
              <w:right w:val="single" w:sz="4" w:space="0" w:color="auto"/>
            </w:tcBorders>
            <w:shd w:val="clear" w:color="000000" w:fill="A9D08E"/>
            <w:noWrap/>
            <w:vAlign w:val="bottom"/>
            <w:hideMark/>
          </w:tcPr>
          <w:p w14:paraId="73F48DE3" w14:textId="77777777" w:rsidR="00FA771F" w:rsidRPr="00FA771F" w:rsidRDefault="00FA771F" w:rsidP="00FA771F">
            <w:pPr>
              <w:spacing w:after="0" w:line="240" w:lineRule="auto"/>
              <w:jc w:val="center"/>
              <w:rPr>
                <w:rFonts w:ascii="Arial" w:eastAsia="Times New Roman" w:hAnsi="Arial" w:cs="Arial"/>
                <w:b/>
                <w:bCs/>
                <w:color w:val="000000"/>
                <w:sz w:val="20"/>
                <w:szCs w:val="20"/>
                <w:lang w:val="en-US"/>
              </w:rPr>
            </w:pPr>
            <w:r w:rsidRPr="00FA771F">
              <w:rPr>
                <w:rFonts w:ascii="Arial" w:eastAsia="Times New Roman" w:hAnsi="Arial" w:cs="Arial"/>
                <w:b/>
                <w:bCs/>
                <w:color w:val="000000"/>
                <w:sz w:val="20"/>
                <w:szCs w:val="20"/>
                <w:lang w:val="en-US"/>
              </w:rPr>
              <w:t>2021E</w:t>
            </w:r>
          </w:p>
        </w:tc>
      </w:tr>
      <w:tr w:rsidR="00B4358C" w:rsidRPr="00FA771F" w14:paraId="0E9F5D4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BC9EAAA"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single" w:sz="4" w:space="0" w:color="auto"/>
              <w:left w:val="nil"/>
              <w:bottom w:val="single" w:sz="4" w:space="0" w:color="auto"/>
              <w:right w:val="single" w:sz="4" w:space="0" w:color="auto"/>
            </w:tcBorders>
            <w:shd w:val="clear" w:color="auto" w:fill="auto"/>
            <w:noWrap/>
            <w:vAlign w:val="bottom"/>
            <w:hideMark/>
          </w:tcPr>
          <w:p w14:paraId="4C3C5539" w14:textId="77777777" w:rsidR="00B4358C" w:rsidRPr="00FA771F" w:rsidRDefault="00B4358C" w:rsidP="00B4358C">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Olin Corporation</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419E40E7" w14:textId="73165E4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6F2CA58C" w14:textId="0CD09176"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36" w:type="dxa"/>
            <w:tcBorders>
              <w:top w:val="nil"/>
              <w:left w:val="nil"/>
              <w:bottom w:val="nil"/>
              <w:right w:val="nil"/>
            </w:tcBorders>
            <w:shd w:val="clear" w:color="auto" w:fill="auto"/>
            <w:noWrap/>
            <w:vAlign w:val="bottom"/>
            <w:hideMark/>
          </w:tcPr>
          <w:p w14:paraId="1ED7DE94"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828AD6" w14:textId="30FD1A76"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36" w:type="dxa"/>
            <w:tcBorders>
              <w:top w:val="single" w:sz="4" w:space="0" w:color="auto"/>
              <w:left w:val="nil"/>
              <w:bottom w:val="single" w:sz="4" w:space="0" w:color="auto"/>
              <w:right w:val="single" w:sz="4" w:space="0" w:color="auto"/>
            </w:tcBorders>
            <w:shd w:val="clear" w:color="auto" w:fill="auto"/>
            <w:noWrap/>
            <w:vAlign w:val="center"/>
            <w:hideMark/>
          </w:tcPr>
          <w:p w14:paraId="5D1520FC" w14:textId="35552F32"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24.93%</w:t>
            </w:r>
          </w:p>
        </w:tc>
      </w:tr>
      <w:tr w:rsidR="00B4358C" w:rsidRPr="00FA771F" w14:paraId="5AFD4D8F"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2CB598C"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E370C07" w14:textId="77777777" w:rsidR="00B4358C" w:rsidRPr="00FA771F" w:rsidRDefault="00B4358C" w:rsidP="00B4358C">
            <w:pPr>
              <w:spacing w:after="0" w:line="240" w:lineRule="auto"/>
              <w:rPr>
                <w:rFonts w:ascii="Calibri" w:eastAsia="Times New Roman" w:hAnsi="Calibri" w:cs="Times New Roman"/>
                <w:color w:val="000000"/>
                <w:lang w:val="en-US"/>
              </w:rPr>
            </w:pPr>
            <w:r w:rsidRPr="00FA771F">
              <w:rPr>
                <w:rFonts w:ascii="Calibri" w:eastAsia="Times New Roman" w:hAnsi="Calibri" w:cs="Times New Roman"/>
                <w:color w:val="000000"/>
                <w:lang w:val="en-US"/>
              </w:rPr>
              <w:t>Huntsman Corporation</w:t>
            </w:r>
          </w:p>
        </w:tc>
        <w:tc>
          <w:tcPr>
            <w:tcW w:w="1036" w:type="dxa"/>
            <w:tcBorders>
              <w:top w:val="nil"/>
              <w:left w:val="nil"/>
              <w:bottom w:val="single" w:sz="4" w:space="0" w:color="auto"/>
              <w:right w:val="single" w:sz="4" w:space="0" w:color="auto"/>
            </w:tcBorders>
            <w:shd w:val="clear" w:color="auto" w:fill="auto"/>
            <w:noWrap/>
            <w:vAlign w:val="center"/>
            <w:hideMark/>
          </w:tcPr>
          <w:p w14:paraId="40D53CEA" w14:textId="49BCE68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70</w:t>
            </w:r>
          </w:p>
        </w:tc>
        <w:tc>
          <w:tcPr>
            <w:tcW w:w="1036" w:type="dxa"/>
            <w:tcBorders>
              <w:top w:val="nil"/>
              <w:left w:val="nil"/>
              <w:bottom w:val="single" w:sz="4" w:space="0" w:color="auto"/>
              <w:right w:val="single" w:sz="4" w:space="0" w:color="auto"/>
            </w:tcBorders>
            <w:shd w:val="clear" w:color="auto" w:fill="auto"/>
            <w:noWrap/>
            <w:vAlign w:val="center"/>
            <w:hideMark/>
          </w:tcPr>
          <w:p w14:paraId="4F8EA4B7" w14:textId="7BD5824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36" w:type="dxa"/>
            <w:tcBorders>
              <w:top w:val="nil"/>
              <w:left w:val="nil"/>
              <w:bottom w:val="nil"/>
              <w:right w:val="nil"/>
            </w:tcBorders>
            <w:shd w:val="clear" w:color="auto" w:fill="auto"/>
            <w:noWrap/>
            <w:vAlign w:val="bottom"/>
            <w:hideMark/>
          </w:tcPr>
          <w:p w14:paraId="2E51D3CD"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43738B7" w14:textId="5812643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12.73%</w:t>
            </w:r>
          </w:p>
        </w:tc>
        <w:tc>
          <w:tcPr>
            <w:tcW w:w="1036" w:type="dxa"/>
            <w:tcBorders>
              <w:top w:val="nil"/>
              <w:left w:val="nil"/>
              <w:bottom w:val="single" w:sz="4" w:space="0" w:color="auto"/>
              <w:right w:val="single" w:sz="4" w:space="0" w:color="auto"/>
            </w:tcBorders>
            <w:shd w:val="clear" w:color="auto" w:fill="auto"/>
            <w:noWrap/>
            <w:vAlign w:val="center"/>
            <w:hideMark/>
          </w:tcPr>
          <w:p w14:paraId="258784C5" w14:textId="036B9E9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11.47%</w:t>
            </w:r>
          </w:p>
        </w:tc>
      </w:tr>
      <w:tr w:rsidR="00B4358C" w:rsidRPr="00FA771F" w14:paraId="1DD7A357"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4295588A"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6728E0E"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Hexion Inc.</w:t>
            </w:r>
          </w:p>
        </w:tc>
        <w:tc>
          <w:tcPr>
            <w:tcW w:w="1036" w:type="dxa"/>
            <w:tcBorders>
              <w:top w:val="nil"/>
              <w:left w:val="nil"/>
              <w:bottom w:val="single" w:sz="4" w:space="0" w:color="auto"/>
              <w:right w:val="single" w:sz="4" w:space="0" w:color="auto"/>
            </w:tcBorders>
            <w:shd w:val="clear" w:color="auto" w:fill="auto"/>
            <w:noWrap/>
            <w:vAlign w:val="center"/>
            <w:hideMark/>
          </w:tcPr>
          <w:p w14:paraId="23C0ACD1" w14:textId="583F2A7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36" w:type="dxa"/>
            <w:tcBorders>
              <w:top w:val="nil"/>
              <w:left w:val="nil"/>
              <w:bottom w:val="single" w:sz="4" w:space="0" w:color="auto"/>
              <w:right w:val="single" w:sz="4" w:space="0" w:color="auto"/>
            </w:tcBorders>
            <w:shd w:val="clear" w:color="auto" w:fill="auto"/>
            <w:noWrap/>
            <w:vAlign w:val="center"/>
            <w:hideMark/>
          </w:tcPr>
          <w:p w14:paraId="31B29FF9" w14:textId="60B5EF93"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66</w:t>
            </w:r>
          </w:p>
        </w:tc>
        <w:tc>
          <w:tcPr>
            <w:tcW w:w="1036" w:type="dxa"/>
            <w:tcBorders>
              <w:top w:val="nil"/>
              <w:left w:val="nil"/>
              <w:bottom w:val="nil"/>
              <w:right w:val="nil"/>
            </w:tcBorders>
            <w:shd w:val="clear" w:color="auto" w:fill="auto"/>
            <w:noWrap/>
            <w:vAlign w:val="bottom"/>
            <w:hideMark/>
          </w:tcPr>
          <w:p w14:paraId="2CAFE954"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7396F522" w14:textId="3A39293C"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10.46%</w:t>
            </w:r>
          </w:p>
        </w:tc>
        <w:tc>
          <w:tcPr>
            <w:tcW w:w="1036" w:type="dxa"/>
            <w:tcBorders>
              <w:top w:val="nil"/>
              <w:left w:val="nil"/>
              <w:bottom w:val="single" w:sz="4" w:space="0" w:color="auto"/>
              <w:right w:val="single" w:sz="4" w:space="0" w:color="auto"/>
            </w:tcBorders>
            <w:shd w:val="clear" w:color="auto" w:fill="auto"/>
            <w:noWrap/>
            <w:vAlign w:val="center"/>
            <w:hideMark/>
          </w:tcPr>
          <w:p w14:paraId="01470D58" w14:textId="2D5056FD"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11.27%</w:t>
            </w:r>
          </w:p>
        </w:tc>
      </w:tr>
      <w:tr w:rsidR="00B4358C" w:rsidRPr="00FA771F" w14:paraId="4B33950D"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74A20730"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06FAA5D4" w14:textId="77777777" w:rsidR="00B4358C" w:rsidRPr="00FA771F" w:rsidRDefault="00B4358C" w:rsidP="00B4358C">
            <w:pPr>
              <w:spacing w:after="0" w:line="240" w:lineRule="auto"/>
              <w:rPr>
                <w:rFonts w:ascii="Arial" w:eastAsia="Times New Roman" w:hAnsi="Arial" w:cs="Arial"/>
                <w:sz w:val="20"/>
                <w:szCs w:val="20"/>
                <w:lang w:val="en-US"/>
              </w:rPr>
            </w:pPr>
            <w:proofErr w:type="spellStart"/>
            <w:r w:rsidRPr="00FA771F">
              <w:rPr>
                <w:rFonts w:ascii="Arial" w:eastAsia="Times New Roman" w:hAnsi="Arial" w:cs="Arial"/>
                <w:sz w:val="20"/>
                <w:szCs w:val="20"/>
                <w:lang w:val="en-US"/>
              </w:rPr>
              <w:t>Spolchemie</w:t>
            </w:r>
            <w:proofErr w:type="spellEnd"/>
            <w:r w:rsidRPr="00FA771F">
              <w:rPr>
                <w:rFonts w:ascii="Arial" w:eastAsia="Times New Roman" w:hAnsi="Arial" w:cs="Arial"/>
                <w:sz w:val="20"/>
                <w:szCs w:val="20"/>
                <w:lang w:val="en-US"/>
              </w:rPr>
              <w:t xml:space="preserve"> A.S. </w:t>
            </w:r>
          </w:p>
        </w:tc>
        <w:tc>
          <w:tcPr>
            <w:tcW w:w="1036" w:type="dxa"/>
            <w:tcBorders>
              <w:top w:val="nil"/>
              <w:left w:val="nil"/>
              <w:bottom w:val="single" w:sz="4" w:space="0" w:color="auto"/>
              <w:right w:val="single" w:sz="4" w:space="0" w:color="auto"/>
            </w:tcBorders>
            <w:shd w:val="clear" w:color="auto" w:fill="auto"/>
            <w:noWrap/>
            <w:vAlign w:val="center"/>
            <w:hideMark/>
          </w:tcPr>
          <w:p w14:paraId="58B868BE" w14:textId="10ED6DA5"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36" w:type="dxa"/>
            <w:tcBorders>
              <w:top w:val="nil"/>
              <w:left w:val="nil"/>
              <w:bottom w:val="single" w:sz="4" w:space="0" w:color="auto"/>
              <w:right w:val="single" w:sz="4" w:space="0" w:color="auto"/>
            </w:tcBorders>
            <w:shd w:val="clear" w:color="auto" w:fill="auto"/>
            <w:noWrap/>
            <w:vAlign w:val="center"/>
            <w:hideMark/>
          </w:tcPr>
          <w:p w14:paraId="359719BD" w14:textId="6C6B0CA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40</w:t>
            </w:r>
          </w:p>
        </w:tc>
        <w:tc>
          <w:tcPr>
            <w:tcW w:w="1036" w:type="dxa"/>
            <w:tcBorders>
              <w:top w:val="nil"/>
              <w:left w:val="nil"/>
              <w:bottom w:val="nil"/>
              <w:right w:val="nil"/>
            </w:tcBorders>
            <w:shd w:val="clear" w:color="auto" w:fill="auto"/>
            <w:noWrap/>
            <w:vAlign w:val="bottom"/>
            <w:hideMark/>
          </w:tcPr>
          <w:p w14:paraId="00C343E7"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E109908" w14:textId="5DC1AD04"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6.68%</w:t>
            </w:r>
          </w:p>
        </w:tc>
        <w:tc>
          <w:tcPr>
            <w:tcW w:w="1036" w:type="dxa"/>
            <w:tcBorders>
              <w:top w:val="nil"/>
              <w:left w:val="nil"/>
              <w:bottom w:val="single" w:sz="4" w:space="0" w:color="auto"/>
              <w:right w:val="single" w:sz="4" w:space="0" w:color="auto"/>
            </w:tcBorders>
            <w:shd w:val="clear" w:color="auto" w:fill="auto"/>
            <w:noWrap/>
            <w:vAlign w:val="center"/>
            <w:hideMark/>
          </w:tcPr>
          <w:p w14:paraId="3DCBB6E0" w14:textId="1DED275B"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6.83%</w:t>
            </w:r>
          </w:p>
        </w:tc>
      </w:tr>
      <w:tr w:rsidR="00B4358C" w:rsidRPr="00FA771F" w14:paraId="28F0FAD0"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14EA0039"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70173EC8" w14:textId="77777777" w:rsidR="00B4358C" w:rsidRPr="00FA771F" w:rsidRDefault="00B4358C" w:rsidP="00B4358C">
            <w:pPr>
              <w:spacing w:after="0" w:line="240" w:lineRule="auto"/>
              <w:rPr>
                <w:rFonts w:ascii="Arial" w:eastAsia="Times New Roman" w:hAnsi="Arial" w:cs="Arial"/>
                <w:sz w:val="20"/>
                <w:szCs w:val="20"/>
                <w:lang w:val="en-US"/>
              </w:rPr>
            </w:pPr>
            <w:proofErr w:type="spellStart"/>
            <w:r w:rsidRPr="00FA771F">
              <w:rPr>
                <w:rFonts w:ascii="Arial" w:eastAsia="Times New Roman" w:hAnsi="Arial" w:cs="Arial"/>
                <w:sz w:val="20"/>
                <w:szCs w:val="20"/>
                <w:lang w:val="en-US"/>
              </w:rPr>
              <w:t>Alchemie</w:t>
            </w:r>
            <w:proofErr w:type="spellEnd"/>
            <w:r w:rsidRPr="00FA771F">
              <w:rPr>
                <w:rFonts w:ascii="Arial" w:eastAsia="Times New Roman" w:hAnsi="Arial" w:cs="Arial"/>
                <w:sz w:val="20"/>
                <w:szCs w:val="20"/>
                <w:lang w:val="en-US"/>
              </w:rPr>
              <w:t xml:space="preserve"> Ltd.</w:t>
            </w:r>
          </w:p>
        </w:tc>
        <w:tc>
          <w:tcPr>
            <w:tcW w:w="1036" w:type="dxa"/>
            <w:tcBorders>
              <w:top w:val="nil"/>
              <w:left w:val="nil"/>
              <w:bottom w:val="single" w:sz="4" w:space="0" w:color="auto"/>
              <w:right w:val="single" w:sz="4" w:space="0" w:color="auto"/>
            </w:tcBorders>
            <w:shd w:val="clear" w:color="auto" w:fill="auto"/>
            <w:noWrap/>
            <w:vAlign w:val="center"/>
            <w:hideMark/>
          </w:tcPr>
          <w:p w14:paraId="46D061B6" w14:textId="0D0778D4"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36" w:type="dxa"/>
            <w:tcBorders>
              <w:top w:val="nil"/>
              <w:left w:val="nil"/>
              <w:bottom w:val="single" w:sz="4" w:space="0" w:color="auto"/>
              <w:right w:val="single" w:sz="4" w:space="0" w:color="auto"/>
            </w:tcBorders>
            <w:shd w:val="clear" w:color="auto" w:fill="auto"/>
            <w:noWrap/>
            <w:vAlign w:val="center"/>
            <w:hideMark/>
          </w:tcPr>
          <w:p w14:paraId="4341620D" w14:textId="5CC889B5"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36" w:type="dxa"/>
            <w:tcBorders>
              <w:top w:val="nil"/>
              <w:left w:val="nil"/>
              <w:bottom w:val="nil"/>
              <w:right w:val="nil"/>
            </w:tcBorders>
            <w:shd w:val="clear" w:color="auto" w:fill="auto"/>
            <w:noWrap/>
            <w:vAlign w:val="bottom"/>
            <w:hideMark/>
          </w:tcPr>
          <w:p w14:paraId="3E5B6BE2"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4468ACD" w14:textId="08BE364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6.06%</w:t>
            </w:r>
          </w:p>
        </w:tc>
        <w:tc>
          <w:tcPr>
            <w:tcW w:w="1036" w:type="dxa"/>
            <w:tcBorders>
              <w:top w:val="nil"/>
              <w:left w:val="nil"/>
              <w:bottom w:val="single" w:sz="4" w:space="0" w:color="auto"/>
              <w:right w:val="single" w:sz="4" w:space="0" w:color="auto"/>
            </w:tcBorders>
            <w:shd w:val="clear" w:color="auto" w:fill="auto"/>
            <w:noWrap/>
            <w:vAlign w:val="center"/>
            <w:hideMark/>
          </w:tcPr>
          <w:p w14:paraId="3147C22D" w14:textId="0BAD143E"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6.44%</w:t>
            </w:r>
          </w:p>
        </w:tc>
      </w:tr>
      <w:tr w:rsidR="00B4358C" w:rsidRPr="00FA771F" w14:paraId="0677A3B1" w14:textId="77777777" w:rsidTr="0035135A">
        <w:trPr>
          <w:trHeight w:val="304"/>
        </w:trPr>
        <w:tc>
          <w:tcPr>
            <w:tcW w:w="1382" w:type="dxa"/>
            <w:tcBorders>
              <w:top w:val="nil"/>
              <w:left w:val="single" w:sz="4" w:space="0" w:color="auto"/>
              <w:bottom w:val="single" w:sz="4" w:space="0" w:color="auto"/>
              <w:right w:val="single" w:sz="4" w:space="0" w:color="auto"/>
            </w:tcBorders>
            <w:shd w:val="clear" w:color="auto" w:fill="auto"/>
            <w:noWrap/>
            <w:vAlign w:val="bottom"/>
            <w:hideMark/>
          </w:tcPr>
          <w:p w14:paraId="3FD2B576"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r w:rsidRPr="00FA771F">
              <w:rPr>
                <w:rFonts w:ascii="Arial" w:eastAsia="Times New Roman" w:hAnsi="Arial" w:cs="Arial"/>
                <w:color w:val="000000"/>
                <w:sz w:val="20"/>
                <w:szCs w:val="20"/>
                <w:lang w:val="en-US"/>
              </w:rPr>
              <w:t>Europe</w:t>
            </w:r>
          </w:p>
        </w:tc>
        <w:tc>
          <w:tcPr>
            <w:tcW w:w="3628" w:type="dxa"/>
            <w:tcBorders>
              <w:top w:val="nil"/>
              <w:left w:val="nil"/>
              <w:bottom w:val="single" w:sz="4" w:space="0" w:color="auto"/>
              <w:right w:val="single" w:sz="4" w:space="0" w:color="auto"/>
            </w:tcBorders>
            <w:shd w:val="clear" w:color="auto" w:fill="auto"/>
            <w:noWrap/>
            <w:vAlign w:val="bottom"/>
            <w:hideMark/>
          </w:tcPr>
          <w:p w14:paraId="118836AD" w14:textId="77777777" w:rsidR="00B4358C" w:rsidRPr="00FA771F" w:rsidRDefault="00B4358C" w:rsidP="00B4358C">
            <w:pPr>
              <w:spacing w:after="0" w:line="240" w:lineRule="auto"/>
              <w:rPr>
                <w:rFonts w:ascii="Arial" w:eastAsia="Times New Roman" w:hAnsi="Arial" w:cs="Arial"/>
                <w:sz w:val="20"/>
                <w:szCs w:val="20"/>
                <w:lang w:val="en-US"/>
              </w:rPr>
            </w:pPr>
            <w:r w:rsidRPr="00FA771F">
              <w:rPr>
                <w:rFonts w:ascii="Arial" w:eastAsia="Times New Roman" w:hAnsi="Arial" w:cs="Arial"/>
                <w:sz w:val="20"/>
                <w:szCs w:val="20"/>
                <w:lang w:val="en-US"/>
              </w:rPr>
              <w:t>Others</w:t>
            </w:r>
          </w:p>
        </w:tc>
        <w:tc>
          <w:tcPr>
            <w:tcW w:w="1036" w:type="dxa"/>
            <w:tcBorders>
              <w:top w:val="nil"/>
              <w:left w:val="nil"/>
              <w:bottom w:val="single" w:sz="4" w:space="0" w:color="auto"/>
              <w:right w:val="single" w:sz="4" w:space="0" w:color="auto"/>
            </w:tcBorders>
            <w:shd w:val="clear" w:color="auto" w:fill="auto"/>
            <w:noWrap/>
            <w:vAlign w:val="center"/>
            <w:hideMark/>
          </w:tcPr>
          <w:p w14:paraId="31A65747" w14:textId="134D1859"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w:t>
            </w:r>
          </w:p>
        </w:tc>
        <w:tc>
          <w:tcPr>
            <w:tcW w:w="1036" w:type="dxa"/>
            <w:tcBorders>
              <w:top w:val="nil"/>
              <w:left w:val="nil"/>
              <w:bottom w:val="single" w:sz="4" w:space="0" w:color="auto"/>
              <w:right w:val="single" w:sz="4" w:space="0" w:color="auto"/>
            </w:tcBorders>
            <w:shd w:val="clear" w:color="auto" w:fill="auto"/>
            <w:noWrap/>
            <w:vAlign w:val="center"/>
            <w:hideMark/>
          </w:tcPr>
          <w:p w14:paraId="556EFCC2" w14:textId="4E2DD1BA"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227</w:t>
            </w:r>
          </w:p>
        </w:tc>
        <w:tc>
          <w:tcPr>
            <w:tcW w:w="1036" w:type="dxa"/>
            <w:tcBorders>
              <w:top w:val="nil"/>
              <w:left w:val="nil"/>
              <w:bottom w:val="nil"/>
              <w:right w:val="nil"/>
            </w:tcBorders>
            <w:shd w:val="clear" w:color="auto" w:fill="auto"/>
            <w:noWrap/>
            <w:vAlign w:val="bottom"/>
            <w:hideMark/>
          </w:tcPr>
          <w:p w14:paraId="1DE380A3" w14:textId="77777777" w:rsidR="00B4358C" w:rsidRPr="00FA771F" w:rsidRDefault="00B4358C" w:rsidP="00B4358C">
            <w:pPr>
              <w:spacing w:after="0" w:line="240" w:lineRule="auto"/>
              <w:jc w:val="center"/>
              <w:rPr>
                <w:rFonts w:ascii="Arial" w:eastAsia="Times New Roman" w:hAnsi="Arial" w:cs="Arial"/>
                <w:color w:val="000000"/>
                <w:sz w:val="20"/>
                <w:szCs w:val="20"/>
                <w:lang w:val="en-US"/>
              </w:rPr>
            </w:pP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BCA9EBE" w14:textId="2C41722D"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40.05%</w:t>
            </w:r>
          </w:p>
        </w:tc>
        <w:tc>
          <w:tcPr>
            <w:tcW w:w="1036" w:type="dxa"/>
            <w:tcBorders>
              <w:top w:val="nil"/>
              <w:left w:val="nil"/>
              <w:bottom w:val="single" w:sz="4" w:space="0" w:color="auto"/>
              <w:right w:val="single" w:sz="4" w:space="0" w:color="auto"/>
            </w:tcBorders>
            <w:shd w:val="clear" w:color="auto" w:fill="auto"/>
            <w:noWrap/>
            <w:vAlign w:val="center"/>
            <w:hideMark/>
          </w:tcPr>
          <w:p w14:paraId="6738BB55" w14:textId="74D964F0" w:rsidR="00B4358C" w:rsidRPr="00FA771F" w:rsidRDefault="00B4358C" w:rsidP="00B4358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39.06%</w:t>
            </w:r>
          </w:p>
        </w:tc>
      </w:tr>
    </w:tbl>
    <w:p w14:paraId="44D2AE74" w14:textId="06C6B76B" w:rsidR="00040B88" w:rsidRDefault="00CA4DEC"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2209152" behindDoc="0" locked="0" layoutInCell="1" allowOverlap="1" wp14:anchorId="107735DA" wp14:editId="4E5A2A01">
                <wp:simplePos x="0" y="0"/>
                <wp:positionH relativeFrom="margin">
                  <wp:posOffset>4667693</wp:posOffset>
                </wp:positionH>
                <wp:positionV relativeFrom="paragraph">
                  <wp:posOffset>148221</wp:posOffset>
                </wp:positionV>
                <wp:extent cx="1889760" cy="266700"/>
                <wp:effectExtent l="0" t="0" r="0" b="0"/>
                <wp:wrapNone/>
                <wp:docPr id="112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7735DA" id="_x0000_s1110" type="#_x0000_t202" style="position:absolute;left:0;text-align:left;margin-left:367.55pt;margin-top:11.65pt;width:148.8pt;height:21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" filled="f" stroked="f">
                <v:textbox>
                  <w:txbxContent>
                    <w:p w14:paraId="2DF0B7C4"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1ECEC986" w14:textId="107014AC" w:rsidR="00A71EA2" w:rsidRDefault="00A71EA2" w:rsidP="00040B88">
      <w:pPr>
        <w:shd w:val="clear" w:color="auto" w:fill="FFFFFF"/>
        <w:spacing w:after="100" w:afterAutospacing="1" w:line="360" w:lineRule="auto"/>
        <w:jc w:val="both"/>
        <w:rPr>
          <w:rFonts w:ascii="Arial" w:eastAsia="Times New Roman" w:hAnsi="Arial" w:cs="Arial"/>
          <w:sz w:val="24"/>
          <w:szCs w:val="24"/>
          <w:lang w:eastAsia="en-IN"/>
        </w:rPr>
      </w:pPr>
    </w:p>
    <w:p w14:paraId="0BB32297" w14:textId="0F071C21" w:rsidR="00BB6A55" w:rsidRDefault="00BB6A55" w:rsidP="00040B88">
      <w:pPr>
        <w:shd w:val="clear" w:color="auto" w:fill="FFFFFF"/>
        <w:spacing w:after="100" w:afterAutospacing="1" w:line="360" w:lineRule="auto"/>
        <w:jc w:val="both"/>
        <w:rPr>
          <w:rFonts w:ascii="Arial" w:eastAsia="Times New Roman" w:hAnsi="Arial" w:cs="Arial"/>
          <w:sz w:val="24"/>
          <w:szCs w:val="24"/>
          <w:lang w:eastAsia="en-IN"/>
        </w:rPr>
      </w:pPr>
      <w:r w:rsidRPr="00BB6A55">
        <w:rPr>
          <w:rFonts w:ascii="Arial" w:eastAsia="Times New Roman" w:hAnsi="Arial" w:cs="Arial"/>
          <w:sz w:val="24"/>
          <w:szCs w:val="24"/>
          <w:lang w:eastAsia="en-IN"/>
        </w:rPr>
        <w:lastRenderedPageBreak/>
        <w:t>Olin Corporation, Huntsman Corporation and Hexion Inc are the major producers of epoxy resins in the European region, mirroring the trend of North American region. All three are global players catering to the epoxy demand worldwide. Paints and coatings industry has been the key driver of epoxy growth in the region with automotive sector following closely. However, the growth in automotive sector has been underwhelming owing to global shortage of semiconductor chips. All key manufacturers have outstanding previous quarters gaining from the economic recovery in the region. Recent energy crises across Europe have resulted in some unprecedented challenges in the last few years adversely impacting petrochemical industry. This might have a bearing over the producers’ approach in the long term while assessing the market dynamics.</w:t>
      </w:r>
    </w:p>
    <w:p w14:paraId="03360CDB" w14:textId="0AA6A503" w:rsidR="004F70C3" w:rsidRPr="004F70C3" w:rsidRDefault="004F70C3" w:rsidP="004F70C3">
      <w:pPr>
        <w:shd w:val="clear" w:color="auto" w:fill="FFFFFF"/>
        <w:spacing w:after="100" w:afterAutospacing="1" w:line="360" w:lineRule="auto"/>
        <w:jc w:val="both"/>
        <w:rPr>
          <w:rFonts w:ascii="Arial" w:eastAsia="Times New Roman" w:hAnsi="Arial" w:cs="Arial"/>
          <w:b/>
          <w:bCs/>
          <w:sz w:val="24"/>
          <w:szCs w:val="24"/>
          <w:lang w:eastAsia="en-IN"/>
        </w:rPr>
      </w:pPr>
      <w:r w:rsidRPr="004F70C3">
        <w:rPr>
          <w:rFonts w:ascii="Arial" w:eastAsia="Times New Roman" w:hAnsi="Arial" w:cs="Arial"/>
          <w:b/>
          <w:bCs/>
          <w:sz w:val="24"/>
          <w:szCs w:val="24"/>
          <w:lang w:eastAsia="en-IN"/>
        </w:rPr>
        <w:t>Europe Market Insights</w:t>
      </w:r>
    </w:p>
    <w:p w14:paraId="4B97E468"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Demand for Epoxy Resins has projected a CAGR of around 1.67% from 2015-2020. Between 2021-2030, the demand for Epoxy Resin is expected to witness a CAGR of 3.91%, supported by the increasing consumption of Epoxy resins from downstream automotive and construction sectors</w:t>
      </w:r>
    </w:p>
    <w:p w14:paraId="1D224220"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Although, 2020 slowed the demand growth as automotive sector suffered in the wake of covid-pandemic. Demand accelerated as construction sector in Europe has been flourishing in 2021 and pulling some outstanding demand numbers for Epoxy Resins.</w:t>
      </w:r>
    </w:p>
    <w:p w14:paraId="464F9606"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Olin Corporation and Hexion Inc. are the two leading producers of Epoxy Resin in Europe, having capacities of 265 and 132 KT, respectively. No expansions are scheduled in the next 10 years as the European market is deemed exhaustive for any capacity additions in the near term.</w:t>
      </w:r>
    </w:p>
    <w:p w14:paraId="763B3A32" w14:textId="77777777"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 xml:space="preserve">Paint &amp; Coating along with construction sector garners majority of Epoxy Resin demand in the region. Use of advanced technologies like nanotechnology along with inclination towards eco-friendly paints provide ample opportunities for paints and coatings sector to grow in coming years. </w:t>
      </w:r>
    </w:p>
    <w:p w14:paraId="59347E15" w14:textId="38AF5AB2" w:rsidR="004F70C3" w:rsidRPr="004F70C3" w:rsidRDefault="004F70C3" w:rsidP="004F70C3">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Composite Materials is a potential segment where the demand for Epoxy Resin is expected to grow substantially due to a line of advancements expected in the material science sector.</w:t>
      </w:r>
    </w:p>
    <w:p w14:paraId="4116D998" w14:textId="77777777" w:rsidR="00315C17" w:rsidRDefault="004F70C3" w:rsidP="00040B88">
      <w:pPr>
        <w:shd w:val="clear" w:color="auto" w:fill="FFFFFF"/>
        <w:spacing w:after="100" w:afterAutospacing="1" w:line="360" w:lineRule="auto"/>
        <w:jc w:val="both"/>
        <w:rPr>
          <w:rFonts w:ascii="Arial" w:eastAsia="Times New Roman" w:hAnsi="Arial" w:cs="Arial"/>
          <w:sz w:val="24"/>
          <w:szCs w:val="24"/>
          <w:lang w:eastAsia="en-IN"/>
        </w:rPr>
      </w:pPr>
      <w:r w:rsidRPr="004F70C3">
        <w:rPr>
          <w:rFonts w:ascii="Arial" w:eastAsia="Times New Roman" w:hAnsi="Arial" w:cs="Arial"/>
          <w:sz w:val="24"/>
          <w:szCs w:val="24"/>
          <w:lang w:eastAsia="en-IN"/>
        </w:rPr>
        <w:t xml:space="preserve"> Bisphenol A Based Resin type drives more than 80% of the overall demand in the European Region.</w:t>
      </w:r>
    </w:p>
    <w:p w14:paraId="17BEA347" w14:textId="2060EAA7" w:rsidR="00040B88" w:rsidRDefault="00317646"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w:lastRenderedPageBreak/>
        <w:drawing>
          <wp:anchor distT="0" distB="0" distL="114300" distR="114300" simplePos="0" relativeHeight="251660288" behindDoc="0" locked="0" layoutInCell="1" allowOverlap="1" wp14:anchorId="201C95A0" wp14:editId="40646F90">
            <wp:simplePos x="0" y="0"/>
            <wp:positionH relativeFrom="page">
              <wp:align>left</wp:align>
            </wp:positionH>
            <wp:positionV relativeFrom="paragraph">
              <wp:posOffset>-1213323</wp:posOffset>
            </wp:positionV>
            <wp:extent cx="7533640" cy="10654030"/>
            <wp:effectExtent l="0" t="0" r="0" b="0"/>
            <wp:wrapNone/>
            <wp:docPr id="207" name="Picture 207"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3640" cy="1065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A8FEC" w14:textId="095D8654"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69BFFBE4" w14:textId="7E767F7F"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52F4BA6" w14:textId="5418D492"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0275CF6A" w14:textId="05F13523" w:rsidR="00040B88"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CA2BA25" w14:textId="2F8BC1DF" w:rsidR="00040B88" w:rsidRDefault="00480044" w:rsidP="00040B88">
      <w:pPr>
        <w:shd w:val="clear" w:color="auto" w:fill="FFFFFF"/>
        <w:spacing w:after="100" w:afterAutospacing="1" w:line="360" w:lineRule="auto"/>
        <w:jc w:val="both"/>
        <w:rPr>
          <w:rFonts w:ascii="Arial" w:eastAsia="Times New Roman" w:hAnsi="Arial" w:cs="Arial"/>
          <w:sz w:val="24"/>
          <w:szCs w:val="24"/>
          <w:lang w:eastAsia="en-IN"/>
        </w:rPr>
      </w:pPr>
      <w:r>
        <w:rPr>
          <w:noProof/>
        </w:rPr>
        <mc:AlternateContent>
          <mc:Choice Requires="wps">
            <w:drawing>
              <wp:anchor distT="0" distB="0" distL="114300" distR="114300" simplePos="0" relativeHeight="251751424" behindDoc="0" locked="0" layoutInCell="1" allowOverlap="1" wp14:anchorId="655FF290" wp14:editId="48B47566">
                <wp:simplePos x="0" y="0"/>
                <wp:positionH relativeFrom="margin">
                  <wp:posOffset>1021316</wp:posOffset>
                </wp:positionH>
                <wp:positionV relativeFrom="paragraph">
                  <wp:posOffset>150923</wp:posOffset>
                </wp:positionV>
                <wp:extent cx="4314825" cy="2434590"/>
                <wp:effectExtent l="0" t="0" r="0" b="0"/>
                <wp:wrapNone/>
                <wp:docPr id="5"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4825" cy="2434590"/>
                        </a:xfrm>
                        <a:prstGeom prst="rect">
                          <a:avLst/>
                        </a:prstGeom>
                      </wps:spPr>
                      <wps:txbx>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55FF290" id="_x0000_s1111" type="#_x0000_t202" style="position:absolute;left:0;text-align:left;margin-left:80.4pt;margin-top:11.9pt;width:339.75pt;height:191.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" filled="f" stroked="f">
                <v:textbox inset="2.30908mm,1.1546mm,2.30908mm,1.1546mm">
                  <w:txbxContent>
                    <w:p w14:paraId="75D74077" w14:textId="77777777" w:rsidR="00040B88" w:rsidRPr="00363C10" w:rsidRDefault="00040B88" w:rsidP="00040B88">
                      <w:pPr>
                        <w:spacing w:after="120"/>
                        <w:jc w:val="center"/>
                        <w:rPr>
                          <w:rFonts w:ascii="Verdana" w:hAnsi="Verdana" w:cs="Arial"/>
                          <w:b/>
                          <w:bCs/>
                          <w:color w:val="404040" w:themeColor="text1" w:themeTint="BF"/>
                          <w:spacing w:val="-27"/>
                          <w:kern w:val="24"/>
                          <w:sz w:val="64"/>
                          <w:szCs w:val="160"/>
                          <w:lang w:val="en-US"/>
                        </w:rPr>
                      </w:pPr>
                      <w:r w:rsidRPr="00363C10">
                        <w:rPr>
                          <w:rFonts w:ascii="Verdana" w:hAnsi="Verdana" w:cs="Arial"/>
                          <w:b/>
                          <w:bCs/>
                          <w:color w:val="404040" w:themeColor="text1" w:themeTint="BF"/>
                          <w:spacing w:val="-27"/>
                          <w:kern w:val="24"/>
                          <w:sz w:val="64"/>
                          <w:szCs w:val="160"/>
                          <w:lang w:val="en-US"/>
                        </w:rPr>
                        <w:t>NORTH AMERICA EPOXY RESIN MARKET OUTLOOK</w:t>
                      </w:r>
                    </w:p>
                  </w:txbxContent>
                </v:textbox>
                <w10:wrap anchorx="margin"/>
              </v:shape>
            </w:pict>
          </mc:Fallback>
        </mc:AlternateContent>
      </w:r>
    </w:p>
    <w:p w14:paraId="09CC16D5" w14:textId="3F7CE799" w:rsidR="00040B88" w:rsidRPr="00363C10" w:rsidRDefault="00040B88" w:rsidP="00040B88">
      <w:pPr>
        <w:shd w:val="clear" w:color="auto" w:fill="FFFFFF"/>
        <w:spacing w:after="100" w:afterAutospacing="1" w:line="360" w:lineRule="auto"/>
        <w:jc w:val="both"/>
        <w:rPr>
          <w:rFonts w:ascii="Arial" w:eastAsia="Times New Roman" w:hAnsi="Arial" w:cs="Arial"/>
          <w:sz w:val="24"/>
          <w:szCs w:val="24"/>
          <w:lang w:eastAsia="en-IN"/>
        </w:rPr>
      </w:pPr>
    </w:p>
    <w:p w14:paraId="75949775" w14:textId="35CDC17C" w:rsidR="00040B88" w:rsidRDefault="00A71EA2" w:rsidP="00040B88">
      <w:pPr>
        <w:jc w:val="both"/>
      </w:pPr>
      <w:r>
        <w:rPr>
          <w:noProof/>
        </w:rPr>
        <mc:AlternateContent>
          <mc:Choice Requires="wps">
            <w:drawing>
              <wp:anchor distT="4294967295" distB="4294967295" distL="114300" distR="114300" simplePos="0" relativeHeight="251752448" behindDoc="0" locked="0" layoutInCell="1" allowOverlap="1" wp14:anchorId="174A9D07" wp14:editId="33A849EF">
                <wp:simplePos x="0" y="0"/>
                <wp:positionH relativeFrom="column">
                  <wp:posOffset>5342890</wp:posOffset>
                </wp:positionH>
                <wp:positionV relativeFrom="paragraph">
                  <wp:posOffset>130175</wp:posOffset>
                </wp:positionV>
                <wp:extent cx="970915" cy="0"/>
                <wp:effectExtent l="0" t="0" r="0" b="0"/>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5DB8483" id="Straight Connector 188"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20.7pt,10.25pt" to="497.1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06720" behindDoc="0" locked="0" layoutInCell="1" allowOverlap="1" wp14:anchorId="119982CE" wp14:editId="322616A4">
                <wp:simplePos x="0" y="0"/>
                <wp:positionH relativeFrom="column">
                  <wp:posOffset>151765</wp:posOffset>
                </wp:positionH>
                <wp:positionV relativeFrom="paragraph">
                  <wp:posOffset>127000</wp:posOffset>
                </wp:positionV>
                <wp:extent cx="970915" cy="0"/>
                <wp:effectExtent l="0" t="0" r="0" b="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09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2F50CA" id="Straight Connector 214" o:spid="_x0000_s1026" style="position:absolute;z-index:251806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95pt,10pt" to="88.4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" strokecolor="black [3200]" strokeweight=".5pt">
                <v:stroke joinstyle="miter"/>
                <o:lock v:ext="edit" shapetype="f"/>
              </v:line>
            </w:pict>
          </mc:Fallback>
        </mc:AlternateContent>
      </w:r>
    </w:p>
    <w:p w14:paraId="6083588A" w14:textId="0799B45D" w:rsidR="00040B88" w:rsidRDefault="00040B88" w:rsidP="00040B88"/>
    <w:p w14:paraId="29E89BD9" w14:textId="7173A9D0" w:rsidR="00040B88" w:rsidRDefault="00040B88" w:rsidP="00040B88"/>
    <w:p w14:paraId="5BAF9505" w14:textId="19363199" w:rsidR="00040B88" w:rsidRDefault="00040B88" w:rsidP="00040B88"/>
    <w:p w14:paraId="79F4BBB4" w14:textId="40123BA8" w:rsidR="00040B88" w:rsidRDefault="00040B88" w:rsidP="00040B88"/>
    <w:p w14:paraId="3CD1CEE5" w14:textId="1B24EEC0" w:rsidR="00040B88" w:rsidRDefault="00040B88" w:rsidP="00040B88"/>
    <w:p w14:paraId="57FAED40" w14:textId="22E81731" w:rsidR="00040B88" w:rsidRDefault="00040B88" w:rsidP="00040B88"/>
    <w:p w14:paraId="506C83B8" w14:textId="100A8C6F" w:rsidR="00040B88" w:rsidRDefault="00480044" w:rsidP="00040B88">
      <w:r w:rsidRPr="00B02181">
        <w:rPr>
          <w:noProof/>
        </w:rPr>
        <w:drawing>
          <wp:anchor distT="0" distB="0" distL="114300" distR="114300" simplePos="0" relativeHeight="251753472" behindDoc="0" locked="0" layoutInCell="1" allowOverlap="1" wp14:anchorId="7F7FEEA7" wp14:editId="4E08A4CB">
            <wp:simplePos x="0" y="0"/>
            <wp:positionH relativeFrom="column">
              <wp:posOffset>1783996</wp:posOffset>
            </wp:positionH>
            <wp:positionV relativeFrom="paragraph">
              <wp:posOffset>40005</wp:posOffset>
            </wp:positionV>
            <wp:extent cx="3044825" cy="1974565"/>
            <wp:effectExtent l="38100" t="38100" r="98425" b="102235"/>
            <wp:wrapNone/>
            <wp:docPr id="190" name="Picture 190" descr="A picture containing cup, coffee,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cup, coffee, indoor, foo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E061104" w14:textId="70A7BAFE" w:rsidR="00040B88" w:rsidRDefault="00040B88" w:rsidP="00040B88"/>
    <w:p w14:paraId="79C7CB39" w14:textId="33BADB63" w:rsidR="00040B88" w:rsidRDefault="00040B88" w:rsidP="00040B88"/>
    <w:p w14:paraId="00CC44D2" w14:textId="38B8DFC8" w:rsidR="00040B88" w:rsidRDefault="00040B88" w:rsidP="00040B88"/>
    <w:p w14:paraId="3778CA30" w14:textId="71CFC11B" w:rsidR="00040B88" w:rsidRDefault="00040B88" w:rsidP="00040B88">
      <w:pPr>
        <w:tabs>
          <w:tab w:val="right" w:pos="9415"/>
        </w:tabs>
      </w:pPr>
      <w:r>
        <w:tab/>
      </w:r>
    </w:p>
    <w:p w14:paraId="2FF15920" w14:textId="1C471E27" w:rsidR="00040B88" w:rsidRDefault="00040B88" w:rsidP="00040B88"/>
    <w:p w14:paraId="58F4DCB7" w14:textId="71EAEB3F" w:rsidR="00040B88" w:rsidRDefault="00040B88" w:rsidP="00040B88"/>
    <w:p w14:paraId="44C44C3F" w14:textId="327E4E3C" w:rsidR="00040B88" w:rsidRDefault="00040B88" w:rsidP="00040B88"/>
    <w:p w14:paraId="770E2E69" w14:textId="3BF4B12C" w:rsidR="003E2200" w:rsidRDefault="003E2200" w:rsidP="00040B88"/>
    <w:p w14:paraId="68BD81B2" w14:textId="37D77790" w:rsidR="003E2200" w:rsidRDefault="003E2200" w:rsidP="00040B88"/>
    <w:p w14:paraId="1C091DC8" w14:textId="77777777" w:rsidR="00317646" w:rsidRDefault="00317646" w:rsidP="00040B88">
      <w:pPr>
        <w:rPr>
          <w:rFonts w:ascii="Arial" w:hAnsi="Arial" w:cs="Arial"/>
          <w:b/>
          <w:bCs/>
          <w:sz w:val="24"/>
          <w:szCs w:val="24"/>
        </w:rPr>
      </w:pPr>
    </w:p>
    <w:p w14:paraId="3099C04A" w14:textId="77777777" w:rsidR="00317646" w:rsidRDefault="00317646" w:rsidP="00040B88">
      <w:pPr>
        <w:rPr>
          <w:rFonts w:ascii="Arial" w:hAnsi="Arial" w:cs="Arial"/>
          <w:b/>
          <w:bCs/>
          <w:sz w:val="24"/>
          <w:szCs w:val="24"/>
        </w:rPr>
      </w:pPr>
    </w:p>
    <w:p w14:paraId="4D637751" w14:textId="24C83B5A" w:rsidR="00040B88" w:rsidRPr="0022076A" w:rsidRDefault="001A78E4"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lastRenderedPageBreak/>
        <w:t xml:space="preserve">3.4.1. </w:t>
      </w:r>
      <w:r w:rsidR="00040B88">
        <w:rPr>
          <w:rFonts w:ascii="Arial" w:hAnsi="Arial" w:cs="Arial"/>
          <w:b/>
          <w:bCs/>
          <w:sz w:val="24"/>
          <w:szCs w:val="24"/>
        </w:rPr>
        <w:t>North America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6B22DB">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xml:space="preserve">, By Volume, 2015 - 2030F (Thousand Tonnes) </w:t>
      </w:r>
    </w:p>
    <w:p w14:paraId="36CFC892" w14:textId="1FBB9E41" w:rsidR="00241106"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5072" behindDoc="0" locked="0" layoutInCell="1" allowOverlap="1" wp14:anchorId="3C7A8F3A" wp14:editId="15B61982">
                <wp:simplePos x="0" y="0"/>
                <wp:positionH relativeFrom="column">
                  <wp:posOffset>5187315</wp:posOffset>
                </wp:positionH>
                <wp:positionV relativeFrom="paragraph">
                  <wp:posOffset>2807335</wp:posOffset>
                </wp:positionV>
                <wp:extent cx="1280160" cy="292735"/>
                <wp:effectExtent l="0" t="0" r="0" b="0"/>
                <wp:wrapNone/>
                <wp:docPr id="20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C7A8F3A" id="_x0000_s1112" type="#_x0000_t202" style="position:absolute;left:0;text-align:left;margin-left:408.45pt;margin-top:221.05pt;width:100.8pt;height:23.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" filled="f" stroked="f">
                <v:textbox style="mso-fit-shape-to-text:t">
                  <w:txbxContent>
                    <w:p w14:paraId="384FDF29"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A5D60">
        <w:rPr>
          <w:noProof/>
        </w:rPr>
        <w:drawing>
          <wp:inline distT="0" distB="0" distL="0" distR="0" wp14:anchorId="4AA8A3B5" wp14:editId="7940530F">
            <wp:extent cx="6457950" cy="2945130"/>
            <wp:effectExtent l="0" t="0" r="0" b="7620"/>
            <wp:docPr id="2112" name="Chart 211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BB2EC71" w14:textId="1A259A2C" w:rsidR="00315C17" w:rsidRDefault="00315C17" w:rsidP="00040B88">
      <w:pPr>
        <w:spacing w:line="360" w:lineRule="auto"/>
        <w:jc w:val="both"/>
        <w:rPr>
          <w:rFonts w:ascii="Arial" w:hAnsi="Arial" w:cs="Arial"/>
          <w:sz w:val="24"/>
          <w:szCs w:val="24"/>
        </w:rPr>
      </w:pPr>
    </w:p>
    <w:p w14:paraId="2F984BD9" w14:textId="77777777" w:rsidR="00315C17" w:rsidRDefault="00315C17" w:rsidP="00040B88">
      <w:pPr>
        <w:spacing w:line="360" w:lineRule="auto"/>
        <w:jc w:val="both"/>
        <w:rPr>
          <w:rFonts w:ascii="Arial" w:hAnsi="Arial" w:cs="Arial"/>
          <w:sz w:val="24"/>
          <w:szCs w:val="24"/>
        </w:rPr>
      </w:pPr>
    </w:p>
    <w:tbl>
      <w:tblPr>
        <w:tblW w:w="10210" w:type="dxa"/>
        <w:tblLook w:val="04A0" w:firstRow="1" w:lastRow="0" w:firstColumn="1" w:lastColumn="0" w:noHBand="0" w:noVBand="1"/>
      </w:tblPr>
      <w:tblGrid>
        <w:gridCol w:w="3539"/>
        <w:gridCol w:w="1685"/>
        <w:gridCol w:w="1662"/>
        <w:gridCol w:w="1662"/>
        <w:gridCol w:w="1662"/>
      </w:tblGrid>
      <w:tr w:rsidR="00A71EA2" w:rsidRPr="00A71EA2" w14:paraId="7FC0D4CE" w14:textId="77777777" w:rsidTr="00A71EA2">
        <w:trPr>
          <w:trHeight w:val="522"/>
        </w:trPr>
        <w:tc>
          <w:tcPr>
            <w:tcW w:w="353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DA4F9"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Company</w:t>
            </w:r>
          </w:p>
        </w:tc>
        <w:tc>
          <w:tcPr>
            <w:tcW w:w="1685" w:type="dxa"/>
            <w:tcBorders>
              <w:top w:val="single" w:sz="8" w:space="0" w:color="auto"/>
              <w:left w:val="nil"/>
              <w:bottom w:val="single" w:sz="8" w:space="0" w:color="auto"/>
              <w:right w:val="single" w:sz="8" w:space="0" w:color="auto"/>
            </w:tcBorders>
            <w:shd w:val="clear" w:color="000000" w:fill="C00000"/>
            <w:noWrap/>
            <w:vAlign w:val="center"/>
            <w:hideMark/>
          </w:tcPr>
          <w:p w14:paraId="223EB8D4"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Location</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5B4564B8"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2015</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1035E088"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2020</w:t>
            </w:r>
          </w:p>
        </w:tc>
        <w:tc>
          <w:tcPr>
            <w:tcW w:w="1662" w:type="dxa"/>
            <w:tcBorders>
              <w:top w:val="single" w:sz="8" w:space="0" w:color="auto"/>
              <w:left w:val="nil"/>
              <w:bottom w:val="single" w:sz="8" w:space="0" w:color="auto"/>
              <w:right w:val="single" w:sz="8" w:space="0" w:color="auto"/>
            </w:tcBorders>
            <w:shd w:val="clear" w:color="000000" w:fill="C00000"/>
            <w:noWrap/>
            <w:vAlign w:val="center"/>
            <w:hideMark/>
          </w:tcPr>
          <w:p w14:paraId="7DF37447"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2030F</w:t>
            </w:r>
          </w:p>
        </w:tc>
      </w:tr>
      <w:tr w:rsidR="00A71EA2" w:rsidRPr="00A71EA2" w14:paraId="31EA77BE"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3B0DD59"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Hexion Inc.</w:t>
            </w:r>
          </w:p>
        </w:tc>
        <w:tc>
          <w:tcPr>
            <w:tcW w:w="1685" w:type="dxa"/>
            <w:tcBorders>
              <w:top w:val="nil"/>
              <w:left w:val="nil"/>
              <w:bottom w:val="single" w:sz="8" w:space="0" w:color="auto"/>
              <w:right w:val="single" w:sz="8" w:space="0" w:color="auto"/>
            </w:tcBorders>
            <w:shd w:val="clear" w:color="auto" w:fill="auto"/>
            <w:noWrap/>
            <w:vAlign w:val="center"/>
            <w:hideMark/>
          </w:tcPr>
          <w:p w14:paraId="53285235"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CE6A1E8"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46DE1547"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c>
          <w:tcPr>
            <w:tcW w:w="1662" w:type="dxa"/>
            <w:tcBorders>
              <w:top w:val="nil"/>
              <w:left w:val="nil"/>
              <w:bottom w:val="single" w:sz="8" w:space="0" w:color="auto"/>
              <w:right w:val="single" w:sz="8" w:space="0" w:color="auto"/>
            </w:tcBorders>
            <w:shd w:val="clear" w:color="auto" w:fill="auto"/>
            <w:noWrap/>
            <w:vAlign w:val="center"/>
            <w:hideMark/>
          </w:tcPr>
          <w:p w14:paraId="50E31005"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127</w:t>
            </w:r>
          </w:p>
        </w:tc>
      </w:tr>
      <w:tr w:rsidR="00A71EA2" w:rsidRPr="00A71EA2" w14:paraId="2914F6B1"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0B008B65"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Olin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2EF04D3A"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53CF7200"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8555239"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c>
          <w:tcPr>
            <w:tcW w:w="1662" w:type="dxa"/>
            <w:tcBorders>
              <w:top w:val="nil"/>
              <w:left w:val="nil"/>
              <w:bottom w:val="single" w:sz="8" w:space="0" w:color="auto"/>
              <w:right w:val="single" w:sz="8" w:space="0" w:color="auto"/>
            </w:tcBorders>
            <w:shd w:val="clear" w:color="auto" w:fill="auto"/>
            <w:noWrap/>
            <w:vAlign w:val="center"/>
            <w:hideMark/>
          </w:tcPr>
          <w:p w14:paraId="5C4047F2"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170</w:t>
            </w:r>
          </w:p>
        </w:tc>
      </w:tr>
      <w:tr w:rsidR="00A71EA2" w:rsidRPr="00A71EA2" w14:paraId="51532FD2"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2448ADBC"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Huntsman Corporation</w:t>
            </w:r>
          </w:p>
        </w:tc>
        <w:tc>
          <w:tcPr>
            <w:tcW w:w="1685" w:type="dxa"/>
            <w:tcBorders>
              <w:top w:val="nil"/>
              <w:left w:val="nil"/>
              <w:bottom w:val="single" w:sz="8" w:space="0" w:color="auto"/>
              <w:right w:val="single" w:sz="8" w:space="0" w:color="auto"/>
            </w:tcBorders>
            <w:shd w:val="clear" w:color="auto" w:fill="auto"/>
            <w:noWrap/>
            <w:vAlign w:val="center"/>
            <w:hideMark/>
          </w:tcPr>
          <w:p w14:paraId="133DB913"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41F1D516"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758875E5"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c>
          <w:tcPr>
            <w:tcW w:w="1662" w:type="dxa"/>
            <w:tcBorders>
              <w:top w:val="nil"/>
              <w:left w:val="nil"/>
              <w:bottom w:val="single" w:sz="8" w:space="0" w:color="auto"/>
              <w:right w:val="single" w:sz="8" w:space="0" w:color="auto"/>
            </w:tcBorders>
            <w:shd w:val="clear" w:color="auto" w:fill="auto"/>
            <w:noWrap/>
            <w:vAlign w:val="center"/>
            <w:hideMark/>
          </w:tcPr>
          <w:p w14:paraId="0F1FC848"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70</w:t>
            </w:r>
          </w:p>
        </w:tc>
      </w:tr>
      <w:tr w:rsidR="00A71EA2" w:rsidRPr="00A71EA2" w14:paraId="3701BA47" w14:textId="77777777" w:rsidTr="00A71EA2">
        <w:trPr>
          <w:trHeight w:val="522"/>
        </w:trPr>
        <w:tc>
          <w:tcPr>
            <w:tcW w:w="3539" w:type="dxa"/>
            <w:tcBorders>
              <w:top w:val="nil"/>
              <w:left w:val="single" w:sz="8" w:space="0" w:color="auto"/>
              <w:bottom w:val="single" w:sz="8" w:space="0" w:color="auto"/>
              <w:right w:val="single" w:sz="8" w:space="0" w:color="auto"/>
            </w:tcBorders>
            <w:shd w:val="clear" w:color="auto" w:fill="auto"/>
            <w:noWrap/>
            <w:vAlign w:val="center"/>
            <w:hideMark/>
          </w:tcPr>
          <w:p w14:paraId="7F5E77EE"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Dow Chemical</w:t>
            </w:r>
          </w:p>
        </w:tc>
        <w:tc>
          <w:tcPr>
            <w:tcW w:w="1685" w:type="dxa"/>
            <w:tcBorders>
              <w:top w:val="nil"/>
              <w:left w:val="nil"/>
              <w:bottom w:val="single" w:sz="8" w:space="0" w:color="auto"/>
              <w:right w:val="single" w:sz="8" w:space="0" w:color="auto"/>
            </w:tcBorders>
            <w:shd w:val="clear" w:color="auto" w:fill="auto"/>
            <w:noWrap/>
            <w:vAlign w:val="center"/>
            <w:hideMark/>
          </w:tcPr>
          <w:p w14:paraId="662BF433" w14:textId="77777777" w:rsidR="00A71EA2" w:rsidRPr="00A71EA2" w:rsidRDefault="00A71EA2" w:rsidP="00A71EA2">
            <w:pPr>
              <w:spacing w:after="0" w:line="240" w:lineRule="auto"/>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USA</w:t>
            </w:r>
          </w:p>
        </w:tc>
        <w:tc>
          <w:tcPr>
            <w:tcW w:w="1662" w:type="dxa"/>
            <w:tcBorders>
              <w:top w:val="nil"/>
              <w:left w:val="nil"/>
              <w:bottom w:val="single" w:sz="8" w:space="0" w:color="auto"/>
              <w:right w:val="single" w:sz="8" w:space="0" w:color="auto"/>
            </w:tcBorders>
            <w:shd w:val="clear" w:color="auto" w:fill="auto"/>
            <w:noWrap/>
            <w:vAlign w:val="center"/>
            <w:hideMark/>
          </w:tcPr>
          <w:p w14:paraId="3F44236A"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340F8003"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c>
          <w:tcPr>
            <w:tcW w:w="1662" w:type="dxa"/>
            <w:tcBorders>
              <w:top w:val="nil"/>
              <w:left w:val="nil"/>
              <w:bottom w:val="single" w:sz="8" w:space="0" w:color="auto"/>
              <w:right w:val="single" w:sz="8" w:space="0" w:color="auto"/>
            </w:tcBorders>
            <w:shd w:val="clear" w:color="auto" w:fill="auto"/>
            <w:noWrap/>
            <w:vAlign w:val="center"/>
            <w:hideMark/>
          </w:tcPr>
          <w:p w14:paraId="51AEB926" w14:textId="77777777" w:rsidR="00A71EA2" w:rsidRPr="00A71EA2" w:rsidRDefault="00A71EA2" w:rsidP="00A71EA2">
            <w:pPr>
              <w:spacing w:after="0" w:line="240" w:lineRule="auto"/>
              <w:jc w:val="center"/>
              <w:rPr>
                <w:rFonts w:ascii="Arial" w:eastAsia="Times New Roman" w:hAnsi="Arial" w:cs="Arial"/>
                <w:color w:val="000000"/>
                <w:sz w:val="20"/>
                <w:szCs w:val="20"/>
                <w:lang w:eastAsia="en-IN"/>
              </w:rPr>
            </w:pPr>
            <w:r w:rsidRPr="00A71EA2">
              <w:rPr>
                <w:rFonts w:ascii="Arial" w:eastAsia="Times New Roman" w:hAnsi="Arial" w:cs="Arial"/>
                <w:color w:val="000000"/>
                <w:sz w:val="20"/>
                <w:szCs w:val="20"/>
                <w:lang w:eastAsia="en-IN"/>
              </w:rPr>
              <w:t>60</w:t>
            </w:r>
          </w:p>
        </w:tc>
      </w:tr>
      <w:tr w:rsidR="00A71EA2" w:rsidRPr="00A71EA2" w14:paraId="2B5A1B3B" w14:textId="77777777" w:rsidTr="00A71EA2">
        <w:trPr>
          <w:trHeight w:val="522"/>
        </w:trPr>
        <w:tc>
          <w:tcPr>
            <w:tcW w:w="3539" w:type="dxa"/>
            <w:tcBorders>
              <w:top w:val="nil"/>
              <w:left w:val="single" w:sz="8" w:space="0" w:color="auto"/>
              <w:bottom w:val="single" w:sz="8" w:space="0" w:color="auto"/>
              <w:right w:val="single" w:sz="8" w:space="0" w:color="auto"/>
            </w:tcBorders>
            <w:shd w:val="clear" w:color="000000" w:fill="C00000"/>
            <w:noWrap/>
            <w:vAlign w:val="center"/>
            <w:hideMark/>
          </w:tcPr>
          <w:p w14:paraId="5853F69B"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val="en-US" w:eastAsia="en-IN"/>
              </w:rPr>
              <w:t>Total</w:t>
            </w:r>
          </w:p>
        </w:tc>
        <w:tc>
          <w:tcPr>
            <w:tcW w:w="1685" w:type="dxa"/>
            <w:tcBorders>
              <w:top w:val="nil"/>
              <w:left w:val="nil"/>
              <w:bottom w:val="single" w:sz="8" w:space="0" w:color="auto"/>
              <w:right w:val="single" w:sz="8" w:space="0" w:color="auto"/>
            </w:tcBorders>
            <w:shd w:val="clear" w:color="000000" w:fill="C00000"/>
            <w:noWrap/>
            <w:vAlign w:val="center"/>
            <w:hideMark/>
          </w:tcPr>
          <w:p w14:paraId="282876B8" w14:textId="77777777" w:rsidR="00A71EA2" w:rsidRPr="00A71EA2" w:rsidRDefault="00A71EA2" w:rsidP="00A71EA2">
            <w:pPr>
              <w:spacing w:after="0" w:line="240" w:lineRule="auto"/>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 </w:t>
            </w:r>
          </w:p>
        </w:tc>
        <w:tc>
          <w:tcPr>
            <w:tcW w:w="1662" w:type="dxa"/>
            <w:tcBorders>
              <w:top w:val="nil"/>
              <w:left w:val="nil"/>
              <w:bottom w:val="single" w:sz="8" w:space="0" w:color="auto"/>
              <w:right w:val="single" w:sz="8" w:space="0" w:color="auto"/>
            </w:tcBorders>
            <w:shd w:val="clear" w:color="000000" w:fill="C00000"/>
            <w:noWrap/>
            <w:vAlign w:val="center"/>
            <w:hideMark/>
          </w:tcPr>
          <w:p w14:paraId="335F4597"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68FD760A"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c>
          <w:tcPr>
            <w:tcW w:w="1662" w:type="dxa"/>
            <w:tcBorders>
              <w:top w:val="nil"/>
              <w:left w:val="nil"/>
              <w:bottom w:val="single" w:sz="8" w:space="0" w:color="auto"/>
              <w:right w:val="single" w:sz="8" w:space="0" w:color="auto"/>
            </w:tcBorders>
            <w:shd w:val="clear" w:color="000000" w:fill="C00000"/>
            <w:noWrap/>
            <w:vAlign w:val="center"/>
            <w:hideMark/>
          </w:tcPr>
          <w:p w14:paraId="5EA642B6" w14:textId="77777777" w:rsidR="00A71EA2" w:rsidRPr="00A71EA2" w:rsidRDefault="00A71EA2" w:rsidP="00A71EA2">
            <w:pPr>
              <w:spacing w:after="0" w:line="240" w:lineRule="auto"/>
              <w:jc w:val="center"/>
              <w:rPr>
                <w:rFonts w:ascii="Arial" w:eastAsia="Times New Roman" w:hAnsi="Arial" w:cs="Arial"/>
                <w:color w:val="FFFFFF"/>
                <w:sz w:val="20"/>
                <w:szCs w:val="20"/>
                <w:lang w:eastAsia="en-IN"/>
              </w:rPr>
            </w:pPr>
            <w:r w:rsidRPr="00A71EA2">
              <w:rPr>
                <w:rFonts w:ascii="Arial" w:eastAsia="Times New Roman" w:hAnsi="Arial" w:cs="Arial"/>
                <w:color w:val="FFFFFF"/>
                <w:sz w:val="20"/>
                <w:szCs w:val="20"/>
                <w:lang w:eastAsia="en-IN"/>
              </w:rPr>
              <w:t>427</w:t>
            </w:r>
          </w:p>
        </w:tc>
      </w:tr>
    </w:tbl>
    <w:p w14:paraId="0F366845" w14:textId="46ECC325" w:rsidR="004D434F" w:rsidRDefault="00A71EA2" w:rsidP="00040B88">
      <w:r>
        <w:rPr>
          <w:noProof/>
        </w:rPr>
        <mc:AlternateContent>
          <mc:Choice Requires="wps">
            <w:drawing>
              <wp:anchor distT="0" distB="0" distL="114300" distR="114300" simplePos="0" relativeHeight="252211200" behindDoc="0" locked="0" layoutInCell="1" allowOverlap="1" wp14:anchorId="5352F957" wp14:editId="0730CB3D">
                <wp:simplePos x="0" y="0"/>
                <wp:positionH relativeFrom="margin">
                  <wp:posOffset>4571365</wp:posOffset>
                </wp:positionH>
                <wp:positionV relativeFrom="paragraph">
                  <wp:posOffset>143510</wp:posOffset>
                </wp:positionV>
                <wp:extent cx="1889760" cy="266700"/>
                <wp:effectExtent l="0" t="0" r="0" b="0"/>
                <wp:wrapNone/>
                <wp:docPr id="113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52F957" id="_x0000_s1113" type="#_x0000_t202" style="position:absolute;margin-left:359.95pt;margin-top:11.3pt;width:148.8pt;height:21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" filled="f" stroked="f">
                <v:textbox>
                  <w:txbxContent>
                    <w:p w14:paraId="271B3F08" w14:textId="77777777" w:rsidR="00CA4DEC" w:rsidRPr="005858C1" w:rsidRDefault="00CA4DEC" w:rsidP="00CA4DEC">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4D416F22" w14:textId="5EE65F8E" w:rsidR="00B054E9" w:rsidRDefault="00B054E9" w:rsidP="00040B88"/>
    <w:p w14:paraId="65B8195D" w14:textId="413E613F" w:rsidR="00B054E9" w:rsidRDefault="00B054E9" w:rsidP="00040B88"/>
    <w:p w14:paraId="5F851177" w14:textId="77777777" w:rsidR="00B054E9" w:rsidRDefault="00B054E9" w:rsidP="00040B88"/>
    <w:p w14:paraId="121754B3" w14:textId="6FAD948B" w:rsidR="004D434F" w:rsidRDefault="004D434F" w:rsidP="00040B88"/>
    <w:p w14:paraId="53B53B9D" w14:textId="1125870E" w:rsidR="004D434F" w:rsidRDefault="004D434F" w:rsidP="00040B88"/>
    <w:p w14:paraId="6E70F835" w14:textId="7EEF0974" w:rsidR="00B054E9" w:rsidRDefault="00B054E9" w:rsidP="00040B88"/>
    <w:p w14:paraId="334A9F40" w14:textId="50CC3AAF" w:rsidR="00B054E9" w:rsidRDefault="00B054E9" w:rsidP="00040B88"/>
    <w:p w14:paraId="42721211" w14:textId="2D2BDC16" w:rsidR="00B054E9" w:rsidRDefault="00B054E9" w:rsidP="00040B88"/>
    <w:p w14:paraId="27538026" w14:textId="7B789A50" w:rsidR="00A51D74" w:rsidRDefault="00434A53" w:rsidP="004D434F">
      <w:pPr>
        <w:spacing w:line="360" w:lineRule="auto"/>
        <w:textAlignment w:val="baseline"/>
        <w:rPr>
          <w:rFonts w:ascii="Verdana" w:eastAsia="Verdana" w:hAnsi="Verdana" w:cs="Verdana"/>
          <w:b/>
          <w:bCs/>
          <w:color w:val="000000"/>
          <w:kern w:val="24"/>
          <w:sz w:val="20"/>
          <w:szCs w:val="20"/>
        </w:rPr>
      </w:pPr>
      <w:r w:rsidRPr="00A51D74">
        <w:rPr>
          <w:rFonts w:ascii="Verdana" w:eastAsia="Verdana" w:hAnsi="Verdana" w:cs="Verdana"/>
          <w:b/>
          <w:bCs/>
          <w:noProof/>
          <w:color w:val="000000"/>
          <w:kern w:val="24"/>
          <w:sz w:val="20"/>
          <w:szCs w:val="20"/>
        </w:rPr>
        <mc:AlternateContent>
          <mc:Choice Requires="wps">
            <w:drawing>
              <wp:anchor distT="0" distB="0" distL="114300" distR="114300" simplePos="0" relativeHeight="252125184" behindDoc="0" locked="0" layoutInCell="1" allowOverlap="1" wp14:anchorId="252A872F" wp14:editId="36C71B77">
                <wp:simplePos x="0" y="0"/>
                <wp:positionH relativeFrom="column">
                  <wp:posOffset>3371850</wp:posOffset>
                </wp:positionH>
                <wp:positionV relativeFrom="paragraph">
                  <wp:posOffset>3175</wp:posOffset>
                </wp:positionV>
                <wp:extent cx="3125470" cy="522605"/>
                <wp:effectExtent l="0" t="0" r="0" b="0"/>
                <wp:wrapNone/>
                <wp:docPr id="117" name="Rectangle: Rounded Corners 10"/>
                <wp:cNvGraphicFramePr/>
                <a:graphic xmlns:a="http://schemas.openxmlformats.org/drawingml/2006/main">
                  <a:graphicData uri="http://schemas.microsoft.com/office/word/2010/wordprocessingShape">
                    <wps:wsp>
                      <wps:cNvSpPr/>
                      <wps:spPr>
                        <a:xfrm>
                          <a:off x="0" y="0"/>
                          <a:ext cx="3125470" cy="522605"/>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wps:txbx>
                      <wps:bodyPr wrap="square" rtlCol="0" anchor="ctr"/>
                    </wps:wsp>
                  </a:graphicData>
                </a:graphic>
                <wp14:sizeRelH relativeFrom="margin">
                  <wp14:pctWidth>0</wp14:pctWidth>
                </wp14:sizeRelH>
              </wp:anchor>
            </w:drawing>
          </mc:Choice>
          <mc:Fallback>
            <w:pict>
              <v:roundrect w14:anchorId="252A872F" id="Rectangle: Rounded Corners 10" o:spid="_x0000_s1114" style="position:absolute;margin-left:265.5pt;margin-top:.25pt;width:246.1pt;height:41.1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" fillcolor="#2e74b5 [2408]" stroked="f" strokeweight="1pt">
                <v:stroke joinstyle="miter"/>
                <v:textbox>
                  <w:txbxContent>
                    <w:p w14:paraId="64A3C806" w14:textId="77777777" w:rsidR="00A51D74" w:rsidRPr="00A51D74" w:rsidRDefault="00A51D74" w:rsidP="00A51D74">
                      <w:pPr>
                        <w:rPr>
                          <w:rFonts w:ascii="Arial" w:eastAsia="Verdana" w:hAnsi="Arial" w:cs="Arial"/>
                          <w:color w:val="FFFFFF" w:themeColor="background1"/>
                          <w:kern w:val="24"/>
                          <w:sz w:val="24"/>
                          <w:szCs w:val="24"/>
                        </w:rPr>
                      </w:pPr>
                      <w:r w:rsidRPr="00A51D74">
                        <w:rPr>
                          <w:rFonts w:ascii="Arial" w:eastAsia="Verdana" w:hAnsi="Arial" w:cs="Arial"/>
                          <w:color w:val="FFFFFF" w:themeColor="background1"/>
                          <w:kern w:val="24"/>
                          <w:sz w:val="24"/>
                          <w:szCs w:val="24"/>
                        </w:rPr>
                        <w:t>Major Factors Accounting for Growing Demand of Epoxy Resin in North America:</w:t>
                      </w:r>
                    </w:p>
                  </w:txbxContent>
                </v:textbox>
              </v:roundrect>
            </w:pict>
          </mc:Fallback>
        </mc:AlternateContent>
      </w:r>
      <w:r w:rsidR="00A51D74">
        <w:rPr>
          <w:noProof/>
        </w:rPr>
        <mc:AlternateContent>
          <mc:Choice Requires="wps">
            <w:drawing>
              <wp:anchor distT="45720" distB="45720" distL="114300" distR="114300" simplePos="0" relativeHeight="252127232" behindDoc="0" locked="0" layoutInCell="1" allowOverlap="1" wp14:anchorId="1B5DF3FF" wp14:editId="0F756546">
                <wp:simplePos x="0" y="0"/>
                <wp:positionH relativeFrom="column">
                  <wp:posOffset>3448050</wp:posOffset>
                </wp:positionH>
                <wp:positionV relativeFrom="paragraph">
                  <wp:posOffset>755650</wp:posOffset>
                </wp:positionV>
                <wp:extent cx="3049904" cy="4972684"/>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904" cy="4972684"/>
                        </a:xfrm>
                        <a:prstGeom prst="rect">
                          <a:avLst/>
                        </a:prstGeom>
                        <a:solidFill>
                          <a:schemeClr val="accent6">
                            <a:lumMod val="40000"/>
                            <a:lumOff val="60000"/>
                          </a:schemeClr>
                        </a:solidFill>
                        <a:ln w="9525">
                          <a:noFill/>
                          <a:miter lim="800000"/>
                          <a:headEnd/>
                          <a:tailEnd/>
                        </a:ln>
                      </wps:spPr>
                      <wps:txb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F3FF" id="_x0000_s1115" type="#_x0000_t202" style="position:absolute;margin-left:271.5pt;margin-top:59.5pt;width:240.15pt;height:391.55pt;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" fillcolor="#c5e0b3 [1305]" stroked="f">
                <v:textbox>
                  <w:txbxContent>
                    <w:p w14:paraId="2A4ADE0A" w14:textId="75F844B8" w:rsidR="00A51D74" w:rsidRPr="00A51D74" w:rsidRDefault="00A51D74" w:rsidP="009154E2">
                      <w:pPr>
                        <w:numPr>
                          <w:ilvl w:val="0"/>
                          <w:numId w:val="9"/>
                        </w:numPr>
                        <w:jc w:val="both"/>
                        <w:rPr>
                          <w:rFonts w:ascii="Arial" w:hAnsi="Arial" w:cs="Arial"/>
                          <w:sz w:val="18"/>
                          <w:szCs w:val="18"/>
                          <w:lang w:val="en-US"/>
                        </w:rPr>
                      </w:pPr>
                      <w:r w:rsidRPr="00A51D74">
                        <w:rPr>
                          <w:rFonts w:ascii="Arial" w:hAnsi="Arial" w:cs="Arial"/>
                          <w:b/>
                          <w:bCs/>
                          <w:sz w:val="18"/>
                          <w:szCs w:val="18"/>
                          <w:lang w:val="en-US"/>
                        </w:rPr>
                        <w:t>Strong Economy (</w:t>
                      </w:r>
                      <w:r w:rsidRPr="00A51D74">
                        <w:rPr>
                          <w:rFonts w:ascii="Arial" w:hAnsi="Arial" w:cs="Arial"/>
                          <w:sz w:val="18"/>
                          <w:szCs w:val="18"/>
                          <w:lang w:val="en-US"/>
                        </w:rPr>
                        <w:t>Low Inflation, Stable Lending Rate, Competitive Tax System, Strong Banking System)</w:t>
                      </w:r>
                    </w:p>
                    <w:p w14:paraId="1534F37C" w14:textId="77777777"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Ease of Doing Business</w:t>
                      </w:r>
                    </w:p>
                    <w:p w14:paraId="2B6DAB53"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Competitive Business Cost</w:t>
                      </w:r>
                    </w:p>
                    <w:p w14:paraId="29524960" w14:textId="77777777" w:rsidR="00A51D74" w:rsidRPr="00A51D74" w:rsidRDefault="00A51D74" w:rsidP="009154E2">
                      <w:pPr>
                        <w:numPr>
                          <w:ilvl w:val="1"/>
                          <w:numId w:val="10"/>
                        </w:numPr>
                        <w:jc w:val="both"/>
                        <w:rPr>
                          <w:rFonts w:ascii="Arial" w:hAnsi="Arial" w:cs="Arial"/>
                          <w:sz w:val="18"/>
                          <w:szCs w:val="18"/>
                          <w:lang w:val="en-US"/>
                        </w:rPr>
                      </w:pPr>
                      <w:r w:rsidRPr="00A51D74">
                        <w:rPr>
                          <w:rFonts w:ascii="Arial" w:hAnsi="Arial" w:cs="Arial"/>
                          <w:sz w:val="18"/>
                          <w:szCs w:val="18"/>
                          <w:lang w:val="en-US"/>
                        </w:rPr>
                        <w:t>Ease in Establishing and Conducting New Business</w:t>
                      </w:r>
                    </w:p>
                    <w:p w14:paraId="085D82FF" w14:textId="6C691095" w:rsidR="00A51D74" w:rsidRPr="00A51D74" w:rsidRDefault="00A51D74" w:rsidP="009154E2">
                      <w:pPr>
                        <w:numPr>
                          <w:ilvl w:val="0"/>
                          <w:numId w:val="10"/>
                        </w:numPr>
                        <w:jc w:val="both"/>
                        <w:rPr>
                          <w:rFonts w:ascii="Arial" w:hAnsi="Arial" w:cs="Arial"/>
                          <w:sz w:val="18"/>
                          <w:szCs w:val="18"/>
                          <w:lang w:val="en-US"/>
                        </w:rPr>
                      </w:pPr>
                      <w:r w:rsidRPr="00A51D74">
                        <w:rPr>
                          <w:rFonts w:ascii="Arial" w:hAnsi="Arial" w:cs="Arial"/>
                          <w:b/>
                          <w:bCs/>
                          <w:sz w:val="18"/>
                          <w:szCs w:val="18"/>
                          <w:lang w:val="en-US"/>
                        </w:rPr>
                        <w:t>Better Life Index</w:t>
                      </w:r>
                      <w:r w:rsidRPr="00A51D74">
                        <w:rPr>
                          <w:rFonts w:ascii="Arial" w:hAnsi="Arial" w:cs="Arial"/>
                          <w:sz w:val="18"/>
                          <w:szCs w:val="18"/>
                          <w:lang w:val="en-US"/>
                        </w:rPr>
                        <w:t xml:space="preserve"> (Ranked highest among the G7 countries by OECD </w:t>
                      </w:r>
                      <w:r w:rsidR="00434A53" w:rsidRPr="00A51D74">
                        <w:rPr>
                          <w:rFonts w:ascii="Arial" w:hAnsi="Arial" w:cs="Arial"/>
                          <w:sz w:val="18"/>
                          <w:szCs w:val="18"/>
                          <w:lang w:val="en-US"/>
                        </w:rPr>
                        <w:t>based on</w:t>
                      </w:r>
                      <w:r w:rsidRPr="00A51D74">
                        <w:rPr>
                          <w:rFonts w:ascii="Arial" w:hAnsi="Arial" w:cs="Arial"/>
                          <w:sz w:val="18"/>
                          <w:szCs w:val="18"/>
                          <w:lang w:val="en-US"/>
                        </w:rPr>
                        <w:t xml:space="preserve"> housing, income,</w:t>
                      </w:r>
                      <w:r w:rsidR="00434A53">
                        <w:rPr>
                          <w:rFonts w:ascii="Arial" w:hAnsi="Arial" w:cs="Arial"/>
                          <w:sz w:val="18"/>
                          <w:szCs w:val="18"/>
                          <w:lang w:val="en-US"/>
                        </w:rPr>
                        <w:t xml:space="preserve"> </w:t>
                      </w:r>
                      <w:r w:rsidRPr="00A51D74">
                        <w:rPr>
                          <w:rFonts w:ascii="Arial" w:hAnsi="Arial" w:cs="Arial"/>
                          <w:sz w:val="18"/>
                          <w:szCs w:val="18"/>
                          <w:lang w:val="en-US"/>
                        </w:rPr>
                        <w:t>employment, health, safety, etc.)</w:t>
                      </w:r>
                    </w:p>
                    <w:p w14:paraId="0677325A" w14:textId="77777777"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lang w:val="en-US"/>
                        </w:rPr>
                        <w:t>Epoxy resin is widely used in green buildings as they significantly reduce the carbon footprint of the building. The demand for sustainable products is increasing owing to the growing trend of ethical consumerism which is boosting the growth of the North America Epoxy Resin Market.</w:t>
                      </w:r>
                    </w:p>
                    <w:p w14:paraId="25D365A3" w14:textId="7FD7BE86" w:rsidR="00A51D74" w:rsidRPr="00A51D74" w:rsidRDefault="00A51D74" w:rsidP="009154E2">
                      <w:pPr>
                        <w:numPr>
                          <w:ilvl w:val="0"/>
                          <w:numId w:val="11"/>
                        </w:numPr>
                        <w:jc w:val="both"/>
                        <w:rPr>
                          <w:rFonts w:ascii="Arial" w:hAnsi="Arial" w:cs="Arial"/>
                          <w:sz w:val="18"/>
                          <w:szCs w:val="18"/>
                          <w:lang w:val="en-US"/>
                        </w:rPr>
                      </w:pPr>
                      <w:r w:rsidRPr="00A51D74">
                        <w:rPr>
                          <w:rFonts w:ascii="Arial" w:hAnsi="Arial" w:cs="Arial"/>
                          <w:sz w:val="18"/>
                          <w:szCs w:val="18"/>
                        </w:rPr>
                        <w:t>Renewable energy is the fastest-growing energy source in the US. Renewable energy contributed to more than 17% of the net US electricity generation in 2018, with the bulk coming from hydropower (7.0%) and wind power (6.6%). Currently, 15 US states including California, Hawaii, Maine, Minnesota, Nevada, New Jersey, New Mexico among others have 100% renewable energy/clean energy targets in the next 15-20 years. The increasing use of epoxy-based composites in the manufacturing of rotor blades in wind turbines will boost the North America Epoxy Resin market.</w:t>
                      </w:r>
                    </w:p>
                    <w:p w14:paraId="2DFD7285" w14:textId="732A7B8F" w:rsidR="00A51D74" w:rsidRPr="00A51D74" w:rsidRDefault="00A51D74">
                      <w:pPr>
                        <w:rPr>
                          <w:rFonts w:ascii="Arial" w:hAnsi="Arial" w:cs="Arial"/>
                          <w:sz w:val="18"/>
                          <w:szCs w:val="18"/>
                        </w:rPr>
                      </w:pPr>
                    </w:p>
                  </w:txbxContent>
                </v:textbox>
                <w10:wrap type="square"/>
              </v:shape>
            </w:pict>
          </mc:Fallback>
        </mc:AlternateContent>
      </w:r>
      <w:r w:rsidR="00A51D74" w:rsidRPr="00A51D74">
        <w:rPr>
          <w:rFonts w:ascii="Verdana" w:eastAsia="Verdana" w:hAnsi="Verdana" w:cs="Verdana"/>
          <w:b/>
          <w:bCs/>
          <w:noProof/>
          <w:color w:val="000000"/>
          <w:kern w:val="24"/>
          <w:sz w:val="20"/>
          <w:szCs w:val="20"/>
        </w:rPr>
        <w:drawing>
          <wp:inline distT="0" distB="0" distL="0" distR="0" wp14:anchorId="6170BF63" wp14:editId="25BAD505">
            <wp:extent cx="3314700" cy="5724525"/>
            <wp:effectExtent l="0" t="0" r="19050" b="0"/>
            <wp:docPr id="116" name="Diagram 116">
              <a:extLst xmlns:a="http://schemas.openxmlformats.org/drawingml/2006/main">
                <a:ext uri="{FF2B5EF4-FFF2-40B4-BE49-F238E27FC236}">
                  <a16:creationId xmlns:a16="http://schemas.microsoft.com/office/drawing/2014/main" id="{DBFAD998-F2E2-4A6A-8444-DDE1EC2302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r w:rsidR="00A51D74" w:rsidRPr="00A51D74">
        <w:rPr>
          <w:noProof/>
        </w:rPr>
        <w:t xml:space="preserve"> </w:t>
      </w:r>
    </w:p>
    <w:p w14:paraId="612A794D"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018FB0E6"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193180A5"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5A0B836C"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34919097" w14:textId="77777777" w:rsidR="00FD39DE" w:rsidRDefault="00FD39DE" w:rsidP="004D434F">
      <w:pPr>
        <w:spacing w:line="360" w:lineRule="auto"/>
        <w:textAlignment w:val="baseline"/>
        <w:rPr>
          <w:rFonts w:ascii="Verdana" w:eastAsia="Verdana" w:hAnsi="Verdana" w:cs="Verdana"/>
          <w:b/>
          <w:bCs/>
          <w:color w:val="000000"/>
          <w:kern w:val="24"/>
          <w:sz w:val="20"/>
          <w:szCs w:val="20"/>
        </w:rPr>
      </w:pPr>
    </w:p>
    <w:p w14:paraId="6756B0A1" w14:textId="33480B75" w:rsidR="00FD39DE" w:rsidRDefault="00FD39DE" w:rsidP="004D434F">
      <w:pPr>
        <w:spacing w:line="360" w:lineRule="auto"/>
        <w:textAlignment w:val="baseline"/>
        <w:rPr>
          <w:rFonts w:ascii="Verdana" w:eastAsia="Verdana" w:hAnsi="Verdana" w:cs="Verdana"/>
          <w:b/>
          <w:bCs/>
          <w:color w:val="000000"/>
          <w:kern w:val="24"/>
          <w:sz w:val="20"/>
          <w:szCs w:val="20"/>
        </w:rPr>
      </w:pPr>
    </w:p>
    <w:p w14:paraId="6DEC5AAC" w14:textId="1F5F6A27" w:rsidR="00BB7167" w:rsidRDefault="00BB7167" w:rsidP="004D434F">
      <w:pPr>
        <w:spacing w:line="360" w:lineRule="auto"/>
        <w:textAlignment w:val="baseline"/>
        <w:rPr>
          <w:rFonts w:ascii="Verdana" w:eastAsia="Verdana" w:hAnsi="Verdana" w:cs="Verdana"/>
          <w:b/>
          <w:bCs/>
          <w:color w:val="000000"/>
          <w:kern w:val="24"/>
          <w:sz w:val="20"/>
          <w:szCs w:val="20"/>
        </w:rPr>
      </w:pPr>
    </w:p>
    <w:p w14:paraId="6AA6C787" w14:textId="7B55E4AA" w:rsidR="00FD39DE" w:rsidRDefault="00FD39DE" w:rsidP="004D434F">
      <w:pPr>
        <w:spacing w:line="360" w:lineRule="auto"/>
        <w:textAlignment w:val="baseline"/>
        <w:rPr>
          <w:rFonts w:ascii="Verdana" w:eastAsia="Verdana" w:hAnsi="Verdana" w:cs="Verdana"/>
          <w:b/>
          <w:bCs/>
          <w:color w:val="000000"/>
          <w:kern w:val="24"/>
          <w:sz w:val="20"/>
          <w:szCs w:val="20"/>
        </w:rPr>
      </w:pPr>
    </w:p>
    <w:p w14:paraId="1490C8EE" w14:textId="6E931A9F" w:rsidR="004D434F" w:rsidRPr="00480044" w:rsidRDefault="00434A53" w:rsidP="004D434F">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w:t>
      </w:r>
      <w:r w:rsidR="004D434F" w:rsidRPr="00480044">
        <w:rPr>
          <w:rFonts w:ascii="Arial" w:eastAsia="Verdana" w:hAnsi="Arial" w:cs="Arial"/>
          <w:b/>
          <w:bCs/>
          <w:color w:val="000000"/>
          <w:kern w:val="24"/>
          <w:sz w:val="24"/>
          <w:szCs w:val="24"/>
        </w:rPr>
        <w:t>.4.</w:t>
      </w:r>
      <w:r w:rsidR="001A78E4">
        <w:rPr>
          <w:rFonts w:ascii="Arial" w:eastAsia="Verdana" w:hAnsi="Arial" w:cs="Arial"/>
          <w:b/>
          <w:bCs/>
          <w:color w:val="000000"/>
          <w:kern w:val="24"/>
          <w:sz w:val="24"/>
          <w:szCs w:val="24"/>
        </w:rPr>
        <w:t xml:space="preserve">2. </w:t>
      </w:r>
      <w:r w:rsidR="004D434F" w:rsidRPr="00480044">
        <w:rPr>
          <w:rFonts w:ascii="Arial" w:eastAsia="Verdana" w:hAnsi="Arial" w:cs="Arial"/>
          <w:b/>
          <w:bCs/>
          <w:color w:val="000000"/>
          <w:kern w:val="24"/>
          <w:sz w:val="24"/>
          <w:szCs w:val="24"/>
        </w:rPr>
        <w:t xml:space="preserve"> North America Demand</w:t>
      </w:r>
    </w:p>
    <w:p w14:paraId="3FB8FBBB" w14:textId="288FF358" w:rsidR="00040B88"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738112" behindDoc="0" locked="0" layoutInCell="1" allowOverlap="1" wp14:anchorId="3F6AAB97" wp14:editId="0B8AE933">
                <wp:simplePos x="0" y="0"/>
                <wp:positionH relativeFrom="margin">
                  <wp:posOffset>3774440</wp:posOffset>
                </wp:positionH>
                <wp:positionV relativeFrom="paragraph">
                  <wp:posOffset>2828246</wp:posOffset>
                </wp:positionV>
                <wp:extent cx="2588260" cy="292735"/>
                <wp:effectExtent l="0" t="0" r="0" b="0"/>
                <wp:wrapNone/>
                <wp:docPr id="16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F6AAB97" id="_x0000_s1116" type="#_x0000_t202" style="position:absolute;margin-left:297.2pt;margin-top:222.7pt;width:203.8pt;height:23.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" filled="f" stroked="f">
                <v:textbox style="mso-fit-shape-to-text:t">
                  <w:txbxContent>
                    <w:p w14:paraId="2FCE90F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D434F" w:rsidRPr="00480044">
        <w:rPr>
          <w:rFonts w:ascii="Arial" w:eastAsia="Verdana" w:hAnsi="Arial" w:cs="Arial"/>
          <w:b/>
          <w:bCs/>
          <w:color w:val="000000"/>
          <w:kern w:val="24"/>
          <w:sz w:val="24"/>
          <w:szCs w:val="24"/>
        </w:rPr>
        <w:t>North America Epoxy Resin Demand, By Volume (Thousand Tonnes), 2015–2030F</w:t>
      </w:r>
      <w:r w:rsidR="00040B88" w:rsidRPr="002A5D60">
        <w:rPr>
          <w:noProof/>
        </w:rPr>
        <w:drawing>
          <wp:inline distT="0" distB="0" distL="0" distR="0" wp14:anchorId="5B205398" wp14:editId="6B210ED5">
            <wp:extent cx="6410325" cy="2562446"/>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57749D7" w14:textId="1572B37F" w:rsidR="00480044" w:rsidRDefault="00480044" w:rsidP="00434A53">
      <w:pPr>
        <w:spacing w:line="360" w:lineRule="auto"/>
        <w:textAlignment w:val="baseline"/>
        <w:rPr>
          <w:rFonts w:ascii="Arial" w:eastAsia="Verdana" w:hAnsi="Arial" w:cs="Arial"/>
          <w:b/>
          <w:bCs/>
          <w:color w:val="000000"/>
          <w:kern w:val="24"/>
          <w:sz w:val="24"/>
          <w:szCs w:val="24"/>
        </w:rPr>
      </w:pPr>
    </w:p>
    <w:tbl>
      <w:tblPr>
        <w:tblW w:w="10343" w:type="dxa"/>
        <w:tblLook w:val="04A0" w:firstRow="1" w:lastRow="0" w:firstColumn="1" w:lastColumn="0" w:noHBand="0" w:noVBand="1"/>
      </w:tblPr>
      <w:tblGrid>
        <w:gridCol w:w="3519"/>
        <w:gridCol w:w="3411"/>
        <w:gridCol w:w="1146"/>
        <w:gridCol w:w="858"/>
        <w:gridCol w:w="1409"/>
      </w:tblGrid>
      <w:tr w:rsidR="00317646" w:rsidRPr="00317646" w14:paraId="4DF87A72" w14:textId="77777777" w:rsidTr="00315C17">
        <w:trPr>
          <w:trHeight w:val="380"/>
        </w:trPr>
        <w:tc>
          <w:tcPr>
            <w:tcW w:w="10343" w:type="dxa"/>
            <w:gridSpan w:val="5"/>
            <w:tcBorders>
              <w:top w:val="nil"/>
              <w:left w:val="single" w:sz="8" w:space="0" w:color="auto"/>
              <w:bottom w:val="single" w:sz="8" w:space="0" w:color="auto"/>
              <w:right w:val="nil"/>
            </w:tcBorders>
            <w:shd w:val="clear" w:color="000000" w:fill="1F4E78"/>
            <w:noWrap/>
            <w:vAlign w:val="center"/>
            <w:hideMark/>
          </w:tcPr>
          <w:p w14:paraId="625ABC59"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31F9A4F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507E58A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411" w:type="dxa"/>
            <w:tcBorders>
              <w:top w:val="nil"/>
              <w:left w:val="nil"/>
              <w:bottom w:val="single" w:sz="8" w:space="0" w:color="auto"/>
              <w:right w:val="single" w:sz="8" w:space="0" w:color="auto"/>
            </w:tcBorders>
            <w:shd w:val="clear" w:color="000000" w:fill="ACB9CA"/>
            <w:noWrap/>
            <w:vAlign w:val="center"/>
            <w:hideMark/>
          </w:tcPr>
          <w:p w14:paraId="1A1B03F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146" w:type="dxa"/>
            <w:tcBorders>
              <w:top w:val="nil"/>
              <w:left w:val="nil"/>
              <w:bottom w:val="single" w:sz="8" w:space="0" w:color="auto"/>
              <w:right w:val="single" w:sz="8" w:space="0" w:color="auto"/>
            </w:tcBorders>
            <w:shd w:val="clear" w:color="000000" w:fill="ACB9CA"/>
            <w:noWrap/>
            <w:vAlign w:val="center"/>
            <w:hideMark/>
          </w:tcPr>
          <w:p w14:paraId="1972D3CC"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858" w:type="dxa"/>
            <w:tcBorders>
              <w:top w:val="nil"/>
              <w:left w:val="nil"/>
              <w:bottom w:val="single" w:sz="8" w:space="0" w:color="auto"/>
              <w:right w:val="single" w:sz="8" w:space="0" w:color="auto"/>
            </w:tcBorders>
            <w:shd w:val="clear" w:color="000000" w:fill="ACB9CA"/>
            <w:vAlign w:val="center"/>
            <w:hideMark/>
          </w:tcPr>
          <w:p w14:paraId="6534092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409" w:type="dxa"/>
            <w:tcBorders>
              <w:top w:val="nil"/>
              <w:left w:val="nil"/>
              <w:bottom w:val="single" w:sz="8" w:space="0" w:color="auto"/>
              <w:right w:val="single" w:sz="8" w:space="0" w:color="auto"/>
            </w:tcBorders>
            <w:shd w:val="clear" w:color="000000" w:fill="ACB9CA"/>
            <w:noWrap/>
            <w:vAlign w:val="center"/>
            <w:hideMark/>
          </w:tcPr>
          <w:p w14:paraId="184F36E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7DFF899F"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13B67C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411" w:type="dxa"/>
            <w:tcBorders>
              <w:top w:val="nil"/>
              <w:left w:val="nil"/>
              <w:bottom w:val="single" w:sz="8" w:space="0" w:color="auto"/>
              <w:right w:val="single" w:sz="8" w:space="0" w:color="auto"/>
            </w:tcBorders>
            <w:shd w:val="clear" w:color="auto" w:fill="auto"/>
            <w:noWrap/>
            <w:vAlign w:val="center"/>
            <w:hideMark/>
          </w:tcPr>
          <w:p w14:paraId="6F0956B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451B73A"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DEEFDD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4.70%</w:t>
            </w:r>
          </w:p>
        </w:tc>
        <w:tc>
          <w:tcPr>
            <w:tcW w:w="1409" w:type="dxa"/>
            <w:tcBorders>
              <w:top w:val="nil"/>
              <w:left w:val="nil"/>
              <w:bottom w:val="single" w:sz="8" w:space="0" w:color="auto"/>
              <w:right w:val="single" w:sz="8" w:space="0" w:color="auto"/>
            </w:tcBorders>
            <w:shd w:val="clear" w:color="auto" w:fill="auto"/>
            <w:noWrap/>
            <w:vAlign w:val="center"/>
            <w:hideMark/>
          </w:tcPr>
          <w:p w14:paraId="348C1B4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2C2D01AB"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4F4F8B4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411" w:type="dxa"/>
            <w:tcBorders>
              <w:top w:val="nil"/>
              <w:left w:val="nil"/>
              <w:bottom w:val="single" w:sz="8" w:space="0" w:color="auto"/>
              <w:right w:val="single" w:sz="8" w:space="0" w:color="auto"/>
            </w:tcBorders>
            <w:shd w:val="clear" w:color="auto" w:fill="auto"/>
            <w:noWrap/>
            <w:vAlign w:val="center"/>
            <w:hideMark/>
          </w:tcPr>
          <w:p w14:paraId="399E051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E354FD0"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5E43DB5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3.26%</w:t>
            </w:r>
          </w:p>
        </w:tc>
        <w:tc>
          <w:tcPr>
            <w:tcW w:w="1409" w:type="dxa"/>
            <w:tcBorders>
              <w:top w:val="nil"/>
              <w:left w:val="nil"/>
              <w:bottom w:val="single" w:sz="8" w:space="0" w:color="auto"/>
              <w:right w:val="single" w:sz="8" w:space="0" w:color="auto"/>
            </w:tcBorders>
            <w:shd w:val="clear" w:color="auto" w:fill="auto"/>
            <w:noWrap/>
            <w:vAlign w:val="center"/>
            <w:hideMark/>
          </w:tcPr>
          <w:p w14:paraId="6C419CE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13319FEA"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55A5B5F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411" w:type="dxa"/>
            <w:tcBorders>
              <w:top w:val="nil"/>
              <w:left w:val="nil"/>
              <w:bottom w:val="single" w:sz="8" w:space="0" w:color="auto"/>
              <w:right w:val="single" w:sz="8" w:space="0" w:color="auto"/>
            </w:tcBorders>
            <w:shd w:val="clear" w:color="auto" w:fill="auto"/>
            <w:noWrap/>
            <w:vAlign w:val="center"/>
            <w:hideMark/>
          </w:tcPr>
          <w:p w14:paraId="5143A5F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2B41F22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BF2C53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3.10%</w:t>
            </w:r>
          </w:p>
        </w:tc>
        <w:tc>
          <w:tcPr>
            <w:tcW w:w="1409" w:type="dxa"/>
            <w:tcBorders>
              <w:top w:val="nil"/>
              <w:left w:val="nil"/>
              <w:bottom w:val="single" w:sz="8" w:space="0" w:color="auto"/>
              <w:right w:val="single" w:sz="8" w:space="0" w:color="auto"/>
            </w:tcBorders>
            <w:shd w:val="clear" w:color="auto" w:fill="auto"/>
            <w:noWrap/>
            <w:vAlign w:val="center"/>
            <w:hideMark/>
          </w:tcPr>
          <w:p w14:paraId="4B839D2D"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1E786D33"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71D0A24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411" w:type="dxa"/>
            <w:tcBorders>
              <w:top w:val="nil"/>
              <w:left w:val="nil"/>
              <w:bottom w:val="single" w:sz="8" w:space="0" w:color="auto"/>
              <w:right w:val="single" w:sz="8" w:space="0" w:color="auto"/>
            </w:tcBorders>
            <w:shd w:val="clear" w:color="auto" w:fill="auto"/>
            <w:noWrap/>
            <w:vAlign w:val="center"/>
            <w:hideMark/>
          </w:tcPr>
          <w:p w14:paraId="6BEF836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5E918E1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1104E9B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4.40%</w:t>
            </w:r>
          </w:p>
        </w:tc>
        <w:tc>
          <w:tcPr>
            <w:tcW w:w="1409" w:type="dxa"/>
            <w:tcBorders>
              <w:top w:val="nil"/>
              <w:left w:val="nil"/>
              <w:bottom w:val="single" w:sz="8" w:space="0" w:color="auto"/>
              <w:right w:val="single" w:sz="8" w:space="0" w:color="auto"/>
            </w:tcBorders>
            <w:shd w:val="clear" w:color="auto" w:fill="auto"/>
            <w:noWrap/>
            <w:vAlign w:val="center"/>
            <w:hideMark/>
          </w:tcPr>
          <w:p w14:paraId="0485DCE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6A5D985"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0D020ADB"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411" w:type="dxa"/>
            <w:tcBorders>
              <w:top w:val="nil"/>
              <w:left w:val="nil"/>
              <w:bottom w:val="single" w:sz="8" w:space="0" w:color="auto"/>
              <w:right w:val="single" w:sz="8" w:space="0" w:color="auto"/>
            </w:tcBorders>
            <w:shd w:val="clear" w:color="auto" w:fill="auto"/>
            <w:noWrap/>
            <w:vAlign w:val="center"/>
            <w:hideMark/>
          </w:tcPr>
          <w:p w14:paraId="2267386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6CEC37EF"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3D2ACE93"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c>
          <w:tcPr>
            <w:tcW w:w="1409" w:type="dxa"/>
            <w:tcBorders>
              <w:top w:val="nil"/>
              <w:left w:val="nil"/>
              <w:bottom w:val="single" w:sz="8" w:space="0" w:color="auto"/>
              <w:right w:val="single" w:sz="8" w:space="0" w:color="auto"/>
            </w:tcBorders>
            <w:shd w:val="clear" w:color="auto" w:fill="auto"/>
            <w:noWrap/>
            <w:vAlign w:val="center"/>
            <w:hideMark/>
          </w:tcPr>
          <w:p w14:paraId="2E43B5E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5791063E"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vAlign w:val="center"/>
            <w:hideMark/>
          </w:tcPr>
          <w:p w14:paraId="5396C08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Automotive Sector</w:t>
            </w:r>
          </w:p>
        </w:tc>
        <w:tc>
          <w:tcPr>
            <w:tcW w:w="3411" w:type="dxa"/>
            <w:tcBorders>
              <w:top w:val="nil"/>
              <w:left w:val="nil"/>
              <w:bottom w:val="single" w:sz="8" w:space="0" w:color="auto"/>
              <w:right w:val="single" w:sz="8" w:space="0" w:color="000000"/>
            </w:tcBorders>
            <w:shd w:val="clear" w:color="auto" w:fill="auto"/>
            <w:noWrap/>
            <w:vAlign w:val="center"/>
            <w:hideMark/>
          </w:tcPr>
          <w:p w14:paraId="59649C3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OICA, EMA</w:t>
            </w:r>
          </w:p>
        </w:tc>
        <w:tc>
          <w:tcPr>
            <w:tcW w:w="1146" w:type="dxa"/>
            <w:tcBorders>
              <w:top w:val="nil"/>
              <w:left w:val="nil"/>
              <w:bottom w:val="single" w:sz="8" w:space="0" w:color="auto"/>
              <w:right w:val="single" w:sz="8" w:space="0" w:color="auto"/>
            </w:tcBorders>
            <w:shd w:val="clear" w:color="auto" w:fill="auto"/>
            <w:noWrap/>
            <w:vAlign w:val="center"/>
            <w:hideMark/>
          </w:tcPr>
          <w:p w14:paraId="03CA958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0DD7D6F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3.45%</w:t>
            </w:r>
          </w:p>
        </w:tc>
        <w:tc>
          <w:tcPr>
            <w:tcW w:w="1409" w:type="dxa"/>
            <w:tcBorders>
              <w:top w:val="nil"/>
              <w:left w:val="nil"/>
              <w:bottom w:val="single" w:sz="8" w:space="0" w:color="auto"/>
              <w:right w:val="single" w:sz="8" w:space="0" w:color="auto"/>
            </w:tcBorders>
            <w:shd w:val="clear" w:color="auto" w:fill="auto"/>
            <w:noWrap/>
            <w:vAlign w:val="center"/>
            <w:hideMark/>
          </w:tcPr>
          <w:p w14:paraId="2C5F1AB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0EA991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1A96CF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411" w:type="dxa"/>
            <w:tcBorders>
              <w:top w:val="nil"/>
              <w:left w:val="nil"/>
              <w:bottom w:val="single" w:sz="8" w:space="0" w:color="auto"/>
              <w:right w:val="single" w:sz="8" w:space="0" w:color="auto"/>
            </w:tcBorders>
            <w:shd w:val="clear" w:color="auto" w:fill="auto"/>
            <w:noWrap/>
            <w:vAlign w:val="center"/>
            <w:hideMark/>
          </w:tcPr>
          <w:p w14:paraId="0BC5FD8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459CB82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858" w:type="dxa"/>
            <w:tcBorders>
              <w:top w:val="nil"/>
              <w:left w:val="nil"/>
              <w:bottom w:val="single" w:sz="8" w:space="0" w:color="auto"/>
              <w:right w:val="single" w:sz="8" w:space="0" w:color="auto"/>
            </w:tcBorders>
            <w:shd w:val="clear" w:color="auto" w:fill="auto"/>
            <w:noWrap/>
            <w:vAlign w:val="center"/>
            <w:hideMark/>
          </w:tcPr>
          <w:p w14:paraId="2851974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4.15%</w:t>
            </w:r>
          </w:p>
        </w:tc>
        <w:tc>
          <w:tcPr>
            <w:tcW w:w="1409" w:type="dxa"/>
            <w:tcBorders>
              <w:top w:val="nil"/>
              <w:left w:val="nil"/>
              <w:bottom w:val="single" w:sz="8" w:space="0" w:color="auto"/>
              <w:right w:val="single" w:sz="8" w:space="0" w:color="auto"/>
            </w:tcBorders>
            <w:shd w:val="clear" w:color="auto" w:fill="auto"/>
            <w:noWrap/>
            <w:vAlign w:val="center"/>
            <w:hideMark/>
          </w:tcPr>
          <w:p w14:paraId="5D25098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19.00%</w:t>
            </w:r>
          </w:p>
        </w:tc>
      </w:tr>
      <w:tr w:rsidR="00317646" w:rsidRPr="00317646" w14:paraId="309E4979"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FFFF00"/>
            <w:noWrap/>
            <w:vAlign w:val="center"/>
            <w:hideMark/>
          </w:tcPr>
          <w:p w14:paraId="72FFF18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411" w:type="dxa"/>
            <w:tcBorders>
              <w:top w:val="nil"/>
              <w:left w:val="nil"/>
              <w:bottom w:val="single" w:sz="8" w:space="0" w:color="auto"/>
              <w:right w:val="single" w:sz="8" w:space="0" w:color="000000"/>
            </w:tcBorders>
            <w:shd w:val="clear" w:color="auto" w:fill="auto"/>
            <w:noWrap/>
            <w:vAlign w:val="center"/>
            <w:hideMark/>
          </w:tcPr>
          <w:p w14:paraId="5FE1B0B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46" w:type="dxa"/>
            <w:tcBorders>
              <w:top w:val="nil"/>
              <w:left w:val="nil"/>
              <w:bottom w:val="single" w:sz="8" w:space="0" w:color="auto"/>
              <w:right w:val="single" w:sz="8" w:space="0" w:color="auto"/>
            </w:tcBorders>
            <w:shd w:val="clear" w:color="auto" w:fill="auto"/>
            <w:noWrap/>
            <w:vAlign w:val="center"/>
            <w:hideMark/>
          </w:tcPr>
          <w:p w14:paraId="7045533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858" w:type="dxa"/>
            <w:tcBorders>
              <w:top w:val="nil"/>
              <w:left w:val="nil"/>
              <w:bottom w:val="single" w:sz="8" w:space="0" w:color="auto"/>
              <w:right w:val="single" w:sz="8" w:space="0" w:color="auto"/>
            </w:tcBorders>
            <w:shd w:val="clear" w:color="auto" w:fill="auto"/>
            <w:noWrap/>
            <w:vAlign w:val="center"/>
            <w:hideMark/>
          </w:tcPr>
          <w:p w14:paraId="2E97478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1.16%</w:t>
            </w:r>
          </w:p>
        </w:tc>
        <w:tc>
          <w:tcPr>
            <w:tcW w:w="1409" w:type="dxa"/>
            <w:tcBorders>
              <w:top w:val="nil"/>
              <w:left w:val="nil"/>
              <w:bottom w:val="single" w:sz="8" w:space="0" w:color="auto"/>
              <w:right w:val="single" w:sz="8" w:space="0" w:color="auto"/>
            </w:tcBorders>
            <w:shd w:val="clear" w:color="auto" w:fill="auto"/>
            <w:noWrap/>
            <w:vAlign w:val="center"/>
            <w:hideMark/>
          </w:tcPr>
          <w:p w14:paraId="7CA0670D"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7.00%</w:t>
            </w:r>
          </w:p>
        </w:tc>
      </w:tr>
      <w:tr w:rsidR="00315C17" w:rsidRPr="00317646" w14:paraId="612885A7" w14:textId="77777777" w:rsidTr="00315C17">
        <w:trPr>
          <w:trHeight w:val="380"/>
        </w:trPr>
        <w:tc>
          <w:tcPr>
            <w:tcW w:w="3519" w:type="dxa"/>
            <w:tcBorders>
              <w:top w:val="nil"/>
              <w:left w:val="single" w:sz="8" w:space="0" w:color="auto"/>
              <w:bottom w:val="single" w:sz="8" w:space="0" w:color="auto"/>
              <w:right w:val="single" w:sz="8" w:space="0" w:color="auto"/>
            </w:tcBorders>
            <w:shd w:val="clear" w:color="000000" w:fill="ACB9CA"/>
            <w:noWrap/>
            <w:vAlign w:val="center"/>
            <w:hideMark/>
          </w:tcPr>
          <w:p w14:paraId="4375623A"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824" w:type="dxa"/>
            <w:gridSpan w:val="4"/>
            <w:tcBorders>
              <w:top w:val="single" w:sz="8" w:space="0" w:color="auto"/>
              <w:left w:val="nil"/>
              <w:bottom w:val="nil"/>
              <w:right w:val="nil"/>
            </w:tcBorders>
            <w:shd w:val="clear" w:color="000000" w:fill="333F4F"/>
            <w:noWrap/>
            <w:vAlign w:val="center"/>
            <w:hideMark/>
          </w:tcPr>
          <w:p w14:paraId="0946188D"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3.73%</w:t>
            </w:r>
          </w:p>
        </w:tc>
      </w:tr>
    </w:tbl>
    <w:p w14:paraId="29FDCEDE" w14:textId="507B6F0A" w:rsidR="00317646" w:rsidRDefault="00317646" w:rsidP="00434A53">
      <w:pPr>
        <w:spacing w:line="360" w:lineRule="auto"/>
        <w:textAlignment w:val="baseline"/>
        <w:rPr>
          <w:rFonts w:ascii="Arial" w:eastAsia="Verdana" w:hAnsi="Arial" w:cs="Arial"/>
          <w:b/>
          <w:bCs/>
          <w:color w:val="000000"/>
          <w:kern w:val="24"/>
          <w:sz w:val="24"/>
          <w:szCs w:val="24"/>
        </w:rPr>
      </w:pPr>
      <w:r w:rsidRPr="001543F7">
        <w:rPr>
          <w:rFonts w:ascii="Arial" w:hAnsi="Arial" w:cs="Arial"/>
          <w:b/>
          <w:bCs/>
          <w:noProof/>
          <w:sz w:val="24"/>
          <w:szCs w:val="24"/>
        </w:rPr>
        <mc:AlternateContent>
          <mc:Choice Requires="wps">
            <w:drawing>
              <wp:anchor distT="45720" distB="45720" distL="114300" distR="114300" simplePos="0" relativeHeight="253440000" behindDoc="0" locked="0" layoutInCell="1" allowOverlap="1" wp14:anchorId="11D5B271" wp14:editId="2A5FBC78">
                <wp:simplePos x="0" y="0"/>
                <wp:positionH relativeFrom="margin">
                  <wp:align>left</wp:align>
                </wp:positionH>
                <wp:positionV relativeFrom="paragraph">
                  <wp:posOffset>331012</wp:posOffset>
                </wp:positionV>
                <wp:extent cx="6623050" cy="1404620"/>
                <wp:effectExtent l="0" t="0" r="25400" b="19050"/>
                <wp:wrapSquare wrapText="bothSides"/>
                <wp:docPr id="2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D5B271" id="_x0000_s1117" type="#_x0000_t202" style="position:absolute;margin-left:0;margin-top:26.05pt;width:521.5pt;height:110.6pt;z-index:253440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" fillcolor="#1f4d78 [1608]">
                <v:textbox style="mso-fit-shape-to-text:t">
                  <w:txbxContent>
                    <w:p w14:paraId="10036219"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2C4921" w14:textId="77777777" w:rsidR="00317646" w:rsidRDefault="00317646" w:rsidP="00434A53">
      <w:pPr>
        <w:spacing w:line="360" w:lineRule="auto"/>
        <w:textAlignment w:val="baseline"/>
        <w:rPr>
          <w:rFonts w:ascii="Arial" w:eastAsia="Verdana" w:hAnsi="Arial" w:cs="Arial"/>
          <w:b/>
          <w:bCs/>
          <w:color w:val="000000"/>
          <w:kern w:val="24"/>
          <w:sz w:val="24"/>
          <w:szCs w:val="24"/>
        </w:rPr>
      </w:pPr>
    </w:p>
    <w:p w14:paraId="5524A927" w14:textId="68467A20"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lastRenderedPageBreak/>
        <w:t>3.4.</w:t>
      </w:r>
      <w:r w:rsidR="001A78E4">
        <w:rPr>
          <w:rFonts w:ascii="Arial" w:eastAsia="Verdana" w:hAnsi="Arial" w:cs="Arial"/>
          <w:b/>
          <w:bCs/>
          <w:color w:val="000000"/>
          <w:kern w:val="24"/>
          <w:sz w:val="24"/>
          <w:szCs w:val="24"/>
        </w:rPr>
        <w:t>3</w:t>
      </w:r>
      <w:r w:rsidRPr="00480044">
        <w:rPr>
          <w:rFonts w:ascii="Arial" w:eastAsia="Verdana" w:hAnsi="Arial" w:cs="Arial"/>
          <w:b/>
          <w:bCs/>
          <w:color w:val="000000"/>
          <w:kern w:val="24"/>
          <w:sz w:val="24"/>
          <w:szCs w:val="24"/>
        </w:rPr>
        <w:t>. Operating Efficiency</w:t>
      </w:r>
    </w:p>
    <w:p w14:paraId="78BFE25C" w14:textId="35F23815"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Operating Efficiency (Percentage), 2015-2030F</w:t>
      </w:r>
    </w:p>
    <w:p w14:paraId="3109CE27" w14:textId="041004B0" w:rsidR="00040B88" w:rsidRDefault="00040B88" w:rsidP="00040B88">
      <w:r>
        <w:rPr>
          <w:noProof/>
        </w:rPr>
        <mc:AlternateContent>
          <mc:Choice Requires="wps">
            <w:drawing>
              <wp:anchor distT="0" distB="0" distL="114300" distR="114300" simplePos="0" relativeHeight="251740160" behindDoc="0" locked="0" layoutInCell="1" allowOverlap="1" wp14:anchorId="5F655998" wp14:editId="3157AC45">
                <wp:simplePos x="0" y="0"/>
                <wp:positionH relativeFrom="margin">
                  <wp:align>right</wp:align>
                </wp:positionH>
                <wp:positionV relativeFrom="paragraph">
                  <wp:posOffset>2915758</wp:posOffset>
                </wp:positionV>
                <wp:extent cx="2588260" cy="292735"/>
                <wp:effectExtent l="0" t="0" r="0" b="0"/>
                <wp:wrapNone/>
                <wp:docPr id="1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F655998" id="_x0000_s1118" type="#_x0000_t202" style="position:absolute;margin-left:152.6pt;margin-top:229.6pt;width:203.8pt;height:23.0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" filled="f" stroked="f">
                <v:textbox style="mso-fit-shape-to-text:t">
                  <w:txbxContent>
                    <w:p w14:paraId="004FB3D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A5D60">
        <w:rPr>
          <w:noProof/>
        </w:rPr>
        <w:drawing>
          <wp:inline distT="0" distB="0" distL="0" distR="0" wp14:anchorId="26426CDD" wp14:editId="4A4653E2">
            <wp:extent cx="6477000" cy="3359888"/>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049E82A" w14:textId="5575FA2B" w:rsidR="00434A53" w:rsidRPr="00480044" w:rsidRDefault="004679EE"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Pr>
          <w:rFonts w:ascii="Arial" w:eastAsia="Verdana" w:hAnsi="Arial" w:cs="Arial"/>
          <w:b/>
          <w:bCs/>
          <w:color w:val="000000"/>
          <w:kern w:val="24"/>
          <w:sz w:val="24"/>
          <w:szCs w:val="24"/>
        </w:rPr>
        <w:t>4</w:t>
      </w:r>
      <w:r w:rsidRPr="00480044">
        <w:rPr>
          <w:rFonts w:ascii="Arial" w:eastAsia="Verdana" w:hAnsi="Arial" w:cs="Arial"/>
          <w:b/>
          <w:bCs/>
          <w:color w:val="000000"/>
          <w:kern w:val="24"/>
          <w:sz w:val="24"/>
          <w:szCs w:val="24"/>
        </w:rPr>
        <w:t xml:space="preserve"> </w:t>
      </w:r>
      <w:r>
        <w:rPr>
          <w:rFonts w:ascii="Arial" w:eastAsia="Verdana" w:hAnsi="Arial" w:cs="Arial"/>
          <w:b/>
          <w:bCs/>
          <w:color w:val="000000"/>
          <w:kern w:val="24"/>
          <w:sz w:val="24"/>
          <w:szCs w:val="24"/>
        </w:rPr>
        <w:t>Demand</w:t>
      </w:r>
      <w:r w:rsidR="00434A53" w:rsidRPr="00480044">
        <w:rPr>
          <w:rFonts w:ascii="Arial" w:eastAsia="Verdana" w:hAnsi="Arial" w:cs="Arial"/>
          <w:b/>
          <w:bCs/>
          <w:color w:val="000000"/>
          <w:kern w:val="24"/>
          <w:sz w:val="24"/>
          <w:szCs w:val="24"/>
        </w:rPr>
        <w:t xml:space="preserve"> </w:t>
      </w:r>
      <w:proofErr w:type="gramStart"/>
      <w:r w:rsidR="00434A53" w:rsidRPr="00480044">
        <w:rPr>
          <w:rFonts w:ascii="Arial" w:eastAsia="Verdana" w:hAnsi="Arial" w:cs="Arial"/>
          <w:b/>
          <w:bCs/>
          <w:color w:val="000000"/>
          <w:kern w:val="24"/>
          <w:sz w:val="24"/>
          <w:szCs w:val="24"/>
        </w:rPr>
        <w:t>By</w:t>
      </w:r>
      <w:proofErr w:type="gramEnd"/>
      <w:r w:rsidR="00434A53" w:rsidRPr="00480044">
        <w:rPr>
          <w:rFonts w:ascii="Arial" w:eastAsia="Verdana" w:hAnsi="Arial" w:cs="Arial"/>
          <w:b/>
          <w:bCs/>
          <w:color w:val="000000"/>
          <w:kern w:val="24"/>
          <w:sz w:val="24"/>
          <w:szCs w:val="24"/>
        </w:rPr>
        <w:t xml:space="preserve"> Application</w:t>
      </w:r>
    </w:p>
    <w:p w14:paraId="33EEE967" w14:textId="454D0F6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Application</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1F86F975" w14:textId="562EC938" w:rsidR="00040B88" w:rsidRDefault="00301199" w:rsidP="00040B88">
      <w:pPr>
        <w:spacing w:line="360" w:lineRule="auto"/>
        <w:jc w:val="both"/>
        <w:rPr>
          <w:noProof/>
        </w:rPr>
      </w:pPr>
      <w:r>
        <w:rPr>
          <w:noProof/>
        </w:rPr>
        <mc:AlternateContent>
          <mc:Choice Requires="wps">
            <w:drawing>
              <wp:anchor distT="0" distB="0" distL="114300" distR="114300" simplePos="0" relativeHeight="252149760" behindDoc="0" locked="0" layoutInCell="1" allowOverlap="1" wp14:anchorId="6401BAC6" wp14:editId="584084F4">
                <wp:simplePos x="0" y="0"/>
                <wp:positionH relativeFrom="margin">
                  <wp:posOffset>3898309</wp:posOffset>
                </wp:positionH>
                <wp:positionV relativeFrom="paragraph">
                  <wp:posOffset>2752681</wp:posOffset>
                </wp:positionV>
                <wp:extent cx="2461998" cy="514350"/>
                <wp:effectExtent l="0" t="0" r="0" b="0"/>
                <wp:wrapNone/>
                <wp:docPr id="108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01BAC6" id="_x0000_s1119" type="#_x0000_t202" style="position:absolute;left:0;text-align:left;margin-left:306.95pt;margin-top:216.75pt;width:193.85pt;height:4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" filled="f" stroked="f">
                <v:textbox>
                  <w:txbxContent>
                    <w:p w14:paraId="4E923E95"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5B77A8E1"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AF1788D" wp14:editId="3E395D35">
            <wp:extent cx="6410325" cy="2962275"/>
            <wp:effectExtent l="0" t="0" r="0" b="0"/>
            <wp:docPr id="242" name="Chart 24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EA511E" w14:textId="4736DBB1" w:rsidR="00480044" w:rsidRDefault="00480044" w:rsidP="00040B88">
      <w:pPr>
        <w:spacing w:line="360" w:lineRule="auto"/>
        <w:jc w:val="both"/>
        <w:rPr>
          <w:noProof/>
        </w:rPr>
      </w:pPr>
    </w:p>
    <w:tbl>
      <w:tblPr>
        <w:tblW w:w="10085" w:type="dxa"/>
        <w:tblLook w:val="04A0" w:firstRow="1" w:lastRow="0" w:firstColumn="1" w:lastColumn="0" w:noHBand="0" w:noVBand="1"/>
      </w:tblPr>
      <w:tblGrid>
        <w:gridCol w:w="1843"/>
        <w:gridCol w:w="1214"/>
        <w:gridCol w:w="1117"/>
        <w:gridCol w:w="763"/>
        <w:gridCol w:w="858"/>
        <w:gridCol w:w="858"/>
        <w:gridCol w:w="858"/>
        <w:gridCol w:w="858"/>
        <w:gridCol w:w="858"/>
        <w:gridCol w:w="858"/>
      </w:tblGrid>
      <w:tr w:rsidR="00A957C3" w:rsidRPr="00A957C3" w14:paraId="0F28D81E" w14:textId="77777777" w:rsidTr="00A957C3">
        <w:trPr>
          <w:trHeight w:val="466"/>
        </w:trPr>
        <w:tc>
          <w:tcPr>
            <w:tcW w:w="18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8F1F65E"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lastRenderedPageBreak/>
              <w:t>Demand by Application</w:t>
            </w:r>
          </w:p>
        </w:tc>
        <w:tc>
          <w:tcPr>
            <w:tcW w:w="1214" w:type="dxa"/>
            <w:tcBorders>
              <w:top w:val="single" w:sz="8" w:space="0" w:color="auto"/>
              <w:left w:val="nil"/>
              <w:bottom w:val="single" w:sz="8" w:space="0" w:color="auto"/>
              <w:right w:val="single" w:sz="8" w:space="0" w:color="auto"/>
            </w:tcBorders>
            <w:shd w:val="clear" w:color="000000" w:fill="C00000"/>
            <w:noWrap/>
            <w:vAlign w:val="center"/>
            <w:hideMark/>
          </w:tcPr>
          <w:p w14:paraId="1585230E"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2015</w:t>
            </w:r>
          </w:p>
        </w:tc>
        <w:tc>
          <w:tcPr>
            <w:tcW w:w="1117" w:type="dxa"/>
            <w:tcBorders>
              <w:top w:val="single" w:sz="8" w:space="0" w:color="auto"/>
              <w:left w:val="nil"/>
              <w:bottom w:val="single" w:sz="8" w:space="0" w:color="auto"/>
              <w:right w:val="single" w:sz="8" w:space="0" w:color="auto"/>
            </w:tcBorders>
            <w:shd w:val="clear" w:color="000000" w:fill="C00000"/>
            <w:noWrap/>
            <w:vAlign w:val="center"/>
            <w:hideMark/>
          </w:tcPr>
          <w:p w14:paraId="2F9E9EB0"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2016</w:t>
            </w:r>
          </w:p>
        </w:tc>
        <w:tc>
          <w:tcPr>
            <w:tcW w:w="763" w:type="dxa"/>
            <w:tcBorders>
              <w:top w:val="single" w:sz="8" w:space="0" w:color="auto"/>
              <w:left w:val="nil"/>
              <w:bottom w:val="single" w:sz="8" w:space="0" w:color="auto"/>
              <w:right w:val="single" w:sz="8" w:space="0" w:color="auto"/>
            </w:tcBorders>
            <w:shd w:val="clear" w:color="000000" w:fill="C00000"/>
            <w:noWrap/>
            <w:vAlign w:val="center"/>
            <w:hideMark/>
          </w:tcPr>
          <w:p w14:paraId="733A8E2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2017</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86CE55C"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2018</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74A7B6E3"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2019</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612012B5"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2020</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267A877E"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2021E</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45ACA92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2025F</w:t>
            </w:r>
          </w:p>
        </w:tc>
        <w:tc>
          <w:tcPr>
            <w:tcW w:w="858" w:type="dxa"/>
            <w:tcBorders>
              <w:top w:val="single" w:sz="8" w:space="0" w:color="auto"/>
              <w:left w:val="nil"/>
              <w:bottom w:val="single" w:sz="8" w:space="0" w:color="auto"/>
              <w:right w:val="single" w:sz="8" w:space="0" w:color="auto"/>
            </w:tcBorders>
            <w:shd w:val="clear" w:color="000000" w:fill="C00000"/>
            <w:noWrap/>
            <w:vAlign w:val="center"/>
            <w:hideMark/>
          </w:tcPr>
          <w:p w14:paraId="0BE29989"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2030F</w:t>
            </w:r>
          </w:p>
        </w:tc>
      </w:tr>
      <w:tr w:rsidR="00A957C3" w:rsidRPr="00A957C3" w14:paraId="278323A4"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2CF7A4FB"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Paints &amp; Coatings</w:t>
            </w:r>
          </w:p>
        </w:tc>
        <w:tc>
          <w:tcPr>
            <w:tcW w:w="1214" w:type="dxa"/>
            <w:tcBorders>
              <w:top w:val="nil"/>
              <w:left w:val="nil"/>
              <w:bottom w:val="single" w:sz="8" w:space="0" w:color="auto"/>
              <w:right w:val="single" w:sz="8" w:space="0" w:color="auto"/>
            </w:tcBorders>
            <w:shd w:val="clear" w:color="000000" w:fill="FFFFFF"/>
            <w:noWrap/>
            <w:vAlign w:val="center"/>
            <w:hideMark/>
          </w:tcPr>
          <w:p w14:paraId="3380FFD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127</w:t>
            </w:r>
          </w:p>
        </w:tc>
        <w:tc>
          <w:tcPr>
            <w:tcW w:w="1117" w:type="dxa"/>
            <w:tcBorders>
              <w:top w:val="nil"/>
              <w:left w:val="nil"/>
              <w:bottom w:val="single" w:sz="8" w:space="0" w:color="auto"/>
              <w:right w:val="single" w:sz="8" w:space="0" w:color="auto"/>
            </w:tcBorders>
            <w:shd w:val="clear" w:color="000000" w:fill="FFFFFF"/>
            <w:noWrap/>
            <w:vAlign w:val="center"/>
            <w:hideMark/>
          </w:tcPr>
          <w:p w14:paraId="76E46A1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132</w:t>
            </w:r>
          </w:p>
        </w:tc>
        <w:tc>
          <w:tcPr>
            <w:tcW w:w="763" w:type="dxa"/>
            <w:tcBorders>
              <w:top w:val="nil"/>
              <w:left w:val="nil"/>
              <w:bottom w:val="single" w:sz="8" w:space="0" w:color="auto"/>
              <w:right w:val="single" w:sz="8" w:space="0" w:color="auto"/>
            </w:tcBorders>
            <w:shd w:val="clear" w:color="000000" w:fill="FFFFFF"/>
            <w:noWrap/>
            <w:vAlign w:val="center"/>
            <w:hideMark/>
          </w:tcPr>
          <w:p w14:paraId="33C800E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136</w:t>
            </w:r>
          </w:p>
        </w:tc>
        <w:tc>
          <w:tcPr>
            <w:tcW w:w="858" w:type="dxa"/>
            <w:tcBorders>
              <w:top w:val="nil"/>
              <w:left w:val="nil"/>
              <w:bottom w:val="single" w:sz="8" w:space="0" w:color="auto"/>
              <w:right w:val="single" w:sz="8" w:space="0" w:color="auto"/>
            </w:tcBorders>
            <w:shd w:val="clear" w:color="000000" w:fill="FFFFFF"/>
            <w:noWrap/>
            <w:vAlign w:val="center"/>
            <w:hideMark/>
          </w:tcPr>
          <w:p w14:paraId="1AD6748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139</w:t>
            </w:r>
          </w:p>
        </w:tc>
        <w:tc>
          <w:tcPr>
            <w:tcW w:w="858" w:type="dxa"/>
            <w:tcBorders>
              <w:top w:val="nil"/>
              <w:left w:val="nil"/>
              <w:bottom w:val="single" w:sz="8" w:space="0" w:color="auto"/>
              <w:right w:val="single" w:sz="8" w:space="0" w:color="auto"/>
            </w:tcBorders>
            <w:shd w:val="clear" w:color="000000" w:fill="FFFFFF"/>
            <w:noWrap/>
            <w:vAlign w:val="center"/>
            <w:hideMark/>
          </w:tcPr>
          <w:p w14:paraId="30405E9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144</w:t>
            </w:r>
          </w:p>
        </w:tc>
        <w:tc>
          <w:tcPr>
            <w:tcW w:w="858" w:type="dxa"/>
            <w:tcBorders>
              <w:top w:val="nil"/>
              <w:left w:val="nil"/>
              <w:bottom w:val="single" w:sz="8" w:space="0" w:color="auto"/>
              <w:right w:val="single" w:sz="8" w:space="0" w:color="auto"/>
            </w:tcBorders>
            <w:shd w:val="clear" w:color="000000" w:fill="FFFFFF"/>
            <w:noWrap/>
            <w:vAlign w:val="center"/>
            <w:hideMark/>
          </w:tcPr>
          <w:p w14:paraId="307AA08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132</w:t>
            </w:r>
          </w:p>
        </w:tc>
        <w:tc>
          <w:tcPr>
            <w:tcW w:w="858" w:type="dxa"/>
            <w:tcBorders>
              <w:top w:val="nil"/>
              <w:left w:val="nil"/>
              <w:bottom w:val="single" w:sz="8" w:space="0" w:color="auto"/>
              <w:right w:val="single" w:sz="8" w:space="0" w:color="auto"/>
            </w:tcBorders>
            <w:shd w:val="clear" w:color="000000" w:fill="FFFFFF"/>
            <w:noWrap/>
            <w:vAlign w:val="center"/>
            <w:hideMark/>
          </w:tcPr>
          <w:p w14:paraId="6B6C24D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141</w:t>
            </w:r>
          </w:p>
        </w:tc>
        <w:tc>
          <w:tcPr>
            <w:tcW w:w="858" w:type="dxa"/>
            <w:tcBorders>
              <w:top w:val="nil"/>
              <w:left w:val="nil"/>
              <w:bottom w:val="single" w:sz="8" w:space="0" w:color="auto"/>
              <w:right w:val="single" w:sz="8" w:space="0" w:color="auto"/>
            </w:tcBorders>
            <w:shd w:val="clear" w:color="000000" w:fill="FFFFFF"/>
            <w:noWrap/>
            <w:vAlign w:val="center"/>
            <w:hideMark/>
          </w:tcPr>
          <w:p w14:paraId="2ECD495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169</w:t>
            </w:r>
          </w:p>
        </w:tc>
        <w:tc>
          <w:tcPr>
            <w:tcW w:w="858" w:type="dxa"/>
            <w:tcBorders>
              <w:top w:val="nil"/>
              <w:left w:val="nil"/>
              <w:bottom w:val="single" w:sz="8" w:space="0" w:color="auto"/>
              <w:right w:val="single" w:sz="8" w:space="0" w:color="auto"/>
            </w:tcBorders>
            <w:shd w:val="clear" w:color="000000" w:fill="FFFFFF"/>
            <w:noWrap/>
            <w:vAlign w:val="center"/>
            <w:hideMark/>
          </w:tcPr>
          <w:p w14:paraId="1484036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199</w:t>
            </w:r>
          </w:p>
        </w:tc>
      </w:tr>
      <w:tr w:rsidR="00A957C3" w:rsidRPr="00A957C3" w14:paraId="4C5BF638"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6CFB1E45"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Electrical &amp; Electronics</w:t>
            </w:r>
          </w:p>
        </w:tc>
        <w:tc>
          <w:tcPr>
            <w:tcW w:w="1214" w:type="dxa"/>
            <w:tcBorders>
              <w:top w:val="nil"/>
              <w:left w:val="nil"/>
              <w:bottom w:val="single" w:sz="8" w:space="0" w:color="auto"/>
              <w:right w:val="single" w:sz="8" w:space="0" w:color="auto"/>
            </w:tcBorders>
            <w:shd w:val="clear" w:color="000000" w:fill="FFFFFF"/>
            <w:noWrap/>
            <w:vAlign w:val="center"/>
            <w:hideMark/>
          </w:tcPr>
          <w:p w14:paraId="78C5392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58</w:t>
            </w:r>
          </w:p>
        </w:tc>
        <w:tc>
          <w:tcPr>
            <w:tcW w:w="1117" w:type="dxa"/>
            <w:tcBorders>
              <w:top w:val="nil"/>
              <w:left w:val="nil"/>
              <w:bottom w:val="single" w:sz="8" w:space="0" w:color="auto"/>
              <w:right w:val="single" w:sz="8" w:space="0" w:color="auto"/>
            </w:tcBorders>
            <w:shd w:val="clear" w:color="000000" w:fill="FFFFFF"/>
            <w:noWrap/>
            <w:vAlign w:val="center"/>
            <w:hideMark/>
          </w:tcPr>
          <w:p w14:paraId="412E38D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547D92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061FAA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64</w:t>
            </w:r>
          </w:p>
        </w:tc>
        <w:tc>
          <w:tcPr>
            <w:tcW w:w="858" w:type="dxa"/>
            <w:tcBorders>
              <w:top w:val="nil"/>
              <w:left w:val="nil"/>
              <w:bottom w:val="single" w:sz="8" w:space="0" w:color="auto"/>
              <w:right w:val="single" w:sz="8" w:space="0" w:color="auto"/>
            </w:tcBorders>
            <w:shd w:val="clear" w:color="000000" w:fill="FFFFFF"/>
            <w:noWrap/>
            <w:vAlign w:val="center"/>
            <w:hideMark/>
          </w:tcPr>
          <w:p w14:paraId="59DA3BA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242E4A3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61</w:t>
            </w:r>
          </w:p>
        </w:tc>
        <w:tc>
          <w:tcPr>
            <w:tcW w:w="858" w:type="dxa"/>
            <w:tcBorders>
              <w:top w:val="nil"/>
              <w:left w:val="nil"/>
              <w:bottom w:val="single" w:sz="8" w:space="0" w:color="auto"/>
              <w:right w:val="single" w:sz="8" w:space="0" w:color="auto"/>
            </w:tcBorders>
            <w:shd w:val="clear" w:color="000000" w:fill="FFFFFF"/>
            <w:noWrap/>
            <w:vAlign w:val="center"/>
            <w:hideMark/>
          </w:tcPr>
          <w:p w14:paraId="1EE2A2D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66</w:t>
            </w:r>
          </w:p>
        </w:tc>
        <w:tc>
          <w:tcPr>
            <w:tcW w:w="858" w:type="dxa"/>
            <w:tcBorders>
              <w:top w:val="nil"/>
              <w:left w:val="nil"/>
              <w:bottom w:val="single" w:sz="8" w:space="0" w:color="auto"/>
              <w:right w:val="single" w:sz="8" w:space="0" w:color="auto"/>
            </w:tcBorders>
            <w:shd w:val="clear" w:color="000000" w:fill="FFFFFF"/>
            <w:noWrap/>
            <w:vAlign w:val="center"/>
            <w:hideMark/>
          </w:tcPr>
          <w:p w14:paraId="778E9B3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79</w:t>
            </w:r>
          </w:p>
        </w:tc>
        <w:tc>
          <w:tcPr>
            <w:tcW w:w="858" w:type="dxa"/>
            <w:tcBorders>
              <w:top w:val="nil"/>
              <w:left w:val="nil"/>
              <w:bottom w:val="single" w:sz="8" w:space="0" w:color="auto"/>
              <w:right w:val="single" w:sz="8" w:space="0" w:color="auto"/>
            </w:tcBorders>
            <w:shd w:val="clear" w:color="000000" w:fill="FFFFFF"/>
            <w:noWrap/>
            <w:vAlign w:val="center"/>
            <w:hideMark/>
          </w:tcPr>
          <w:p w14:paraId="34E4E61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92</w:t>
            </w:r>
          </w:p>
        </w:tc>
      </w:tr>
      <w:tr w:rsidR="00A957C3" w:rsidRPr="00A957C3" w14:paraId="4E32D1F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019177"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Construction</w:t>
            </w:r>
          </w:p>
        </w:tc>
        <w:tc>
          <w:tcPr>
            <w:tcW w:w="1214" w:type="dxa"/>
            <w:tcBorders>
              <w:top w:val="nil"/>
              <w:left w:val="nil"/>
              <w:bottom w:val="single" w:sz="8" w:space="0" w:color="auto"/>
              <w:right w:val="single" w:sz="8" w:space="0" w:color="auto"/>
            </w:tcBorders>
            <w:shd w:val="clear" w:color="000000" w:fill="FFFFFF"/>
            <w:noWrap/>
            <w:vAlign w:val="center"/>
            <w:hideMark/>
          </w:tcPr>
          <w:p w14:paraId="7A367B3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1117" w:type="dxa"/>
            <w:tcBorders>
              <w:top w:val="nil"/>
              <w:left w:val="nil"/>
              <w:bottom w:val="single" w:sz="8" w:space="0" w:color="auto"/>
              <w:right w:val="single" w:sz="8" w:space="0" w:color="auto"/>
            </w:tcBorders>
            <w:shd w:val="clear" w:color="000000" w:fill="FFFFFF"/>
            <w:noWrap/>
            <w:vAlign w:val="center"/>
            <w:hideMark/>
          </w:tcPr>
          <w:p w14:paraId="1722BA7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763" w:type="dxa"/>
            <w:tcBorders>
              <w:top w:val="nil"/>
              <w:left w:val="nil"/>
              <w:bottom w:val="single" w:sz="8" w:space="0" w:color="auto"/>
              <w:right w:val="single" w:sz="8" w:space="0" w:color="auto"/>
            </w:tcBorders>
            <w:shd w:val="clear" w:color="000000" w:fill="FFFFFF"/>
            <w:noWrap/>
            <w:vAlign w:val="center"/>
            <w:hideMark/>
          </w:tcPr>
          <w:p w14:paraId="2A59137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26</w:t>
            </w:r>
          </w:p>
        </w:tc>
        <w:tc>
          <w:tcPr>
            <w:tcW w:w="858" w:type="dxa"/>
            <w:tcBorders>
              <w:top w:val="nil"/>
              <w:left w:val="nil"/>
              <w:bottom w:val="single" w:sz="8" w:space="0" w:color="auto"/>
              <w:right w:val="single" w:sz="8" w:space="0" w:color="auto"/>
            </w:tcBorders>
            <w:shd w:val="clear" w:color="000000" w:fill="FFFFFF"/>
            <w:noWrap/>
            <w:vAlign w:val="center"/>
            <w:hideMark/>
          </w:tcPr>
          <w:p w14:paraId="364CB61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37F16AF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w:t>
            </w:r>
          </w:p>
        </w:tc>
        <w:tc>
          <w:tcPr>
            <w:tcW w:w="858" w:type="dxa"/>
            <w:tcBorders>
              <w:top w:val="nil"/>
              <w:left w:val="nil"/>
              <w:bottom w:val="single" w:sz="8" w:space="0" w:color="auto"/>
              <w:right w:val="single" w:sz="8" w:space="0" w:color="auto"/>
            </w:tcBorders>
            <w:shd w:val="clear" w:color="000000" w:fill="FFFFFF"/>
            <w:noWrap/>
            <w:vAlign w:val="center"/>
            <w:hideMark/>
          </w:tcPr>
          <w:p w14:paraId="43A24A5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25</w:t>
            </w:r>
          </w:p>
        </w:tc>
        <w:tc>
          <w:tcPr>
            <w:tcW w:w="858" w:type="dxa"/>
            <w:tcBorders>
              <w:top w:val="nil"/>
              <w:left w:val="nil"/>
              <w:bottom w:val="single" w:sz="8" w:space="0" w:color="auto"/>
              <w:right w:val="single" w:sz="8" w:space="0" w:color="auto"/>
            </w:tcBorders>
            <w:shd w:val="clear" w:color="000000" w:fill="FFFFFF"/>
            <w:noWrap/>
            <w:vAlign w:val="center"/>
            <w:hideMark/>
          </w:tcPr>
          <w:p w14:paraId="440A008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4EC34BF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32</w:t>
            </w:r>
          </w:p>
        </w:tc>
        <w:tc>
          <w:tcPr>
            <w:tcW w:w="858" w:type="dxa"/>
            <w:tcBorders>
              <w:top w:val="nil"/>
              <w:left w:val="nil"/>
              <w:bottom w:val="single" w:sz="8" w:space="0" w:color="auto"/>
              <w:right w:val="single" w:sz="8" w:space="0" w:color="auto"/>
            </w:tcBorders>
            <w:shd w:val="clear" w:color="000000" w:fill="FFFFFF"/>
            <w:noWrap/>
            <w:vAlign w:val="center"/>
            <w:hideMark/>
          </w:tcPr>
          <w:p w14:paraId="3545B4B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37</w:t>
            </w:r>
          </w:p>
        </w:tc>
      </w:tr>
      <w:tr w:rsidR="00A957C3" w:rsidRPr="00A957C3" w14:paraId="63A9B0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AD790D"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 xml:space="preserve">Composite Materials </w:t>
            </w:r>
          </w:p>
        </w:tc>
        <w:tc>
          <w:tcPr>
            <w:tcW w:w="1214" w:type="dxa"/>
            <w:tcBorders>
              <w:top w:val="nil"/>
              <w:left w:val="nil"/>
              <w:bottom w:val="single" w:sz="8" w:space="0" w:color="auto"/>
              <w:right w:val="single" w:sz="8" w:space="0" w:color="auto"/>
            </w:tcBorders>
            <w:shd w:val="clear" w:color="000000" w:fill="FFFFFF"/>
            <w:noWrap/>
            <w:vAlign w:val="center"/>
            <w:hideMark/>
          </w:tcPr>
          <w:p w14:paraId="3009A16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57</w:t>
            </w:r>
          </w:p>
        </w:tc>
        <w:tc>
          <w:tcPr>
            <w:tcW w:w="1117" w:type="dxa"/>
            <w:tcBorders>
              <w:top w:val="nil"/>
              <w:left w:val="nil"/>
              <w:bottom w:val="single" w:sz="8" w:space="0" w:color="auto"/>
              <w:right w:val="single" w:sz="8" w:space="0" w:color="auto"/>
            </w:tcBorders>
            <w:shd w:val="clear" w:color="000000" w:fill="FFFFFF"/>
            <w:noWrap/>
            <w:vAlign w:val="center"/>
            <w:hideMark/>
          </w:tcPr>
          <w:p w14:paraId="7C825A7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60</w:t>
            </w:r>
          </w:p>
        </w:tc>
        <w:tc>
          <w:tcPr>
            <w:tcW w:w="763" w:type="dxa"/>
            <w:tcBorders>
              <w:top w:val="nil"/>
              <w:left w:val="nil"/>
              <w:bottom w:val="single" w:sz="8" w:space="0" w:color="auto"/>
              <w:right w:val="single" w:sz="8" w:space="0" w:color="auto"/>
            </w:tcBorders>
            <w:shd w:val="clear" w:color="000000" w:fill="FFFFFF"/>
            <w:noWrap/>
            <w:vAlign w:val="center"/>
            <w:hideMark/>
          </w:tcPr>
          <w:p w14:paraId="2FD563D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28641C6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63</w:t>
            </w:r>
          </w:p>
        </w:tc>
        <w:tc>
          <w:tcPr>
            <w:tcW w:w="858" w:type="dxa"/>
            <w:tcBorders>
              <w:top w:val="nil"/>
              <w:left w:val="nil"/>
              <w:bottom w:val="single" w:sz="8" w:space="0" w:color="auto"/>
              <w:right w:val="single" w:sz="8" w:space="0" w:color="auto"/>
            </w:tcBorders>
            <w:shd w:val="clear" w:color="000000" w:fill="FFFFFF"/>
            <w:noWrap/>
            <w:vAlign w:val="center"/>
            <w:hideMark/>
          </w:tcPr>
          <w:p w14:paraId="23A35BF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4D0BC87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62</w:t>
            </w:r>
          </w:p>
        </w:tc>
        <w:tc>
          <w:tcPr>
            <w:tcW w:w="858" w:type="dxa"/>
            <w:tcBorders>
              <w:top w:val="nil"/>
              <w:left w:val="nil"/>
              <w:bottom w:val="single" w:sz="8" w:space="0" w:color="auto"/>
              <w:right w:val="single" w:sz="8" w:space="0" w:color="auto"/>
            </w:tcBorders>
            <w:shd w:val="clear" w:color="000000" w:fill="FFFFFF"/>
            <w:noWrap/>
            <w:vAlign w:val="center"/>
            <w:hideMark/>
          </w:tcPr>
          <w:p w14:paraId="5815ED0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65</w:t>
            </w:r>
          </w:p>
        </w:tc>
        <w:tc>
          <w:tcPr>
            <w:tcW w:w="858" w:type="dxa"/>
            <w:tcBorders>
              <w:top w:val="nil"/>
              <w:left w:val="nil"/>
              <w:bottom w:val="single" w:sz="8" w:space="0" w:color="auto"/>
              <w:right w:val="single" w:sz="8" w:space="0" w:color="auto"/>
            </w:tcBorders>
            <w:shd w:val="clear" w:color="000000" w:fill="FFFFFF"/>
            <w:noWrap/>
            <w:vAlign w:val="center"/>
            <w:hideMark/>
          </w:tcPr>
          <w:p w14:paraId="5C33B63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78</w:t>
            </w:r>
          </w:p>
        </w:tc>
        <w:tc>
          <w:tcPr>
            <w:tcW w:w="858" w:type="dxa"/>
            <w:tcBorders>
              <w:top w:val="nil"/>
              <w:left w:val="nil"/>
              <w:bottom w:val="single" w:sz="8" w:space="0" w:color="auto"/>
              <w:right w:val="single" w:sz="8" w:space="0" w:color="auto"/>
            </w:tcBorders>
            <w:shd w:val="clear" w:color="000000" w:fill="FFFFFF"/>
            <w:noWrap/>
            <w:vAlign w:val="center"/>
            <w:hideMark/>
          </w:tcPr>
          <w:p w14:paraId="46E1E8B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91</w:t>
            </w:r>
          </w:p>
        </w:tc>
      </w:tr>
      <w:tr w:rsidR="00A957C3" w:rsidRPr="00A957C3" w14:paraId="24BD550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7FD33743"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Adhesives</w:t>
            </w:r>
          </w:p>
        </w:tc>
        <w:tc>
          <w:tcPr>
            <w:tcW w:w="1214" w:type="dxa"/>
            <w:tcBorders>
              <w:top w:val="nil"/>
              <w:left w:val="nil"/>
              <w:bottom w:val="single" w:sz="8" w:space="0" w:color="auto"/>
              <w:right w:val="single" w:sz="8" w:space="0" w:color="auto"/>
            </w:tcBorders>
            <w:shd w:val="clear" w:color="000000" w:fill="FFFFFF"/>
            <w:noWrap/>
            <w:vAlign w:val="center"/>
            <w:hideMark/>
          </w:tcPr>
          <w:p w14:paraId="64FBF80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w:t>
            </w:r>
          </w:p>
        </w:tc>
        <w:tc>
          <w:tcPr>
            <w:tcW w:w="1117" w:type="dxa"/>
            <w:tcBorders>
              <w:top w:val="nil"/>
              <w:left w:val="nil"/>
              <w:bottom w:val="single" w:sz="8" w:space="0" w:color="auto"/>
              <w:right w:val="single" w:sz="8" w:space="0" w:color="auto"/>
            </w:tcBorders>
            <w:shd w:val="clear" w:color="000000" w:fill="FFFFFF"/>
            <w:noWrap/>
            <w:vAlign w:val="center"/>
            <w:hideMark/>
          </w:tcPr>
          <w:p w14:paraId="31680E8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21</w:t>
            </w:r>
          </w:p>
        </w:tc>
        <w:tc>
          <w:tcPr>
            <w:tcW w:w="763" w:type="dxa"/>
            <w:tcBorders>
              <w:top w:val="nil"/>
              <w:left w:val="nil"/>
              <w:bottom w:val="single" w:sz="8" w:space="0" w:color="auto"/>
              <w:right w:val="single" w:sz="8" w:space="0" w:color="auto"/>
            </w:tcBorders>
            <w:shd w:val="clear" w:color="000000" w:fill="FFFFFF"/>
            <w:noWrap/>
            <w:vAlign w:val="center"/>
            <w:hideMark/>
          </w:tcPr>
          <w:p w14:paraId="0001F19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659CF4B5"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w:t>
            </w:r>
          </w:p>
        </w:tc>
        <w:tc>
          <w:tcPr>
            <w:tcW w:w="858" w:type="dxa"/>
            <w:tcBorders>
              <w:top w:val="nil"/>
              <w:left w:val="nil"/>
              <w:bottom w:val="single" w:sz="8" w:space="0" w:color="auto"/>
              <w:right w:val="single" w:sz="8" w:space="0" w:color="auto"/>
            </w:tcBorders>
            <w:shd w:val="clear" w:color="000000" w:fill="FFFFFF"/>
            <w:noWrap/>
            <w:vAlign w:val="center"/>
            <w:hideMark/>
          </w:tcPr>
          <w:p w14:paraId="5164A3F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1CF304C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21</w:t>
            </w:r>
          </w:p>
        </w:tc>
        <w:tc>
          <w:tcPr>
            <w:tcW w:w="858" w:type="dxa"/>
            <w:tcBorders>
              <w:top w:val="nil"/>
              <w:left w:val="nil"/>
              <w:bottom w:val="single" w:sz="8" w:space="0" w:color="auto"/>
              <w:right w:val="single" w:sz="8" w:space="0" w:color="auto"/>
            </w:tcBorders>
            <w:shd w:val="clear" w:color="000000" w:fill="FFFFFF"/>
            <w:noWrap/>
            <w:vAlign w:val="center"/>
            <w:hideMark/>
          </w:tcPr>
          <w:p w14:paraId="320A720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858" w:type="dxa"/>
            <w:tcBorders>
              <w:top w:val="nil"/>
              <w:left w:val="nil"/>
              <w:bottom w:val="single" w:sz="8" w:space="0" w:color="auto"/>
              <w:right w:val="single" w:sz="8" w:space="0" w:color="auto"/>
            </w:tcBorders>
            <w:shd w:val="clear" w:color="000000" w:fill="FFFFFF"/>
            <w:noWrap/>
            <w:vAlign w:val="center"/>
            <w:hideMark/>
          </w:tcPr>
          <w:p w14:paraId="55C4369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27</w:t>
            </w:r>
          </w:p>
        </w:tc>
        <w:tc>
          <w:tcPr>
            <w:tcW w:w="858" w:type="dxa"/>
            <w:tcBorders>
              <w:top w:val="nil"/>
              <w:left w:val="nil"/>
              <w:bottom w:val="single" w:sz="8" w:space="0" w:color="auto"/>
              <w:right w:val="single" w:sz="8" w:space="0" w:color="auto"/>
            </w:tcBorders>
            <w:shd w:val="clear" w:color="000000" w:fill="FFFFFF"/>
            <w:noWrap/>
            <w:vAlign w:val="center"/>
            <w:hideMark/>
          </w:tcPr>
          <w:p w14:paraId="636E97A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32</w:t>
            </w:r>
          </w:p>
        </w:tc>
      </w:tr>
      <w:tr w:rsidR="00A957C3" w:rsidRPr="00A957C3" w14:paraId="316D3B05"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0E7412EA"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val="en-US" w:eastAsia="en-IN"/>
              </w:rPr>
              <w:t>Others</w:t>
            </w:r>
          </w:p>
        </w:tc>
        <w:tc>
          <w:tcPr>
            <w:tcW w:w="1214" w:type="dxa"/>
            <w:tcBorders>
              <w:top w:val="nil"/>
              <w:left w:val="nil"/>
              <w:bottom w:val="single" w:sz="8" w:space="0" w:color="auto"/>
              <w:right w:val="single" w:sz="8" w:space="0" w:color="auto"/>
            </w:tcBorders>
            <w:shd w:val="clear" w:color="000000" w:fill="FFFFFF"/>
            <w:noWrap/>
            <w:vAlign w:val="center"/>
            <w:hideMark/>
          </w:tcPr>
          <w:p w14:paraId="160649E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1117" w:type="dxa"/>
            <w:tcBorders>
              <w:top w:val="nil"/>
              <w:left w:val="nil"/>
              <w:bottom w:val="single" w:sz="8" w:space="0" w:color="auto"/>
              <w:right w:val="single" w:sz="8" w:space="0" w:color="auto"/>
            </w:tcBorders>
            <w:shd w:val="clear" w:color="000000" w:fill="FFFFFF"/>
            <w:noWrap/>
            <w:vAlign w:val="center"/>
            <w:hideMark/>
          </w:tcPr>
          <w:p w14:paraId="0A4E649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10</w:t>
            </w:r>
          </w:p>
        </w:tc>
        <w:tc>
          <w:tcPr>
            <w:tcW w:w="763" w:type="dxa"/>
            <w:tcBorders>
              <w:top w:val="nil"/>
              <w:left w:val="nil"/>
              <w:bottom w:val="single" w:sz="8" w:space="0" w:color="auto"/>
              <w:right w:val="single" w:sz="8" w:space="0" w:color="auto"/>
            </w:tcBorders>
            <w:shd w:val="clear" w:color="000000" w:fill="FFFFFF"/>
            <w:noWrap/>
            <w:vAlign w:val="center"/>
            <w:hideMark/>
          </w:tcPr>
          <w:p w14:paraId="7C767CE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10</w:t>
            </w:r>
          </w:p>
        </w:tc>
        <w:tc>
          <w:tcPr>
            <w:tcW w:w="858" w:type="dxa"/>
            <w:tcBorders>
              <w:top w:val="nil"/>
              <w:left w:val="nil"/>
              <w:bottom w:val="single" w:sz="8" w:space="0" w:color="auto"/>
              <w:right w:val="single" w:sz="8" w:space="0" w:color="auto"/>
            </w:tcBorders>
            <w:shd w:val="clear" w:color="000000" w:fill="FFFFFF"/>
            <w:noWrap/>
            <w:vAlign w:val="center"/>
            <w:hideMark/>
          </w:tcPr>
          <w:p w14:paraId="68A287A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3E3AF48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11</w:t>
            </w:r>
          </w:p>
        </w:tc>
        <w:tc>
          <w:tcPr>
            <w:tcW w:w="858" w:type="dxa"/>
            <w:tcBorders>
              <w:top w:val="nil"/>
              <w:left w:val="nil"/>
              <w:bottom w:val="single" w:sz="8" w:space="0" w:color="auto"/>
              <w:right w:val="single" w:sz="8" w:space="0" w:color="auto"/>
            </w:tcBorders>
            <w:shd w:val="clear" w:color="000000" w:fill="FFFFFF"/>
            <w:noWrap/>
            <w:vAlign w:val="center"/>
            <w:hideMark/>
          </w:tcPr>
          <w:p w14:paraId="76C29C6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16</w:t>
            </w:r>
          </w:p>
        </w:tc>
        <w:tc>
          <w:tcPr>
            <w:tcW w:w="858" w:type="dxa"/>
            <w:tcBorders>
              <w:top w:val="nil"/>
              <w:left w:val="nil"/>
              <w:bottom w:val="single" w:sz="8" w:space="0" w:color="auto"/>
              <w:right w:val="single" w:sz="8" w:space="0" w:color="auto"/>
            </w:tcBorders>
            <w:shd w:val="clear" w:color="000000" w:fill="FFFFFF"/>
            <w:noWrap/>
            <w:vAlign w:val="center"/>
            <w:hideMark/>
          </w:tcPr>
          <w:p w14:paraId="22F612D3"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858" w:type="dxa"/>
            <w:tcBorders>
              <w:top w:val="nil"/>
              <w:left w:val="nil"/>
              <w:bottom w:val="single" w:sz="8" w:space="0" w:color="auto"/>
              <w:right w:val="single" w:sz="8" w:space="0" w:color="auto"/>
            </w:tcBorders>
            <w:shd w:val="clear" w:color="000000" w:fill="FFFFFF"/>
            <w:noWrap/>
            <w:vAlign w:val="center"/>
            <w:hideMark/>
          </w:tcPr>
          <w:p w14:paraId="553CFD8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12</w:t>
            </w:r>
          </w:p>
        </w:tc>
        <w:tc>
          <w:tcPr>
            <w:tcW w:w="858" w:type="dxa"/>
            <w:tcBorders>
              <w:top w:val="nil"/>
              <w:left w:val="nil"/>
              <w:bottom w:val="single" w:sz="8" w:space="0" w:color="auto"/>
              <w:right w:val="single" w:sz="8" w:space="0" w:color="auto"/>
            </w:tcBorders>
            <w:shd w:val="clear" w:color="000000" w:fill="FFFFFF"/>
            <w:noWrap/>
            <w:vAlign w:val="center"/>
            <w:hideMark/>
          </w:tcPr>
          <w:p w14:paraId="1FD7B5F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w:t>
            </w:r>
          </w:p>
        </w:tc>
      </w:tr>
      <w:tr w:rsidR="00A957C3" w:rsidRPr="00A957C3" w14:paraId="46B6B2E9" w14:textId="77777777" w:rsidTr="00A957C3">
        <w:trPr>
          <w:trHeight w:val="466"/>
        </w:trPr>
        <w:tc>
          <w:tcPr>
            <w:tcW w:w="1843" w:type="dxa"/>
            <w:tcBorders>
              <w:top w:val="nil"/>
              <w:left w:val="single" w:sz="8" w:space="0" w:color="auto"/>
              <w:bottom w:val="single" w:sz="8" w:space="0" w:color="auto"/>
              <w:right w:val="single" w:sz="8" w:space="0" w:color="auto"/>
            </w:tcBorders>
            <w:shd w:val="clear" w:color="000000" w:fill="FFFFFF"/>
            <w:noWrap/>
            <w:vAlign w:val="center"/>
            <w:hideMark/>
          </w:tcPr>
          <w:p w14:paraId="467E0AAE" w14:textId="77777777" w:rsidR="00A957C3" w:rsidRPr="00A957C3" w:rsidRDefault="00A957C3" w:rsidP="00A957C3">
            <w:pPr>
              <w:spacing w:after="0" w:line="240" w:lineRule="auto"/>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val="en-US" w:eastAsia="en-IN"/>
              </w:rPr>
              <w:t>Total</w:t>
            </w:r>
          </w:p>
        </w:tc>
        <w:tc>
          <w:tcPr>
            <w:tcW w:w="1214" w:type="dxa"/>
            <w:tcBorders>
              <w:top w:val="nil"/>
              <w:left w:val="nil"/>
              <w:bottom w:val="single" w:sz="8" w:space="0" w:color="auto"/>
              <w:right w:val="single" w:sz="8" w:space="0" w:color="auto"/>
            </w:tcBorders>
            <w:shd w:val="clear" w:color="000000" w:fill="FFFFFF"/>
            <w:noWrap/>
            <w:vAlign w:val="center"/>
            <w:hideMark/>
          </w:tcPr>
          <w:p w14:paraId="6C6C8335"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299</w:t>
            </w:r>
          </w:p>
        </w:tc>
        <w:tc>
          <w:tcPr>
            <w:tcW w:w="1117" w:type="dxa"/>
            <w:tcBorders>
              <w:top w:val="nil"/>
              <w:left w:val="nil"/>
              <w:bottom w:val="single" w:sz="8" w:space="0" w:color="auto"/>
              <w:right w:val="single" w:sz="8" w:space="0" w:color="auto"/>
            </w:tcBorders>
            <w:shd w:val="clear" w:color="000000" w:fill="FFFFFF"/>
            <w:noWrap/>
            <w:vAlign w:val="center"/>
            <w:hideMark/>
          </w:tcPr>
          <w:p w14:paraId="19F28BD5"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309</w:t>
            </w:r>
          </w:p>
        </w:tc>
        <w:tc>
          <w:tcPr>
            <w:tcW w:w="763" w:type="dxa"/>
            <w:tcBorders>
              <w:top w:val="nil"/>
              <w:left w:val="nil"/>
              <w:bottom w:val="single" w:sz="8" w:space="0" w:color="auto"/>
              <w:right w:val="single" w:sz="8" w:space="0" w:color="auto"/>
            </w:tcBorders>
            <w:shd w:val="clear" w:color="000000" w:fill="FFFFFF"/>
            <w:noWrap/>
            <w:vAlign w:val="center"/>
            <w:hideMark/>
          </w:tcPr>
          <w:p w14:paraId="08EB1C5C"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318</w:t>
            </w:r>
          </w:p>
        </w:tc>
        <w:tc>
          <w:tcPr>
            <w:tcW w:w="858" w:type="dxa"/>
            <w:tcBorders>
              <w:top w:val="nil"/>
              <w:left w:val="nil"/>
              <w:bottom w:val="single" w:sz="8" w:space="0" w:color="auto"/>
              <w:right w:val="single" w:sz="8" w:space="0" w:color="auto"/>
            </w:tcBorders>
            <w:shd w:val="clear" w:color="000000" w:fill="FFFFFF"/>
            <w:noWrap/>
            <w:vAlign w:val="center"/>
            <w:hideMark/>
          </w:tcPr>
          <w:p w14:paraId="3EABAED1"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326</w:t>
            </w:r>
          </w:p>
        </w:tc>
        <w:tc>
          <w:tcPr>
            <w:tcW w:w="858" w:type="dxa"/>
            <w:tcBorders>
              <w:top w:val="nil"/>
              <w:left w:val="nil"/>
              <w:bottom w:val="single" w:sz="8" w:space="0" w:color="auto"/>
              <w:right w:val="single" w:sz="8" w:space="0" w:color="auto"/>
            </w:tcBorders>
            <w:shd w:val="clear" w:color="000000" w:fill="FFFFFF"/>
            <w:noWrap/>
            <w:vAlign w:val="center"/>
            <w:hideMark/>
          </w:tcPr>
          <w:p w14:paraId="5B5E6702"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337</w:t>
            </w:r>
          </w:p>
        </w:tc>
        <w:tc>
          <w:tcPr>
            <w:tcW w:w="858" w:type="dxa"/>
            <w:tcBorders>
              <w:top w:val="nil"/>
              <w:left w:val="nil"/>
              <w:bottom w:val="single" w:sz="8" w:space="0" w:color="auto"/>
              <w:right w:val="single" w:sz="8" w:space="0" w:color="auto"/>
            </w:tcBorders>
            <w:shd w:val="clear" w:color="000000" w:fill="FFFFFF"/>
            <w:noWrap/>
            <w:vAlign w:val="center"/>
            <w:hideMark/>
          </w:tcPr>
          <w:p w14:paraId="4FA2A4D2"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317</w:t>
            </w:r>
          </w:p>
        </w:tc>
        <w:tc>
          <w:tcPr>
            <w:tcW w:w="858" w:type="dxa"/>
            <w:tcBorders>
              <w:top w:val="nil"/>
              <w:left w:val="nil"/>
              <w:bottom w:val="single" w:sz="8" w:space="0" w:color="auto"/>
              <w:right w:val="single" w:sz="8" w:space="0" w:color="auto"/>
            </w:tcBorders>
            <w:shd w:val="clear" w:color="000000" w:fill="FFFFFF"/>
            <w:noWrap/>
            <w:vAlign w:val="center"/>
            <w:hideMark/>
          </w:tcPr>
          <w:p w14:paraId="2D99F81D"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335</w:t>
            </w:r>
          </w:p>
        </w:tc>
        <w:tc>
          <w:tcPr>
            <w:tcW w:w="858" w:type="dxa"/>
            <w:tcBorders>
              <w:top w:val="nil"/>
              <w:left w:val="nil"/>
              <w:bottom w:val="single" w:sz="8" w:space="0" w:color="auto"/>
              <w:right w:val="single" w:sz="8" w:space="0" w:color="auto"/>
            </w:tcBorders>
            <w:shd w:val="clear" w:color="000000" w:fill="FFFFFF"/>
            <w:noWrap/>
            <w:vAlign w:val="center"/>
            <w:hideMark/>
          </w:tcPr>
          <w:p w14:paraId="06D032A0"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397</w:t>
            </w:r>
          </w:p>
        </w:tc>
        <w:tc>
          <w:tcPr>
            <w:tcW w:w="858" w:type="dxa"/>
            <w:tcBorders>
              <w:top w:val="nil"/>
              <w:left w:val="nil"/>
              <w:bottom w:val="single" w:sz="8" w:space="0" w:color="auto"/>
              <w:right w:val="single" w:sz="8" w:space="0" w:color="auto"/>
            </w:tcBorders>
            <w:shd w:val="clear" w:color="000000" w:fill="FFFFFF"/>
            <w:noWrap/>
            <w:vAlign w:val="center"/>
            <w:hideMark/>
          </w:tcPr>
          <w:p w14:paraId="7C32DF8A" w14:textId="77777777" w:rsidR="00A957C3" w:rsidRPr="00A957C3" w:rsidRDefault="00A957C3" w:rsidP="00A957C3">
            <w:pPr>
              <w:spacing w:after="0" w:line="240" w:lineRule="auto"/>
              <w:jc w:val="center"/>
              <w:rPr>
                <w:rFonts w:ascii="Arial" w:eastAsia="Times New Roman" w:hAnsi="Arial" w:cs="Arial"/>
                <w:b/>
                <w:bCs/>
                <w:color w:val="000000"/>
                <w:sz w:val="20"/>
                <w:szCs w:val="20"/>
                <w:lang w:eastAsia="en-IN"/>
              </w:rPr>
            </w:pPr>
            <w:r w:rsidRPr="00A957C3">
              <w:rPr>
                <w:rFonts w:ascii="Arial" w:eastAsia="Times New Roman" w:hAnsi="Arial" w:cs="Arial"/>
                <w:b/>
                <w:bCs/>
                <w:color w:val="000000"/>
                <w:sz w:val="20"/>
                <w:szCs w:val="20"/>
                <w:lang w:eastAsia="en-IN"/>
              </w:rPr>
              <w:t>465</w:t>
            </w:r>
          </w:p>
        </w:tc>
      </w:tr>
    </w:tbl>
    <w:p w14:paraId="697A3B0B" w14:textId="762A2903" w:rsidR="00480044" w:rsidRDefault="00480044" w:rsidP="00315C17">
      <w:pPr>
        <w:spacing w:line="360" w:lineRule="auto"/>
        <w:jc w:val="both"/>
        <w:rPr>
          <w:rFonts w:ascii="Verdana" w:eastAsia="Verdana" w:hAnsi="Verdana" w:cs="Verdana"/>
          <w:b/>
          <w:bCs/>
          <w:color w:val="000000" w:themeColor="text1"/>
          <w:kern w:val="24"/>
          <w:sz w:val="20"/>
          <w:szCs w:val="20"/>
          <w:lang w:val="en-US"/>
        </w:rPr>
      </w:pPr>
      <w:r>
        <w:rPr>
          <w:noProof/>
        </w:rPr>
        <mc:AlternateContent>
          <mc:Choice Requires="wps">
            <w:drawing>
              <wp:anchor distT="0" distB="0" distL="114300" distR="114300" simplePos="0" relativeHeight="252467200" behindDoc="0" locked="0" layoutInCell="1" allowOverlap="1" wp14:anchorId="260F62DD" wp14:editId="39B9888E">
                <wp:simplePos x="0" y="0"/>
                <wp:positionH relativeFrom="column">
                  <wp:posOffset>3891516</wp:posOffset>
                </wp:positionH>
                <wp:positionV relativeFrom="paragraph">
                  <wp:posOffset>15654</wp:posOffset>
                </wp:positionV>
                <wp:extent cx="2588260" cy="292735"/>
                <wp:effectExtent l="0" t="0" r="0" b="0"/>
                <wp:wrapNone/>
                <wp:docPr id="24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60F62DD" id="_x0000_s1120" type="#_x0000_t202" style="position:absolute;left:0;text-align:left;margin-left:306.4pt;margin-top:1.25pt;width:203.8pt;height:23.0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" filled="f" stroked="f">
                <v:textbox style="mso-fit-shape-to-text:t">
                  <w:txbxContent>
                    <w:p w14:paraId="7D9CEAD3" w14:textId="77777777" w:rsidR="00480044" w:rsidRPr="00687E98" w:rsidRDefault="00480044" w:rsidP="0048004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6C5063E" w14:textId="0E8EABEB" w:rsidR="00434A53" w:rsidRPr="00480044" w:rsidRDefault="00955F6C"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3.4.</w:t>
      </w:r>
      <w:r>
        <w:rPr>
          <w:rFonts w:ascii="Arial" w:eastAsia="Verdana" w:hAnsi="Arial" w:cs="Arial"/>
          <w:b/>
          <w:bCs/>
          <w:color w:val="000000"/>
          <w:kern w:val="24"/>
          <w:sz w:val="24"/>
          <w:szCs w:val="24"/>
        </w:rPr>
        <w:t>5.</w:t>
      </w:r>
      <w:r w:rsidRPr="00480044">
        <w:rPr>
          <w:rFonts w:ascii="Arial" w:eastAsia="Verdana" w:hAnsi="Arial" w:cs="Arial"/>
          <w:b/>
          <w:bCs/>
          <w:color w:val="000000"/>
          <w:kern w:val="24"/>
          <w:sz w:val="24"/>
          <w:szCs w:val="24"/>
        </w:rPr>
        <w:t xml:space="preserve"> </w:t>
      </w:r>
      <w:r>
        <w:rPr>
          <w:rFonts w:ascii="Arial" w:eastAsia="Verdana" w:hAnsi="Arial" w:cs="Arial"/>
          <w:b/>
          <w:bCs/>
          <w:color w:val="000000"/>
          <w:kern w:val="24"/>
          <w:sz w:val="24"/>
          <w:szCs w:val="24"/>
        </w:rPr>
        <w:t xml:space="preserve"> </w:t>
      </w:r>
      <w:r w:rsidR="00434A53" w:rsidRPr="00480044">
        <w:rPr>
          <w:rFonts w:ascii="Arial" w:eastAsia="Verdana" w:hAnsi="Arial" w:cs="Arial"/>
          <w:b/>
          <w:bCs/>
          <w:color w:val="000000"/>
          <w:kern w:val="24"/>
          <w:sz w:val="24"/>
          <w:szCs w:val="24"/>
        </w:rPr>
        <w:t>Demand By Type</w:t>
      </w:r>
    </w:p>
    <w:p w14:paraId="076EFB43" w14:textId="3D424A9E" w:rsidR="00434A53" w:rsidRPr="00434A53" w:rsidRDefault="00434A53" w:rsidP="00434A53">
      <w:pPr>
        <w:spacing w:line="360" w:lineRule="auto"/>
        <w:textAlignment w:val="baseline"/>
        <w:rPr>
          <w:rFonts w:ascii="Verdana" w:eastAsia="Verdana" w:hAnsi="Verdana" w:cs="Verdana"/>
          <w:b/>
          <w:bCs/>
          <w:color w:val="0F0E0E"/>
          <w:kern w:val="24"/>
          <w:sz w:val="20"/>
          <w:szCs w:val="20"/>
          <w:lang w:val="en-US"/>
        </w:rPr>
      </w:pPr>
      <w:r w:rsidRPr="00480044">
        <w:rPr>
          <w:rFonts w:ascii="Arial" w:eastAsia="Verdana" w:hAnsi="Arial" w:cs="Arial"/>
          <w:b/>
          <w:bCs/>
          <w:noProof/>
          <w:color w:val="000000"/>
          <w:kern w:val="24"/>
          <w:sz w:val="24"/>
          <w:szCs w:val="24"/>
        </w:rPr>
        <mc:AlternateContent>
          <mc:Choice Requires="wps">
            <w:drawing>
              <wp:anchor distT="0" distB="0" distL="114300" distR="114300" simplePos="0" relativeHeight="251676672" behindDoc="0" locked="0" layoutInCell="1" allowOverlap="1" wp14:anchorId="747D8034" wp14:editId="1DB8824F">
                <wp:simplePos x="0" y="0"/>
                <wp:positionH relativeFrom="margin">
                  <wp:posOffset>-85725</wp:posOffset>
                </wp:positionH>
                <wp:positionV relativeFrom="paragraph">
                  <wp:posOffset>184150</wp:posOffset>
                </wp:positionV>
                <wp:extent cx="6543675" cy="2886075"/>
                <wp:effectExtent l="0" t="0" r="0" b="0"/>
                <wp:wrapNone/>
                <wp:docPr id="40"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3675" cy="2886075"/>
                        </a:xfrm>
                        <a:prstGeom prst="rect">
                          <a:avLst/>
                        </a:prstGeom>
                        <a:noFill/>
                      </wps:spPr>
                      <wps:txb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D8034" id="TextBox 13" o:spid="_x0000_s1121" type="#_x0000_t202" style="position:absolute;margin-left:-6.75pt;margin-top:14.5pt;width:515.25pt;height:227.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" filled="f" stroked="f">
                <v:textbox>
                  <w:txbxContent>
                    <w:p w14:paraId="34521605"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r w:rsidRPr="0013644D">
                        <w:rPr>
                          <w:noProof/>
                        </w:rPr>
                        <w:drawing>
                          <wp:inline distT="0" distB="0" distL="0" distR="0" wp14:anchorId="67C1D08A" wp14:editId="6ABE74DE">
                            <wp:extent cx="6360795" cy="2447925"/>
                            <wp:effectExtent l="0" t="0" r="1905" b="0"/>
                            <wp:docPr id="122" name="Chart 1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C2383E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0986FBD9"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7874A6"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A1FBC5B"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E899D70"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1069BC3D" w14:textId="77777777" w:rsidR="00040B88" w:rsidRDefault="00040B88" w:rsidP="00040B88">
                      <w:pPr>
                        <w:spacing w:line="360" w:lineRule="auto"/>
                        <w:textAlignment w:val="baseline"/>
                        <w:rPr>
                          <w:rFonts w:ascii="Verdana" w:eastAsia="Verdana" w:hAnsi="Verdana" w:cs="Verdana"/>
                          <w:b/>
                          <w:bCs/>
                          <w:color w:val="0F0E0E"/>
                          <w:kern w:val="24"/>
                          <w:sz w:val="20"/>
                          <w:szCs w:val="20"/>
                          <w:lang w:val="en-US"/>
                        </w:rPr>
                      </w:pPr>
                    </w:p>
                    <w:p w14:paraId="43672EE0"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687E227C"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p w14:paraId="49FDEA74" w14:textId="77777777" w:rsidR="00040B88" w:rsidRPr="005858C1" w:rsidRDefault="00040B88" w:rsidP="00040B88">
                      <w:pPr>
                        <w:spacing w:line="360" w:lineRule="auto"/>
                        <w:textAlignment w:val="baseline"/>
                        <w:rPr>
                          <w:rFonts w:ascii="Verdana" w:eastAsia="Verdana" w:hAnsi="Verdana" w:cs="Verdana"/>
                          <w:b/>
                          <w:bCs/>
                          <w:color w:val="0F0E0E"/>
                          <w:kern w:val="24"/>
                          <w:sz w:val="20"/>
                          <w:szCs w:val="20"/>
                          <w:lang w:val="en-US"/>
                        </w:rPr>
                      </w:pPr>
                    </w:p>
                  </w:txbxContent>
                </v:textbox>
                <w10:wrap anchorx="margin"/>
              </v:shape>
            </w:pict>
          </mc:Fallback>
        </mc:AlternateContent>
      </w:r>
      <w:r w:rsidRPr="00480044">
        <w:rPr>
          <w:rFonts w:ascii="Arial" w:eastAsia="Verdana" w:hAnsi="Arial" w:cs="Arial"/>
          <w:b/>
          <w:bCs/>
          <w:color w:val="000000"/>
          <w:kern w:val="24"/>
          <w:sz w:val="24"/>
          <w:szCs w:val="24"/>
        </w:rPr>
        <w:t>North America Epoxy Resin Demand, By Type</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5CBB2D6D" w14:textId="13CA940E"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D9E8E50" w14:textId="77777777"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1D47EA87" w14:textId="6AFD0F03" w:rsidR="00434A53"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0935DB5B" w14:textId="7777777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p>
    <w:p w14:paraId="55CFCA5F" w14:textId="6F8D398F" w:rsidR="00040B88" w:rsidRDefault="009A6290" w:rsidP="00040B88">
      <w:r>
        <w:br/>
      </w:r>
    </w:p>
    <w:p w14:paraId="43A8850E" w14:textId="3305371D" w:rsidR="009A6290" w:rsidRDefault="009A6290" w:rsidP="00040B88"/>
    <w:p w14:paraId="21D98BB4" w14:textId="72B4D65B" w:rsidR="00480044" w:rsidRDefault="00480044" w:rsidP="00040B88"/>
    <w:p w14:paraId="44C86491" w14:textId="042D70C8" w:rsidR="00480044" w:rsidRDefault="00480044" w:rsidP="00040B88">
      <w:r>
        <w:rPr>
          <w:noProof/>
        </w:rPr>
        <mc:AlternateContent>
          <mc:Choice Requires="wps">
            <w:drawing>
              <wp:anchor distT="0" distB="0" distL="114300" distR="114300" simplePos="0" relativeHeight="251728896" behindDoc="0" locked="0" layoutInCell="1" allowOverlap="1" wp14:anchorId="2231D2DA" wp14:editId="4A6BD88E">
                <wp:simplePos x="0" y="0"/>
                <wp:positionH relativeFrom="margin">
                  <wp:posOffset>4253230</wp:posOffset>
                </wp:positionH>
                <wp:positionV relativeFrom="paragraph">
                  <wp:posOffset>41910</wp:posOffset>
                </wp:positionV>
                <wp:extent cx="2105025" cy="292735"/>
                <wp:effectExtent l="0" t="0" r="0" b="0"/>
                <wp:wrapNone/>
                <wp:docPr id="1089"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231D2DA" id="_x0000_s1122" type="#_x0000_t202" style="position:absolute;margin-left:334.9pt;margin-top:3.3pt;width:165.75pt;height:2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" filled="f" stroked="f">
                <v:textbox style="mso-fit-shape-to-text:t">
                  <w:txbxContent>
                    <w:p w14:paraId="16FD2D20"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115" w:type="dxa"/>
        <w:tblLook w:val="04A0" w:firstRow="1" w:lastRow="0" w:firstColumn="1" w:lastColumn="0" w:noHBand="0" w:noVBand="1"/>
      </w:tblPr>
      <w:tblGrid>
        <w:gridCol w:w="3581"/>
        <w:gridCol w:w="1750"/>
        <w:gridCol w:w="1440"/>
        <w:gridCol w:w="1218"/>
        <w:gridCol w:w="1063"/>
        <w:gridCol w:w="1063"/>
      </w:tblGrid>
      <w:tr w:rsidR="00A957C3" w:rsidRPr="00A957C3" w14:paraId="2945A0D2" w14:textId="77777777" w:rsidTr="00A957C3">
        <w:trPr>
          <w:trHeight w:val="487"/>
        </w:trPr>
        <w:tc>
          <w:tcPr>
            <w:tcW w:w="3581"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99F3C63"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Demand by Type</w:t>
            </w:r>
          </w:p>
        </w:tc>
        <w:tc>
          <w:tcPr>
            <w:tcW w:w="1750" w:type="dxa"/>
            <w:tcBorders>
              <w:top w:val="single" w:sz="8" w:space="0" w:color="auto"/>
              <w:left w:val="nil"/>
              <w:bottom w:val="single" w:sz="8" w:space="0" w:color="auto"/>
              <w:right w:val="single" w:sz="8" w:space="0" w:color="auto"/>
            </w:tcBorders>
            <w:shd w:val="clear" w:color="000000" w:fill="C00000"/>
            <w:noWrap/>
            <w:vAlign w:val="center"/>
            <w:hideMark/>
          </w:tcPr>
          <w:p w14:paraId="5CDC73B6"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2015</w:t>
            </w:r>
          </w:p>
        </w:tc>
        <w:tc>
          <w:tcPr>
            <w:tcW w:w="1440" w:type="dxa"/>
            <w:tcBorders>
              <w:top w:val="single" w:sz="8" w:space="0" w:color="auto"/>
              <w:left w:val="nil"/>
              <w:bottom w:val="single" w:sz="8" w:space="0" w:color="auto"/>
              <w:right w:val="single" w:sz="8" w:space="0" w:color="auto"/>
            </w:tcBorders>
            <w:shd w:val="clear" w:color="000000" w:fill="C00000"/>
            <w:noWrap/>
            <w:vAlign w:val="center"/>
            <w:hideMark/>
          </w:tcPr>
          <w:p w14:paraId="104FED7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2020</w:t>
            </w:r>
          </w:p>
        </w:tc>
        <w:tc>
          <w:tcPr>
            <w:tcW w:w="1218" w:type="dxa"/>
            <w:tcBorders>
              <w:top w:val="single" w:sz="8" w:space="0" w:color="auto"/>
              <w:left w:val="nil"/>
              <w:bottom w:val="single" w:sz="8" w:space="0" w:color="auto"/>
              <w:right w:val="single" w:sz="8" w:space="0" w:color="auto"/>
            </w:tcBorders>
            <w:shd w:val="clear" w:color="000000" w:fill="C00000"/>
            <w:noWrap/>
            <w:vAlign w:val="center"/>
            <w:hideMark/>
          </w:tcPr>
          <w:p w14:paraId="65562B6C"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2021F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35CCC0B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2025F</w:t>
            </w:r>
          </w:p>
        </w:tc>
        <w:tc>
          <w:tcPr>
            <w:tcW w:w="1063" w:type="dxa"/>
            <w:tcBorders>
              <w:top w:val="single" w:sz="8" w:space="0" w:color="auto"/>
              <w:left w:val="nil"/>
              <w:bottom w:val="single" w:sz="8" w:space="0" w:color="auto"/>
              <w:right w:val="single" w:sz="8" w:space="0" w:color="auto"/>
            </w:tcBorders>
            <w:shd w:val="clear" w:color="000000" w:fill="C00000"/>
            <w:noWrap/>
            <w:vAlign w:val="center"/>
            <w:hideMark/>
          </w:tcPr>
          <w:p w14:paraId="0B0A6808"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val="en-US" w:eastAsia="en-IN"/>
              </w:rPr>
              <w:t>2030F</w:t>
            </w:r>
          </w:p>
        </w:tc>
      </w:tr>
      <w:tr w:rsidR="00A957C3" w:rsidRPr="00A957C3" w14:paraId="0E62765E"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6F376EAE"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Bisphenol A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3C9DF39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226</w:t>
            </w:r>
          </w:p>
        </w:tc>
        <w:tc>
          <w:tcPr>
            <w:tcW w:w="1440" w:type="dxa"/>
            <w:tcBorders>
              <w:top w:val="nil"/>
              <w:left w:val="nil"/>
              <w:bottom w:val="single" w:sz="8" w:space="0" w:color="auto"/>
              <w:right w:val="single" w:sz="8" w:space="0" w:color="auto"/>
            </w:tcBorders>
            <w:shd w:val="clear" w:color="000000" w:fill="FFFFFF"/>
            <w:noWrap/>
            <w:vAlign w:val="center"/>
            <w:hideMark/>
          </w:tcPr>
          <w:p w14:paraId="12977ED1"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232</w:t>
            </w:r>
          </w:p>
        </w:tc>
        <w:tc>
          <w:tcPr>
            <w:tcW w:w="1218" w:type="dxa"/>
            <w:tcBorders>
              <w:top w:val="nil"/>
              <w:left w:val="nil"/>
              <w:bottom w:val="single" w:sz="8" w:space="0" w:color="auto"/>
              <w:right w:val="single" w:sz="8" w:space="0" w:color="auto"/>
            </w:tcBorders>
            <w:shd w:val="clear" w:color="000000" w:fill="FFFFFF"/>
            <w:noWrap/>
            <w:vAlign w:val="center"/>
            <w:hideMark/>
          </w:tcPr>
          <w:p w14:paraId="58E8D4E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244</w:t>
            </w:r>
          </w:p>
        </w:tc>
        <w:tc>
          <w:tcPr>
            <w:tcW w:w="1063" w:type="dxa"/>
            <w:tcBorders>
              <w:top w:val="nil"/>
              <w:left w:val="nil"/>
              <w:bottom w:val="single" w:sz="8" w:space="0" w:color="auto"/>
              <w:right w:val="single" w:sz="8" w:space="0" w:color="auto"/>
            </w:tcBorders>
            <w:shd w:val="clear" w:color="000000" w:fill="FFFFFF"/>
            <w:noWrap/>
            <w:vAlign w:val="center"/>
            <w:hideMark/>
          </w:tcPr>
          <w:p w14:paraId="773D0FA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288</w:t>
            </w:r>
          </w:p>
        </w:tc>
        <w:tc>
          <w:tcPr>
            <w:tcW w:w="1063" w:type="dxa"/>
            <w:tcBorders>
              <w:top w:val="nil"/>
              <w:left w:val="nil"/>
              <w:bottom w:val="single" w:sz="8" w:space="0" w:color="auto"/>
              <w:right w:val="single" w:sz="8" w:space="0" w:color="auto"/>
            </w:tcBorders>
            <w:shd w:val="clear" w:color="000000" w:fill="FFFFFF"/>
            <w:noWrap/>
            <w:vAlign w:val="center"/>
            <w:hideMark/>
          </w:tcPr>
          <w:p w14:paraId="7C8ED3D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332</w:t>
            </w:r>
          </w:p>
        </w:tc>
      </w:tr>
      <w:tr w:rsidR="00A957C3" w:rsidRPr="00A957C3" w14:paraId="317B23C6"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7263A6B9"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Bisphenol F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73FFF859"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3DE752F6"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6E667F1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19</w:t>
            </w:r>
          </w:p>
        </w:tc>
        <w:tc>
          <w:tcPr>
            <w:tcW w:w="1063" w:type="dxa"/>
            <w:tcBorders>
              <w:top w:val="nil"/>
              <w:left w:val="nil"/>
              <w:bottom w:val="single" w:sz="8" w:space="0" w:color="auto"/>
              <w:right w:val="single" w:sz="8" w:space="0" w:color="auto"/>
            </w:tcBorders>
            <w:shd w:val="clear" w:color="000000" w:fill="FFFFFF"/>
            <w:noWrap/>
            <w:vAlign w:val="center"/>
            <w:hideMark/>
          </w:tcPr>
          <w:p w14:paraId="6D27238B"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23</w:t>
            </w:r>
          </w:p>
        </w:tc>
        <w:tc>
          <w:tcPr>
            <w:tcW w:w="1063" w:type="dxa"/>
            <w:tcBorders>
              <w:top w:val="nil"/>
              <w:left w:val="nil"/>
              <w:bottom w:val="single" w:sz="8" w:space="0" w:color="auto"/>
              <w:right w:val="single" w:sz="8" w:space="0" w:color="auto"/>
            </w:tcBorders>
            <w:shd w:val="clear" w:color="000000" w:fill="FFFFFF"/>
            <w:noWrap/>
            <w:vAlign w:val="center"/>
            <w:hideMark/>
          </w:tcPr>
          <w:p w14:paraId="118B8BB4"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29</w:t>
            </w:r>
          </w:p>
        </w:tc>
      </w:tr>
      <w:tr w:rsidR="00A957C3" w:rsidRPr="00A957C3" w14:paraId="3DF754EC"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C184349"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 xml:space="preserve">Epoxy Phenol </w:t>
            </w:r>
            <w:proofErr w:type="spellStart"/>
            <w:r w:rsidRPr="00A957C3">
              <w:rPr>
                <w:rFonts w:ascii="Arial" w:eastAsia="Times New Roman" w:hAnsi="Arial" w:cs="Arial"/>
                <w:color w:val="000000"/>
                <w:sz w:val="20"/>
                <w:szCs w:val="20"/>
                <w:lang w:eastAsia="en-IN"/>
              </w:rPr>
              <w:t>Novolac</w:t>
            </w:r>
            <w:proofErr w:type="spellEnd"/>
            <w:r w:rsidRPr="00A957C3">
              <w:rPr>
                <w:rFonts w:ascii="Arial" w:eastAsia="Times New Roman" w:hAnsi="Arial" w:cs="Arial"/>
                <w:color w:val="000000"/>
                <w:sz w:val="20"/>
                <w:szCs w:val="20"/>
                <w:lang w:eastAsia="en-IN"/>
              </w:rPr>
              <w:t xml:space="preserve">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29DA37F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15</w:t>
            </w:r>
          </w:p>
        </w:tc>
        <w:tc>
          <w:tcPr>
            <w:tcW w:w="1440" w:type="dxa"/>
            <w:tcBorders>
              <w:top w:val="nil"/>
              <w:left w:val="nil"/>
              <w:bottom w:val="single" w:sz="8" w:space="0" w:color="auto"/>
              <w:right w:val="single" w:sz="8" w:space="0" w:color="auto"/>
            </w:tcBorders>
            <w:shd w:val="clear" w:color="000000" w:fill="FFFFFF"/>
            <w:noWrap/>
            <w:vAlign w:val="center"/>
            <w:hideMark/>
          </w:tcPr>
          <w:p w14:paraId="33A2B10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13</w:t>
            </w:r>
          </w:p>
        </w:tc>
        <w:tc>
          <w:tcPr>
            <w:tcW w:w="1218" w:type="dxa"/>
            <w:tcBorders>
              <w:top w:val="nil"/>
              <w:left w:val="nil"/>
              <w:bottom w:val="single" w:sz="8" w:space="0" w:color="auto"/>
              <w:right w:val="single" w:sz="8" w:space="0" w:color="auto"/>
            </w:tcBorders>
            <w:shd w:val="clear" w:color="000000" w:fill="FFFFFF"/>
            <w:noWrap/>
            <w:vAlign w:val="center"/>
            <w:hideMark/>
          </w:tcPr>
          <w:p w14:paraId="036E951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14</w:t>
            </w:r>
          </w:p>
        </w:tc>
        <w:tc>
          <w:tcPr>
            <w:tcW w:w="1063" w:type="dxa"/>
            <w:tcBorders>
              <w:top w:val="nil"/>
              <w:left w:val="nil"/>
              <w:bottom w:val="single" w:sz="8" w:space="0" w:color="auto"/>
              <w:right w:val="single" w:sz="8" w:space="0" w:color="auto"/>
            </w:tcBorders>
            <w:shd w:val="clear" w:color="000000" w:fill="FFFFFF"/>
            <w:noWrap/>
            <w:vAlign w:val="center"/>
            <w:hideMark/>
          </w:tcPr>
          <w:p w14:paraId="445A5FA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063" w:type="dxa"/>
            <w:tcBorders>
              <w:top w:val="nil"/>
              <w:left w:val="nil"/>
              <w:bottom w:val="single" w:sz="8" w:space="0" w:color="auto"/>
              <w:right w:val="single" w:sz="8" w:space="0" w:color="auto"/>
            </w:tcBorders>
            <w:shd w:val="clear" w:color="000000" w:fill="FFFFFF"/>
            <w:noWrap/>
            <w:vAlign w:val="center"/>
            <w:hideMark/>
          </w:tcPr>
          <w:p w14:paraId="5A13A03E"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r>
      <w:tr w:rsidR="00A957C3" w:rsidRPr="00A957C3" w14:paraId="1D59C40B"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5481B8E0"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Cycloaliphatic Epoxy Based Resin</w:t>
            </w:r>
          </w:p>
        </w:tc>
        <w:tc>
          <w:tcPr>
            <w:tcW w:w="1750" w:type="dxa"/>
            <w:tcBorders>
              <w:top w:val="nil"/>
              <w:left w:val="nil"/>
              <w:bottom w:val="single" w:sz="8" w:space="0" w:color="auto"/>
              <w:right w:val="single" w:sz="8" w:space="0" w:color="auto"/>
            </w:tcBorders>
            <w:shd w:val="clear" w:color="000000" w:fill="FFFFFF"/>
            <w:noWrap/>
            <w:vAlign w:val="center"/>
            <w:hideMark/>
          </w:tcPr>
          <w:p w14:paraId="0F9E4CB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17</w:t>
            </w:r>
          </w:p>
        </w:tc>
        <w:tc>
          <w:tcPr>
            <w:tcW w:w="1440" w:type="dxa"/>
            <w:tcBorders>
              <w:top w:val="nil"/>
              <w:left w:val="nil"/>
              <w:bottom w:val="single" w:sz="8" w:space="0" w:color="auto"/>
              <w:right w:val="single" w:sz="8" w:space="0" w:color="auto"/>
            </w:tcBorders>
            <w:shd w:val="clear" w:color="000000" w:fill="FFFFFF"/>
            <w:noWrap/>
            <w:vAlign w:val="center"/>
            <w:hideMark/>
          </w:tcPr>
          <w:p w14:paraId="46F2763A"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18</w:t>
            </w:r>
          </w:p>
        </w:tc>
        <w:tc>
          <w:tcPr>
            <w:tcW w:w="1218" w:type="dxa"/>
            <w:tcBorders>
              <w:top w:val="nil"/>
              <w:left w:val="nil"/>
              <w:bottom w:val="single" w:sz="8" w:space="0" w:color="auto"/>
              <w:right w:val="single" w:sz="8" w:space="0" w:color="auto"/>
            </w:tcBorders>
            <w:shd w:val="clear" w:color="000000" w:fill="FFFFFF"/>
            <w:noWrap/>
            <w:vAlign w:val="center"/>
            <w:hideMark/>
          </w:tcPr>
          <w:p w14:paraId="5EAE762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20</w:t>
            </w:r>
          </w:p>
        </w:tc>
        <w:tc>
          <w:tcPr>
            <w:tcW w:w="1063" w:type="dxa"/>
            <w:tcBorders>
              <w:top w:val="nil"/>
              <w:left w:val="nil"/>
              <w:bottom w:val="single" w:sz="8" w:space="0" w:color="auto"/>
              <w:right w:val="single" w:sz="8" w:space="0" w:color="auto"/>
            </w:tcBorders>
            <w:shd w:val="clear" w:color="000000" w:fill="FFFFFF"/>
            <w:noWrap/>
            <w:vAlign w:val="center"/>
            <w:hideMark/>
          </w:tcPr>
          <w:p w14:paraId="65F84D6C"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c>
          <w:tcPr>
            <w:tcW w:w="1063" w:type="dxa"/>
            <w:tcBorders>
              <w:top w:val="nil"/>
              <w:left w:val="nil"/>
              <w:bottom w:val="single" w:sz="8" w:space="0" w:color="auto"/>
              <w:right w:val="single" w:sz="8" w:space="0" w:color="auto"/>
            </w:tcBorders>
            <w:shd w:val="clear" w:color="000000" w:fill="FFFFFF"/>
            <w:noWrap/>
            <w:vAlign w:val="center"/>
            <w:hideMark/>
          </w:tcPr>
          <w:p w14:paraId="01BF277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28</w:t>
            </w:r>
          </w:p>
        </w:tc>
      </w:tr>
      <w:tr w:rsidR="00A957C3" w:rsidRPr="00A957C3" w14:paraId="063C43C5"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FFFFFF"/>
            <w:noWrap/>
            <w:vAlign w:val="center"/>
            <w:hideMark/>
          </w:tcPr>
          <w:p w14:paraId="17C29C3D" w14:textId="77777777" w:rsidR="00A957C3" w:rsidRPr="00A957C3" w:rsidRDefault="00A957C3" w:rsidP="00A957C3">
            <w:pPr>
              <w:spacing w:after="0" w:line="240" w:lineRule="auto"/>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Others</w:t>
            </w:r>
          </w:p>
        </w:tc>
        <w:tc>
          <w:tcPr>
            <w:tcW w:w="1750" w:type="dxa"/>
            <w:tcBorders>
              <w:top w:val="nil"/>
              <w:left w:val="nil"/>
              <w:bottom w:val="single" w:sz="8" w:space="0" w:color="auto"/>
              <w:right w:val="single" w:sz="8" w:space="0" w:color="auto"/>
            </w:tcBorders>
            <w:shd w:val="clear" w:color="000000" w:fill="FFFFFF"/>
            <w:noWrap/>
            <w:vAlign w:val="center"/>
            <w:hideMark/>
          </w:tcPr>
          <w:p w14:paraId="1FF08A28"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24</w:t>
            </w:r>
          </w:p>
        </w:tc>
        <w:tc>
          <w:tcPr>
            <w:tcW w:w="1440" w:type="dxa"/>
            <w:tcBorders>
              <w:top w:val="nil"/>
              <w:left w:val="nil"/>
              <w:bottom w:val="single" w:sz="8" w:space="0" w:color="auto"/>
              <w:right w:val="single" w:sz="8" w:space="0" w:color="auto"/>
            </w:tcBorders>
            <w:shd w:val="clear" w:color="000000" w:fill="FFFFFF"/>
            <w:noWrap/>
            <w:vAlign w:val="center"/>
            <w:hideMark/>
          </w:tcPr>
          <w:p w14:paraId="69F0EAA2"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35</w:t>
            </w:r>
          </w:p>
        </w:tc>
        <w:tc>
          <w:tcPr>
            <w:tcW w:w="1218" w:type="dxa"/>
            <w:tcBorders>
              <w:top w:val="nil"/>
              <w:left w:val="nil"/>
              <w:bottom w:val="single" w:sz="8" w:space="0" w:color="auto"/>
              <w:right w:val="single" w:sz="8" w:space="0" w:color="auto"/>
            </w:tcBorders>
            <w:shd w:val="clear" w:color="000000" w:fill="FFFFFF"/>
            <w:noWrap/>
            <w:vAlign w:val="center"/>
            <w:hideMark/>
          </w:tcPr>
          <w:p w14:paraId="5A663B57"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37</w:t>
            </w:r>
          </w:p>
        </w:tc>
        <w:tc>
          <w:tcPr>
            <w:tcW w:w="1063" w:type="dxa"/>
            <w:tcBorders>
              <w:top w:val="nil"/>
              <w:left w:val="nil"/>
              <w:bottom w:val="single" w:sz="8" w:space="0" w:color="auto"/>
              <w:right w:val="single" w:sz="8" w:space="0" w:color="auto"/>
            </w:tcBorders>
            <w:shd w:val="clear" w:color="000000" w:fill="FFFFFF"/>
            <w:noWrap/>
            <w:vAlign w:val="center"/>
            <w:hideMark/>
          </w:tcPr>
          <w:p w14:paraId="1EFF676D"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45</w:t>
            </w:r>
          </w:p>
        </w:tc>
        <w:tc>
          <w:tcPr>
            <w:tcW w:w="1063" w:type="dxa"/>
            <w:tcBorders>
              <w:top w:val="nil"/>
              <w:left w:val="nil"/>
              <w:bottom w:val="single" w:sz="8" w:space="0" w:color="auto"/>
              <w:right w:val="single" w:sz="8" w:space="0" w:color="auto"/>
            </w:tcBorders>
            <w:shd w:val="clear" w:color="000000" w:fill="FFFFFF"/>
            <w:noWrap/>
            <w:vAlign w:val="center"/>
            <w:hideMark/>
          </w:tcPr>
          <w:p w14:paraId="472F8CE0" w14:textId="77777777" w:rsidR="00A957C3" w:rsidRPr="00A957C3" w:rsidRDefault="00A957C3" w:rsidP="00A957C3">
            <w:pPr>
              <w:spacing w:after="0" w:line="240" w:lineRule="auto"/>
              <w:jc w:val="center"/>
              <w:rPr>
                <w:rFonts w:ascii="Arial" w:eastAsia="Times New Roman" w:hAnsi="Arial" w:cs="Arial"/>
                <w:color w:val="000000"/>
                <w:sz w:val="20"/>
                <w:szCs w:val="20"/>
                <w:lang w:eastAsia="en-IN"/>
              </w:rPr>
            </w:pPr>
            <w:r w:rsidRPr="00A957C3">
              <w:rPr>
                <w:rFonts w:ascii="Arial" w:eastAsia="Times New Roman" w:hAnsi="Arial" w:cs="Arial"/>
                <w:color w:val="000000"/>
                <w:sz w:val="20"/>
                <w:szCs w:val="20"/>
                <w:lang w:eastAsia="en-IN"/>
              </w:rPr>
              <w:t>52</w:t>
            </w:r>
          </w:p>
        </w:tc>
      </w:tr>
      <w:tr w:rsidR="00A957C3" w:rsidRPr="00A957C3" w14:paraId="648AEB74" w14:textId="77777777" w:rsidTr="00A957C3">
        <w:trPr>
          <w:trHeight w:val="487"/>
        </w:trPr>
        <w:tc>
          <w:tcPr>
            <w:tcW w:w="3581" w:type="dxa"/>
            <w:tcBorders>
              <w:top w:val="nil"/>
              <w:left w:val="single" w:sz="8" w:space="0" w:color="auto"/>
              <w:bottom w:val="single" w:sz="8" w:space="0" w:color="auto"/>
              <w:right w:val="single" w:sz="8" w:space="0" w:color="auto"/>
            </w:tcBorders>
            <w:shd w:val="clear" w:color="000000" w:fill="C00000"/>
            <w:noWrap/>
            <w:vAlign w:val="center"/>
            <w:hideMark/>
          </w:tcPr>
          <w:p w14:paraId="5100A09A" w14:textId="77777777" w:rsidR="00A957C3" w:rsidRPr="00A957C3" w:rsidRDefault="00A957C3" w:rsidP="00A957C3">
            <w:pPr>
              <w:spacing w:after="0" w:line="240" w:lineRule="auto"/>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lastRenderedPageBreak/>
              <w:t>Total</w:t>
            </w:r>
          </w:p>
        </w:tc>
        <w:tc>
          <w:tcPr>
            <w:tcW w:w="1750" w:type="dxa"/>
            <w:tcBorders>
              <w:top w:val="nil"/>
              <w:left w:val="nil"/>
              <w:bottom w:val="single" w:sz="8" w:space="0" w:color="auto"/>
              <w:right w:val="single" w:sz="8" w:space="0" w:color="auto"/>
            </w:tcBorders>
            <w:shd w:val="clear" w:color="000000" w:fill="C00000"/>
            <w:noWrap/>
            <w:vAlign w:val="center"/>
            <w:hideMark/>
          </w:tcPr>
          <w:p w14:paraId="201E0B17"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299</w:t>
            </w:r>
          </w:p>
        </w:tc>
        <w:tc>
          <w:tcPr>
            <w:tcW w:w="1440" w:type="dxa"/>
            <w:tcBorders>
              <w:top w:val="nil"/>
              <w:left w:val="nil"/>
              <w:bottom w:val="single" w:sz="8" w:space="0" w:color="auto"/>
              <w:right w:val="single" w:sz="8" w:space="0" w:color="auto"/>
            </w:tcBorders>
            <w:shd w:val="clear" w:color="000000" w:fill="C00000"/>
            <w:noWrap/>
            <w:vAlign w:val="center"/>
            <w:hideMark/>
          </w:tcPr>
          <w:p w14:paraId="3B9C2E59"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317</w:t>
            </w:r>
          </w:p>
        </w:tc>
        <w:tc>
          <w:tcPr>
            <w:tcW w:w="1218" w:type="dxa"/>
            <w:tcBorders>
              <w:top w:val="nil"/>
              <w:left w:val="nil"/>
              <w:bottom w:val="single" w:sz="8" w:space="0" w:color="auto"/>
              <w:right w:val="single" w:sz="8" w:space="0" w:color="auto"/>
            </w:tcBorders>
            <w:shd w:val="clear" w:color="000000" w:fill="C00000"/>
            <w:noWrap/>
            <w:vAlign w:val="center"/>
            <w:hideMark/>
          </w:tcPr>
          <w:p w14:paraId="71AAE0A0"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335</w:t>
            </w:r>
          </w:p>
        </w:tc>
        <w:tc>
          <w:tcPr>
            <w:tcW w:w="1063" w:type="dxa"/>
            <w:tcBorders>
              <w:top w:val="nil"/>
              <w:left w:val="nil"/>
              <w:bottom w:val="single" w:sz="8" w:space="0" w:color="auto"/>
              <w:right w:val="single" w:sz="8" w:space="0" w:color="auto"/>
            </w:tcBorders>
            <w:shd w:val="clear" w:color="000000" w:fill="C00000"/>
            <w:noWrap/>
            <w:vAlign w:val="center"/>
            <w:hideMark/>
          </w:tcPr>
          <w:p w14:paraId="4378413A"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397</w:t>
            </w:r>
          </w:p>
        </w:tc>
        <w:tc>
          <w:tcPr>
            <w:tcW w:w="1063" w:type="dxa"/>
            <w:tcBorders>
              <w:top w:val="nil"/>
              <w:left w:val="nil"/>
              <w:bottom w:val="single" w:sz="8" w:space="0" w:color="auto"/>
              <w:right w:val="single" w:sz="8" w:space="0" w:color="auto"/>
            </w:tcBorders>
            <w:shd w:val="clear" w:color="000000" w:fill="C00000"/>
            <w:noWrap/>
            <w:vAlign w:val="center"/>
            <w:hideMark/>
          </w:tcPr>
          <w:p w14:paraId="776B2582" w14:textId="77777777" w:rsidR="00A957C3" w:rsidRPr="00A957C3" w:rsidRDefault="00A957C3" w:rsidP="00A957C3">
            <w:pPr>
              <w:spacing w:after="0" w:line="240" w:lineRule="auto"/>
              <w:jc w:val="center"/>
              <w:rPr>
                <w:rFonts w:ascii="Arial" w:eastAsia="Times New Roman" w:hAnsi="Arial" w:cs="Arial"/>
                <w:b/>
                <w:bCs/>
                <w:color w:val="FFFFFF"/>
                <w:sz w:val="20"/>
                <w:szCs w:val="20"/>
                <w:lang w:eastAsia="en-IN"/>
              </w:rPr>
            </w:pPr>
            <w:r w:rsidRPr="00A957C3">
              <w:rPr>
                <w:rFonts w:ascii="Arial" w:eastAsia="Times New Roman" w:hAnsi="Arial" w:cs="Arial"/>
                <w:b/>
                <w:bCs/>
                <w:color w:val="FFFFFF"/>
                <w:sz w:val="20"/>
                <w:szCs w:val="20"/>
                <w:lang w:eastAsia="en-IN"/>
              </w:rPr>
              <w:t>465</w:t>
            </w:r>
          </w:p>
        </w:tc>
      </w:tr>
    </w:tbl>
    <w:p w14:paraId="4F88CA87" w14:textId="0DF08AE6" w:rsidR="00040B88" w:rsidRDefault="00AC691F" w:rsidP="00040B88">
      <w:pPr>
        <w:spacing w:line="360" w:lineRule="auto"/>
        <w:jc w:val="both"/>
      </w:pPr>
      <w:r>
        <w:rPr>
          <w:noProof/>
        </w:rPr>
        <mc:AlternateContent>
          <mc:Choice Requires="wps">
            <w:drawing>
              <wp:anchor distT="0" distB="0" distL="114300" distR="114300" simplePos="0" relativeHeight="252213248" behindDoc="0" locked="0" layoutInCell="1" allowOverlap="1" wp14:anchorId="6F104C84" wp14:editId="265FA0D8">
                <wp:simplePos x="0" y="0"/>
                <wp:positionH relativeFrom="margin">
                  <wp:posOffset>4412512</wp:posOffset>
                </wp:positionH>
                <wp:positionV relativeFrom="paragraph">
                  <wp:posOffset>-5612</wp:posOffset>
                </wp:positionV>
                <wp:extent cx="2105025" cy="292735"/>
                <wp:effectExtent l="0" t="0" r="0" b="0"/>
                <wp:wrapNone/>
                <wp:docPr id="1131"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F104C84" id="_x0000_s1123" type="#_x0000_t202" style="position:absolute;left:0;text-align:left;margin-left:347.45pt;margin-top:-.45pt;width:165.75pt;height:23.0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" filled="f" stroked="f">
                <v:textbox style="mso-fit-shape-to-text:t">
                  <w:txbxContent>
                    <w:p w14:paraId="4F55D75A"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957C3">
        <w:t>`</w:t>
      </w:r>
    </w:p>
    <w:p w14:paraId="2CAEBCB9" w14:textId="7DE51685" w:rsidR="00434A53" w:rsidRPr="00FD39DE" w:rsidRDefault="00434A53" w:rsidP="00434A53">
      <w:pPr>
        <w:spacing w:line="360" w:lineRule="auto"/>
        <w:textAlignment w:val="baseline"/>
        <w:rPr>
          <w:rFonts w:ascii="Arial" w:eastAsia="Verdana" w:hAnsi="Arial" w:cs="Arial"/>
          <w:b/>
          <w:bCs/>
          <w:color w:val="000000" w:themeColor="text1"/>
          <w:kern w:val="24"/>
          <w:sz w:val="24"/>
          <w:szCs w:val="24"/>
          <w:lang w:val="en-US"/>
        </w:rPr>
      </w:pPr>
      <w:r w:rsidRPr="00FD39DE">
        <w:rPr>
          <w:rFonts w:ascii="Arial" w:eastAsia="Verdana" w:hAnsi="Arial" w:cs="Arial"/>
          <w:b/>
          <w:bCs/>
          <w:color w:val="000000" w:themeColor="text1"/>
          <w:kern w:val="24"/>
          <w:sz w:val="24"/>
          <w:szCs w:val="24"/>
          <w:lang w:val="en-US"/>
        </w:rPr>
        <w:t>3.</w:t>
      </w:r>
      <w:r w:rsidR="00955F6C">
        <w:rPr>
          <w:rFonts w:ascii="Arial" w:eastAsia="Verdana" w:hAnsi="Arial" w:cs="Arial"/>
          <w:b/>
          <w:bCs/>
          <w:color w:val="000000" w:themeColor="text1"/>
          <w:kern w:val="24"/>
          <w:sz w:val="24"/>
          <w:szCs w:val="24"/>
          <w:lang w:val="en-US"/>
        </w:rPr>
        <w:t>4.6.</w:t>
      </w:r>
      <w:r w:rsidRPr="00FD39DE">
        <w:rPr>
          <w:rFonts w:ascii="Arial" w:eastAsia="Verdana" w:hAnsi="Arial" w:cs="Arial"/>
          <w:b/>
          <w:bCs/>
          <w:color w:val="000000" w:themeColor="text1"/>
          <w:kern w:val="24"/>
          <w:sz w:val="24"/>
          <w:szCs w:val="24"/>
          <w:lang w:val="en-US"/>
        </w:rPr>
        <w:t xml:space="preserve"> Demand By Sales Channel</w:t>
      </w:r>
    </w:p>
    <w:p w14:paraId="45339A69" w14:textId="0429B56E" w:rsidR="00434A53" w:rsidRPr="00FD39DE" w:rsidRDefault="00434A53" w:rsidP="00434A53">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North America Epoxy Resin Demand, By Sales Channel</w:t>
      </w:r>
      <w:r w:rsidR="00EE77AB">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w:t>
      </w:r>
      <w:r w:rsidR="009803E1">
        <w:rPr>
          <w:rFonts w:ascii="Arial" w:eastAsia="Verdana" w:hAnsi="Arial" w:cs="Arial"/>
          <w:b/>
          <w:bCs/>
          <w:color w:val="0F0E0E"/>
          <w:kern w:val="24"/>
          <w:sz w:val="24"/>
          <w:szCs w:val="24"/>
          <w:lang w:val="en-US"/>
        </w:rPr>
        <w:t>2020</w:t>
      </w:r>
    </w:p>
    <w:p w14:paraId="5D9A1914" w14:textId="3AF7EADB" w:rsidR="00040B88" w:rsidRDefault="00040B88" w:rsidP="001009A3">
      <w:r>
        <w:rPr>
          <w:noProof/>
        </w:rPr>
        <mc:AlternateContent>
          <mc:Choice Requires="wps">
            <w:drawing>
              <wp:anchor distT="0" distB="0" distL="114300" distR="114300" simplePos="0" relativeHeight="251741184" behindDoc="0" locked="0" layoutInCell="1" allowOverlap="1" wp14:anchorId="3307A757" wp14:editId="3DAA4F77">
                <wp:simplePos x="0" y="0"/>
                <wp:positionH relativeFrom="margin">
                  <wp:posOffset>3729236</wp:posOffset>
                </wp:positionH>
                <wp:positionV relativeFrom="paragraph">
                  <wp:posOffset>2658095</wp:posOffset>
                </wp:positionV>
                <wp:extent cx="2588260" cy="292735"/>
                <wp:effectExtent l="0" t="0" r="0" b="0"/>
                <wp:wrapNone/>
                <wp:docPr id="17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307A757" id="_x0000_s1124" type="#_x0000_t202" style="position:absolute;margin-left:293.65pt;margin-top:209.3pt;width:203.8pt;height:23.0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" filled="f" stroked="f">
                <v:textbox style="mso-fit-shape-to-text:t">
                  <w:txbxContent>
                    <w:p w14:paraId="0EA2C89E"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C556F0">
        <w:rPr>
          <w:noProof/>
        </w:rPr>
        <w:drawing>
          <wp:inline distT="0" distB="0" distL="0" distR="0" wp14:anchorId="19E68FB6" wp14:editId="49B76FA2">
            <wp:extent cx="6410325" cy="3338623"/>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15A786" w14:textId="77777777" w:rsidR="00480044" w:rsidRPr="001009A3" w:rsidRDefault="00480044" w:rsidP="001009A3"/>
    <w:tbl>
      <w:tblPr>
        <w:tblW w:w="10385" w:type="dxa"/>
        <w:tblInd w:w="-185" w:type="dxa"/>
        <w:tblLook w:val="04A0" w:firstRow="1" w:lastRow="0" w:firstColumn="1" w:lastColumn="0" w:noHBand="0" w:noVBand="1"/>
      </w:tblPr>
      <w:tblGrid>
        <w:gridCol w:w="2702"/>
        <w:gridCol w:w="1232"/>
        <w:gridCol w:w="1232"/>
        <w:gridCol w:w="1232"/>
        <w:gridCol w:w="1232"/>
        <w:gridCol w:w="1360"/>
        <w:gridCol w:w="1395"/>
      </w:tblGrid>
      <w:tr w:rsidR="00040B88" w:rsidRPr="00480044" w14:paraId="4E40D5B3" w14:textId="77777777" w:rsidTr="00480044">
        <w:trPr>
          <w:trHeight w:val="717"/>
        </w:trPr>
        <w:tc>
          <w:tcPr>
            <w:tcW w:w="270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BC0F4D8" w14:textId="77777777" w:rsidR="00040B88" w:rsidRPr="00480044" w:rsidRDefault="00040B88" w:rsidP="00363C10">
            <w:pPr>
              <w:spacing w:after="0" w:line="24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347E07D8"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32" w:type="dxa"/>
            <w:tcBorders>
              <w:top w:val="single" w:sz="4" w:space="0" w:color="auto"/>
              <w:left w:val="nil"/>
              <w:bottom w:val="single" w:sz="4" w:space="0" w:color="auto"/>
              <w:right w:val="single" w:sz="4" w:space="0" w:color="auto"/>
            </w:tcBorders>
            <w:shd w:val="clear" w:color="auto" w:fill="C00000"/>
            <w:noWrap/>
            <w:vAlign w:val="center"/>
            <w:hideMark/>
          </w:tcPr>
          <w:p w14:paraId="61FFA93B"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280C2C6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32" w:type="dxa"/>
            <w:tcBorders>
              <w:top w:val="single" w:sz="4" w:space="0" w:color="auto"/>
              <w:left w:val="nil"/>
              <w:bottom w:val="single" w:sz="4" w:space="0" w:color="auto"/>
              <w:right w:val="single" w:sz="4" w:space="0" w:color="auto"/>
            </w:tcBorders>
            <w:shd w:val="clear" w:color="auto" w:fill="C00000"/>
            <w:noWrap/>
            <w:vAlign w:val="bottom"/>
            <w:hideMark/>
          </w:tcPr>
          <w:p w14:paraId="760F46F3"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60" w:type="dxa"/>
            <w:tcBorders>
              <w:top w:val="single" w:sz="4" w:space="0" w:color="auto"/>
              <w:left w:val="nil"/>
              <w:bottom w:val="single" w:sz="4" w:space="0" w:color="auto"/>
              <w:right w:val="single" w:sz="4" w:space="0" w:color="auto"/>
            </w:tcBorders>
            <w:shd w:val="clear" w:color="auto" w:fill="C00000"/>
            <w:noWrap/>
            <w:vAlign w:val="bottom"/>
            <w:hideMark/>
          </w:tcPr>
          <w:p w14:paraId="4321BD9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395" w:type="dxa"/>
            <w:tcBorders>
              <w:top w:val="single" w:sz="4" w:space="0" w:color="auto"/>
              <w:left w:val="nil"/>
              <w:bottom w:val="single" w:sz="4" w:space="0" w:color="auto"/>
              <w:right w:val="single" w:sz="4" w:space="0" w:color="auto"/>
            </w:tcBorders>
            <w:shd w:val="clear" w:color="auto" w:fill="C00000"/>
            <w:noWrap/>
            <w:vAlign w:val="bottom"/>
            <w:hideMark/>
          </w:tcPr>
          <w:p w14:paraId="0072C6CA"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1271BC96"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28531536"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32" w:type="dxa"/>
            <w:tcBorders>
              <w:top w:val="nil"/>
              <w:left w:val="nil"/>
              <w:bottom w:val="single" w:sz="4" w:space="0" w:color="auto"/>
              <w:right w:val="single" w:sz="4" w:space="0" w:color="auto"/>
            </w:tcBorders>
            <w:shd w:val="clear" w:color="000000" w:fill="FFFFFF"/>
            <w:noWrap/>
            <w:vAlign w:val="bottom"/>
            <w:hideMark/>
          </w:tcPr>
          <w:p w14:paraId="16618E1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149</w:t>
            </w:r>
          </w:p>
        </w:tc>
        <w:tc>
          <w:tcPr>
            <w:tcW w:w="1232" w:type="dxa"/>
            <w:tcBorders>
              <w:top w:val="nil"/>
              <w:left w:val="nil"/>
              <w:bottom w:val="single" w:sz="4" w:space="0" w:color="auto"/>
              <w:right w:val="single" w:sz="4" w:space="0" w:color="auto"/>
            </w:tcBorders>
            <w:shd w:val="clear" w:color="000000" w:fill="FFFFFF"/>
            <w:noWrap/>
            <w:vAlign w:val="bottom"/>
            <w:hideMark/>
          </w:tcPr>
          <w:p w14:paraId="3795ABA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153</w:t>
            </w:r>
          </w:p>
        </w:tc>
        <w:tc>
          <w:tcPr>
            <w:tcW w:w="1232" w:type="dxa"/>
            <w:tcBorders>
              <w:top w:val="nil"/>
              <w:left w:val="nil"/>
              <w:bottom w:val="single" w:sz="4" w:space="0" w:color="auto"/>
              <w:right w:val="single" w:sz="4" w:space="0" w:color="auto"/>
            </w:tcBorders>
            <w:shd w:val="clear" w:color="000000" w:fill="FFFFFF"/>
            <w:noWrap/>
            <w:vAlign w:val="bottom"/>
            <w:hideMark/>
          </w:tcPr>
          <w:p w14:paraId="03E7EE1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c>
          <w:tcPr>
            <w:tcW w:w="1232" w:type="dxa"/>
            <w:tcBorders>
              <w:top w:val="nil"/>
              <w:left w:val="nil"/>
              <w:bottom w:val="single" w:sz="4" w:space="0" w:color="auto"/>
              <w:right w:val="single" w:sz="4" w:space="0" w:color="auto"/>
            </w:tcBorders>
            <w:shd w:val="clear" w:color="000000" w:fill="FFFFFF"/>
            <w:noWrap/>
            <w:vAlign w:val="bottom"/>
            <w:hideMark/>
          </w:tcPr>
          <w:p w14:paraId="73A5541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162</w:t>
            </w:r>
          </w:p>
        </w:tc>
        <w:tc>
          <w:tcPr>
            <w:tcW w:w="1360" w:type="dxa"/>
            <w:tcBorders>
              <w:top w:val="nil"/>
              <w:left w:val="nil"/>
              <w:bottom w:val="single" w:sz="4" w:space="0" w:color="auto"/>
              <w:right w:val="single" w:sz="4" w:space="0" w:color="auto"/>
            </w:tcBorders>
            <w:shd w:val="clear" w:color="000000" w:fill="FFFFFF"/>
            <w:noWrap/>
            <w:vAlign w:val="bottom"/>
            <w:hideMark/>
          </w:tcPr>
          <w:p w14:paraId="289927D1"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169</w:t>
            </w:r>
          </w:p>
        </w:tc>
        <w:tc>
          <w:tcPr>
            <w:tcW w:w="1395" w:type="dxa"/>
            <w:tcBorders>
              <w:top w:val="nil"/>
              <w:left w:val="nil"/>
              <w:bottom w:val="single" w:sz="4" w:space="0" w:color="auto"/>
              <w:right w:val="single" w:sz="4" w:space="0" w:color="auto"/>
            </w:tcBorders>
            <w:shd w:val="clear" w:color="000000" w:fill="FFFFFF"/>
            <w:noWrap/>
            <w:vAlign w:val="bottom"/>
            <w:hideMark/>
          </w:tcPr>
          <w:p w14:paraId="16994ED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158</w:t>
            </w:r>
          </w:p>
        </w:tc>
      </w:tr>
      <w:tr w:rsidR="00040B88" w:rsidRPr="00480044" w14:paraId="5AEB67FC"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305C885B"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32" w:type="dxa"/>
            <w:tcBorders>
              <w:top w:val="nil"/>
              <w:left w:val="nil"/>
              <w:bottom w:val="single" w:sz="4" w:space="0" w:color="auto"/>
              <w:right w:val="single" w:sz="4" w:space="0" w:color="auto"/>
            </w:tcBorders>
            <w:shd w:val="clear" w:color="000000" w:fill="FFFFFF"/>
            <w:noWrap/>
            <w:vAlign w:val="bottom"/>
            <w:hideMark/>
          </w:tcPr>
          <w:p w14:paraId="68E7D7EF"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150</w:t>
            </w:r>
          </w:p>
        </w:tc>
        <w:tc>
          <w:tcPr>
            <w:tcW w:w="1232" w:type="dxa"/>
            <w:tcBorders>
              <w:top w:val="nil"/>
              <w:left w:val="nil"/>
              <w:bottom w:val="single" w:sz="4" w:space="0" w:color="auto"/>
              <w:right w:val="single" w:sz="4" w:space="0" w:color="auto"/>
            </w:tcBorders>
            <w:shd w:val="clear" w:color="000000" w:fill="FFFFFF"/>
            <w:noWrap/>
            <w:vAlign w:val="bottom"/>
            <w:hideMark/>
          </w:tcPr>
          <w:p w14:paraId="2153D3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c>
          <w:tcPr>
            <w:tcW w:w="1232" w:type="dxa"/>
            <w:tcBorders>
              <w:top w:val="nil"/>
              <w:left w:val="nil"/>
              <w:bottom w:val="single" w:sz="4" w:space="0" w:color="auto"/>
              <w:right w:val="single" w:sz="4" w:space="0" w:color="auto"/>
            </w:tcBorders>
            <w:shd w:val="clear" w:color="000000" w:fill="FFFFFF"/>
            <w:noWrap/>
            <w:vAlign w:val="bottom"/>
            <w:hideMark/>
          </w:tcPr>
          <w:p w14:paraId="27E9846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160</w:t>
            </w:r>
          </w:p>
        </w:tc>
        <w:tc>
          <w:tcPr>
            <w:tcW w:w="1232" w:type="dxa"/>
            <w:tcBorders>
              <w:top w:val="nil"/>
              <w:left w:val="nil"/>
              <w:bottom w:val="single" w:sz="4" w:space="0" w:color="auto"/>
              <w:right w:val="single" w:sz="4" w:space="0" w:color="auto"/>
            </w:tcBorders>
            <w:shd w:val="clear" w:color="000000" w:fill="FFFFFF"/>
            <w:noWrap/>
            <w:vAlign w:val="bottom"/>
            <w:hideMark/>
          </w:tcPr>
          <w:p w14:paraId="44883104"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165</w:t>
            </w:r>
          </w:p>
        </w:tc>
        <w:tc>
          <w:tcPr>
            <w:tcW w:w="1360" w:type="dxa"/>
            <w:tcBorders>
              <w:top w:val="nil"/>
              <w:left w:val="nil"/>
              <w:bottom w:val="single" w:sz="4" w:space="0" w:color="auto"/>
              <w:right w:val="single" w:sz="4" w:space="0" w:color="auto"/>
            </w:tcBorders>
            <w:shd w:val="clear" w:color="000000" w:fill="FFFFFF"/>
            <w:noWrap/>
            <w:vAlign w:val="bottom"/>
            <w:hideMark/>
          </w:tcPr>
          <w:p w14:paraId="37CD2DA3"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168</w:t>
            </w:r>
          </w:p>
        </w:tc>
        <w:tc>
          <w:tcPr>
            <w:tcW w:w="1395" w:type="dxa"/>
            <w:tcBorders>
              <w:top w:val="nil"/>
              <w:left w:val="nil"/>
              <w:bottom w:val="single" w:sz="4" w:space="0" w:color="auto"/>
              <w:right w:val="single" w:sz="4" w:space="0" w:color="auto"/>
            </w:tcBorders>
            <w:shd w:val="clear" w:color="000000" w:fill="FFFFFF"/>
            <w:noWrap/>
            <w:vAlign w:val="bottom"/>
            <w:hideMark/>
          </w:tcPr>
          <w:p w14:paraId="555C8F1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159</w:t>
            </w:r>
          </w:p>
        </w:tc>
      </w:tr>
      <w:tr w:rsidR="00040B88" w:rsidRPr="00480044" w14:paraId="3C7607E3" w14:textId="77777777" w:rsidTr="00480044">
        <w:trPr>
          <w:trHeight w:val="844"/>
        </w:trPr>
        <w:tc>
          <w:tcPr>
            <w:tcW w:w="2702" w:type="dxa"/>
            <w:tcBorders>
              <w:top w:val="nil"/>
              <w:left w:val="single" w:sz="4" w:space="0" w:color="auto"/>
              <w:bottom w:val="single" w:sz="4" w:space="0" w:color="auto"/>
              <w:right w:val="single" w:sz="4" w:space="0" w:color="auto"/>
            </w:tcBorders>
            <w:shd w:val="clear" w:color="000000" w:fill="FFFFFF"/>
            <w:noWrap/>
            <w:vAlign w:val="bottom"/>
            <w:hideMark/>
          </w:tcPr>
          <w:p w14:paraId="14011294" w14:textId="77777777" w:rsidR="00040B88" w:rsidRPr="00480044" w:rsidRDefault="00040B88" w:rsidP="00363C10">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32" w:type="dxa"/>
            <w:tcBorders>
              <w:top w:val="nil"/>
              <w:left w:val="nil"/>
              <w:bottom w:val="single" w:sz="4" w:space="0" w:color="auto"/>
              <w:right w:val="single" w:sz="4" w:space="0" w:color="auto"/>
            </w:tcBorders>
            <w:shd w:val="clear" w:color="000000" w:fill="FFFFFF"/>
            <w:noWrap/>
            <w:vAlign w:val="bottom"/>
            <w:hideMark/>
          </w:tcPr>
          <w:p w14:paraId="08327E0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299</w:t>
            </w:r>
          </w:p>
        </w:tc>
        <w:tc>
          <w:tcPr>
            <w:tcW w:w="1232" w:type="dxa"/>
            <w:tcBorders>
              <w:top w:val="nil"/>
              <w:left w:val="nil"/>
              <w:bottom w:val="single" w:sz="4" w:space="0" w:color="auto"/>
              <w:right w:val="single" w:sz="4" w:space="0" w:color="auto"/>
            </w:tcBorders>
            <w:shd w:val="clear" w:color="000000" w:fill="FFFFFF"/>
            <w:noWrap/>
            <w:vAlign w:val="bottom"/>
            <w:hideMark/>
          </w:tcPr>
          <w:p w14:paraId="141A7AB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309</w:t>
            </w:r>
          </w:p>
        </w:tc>
        <w:tc>
          <w:tcPr>
            <w:tcW w:w="1232" w:type="dxa"/>
            <w:tcBorders>
              <w:top w:val="nil"/>
              <w:left w:val="nil"/>
              <w:bottom w:val="single" w:sz="4" w:space="0" w:color="auto"/>
              <w:right w:val="single" w:sz="4" w:space="0" w:color="auto"/>
            </w:tcBorders>
            <w:shd w:val="clear" w:color="000000" w:fill="FFFFFF"/>
            <w:noWrap/>
            <w:vAlign w:val="bottom"/>
            <w:hideMark/>
          </w:tcPr>
          <w:p w14:paraId="56E3591C"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318</w:t>
            </w:r>
          </w:p>
        </w:tc>
        <w:tc>
          <w:tcPr>
            <w:tcW w:w="1232" w:type="dxa"/>
            <w:tcBorders>
              <w:top w:val="nil"/>
              <w:left w:val="nil"/>
              <w:bottom w:val="single" w:sz="4" w:space="0" w:color="auto"/>
              <w:right w:val="single" w:sz="4" w:space="0" w:color="auto"/>
            </w:tcBorders>
            <w:shd w:val="clear" w:color="000000" w:fill="FFFFFF"/>
            <w:noWrap/>
            <w:vAlign w:val="bottom"/>
            <w:hideMark/>
          </w:tcPr>
          <w:p w14:paraId="6ADE66B4"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326</w:t>
            </w:r>
          </w:p>
        </w:tc>
        <w:tc>
          <w:tcPr>
            <w:tcW w:w="1360" w:type="dxa"/>
            <w:tcBorders>
              <w:top w:val="nil"/>
              <w:left w:val="nil"/>
              <w:bottom w:val="single" w:sz="4" w:space="0" w:color="auto"/>
              <w:right w:val="single" w:sz="4" w:space="0" w:color="auto"/>
            </w:tcBorders>
            <w:shd w:val="clear" w:color="000000" w:fill="FFFFFF"/>
            <w:noWrap/>
            <w:vAlign w:val="bottom"/>
            <w:hideMark/>
          </w:tcPr>
          <w:p w14:paraId="7116F7EE"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337</w:t>
            </w:r>
          </w:p>
        </w:tc>
        <w:tc>
          <w:tcPr>
            <w:tcW w:w="1395" w:type="dxa"/>
            <w:tcBorders>
              <w:top w:val="nil"/>
              <w:left w:val="nil"/>
              <w:bottom w:val="single" w:sz="4" w:space="0" w:color="auto"/>
              <w:right w:val="single" w:sz="4" w:space="0" w:color="auto"/>
            </w:tcBorders>
            <w:shd w:val="clear" w:color="000000" w:fill="FFFFFF"/>
            <w:noWrap/>
            <w:vAlign w:val="bottom"/>
            <w:hideMark/>
          </w:tcPr>
          <w:p w14:paraId="19325F12"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color w:val="000000"/>
                <w:sz w:val="20"/>
                <w:szCs w:val="20"/>
              </w:rPr>
              <w:t>317</w:t>
            </w:r>
          </w:p>
        </w:tc>
      </w:tr>
    </w:tbl>
    <w:p w14:paraId="7EAB8EED" w14:textId="13FA3B65" w:rsidR="00434A53" w:rsidRDefault="00AC691F" w:rsidP="00434A53">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15296" behindDoc="0" locked="0" layoutInCell="1" allowOverlap="1" wp14:anchorId="01C54266" wp14:editId="1D4266CE">
                <wp:simplePos x="0" y="0"/>
                <wp:positionH relativeFrom="margin">
                  <wp:posOffset>4305300</wp:posOffset>
                </wp:positionH>
                <wp:positionV relativeFrom="paragraph">
                  <wp:posOffset>84425</wp:posOffset>
                </wp:positionV>
                <wp:extent cx="2105025" cy="292735"/>
                <wp:effectExtent l="0" t="0" r="0" b="0"/>
                <wp:wrapNone/>
                <wp:docPr id="113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1C54266" id="_x0000_s1125" type="#_x0000_t202" style="position:absolute;margin-left:339pt;margin-top:6.65pt;width:165.75pt;height:23.0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" filled="f" stroked="f">
                <v:textbox style="mso-fit-shape-to-text:t">
                  <w:txbxContent>
                    <w:p w14:paraId="001DD829"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10A9FB2" w14:textId="6F9D53D7" w:rsidR="00FD39DE" w:rsidRDefault="00FD39DE" w:rsidP="00434A53">
      <w:pPr>
        <w:spacing w:line="360" w:lineRule="auto"/>
        <w:textAlignment w:val="baseline"/>
        <w:rPr>
          <w:rFonts w:ascii="Verdana" w:eastAsia="Verdana" w:hAnsi="Verdana" w:cs="Verdana"/>
          <w:b/>
          <w:bCs/>
          <w:color w:val="0F0E0E"/>
          <w:kern w:val="24"/>
          <w:sz w:val="20"/>
          <w:szCs w:val="20"/>
          <w:lang w:val="en-US"/>
        </w:rPr>
      </w:pPr>
    </w:p>
    <w:p w14:paraId="647FF1E0" w14:textId="41CCFD83" w:rsidR="00480044" w:rsidRDefault="00480044" w:rsidP="00434A53">
      <w:pPr>
        <w:spacing w:line="360" w:lineRule="auto"/>
        <w:textAlignment w:val="baseline"/>
        <w:rPr>
          <w:rFonts w:ascii="Verdana" w:eastAsia="Verdana" w:hAnsi="Verdana" w:cs="Verdana"/>
          <w:b/>
          <w:bCs/>
          <w:color w:val="0F0E0E"/>
          <w:kern w:val="24"/>
          <w:sz w:val="20"/>
          <w:szCs w:val="20"/>
          <w:lang w:val="en-US"/>
        </w:rPr>
      </w:pPr>
    </w:p>
    <w:p w14:paraId="5B99F5C6" w14:textId="3C768D4A" w:rsidR="004F70C3" w:rsidRDefault="004F70C3" w:rsidP="00434A53">
      <w:pPr>
        <w:spacing w:line="360" w:lineRule="auto"/>
        <w:textAlignment w:val="baseline"/>
        <w:rPr>
          <w:rFonts w:ascii="Verdana" w:eastAsia="Verdana" w:hAnsi="Verdana" w:cs="Verdana"/>
          <w:b/>
          <w:bCs/>
          <w:color w:val="0F0E0E"/>
          <w:kern w:val="24"/>
          <w:sz w:val="20"/>
          <w:szCs w:val="20"/>
          <w:lang w:val="en-US"/>
        </w:rPr>
      </w:pPr>
    </w:p>
    <w:p w14:paraId="0FE9E24F" w14:textId="134520A7"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FD39DE">
        <w:rPr>
          <w:rFonts w:ascii="Arial" w:eastAsia="Verdana" w:hAnsi="Arial" w:cs="Arial"/>
          <w:b/>
          <w:bCs/>
          <w:color w:val="0F0E0E"/>
          <w:kern w:val="24"/>
          <w:sz w:val="24"/>
          <w:szCs w:val="24"/>
          <w:lang w:val="en-US"/>
        </w:rPr>
        <w:lastRenderedPageBreak/>
        <w:t>3.</w:t>
      </w:r>
      <w:r w:rsidR="00955F6C">
        <w:rPr>
          <w:rFonts w:ascii="Arial" w:eastAsia="Verdana" w:hAnsi="Arial" w:cs="Arial"/>
          <w:b/>
          <w:bCs/>
          <w:color w:val="0F0E0E"/>
          <w:kern w:val="24"/>
          <w:sz w:val="24"/>
          <w:szCs w:val="24"/>
          <w:lang w:val="en-US"/>
        </w:rPr>
        <w:t>4.7</w:t>
      </w:r>
      <w:r w:rsidRPr="00480044">
        <w:rPr>
          <w:rFonts w:ascii="Arial" w:eastAsia="Verdana" w:hAnsi="Arial" w:cs="Arial"/>
          <w:b/>
          <w:bCs/>
          <w:color w:val="000000"/>
          <w:kern w:val="24"/>
          <w:sz w:val="24"/>
          <w:szCs w:val="24"/>
        </w:rPr>
        <w:t>. Demand By Grade</w:t>
      </w:r>
    </w:p>
    <w:p w14:paraId="1A9BAB39" w14:textId="61C7612C" w:rsidR="00434A53" w:rsidRPr="00480044" w:rsidRDefault="00434A53" w:rsidP="00434A53">
      <w:pPr>
        <w:spacing w:line="360" w:lineRule="auto"/>
        <w:textAlignment w:val="baseline"/>
        <w:rPr>
          <w:rFonts w:ascii="Arial" w:eastAsia="Verdana" w:hAnsi="Arial" w:cs="Arial"/>
          <w:b/>
          <w:bCs/>
          <w:color w:val="000000"/>
          <w:kern w:val="24"/>
          <w:sz w:val="24"/>
          <w:szCs w:val="24"/>
        </w:rPr>
      </w:pPr>
      <w:r w:rsidRPr="00480044">
        <w:rPr>
          <w:rFonts w:ascii="Arial" w:eastAsia="Verdana" w:hAnsi="Arial" w:cs="Arial"/>
          <w:b/>
          <w:bCs/>
          <w:color w:val="000000"/>
          <w:kern w:val="24"/>
          <w:sz w:val="24"/>
          <w:szCs w:val="24"/>
        </w:rPr>
        <w:t>North America Epoxy Resin Demand, By Grade</w:t>
      </w:r>
      <w:r w:rsidR="00EE77AB">
        <w:rPr>
          <w:rFonts w:ascii="Arial" w:eastAsia="Verdana" w:hAnsi="Arial" w:cs="Arial"/>
          <w:b/>
          <w:bCs/>
          <w:color w:val="000000"/>
          <w:kern w:val="24"/>
          <w:sz w:val="24"/>
          <w:szCs w:val="24"/>
        </w:rPr>
        <w:t xml:space="preserve"> </w:t>
      </w:r>
      <w:r w:rsidR="00EE77AB">
        <w:rPr>
          <w:rFonts w:ascii="Arial" w:eastAsia="Verdana" w:hAnsi="Arial" w:cs="Arial"/>
          <w:b/>
          <w:bCs/>
          <w:color w:val="0F0E0E"/>
          <w:kern w:val="24"/>
          <w:sz w:val="24"/>
          <w:szCs w:val="24"/>
          <w:lang w:val="en-US"/>
        </w:rPr>
        <w:t>(Thousand Tonnes) (%)</w:t>
      </w:r>
      <w:r w:rsidRPr="00480044">
        <w:rPr>
          <w:rFonts w:ascii="Arial" w:eastAsia="Verdana" w:hAnsi="Arial" w:cs="Arial"/>
          <w:b/>
          <w:bCs/>
          <w:color w:val="000000"/>
          <w:kern w:val="24"/>
          <w:sz w:val="24"/>
          <w:szCs w:val="24"/>
        </w:rPr>
        <w:t>, By Volume, 2015–2030F</w:t>
      </w:r>
    </w:p>
    <w:p w14:paraId="3BA28746" w14:textId="77777777" w:rsidR="00040B88" w:rsidRDefault="00040B88" w:rsidP="00040B88">
      <w:pPr>
        <w:spacing w:line="360" w:lineRule="auto"/>
        <w:jc w:val="both"/>
        <w:rPr>
          <w:rFonts w:ascii="Arial" w:hAnsi="Arial" w:cs="Arial"/>
          <w:sz w:val="24"/>
          <w:szCs w:val="24"/>
        </w:rPr>
      </w:pPr>
    </w:p>
    <w:p w14:paraId="56EF4B29" w14:textId="77777777" w:rsidR="00040B88" w:rsidRDefault="00040B88" w:rsidP="00040B88">
      <w:r>
        <w:rPr>
          <w:noProof/>
        </w:rPr>
        <mc:AlternateContent>
          <mc:Choice Requires="wps">
            <w:drawing>
              <wp:anchor distT="0" distB="0" distL="114300" distR="114300" simplePos="0" relativeHeight="251771904" behindDoc="0" locked="0" layoutInCell="1" allowOverlap="1" wp14:anchorId="3DC0EA04" wp14:editId="176EB538">
                <wp:simplePos x="0" y="0"/>
                <wp:positionH relativeFrom="margin">
                  <wp:posOffset>3708105</wp:posOffset>
                </wp:positionH>
                <wp:positionV relativeFrom="paragraph">
                  <wp:posOffset>2377440</wp:posOffset>
                </wp:positionV>
                <wp:extent cx="2588260" cy="292735"/>
                <wp:effectExtent l="0" t="0" r="0" b="0"/>
                <wp:wrapNone/>
                <wp:docPr id="25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DC0EA04" id="_x0000_s1126" type="#_x0000_t202" style="position:absolute;margin-left:292pt;margin-top:187.2pt;width:203.8pt;height:23.0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" filled="f" stroked="f">
                <v:textbox style="mso-fit-shape-to-text:t">
                  <w:txbxContent>
                    <w:p w14:paraId="3D213C5A"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6E26C5D4" wp14:editId="0D2AEAA8">
            <wp:extent cx="6410325" cy="2619375"/>
            <wp:effectExtent l="0" t="0" r="0" b="0"/>
            <wp:docPr id="248" name="Chart 24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5234946" w14:textId="11A17364" w:rsidR="00040B88" w:rsidRDefault="00040B88" w:rsidP="00040B88">
      <w:r>
        <w:rPr>
          <w:noProof/>
        </w:rPr>
        <w:drawing>
          <wp:anchor distT="0" distB="0" distL="114300" distR="114300" simplePos="0" relativeHeight="251807744" behindDoc="0" locked="0" layoutInCell="1" allowOverlap="1" wp14:anchorId="34398DF5" wp14:editId="4278E32E">
            <wp:simplePos x="0" y="0"/>
            <wp:positionH relativeFrom="page">
              <wp:posOffset>28575</wp:posOffset>
            </wp:positionH>
            <wp:positionV relativeFrom="paragraph">
              <wp:posOffset>9699625</wp:posOffset>
            </wp:positionV>
            <wp:extent cx="7534275" cy="10655935"/>
            <wp:effectExtent l="0" t="0" r="9525" b="0"/>
            <wp:wrapNone/>
            <wp:docPr id="216" name="Picture 216"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188" w:type="dxa"/>
        <w:tblInd w:w="-5" w:type="dxa"/>
        <w:tblLook w:val="04A0" w:firstRow="1" w:lastRow="0" w:firstColumn="1" w:lastColumn="0" w:noHBand="0" w:noVBand="1"/>
      </w:tblPr>
      <w:tblGrid>
        <w:gridCol w:w="1578"/>
        <w:gridCol w:w="958"/>
        <w:gridCol w:w="958"/>
        <w:gridCol w:w="958"/>
        <w:gridCol w:w="956"/>
        <w:gridCol w:w="956"/>
        <w:gridCol w:w="956"/>
        <w:gridCol w:w="956"/>
        <w:gridCol w:w="956"/>
        <w:gridCol w:w="956"/>
      </w:tblGrid>
      <w:tr w:rsidR="00241106" w:rsidRPr="00480044" w14:paraId="2A8B91F8" w14:textId="77777777" w:rsidTr="00241106">
        <w:trPr>
          <w:trHeight w:val="480"/>
        </w:trPr>
        <w:tc>
          <w:tcPr>
            <w:tcW w:w="157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BED30E" w14:textId="77777777" w:rsidR="001009A3" w:rsidRPr="00480044" w:rsidRDefault="001009A3" w:rsidP="001009A3">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Grade</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24B384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58" w:type="dxa"/>
            <w:tcBorders>
              <w:top w:val="single" w:sz="4" w:space="0" w:color="auto"/>
              <w:left w:val="nil"/>
              <w:bottom w:val="single" w:sz="4" w:space="0" w:color="auto"/>
              <w:right w:val="single" w:sz="4" w:space="0" w:color="auto"/>
            </w:tcBorders>
            <w:shd w:val="clear" w:color="auto" w:fill="C00000"/>
            <w:noWrap/>
            <w:vAlign w:val="center"/>
            <w:hideMark/>
          </w:tcPr>
          <w:p w14:paraId="15F48F80"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58" w:type="dxa"/>
            <w:tcBorders>
              <w:top w:val="single" w:sz="4" w:space="0" w:color="auto"/>
              <w:left w:val="nil"/>
              <w:bottom w:val="single" w:sz="4" w:space="0" w:color="auto"/>
              <w:right w:val="single" w:sz="4" w:space="0" w:color="auto"/>
            </w:tcBorders>
            <w:shd w:val="clear" w:color="auto" w:fill="C00000"/>
            <w:noWrap/>
            <w:vAlign w:val="bottom"/>
            <w:hideMark/>
          </w:tcPr>
          <w:p w14:paraId="6231E80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F9E6B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6B94676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374F47FD"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778974AC"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56" w:type="dxa"/>
            <w:tcBorders>
              <w:top w:val="single" w:sz="4" w:space="0" w:color="auto"/>
              <w:left w:val="nil"/>
              <w:bottom w:val="single" w:sz="4" w:space="0" w:color="auto"/>
              <w:right w:val="single" w:sz="4" w:space="0" w:color="auto"/>
            </w:tcBorders>
            <w:shd w:val="clear" w:color="auto" w:fill="C00000"/>
            <w:noWrap/>
            <w:vAlign w:val="bottom"/>
            <w:hideMark/>
          </w:tcPr>
          <w:p w14:paraId="21FC08B1"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B52CF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241106" w:rsidRPr="00480044" w14:paraId="1085D61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476BA971"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58" w:type="dxa"/>
            <w:tcBorders>
              <w:top w:val="nil"/>
              <w:left w:val="nil"/>
              <w:bottom w:val="single" w:sz="4" w:space="0" w:color="auto"/>
              <w:right w:val="single" w:sz="4" w:space="0" w:color="auto"/>
            </w:tcBorders>
            <w:shd w:val="clear" w:color="000000" w:fill="FFFFFF"/>
            <w:noWrap/>
            <w:vAlign w:val="bottom"/>
            <w:hideMark/>
          </w:tcPr>
          <w:p w14:paraId="08501F6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166</w:t>
            </w:r>
          </w:p>
        </w:tc>
        <w:tc>
          <w:tcPr>
            <w:tcW w:w="958" w:type="dxa"/>
            <w:tcBorders>
              <w:top w:val="nil"/>
              <w:left w:val="nil"/>
              <w:bottom w:val="single" w:sz="4" w:space="0" w:color="auto"/>
              <w:right w:val="single" w:sz="4" w:space="0" w:color="auto"/>
            </w:tcBorders>
            <w:shd w:val="clear" w:color="000000" w:fill="FFFFFF"/>
            <w:noWrap/>
            <w:vAlign w:val="bottom"/>
            <w:hideMark/>
          </w:tcPr>
          <w:p w14:paraId="04D28E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173</w:t>
            </w:r>
          </w:p>
        </w:tc>
        <w:tc>
          <w:tcPr>
            <w:tcW w:w="958" w:type="dxa"/>
            <w:tcBorders>
              <w:top w:val="nil"/>
              <w:left w:val="nil"/>
              <w:bottom w:val="single" w:sz="4" w:space="0" w:color="auto"/>
              <w:right w:val="single" w:sz="4" w:space="0" w:color="auto"/>
            </w:tcBorders>
            <w:shd w:val="clear" w:color="000000" w:fill="FFFFFF"/>
            <w:noWrap/>
            <w:vAlign w:val="bottom"/>
            <w:hideMark/>
          </w:tcPr>
          <w:p w14:paraId="1CB013F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29FBC9E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183</w:t>
            </w:r>
          </w:p>
        </w:tc>
        <w:tc>
          <w:tcPr>
            <w:tcW w:w="956" w:type="dxa"/>
            <w:tcBorders>
              <w:top w:val="nil"/>
              <w:left w:val="nil"/>
              <w:bottom w:val="single" w:sz="4" w:space="0" w:color="auto"/>
              <w:right w:val="single" w:sz="4" w:space="0" w:color="auto"/>
            </w:tcBorders>
            <w:shd w:val="clear" w:color="000000" w:fill="FFFFFF"/>
            <w:noWrap/>
            <w:vAlign w:val="bottom"/>
            <w:hideMark/>
          </w:tcPr>
          <w:p w14:paraId="3B7E239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189</w:t>
            </w:r>
          </w:p>
        </w:tc>
        <w:tc>
          <w:tcPr>
            <w:tcW w:w="956" w:type="dxa"/>
            <w:tcBorders>
              <w:top w:val="nil"/>
              <w:left w:val="nil"/>
              <w:bottom w:val="single" w:sz="4" w:space="0" w:color="auto"/>
              <w:right w:val="single" w:sz="4" w:space="0" w:color="auto"/>
            </w:tcBorders>
            <w:shd w:val="clear" w:color="000000" w:fill="FFFFFF"/>
            <w:noWrap/>
            <w:vAlign w:val="bottom"/>
            <w:hideMark/>
          </w:tcPr>
          <w:p w14:paraId="7129702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178</w:t>
            </w:r>
          </w:p>
        </w:tc>
        <w:tc>
          <w:tcPr>
            <w:tcW w:w="956" w:type="dxa"/>
            <w:tcBorders>
              <w:top w:val="nil"/>
              <w:left w:val="nil"/>
              <w:bottom w:val="single" w:sz="4" w:space="0" w:color="auto"/>
              <w:right w:val="single" w:sz="4" w:space="0" w:color="auto"/>
            </w:tcBorders>
            <w:shd w:val="clear" w:color="000000" w:fill="FFFFFF"/>
            <w:noWrap/>
            <w:vAlign w:val="bottom"/>
            <w:hideMark/>
          </w:tcPr>
          <w:p w14:paraId="5DBFE5B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188</w:t>
            </w:r>
          </w:p>
        </w:tc>
        <w:tc>
          <w:tcPr>
            <w:tcW w:w="956" w:type="dxa"/>
            <w:tcBorders>
              <w:top w:val="nil"/>
              <w:left w:val="nil"/>
              <w:bottom w:val="single" w:sz="4" w:space="0" w:color="auto"/>
              <w:right w:val="single" w:sz="4" w:space="0" w:color="auto"/>
            </w:tcBorders>
            <w:shd w:val="clear" w:color="000000" w:fill="FFFFFF"/>
            <w:noWrap/>
            <w:vAlign w:val="bottom"/>
            <w:hideMark/>
          </w:tcPr>
          <w:p w14:paraId="0EBF6F2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225</w:t>
            </w:r>
          </w:p>
        </w:tc>
        <w:tc>
          <w:tcPr>
            <w:tcW w:w="956" w:type="dxa"/>
            <w:tcBorders>
              <w:top w:val="nil"/>
              <w:left w:val="nil"/>
              <w:bottom w:val="single" w:sz="4" w:space="0" w:color="auto"/>
              <w:right w:val="single" w:sz="4" w:space="0" w:color="auto"/>
            </w:tcBorders>
            <w:shd w:val="clear" w:color="000000" w:fill="FFFFFF"/>
            <w:noWrap/>
            <w:vAlign w:val="bottom"/>
            <w:hideMark/>
          </w:tcPr>
          <w:p w14:paraId="7430D5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266</w:t>
            </w:r>
          </w:p>
        </w:tc>
      </w:tr>
      <w:tr w:rsidR="00241106" w:rsidRPr="00480044" w14:paraId="292BAED3"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7971E213"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58" w:type="dxa"/>
            <w:tcBorders>
              <w:top w:val="nil"/>
              <w:left w:val="nil"/>
              <w:bottom w:val="single" w:sz="4" w:space="0" w:color="auto"/>
              <w:right w:val="single" w:sz="4" w:space="0" w:color="auto"/>
            </w:tcBorders>
            <w:shd w:val="clear" w:color="000000" w:fill="FFFFFF"/>
            <w:noWrap/>
            <w:vAlign w:val="bottom"/>
            <w:hideMark/>
          </w:tcPr>
          <w:p w14:paraId="20FAF0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31</w:t>
            </w:r>
          </w:p>
        </w:tc>
        <w:tc>
          <w:tcPr>
            <w:tcW w:w="958" w:type="dxa"/>
            <w:tcBorders>
              <w:top w:val="nil"/>
              <w:left w:val="nil"/>
              <w:bottom w:val="single" w:sz="4" w:space="0" w:color="auto"/>
              <w:right w:val="single" w:sz="4" w:space="0" w:color="auto"/>
            </w:tcBorders>
            <w:shd w:val="clear" w:color="000000" w:fill="FFFFFF"/>
            <w:noWrap/>
            <w:vAlign w:val="bottom"/>
            <w:hideMark/>
          </w:tcPr>
          <w:p w14:paraId="55F9C86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58" w:type="dxa"/>
            <w:tcBorders>
              <w:top w:val="nil"/>
              <w:left w:val="nil"/>
              <w:bottom w:val="single" w:sz="4" w:space="0" w:color="auto"/>
              <w:right w:val="single" w:sz="4" w:space="0" w:color="auto"/>
            </w:tcBorders>
            <w:shd w:val="clear" w:color="000000" w:fill="FFFFFF"/>
            <w:noWrap/>
            <w:vAlign w:val="bottom"/>
            <w:hideMark/>
          </w:tcPr>
          <w:p w14:paraId="6A891CF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2929D10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4444DF7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34</w:t>
            </w:r>
          </w:p>
        </w:tc>
        <w:tc>
          <w:tcPr>
            <w:tcW w:w="956" w:type="dxa"/>
            <w:tcBorders>
              <w:top w:val="nil"/>
              <w:left w:val="nil"/>
              <w:bottom w:val="single" w:sz="4" w:space="0" w:color="auto"/>
              <w:right w:val="single" w:sz="4" w:space="0" w:color="auto"/>
            </w:tcBorders>
            <w:shd w:val="clear" w:color="000000" w:fill="FFFFFF"/>
            <w:noWrap/>
            <w:vAlign w:val="bottom"/>
            <w:hideMark/>
          </w:tcPr>
          <w:p w14:paraId="213CF37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32</w:t>
            </w:r>
          </w:p>
        </w:tc>
        <w:tc>
          <w:tcPr>
            <w:tcW w:w="956" w:type="dxa"/>
            <w:tcBorders>
              <w:top w:val="nil"/>
              <w:left w:val="nil"/>
              <w:bottom w:val="single" w:sz="4" w:space="0" w:color="auto"/>
              <w:right w:val="single" w:sz="4" w:space="0" w:color="auto"/>
            </w:tcBorders>
            <w:shd w:val="clear" w:color="000000" w:fill="FFFFFF"/>
            <w:noWrap/>
            <w:vAlign w:val="bottom"/>
            <w:hideMark/>
          </w:tcPr>
          <w:p w14:paraId="3A54773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33</w:t>
            </w:r>
          </w:p>
        </w:tc>
        <w:tc>
          <w:tcPr>
            <w:tcW w:w="956" w:type="dxa"/>
            <w:tcBorders>
              <w:top w:val="nil"/>
              <w:left w:val="nil"/>
              <w:bottom w:val="single" w:sz="4" w:space="0" w:color="auto"/>
              <w:right w:val="single" w:sz="4" w:space="0" w:color="auto"/>
            </w:tcBorders>
            <w:shd w:val="clear" w:color="000000" w:fill="FFFFFF"/>
            <w:noWrap/>
            <w:vAlign w:val="bottom"/>
            <w:hideMark/>
          </w:tcPr>
          <w:p w14:paraId="144225B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39</w:t>
            </w:r>
          </w:p>
        </w:tc>
        <w:tc>
          <w:tcPr>
            <w:tcW w:w="956" w:type="dxa"/>
            <w:tcBorders>
              <w:top w:val="nil"/>
              <w:left w:val="nil"/>
              <w:bottom w:val="single" w:sz="4" w:space="0" w:color="auto"/>
              <w:right w:val="single" w:sz="4" w:space="0" w:color="auto"/>
            </w:tcBorders>
            <w:shd w:val="clear" w:color="000000" w:fill="FFFFFF"/>
            <w:noWrap/>
            <w:vAlign w:val="bottom"/>
            <w:hideMark/>
          </w:tcPr>
          <w:p w14:paraId="1963EA9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44</w:t>
            </w:r>
          </w:p>
        </w:tc>
      </w:tr>
      <w:tr w:rsidR="00241106" w:rsidRPr="00480044" w14:paraId="45B21EE0"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0BDE93D2"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58" w:type="dxa"/>
            <w:tcBorders>
              <w:top w:val="nil"/>
              <w:left w:val="nil"/>
              <w:bottom w:val="single" w:sz="4" w:space="0" w:color="auto"/>
              <w:right w:val="single" w:sz="4" w:space="0" w:color="auto"/>
            </w:tcBorders>
            <w:shd w:val="clear" w:color="000000" w:fill="FFFFFF"/>
            <w:noWrap/>
            <w:vAlign w:val="bottom"/>
            <w:hideMark/>
          </w:tcPr>
          <w:p w14:paraId="74D997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102</w:t>
            </w:r>
          </w:p>
        </w:tc>
        <w:tc>
          <w:tcPr>
            <w:tcW w:w="958" w:type="dxa"/>
            <w:tcBorders>
              <w:top w:val="nil"/>
              <w:left w:val="nil"/>
              <w:bottom w:val="single" w:sz="4" w:space="0" w:color="auto"/>
              <w:right w:val="single" w:sz="4" w:space="0" w:color="auto"/>
            </w:tcBorders>
            <w:shd w:val="clear" w:color="000000" w:fill="FFFFFF"/>
            <w:noWrap/>
            <w:vAlign w:val="bottom"/>
            <w:hideMark/>
          </w:tcPr>
          <w:p w14:paraId="5A9552B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104</w:t>
            </w:r>
          </w:p>
        </w:tc>
        <w:tc>
          <w:tcPr>
            <w:tcW w:w="958" w:type="dxa"/>
            <w:tcBorders>
              <w:top w:val="nil"/>
              <w:left w:val="nil"/>
              <w:bottom w:val="single" w:sz="4" w:space="0" w:color="auto"/>
              <w:right w:val="single" w:sz="4" w:space="0" w:color="auto"/>
            </w:tcBorders>
            <w:shd w:val="clear" w:color="000000" w:fill="FFFFFF"/>
            <w:noWrap/>
            <w:vAlign w:val="bottom"/>
            <w:hideMark/>
          </w:tcPr>
          <w:p w14:paraId="2D938BF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06CD6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110</w:t>
            </w:r>
          </w:p>
        </w:tc>
        <w:tc>
          <w:tcPr>
            <w:tcW w:w="956" w:type="dxa"/>
            <w:tcBorders>
              <w:top w:val="nil"/>
              <w:left w:val="nil"/>
              <w:bottom w:val="single" w:sz="4" w:space="0" w:color="auto"/>
              <w:right w:val="single" w:sz="4" w:space="0" w:color="auto"/>
            </w:tcBorders>
            <w:shd w:val="clear" w:color="000000" w:fill="FFFFFF"/>
            <w:noWrap/>
            <w:vAlign w:val="bottom"/>
            <w:hideMark/>
          </w:tcPr>
          <w:p w14:paraId="3A5D66D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114</w:t>
            </w:r>
          </w:p>
        </w:tc>
        <w:tc>
          <w:tcPr>
            <w:tcW w:w="956" w:type="dxa"/>
            <w:tcBorders>
              <w:top w:val="nil"/>
              <w:left w:val="nil"/>
              <w:bottom w:val="single" w:sz="4" w:space="0" w:color="auto"/>
              <w:right w:val="single" w:sz="4" w:space="0" w:color="auto"/>
            </w:tcBorders>
            <w:shd w:val="clear" w:color="000000" w:fill="FFFFFF"/>
            <w:noWrap/>
            <w:vAlign w:val="bottom"/>
            <w:hideMark/>
          </w:tcPr>
          <w:p w14:paraId="2C3F8BC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107</w:t>
            </w:r>
          </w:p>
        </w:tc>
        <w:tc>
          <w:tcPr>
            <w:tcW w:w="956" w:type="dxa"/>
            <w:tcBorders>
              <w:top w:val="nil"/>
              <w:left w:val="nil"/>
              <w:bottom w:val="single" w:sz="4" w:space="0" w:color="auto"/>
              <w:right w:val="single" w:sz="4" w:space="0" w:color="auto"/>
            </w:tcBorders>
            <w:shd w:val="clear" w:color="000000" w:fill="FFFFFF"/>
            <w:noWrap/>
            <w:vAlign w:val="bottom"/>
            <w:hideMark/>
          </w:tcPr>
          <w:p w14:paraId="1CE1BE7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113</w:t>
            </w:r>
          </w:p>
        </w:tc>
        <w:tc>
          <w:tcPr>
            <w:tcW w:w="956" w:type="dxa"/>
            <w:tcBorders>
              <w:top w:val="nil"/>
              <w:left w:val="nil"/>
              <w:bottom w:val="single" w:sz="4" w:space="0" w:color="auto"/>
              <w:right w:val="single" w:sz="4" w:space="0" w:color="auto"/>
            </w:tcBorders>
            <w:shd w:val="clear" w:color="000000" w:fill="FFFFFF"/>
            <w:noWrap/>
            <w:vAlign w:val="bottom"/>
            <w:hideMark/>
          </w:tcPr>
          <w:p w14:paraId="4E90566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133</w:t>
            </w:r>
          </w:p>
        </w:tc>
        <w:tc>
          <w:tcPr>
            <w:tcW w:w="956" w:type="dxa"/>
            <w:tcBorders>
              <w:top w:val="nil"/>
              <w:left w:val="nil"/>
              <w:bottom w:val="single" w:sz="4" w:space="0" w:color="auto"/>
              <w:right w:val="single" w:sz="4" w:space="0" w:color="auto"/>
            </w:tcBorders>
            <w:shd w:val="clear" w:color="000000" w:fill="FFFFFF"/>
            <w:noWrap/>
            <w:vAlign w:val="bottom"/>
            <w:hideMark/>
          </w:tcPr>
          <w:p w14:paraId="3D2B6AE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156</w:t>
            </w:r>
          </w:p>
        </w:tc>
      </w:tr>
      <w:tr w:rsidR="00241106" w:rsidRPr="00480044" w14:paraId="01A307E7" w14:textId="77777777" w:rsidTr="00241106">
        <w:trPr>
          <w:trHeight w:val="565"/>
        </w:trPr>
        <w:tc>
          <w:tcPr>
            <w:tcW w:w="1578" w:type="dxa"/>
            <w:tcBorders>
              <w:top w:val="nil"/>
              <w:left w:val="single" w:sz="4" w:space="0" w:color="auto"/>
              <w:bottom w:val="single" w:sz="4" w:space="0" w:color="auto"/>
              <w:right w:val="single" w:sz="4" w:space="0" w:color="auto"/>
            </w:tcBorders>
            <w:shd w:val="clear" w:color="000000" w:fill="FFFFFF"/>
            <w:noWrap/>
            <w:vAlign w:val="bottom"/>
            <w:hideMark/>
          </w:tcPr>
          <w:p w14:paraId="5D575F39" w14:textId="77777777" w:rsidR="001009A3" w:rsidRPr="00480044" w:rsidRDefault="001009A3" w:rsidP="001009A3">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58" w:type="dxa"/>
            <w:tcBorders>
              <w:top w:val="nil"/>
              <w:left w:val="nil"/>
              <w:bottom w:val="single" w:sz="4" w:space="0" w:color="auto"/>
              <w:right w:val="single" w:sz="4" w:space="0" w:color="auto"/>
            </w:tcBorders>
            <w:shd w:val="clear" w:color="000000" w:fill="FFFFFF"/>
            <w:noWrap/>
            <w:vAlign w:val="bottom"/>
            <w:hideMark/>
          </w:tcPr>
          <w:p w14:paraId="7BED047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299</w:t>
            </w:r>
          </w:p>
        </w:tc>
        <w:tc>
          <w:tcPr>
            <w:tcW w:w="958" w:type="dxa"/>
            <w:tcBorders>
              <w:top w:val="nil"/>
              <w:left w:val="nil"/>
              <w:bottom w:val="single" w:sz="4" w:space="0" w:color="auto"/>
              <w:right w:val="single" w:sz="4" w:space="0" w:color="auto"/>
            </w:tcBorders>
            <w:shd w:val="clear" w:color="000000" w:fill="FFFFFF"/>
            <w:noWrap/>
            <w:vAlign w:val="bottom"/>
            <w:hideMark/>
          </w:tcPr>
          <w:p w14:paraId="4ED1459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309</w:t>
            </w:r>
          </w:p>
        </w:tc>
        <w:tc>
          <w:tcPr>
            <w:tcW w:w="958" w:type="dxa"/>
            <w:tcBorders>
              <w:top w:val="nil"/>
              <w:left w:val="nil"/>
              <w:bottom w:val="single" w:sz="4" w:space="0" w:color="auto"/>
              <w:right w:val="single" w:sz="4" w:space="0" w:color="auto"/>
            </w:tcBorders>
            <w:shd w:val="clear" w:color="000000" w:fill="FFFFFF"/>
            <w:noWrap/>
            <w:vAlign w:val="bottom"/>
            <w:hideMark/>
          </w:tcPr>
          <w:p w14:paraId="4D685F9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318</w:t>
            </w:r>
          </w:p>
        </w:tc>
        <w:tc>
          <w:tcPr>
            <w:tcW w:w="956" w:type="dxa"/>
            <w:tcBorders>
              <w:top w:val="nil"/>
              <w:left w:val="nil"/>
              <w:bottom w:val="single" w:sz="4" w:space="0" w:color="auto"/>
              <w:right w:val="single" w:sz="4" w:space="0" w:color="auto"/>
            </w:tcBorders>
            <w:shd w:val="clear" w:color="000000" w:fill="FFFFFF"/>
            <w:noWrap/>
            <w:vAlign w:val="bottom"/>
            <w:hideMark/>
          </w:tcPr>
          <w:p w14:paraId="38280F9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326</w:t>
            </w:r>
          </w:p>
        </w:tc>
        <w:tc>
          <w:tcPr>
            <w:tcW w:w="956" w:type="dxa"/>
            <w:tcBorders>
              <w:top w:val="nil"/>
              <w:left w:val="nil"/>
              <w:bottom w:val="single" w:sz="4" w:space="0" w:color="auto"/>
              <w:right w:val="single" w:sz="4" w:space="0" w:color="auto"/>
            </w:tcBorders>
            <w:shd w:val="clear" w:color="000000" w:fill="FFFFFF"/>
            <w:noWrap/>
            <w:vAlign w:val="bottom"/>
            <w:hideMark/>
          </w:tcPr>
          <w:p w14:paraId="73EB686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337</w:t>
            </w:r>
          </w:p>
        </w:tc>
        <w:tc>
          <w:tcPr>
            <w:tcW w:w="956" w:type="dxa"/>
            <w:tcBorders>
              <w:top w:val="nil"/>
              <w:left w:val="nil"/>
              <w:bottom w:val="single" w:sz="4" w:space="0" w:color="auto"/>
              <w:right w:val="single" w:sz="4" w:space="0" w:color="auto"/>
            </w:tcBorders>
            <w:shd w:val="clear" w:color="000000" w:fill="FFFFFF"/>
            <w:noWrap/>
            <w:vAlign w:val="bottom"/>
            <w:hideMark/>
          </w:tcPr>
          <w:p w14:paraId="2912038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317</w:t>
            </w:r>
          </w:p>
        </w:tc>
        <w:tc>
          <w:tcPr>
            <w:tcW w:w="956" w:type="dxa"/>
            <w:tcBorders>
              <w:top w:val="nil"/>
              <w:left w:val="nil"/>
              <w:bottom w:val="single" w:sz="4" w:space="0" w:color="auto"/>
              <w:right w:val="single" w:sz="4" w:space="0" w:color="auto"/>
            </w:tcBorders>
            <w:shd w:val="clear" w:color="000000" w:fill="FFFFFF"/>
            <w:noWrap/>
            <w:vAlign w:val="bottom"/>
            <w:hideMark/>
          </w:tcPr>
          <w:p w14:paraId="331D208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335</w:t>
            </w:r>
          </w:p>
        </w:tc>
        <w:tc>
          <w:tcPr>
            <w:tcW w:w="956" w:type="dxa"/>
            <w:tcBorders>
              <w:top w:val="nil"/>
              <w:left w:val="nil"/>
              <w:bottom w:val="single" w:sz="4" w:space="0" w:color="auto"/>
              <w:right w:val="single" w:sz="4" w:space="0" w:color="auto"/>
            </w:tcBorders>
            <w:shd w:val="clear" w:color="000000" w:fill="FFFFFF"/>
            <w:noWrap/>
            <w:vAlign w:val="bottom"/>
            <w:hideMark/>
          </w:tcPr>
          <w:p w14:paraId="3B273B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397</w:t>
            </w:r>
          </w:p>
        </w:tc>
        <w:tc>
          <w:tcPr>
            <w:tcW w:w="956" w:type="dxa"/>
            <w:tcBorders>
              <w:top w:val="nil"/>
              <w:left w:val="nil"/>
              <w:bottom w:val="single" w:sz="4" w:space="0" w:color="auto"/>
              <w:right w:val="single" w:sz="4" w:space="0" w:color="auto"/>
            </w:tcBorders>
            <w:shd w:val="clear" w:color="000000" w:fill="FFFFFF"/>
            <w:noWrap/>
            <w:vAlign w:val="bottom"/>
            <w:hideMark/>
          </w:tcPr>
          <w:p w14:paraId="166D7E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465</w:t>
            </w:r>
          </w:p>
        </w:tc>
      </w:tr>
    </w:tbl>
    <w:p w14:paraId="6672DF17" w14:textId="79D485DC"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17344" behindDoc="0" locked="0" layoutInCell="1" allowOverlap="1" wp14:anchorId="49601FA8" wp14:editId="32B045BC">
                <wp:simplePos x="0" y="0"/>
                <wp:positionH relativeFrom="margin">
                  <wp:posOffset>4433776</wp:posOffset>
                </wp:positionH>
                <wp:positionV relativeFrom="paragraph">
                  <wp:posOffset>0</wp:posOffset>
                </wp:positionV>
                <wp:extent cx="2105025" cy="292735"/>
                <wp:effectExtent l="0" t="0" r="0" b="0"/>
                <wp:wrapNone/>
                <wp:docPr id="1133"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292735"/>
                        </a:xfrm>
                        <a:prstGeom prst="rect">
                          <a:avLst/>
                        </a:prstGeom>
                        <a:noFill/>
                      </wps:spPr>
                      <wps:txbx>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9601FA8" id="_x0000_s1127" type="#_x0000_t202" style="position:absolute;left:0;text-align:left;margin-left:349.1pt;margin-top:0;width:165.75pt;height:23.0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" filled="f" stroked="f">
                <v:textbox style="mso-fit-shape-to-text:t">
                  <w:txbxContent>
                    <w:p w14:paraId="31D0788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56C9483" w14:textId="4719FBC6" w:rsidR="00FD39DE" w:rsidRDefault="00016D59" w:rsidP="00040B8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Liquid </w:t>
      </w:r>
      <w:r w:rsidRPr="00016D59">
        <w:rPr>
          <w:rFonts w:ascii="Arial" w:hAnsi="Arial" w:cs="Arial"/>
          <w:sz w:val="24"/>
          <w:szCs w:val="24"/>
          <w:shd w:val="clear" w:color="auto" w:fill="FFFFFF"/>
        </w:rPr>
        <w:t>Epoxy resin</w:t>
      </w:r>
      <w:r>
        <w:rPr>
          <w:rFonts w:ascii="Arial" w:hAnsi="Arial" w:cs="Arial"/>
          <w:sz w:val="24"/>
          <w:szCs w:val="24"/>
          <w:shd w:val="clear" w:color="auto" w:fill="FFFFFF"/>
        </w:rPr>
        <w:t xml:space="preserve"> (LER)</w:t>
      </w:r>
      <w:r w:rsidRPr="00016D59">
        <w:rPr>
          <w:rFonts w:ascii="Arial" w:hAnsi="Arial" w:cs="Arial"/>
          <w:sz w:val="24"/>
          <w:szCs w:val="24"/>
          <w:shd w:val="clear" w:color="auto" w:fill="FFFFFF"/>
        </w:rPr>
        <w:t xml:space="preserve"> </w:t>
      </w:r>
      <w:r>
        <w:rPr>
          <w:rFonts w:ascii="Arial" w:hAnsi="Arial" w:cs="Arial"/>
          <w:sz w:val="24"/>
          <w:szCs w:val="24"/>
          <w:shd w:val="clear" w:color="auto" w:fill="FFFFFF"/>
        </w:rPr>
        <w:t xml:space="preserve">is anticipated to be the fastest growing segment due to increased </w:t>
      </w:r>
      <w:r w:rsidR="00107F09">
        <w:rPr>
          <w:rFonts w:ascii="Arial" w:hAnsi="Arial" w:cs="Arial"/>
          <w:sz w:val="24"/>
          <w:szCs w:val="24"/>
          <w:shd w:val="clear" w:color="auto" w:fill="FFFFFF"/>
        </w:rPr>
        <w:t>demand for coating</w:t>
      </w:r>
      <w:r>
        <w:rPr>
          <w:rFonts w:ascii="Arial" w:hAnsi="Arial" w:cs="Arial"/>
          <w:sz w:val="24"/>
          <w:szCs w:val="24"/>
          <w:shd w:val="clear" w:color="auto" w:fill="FFFFFF"/>
        </w:rPr>
        <w:t xml:space="preserve"> and adhesives application. LER based resins are also find its usage i</w:t>
      </w:r>
      <w:r w:rsidR="00107F09">
        <w:rPr>
          <w:rFonts w:ascii="Arial" w:hAnsi="Arial" w:cs="Arial"/>
          <w:sz w:val="24"/>
          <w:szCs w:val="24"/>
          <w:shd w:val="clear" w:color="auto" w:fill="FFFFFF"/>
        </w:rPr>
        <w:t>n</w:t>
      </w:r>
      <w:r>
        <w:rPr>
          <w:rFonts w:ascii="Arial" w:hAnsi="Arial" w:cs="Arial"/>
          <w:sz w:val="24"/>
          <w:szCs w:val="24"/>
          <w:shd w:val="clear" w:color="auto" w:fill="FFFFFF"/>
        </w:rPr>
        <w:t xml:space="preserve"> </w:t>
      </w:r>
      <w:r w:rsidR="00107F09">
        <w:rPr>
          <w:rFonts w:ascii="Arial" w:hAnsi="Arial" w:cs="Arial"/>
          <w:sz w:val="24"/>
          <w:szCs w:val="24"/>
          <w:shd w:val="clear" w:color="auto" w:fill="FFFFFF"/>
        </w:rPr>
        <w:t>manufacturing</w:t>
      </w:r>
      <w:r>
        <w:rPr>
          <w:rFonts w:ascii="Arial" w:hAnsi="Arial" w:cs="Arial"/>
          <w:sz w:val="24"/>
          <w:szCs w:val="24"/>
          <w:shd w:val="clear" w:color="auto" w:fill="FFFFFF"/>
        </w:rPr>
        <w:t xml:space="preserve"> of specialized </w:t>
      </w:r>
      <w:r w:rsidR="00107F09">
        <w:rPr>
          <w:rFonts w:ascii="Arial" w:hAnsi="Arial" w:cs="Arial"/>
          <w:sz w:val="24"/>
          <w:szCs w:val="24"/>
          <w:shd w:val="clear" w:color="auto" w:fill="FFFFFF"/>
        </w:rPr>
        <w:t>application such</w:t>
      </w:r>
      <w:r>
        <w:rPr>
          <w:rFonts w:ascii="Arial" w:hAnsi="Arial" w:cs="Arial"/>
          <w:sz w:val="24"/>
          <w:szCs w:val="24"/>
          <w:shd w:val="clear" w:color="auto" w:fill="FFFFFF"/>
        </w:rPr>
        <w:t xml:space="preserve"> as composites and electronics industry.</w:t>
      </w:r>
      <w:r w:rsidR="00107F09" w:rsidRPr="00107F09">
        <w:t xml:space="preserve"> </w:t>
      </w:r>
      <w:r w:rsidR="00107F09">
        <w:t xml:space="preserve">In coming years, </w:t>
      </w:r>
      <w:r w:rsidR="00107F09" w:rsidRPr="00107F09">
        <w:rPr>
          <w:rFonts w:ascii="Arial" w:hAnsi="Arial" w:cs="Arial"/>
          <w:sz w:val="24"/>
          <w:szCs w:val="24"/>
          <w:shd w:val="clear" w:color="auto" w:fill="FFFFFF"/>
        </w:rPr>
        <w:t xml:space="preserve">solids </w:t>
      </w:r>
      <w:r w:rsidR="00107F09">
        <w:rPr>
          <w:rFonts w:ascii="Arial" w:hAnsi="Arial" w:cs="Arial"/>
          <w:sz w:val="24"/>
          <w:szCs w:val="24"/>
          <w:shd w:val="clear" w:color="auto" w:fill="FFFFFF"/>
        </w:rPr>
        <w:t xml:space="preserve">epoxy resin </w:t>
      </w:r>
      <w:r w:rsidR="00107F09" w:rsidRPr="00107F09">
        <w:rPr>
          <w:rFonts w:ascii="Arial" w:hAnsi="Arial" w:cs="Arial"/>
          <w:sz w:val="24"/>
          <w:szCs w:val="24"/>
          <w:shd w:val="clear" w:color="auto" w:fill="FFFFFF"/>
        </w:rPr>
        <w:t>using liquid epoxy resin</w:t>
      </w:r>
      <w:r w:rsidR="00107F09">
        <w:rPr>
          <w:rFonts w:ascii="Arial" w:hAnsi="Arial" w:cs="Arial"/>
          <w:sz w:val="24"/>
          <w:szCs w:val="24"/>
          <w:shd w:val="clear" w:color="auto" w:fill="FFFFFF"/>
        </w:rPr>
        <w:t xml:space="preserve"> will </w:t>
      </w:r>
      <w:r w:rsidR="00107F09" w:rsidRPr="00107F09">
        <w:rPr>
          <w:rFonts w:ascii="Arial" w:hAnsi="Arial" w:cs="Arial"/>
          <w:sz w:val="24"/>
          <w:szCs w:val="24"/>
          <w:shd w:val="clear" w:color="auto" w:fill="FFFFFF"/>
        </w:rPr>
        <w:t>continue to grow. Liquid epoxy resin is also used for tank linings</w:t>
      </w:r>
      <w:r w:rsidR="00107F09">
        <w:rPr>
          <w:rFonts w:ascii="Arial" w:hAnsi="Arial" w:cs="Arial"/>
          <w:sz w:val="24"/>
          <w:szCs w:val="24"/>
          <w:shd w:val="clear" w:color="auto" w:fill="FFFFFF"/>
        </w:rPr>
        <w:t xml:space="preserve">. </w:t>
      </w:r>
    </w:p>
    <w:p w14:paraId="78819A93" w14:textId="77777777" w:rsidR="0028696A" w:rsidRDefault="0028696A" w:rsidP="0028696A">
      <w:pPr>
        <w:tabs>
          <w:tab w:val="left" w:pos="1290"/>
        </w:tabs>
        <w:spacing w:line="360" w:lineRule="auto"/>
        <w:jc w:val="both"/>
        <w:rPr>
          <w:rFonts w:ascii="Verdana" w:eastAsia="Arial" w:hAnsi="Verdana" w:cs="Arial"/>
          <w:b/>
          <w:bCs/>
          <w:sz w:val="20"/>
          <w:szCs w:val="20"/>
          <w:lang w:val="en-US"/>
        </w:rPr>
      </w:pPr>
    </w:p>
    <w:p w14:paraId="523642B9" w14:textId="77777777" w:rsidR="00282D30" w:rsidRDefault="00282D30" w:rsidP="0028696A">
      <w:pPr>
        <w:tabs>
          <w:tab w:val="left" w:pos="1290"/>
        </w:tabs>
        <w:spacing w:line="360" w:lineRule="auto"/>
        <w:jc w:val="both"/>
        <w:rPr>
          <w:rFonts w:ascii="Verdana" w:eastAsia="Arial" w:hAnsi="Verdana" w:cs="Arial"/>
          <w:b/>
          <w:bCs/>
          <w:sz w:val="20"/>
          <w:szCs w:val="20"/>
          <w:lang w:val="en-US"/>
        </w:rPr>
      </w:pPr>
    </w:p>
    <w:p w14:paraId="2F54B19F" w14:textId="0F99A604" w:rsidR="0028696A" w:rsidRPr="00363C10" w:rsidRDefault="00955F6C" w:rsidP="0028696A">
      <w:pPr>
        <w:tabs>
          <w:tab w:val="left" w:pos="1290"/>
        </w:tabs>
        <w:spacing w:line="360" w:lineRule="auto"/>
        <w:jc w:val="both"/>
        <w:rPr>
          <w:rFonts w:ascii="Verdana" w:eastAsia="Arial" w:hAnsi="Verdana" w:cs="Arial"/>
          <w:b/>
          <w:bCs/>
          <w:sz w:val="20"/>
          <w:szCs w:val="20"/>
          <w:lang w:val="en-US"/>
        </w:rPr>
      </w:pPr>
      <w:r>
        <w:rPr>
          <w:rFonts w:ascii="Verdana" w:eastAsia="Arial" w:hAnsi="Verdana" w:cs="Arial"/>
          <w:b/>
          <w:bCs/>
          <w:sz w:val="20"/>
          <w:szCs w:val="20"/>
          <w:lang w:val="en-US"/>
        </w:rPr>
        <w:lastRenderedPageBreak/>
        <w:t xml:space="preserve">3.4.8. </w:t>
      </w:r>
      <w:r w:rsidR="0028696A" w:rsidRPr="00363C10">
        <w:rPr>
          <w:rFonts w:ascii="Verdana" w:eastAsia="Arial" w:hAnsi="Verdana" w:cs="Arial"/>
          <w:b/>
          <w:bCs/>
          <w:sz w:val="20"/>
          <w:szCs w:val="20"/>
          <w:lang w:val="en-US"/>
        </w:rPr>
        <w:t xml:space="preserve">North America Epoxy Resin Market </w:t>
      </w:r>
      <w:r w:rsidR="0028696A">
        <w:rPr>
          <w:rFonts w:ascii="Verdana" w:eastAsia="Arial" w:hAnsi="Verdana" w:cs="Arial"/>
          <w:b/>
          <w:bCs/>
          <w:sz w:val="20"/>
          <w:szCs w:val="20"/>
          <w:lang w:val="en-US"/>
        </w:rPr>
        <w:t>Demand-</w:t>
      </w:r>
      <w:r w:rsidR="0028696A" w:rsidRPr="00363C10">
        <w:rPr>
          <w:rFonts w:ascii="Verdana" w:eastAsia="Arial" w:hAnsi="Verdana" w:cs="Arial"/>
          <w:b/>
          <w:bCs/>
          <w:sz w:val="20"/>
          <w:szCs w:val="20"/>
          <w:lang w:val="en-US"/>
        </w:rPr>
        <w:t>Supply Analysis, By Volume, 2015-20</w:t>
      </w:r>
      <w:r w:rsidR="0028696A">
        <w:rPr>
          <w:rFonts w:ascii="Verdana" w:eastAsia="Arial" w:hAnsi="Verdana" w:cs="Arial"/>
          <w:b/>
          <w:bCs/>
          <w:sz w:val="20"/>
          <w:szCs w:val="20"/>
          <w:lang w:val="en-US"/>
        </w:rPr>
        <w:t>30</w:t>
      </w:r>
      <w:r w:rsidR="0028696A" w:rsidRPr="00363C10">
        <w:rPr>
          <w:rFonts w:ascii="Verdana" w:eastAsia="Arial" w:hAnsi="Verdana" w:cs="Arial"/>
          <w:b/>
          <w:bCs/>
          <w:sz w:val="20"/>
          <w:szCs w:val="20"/>
          <w:lang w:val="en-US"/>
        </w:rPr>
        <w:t>F (Thousand Tonnes)</w:t>
      </w:r>
    </w:p>
    <w:p w14:paraId="5F2EE6AB" w14:textId="77777777" w:rsidR="0028696A" w:rsidRDefault="0028696A" w:rsidP="0028696A">
      <w:pPr>
        <w:rPr>
          <w:rFonts w:ascii="Verdana" w:hAnsi="Verdana" w:cstheme="minorHAnsi"/>
          <w:b/>
          <w:bCs/>
          <w:sz w:val="20"/>
          <w:szCs w:val="20"/>
          <w:lang w:val="en-US"/>
        </w:rPr>
        <w:sectPr w:rsidR="0028696A"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10" w:type="dxa"/>
        <w:tblLook w:val="04A0" w:firstRow="1" w:lastRow="0" w:firstColumn="1" w:lastColumn="0" w:noHBand="0" w:noVBand="1"/>
      </w:tblPr>
      <w:tblGrid>
        <w:gridCol w:w="1809"/>
        <w:gridCol w:w="943"/>
        <w:gridCol w:w="944"/>
        <w:gridCol w:w="944"/>
        <w:gridCol w:w="944"/>
        <w:gridCol w:w="944"/>
        <w:gridCol w:w="948"/>
        <w:gridCol w:w="944"/>
        <w:gridCol w:w="944"/>
        <w:gridCol w:w="946"/>
      </w:tblGrid>
      <w:tr w:rsidR="0028696A" w:rsidRPr="00D7790B" w14:paraId="6B0FDB36" w14:textId="77777777" w:rsidTr="00023046">
        <w:trPr>
          <w:trHeight w:val="476"/>
        </w:trPr>
        <w:tc>
          <w:tcPr>
            <w:tcW w:w="1809" w:type="dxa"/>
            <w:tcBorders>
              <w:top w:val="single" w:sz="8" w:space="0" w:color="FFFFFF"/>
              <w:left w:val="nil"/>
              <w:bottom w:val="single" w:sz="12" w:space="0" w:color="FFFFFF"/>
              <w:right w:val="single" w:sz="8" w:space="0" w:color="FFFFFF"/>
            </w:tcBorders>
            <w:shd w:val="clear" w:color="000000" w:fill="70AD47"/>
            <w:vAlign w:val="center"/>
            <w:hideMark/>
          </w:tcPr>
          <w:p w14:paraId="25541A05" w14:textId="77777777" w:rsidR="0028696A" w:rsidRPr="00D7790B" w:rsidRDefault="0028696A" w:rsidP="00A61E95">
            <w:pPr>
              <w:spacing w:after="0" w:line="240" w:lineRule="auto"/>
              <w:ind w:firstLineChars="100" w:firstLine="220"/>
              <w:rPr>
                <w:rFonts w:ascii="Calibri" w:eastAsia="Times New Roman" w:hAnsi="Calibri" w:cs="Times New Roman"/>
                <w:color w:val="000000"/>
                <w:lang w:val="en-US"/>
              </w:rPr>
            </w:pPr>
            <w:r w:rsidRPr="00D7790B">
              <w:rPr>
                <w:rFonts w:ascii="Calibri" w:eastAsia="Times New Roman" w:hAnsi="Calibri" w:cs="Times New Roman"/>
                <w:color w:val="000000"/>
                <w:lang w:val="en-US"/>
              </w:rPr>
              <w:t> </w:t>
            </w:r>
          </w:p>
        </w:tc>
        <w:tc>
          <w:tcPr>
            <w:tcW w:w="943" w:type="dxa"/>
            <w:tcBorders>
              <w:top w:val="single" w:sz="8" w:space="0" w:color="FFFFFF"/>
              <w:left w:val="nil"/>
              <w:bottom w:val="single" w:sz="12" w:space="0" w:color="FFFFFF"/>
              <w:right w:val="single" w:sz="8" w:space="0" w:color="FFFFFF"/>
            </w:tcBorders>
            <w:shd w:val="clear" w:color="000000" w:fill="70AD47"/>
            <w:vAlign w:val="center"/>
            <w:hideMark/>
          </w:tcPr>
          <w:p w14:paraId="2676FAE0"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2015</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D831AAC"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2016</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9A31445"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2017</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304D8877"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2018</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2978F833"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2019</w:t>
            </w:r>
          </w:p>
        </w:tc>
        <w:tc>
          <w:tcPr>
            <w:tcW w:w="948" w:type="dxa"/>
            <w:tcBorders>
              <w:top w:val="single" w:sz="8" w:space="0" w:color="FFFFFF"/>
              <w:left w:val="nil"/>
              <w:bottom w:val="single" w:sz="12" w:space="0" w:color="FFFFFF"/>
              <w:right w:val="single" w:sz="8" w:space="0" w:color="FFFFFF"/>
            </w:tcBorders>
            <w:shd w:val="clear" w:color="000000" w:fill="70AD47"/>
            <w:vAlign w:val="center"/>
            <w:hideMark/>
          </w:tcPr>
          <w:p w14:paraId="20D6947F"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lang w:val="en-US"/>
              </w:rPr>
              <w:t>2020</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630B890D"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2021E</w:t>
            </w:r>
          </w:p>
        </w:tc>
        <w:tc>
          <w:tcPr>
            <w:tcW w:w="944" w:type="dxa"/>
            <w:tcBorders>
              <w:top w:val="single" w:sz="8" w:space="0" w:color="FFFFFF"/>
              <w:left w:val="nil"/>
              <w:bottom w:val="single" w:sz="12" w:space="0" w:color="FFFFFF"/>
              <w:right w:val="single" w:sz="8" w:space="0" w:color="FFFFFF"/>
            </w:tcBorders>
            <w:shd w:val="clear" w:color="000000" w:fill="70AD47"/>
            <w:vAlign w:val="center"/>
            <w:hideMark/>
          </w:tcPr>
          <w:p w14:paraId="4C95AB69"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2025F</w:t>
            </w:r>
          </w:p>
        </w:tc>
        <w:tc>
          <w:tcPr>
            <w:tcW w:w="946" w:type="dxa"/>
            <w:tcBorders>
              <w:top w:val="single" w:sz="8" w:space="0" w:color="FFFFFF"/>
              <w:left w:val="nil"/>
              <w:bottom w:val="single" w:sz="12" w:space="0" w:color="FFFFFF"/>
              <w:right w:val="single" w:sz="8" w:space="0" w:color="FFFFFF"/>
            </w:tcBorders>
            <w:shd w:val="clear" w:color="000000" w:fill="70AD47"/>
            <w:vAlign w:val="center"/>
            <w:hideMark/>
          </w:tcPr>
          <w:p w14:paraId="24DDC65E" w14:textId="77777777" w:rsidR="0028696A" w:rsidRPr="00D7790B" w:rsidRDefault="0028696A" w:rsidP="00A61E95">
            <w:pPr>
              <w:spacing w:after="0" w:line="240" w:lineRule="auto"/>
              <w:jc w:val="center"/>
              <w:rPr>
                <w:rFonts w:ascii="Verdana" w:eastAsia="Times New Roman" w:hAnsi="Verdana" w:cs="Times New Roman"/>
                <w:b/>
                <w:bCs/>
                <w:color w:val="FFFFFF"/>
                <w:sz w:val="14"/>
                <w:szCs w:val="14"/>
                <w:lang w:val="en-US"/>
              </w:rPr>
            </w:pPr>
            <w:r w:rsidRPr="00D7790B">
              <w:rPr>
                <w:rFonts w:ascii="Verdana" w:eastAsia="Times New Roman" w:hAnsi="Verdana" w:cs="Times New Roman"/>
                <w:b/>
                <w:bCs/>
                <w:color w:val="FFFFFF"/>
                <w:sz w:val="14"/>
                <w:szCs w:val="14"/>
              </w:rPr>
              <w:t>2030F</w:t>
            </w:r>
          </w:p>
        </w:tc>
      </w:tr>
      <w:tr w:rsidR="00023046" w:rsidRPr="00D7790B" w14:paraId="7668F569" w14:textId="77777777" w:rsidTr="00E5529C">
        <w:trPr>
          <w:trHeight w:val="499"/>
        </w:trPr>
        <w:tc>
          <w:tcPr>
            <w:tcW w:w="1809" w:type="dxa"/>
            <w:tcBorders>
              <w:top w:val="nil"/>
              <w:left w:val="nil"/>
              <w:bottom w:val="single" w:sz="8" w:space="0" w:color="FFFFFF"/>
              <w:right w:val="single" w:sz="8" w:space="0" w:color="FFFFFF"/>
            </w:tcBorders>
            <w:shd w:val="clear" w:color="000000" w:fill="D5E3CF"/>
            <w:vAlign w:val="center"/>
            <w:hideMark/>
          </w:tcPr>
          <w:p w14:paraId="5A59A95E"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Capacity</w:t>
            </w:r>
          </w:p>
        </w:tc>
        <w:tc>
          <w:tcPr>
            <w:tcW w:w="943" w:type="dxa"/>
            <w:tcBorders>
              <w:top w:val="nil"/>
              <w:left w:val="nil"/>
              <w:bottom w:val="single" w:sz="8" w:space="0" w:color="FFFFFF"/>
              <w:right w:val="single" w:sz="8" w:space="0" w:color="FFFFFF"/>
            </w:tcBorders>
            <w:shd w:val="clear" w:color="000000" w:fill="D5E3CF"/>
            <w:vAlign w:val="center"/>
            <w:hideMark/>
          </w:tcPr>
          <w:p w14:paraId="3CC353A4" w14:textId="23796DA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2C6C81E9" w14:textId="60D9EAA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C09E7C" w14:textId="19FD66E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4D8CE8E4" w14:textId="1784382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31CF579C" w14:textId="00101F5C"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8" w:type="dxa"/>
            <w:tcBorders>
              <w:top w:val="nil"/>
              <w:left w:val="nil"/>
              <w:bottom w:val="single" w:sz="8" w:space="0" w:color="FFFFFF"/>
              <w:right w:val="single" w:sz="8" w:space="0" w:color="FFFFFF"/>
            </w:tcBorders>
            <w:shd w:val="clear" w:color="000000" w:fill="D5E3CF"/>
            <w:vAlign w:val="center"/>
            <w:hideMark/>
          </w:tcPr>
          <w:p w14:paraId="7A60BAE8" w14:textId="77CFE011"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427</w:t>
            </w:r>
          </w:p>
        </w:tc>
        <w:tc>
          <w:tcPr>
            <w:tcW w:w="944" w:type="dxa"/>
            <w:tcBorders>
              <w:top w:val="nil"/>
              <w:left w:val="nil"/>
              <w:bottom w:val="single" w:sz="8" w:space="0" w:color="FFFFFF"/>
              <w:right w:val="single" w:sz="8" w:space="0" w:color="FFFFFF"/>
            </w:tcBorders>
            <w:shd w:val="clear" w:color="000000" w:fill="D5E3CF"/>
            <w:vAlign w:val="center"/>
            <w:hideMark/>
          </w:tcPr>
          <w:p w14:paraId="6BEF622C" w14:textId="609790E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c>
          <w:tcPr>
            <w:tcW w:w="944" w:type="dxa"/>
            <w:tcBorders>
              <w:top w:val="nil"/>
              <w:left w:val="nil"/>
              <w:bottom w:val="single" w:sz="8" w:space="0" w:color="FFFFFF"/>
              <w:right w:val="single" w:sz="8" w:space="0" w:color="FFFFFF"/>
            </w:tcBorders>
            <w:shd w:val="clear" w:color="000000" w:fill="D5E3CF"/>
            <w:vAlign w:val="center"/>
            <w:hideMark/>
          </w:tcPr>
          <w:p w14:paraId="5996109E" w14:textId="2419FF2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c>
          <w:tcPr>
            <w:tcW w:w="946" w:type="dxa"/>
            <w:tcBorders>
              <w:top w:val="nil"/>
              <w:left w:val="nil"/>
              <w:bottom w:val="single" w:sz="8" w:space="0" w:color="FFFFFF"/>
              <w:right w:val="single" w:sz="8" w:space="0" w:color="FFFFFF"/>
            </w:tcBorders>
            <w:shd w:val="clear" w:color="000000" w:fill="D5E3CF"/>
            <w:vAlign w:val="center"/>
            <w:hideMark/>
          </w:tcPr>
          <w:p w14:paraId="6D08671F" w14:textId="0E864E6D"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427</w:t>
            </w:r>
          </w:p>
        </w:tc>
      </w:tr>
      <w:tr w:rsidR="00023046" w:rsidRPr="00D7790B" w14:paraId="488F4617" w14:textId="77777777" w:rsidTr="00E5529C">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339BC5BD"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Production</w:t>
            </w:r>
          </w:p>
        </w:tc>
        <w:tc>
          <w:tcPr>
            <w:tcW w:w="943" w:type="dxa"/>
            <w:tcBorders>
              <w:top w:val="nil"/>
              <w:left w:val="nil"/>
              <w:bottom w:val="single" w:sz="8" w:space="0" w:color="FFFFFF"/>
              <w:right w:val="single" w:sz="8" w:space="0" w:color="FFFFFF"/>
            </w:tcBorders>
            <w:shd w:val="clear" w:color="000000" w:fill="EBF1E9"/>
            <w:vAlign w:val="center"/>
            <w:hideMark/>
          </w:tcPr>
          <w:p w14:paraId="79FDC297" w14:textId="6A8AFEB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321</w:t>
            </w:r>
          </w:p>
        </w:tc>
        <w:tc>
          <w:tcPr>
            <w:tcW w:w="944" w:type="dxa"/>
            <w:tcBorders>
              <w:top w:val="nil"/>
              <w:left w:val="nil"/>
              <w:bottom w:val="single" w:sz="8" w:space="0" w:color="FFFFFF"/>
              <w:right w:val="single" w:sz="8" w:space="0" w:color="FFFFFF"/>
            </w:tcBorders>
            <w:shd w:val="clear" w:color="000000" w:fill="EBF1E9"/>
            <w:vAlign w:val="center"/>
            <w:hideMark/>
          </w:tcPr>
          <w:p w14:paraId="171F2061" w14:textId="3850484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325</w:t>
            </w:r>
          </w:p>
        </w:tc>
        <w:tc>
          <w:tcPr>
            <w:tcW w:w="944" w:type="dxa"/>
            <w:tcBorders>
              <w:top w:val="nil"/>
              <w:left w:val="nil"/>
              <w:bottom w:val="single" w:sz="8" w:space="0" w:color="FFFFFF"/>
              <w:right w:val="single" w:sz="8" w:space="0" w:color="FFFFFF"/>
            </w:tcBorders>
            <w:shd w:val="clear" w:color="000000" w:fill="EBF1E9"/>
            <w:vAlign w:val="center"/>
            <w:hideMark/>
          </w:tcPr>
          <w:p w14:paraId="2029F717" w14:textId="1D674ED8"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318</w:t>
            </w:r>
          </w:p>
        </w:tc>
        <w:tc>
          <w:tcPr>
            <w:tcW w:w="944" w:type="dxa"/>
            <w:tcBorders>
              <w:top w:val="nil"/>
              <w:left w:val="nil"/>
              <w:bottom w:val="single" w:sz="8" w:space="0" w:color="FFFFFF"/>
              <w:right w:val="single" w:sz="8" w:space="0" w:color="FFFFFF"/>
            </w:tcBorders>
            <w:shd w:val="clear" w:color="000000" w:fill="EBF1E9"/>
            <w:vAlign w:val="center"/>
            <w:hideMark/>
          </w:tcPr>
          <w:p w14:paraId="04F8FCA2" w14:textId="3B0FDAD3"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312</w:t>
            </w:r>
          </w:p>
        </w:tc>
        <w:tc>
          <w:tcPr>
            <w:tcW w:w="944" w:type="dxa"/>
            <w:tcBorders>
              <w:top w:val="nil"/>
              <w:left w:val="nil"/>
              <w:bottom w:val="single" w:sz="8" w:space="0" w:color="FFFFFF"/>
              <w:right w:val="single" w:sz="8" w:space="0" w:color="FFFFFF"/>
            </w:tcBorders>
            <w:shd w:val="clear" w:color="000000" w:fill="EBF1E9"/>
            <w:vAlign w:val="center"/>
            <w:hideMark/>
          </w:tcPr>
          <w:p w14:paraId="5F008D12" w14:textId="4B4DCE89"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320</w:t>
            </w:r>
          </w:p>
        </w:tc>
        <w:tc>
          <w:tcPr>
            <w:tcW w:w="948" w:type="dxa"/>
            <w:tcBorders>
              <w:top w:val="nil"/>
              <w:left w:val="nil"/>
              <w:bottom w:val="single" w:sz="8" w:space="0" w:color="FFFFFF"/>
              <w:right w:val="single" w:sz="8" w:space="0" w:color="FFFFFF"/>
            </w:tcBorders>
            <w:shd w:val="clear" w:color="000000" w:fill="EBF1E9"/>
            <w:vAlign w:val="center"/>
            <w:hideMark/>
          </w:tcPr>
          <w:p w14:paraId="3330CA8D" w14:textId="2CDA38B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287</w:t>
            </w:r>
          </w:p>
        </w:tc>
        <w:tc>
          <w:tcPr>
            <w:tcW w:w="944" w:type="dxa"/>
            <w:tcBorders>
              <w:top w:val="nil"/>
              <w:left w:val="nil"/>
              <w:bottom w:val="single" w:sz="8" w:space="0" w:color="FFFFFF"/>
              <w:right w:val="single" w:sz="8" w:space="0" w:color="FFFFFF"/>
            </w:tcBorders>
            <w:shd w:val="clear" w:color="000000" w:fill="EBF1E9"/>
            <w:vAlign w:val="center"/>
            <w:hideMark/>
          </w:tcPr>
          <w:p w14:paraId="71D742FC" w14:textId="083FA7F2"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299</w:t>
            </w:r>
          </w:p>
        </w:tc>
        <w:tc>
          <w:tcPr>
            <w:tcW w:w="944" w:type="dxa"/>
            <w:tcBorders>
              <w:top w:val="nil"/>
              <w:left w:val="nil"/>
              <w:bottom w:val="single" w:sz="8" w:space="0" w:color="FFFFFF"/>
              <w:right w:val="single" w:sz="8" w:space="0" w:color="FFFFFF"/>
            </w:tcBorders>
            <w:shd w:val="clear" w:color="000000" w:fill="EBF1E9"/>
            <w:vAlign w:val="center"/>
            <w:hideMark/>
          </w:tcPr>
          <w:p w14:paraId="6A31AD7D" w14:textId="504519FA"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320</w:t>
            </w:r>
          </w:p>
        </w:tc>
        <w:tc>
          <w:tcPr>
            <w:tcW w:w="946" w:type="dxa"/>
            <w:tcBorders>
              <w:top w:val="nil"/>
              <w:left w:val="nil"/>
              <w:bottom w:val="single" w:sz="8" w:space="0" w:color="FFFFFF"/>
              <w:right w:val="single" w:sz="8" w:space="0" w:color="FFFFFF"/>
            </w:tcBorders>
            <w:shd w:val="clear" w:color="000000" w:fill="EBF1E9"/>
            <w:vAlign w:val="center"/>
            <w:hideMark/>
          </w:tcPr>
          <w:p w14:paraId="0ED97CA4" w14:textId="248CFB5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023046">
              <w:rPr>
                <w:rFonts w:ascii="Verdana" w:eastAsia="Times New Roman" w:hAnsi="Verdana" w:cs="Times New Roman"/>
                <w:color w:val="000000"/>
                <w:sz w:val="14"/>
                <w:szCs w:val="14"/>
                <w:lang w:val="en-US"/>
              </w:rPr>
              <w:t>357</w:t>
            </w:r>
          </w:p>
        </w:tc>
      </w:tr>
      <w:tr w:rsidR="00023046" w:rsidRPr="00D7790B" w14:paraId="73FB0443"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3B80C822"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 xml:space="preserve">Import </w:t>
            </w:r>
          </w:p>
        </w:tc>
        <w:tc>
          <w:tcPr>
            <w:tcW w:w="943" w:type="dxa"/>
            <w:tcBorders>
              <w:top w:val="nil"/>
              <w:left w:val="nil"/>
              <w:bottom w:val="single" w:sz="8" w:space="0" w:color="FFFFFF"/>
              <w:right w:val="single" w:sz="8" w:space="0" w:color="FFFFFF"/>
            </w:tcBorders>
            <w:shd w:val="clear" w:color="000000" w:fill="D5E3CF"/>
            <w:vAlign w:val="center"/>
            <w:hideMark/>
          </w:tcPr>
          <w:p w14:paraId="568A89C8" w14:textId="1BD5B6C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86</w:t>
            </w:r>
          </w:p>
        </w:tc>
        <w:tc>
          <w:tcPr>
            <w:tcW w:w="944" w:type="dxa"/>
            <w:tcBorders>
              <w:top w:val="nil"/>
              <w:left w:val="nil"/>
              <w:bottom w:val="single" w:sz="8" w:space="0" w:color="FFFFFF"/>
              <w:right w:val="single" w:sz="8" w:space="0" w:color="FFFFFF"/>
            </w:tcBorders>
            <w:shd w:val="clear" w:color="000000" w:fill="D5E3CF"/>
            <w:vAlign w:val="center"/>
            <w:hideMark/>
          </w:tcPr>
          <w:p w14:paraId="1BD497CC" w14:textId="663CFD1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96</w:t>
            </w:r>
          </w:p>
        </w:tc>
        <w:tc>
          <w:tcPr>
            <w:tcW w:w="944" w:type="dxa"/>
            <w:tcBorders>
              <w:top w:val="nil"/>
              <w:left w:val="nil"/>
              <w:bottom w:val="single" w:sz="8" w:space="0" w:color="FFFFFF"/>
              <w:right w:val="single" w:sz="8" w:space="0" w:color="FFFFFF"/>
            </w:tcBorders>
            <w:shd w:val="clear" w:color="000000" w:fill="D5E3CF"/>
            <w:vAlign w:val="center"/>
            <w:hideMark/>
          </w:tcPr>
          <w:p w14:paraId="45D0344B" w14:textId="700C961F"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118</w:t>
            </w:r>
          </w:p>
        </w:tc>
        <w:tc>
          <w:tcPr>
            <w:tcW w:w="944" w:type="dxa"/>
            <w:tcBorders>
              <w:top w:val="nil"/>
              <w:left w:val="nil"/>
              <w:bottom w:val="single" w:sz="8" w:space="0" w:color="FFFFFF"/>
              <w:right w:val="single" w:sz="8" w:space="0" w:color="FFFFFF"/>
            </w:tcBorders>
            <w:shd w:val="clear" w:color="000000" w:fill="D5E3CF"/>
            <w:vAlign w:val="center"/>
            <w:hideMark/>
          </w:tcPr>
          <w:p w14:paraId="5F72EA26" w14:textId="392791B5"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126</w:t>
            </w:r>
          </w:p>
        </w:tc>
        <w:tc>
          <w:tcPr>
            <w:tcW w:w="944" w:type="dxa"/>
            <w:tcBorders>
              <w:top w:val="nil"/>
              <w:left w:val="nil"/>
              <w:bottom w:val="single" w:sz="8" w:space="0" w:color="FFFFFF"/>
              <w:right w:val="single" w:sz="8" w:space="0" w:color="FFFFFF"/>
            </w:tcBorders>
            <w:shd w:val="clear" w:color="000000" w:fill="D5E3CF"/>
            <w:vAlign w:val="center"/>
            <w:hideMark/>
          </w:tcPr>
          <w:p w14:paraId="568DA9E4" w14:textId="2D88FDB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136</w:t>
            </w:r>
          </w:p>
        </w:tc>
        <w:tc>
          <w:tcPr>
            <w:tcW w:w="948" w:type="dxa"/>
            <w:tcBorders>
              <w:top w:val="nil"/>
              <w:left w:val="nil"/>
              <w:bottom w:val="single" w:sz="8" w:space="0" w:color="FFFFFF"/>
              <w:right w:val="single" w:sz="8" w:space="0" w:color="FFFFFF"/>
            </w:tcBorders>
            <w:shd w:val="clear" w:color="000000" w:fill="D5E3CF"/>
            <w:vAlign w:val="center"/>
            <w:hideMark/>
          </w:tcPr>
          <w:p w14:paraId="13BB73DC" w14:textId="100A7AF8"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122</w:t>
            </w:r>
          </w:p>
        </w:tc>
        <w:tc>
          <w:tcPr>
            <w:tcW w:w="2834"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19588535" w14:textId="77777777"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sidRPr="00D7790B">
              <w:rPr>
                <w:rFonts w:ascii="Verdana" w:eastAsia="Times New Roman" w:hAnsi="Verdana" w:cs="Times New Roman"/>
                <w:color w:val="000000"/>
                <w:sz w:val="14"/>
                <w:szCs w:val="14"/>
                <w:lang w:val="en-US"/>
              </w:rPr>
              <w:t> </w:t>
            </w:r>
          </w:p>
        </w:tc>
      </w:tr>
      <w:tr w:rsidR="00023046" w:rsidRPr="00D7790B" w14:paraId="080C0C50"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7FDF7F83"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Export</w:t>
            </w:r>
          </w:p>
        </w:tc>
        <w:tc>
          <w:tcPr>
            <w:tcW w:w="943" w:type="dxa"/>
            <w:tcBorders>
              <w:top w:val="nil"/>
              <w:left w:val="nil"/>
              <w:bottom w:val="single" w:sz="8" w:space="0" w:color="FFFFFF"/>
              <w:right w:val="single" w:sz="8" w:space="0" w:color="FFFFFF"/>
            </w:tcBorders>
            <w:shd w:val="clear" w:color="000000" w:fill="EBF1E9"/>
            <w:vAlign w:val="center"/>
            <w:hideMark/>
          </w:tcPr>
          <w:p w14:paraId="3C2BCA7D" w14:textId="3E063DF4"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102</w:t>
            </w:r>
          </w:p>
        </w:tc>
        <w:tc>
          <w:tcPr>
            <w:tcW w:w="944" w:type="dxa"/>
            <w:tcBorders>
              <w:top w:val="nil"/>
              <w:left w:val="nil"/>
              <w:bottom w:val="single" w:sz="8" w:space="0" w:color="FFFFFF"/>
              <w:right w:val="single" w:sz="8" w:space="0" w:color="FFFFFF"/>
            </w:tcBorders>
            <w:shd w:val="clear" w:color="000000" w:fill="EBF1E9"/>
            <w:vAlign w:val="center"/>
            <w:hideMark/>
          </w:tcPr>
          <w:p w14:paraId="7703E7A9" w14:textId="2022C55C"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106</w:t>
            </w:r>
          </w:p>
        </w:tc>
        <w:tc>
          <w:tcPr>
            <w:tcW w:w="944" w:type="dxa"/>
            <w:tcBorders>
              <w:top w:val="nil"/>
              <w:left w:val="nil"/>
              <w:bottom w:val="single" w:sz="8" w:space="0" w:color="FFFFFF"/>
              <w:right w:val="single" w:sz="8" w:space="0" w:color="FFFFFF"/>
            </w:tcBorders>
            <w:shd w:val="clear" w:color="000000" w:fill="EBF1E9"/>
            <w:vAlign w:val="center"/>
            <w:hideMark/>
          </w:tcPr>
          <w:p w14:paraId="6BDB3ED2" w14:textId="492F85F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112</w:t>
            </w:r>
          </w:p>
        </w:tc>
        <w:tc>
          <w:tcPr>
            <w:tcW w:w="944" w:type="dxa"/>
            <w:tcBorders>
              <w:top w:val="nil"/>
              <w:left w:val="nil"/>
              <w:bottom w:val="single" w:sz="8" w:space="0" w:color="FFFFFF"/>
              <w:right w:val="single" w:sz="8" w:space="0" w:color="FFFFFF"/>
            </w:tcBorders>
            <w:shd w:val="clear" w:color="000000" w:fill="EBF1E9"/>
            <w:vAlign w:val="center"/>
            <w:hideMark/>
          </w:tcPr>
          <w:p w14:paraId="5505E504" w14:textId="23672F95"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105</w:t>
            </w:r>
          </w:p>
        </w:tc>
        <w:tc>
          <w:tcPr>
            <w:tcW w:w="944" w:type="dxa"/>
            <w:tcBorders>
              <w:top w:val="nil"/>
              <w:left w:val="nil"/>
              <w:bottom w:val="single" w:sz="8" w:space="0" w:color="FFFFFF"/>
              <w:right w:val="single" w:sz="8" w:space="0" w:color="FFFFFF"/>
            </w:tcBorders>
            <w:shd w:val="clear" w:color="000000" w:fill="EBF1E9"/>
            <w:vAlign w:val="center"/>
            <w:hideMark/>
          </w:tcPr>
          <w:p w14:paraId="5E2FA57D" w14:textId="39898556"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113</w:t>
            </w:r>
          </w:p>
        </w:tc>
        <w:tc>
          <w:tcPr>
            <w:tcW w:w="948" w:type="dxa"/>
            <w:tcBorders>
              <w:top w:val="nil"/>
              <w:left w:val="nil"/>
              <w:bottom w:val="single" w:sz="8" w:space="0" w:color="FFFFFF"/>
              <w:right w:val="single" w:sz="8" w:space="0" w:color="FFFFFF"/>
            </w:tcBorders>
            <w:shd w:val="clear" w:color="000000" w:fill="EBF1E9"/>
            <w:vAlign w:val="center"/>
            <w:hideMark/>
          </w:tcPr>
          <w:p w14:paraId="64ECA0D9" w14:textId="34461171" w:rsidR="00023046" w:rsidRPr="00D7790B" w:rsidRDefault="00023046" w:rsidP="00023046">
            <w:pPr>
              <w:spacing w:after="0" w:line="240" w:lineRule="auto"/>
              <w:jc w:val="center"/>
              <w:rPr>
                <w:rFonts w:ascii="Verdana" w:eastAsia="Times New Roman" w:hAnsi="Verdana" w:cs="Times New Roman"/>
                <w:color w:val="000000"/>
                <w:sz w:val="14"/>
                <w:szCs w:val="14"/>
                <w:lang w:val="en-US"/>
              </w:rPr>
            </w:pPr>
            <w:r>
              <w:rPr>
                <w:rFonts w:ascii="Verdana" w:hAnsi="Verdana" w:cs="Calibri"/>
                <w:color w:val="000000"/>
                <w:sz w:val="14"/>
                <w:szCs w:val="14"/>
              </w:rPr>
              <w:t>87</w:t>
            </w:r>
          </w:p>
        </w:tc>
        <w:tc>
          <w:tcPr>
            <w:tcW w:w="2834" w:type="dxa"/>
            <w:gridSpan w:val="3"/>
            <w:vMerge/>
            <w:tcBorders>
              <w:top w:val="nil"/>
              <w:left w:val="nil"/>
              <w:bottom w:val="single" w:sz="8" w:space="0" w:color="FFFFFF"/>
              <w:right w:val="single" w:sz="8" w:space="0" w:color="FFFFFF"/>
            </w:tcBorders>
            <w:vAlign w:val="center"/>
            <w:hideMark/>
          </w:tcPr>
          <w:p w14:paraId="64E38902" w14:textId="77777777" w:rsidR="00023046" w:rsidRPr="00D7790B" w:rsidRDefault="00023046" w:rsidP="00023046">
            <w:pPr>
              <w:spacing w:after="0" w:line="240" w:lineRule="auto"/>
              <w:rPr>
                <w:rFonts w:ascii="Verdana" w:eastAsia="Times New Roman" w:hAnsi="Verdana" w:cs="Times New Roman"/>
                <w:color w:val="000000"/>
                <w:sz w:val="14"/>
                <w:szCs w:val="14"/>
                <w:lang w:val="en-US"/>
              </w:rPr>
            </w:pPr>
          </w:p>
        </w:tc>
      </w:tr>
      <w:tr w:rsidR="00023046" w:rsidRPr="00D7790B" w14:paraId="6401A21A" w14:textId="77777777" w:rsidTr="00023046">
        <w:trPr>
          <w:trHeight w:val="476"/>
        </w:trPr>
        <w:tc>
          <w:tcPr>
            <w:tcW w:w="1809" w:type="dxa"/>
            <w:tcBorders>
              <w:top w:val="nil"/>
              <w:left w:val="nil"/>
              <w:bottom w:val="single" w:sz="8" w:space="0" w:color="FFFFFF"/>
              <w:right w:val="single" w:sz="8" w:space="0" w:color="FFFFFF"/>
            </w:tcBorders>
            <w:shd w:val="clear" w:color="000000" w:fill="D5E3CF"/>
            <w:vAlign w:val="center"/>
            <w:hideMark/>
          </w:tcPr>
          <w:p w14:paraId="514112D5"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Total Demand</w:t>
            </w:r>
          </w:p>
        </w:tc>
        <w:tc>
          <w:tcPr>
            <w:tcW w:w="943" w:type="dxa"/>
            <w:tcBorders>
              <w:top w:val="nil"/>
              <w:left w:val="nil"/>
              <w:bottom w:val="single" w:sz="8" w:space="0" w:color="FFFFFF"/>
              <w:right w:val="single" w:sz="8" w:space="0" w:color="FFFFFF"/>
            </w:tcBorders>
            <w:shd w:val="clear" w:color="000000" w:fill="D5E3CF"/>
            <w:vAlign w:val="center"/>
            <w:hideMark/>
          </w:tcPr>
          <w:p w14:paraId="487C50F1" w14:textId="465AC68D"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299</w:t>
            </w:r>
          </w:p>
        </w:tc>
        <w:tc>
          <w:tcPr>
            <w:tcW w:w="944" w:type="dxa"/>
            <w:tcBorders>
              <w:top w:val="nil"/>
              <w:left w:val="nil"/>
              <w:bottom w:val="single" w:sz="8" w:space="0" w:color="FFFFFF"/>
              <w:right w:val="single" w:sz="8" w:space="0" w:color="FFFFFF"/>
            </w:tcBorders>
            <w:shd w:val="clear" w:color="000000" w:fill="D5E3CF"/>
            <w:vAlign w:val="center"/>
            <w:hideMark/>
          </w:tcPr>
          <w:p w14:paraId="643A060A" w14:textId="7FBA9E59"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309</w:t>
            </w:r>
          </w:p>
        </w:tc>
        <w:tc>
          <w:tcPr>
            <w:tcW w:w="944" w:type="dxa"/>
            <w:tcBorders>
              <w:top w:val="nil"/>
              <w:left w:val="nil"/>
              <w:bottom w:val="single" w:sz="8" w:space="0" w:color="FFFFFF"/>
              <w:right w:val="single" w:sz="8" w:space="0" w:color="FFFFFF"/>
            </w:tcBorders>
            <w:shd w:val="clear" w:color="000000" w:fill="D5E3CF"/>
            <w:vAlign w:val="center"/>
            <w:hideMark/>
          </w:tcPr>
          <w:p w14:paraId="21069B54" w14:textId="4E66484E"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318</w:t>
            </w:r>
          </w:p>
        </w:tc>
        <w:tc>
          <w:tcPr>
            <w:tcW w:w="944" w:type="dxa"/>
            <w:tcBorders>
              <w:top w:val="nil"/>
              <w:left w:val="nil"/>
              <w:bottom w:val="single" w:sz="8" w:space="0" w:color="FFFFFF"/>
              <w:right w:val="single" w:sz="8" w:space="0" w:color="FFFFFF"/>
            </w:tcBorders>
            <w:shd w:val="clear" w:color="000000" w:fill="D5E3CF"/>
            <w:vAlign w:val="center"/>
            <w:hideMark/>
          </w:tcPr>
          <w:p w14:paraId="1581BC5C" w14:textId="646E31CC"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326</w:t>
            </w:r>
          </w:p>
        </w:tc>
        <w:tc>
          <w:tcPr>
            <w:tcW w:w="944" w:type="dxa"/>
            <w:tcBorders>
              <w:top w:val="nil"/>
              <w:left w:val="nil"/>
              <w:bottom w:val="single" w:sz="8" w:space="0" w:color="FFFFFF"/>
              <w:right w:val="single" w:sz="8" w:space="0" w:color="FFFFFF"/>
            </w:tcBorders>
            <w:shd w:val="clear" w:color="000000" w:fill="D5E3CF"/>
            <w:vAlign w:val="center"/>
            <w:hideMark/>
          </w:tcPr>
          <w:p w14:paraId="2D23DCE8" w14:textId="32E04D8A"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337</w:t>
            </w:r>
          </w:p>
        </w:tc>
        <w:tc>
          <w:tcPr>
            <w:tcW w:w="948" w:type="dxa"/>
            <w:tcBorders>
              <w:top w:val="nil"/>
              <w:left w:val="nil"/>
              <w:bottom w:val="single" w:sz="8" w:space="0" w:color="FFFFFF"/>
              <w:right w:val="single" w:sz="8" w:space="0" w:color="FFFFFF"/>
            </w:tcBorders>
            <w:shd w:val="clear" w:color="000000" w:fill="D5E3CF"/>
            <w:vAlign w:val="center"/>
            <w:hideMark/>
          </w:tcPr>
          <w:p w14:paraId="53DE6EB2" w14:textId="6EDE1C70"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317</w:t>
            </w:r>
          </w:p>
        </w:tc>
        <w:tc>
          <w:tcPr>
            <w:tcW w:w="944" w:type="dxa"/>
            <w:tcBorders>
              <w:top w:val="nil"/>
              <w:left w:val="nil"/>
              <w:bottom w:val="single" w:sz="8" w:space="0" w:color="FFFFFF"/>
              <w:right w:val="single" w:sz="8" w:space="0" w:color="FFFFFF"/>
            </w:tcBorders>
            <w:shd w:val="clear" w:color="000000" w:fill="D5E3CF"/>
            <w:vAlign w:val="center"/>
            <w:hideMark/>
          </w:tcPr>
          <w:p w14:paraId="17498845" w14:textId="47821176"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335</w:t>
            </w:r>
          </w:p>
        </w:tc>
        <w:tc>
          <w:tcPr>
            <w:tcW w:w="944" w:type="dxa"/>
            <w:tcBorders>
              <w:top w:val="nil"/>
              <w:left w:val="nil"/>
              <w:bottom w:val="single" w:sz="8" w:space="0" w:color="FFFFFF"/>
              <w:right w:val="single" w:sz="8" w:space="0" w:color="FFFFFF"/>
            </w:tcBorders>
            <w:shd w:val="clear" w:color="000000" w:fill="D5E3CF"/>
            <w:vAlign w:val="center"/>
            <w:hideMark/>
          </w:tcPr>
          <w:p w14:paraId="7AFD7E3A" w14:textId="56D1214C"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397</w:t>
            </w:r>
          </w:p>
        </w:tc>
        <w:tc>
          <w:tcPr>
            <w:tcW w:w="946" w:type="dxa"/>
            <w:tcBorders>
              <w:top w:val="nil"/>
              <w:left w:val="nil"/>
              <w:bottom w:val="single" w:sz="8" w:space="0" w:color="FFFFFF"/>
              <w:right w:val="single" w:sz="8" w:space="0" w:color="FFFFFF"/>
            </w:tcBorders>
            <w:shd w:val="clear" w:color="000000" w:fill="D5E3CF"/>
            <w:vAlign w:val="center"/>
            <w:hideMark/>
          </w:tcPr>
          <w:p w14:paraId="69E07BFE" w14:textId="3C8128D1"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465</w:t>
            </w:r>
          </w:p>
        </w:tc>
      </w:tr>
      <w:tr w:rsidR="00023046" w:rsidRPr="00D7790B" w14:paraId="162D9EC4" w14:textId="77777777" w:rsidTr="00023046">
        <w:trPr>
          <w:trHeight w:val="476"/>
        </w:trPr>
        <w:tc>
          <w:tcPr>
            <w:tcW w:w="1809" w:type="dxa"/>
            <w:tcBorders>
              <w:top w:val="nil"/>
              <w:left w:val="nil"/>
              <w:bottom w:val="single" w:sz="8" w:space="0" w:color="FFFFFF"/>
              <w:right w:val="single" w:sz="8" w:space="0" w:color="FFFFFF"/>
            </w:tcBorders>
            <w:shd w:val="clear" w:color="000000" w:fill="EBF1E9"/>
            <w:vAlign w:val="center"/>
            <w:hideMark/>
          </w:tcPr>
          <w:p w14:paraId="2DB4AFB0" w14:textId="77777777" w:rsidR="00023046" w:rsidRPr="00D7790B" w:rsidRDefault="00023046" w:rsidP="00023046">
            <w:pPr>
              <w:spacing w:after="0" w:line="240" w:lineRule="auto"/>
              <w:ind w:firstLineChars="100" w:firstLine="120"/>
              <w:rPr>
                <w:rFonts w:ascii="Verdana" w:eastAsia="Times New Roman" w:hAnsi="Verdana" w:cs="Times New Roman"/>
                <w:b/>
                <w:bCs/>
                <w:color w:val="000000"/>
                <w:sz w:val="12"/>
                <w:szCs w:val="12"/>
                <w:lang w:val="en-US"/>
              </w:rPr>
            </w:pPr>
            <w:r w:rsidRPr="00D7790B">
              <w:rPr>
                <w:rFonts w:ascii="Verdana" w:eastAsia="Times New Roman" w:hAnsi="Verdana" w:cs="Times New Roman"/>
                <w:b/>
                <w:bCs/>
                <w:color w:val="000000"/>
                <w:sz w:val="12"/>
                <w:szCs w:val="12"/>
              </w:rPr>
              <w:t>Demand Supply Gap</w:t>
            </w:r>
          </w:p>
        </w:tc>
        <w:tc>
          <w:tcPr>
            <w:tcW w:w="5667"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07C4D087" w14:textId="77777777"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 </w:t>
            </w:r>
          </w:p>
        </w:tc>
        <w:tc>
          <w:tcPr>
            <w:tcW w:w="944" w:type="dxa"/>
            <w:tcBorders>
              <w:top w:val="nil"/>
              <w:left w:val="nil"/>
              <w:bottom w:val="single" w:sz="8" w:space="0" w:color="FFFFFF"/>
              <w:right w:val="single" w:sz="8" w:space="0" w:color="FFFFFF"/>
            </w:tcBorders>
            <w:shd w:val="clear" w:color="000000" w:fill="EBF1E9"/>
            <w:vAlign w:val="center"/>
            <w:hideMark/>
          </w:tcPr>
          <w:p w14:paraId="24807980" w14:textId="0B5CE8EF"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-36</w:t>
            </w:r>
          </w:p>
        </w:tc>
        <w:tc>
          <w:tcPr>
            <w:tcW w:w="944" w:type="dxa"/>
            <w:tcBorders>
              <w:top w:val="nil"/>
              <w:left w:val="nil"/>
              <w:bottom w:val="single" w:sz="8" w:space="0" w:color="FFFFFF"/>
              <w:right w:val="single" w:sz="8" w:space="0" w:color="FFFFFF"/>
            </w:tcBorders>
            <w:shd w:val="clear" w:color="000000" w:fill="EBF1E9"/>
            <w:vAlign w:val="center"/>
            <w:hideMark/>
          </w:tcPr>
          <w:p w14:paraId="6FC1EEA7" w14:textId="4B0EB1B2"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-77</w:t>
            </w:r>
          </w:p>
        </w:tc>
        <w:tc>
          <w:tcPr>
            <w:tcW w:w="946" w:type="dxa"/>
            <w:tcBorders>
              <w:top w:val="nil"/>
              <w:left w:val="nil"/>
              <w:bottom w:val="single" w:sz="8" w:space="0" w:color="FFFFFF"/>
              <w:right w:val="single" w:sz="8" w:space="0" w:color="FFFFFF"/>
            </w:tcBorders>
            <w:shd w:val="clear" w:color="000000" w:fill="EBF1E9"/>
            <w:vAlign w:val="center"/>
            <w:hideMark/>
          </w:tcPr>
          <w:p w14:paraId="7DED5D9F" w14:textId="2CDACA6F" w:rsidR="00023046" w:rsidRPr="00023046" w:rsidRDefault="00023046" w:rsidP="00023046">
            <w:pPr>
              <w:spacing w:after="0" w:line="240" w:lineRule="auto"/>
              <w:jc w:val="center"/>
              <w:rPr>
                <w:rFonts w:ascii="Verdana" w:hAnsi="Verdana" w:cs="Calibri"/>
                <w:color w:val="000000"/>
                <w:sz w:val="14"/>
                <w:szCs w:val="14"/>
              </w:rPr>
            </w:pPr>
            <w:r w:rsidRPr="00023046">
              <w:rPr>
                <w:rFonts w:ascii="Verdana" w:hAnsi="Verdana" w:cs="Calibri"/>
                <w:color w:val="000000"/>
                <w:sz w:val="14"/>
                <w:szCs w:val="14"/>
              </w:rPr>
              <w:t>-109</w:t>
            </w:r>
          </w:p>
        </w:tc>
      </w:tr>
    </w:tbl>
    <w:p w14:paraId="6F307E5F" w14:textId="77777777" w:rsidR="0028696A" w:rsidRDefault="0028696A" w:rsidP="0028696A">
      <w:pPr>
        <w:tabs>
          <w:tab w:val="left" w:pos="1290"/>
        </w:tabs>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969984" behindDoc="0" locked="0" layoutInCell="1" allowOverlap="1" wp14:anchorId="326CF30E" wp14:editId="18B53356">
                <wp:simplePos x="0" y="0"/>
                <wp:positionH relativeFrom="margin">
                  <wp:posOffset>4593590</wp:posOffset>
                </wp:positionH>
                <wp:positionV relativeFrom="paragraph">
                  <wp:posOffset>88649</wp:posOffset>
                </wp:positionV>
                <wp:extent cx="1864360" cy="200025"/>
                <wp:effectExtent l="0" t="0" r="0" b="0"/>
                <wp:wrapNone/>
                <wp:docPr id="1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26CF30E" id="_x0000_s1128" type="#_x0000_t202" style="position:absolute;left:0;text-align:left;margin-left:361.7pt;margin-top:7pt;width:146.8pt;height:15.75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" filled="f" stroked="f">
                <v:textbox style="mso-fit-shape-to-text:t">
                  <w:txbxContent>
                    <w:p w14:paraId="5C1867D8" w14:textId="77777777" w:rsidR="0028696A" w:rsidRPr="00687E98" w:rsidRDefault="0028696A" w:rsidP="0028696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9C3FF97" w14:textId="4756BC18" w:rsidR="00434A53"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hAnsi="Arial" w:cs="Arial"/>
          <w:b/>
          <w:color w:val="000000" w:themeColor="text1"/>
          <w:sz w:val="24"/>
          <w:szCs w:val="24"/>
        </w:rPr>
        <w:t>3.4.</w:t>
      </w:r>
      <w:r w:rsidR="00955F6C">
        <w:rPr>
          <w:rFonts w:ascii="Arial" w:hAnsi="Arial" w:cs="Arial"/>
          <w:b/>
          <w:color w:val="000000" w:themeColor="text1"/>
          <w:sz w:val="24"/>
          <w:szCs w:val="24"/>
        </w:rPr>
        <w:t>9</w:t>
      </w:r>
      <w:r w:rsidRPr="00FD39DE">
        <w:rPr>
          <w:rFonts w:ascii="Arial" w:hAnsi="Arial" w:cs="Arial"/>
          <w:b/>
          <w:color w:val="000000" w:themeColor="text1"/>
          <w:sz w:val="24"/>
          <w:szCs w:val="24"/>
        </w:rPr>
        <w:t>.</w:t>
      </w:r>
      <w:r w:rsidRPr="00FD39DE">
        <w:rPr>
          <w:rFonts w:ascii="Arial" w:eastAsia="Verdana" w:hAnsi="Arial" w:cs="Arial"/>
          <w:b/>
          <w:bCs/>
          <w:color w:val="000000" w:themeColor="text1"/>
          <w:kern w:val="24"/>
          <w:sz w:val="24"/>
          <w:szCs w:val="24"/>
        </w:rPr>
        <w:t xml:space="preserve"> Sales By Company</w:t>
      </w:r>
    </w:p>
    <w:p w14:paraId="2FEAA4E3" w14:textId="3053BF13" w:rsidR="00040B88" w:rsidRPr="00FD39DE" w:rsidRDefault="00434A53" w:rsidP="00434A53">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North America Epoxy Resin Sales, By Company, By Volume, 2020</w:t>
      </w:r>
    </w:p>
    <w:p w14:paraId="57C474B3" w14:textId="41DC6A4C" w:rsidR="00040B88" w:rsidRDefault="00040B88"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1933696" behindDoc="0" locked="0" layoutInCell="1" allowOverlap="1" wp14:anchorId="49E82F88" wp14:editId="2F7017F6">
                <wp:simplePos x="0" y="0"/>
                <wp:positionH relativeFrom="margin">
                  <wp:posOffset>4406900</wp:posOffset>
                </wp:positionH>
                <wp:positionV relativeFrom="paragraph">
                  <wp:posOffset>2243455</wp:posOffset>
                </wp:positionV>
                <wp:extent cx="2055244" cy="292735"/>
                <wp:effectExtent l="0" t="0" r="0" b="0"/>
                <wp:wrapNone/>
                <wp:docPr id="5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244" cy="292735"/>
                        </a:xfrm>
                        <a:prstGeom prst="rect">
                          <a:avLst/>
                        </a:prstGeom>
                        <a:noFill/>
                      </wps:spPr>
                      <wps:txbx>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9E82F88" id="_x0000_s1129" type="#_x0000_t202" style="position:absolute;left:0;text-align:left;margin-left:347pt;margin-top:176.65pt;width:161.85pt;height:23.0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" filled="f" stroked="f">
                <v:textbox style="mso-fit-shape-to-text:t">
                  <w:txbxContent>
                    <w:p w14:paraId="7306D2D2"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3FE6C033" wp14:editId="54989DB3">
            <wp:extent cx="6457950" cy="2305050"/>
            <wp:effectExtent l="0" t="0" r="0" b="0"/>
            <wp:docPr id="1063" name="Chart 1063">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6BDE7DF" w14:textId="77777777" w:rsidR="00040B88" w:rsidRPr="007B0EA9" w:rsidRDefault="00040B88" w:rsidP="00040B88">
      <w:pPr>
        <w:spacing w:line="360" w:lineRule="auto"/>
        <w:jc w:val="both"/>
        <w:rPr>
          <w:rFonts w:ascii="Arial" w:hAnsi="Arial" w:cs="Arial"/>
          <w:sz w:val="24"/>
          <w:szCs w:val="24"/>
        </w:rPr>
      </w:pPr>
    </w:p>
    <w:tbl>
      <w:tblPr>
        <w:tblW w:w="10178" w:type="dxa"/>
        <w:tblLook w:val="0420" w:firstRow="1" w:lastRow="0" w:firstColumn="0" w:lastColumn="0" w:noHBand="0" w:noVBand="1"/>
      </w:tblPr>
      <w:tblGrid>
        <w:gridCol w:w="1559"/>
        <w:gridCol w:w="3119"/>
        <w:gridCol w:w="1100"/>
        <w:gridCol w:w="1100"/>
        <w:gridCol w:w="1100"/>
        <w:gridCol w:w="1100"/>
        <w:gridCol w:w="1100"/>
      </w:tblGrid>
      <w:tr w:rsidR="00480044" w:rsidRPr="00DD0687" w14:paraId="4F3DB7DC" w14:textId="77777777" w:rsidTr="00480044">
        <w:trPr>
          <w:trHeight w:val="418"/>
        </w:trPr>
        <w:tc>
          <w:tcPr>
            <w:tcW w:w="155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20FEA90"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19" w:type="dxa"/>
            <w:tcBorders>
              <w:top w:val="single" w:sz="4" w:space="0" w:color="auto"/>
              <w:left w:val="nil"/>
              <w:bottom w:val="nil"/>
              <w:right w:val="single" w:sz="4" w:space="0" w:color="auto"/>
            </w:tcBorders>
            <w:shd w:val="clear" w:color="000000" w:fill="A9D08E"/>
            <w:noWrap/>
            <w:vAlign w:val="bottom"/>
            <w:hideMark/>
          </w:tcPr>
          <w:p w14:paraId="07A64D3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100" w:type="dxa"/>
            <w:tcBorders>
              <w:top w:val="single" w:sz="4" w:space="0" w:color="auto"/>
              <w:left w:val="nil"/>
              <w:bottom w:val="nil"/>
              <w:right w:val="single" w:sz="4" w:space="0" w:color="auto"/>
            </w:tcBorders>
            <w:shd w:val="clear" w:color="000000" w:fill="A9D08E"/>
            <w:noWrap/>
            <w:vAlign w:val="bottom"/>
            <w:hideMark/>
          </w:tcPr>
          <w:p w14:paraId="11EDD61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6C3BA572"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100" w:type="dxa"/>
            <w:tcBorders>
              <w:top w:val="nil"/>
              <w:left w:val="nil"/>
              <w:bottom w:val="nil"/>
              <w:right w:val="nil"/>
            </w:tcBorders>
            <w:shd w:val="clear" w:color="auto" w:fill="auto"/>
            <w:noWrap/>
            <w:vAlign w:val="bottom"/>
            <w:hideMark/>
          </w:tcPr>
          <w:p w14:paraId="4746E5DF"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100" w:type="dxa"/>
            <w:tcBorders>
              <w:top w:val="single" w:sz="4" w:space="0" w:color="auto"/>
              <w:left w:val="single" w:sz="4" w:space="0" w:color="auto"/>
              <w:bottom w:val="nil"/>
              <w:right w:val="single" w:sz="4" w:space="0" w:color="auto"/>
            </w:tcBorders>
            <w:shd w:val="clear" w:color="000000" w:fill="A9D08E"/>
            <w:noWrap/>
            <w:vAlign w:val="bottom"/>
            <w:hideMark/>
          </w:tcPr>
          <w:p w14:paraId="05ED85BD"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100" w:type="dxa"/>
            <w:tcBorders>
              <w:top w:val="single" w:sz="4" w:space="0" w:color="auto"/>
              <w:left w:val="nil"/>
              <w:bottom w:val="nil"/>
              <w:right w:val="single" w:sz="4" w:space="0" w:color="auto"/>
            </w:tcBorders>
            <w:shd w:val="clear" w:color="000000" w:fill="A9D08E"/>
            <w:noWrap/>
            <w:vAlign w:val="bottom"/>
            <w:hideMark/>
          </w:tcPr>
          <w:p w14:paraId="04306274"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023046" w:rsidRPr="00DD0687" w14:paraId="77DC448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DC343D9"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single" w:sz="4" w:space="0" w:color="auto"/>
              <w:left w:val="nil"/>
              <w:bottom w:val="single" w:sz="4" w:space="0" w:color="auto"/>
              <w:right w:val="single" w:sz="4" w:space="0" w:color="auto"/>
            </w:tcBorders>
            <w:shd w:val="clear" w:color="000000" w:fill="FFFFFF"/>
            <w:noWrap/>
            <w:vAlign w:val="bottom"/>
            <w:hideMark/>
          </w:tcPr>
          <w:p w14:paraId="170E95E7"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Hexion Inc.</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25998FFE" w14:textId="71916DB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0F35CB48" w14:textId="70673B4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92</w:t>
            </w:r>
          </w:p>
        </w:tc>
        <w:tc>
          <w:tcPr>
            <w:tcW w:w="1100" w:type="dxa"/>
            <w:tcBorders>
              <w:top w:val="nil"/>
              <w:left w:val="nil"/>
              <w:bottom w:val="nil"/>
              <w:right w:val="nil"/>
            </w:tcBorders>
            <w:shd w:val="clear" w:color="auto" w:fill="auto"/>
            <w:noWrap/>
            <w:vAlign w:val="bottom"/>
            <w:hideMark/>
          </w:tcPr>
          <w:p w14:paraId="1DC451FD"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A1FAB" w14:textId="6F6FAB36"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27.81%</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14:paraId="40EDA4E9" w14:textId="16FE15B1"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27.51%</w:t>
            </w:r>
          </w:p>
        </w:tc>
      </w:tr>
      <w:tr w:rsidR="00023046" w:rsidRPr="00DD0687" w14:paraId="3E1DF2ED"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83EC11E"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7A838B50"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23848017" w14:textId="1C804C32"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121</w:t>
            </w:r>
          </w:p>
        </w:tc>
        <w:tc>
          <w:tcPr>
            <w:tcW w:w="1100" w:type="dxa"/>
            <w:tcBorders>
              <w:top w:val="nil"/>
              <w:left w:val="nil"/>
              <w:bottom w:val="single" w:sz="4" w:space="0" w:color="auto"/>
              <w:right w:val="single" w:sz="4" w:space="0" w:color="auto"/>
            </w:tcBorders>
            <w:shd w:val="clear" w:color="auto" w:fill="auto"/>
            <w:noWrap/>
            <w:vAlign w:val="center"/>
            <w:hideMark/>
          </w:tcPr>
          <w:p w14:paraId="2D32A7EE" w14:textId="3F452AFB"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100" w:type="dxa"/>
            <w:tcBorders>
              <w:top w:val="nil"/>
              <w:left w:val="nil"/>
              <w:bottom w:val="nil"/>
              <w:right w:val="nil"/>
            </w:tcBorders>
            <w:shd w:val="clear" w:color="auto" w:fill="auto"/>
            <w:noWrap/>
            <w:vAlign w:val="bottom"/>
            <w:hideMark/>
          </w:tcPr>
          <w:p w14:paraId="0B612A6F"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9A5970D" w14:textId="0D43197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38.28%</w:t>
            </w:r>
          </w:p>
        </w:tc>
        <w:tc>
          <w:tcPr>
            <w:tcW w:w="1100" w:type="dxa"/>
            <w:tcBorders>
              <w:top w:val="nil"/>
              <w:left w:val="nil"/>
              <w:bottom w:val="single" w:sz="4" w:space="0" w:color="auto"/>
              <w:right w:val="single" w:sz="4" w:space="0" w:color="auto"/>
            </w:tcBorders>
            <w:shd w:val="clear" w:color="auto" w:fill="auto"/>
            <w:noWrap/>
            <w:vAlign w:val="center"/>
            <w:hideMark/>
          </w:tcPr>
          <w:p w14:paraId="50A0A670" w14:textId="32DC002A"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36.32%</w:t>
            </w:r>
          </w:p>
        </w:tc>
      </w:tr>
      <w:tr w:rsidR="00023046" w:rsidRPr="00DD0687" w14:paraId="48A8FB22"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D3894"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16704E60" w14:textId="77777777" w:rsidR="00023046" w:rsidRPr="00DD0687" w:rsidRDefault="00023046" w:rsidP="00023046">
            <w:pPr>
              <w:spacing w:after="0" w:line="240" w:lineRule="auto"/>
              <w:rPr>
                <w:rFonts w:ascii="Calibri" w:eastAsia="Times New Roman" w:hAnsi="Calibri" w:cs="Times New Roman"/>
                <w:color w:val="000000"/>
                <w:lang w:val="en-US"/>
              </w:rPr>
            </w:pPr>
            <w:r w:rsidRPr="00DD0687">
              <w:rPr>
                <w:rFonts w:ascii="Calibri" w:eastAsia="Times New Roman" w:hAnsi="Calibri" w:cs="Times New Roman"/>
                <w:color w:val="000000"/>
                <w:lang w:val="en-US"/>
              </w:rPr>
              <w:t>Dow Chemical</w:t>
            </w:r>
          </w:p>
        </w:tc>
        <w:tc>
          <w:tcPr>
            <w:tcW w:w="1100" w:type="dxa"/>
            <w:tcBorders>
              <w:top w:val="nil"/>
              <w:left w:val="nil"/>
              <w:bottom w:val="single" w:sz="4" w:space="0" w:color="auto"/>
              <w:right w:val="single" w:sz="4" w:space="0" w:color="auto"/>
            </w:tcBorders>
            <w:shd w:val="clear" w:color="auto" w:fill="auto"/>
            <w:noWrap/>
            <w:vAlign w:val="center"/>
            <w:hideMark/>
          </w:tcPr>
          <w:p w14:paraId="6D7B6CB9" w14:textId="22FA04D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42</w:t>
            </w:r>
          </w:p>
        </w:tc>
        <w:tc>
          <w:tcPr>
            <w:tcW w:w="1100" w:type="dxa"/>
            <w:tcBorders>
              <w:top w:val="nil"/>
              <w:left w:val="nil"/>
              <w:bottom w:val="single" w:sz="4" w:space="0" w:color="auto"/>
              <w:right w:val="single" w:sz="4" w:space="0" w:color="auto"/>
            </w:tcBorders>
            <w:shd w:val="clear" w:color="auto" w:fill="auto"/>
            <w:noWrap/>
            <w:vAlign w:val="center"/>
            <w:hideMark/>
          </w:tcPr>
          <w:p w14:paraId="3306E9B9" w14:textId="4C97F839"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45</w:t>
            </w:r>
          </w:p>
        </w:tc>
        <w:tc>
          <w:tcPr>
            <w:tcW w:w="1100" w:type="dxa"/>
            <w:tcBorders>
              <w:top w:val="nil"/>
              <w:left w:val="nil"/>
              <w:bottom w:val="nil"/>
              <w:right w:val="nil"/>
            </w:tcBorders>
            <w:shd w:val="clear" w:color="auto" w:fill="auto"/>
            <w:noWrap/>
            <w:vAlign w:val="bottom"/>
            <w:hideMark/>
          </w:tcPr>
          <w:p w14:paraId="2B412311"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7CEB1A3D" w14:textId="7B376364"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13.26%</w:t>
            </w:r>
          </w:p>
        </w:tc>
        <w:tc>
          <w:tcPr>
            <w:tcW w:w="1100" w:type="dxa"/>
            <w:tcBorders>
              <w:top w:val="nil"/>
              <w:left w:val="nil"/>
              <w:bottom w:val="single" w:sz="4" w:space="0" w:color="auto"/>
              <w:right w:val="single" w:sz="4" w:space="0" w:color="auto"/>
            </w:tcBorders>
            <w:shd w:val="clear" w:color="auto" w:fill="auto"/>
            <w:noWrap/>
            <w:vAlign w:val="center"/>
            <w:hideMark/>
          </w:tcPr>
          <w:p w14:paraId="625A98E9" w14:textId="1B5E791F"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13.42%</w:t>
            </w:r>
          </w:p>
        </w:tc>
      </w:tr>
      <w:tr w:rsidR="00023046" w:rsidRPr="00DD0687" w14:paraId="4D3A5640"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5B7350D"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307AE434"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100" w:type="dxa"/>
            <w:tcBorders>
              <w:top w:val="nil"/>
              <w:left w:val="nil"/>
              <w:bottom w:val="single" w:sz="4" w:space="0" w:color="auto"/>
              <w:right w:val="single" w:sz="4" w:space="0" w:color="auto"/>
            </w:tcBorders>
            <w:shd w:val="clear" w:color="auto" w:fill="auto"/>
            <w:noWrap/>
            <w:vAlign w:val="center"/>
            <w:hideMark/>
          </w:tcPr>
          <w:p w14:paraId="7591665F" w14:textId="08D128C6"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46</w:t>
            </w:r>
          </w:p>
        </w:tc>
        <w:tc>
          <w:tcPr>
            <w:tcW w:w="1100" w:type="dxa"/>
            <w:tcBorders>
              <w:top w:val="nil"/>
              <w:left w:val="nil"/>
              <w:bottom w:val="single" w:sz="4" w:space="0" w:color="auto"/>
              <w:right w:val="single" w:sz="4" w:space="0" w:color="auto"/>
            </w:tcBorders>
            <w:shd w:val="clear" w:color="auto" w:fill="auto"/>
            <w:noWrap/>
            <w:vAlign w:val="center"/>
            <w:hideMark/>
          </w:tcPr>
          <w:p w14:paraId="66112F4A" w14:textId="71D4388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52</w:t>
            </w:r>
          </w:p>
        </w:tc>
        <w:tc>
          <w:tcPr>
            <w:tcW w:w="1100" w:type="dxa"/>
            <w:tcBorders>
              <w:top w:val="nil"/>
              <w:left w:val="nil"/>
              <w:bottom w:val="nil"/>
              <w:right w:val="nil"/>
            </w:tcBorders>
            <w:shd w:val="clear" w:color="auto" w:fill="auto"/>
            <w:noWrap/>
            <w:vAlign w:val="bottom"/>
            <w:hideMark/>
          </w:tcPr>
          <w:p w14:paraId="3C500F90"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671CD72" w14:textId="3A194740"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14.48%</w:t>
            </w:r>
          </w:p>
        </w:tc>
        <w:tc>
          <w:tcPr>
            <w:tcW w:w="1100" w:type="dxa"/>
            <w:tcBorders>
              <w:top w:val="nil"/>
              <w:left w:val="nil"/>
              <w:bottom w:val="single" w:sz="4" w:space="0" w:color="auto"/>
              <w:right w:val="single" w:sz="4" w:space="0" w:color="auto"/>
            </w:tcBorders>
            <w:shd w:val="clear" w:color="auto" w:fill="auto"/>
            <w:noWrap/>
            <w:vAlign w:val="center"/>
            <w:hideMark/>
          </w:tcPr>
          <w:p w14:paraId="36E368DA" w14:textId="090CFB57"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15.51%</w:t>
            </w:r>
          </w:p>
        </w:tc>
      </w:tr>
      <w:tr w:rsidR="00023046" w:rsidRPr="00DD0687" w14:paraId="44783838" w14:textId="77777777" w:rsidTr="00C24B58">
        <w:trPr>
          <w:trHeight w:val="418"/>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20BB409"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North America</w:t>
            </w:r>
          </w:p>
        </w:tc>
        <w:tc>
          <w:tcPr>
            <w:tcW w:w="3119" w:type="dxa"/>
            <w:tcBorders>
              <w:top w:val="nil"/>
              <w:left w:val="nil"/>
              <w:bottom w:val="single" w:sz="4" w:space="0" w:color="auto"/>
              <w:right w:val="single" w:sz="4" w:space="0" w:color="auto"/>
            </w:tcBorders>
            <w:shd w:val="clear" w:color="000000" w:fill="FFFFFF"/>
            <w:noWrap/>
            <w:vAlign w:val="bottom"/>
            <w:hideMark/>
          </w:tcPr>
          <w:p w14:paraId="26068E7E" w14:textId="77777777" w:rsidR="00023046" w:rsidRPr="00DD0687" w:rsidRDefault="00023046" w:rsidP="00023046">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100" w:type="dxa"/>
            <w:tcBorders>
              <w:top w:val="nil"/>
              <w:left w:val="nil"/>
              <w:bottom w:val="single" w:sz="4" w:space="0" w:color="auto"/>
              <w:right w:val="single" w:sz="4" w:space="0" w:color="auto"/>
            </w:tcBorders>
            <w:shd w:val="clear" w:color="auto" w:fill="auto"/>
            <w:noWrap/>
            <w:vAlign w:val="center"/>
            <w:hideMark/>
          </w:tcPr>
          <w:p w14:paraId="64954DB7" w14:textId="39D8403C"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20</w:t>
            </w:r>
          </w:p>
        </w:tc>
        <w:tc>
          <w:tcPr>
            <w:tcW w:w="1100" w:type="dxa"/>
            <w:tcBorders>
              <w:top w:val="nil"/>
              <w:left w:val="nil"/>
              <w:bottom w:val="single" w:sz="4" w:space="0" w:color="auto"/>
              <w:right w:val="single" w:sz="4" w:space="0" w:color="auto"/>
            </w:tcBorders>
            <w:shd w:val="clear" w:color="auto" w:fill="auto"/>
            <w:noWrap/>
            <w:vAlign w:val="center"/>
            <w:hideMark/>
          </w:tcPr>
          <w:p w14:paraId="4ED34C6E" w14:textId="007BEBBD"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24</w:t>
            </w:r>
          </w:p>
        </w:tc>
        <w:tc>
          <w:tcPr>
            <w:tcW w:w="1100" w:type="dxa"/>
            <w:tcBorders>
              <w:top w:val="nil"/>
              <w:left w:val="nil"/>
              <w:bottom w:val="nil"/>
              <w:right w:val="nil"/>
            </w:tcBorders>
            <w:shd w:val="clear" w:color="auto" w:fill="auto"/>
            <w:noWrap/>
            <w:vAlign w:val="bottom"/>
            <w:hideMark/>
          </w:tcPr>
          <w:p w14:paraId="1B2807D5" w14:textId="77777777" w:rsidR="00023046" w:rsidRPr="00DD0687" w:rsidRDefault="00023046" w:rsidP="00023046">
            <w:pPr>
              <w:spacing w:after="0" w:line="240" w:lineRule="auto"/>
              <w:jc w:val="center"/>
              <w:rPr>
                <w:rFonts w:ascii="Arial" w:eastAsia="Times New Roman" w:hAnsi="Arial" w:cs="Arial"/>
                <w:color w:val="000000"/>
                <w:sz w:val="20"/>
                <w:szCs w:val="20"/>
                <w:lang w:val="en-US"/>
              </w:rPr>
            </w:pP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C1311F" w14:textId="4193CDCE"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6.17%</w:t>
            </w:r>
          </w:p>
        </w:tc>
        <w:tc>
          <w:tcPr>
            <w:tcW w:w="1100" w:type="dxa"/>
            <w:tcBorders>
              <w:top w:val="nil"/>
              <w:left w:val="nil"/>
              <w:bottom w:val="single" w:sz="4" w:space="0" w:color="auto"/>
              <w:right w:val="single" w:sz="4" w:space="0" w:color="auto"/>
            </w:tcBorders>
            <w:shd w:val="clear" w:color="auto" w:fill="auto"/>
            <w:noWrap/>
            <w:vAlign w:val="center"/>
            <w:hideMark/>
          </w:tcPr>
          <w:p w14:paraId="33865BB0" w14:textId="0371B602" w:rsidR="00023046" w:rsidRPr="00DD0687" w:rsidRDefault="00023046" w:rsidP="00023046">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7.24%</w:t>
            </w:r>
          </w:p>
        </w:tc>
      </w:tr>
    </w:tbl>
    <w:p w14:paraId="5E751E9E" w14:textId="11727855" w:rsidR="00040B88" w:rsidRPr="007B0EA9" w:rsidRDefault="00AC691F" w:rsidP="00040B88">
      <w:r>
        <w:rPr>
          <w:noProof/>
        </w:rPr>
        <mc:AlternateContent>
          <mc:Choice Requires="wps">
            <w:drawing>
              <wp:anchor distT="0" distB="0" distL="114300" distR="114300" simplePos="0" relativeHeight="252219392" behindDoc="0" locked="0" layoutInCell="1" allowOverlap="1" wp14:anchorId="79E37D2A" wp14:editId="050F1B28">
                <wp:simplePos x="0" y="0"/>
                <wp:positionH relativeFrom="margin">
                  <wp:posOffset>4606556</wp:posOffset>
                </wp:positionH>
                <wp:positionV relativeFrom="paragraph">
                  <wp:posOffset>72995</wp:posOffset>
                </wp:positionV>
                <wp:extent cx="1938286" cy="292735"/>
                <wp:effectExtent l="0" t="0" r="0" b="0"/>
                <wp:wrapNone/>
                <wp:docPr id="113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8286" cy="292735"/>
                        </a:xfrm>
                        <a:prstGeom prst="rect">
                          <a:avLst/>
                        </a:prstGeom>
                        <a:noFill/>
                      </wps:spPr>
                      <wps:txbx>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9E37D2A" id="_x0000_s1130" type="#_x0000_t202" style="position:absolute;margin-left:362.7pt;margin-top:5.75pt;width:152.6pt;height:23.0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" filled="f" stroked="f">
                <v:textbox style="mso-fit-shape-to-text:t">
                  <w:txbxContent>
                    <w:p w14:paraId="0A4153F3"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5D86F01" w14:textId="2FE173CC" w:rsidR="00241106" w:rsidRDefault="00BB6A55" w:rsidP="00BB6A55">
      <w:pPr>
        <w:spacing w:line="360" w:lineRule="auto"/>
        <w:jc w:val="both"/>
        <w:rPr>
          <w:rFonts w:ascii="Arial" w:hAnsi="Arial" w:cs="Arial"/>
          <w:sz w:val="24"/>
          <w:szCs w:val="24"/>
        </w:rPr>
      </w:pPr>
      <w:r w:rsidRPr="00BB6A55">
        <w:rPr>
          <w:rFonts w:ascii="Arial" w:hAnsi="Arial" w:cs="Arial"/>
          <w:sz w:val="24"/>
          <w:szCs w:val="24"/>
        </w:rPr>
        <w:lastRenderedPageBreak/>
        <w:t>Olin Corporation and Hexion Inc. are the two most important manufacturers of epoxy resins in the North American region, where both shares between them close to two-third of the market share by sales. After slump of 2020 in terms of demand, 2021 brought economic recovery. Demand has increased significantly in the wake of rising consumption from construction industry, electrical and electronics industry along with other sectors. Olin and Hexion both had outstanding quarters Q1 and Q2 in terms of sales where both companies have shown significantly improved performance from the respective quarters of 2020. In the region, Dow Chemical and Huntsman Corporation also produce substantial amounts of epoxy resins where both companies have 13% and 15% of market share by sales, respectively, in the region. There has been no new announcement of upcoming brown field or green field projects from any of the above manufacturer, however given the increasing demand of epoxy resin globally, new capacity or capacity expansion is likely to be around the corner.</w:t>
      </w:r>
    </w:p>
    <w:p w14:paraId="67FC9FEE" w14:textId="3B4E5E2D" w:rsidR="00241106" w:rsidRPr="00241106" w:rsidRDefault="00241106" w:rsidP="00241106">
      <w:pPr>
        <w:spacing w:line="360" w:lineRule="auto"/>
        <w:jc w:val="both"/>
        <w:rPr>
          <w:rFonts w:ascii="Arial" w:hAnsi="Arial" w:cs="Arial"/>
          <w:b/>
          <w:bCs/>
          <w:sz w:val="24"/>
          <w:szCs w:val="24"/>
        </w:rPr>
      </w:pPr>
      <w:r w:rsidRPr="00241106">
        <w:rPr>
          <w:rFonts w:ascii="Arial" w:hAnsi="Arial" w:cs="Arial"/>
          <w:b/>
          <w:bCs/>
          <w:sz w:val="24"/>
          <w:szCs w:val="24"/>
        </w:rPr>
        <w:t>North America Market Insights</w:t>
      </w:r>
    </w:p>
    <w:p w14:paraId="6190502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total epoxy resin capacity in North America stood at 427 thousand tonnes in 2020 without seeing any expansion or commissioning of new plant facilities in the historical years. The key market players include Olin Corporation, Hexion Inc., Huntsman Corporation and Dow Chemical. The production in 2020, reaching to 287.36 thousand tonnes, registered a decrement of 10% from the volumes produced in 2019 owing to the slow operations and difficulties in feedstock availability during COVID19 pandemic period. With rebounding of plant operations, the production is expected to take an upward trend and rise to 356.56 thousand tonnes by 2030. </w:t>
      </w:r>
    </w:p>
    <w:p w14:paraId="785F5762"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market share for epoxy resin in North America has shown a gradual increase in the historical years reaching 317 thousand tonnes after registering a CAGR of 1.16%. The easy feedstock availability also favoured its continued demand in the past years. The epoxy resin market in the upcoming years demonstrates a positive outlook in terms of demand backed by the flourishing construction sector, which is likely to lead with the raging trend in North America to use sustainable products in green buildings. The demand is, therefore, is expected to rise at a healthy CAGR of 3.73% reaching to a consumption volume of 465 thousand tonnes by 2030.</w:t>
      </w:r>
    </w:p>
    <w:p w14:paraId="7CA8306D"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market players operated with 73-75% utilization of total installed capacity of epoxy resins in the historical years. However, the impact of supply chain disruptions and lockdown constraints marred the operating rate in the Asia-Pacific region to as low as 67% in 2020. The slow recovering operations got further hit in 2021 after the landfall of hurricane Ida causing volatile feedstock </w:t>
      </w:r>
      <w:r w:rsidRPr="00241106">
        <w:rPr>
          <w:rFonts w:ascii="Arial" w:hAnsi="Arial" w:cs="Arial"/>
          <w:sz w:val="24"/>
          <w:szCs w:val="24"/>
        </w:rPr>
        <w:lastRenderedPageBreak/>
        <w:t>prices which resulted to only slight improvement in the operating rates. After the revival of the supply chains an improvement in the operating efficiency is expected and will reach to around 83.5% by the year 2030.</w:t>
      </w:r>
    </w:p>
    <w:p w14:paraId="5B56C01B"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Epoxy resin, owing to its strong binding ability and long durability, finds its varied applications in paints and coatings sector which owns the highest market share of epoxy resin in North America. Epoxy resin is heavily used in concrete reinforcing due to their flexible applicability while automotive, marine, and aerospace apply epoxy coatings for corrosion protection as primers. Rapid growth in industrial coatings as well as automotive coatings is likely to propel paints and coatings sector growth in coming years.</w:t>
      </w:r>
    </w:p>
    <w:p w14:paraId="2A14A50D" w14:textId="6953B63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Bisphenol A based resin, Bisphenol F based resin, Epoxy phenol </w:t>
      </w:r>
      <w:proofErr w:type="spellStart"/>
      <w:r w:rsidRPr="00241106">
        <w:rPr>
          <w:rFonts w:ascii="Arial" w:hAnsi="Arial" w:cs="Arial"/>
          <w:sz w:val="24"/>
          <w:szCs w:val="24"/>
        </w:rPr>
        <w:t>Novalac</w:t>
      </w:r>
      <w:proofErr w:type="spellEnd"/>
      <w:r w:rsidRPr="00241106">
        <w:rPr>
          <w:rFonts w:ascii="Arial" w:hAnsi="Arial" w:cs="Arial"/>
          <w:sz w:val="24"/>
          <w:szCs w:val="24"/>
        </w:rPr>
        <w:t xml:space="preserve"> based resin and cycloaliphatic epoxy-based resin are the major types of epoxy resins where Bisphenol A based resin has the highest demand due to its wide applications in coatings, adhesives, electrical insulating materials. Their demand is expected to see a steady growth over the forecast years.</w:t>
      </w:r>
    </w:p>
    <w:p w14:paraId="77242BD4" w14:textId="750CA402"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 Both direct and indirect sale channels are prevalent in North America with indirect sales channel taking the lead only by a small margin.</w:t>
      </w:r>
    </w:p>
    <w:p w14:paraId="7109A920" w14:textId="4B82B499" w:rsidR="00241106" w:rsidRDefault="00241106" w:rsidP="00BB6A55">
      <w:pPr>
        <w:spacing w:line="360" w:lineRule="auto"/>
        <w:jc w:val="both"/>
        <w:rPr>
          <w:rFonts w:ascii="Arial" w:hAnsi="Arial" w:cs="Arial"/>
          <w:sz w:val="24"/>
          <w:szCs w:val="24"/>
        </w:rPr>
      </w:pPr>
    </w:p>
    <w:p w14:paraId="70573024" w14:textId="5BDEB7C2" w:rsidR="00241106" w:rsidRDefault="00241106" w:rsidP="00BB6A55">
      <w:pPr>
        <w:spacing w:line="360" w:lineRule="auto"/>
        <w:jc w:val="both"/>
        <w:rPr>
          <w:rFonts w:ascii="Arial" w:hAnsi="Arial" w:cs="Arial"/>
          <w:sz w:val="24"/>
          <w:szCs w:val="24"/>
        </w:rPr>
      </w:pPr>
    </w:p>
    <w:p w14:paraId="0A3C6FDC" w14:textId="4B9C115B" w:rsidR="00241106" w:rsidRDefault="00241106" w:rsidP="00BB6A55">
      <w:pPr>
        <w:spacing w:line="360" w:lineRule="auto"/>
        <w:jc w:val="both"/>
        <w:rPr>
          <w:rFonts w:ascii="Arial" w:hAnsi="Arial" w:cs="Arial"/>
          <w:sz w:val="24"/>
          <w:szCs w:val="24"/>
        </w:rPr>
      </w:pPr>
    </w:p>
    <w:p w14:paraId="3D52A002" w14:textId="25D13F4D" w:rsidR="00241106" w:rsidRDefault="00241106" w:rsidP="00BB6A55">
      <w:pPr>
        <w:spacing w:line="360" w:lineRule="auto"/>
        <w:jc w:val="both"/>
        <w:rPr>
          <w:rFonts w:ascii="Arial" w:hAnsi="Arial" w:cs="Arial"/>
          <w:sz w:val="24"/>
          <w:szCs w:val="24"/>
        </w:rPr>
      </w:pPr>
    </w:p>
    <w:p w14:paraId="677626E4" w14:textId="3ABEE254" w:rsidR="00241106" w:rsidRDefault="00241106" w:rsidP="00BB6A55">
      <w:pPr>
        <w:spacing w:line="360" w:lineRule="auto"/>
        <w:jc w:val="both"/>
        <w:rPr>
          <w:rFonts w:ascii="Arial" w:hAnsi="Arial" w:cs="Arial"/>
          <w:sz w:val="24"/>
          <w:szCs w:val="24"/>
        </w:rPr>
      </w:pPr>
    </w:p>
    <w:p w14:paraId="47FD80C3" w14:textId="5FEDB8C0" w:rsidR="00241106" w:rsidRDefault="00241106" w:rsidP="00BB6A55">
      <w:pPr>
        <w:spacing w:line="360" w:lineRule="auto"/>
        <w:jc w:val="both"/>
        <w:rPr>
          <w:rFonts w:ascii="Arial" w:hAnsi="Arial" w:cs="Arial"/>
          <w:sz w:val="24"/>
          <w:szCs w:val="24"/>
        </w:rPr>
      </w:pPr>
    </w:p>
    <w:p w14:paraId="3DD58899" w14:textId="43E6302C" w:rsidR="00397855" w:rsidRDefault="00397855" w:rsidP="00BB6A55">
      <w:pPr>
        <w:spacing w:line="360" w:lineRule="auto"/>
        <w:jc w:val="both"/>
        <w:rPr>
          <w:rFonts w:ascii="Arial" w:hAnsi="Arial" w:cs="Arial"/>
          <w:sz w:val="24"/>
          <w:szCs w:val="24"/>
        </w:rPr>
      </w:pPr>
    </w:p>
    <w:p w14:paraId="70D2D29C" w14:textId="62E6A793" w:rsidR="00397855" w:rsidRDefault="00397855" w:rsidP="00BB6A55">
      <w:pPr>
        <w:spacing w:line="360" w:lineRule="auto"/>
        <w:jc w:val="both"/>
        <w:rPr>
          <w:rFonts w:ascii="Arial" w:hAnsi="Arial" w:cs="Arial"/>
          <w:sz w:val="24"/>
          <w:szCs w:val="24"/>
        </w:rPr>
      </w:pPr>
    </w:p>
    <w:p w14:paraId="45B7AAD0" w14:textId="77777777" w:rsidR="00397855" w:rsidRDefault="00397855" w:rsidP="00BB6A55">
      <w:pPr>
        <w:spacing w:line="360" w:lineRule="auto"/>
        <w:jc w:val="both"/>
        <w:rPr>
          <w:rFonts w:ascii="Arial" w:hAnsi="Arial" w:cs="Arial"/>
          <w:sz w:val="24"/>
          <w:szCs w:val="24"/>
        </w:rPr>
      </w:pPr>
    </w:p>
    <w:p w14:paraId="68BB6B51" w14:textId="7910ED6C" w:rsidR="00241106" w:rsidRDefault="00241106" w:rsidP="00BB6A55">
      <w:pPr>
        <w:spacing w:line="360" w:lineRule="auto"/>
        <w:jc w:val="both"/>
        <w:rPr>
          <w:rFonts w:ascii="Arial" w:hAnsi="Arial" w:cs="Arial"/>
          <w:sz w:val="24"/>
          <w:szCs w:val="24"/>
        </w:rPr>
      </w:pPr>
    </w:p>
    <w:p w14:paraId="197130C3" w14:textId="26686B4E" w:rsidR="00241106" w:rsidRDefault="00241106" w:rsidP="00BB6A55">
      <w:pPr>
        <w:spacing w:line="360" w:lineRule="auto"/>
        <w:jc w:val="both"/>
        <w:rPr>
          <w:rFonts w:ascii="Arial" w:hAnsi="Arial" w:cs="Arial"/>
          <w:sz w:val="24"/>
          <w:szCs w:val="24"/>
        </w:rPr>
      </w:pPr>
    </w:p>
    <w:p w14:paraId="0EE9473C" w14:textId="265E8F9B" w:rsidR="00241106" w:rsidRDefault="00241106" w:rsidP="00BB6A55">
      <w:pPr>
        <w:spacing w:line="360" w:lineRule="auto"/>
        <w:jc w:val="both"/>
        <w:rPr>
          <w:rFonts w:ascii="Arial" w:hAnsi="Arial" w:cs="Arial"/>
          <w:sz w:val="24"/>
          <w:szCs w:val="24"/>
        </w:rPr>
      </w:pPr>
    </w:p>
    <w:p w14:paraId="14B7F9BD" w14:textId="0FFABB55" w:rsidR="00241106" w:rsidRDefault="00023046" w:rsidP="00BB6A55">
      <w:pPr>
        <w:spacing w:line="360" w:lineRule="auto"/>
        <w:jc w:val="both"/>
        <w:rPr>
          <w:rFonts w:ascii="Arial" w:hAnsi="Arial" w:cs="Arial"/>
          <w:sz w:val="24"/>
          <w:szCs w:val="24"/>
        </w:rPr>
      </w:pPr>
      <w:r>
        <w:rPr>
          <w:noProof/>
        </w:rPr>
        <w:lastRenderedPageBreak/>
        <w:drawing>
          <wp:anchor distT="0" distB="0" distL="114300" distR="114300" simplePos="0" relativeHeight="251659264" behindDoc="0" locked="0" layoutInCell="1" allowOverlap="1" wp14:anchorId="5016A2F1" wp14:editId="2DC2864B">
            <wp:simplePos x="0" y="0"/>
            <wp:positionH relativeFrom="margin">
              <wp:posOffset>-568960</wp:posOffset>
            </wp:positionH>
            <wp:positionV relativeFrom="paragraph">
              <wp:posOffset>-1698625</wp:posOffset>
            </wp:positionV>
            <wp:extent cx="7746365" cy="11143615"/>
            <wp:effectExtent l="0" t="0" r="6985" b="635"/>
            <wp:wrapNone/>
            <wp:docPr id="222" name="Picture 222"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o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46365" cy="1114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72D47" w14:textId="36EBD297" w:rsidR="00241106" w:rsidRDefault="00241106" w:rsidP="00BB6A55">
      <w:pPr>
        <w:spacing w:line="360" w:lineRule="auto"/>
        <w:jc w:val="both"/>
        <w:rPr>
          <w:rFonts w:ascii="Arial" w:hAnsi="Arial" w:cs="Arial"/>
          <w:sz w:val="24"/>
          <w:szCs w:val="24"/>
        </w:rPr>
      </w:pPr>
    </w:p>
    <w:p w14:paraId="1C14F78E" w14:textId="6B69B071" w:rsidR="00241106" w:rsidRDefault="00241106" w:rsidP="00BB6A55">
      <w:pPr>
        <w:spacing w:line="360" w:lineRule="auto"/>
        <w:jc w:val="both"/>
        <w:rPr>
          <w:rFonts w:ascii="Arial" w:hAnsi="Arial" w:cs="Arial"/>
          <w:sz w:val="24"/>
          <w:szCs w:val="24"/>
        </w:rPr>
      </w:pPr>
    </w:p>
    <w:p w14:paraId="50A2BF2F" w14:textId="0E8D49B7" w:rsidR="00241106" w:rsidRDefault="00241106" w:rsidP="00BB6A55">
      <w:pPr>
        <w:spacing w:line="360" w:lineRule="auto"/>
        <w:jc w:val="both"/>
        <w:rPr>
          <w:rFonts w:ascii="Arial" w:hAnsi="Arial" w:cs="Arial"/>
          <w:sz w:val="24"/>
          <w:szCs w:val="24"/>
        </w:rPr>
      </w:pPr>
    </w:p>
    <w:p w14:paraId="33927D0B" w14:textId="6A6AB844" w:rsidR="00040B88" w:rsidRDefault="00040B88" w:rsidP="00040B88"/>
    <w:p w14:paraId="15D3D7AE" w14:textId="77777777" w:rsidR="00040B88" w:rsidRDefault="00040B88" w:rsidP="00040B88"/>
    <w:p w14:paraId="7B05E907" w14:textId="7D74B3DD" w:rsidR="00040B88" w:rsidRDefault="00040B88" w:rsidP="00040B88"/>
    <w:p w14:paraId="2CC9A1F0" w14:textId="4033477C" w:rsidR="00040B88" w:rsidRDefault="00040B88" w:rsidP="00040B88"/>
    <w:p w14:paraId="4E563959" w14:textId="11D45906" w:rsidR="00040B88" w:rsidRDefault="00040B88" w:rsidP="00040B88"/>
    <w:p w14:paraId="5CE2D7E8" w14:textId="20532CB1" w:rsidR="00040B88" w:rsidRDefault="007C20D1" w:rsidP="00040B88">
      <w:r>
        <w:rPr>
          <w:noProof/>
        </w:rPr>
        <mc:AlternateContent>
          <mc:Choice Requires="wps">
            <w:drawing>
              <wp:anchor distT="4294967295" distB="4294967295" distL="114300" distR="114300" simplePos="0" relativeHeight="251755520" behindDoc="0" locked="0" layoutInCell="1" allowOverlap="1" wp14:anchorId="52ED250D" wp14:editId="6B982AC0">
                <wp:simplePos x="0" y="0"/>
                <wp:positionH relativeFrom="column">
                  <wp:posOffset>4220210</wp:posOffset>
                </wp:positionH>
                <wp:positionV relativeFrom="paragraph">
                  <wp:posOffset>1497330</wp:posOffset>
                </wp:positionV>
                <wp:extent cx="2009140" cy="0"/>
                <wp:effectExtent l="0" t="0" r="0" b="0"/>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252B0C" id="Straight Connector 194"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3pt,117.9pt" to="490.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54496" behindDoc="0" locked="0" layoutInCell="1" allowOverlap="1" wp14:anchorId="3789D6E5" wp14:editId="2054ADB1">
                <wp:simplePos x="0" y="0"/>
                <wp:positionH relativeFrom="page">
                  <wp:posOffset>1572895</wp:posOffset>
                </wp:positionH>
                <wp:positionV relativeFrom="paragraph">
                  <wp:posOffset>209550</wp:posOffset>
                </wp:positionV>
                <wp:extent cx="4408805" cy="194310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8805" cy="1943100"/>
                        </a:xfrm>
                        <a:prstGeom prst="rect">
                          <a:avLst/>
                        </a:prstGeom>
                      </wps:spPr>
                      <wps:txbx>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3789D6E5" id="_x0000_s1131" type="#_x0000_t202" style="position:absolute;margin-left:123.85pt;margin-top:16.5pt;width:347.15pt;height:153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" filled="f" stroked="f">
                <v:textbox inset="2.30908mm,1.1546mm,2.30908mm,1.1546mm">
                  <w:txbxContent>
                    <w:p w14:paraId="18E14B87"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SOUTH AMERICA EPOXY RESIN MARKET</w:t>
                      </w:r>
                    </w:p>
                    <w:p w14:paraId="161B31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w10:wrap anchorx="page"/>
              </v:shape>
            </w:pict>
          </mc:Fallback>
        </mc:AlternateContent>
      </w:r>
      <w:r>
        <w:rPr>
          <w:noProof/>
        </w:rPr>
        <mc:AlternateContent>
          <mc:Choice Requires="wps">
            <w:drawing>
              <wp:anchor distT="4294967295" distB="4294967295" distL="114300" distR="114300" simplePos="0" relativeHeight="251808768" behindDoc="0" locked="0" layoutInCell="1" allowOverlap="1" wp14:anchorId="00ECAA8F" wp14:editId="09A1D428">
                <wp:simplePos x="0" y="0"/>
                <wp:positionH relativeFrom="margin">
                  <wp:posOffset>124460</wp:posOffset>
                </wp:positionH>
                <wp:positionV relativeFrom="paragraph">
                  <wp:posOffset>1497330</wp:posOffset>
                </wp:positionV>
                <wp:extent cx="2009140" cy="0"/>
                <wp:effectExtent l="0" t="0" r="0" b="0"/>
                <wp:wrapNone/>
                <wp:docPr id="422" name="Straight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14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5E956A" id="Straight Connector 422" o:spid="_x0000_s1026" style="position:absolute;z-index:251808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9.8pt,117.9pt" to="168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" strokecolor="black [3200]" strokeweight=".5pt">
                <v:stroke joinstyle="miter"/>
                <o:lock v:ext="edit" shapetype="f"/>
                <w10:wrap anchorx="margin"/>
              </v:line>
            </w:pict>
          </mc:Fallback>
        </mc:AlternateContent>
      </w:r>
    </w:p>
    <w:p w14:paraId="0581D18D" w14:textId="3133E02C" w:rsidR="00040B88" w:rsidRDefault="00040B88" w:rsidP="00040B88"/>
    <w:p w14:paraId="6050C1C6" w14:textId="389F4E32" w:rsidR="00040B88" w:rsidRDefault="00040B88" w:rsidP="00040B88"/>
    <w:p w14:paraId="1526A193" w14:textId="40F1E126" w:rsidR="00040B88" w:rsidRDefault="00040B88" w:rsidP="00040B88"/>
    <w:p w14:paraId="06113350" w14:textId="5B3D58B7" w:rsidR="00040B88" w:rsidRDefault="00040B88" w:rsidP="00040B88"/>
    <w:p w14:paraId="5CEA2C4C" w14:textId="762C2F96" w:rsidR="00040B88" w:rsidRDefault="00040B88" w:rsidP="00040B88"/>
    <w:p w14:paraId="1EB24E35" w14:textId="682D59E1" w:rsidR="00040B88" w:rsidRDefault="00040B88" w:rsidP="00040B88"/>
    <w:p w14:paraId="396EFEA0" w14:textId="115BC2B5" w:rsidR="00040B88" w:rsidRDefault="00040B88" w:rsidP="00040B88"/>
    <w:p w14:paraId="722B22E1" w14:textId="34C9F544" w:rsidR="00040B88" w:rsidRDefault="007C20D1" w:rsidP="00040B88">
      <w:r w:rsidRPr="00E36C28">
        <w:rPr>
          <w:noProof/>
        </w:rPr>
        <w:drawing>
          <wp:anchor distT="0" distB="0" distL="114300" distR="114300" simplePos="0" relativeHeight="251756544" behindDoc="0" locked="0" layoutInCell="1" allowOverlap="1" wp14:anchorId="6F432861" wp14:editId="42D311FC">
            <wp:simplePos x="0" y="0"/>
            <wp:positionH relativeFrom="margin">
              <wp:align>center</wp:align>
            </wp:positionH>
            <wp:positionV relativeFrom="paragraph">
              <wp:posOffset>173355</wp:posOffset>
            </wp:positionV>
            <wp:extent cx="3062176" cy="1953541"/>
            <wp:effectExtent l="38100" t="38100" r="100330" b="104140"/>
            <wp:wrapNone/>
            <wp:docPr id="195" name="Picture 195" descr="A picture containing woode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wooden, clos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BE5FB02" w14:textId="4A23E312" w:rsidR="00040B88" w:rsidRDefault="00040B88" w:rsidP="00040B88"/>
    <w:p w14:paraId="40DB83DF" w14:textId="0564454E" w:rsidR="00040B88" w:rsidRDefault="00040B88" w:rsidP="00040B88"/>
    <w:p w14:paraId="405EDD80" w14:textId="1640A1E5" w:rsidR="00040B88" w:rsidRDefault="00040B88" w:rsidP="00040B88"/>
    <w:p w14:paraId="12644906" w14:textId="7A3DED6A" w:rsidR="00040B88" w:rsidRDefault="00040B88" w:rsidP="00040B88"/>
    <w:p w14:paraId="2C5236A2" w14:textId="10CF7402" w:rsidR="00040B88" w:rsidRDefault="00040B88" w:rsidP="00040B88"/>
    <w:p w14:paraId="6906BB51" w14:textId="7ED44910" w:rsidR="00040B88" w:rsidRDefault="00040B88" w:rsidP="00040B88"/>
    <w:p w14:paraId="424D03CB" w14:textId="78AB8697" w:rsidR="00040B88" w:rsidRDefault="00040B88" w:rsidP="00040B88"/>
    <w:p w14:paraId="1F9755C5" w14:textId="7C81DEAE" w:rsidR="00040B88" w:rsidRDefault="00040B88" w:rsidP="00040B88"/>
    <w:p w14:paraId="0BC223F0" w14:textId="3E4A0A94" w:rsidR="00040B88" w:rsidRDefault="00040B88" w:rsidP="00040B88"/>
    <w:p w14:paraId="31E95899" w14:textId="46FEEF51" w:rsidR="00040B88" w:rsidRDefault="00040B88" w:rsidP="00040B88"/>
    <w:p w14:paraId="5FF8B814" w14:textId="492C927D" w:rsidR="00040B88" w:rsidRDefault="00040B88" w:rsidP="00040B88"/>
    <w:p w14:paraId="4858EAA5" w14:textId="77777777" w:rsidR="00282D30" w:rsidRDefault="00282D30" w:rsidP="00040B88"/>
    <w:p w14:paraId="68725F34" w14:textId="233C7689" w:rsidR="00040B88" w:rsidRPr="0022076A" w:rsidRDefault="00955F6C"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3.5.1. </w:t>
      </w:r>
      <w:r w:rsidR="00040B88">
        <w:rPr>
          <w:rFonts w:ascii="Arial" w:hAnsi="Arial" w:cs="Arial"/>
          <w:b/>
          <w:bCs/>
          <w:sz w:val="24"/>
          <w:szCs w:val="24"/>
        </w:rPr>
        <w:t>South America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1009A3">
        <w:rPr>
          <w:rFonts w:ascii="Arial" w:hAnsi="Arial" w:cs="Arial"/>
          <w:b/>
          <w:bCs/>
          <w:sz w:val="24"/>
          <w:szCs w:val="24"/>
        </w:rPr>
        <w:t xml:space="preserve"> &amp;</w:t>
      </w:r>
      <w:r w:rsidR="00040B88" w:rsidRPr="00257590">
        <w:rPr>
          <w:rFonts w:ascii="Arial" w:hAnsi="Arial" w:cs="Arial"/>
          <w:b/>
          <w:bCs/>
          <w:sz w:val="24"/>
          <w:szCs w:val="24"/>
        </w:rPr>
        <w:t xml:space="preserve"> Production</w:t>
      </w:r>
      <w:r w:rsidR="00040B88">
        <w:rPr>
          <w:rFonts w:ascii="Arial" w:hAnsi="Arial" w:cs="Arial"/>
          <w:b/>
          <w:bCs/>
          <w:sz w:val="24"/>
          <w:szCs w:val="24"/>
        </w:rPr>
        <w:t xml:space="preserve">, By Volume, 2015 - 2030F (Thousand Tonnes) </w:t>
      </w:r>
    </w:p>
    <w:p w14:paraId="06BB318D" w14:textId="7E891DB8" w:rsidR="00040B88" w:rsidRDefault="00434A53"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2036096" behindDoc="0" locked="0" layoutInCell="1" allowOverlap="1" wp14:anchorId="4DDD25AA" wp14:editId="197E231B">
                <wp:simplePos x="0" y="0"/>
                <wp:positionH relativeFrom="column">
                  <wp:posOffset>5187315</wp:posOffset>
                </wp:positionH>
                <wp:positionV relativeFrom="paragraph">
                  <wp:posOffset>1788160</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DDD25AA" id="_x0000_s1132" type="#_x0000_t202" style="position:absolute;left:0;text-align:left;margin-left:408.45pt;margin-top:140.8pt;width:100.8pt;height:23.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" filled="f" stroked="f">
                <v:textbox style="mso-fit-shape-to-text:t">
                  <w:txbxContent>
                    <w:p w14:paraId="0FEEEC2A"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2DA7CCFA" wp14:editId="17158233">
            <wp:extent cx="6457950" cy="1883172"/>
            <wp:effectExtent l="0" t="0" r="0" b="3175"/>
            <wp:docPr id="2115" name="Chart 21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bl>
      <w:tblPr>
        <w:tblW w:w="10059" w:type="dxa"/>
        <w:tblLook w:val="04A0" w:firstRow="1" w:lastRow="0" w:firstColumn="1" w:lastColumn="0" w:noHBand="0" w:noVBand="1"/>
      </w:tblPr>
      <w:tblGrid>
        <w:gridCol w:w="2943"/>
        <w:gridCol w:w="2276"/>
        <w:gridCol w:w="1873"/>
        <w:gridCol w:w="1584"/>
        <w:gridCol w:w="1383"/>
      </w:tblGrid>
      <w:tr w:rsidR="004F70C3" w:rsidRPr="004F70C3" w14:paraId="689B71E8" w14:textId="77777777" w:rsidTr="004F70C3">
        <w:trPr>
          <w:trHeight w:val="553"/>
        </w:trPr>
        <w:tc>
          <w:tcPr>
            <w:tcW w:w="294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061E1096" w14:textId="77777777" w:rsidR="004F70C3" w:rsidRPr="004F70C3" w:rsidRDefault="004F70C3" w:rsidP="004F70C3">
            <w:pPr>
              <w:spacing w:after="0" w:line="240" w:lineRule="auto"/>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Company</w:t>
            </w:r>
          </w:p>
        </w:tc>
        <w:tc>
          <w:tcPr>
            <w:tcW w:w="2276" w:type="dxa"/>
            <w:tcBorders>
              <w:top w:val="single" w:sz="8" w:space="0" w:color="auto"/>
              <w:left w:val="nil"/>
              <w:bottom w:val="single" w:sz="8" w:space="0" w:color="auto"/>
              <w:right w:val="single" w:sz="8" w:space="0" w:color="auto"/>
            </w:tcBorders>
            <w:shd w:val="clear" w:color="000000" w:fill="C00000"/>
            <w:noWrap/>
            <w:vAlign w:val="center"/>
            <w:hideMark/>
          </w:tcPr>
          <w:p w14:paraId="4A6EF7D3"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eastAsia="en-IN"/>
              </w:rPr>
              <w:t>Location</w:t>
            </w:r>
          </w:p>
        </w:tc>
        <w:tc>
          <w:tcPr>
            <w:tcW w:w="1873" w:type="dxa"/>
            <w:tcBorders>
              <w:top w:val="single" w:sz="8" w:space="0" w:color="auto"/>
              <w:left w:val="nil"/>
              <w:bottom w:val="single" w:sz="8" w:space="0" w:color="auto"/>
              <w:right w:val="single" w:sz="8" w:space="0" w:color="auto"/>
            </w:tcBorders>
            <w:shd w:val="clear" w:color="000000" w:fill="C00000"/>
            <w:noWrap/>
            <w:vAlign w:val="center"/>
            <w:hideMark/>
          </w:tcPr>
          <w:p w14:paraId="1E262F5F"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2015</w:t>
            </w:r>
          </w:p>
        </w:tc>
        <w:tc>
          <w:tcPr>
            <w:tcW w:w="1584" w:type="dxa"/>
            <w:tcBorders>
              <w:top w:val="single" w:sz="8" w:space="0" w:color="auto"/>
              <w:left w:val="nil"/>
              <w:bottom w:val="single" w:sz="8" w:space="0" w:color="auto"/>
              <w:right w:val="single" w:sz="8" w:space="0" w:color="auto"/>
            </w:tcBorders>
            <w:shd w:val="clear" w:color="000000" w:fill="C00000"/>
            <w:noWrap/>
            <w:vAlign w:val="center"/>
            <w:hideMark/>
          </w:tcPr>
          <w:p w14:paraId="39F4218F"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2020</w:t>
            </w:r>
          </w:p>
        </w:tc>
        <w:tc>
          <w:tcPr>
            <w:tcW w:w="1383" w:type="dxa"/>
            <w:tcBorders>
              <w:top w:val="single" w:sz="8" w:space="0" w:color="auto"/>
              <w:left w:val="nil"/>
              <w:bottom w:val="single" w:sz="8" w:space="0" w:color="auto"/>
              <w:right w:val="single" w:sz="8" w:space="0" w:color="auto"/>
            </w:tcBorders>
            <w:shd w:val="clear" w:color="000000" w:fill="C00000"/>
            <w:noWrap/>
            <w:vAlign w:val="center"/>
            <w:hideMark/>
          </w:tcPr>
          <w:p w14:paraId="65B840D1"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2030F</w:t>
            </w:r>
          </w:p>
        </w:tc>
      </w:tr>
      <w:tr w:rsidR="004F70C3" w:rsidRPr="004F70C3" w14:paraId="44095B0D"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2E6DC546" w14:textId="77777777" w:rsidR="004F70C3" w:rsidRPr="004F70C3" w:rsidRDefault="004F70C3" w:rsidP="004F70C3">
            <w:pPr>
              <w:spacing w:after="0" w:line="240" w:lineRule="auto"/>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Olin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4435C8CD"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5E65270E"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c>
          <w:tcPr>
            <w:tcW w:w="1584" w:type="dxa"/>
            <w:tcBorders>
              <w:top w:val="nil"/>
              <w:left w:val="nil"/>
              <w:bottom w:val="single" w:sz="8" w:space="0" w:color="auto"/>
              <w:right w:val="single" w:sz="8" w:space="0" w:color="auto"/>
            </w:tcBorders>
            <w:shd w:val="clear" w:color="auto" w:fill="auto"/>
            <w:noWrap/>
            <w:vAlign w:val="center"/>
            <w:hideMark/>
          </w:tcPr>
          <w:p w14:paraId="699821F8"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c>
          <w:tcPr>
            <w:tcW w:w="1383" w:type="dxa"/>
            <w:tcBorders>
              <w:top w:val="nil"/>
              <w:left w:val="nil"/>
              <w:bottom w:val="single" w:sz="8" w:space="0" w:color="auto"/>
              <w:right w:val="single" w:sz="8" w:space="0" w:color="auto"/>
            </w:tcBorders>
            <w:shd w:val="clear" w:color="auto" w:fill="auto"/>
            <w:noWrap/>
            <w:vAlign w:val="center"/>
            <w:hideMark/>
          </w:tcPr>
          <w:p w14:paraId="0C5C17CA"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33</w:t>
            </w:r>
          </w:p>
        </w:tc>
      </w:tr>
      <w:tr w:rsidR="004F70C3" w:rsidRPr="004F70C3" w14:paraId="6DF307B5" w14:textId="77777777" w:rsidTr="004F70C3">
        <w:trPr>
          <w:trHeight w:val="553"/>
        </w:trPr>
        <w:tc>
          <w:tcPr>
            <w:tcW w:w="2943" w:type="dxa"/>
            <w:tcBorders>
              <w:top w:val="nil"/>
              <w:left w:val="single" w:sz="8" w:space="0" w:color="auto"/>
              <w:bottom w:val="single" w:sz="8" w:space="0" w:color="auto"/>
              <w:right w:val="single" w:sz="8" w:space="0" w:color="auto"/>
            </w:tcBorders>
            <w:shd w:val="clear" w:color="auto" w:fill="auto"/>
            <w:noWrap/>
            <w:vAlign w:val="center"/>
            <w:hideMark/>
          </w:tcPr>
          <w:p w14:paraId="35F6E42E" w14:textId="77777777" w:rsidR="004F70C3" w:rsidRPr="004F70C3" w:rsidRDefault="004F70C3" w:rsidP="004F70C3">
            <w:pPr>
              <w:spacing w:after="0" w:line="240" w:lineRule="auto"/>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Huntsman Corporation</w:t>
            </w:r>
          </w:p>
        </w:tc>
        <w:tc>
          <w:tcPr>
            <w:tcW w:w="2276" w:type="dxa"/>
            <w:tcBorders>
              <w:top w:val="nil"/>
              <w:left w:val="nil"/>
              <w:bottom w:val="single" w:sz="8" w:space="0" w:color="auto"/>
              <w:right w:val="single" w:sz="8" w:space="0" w:color="auto"/>
            </w:tcBorders>
            <w:shd w:val="clear" w:color="auto" w:fill="auto"/>
            <w:noWrap/>
            <w:vAlign w:val="center"/>
            <w:hideMark/>
          </w:tcPr>
          <w:p w14:paraId="5B9C861C"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Brazil</w:t>
            </w:r>
          </w:p>
        </w:tc>
        <w:tc>
          <w:tcPr>
            <w:tcW w:w="1873" w:type="dxa"/>
            <w:tcBorders>
              <w:top w:val="nil"/>
              <w:left w:val="nil"/>
              <w:bottom w:val="single" w:sz="8" w:space="0" w:color="auto"/>
              <w:right w:val="single" w:sz="8" w:space="0" w:color="auto"/>
            </w:tcBorders>
            <w:shd w:val="clear" w:color="auto" w:fill="auto"/>
            <w:noWrap/>
            <w:vAlign w:val="center"/>
            <w:hideMark/>
          </w:tcPr>
          <w:p w14:paraId="1ED1D25D"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c>
          <w:tcPr>
            <w:tcW w:w="1584" w:type="dxa"/>
            <w:tcBorders>
              <w:top w:val="nil"/>
              <w:left w:val="nil"/>
              <w:bottom w:val="single" w:sz="8" w:space="0" w:color="auto"/>
              <w:right w:val="single" w:sz="8" w:space="0" w:color="auto"/>
            </w:tcBorders>
            <w:shd w:val="clear" w:color="auto" w:fill="auto"/>
            <w:noWrap/>
            <w:vAlign w:val="center"/>
            <w:hideMark/>
          </w:tcPr>
          <w:p w14:paraId="72800CBA"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c>
          <w:tcPr>
            <w:tcW w:w="1383" w:type="dxa"/>
            <w:tcBorders>
              <w:top w:val="nil"/>
              <w:left w:val="nil"/>
              <w:bottom w:val="single" w:sz="8" w:space="0" w:color="auto"/>
              <w:right w:val="single" w:sz="8" w:space="0" w:color="auto"/>
            </w:tcBorders>
            <w:shd w:val="clear" w:color="auto" w:fill="auto"/>
            <w:noWrap/>
            <w:vAlign w:val="center"/>
            <w:hideMark/>
          </w:tcPr>
          <w:p w14:paraId="35753EB2" w14:textId="77777777" w:rsidR="004F70C3" w:rsidRPr="004F70C3" w:rsidRDefault="004F70C3" w:rsidP="004F70C3">
            <w:pPr>
              <w:spacing w:after="0" w:line="240" w:lineRule="auto"/>
              <w:jc w:val="center"/>
              <w:rPr>
                <w:rFonts w:ascii="Arial" w:eastAsia="Times New Roman" w:hAnsi="Arial" w:cs="Arial"/>
                <w:color w:val="000000"/>
                <w:sz w:val="20"/>
                <w:szCs w:val="20"/>
                <w:lang w:eastAsia="en-IN"/>
              </w:rPr>
            </w:pPr>
            <w:r w:rsidRPr="004F70C3">
              <w:rPr>
                <w:rFonts w:ascii="Arial" w:eastAsia="Times New Roman" w:hAnsi="Arial" w:cs="Arial"/>
                <w:color w:val="000000"/>
                <w:sz w:val="20"/>
                <w:szCs w:val="20"/>
                <w:lang w:eastAsia="en-IN"/>
              </w:rPr>
              <w:t>10</w:t>
            </w:r>
          </w:p>
        </w:tc>
      </w:tr>
      <w:tr w:rsidR="004F70C3" w:rsidRPr="004F70C3" w14:paraId="75CEB5B1" w14:textId="77777777" w:rsidTr="004F70C3">
        <w:trPr>
          <w:trHeight w:val="553"/>
        </w:trPr>
        <w:tc>
          <w:tcPr>
            <w:tcW w:w="2943" w:type="dxa"/>
            <w:tcBorders>
              <w:top w:val="nil"/>
              <w:left w:val="single" w:sz="8" w:space="0" w:color="auto"/>
              <w:bottom w:val="single" w:sz="8" w:space="0" w:color="auto"/>
              <w:right w:val="single" w:sz="8" w:space="0" w:color="auto"/>
            </w:tcBorders>
            <w:shd w:val="clear" w:color="000000" w:fill="C00000"/>
            <w:noWrap/>
            <w:vAlign w:val="center"/>
            <w:hideMark/>
          </w:tcPr>
          <w:p w14:paraId="1F7B8AD0" w14:textId="77777777" w:rsidR="004F70C3" w:rsidRPr="004F70C3" w:rsidRDefault="004F70C3" w:rsidP="004F70C3">
            <w:pPr>
              <w:spacing w:after="0" w:line="240" w:lineRule="auto"/>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val="en-US" w:eastAsia="en-IN"/>
              </w:rPr>
              <w:t>Total</w:t>
            </w:r>
          </w:p>
        </w:tc>
        <w:tc>
          <w:tcPr>
            <w:tcW w:w="2276" w:type="dxa"/>
            <w:tcBorders>
              <w:top w:val="nil"/>
              <w:left w:val="nil"/>
              <w:bottom w:val="single" w:sz="8" w:space="0" w:color="auto"/>
              <w:right w:val="single" w:sz="8" w:space="0" w:color="auto"/>
            </w:tcBorders>
            <w:shd w:val="clear" w:color="000000" w:fill="C00000"/>
            <w:noWrap/>
            <w:vAlign w:val="center"/>
            <w:hideMark/>
          </w:tcPr>
          <w:p w14:paraId="6189224E"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color w:val="FFFFFF"/>
                <w:sz w:val="20"/>
                <w:szCs w:val="20"/>
                <w:lang w:eastAsia="en-IN"/>
              </w:rPr>
              <w:t> </w:t>
            </w:r>
          </w:p>
        </w:tc>
        <w:tc>
          <w:tcPr>
            <w:tcW w:w="1873" w:type="dxa"/>
            <w:tcBorders>
              <w:top w:val="nil"/>
              <w:left w:val="nil"/>
              <w:bottom w:val="single" w:sz="8" w:space="0" w:color="auto"/>
              <w:right w:val="single" w:sz="8" w:space="0" w:color="auto"/>
            </w:tcBorders>
            <w:shd w:val="clear" w:color="000000" w:fill="C00000"/>
            <w:noWrap/>
            <w:vAlign w:val="center"/>
            <w:hideMark/>
          </w:tcPr>
          <w:p w14:paraId="64F5F4E2"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c>
          <w:tcPr>
            <w:tcW w:w="1584" w:type="dxa"/>
            <w:tcBorders>
              <w:top w:val="nil"/>
              <w:left w:val="nil"/>
              <w:bottom w:val="single" w:sz="8" w:space="0" w:color="auto"/>
              <w:right w:val="single" w:sz="8" w:space="0" w:color="auto"/>
            </w:tcBorders>
            <w:shd w:val="clear" w:color="000000" w:fill="C00000"/>
            <w:noWrap/>
            <w:vAlign w:val="center"/>
            <w:hideMark/>
          </w:tcPr>
          <w:p w14:paraId="4AC0672E"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c>
          <w:tcPr>
            <w:tcW w:w="1383" w:type="dxa"/>
            <w:tcBorders>
              <w:top w:val="nil"/>
              <w:left w:val="nil"/>
              <w:bottom w:val="single" w:sz="8" w:space="0" w:color="auto"/>
              <w:right w:val="single" w:sz="8" w:space="0" w:color="auto"/>
            </w:tcBorders>
            <w:shd w:val="clear" w:color="000000" w:fill="C00000"/>
            <w:noWrap/>
            <w:vAlign w:val="center"/>
            <w:hideMark/>
          </w:tcPr>
          <w:p w14:paraId="52432AD3" w14:textId="77777777" w:rsidR="004F70C3" w:rsidRPr="004F70C3" w:rsidRDefault="004F70C3" w:rsidP="004F70C3">
            <w:pPr>
              <w:spacing w:after="0" w:line="240" w:lineRule="auto"/>
              <w:jc w:val="center"/>
              <w:rPr>
                <w:rFonts w:ascii="Arial" w:eastAsia="Times New Roman" w:hAnsi="Arial" w:cs="Arial"/>
                <w:color w:val="FFFFFF"/>
                <w:sz w:val="20"/>
                <w:szCs w:val="20"/>
                <w:lang w:eastAsia="en-IN"/>
              </w:rPr>
            </w:pPr>
            <w:r w:rsidRPr="004F70C3">
              <w:rPr>
                <w:rFonts w:ascii="Arial" w:eastAsia="Times New Roman" w:hAnsi="Arial" w:cs="Arial"/>
                <w:sz w:val="20"/>
                <w:szCs w:val="20"/>
                <w:lang w:eastAsia="en-IN"/>
              </w:rPr>
              <w:t>43</w:t>
            </w:r>
          </w:p>
        </w:tc>
      </w:tr>
    </w:tbl>
    <w:p w14:paraId="20262FFE" w14:textId="5305A94D" w:rsidR="00040B88" w:rsidRDefault="004F70C3" w:rsidP="00040B88">
      <w:pPr>
        <w:jc w:val="both"/>
        <w:rPr>
          <w:rFonts w:ascii="Arial" w:hAnsi="Arial" w:cs="Arial"/>
          <w:sz w:val="24"/>
          <w:szCs w:val="24"/>
        </w:rPr>
      </w:pPr>
      <w:r>
        <w:rPr>
          <w:noProof/>
        </w:rPr>
        <mc:AlternateContent>
          <mc:Choice Requires="wps">
            <w:drawing>
              <wp:anchor distT="0" distB="0" distL="114300" distR="114300" simplePos="0" relativeHeight="252221440" behindDoc="0" locked="0" layoutInCell="1" allowOverlap="1" wp14:anchorId="2D053C3C" wp14:editId="18AF922F">
                <wp:simplePos x="0" y="0"/>
                <wp:positionH relativeFrom="margin">
                  <wp:posOffset>4553585</wp:posOffset>
                </wp:positionH>
                <wp:positionV relativeFrom="paragraph">
                  <wp:posOffset>194945</wp:posOffset>
                </wp:positionV>
                <wp:extent cx="1810695" cy="292735"/>
                <wp:effectExtent l="0" t="0" r="0" b="0"/>
                <wp:wrapNone/>
                <wp:docPr id="113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0695" cy="292735"/>
                        </a:xfrm>
                        <a:prstGeom prst="rect">
                          <a:avLst/>
                        </a:prstGeom>
                        <a:noFill/>
                      </wps:spPr>
                      <wps:txbx>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D053C3C" id="_x0000_s1133" type="#_x0000_t202" style="position:absolute;left:0;text-align:left;margin-left:358.55pt;margin-top:15.35pt;width:142.55pt;height:23.0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" filled="f" stroked="f">
                <v:textbox style="mso-fit-shape-to-text:t">
                  <w:txbxContent>
                    <w:p w14:paraId="2EF523AD"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4BBE1C8" w14:textId="3BA0465B" w:rsidR="00040B88" w:rsidRPr="0022076A" w:rsidRDefault="00040B88" w:rsidP="00434A53">
      <w:pPr>
        <w:pStyle w:val="BodyText"/>
        <w:ind w:left="720"/>
        <w:jc w:val="both"/>
        <w:rPr>
          <w:highlight w:val="yellow"/>
        </w:rPr>
      </w:pPr>
      <w:r w:rsidRPr="0022076A">
        <w:rPr>
          <w:highlight w:val="yellow"/>
        </w:rPr>
        <w:t xml:space="preserve"> </w:t>
      </w:r>
    </w:p>
    <w:p w14:paraId="02263CAE" w14:textId="0FF28C19" w:rsidR="00434A53" w:rsidRDefault="00434A53" w:rsidP="00040B88"/>
    <w:p w14:paraId="2A80F666" w14:textId="476C5445" w:rsidR="00434A53" w:rsidRPr="00434A53" w:rsidRDefault="00434A53" w:rsidP="00434A53">
      <w:pPr>
        <w:rPr>
          <w:rFonts w:ascii="Arial" w:hAnsi="Arial" w:cs="Arial"/>
          <w:b/>
          <w:bCs/>
          <w:sz w:val="24"/>
          <w:szCs w:val="24"/>
        </w:rPr>
      </w:pPr>
      <w:r w:rsidRPr="00434A53">
        <w:rPr>
          <w:rFonts w:ascii="Arial" w:hAnsi="Arial" w:cs="Arial"/>
          <w:b/>
          <w:bCs/>
          <w:sz w:val="24"/>
          <w:szCs w:val="24"/>
        </w:rPr>
        <w:t>3.5.</w:t>
      </w:r>
      <w:r w:rsidR="00955F6C">
        <w:rPr>
          <w:rFonts w:ascii="Arial" w:hAnsi="Arial" w:cs="Arial"/>
          <w:b/>
          <w:bCs/>
          <w:sz w:val="24"/>
          <w:szCs w:val="24"/>
        </w:rPr>
        <w:t>2.</w:t>
      </w:r>
      <w:r w:rsidRPr="00434A53">
        <w:rPr>
          <w:rFonts w:ascii="Arial" w:hAnsi="Arial" w:cs="Arial"/>
          <w:b/>
          <w:bCs/>
          <w:sz w:val="24"/>
          <w:szCs w:val="24"/>
        </w:rPr>
        <w:t xml:space="preserve"> South America Epoxy Resin Demand</w:t>
      </w:r>
    </w:p>
    <w:p w14:paraId="7325442E" w14:textId="74E8EB38" w:rsidR="00434A53" w:rsidRPr="00434A53" w:rsidRDefault="00434A53" w:rsidP="00434A53">
      <w:pPr>
        <w:spacing w:line="360" w:lineRule="auto"/>
        <w:textAlignment w:val="baseline"/>
        <w:rPr>
          <w:rFonts w:ascii="Arial" w:eastAsia="Verdana" w:hAnsi="Arial" w:cs="Arial"/>
          <w:b/>
          <w:bCs/>
          <w:color w:val="0F0E0E"/>
          <w:kern w:val="24"/>
          <w:sz w:val="24"/>
          <w:szCs w:val="24"/>
          <w:lang w:val="en-US"/>
        </w:rPr>
      </w:pPr>
      <w:r w:rsidRPr="00434A53">
        <w:rPr>
          <w:rFonts w:ascii="Arial" w:eastAsia="Verdana" w:hAnsi="Arial" w:cs="Arial"/>
          <w:b/>
          <w:bCs/>
          <w:color w:val="0F0E0E"/>
          <w:kern w:val="24"/>
          <w:sz w:val="24"/>
          <w:szCs w:val="24"/>
          <w:lang w:val="en-US"/>
        </w:rPr>
        <w:t xml:space="preserve">South </w:t>
      </w:r>
      <w:r w:rsidRPr="00434A53">
        <w:rPr>
          <w:rFonts w:ascii="Arial" w:eastAsia="Verdana" w:hAnsi="Arial" w:cs="Arial"/>
          <w:b/>
          <w:bCs/>
          <w:color w:val="000000" w:themeColor="text1"/>
          <w:kern w:val="24"/>
          <w:sz w:val="24"/>
          <w:szCs w:val="24"/>
          <w:lang w:val="en-US"/>
        </w:rPr>
        <w:t>America</w:t>
      </w:r>
      <w:r w:rsidRPr="00434A53">
        <w:rPr>
          <w:rFonts w:ascii="Arial" w:eastAsia="Verdana" w:hAnsi="Arial" w:cs="Arial"/>
          <w:b/>
          <w:bCs/>
          <w:color w:val="0F0E0E"/>
          <w:kern w:val="24"/>
          <w:sz w:val="24"/>
          <w:szCs w:val="24"/>
          <w:lang w:val="en-US"/>
        </w:rPr>
        <w:t xml:space="preserve"> Epoxy Resin Demand, By Volume (Thousand Tonnes), 2015–2030F</w:t>
      </w:r>
    </w:p>
    <w:p w14:paraId="61F6544E" w14:textId="162E9ABB" w:rsidR="00040B88" w:rsidRPr="00282D30" w:rsidRDefault="00434A53" w:rsidP="00282D30">
      <w:r>
        <w:rPr>
          <w:noProof/>
        </w:rPr>
        <mc:AlternateContent>
          <mc:Choice Requires="wps">
            <w:drawing>
              <wp:anchor distT="0" distB="0" distL="114300" distR="114300" simplePos="0" relativeHeight="251765760" behindDoc="0" locked="0" layoutInCell="1" allowOverlap="1" wp14:anchorId="7DDF7843" wp14:editId="793515CD">
                <wp:simplePos x="0" y="0"/>
                <wp:positionH relativeFrom="column">
                  <wp:posOffset>4653280</wp:posOffset>
                </wp:positionH>
                <wp:positionV relativeFrom="paragraph">
                  <wp:posOffset>2639695</wp:posOffset>
                </wp:positionV>
                <wp:extent cx="1864360" cy="292735"/>
                <wp:effectExtent l="0" t="0" r="0" b="0"/>
                <wp:wrapNone/>
                <wp:docPr id="21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DDF7843" id="_x0000_s1134" type="#_x0000_t202" style="position:absolute;margin-left:366.4pt;margin-top:207.85pt;width:146.8pt;height:23.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" filled="f" stroked="f">
                <v:textbox style="mso-fit-shape-to-text:t">
                  <w:txbxContent>
                    <w:p w14:paraId="3FF96DE8"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81FAEF6" wp14:editId="04926345">
                <wp:simplePos x="0" y="0"/>
                <wp:positionH relativeFrom="column">
                  <wp:posOffset>4493260</wp:posOffset>
                </wp:positionH>
                <wp:positionV relativeFrom="paragraph">
                  <wp:posOffset>1781175</wp:posOffset>
                </wp:positionV>
                <wp:extent cx="1651000" cy="934720"/>
                <wp:effectExtent l="0" t="0" r="0" b="0"/>
                <wp:wrapNone/>
                <wp:docPr id="5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81FAEF6" id="_x0000_s1135" style="position:absolute;margin-left:353.8pt;margin-top:140.25pt;width:130pt;height:7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" filled="f" stroked="f" strokeweight="1pt">
                <v:textbox>
                  <w:txbxContent>
                    <w:p w14:paraId="245ED17F"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2021E-2030F</w:t>
                      </w:r>
                    </w:p>
                    <w:p w14:paraId="6497B3B3"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2AD5CD9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3.94% By Volume</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6BCD7631" wp14:editId="7EF7030A">
                <wp:simplePos x="0" y="0"/>
                <wp:positionH relativeFrom="column">
                  <wp:posOffset>628650</wp:posOffset>
                </wp:positionH>
                <wp:positionV relativeFrom="paragraph">
                  <wp:posOffset>1781810</wp:posOffset>
                </wp:positionV>
                <wp:extent cx="1651000" cy="857250"/>
                <wp:effectExtent l="0" t="0" r="0" b="0"/>
                <wp:wrapNone/>
                <wp:docPr id="4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857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BCD7631" id="_x0000_s1136" style="position:absolute;margin-left:49.5pt;margin-top:140.3pt;width:130pt;height: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" filled="f" stroked="f" strokeweight="1pt">
                <v:textbox>
                  <w:txbxContent>
                    <w:p w14:paraId="06638CAE"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2015-2020</w:t>
                      </w:r>
                    </w:p>
                    <w:p w14:paraId="3418A47C" w14:textId="77777777" w:rsidR="00040B88" w:rsidRPr="00480044" w:rsidRDefault="00040B88" w:rsidP="00434A53">
                      <w:pPr>
                        <w:spacing w:line="240" w:lineRule="auto"/>
                        <w:jc w:val="center"/>
                        <w:textAlignment w:val="baseline"/>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 xml:space="preserve">CAGR </w:t>
                      </w:r>
                    </w:p>
                    <w:p w14:paraId="306B0882" w14:textId="77777777" w:rsidR="00040B88" w:rsidRPr="00480044" w:rsidRDefault="00040B88" w:rsidP="00434A53">
                      <w:pPr>
                        <w:spacing w:line="240" w:lineRule="auto"/>
                        <w:jc w:val="center"/>
                        <w:rPr>
                          <w:rFonts w:ascii="Arial" w:eastAsia="Verdana" w:hAnsi="Arial" w:cs="Arial"/>
                          <w:b/>
                          <w:bCs/>
                          <w:color w:val="000000"/>
                          <w:kern w:val="24"/>
                          <w:sz w:val="20"/>
                          <w:szCs w:val="20"/>
                          <w:lang w:val="en-US"/>
                        </w:rPr>
                      </w:pPr>
                      <w:r w:rsidRPr="00480044">
                        <w:rPr>
                          <w:rFonts w:ascii="Arial" w:eastAsia="Verdana" w:hAnsi="Arial" w:cs="Arial"/>
                          <w:b/>
                          <w:bCs/>
                          <w:color w:val="000000"/>
                          <w:kern w:val="24"/>
                          <w:sz w:val="20"/>
                          <w:szCs w:val="20"/>
                          <w:lang w:val="en-US"/>
                        </w:rPr>
                        <w:t>0.81% By Volume</w:t>
                      </w:r>
                    </w:p>
                  </w:txbxContent>
                </v:textbox>
              </v:rect>
            </w:pict>
          </mc:Fallback>
        </mc:AlternateContent>
      </w:r>
      <w:r w:rsidR="00040B88" w:rsidRPr="00C556F0">
        <w:rPr>
          <w:noProof/>
        </w:rPr>
        <w:drawing>
          <wp:inline distT="0" distB="0" distL="0" distR="0" wp14:anchorId="54C2982E" wp14:editId="653C8094">
            <wp:extent cx="6515100" cy="2619375"/>
            <wp:effectExtent l="0" t="0" r="0" b="0"/>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B75CE61" w14:textId="4116C76C" w:rsidR="00480044" w:rsidRDefault="00480044" w:rsidP="00434A53"/>
    <w:p w14:paraId="21ED49BC" w14:textId="2732806C" w:rsidR="00317646" w:rsidRDefault="00317646" w:rsidP="00434A53"/>
    <w:p w14:paraId="577581E1" w14:textId="52047BFD" w:rsidR="00317646" w:rsidRDefault="00317646" w:rsidP="00434A53"/>
    <w:tbl>
      <w:tblPr>
        <w:tblW w:w="10328" w:type="dxa"/>
        <w:tblLook w:val="04A0" w:firstRow="1" w:lastRow="0" w:firstColumn="1" w:lastColumn="0" w:noHBand="0" w:noVBand="1"/>
      </w:tblPr>
      <w:tblGrid>
        <w:gridCol w:w="3547"/>
        <w:gridCol w:w="3069"/>
        <w:gridCol w:w="1298"/>
        <w:gridCol w:w="1163"/>
        <w:gridCol w:w="1251"/>
      </w:tblGrid>
      <w:tr w:rsidR="00317646" w:rsidRPr="00317646" w14:paraId="00D40811" w14:textId="77777777" w:rsidTr="00317646">
        <w:trPr>
          <w:trHeight w:val="330"/>
        </w:trPr>
        <w:tc>
          <w:tcPr>
            <w:tcW w:w="10328" w:type="dxa"/>
            <w:gridSpan w:val="5"/>
            <w:tcBorders>
              <w:top w:val="nil"/>
              <w:left w:val="single" w:sz="8" w:space="0" w:color="auto"/>
              <w:bottom w:val="single" w:sz="8" w:space="0" w:color="auto"/>
              <w:right w:val="nil"/>
            </w:tcBorders>
            <w:shd w:val="clear" w:color="000000" w:fill="1F4E78"/>
            <w:noWrap/>
            <w:vAlign w:val="center"/>
            <w:hideMark/>
          </w:tcPr>
          <w:p w14:paraId="09258E62"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Approach: Growth Forecast Via Factors (Impact Analysis)</w:t>
            </w:r>
          </w:p>
        </w:tc>
      </w:tr>
      <w:tr w:rsidR="00317646" w:rsidRPr="00317646" w14:paraId="731CA91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1462C12"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069" w:type="dxa"/>
            <w:tcBorders>
              <w:top w:val="nil"/>
              <w:left w:val="nil"/>
              <w:bottom w:val="single" w:sz="8" w:space="0" w:color="auto"/>
              <w:right w:val="single" w:sz="8" w:space="0" w:color="auto"/>
            </w:tcBorders>
            <w:shd w:val="clear" w:color="000000" w:fill="ACB9CA"/>
            <w:noWrap/>
            <w:vAlign w:val="center"/>
            <w:hideMark/>
          </w:tcPr>
          <w:p w14:paraId="5C159BB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298" w:type="dxa"/>
            <w:tcBorders>
              <w:top w:val="nil"/>
              <w:left w:val="nil"/>
              <w:bottom w:val="single" w:sz="8" w:space="0" w:color="auto"/>
              <w:right w:val="single" w:sz="8" w:space="0" w:color="auto"/>
            </w:tcBorders>
            <w:shd w:val="clear" w:color="000000" w:fill="ACB9CA"/>
            <w:noWrap/>
            <w:vAlign w:val="center"/>
            <w:hideMark/>
          </w:tcPr>
          <w:p w14:paraId="44036D02"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1163" w:type="dxa"/>
            <w:tcBorders>
              <w:top w:val="nil"/>
              <w:left w:val="nil"/>
              <w:bottom w:val="single" w:sz="8" w:space="0" w:color="auto"/>
              <w:right w:val="single" w:sz="8" w:space="0" w:color="auto"/>
            </w:tcBorders>
            <w:shd w:val="clear" w:color="000000" w:fill="ACB9CA"/>
            <w:vAlign w:val="center"/>
            <w:hideMark/>
          </w:tcPr>
          <w:p w14:paraId="5279C20A"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248" w:type="dxa"/>
            <w:tcBorders>
              <w:top w:val="nil"/>
              <w:left w:val="nil"/>
              <w:bottom w:val="single" w:sz="8" w:space="0" w:color="auto"/>
              <w:right w:val="single" w:sz="8" w:space="0" w:color="auto"/>
            </w:tcBorders>
            <w:shd w:val="clear" w:color="000000" w:fill="ACB9CA"/>
            <w:noWrap/>
            <w:vAlign w:val="center"/>
            <w:hideMark/>
          </w:tcPr>
          <w:p w14:paraId="2415CB1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5944ED2F"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2D90982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069" w:type="dxa"/>
            <w:tcBorders>
              <w:top w:val="nil"/>
              <w:left w:val="nil"/>
              <w:bottom w:val="single" w:sz="8" w:space="0" w:color="auto"/>
              <w:right w:val="single" w:sz="8" w:space="0" w:color="auto"/>
            </w:tcBorders>
            <w:shd w:val="clear" w:color="auto" w:fill="auto"/>
            <w:noWrap/>
            <w:vAlign w:val="center"/>
            <w:hideMark/>
          </w:tcPr>
          <w:p w14:paraId="1F28CE5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B804A06"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03A4BC6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4.25%</w:t>
            </w:r>
          </w:p>
        </w:tc>
        <w:tc>
          <w:tcPr>
            <w:tcW w:w="1248" w:type="dxa"/>
            <w:tcBorders>
              <w:top w:val="nil"/>
              <w:left w:val="nil"/>
              <w:bottom w:val="single" w:sz="8" w:space="0" w:color="auto"/>
              <w:right w:val="single" w:sz="8" w:space="0" w:color="auto"/>
            </w:tcBorders>
            <w:shd w:val="clear" w:color="auto" w:fill="auto"/>
            <w:noWrap/>
            <w:vAlign w:val="center"/>
            <w:hideMark/>
          </w:tcPr>
          <w:p w14:paraId="61DC3E0A"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26.00%</w:t>
            </w:r>
          </w:p>
        </w:tc>
      </w:tr>
      <w:tr w:rsidR="00317646" w:rsidRPr="00317646" w14:paraId="5AD1876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44BFEF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069" w:type="dxa"/>
            <w:tcBorders>
              <w:top w:val="nil"/>
              <w:left w:val="nil"/>
              <w:bottom w:val="single" w:sz="8" w:space="0" w:color="auto"/>
              <w:right w:val="single" w:sz="8" w:space="0" w:color="auto"/>
            </w:tcBorders>
            <w:shd w:val="clear" w:color="auto" w:fill="auto"/>
            <w:noWrap/>
            <w:vAlign w:val="center"/>
            <w:hideMark/>
          </w:tcPr>
          <w:p w14:paraId="328109DF"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TechSci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B64761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7812640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3.55%</w:t>
            </w:r>
          </w:p>
        </w:tc>
        <w:tc>
          <w:tcPr>
            <w:tcW w:w="1248" w:type="dxa"/>
            <w:tcBorders>
              <w:top w:val="nil"/>
              <w:left w:val="nil"/>
              <w:bottom w:val="single" w:sz="8" w:space="0" w:color="auto"/>
              <w:right w:val="single" w:sz="8" w:space="0" w:color="auto"/>
            </w:tcBorders>
            <w:shd w:val="clear" w:color="auto" w:fill="auto"/>
            <w:noWrap/>
            <w:vAlign w:val="center"/>
            <w:hideMark/>
          </w:tcPr>
          <w:p w14:paraId="749387E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62BD39A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33445635"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069" w:type="dxa"/>
            <w:tcBorders>
              <w:top w:val="nil"/>
              <w:left w:val="nil"/>
              <w:bottom w:val="single" w:sz="8" w:space="0" w:color="auto"/>
              <w:right w:val="single" w:sz="8" w:space="0" w:color="auto"/>
            </w:tcBorders>
            <w:shd w:val="clear" w:color="auto" w:fill="auto"/>
            <w:noWrap/>
            <w:vAlign w:val="center"/>
            <w:hideMark/>
          </w:tcPr>
          <w:p w14:paraId="5FABF649"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63142FD9"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187C962A"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2.12%</w:t>
            </w:r>
          </w:p>
        </w:tc>
        <w:tc>
          <w:tcPr>
            <w:tcW w:w="1248" w:type="dxa"/>
            <w:tcBorders>
              <w:top w:val="nil"/>
              <w:left w:val="nil"/>
              <w:bottom w:val="single" w:sz="8" w:space="0" w:color="auto"/>
              <w:right w:val="single" w:sz="8" w:space="0" w:color="auto"/>
            </w:tcBorders>
            <w:shd w:val="clear" w:color="auto" w:fill="auto"/>
            <w:noWrap/>
            <w:vAlign w:val="center"/>
            <w:hideMark/>
          </w:tcPr>
          <w:p w14:paraId="7E99862C"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8.00%</w:t>
            </w:r>
          </w:p>
        </w:tc>
      </w:tr>
      <w:tr w:rsidR="00317646" w:rsidRPr="00317646" w14:paraId="7402F307"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105A66B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069" w:type="dxa"/>
            <w:tcBorders>
              <w:top w:val="nil"/>
              <w:left w:val="nil"/>
              <w:bottom w:val="single" w:sz="8" w:space="0" w:color="auto"/>
              <w:right w:val="single" w:sz="8" w:space="0" w:color="auto"/>
            </w:tcBorders>
            <w:shd w:val="clear" w:color="auto" w:fill="auto"/>
            <w:noWrap/>
            <w:vAlign w:val="center"/>
            <w:hideMark/>
          </w:tcPr>
          <w:p w14:paraId="772304D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57CC8A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6F2B6D5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5.04%</w:t>
            </w:r>
          </w:p>
        </w:tc>
        <w:tc>
          <w:tcPr>
            <w:tcW w:w="1248" w:type="dxa"/>
            <w:tcBorders>
              <w:top w:val="nil"/>
              <w:left w:val="nil"/>
              <w:bottom w:val="single" w:sz="8" w:space="0" w:color="auto"/>
              <w:right w:val="single" w:sz="8" w:space="0" w:color="auto"/>
            </w:tcBorders>
            <w:shd w:val="clear" w:color="auto" w:fill="auto"/>
            <w:noWrap/>
            <w:vAlign w:val="center"/>
            <w:hideMark/>
          </w:tcPr>
          <w:p w14:paraId="700E69EF"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12.00%</w:t>
            </w:r>
          </w:p>
        </w:tc>
      </w:tr>
      <w:tr w:rsidR="00317646" w:rsidRPr="00317646" w14:paraId="6171B2E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3032417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069" w:type="dxa"/>
            <w:tcBorders>
              <w:top w:val="nil"/>
              <w:left w:val="nil"/>
              <w:bottom w:val="single" w:sz="8" w:space="0" w:color="auto"/>
              <w:right w:val="single" w:sz="8" w:space="0" w:color="auto"/>
            </w:tcBorders>
            <w:shd w:val="clear" w:color="auto" w:fill="auto"/>
            <w:noWrap/>
            <w:vAlign w:val="center"/>
            <w:hideMark/>
          </w:tcPr>
          <w:p w14:paraId="130637B1"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7093436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5C8D0EBF"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5.00%</w:t>
            </w:r>
          </w:p>
        </w:tc>
        <w:tc>
          <w:tcPr>
            <w:tcW w:w="1248" w:type="dxa"/>
            <w:tcBorders>
              <w:top w:val="nil"/>
              <w:left w:val="nil"/>
              <w:bottom w:val="single" w:sz="8" w:space="0" w:color="auto"/>
              <w:right w:val="single" w:sz="8" w:space="0" w:color="auto"/>
            </w:tcBorders>
            <w:shd w:val="clear" w:color="auto" w:fill="auto"/>
            <w:noWrap/>
            <w:vAlign w:val="center"/>
            <w:hideMark/>
          </w:tcPr>
          <w:p w14:paraId="2A7B90E0"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16.00%</w:t>
            </w:r>
          </w:p>
        </w:tc>
      </w:tr>
      <w:tr w:rsidR="00317646" w:rsidRPr="00317646" w14:paraId="519EAF79"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vAlign w:val="center"/>
            <w:hideMark/>
          </w:tcPr>
          <w:p w14:paraId="61E8ED0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Automotive Sector</w:t>
            </w:r>
          </w:p>
        </w:tc>
        <w:tc>
          <w:tcPr>
            <w:tcW w:w="3069" w:type="dxa"/>
            <w:tcBorders>
              <w:top w:val="nil"/>
              <w:left w:val="nil"/>
              <w:bottom w:val="single" w:sz="8" w:space="0" w:color="auto"/>
              <w:right w:val="single" w:sz="8" w:space="0" w:color="000000"/>
            </w:tcBorders>
            <w:shd w:val="clear" w:color="auto" w:fill="auto"/>
            <w:noWrap/>
            <w:vAlign w:val="center"/>
            <w:hideMark/>
          </w:tcPr>
          <w:p w14:paraId="3FD93C3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OICA</w:t>
            </w:r>
          </w:p>
        </w:tc>
        <w:tc>
          <w:tcPr>
            <w:tcW w:w="1298" w:type="dxa"/>
            <w:tcBorders>
              <w:top w:val="nil"/>
              <w:left w:val="nil"/>
              <w:bottom w:val="single" w:sz="8" w:space="0" w:color="auto"/>
              <w:right w:val="single" w:sz="8" w:space="0" w:color="auto"/>
            </w:tcBorders>
            <w:shd w:val="clear" w:color="auto" w:fill="auto"/>
            <w:noWrap/>
            <w:vAlign w:val="center"/>
            <w:hideMark/>
          </w:tcPr>
          <w:p w14:paraId="0BE7152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3B23E5A4"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4.05%</w:t>
            </w:r>
          </w:p>
        </w:tc>
        <w:tc>
          <w:tcPr>
            <w:tcW w:w="1248" w:type="dxa"/>
            <w:tcBorders>
              <w:top w:val="nil"/>
              <w:left w:val="nil"/>
              <w:bottom w:val="single" w:sz="8" w:space="0" w:color="auto"/>
              <w:right w:val="single" w:sz="8" w:space="0" w:color="auto"/>
            </w:tcBorders>
            <w:shd w:val="clear" w:color="auto" w:fill="auto"/>
            <w:noWrap/>
            <w:vAlign w:val="center"/>
            <w:hideMark/>
          </w:tcPr>
          <w:p w14:paraId="6B2DA84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r>
      <w:tr w:rsidR="00317646" w:rsidRPr="00317646" w14:paraId="55F2E0D8"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4FBE879A"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069" w:type="dxa"/>
            <w:tcBorders>
              <w:top w:val="nil"/>
              <w:left w:val="nil"/>
              <w:bottom w:val="single" w:sz="8" w:space="0" w:color="auto"/>
              <w:right w:val="single" w:sz="8" w:space="0" w:color="auto"/>
            </w:tcBorders>
            <w:shd w:val="clear" w:color="auto" w:fill="auto"/>
            <w:noWrap/>
            <w:vAlign w:val="center"/>
            <w:hideMark/>
          </w:tcPr>
          <w:p w14:paraId="5B65063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4DAB918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63" w:type="dxa"/>
            <w:tcBorders>
              <w:top w:val="nil"/>
              <w:left w:val="nil"/>
              <w:bottom w:val="single" w:sz="8" w:space="0" w:color="auto"/>
              <w:right w:val="single" w:sz="8" w:space="0" w:color="auto"/>
            </w:tcBorders>
            <w:shd w:val="clear" w:color="auto" w:fill="auto"/>
            <w:noWrap/>
            <w:vAlign w:val="center"/>
            <w:hideMark/>
          </w:tcPr>
          <w:p w14:paraId="49FB521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3.88%</w:t>
            </w:r>
          </w:p>
        </w:tc>
        <w:tc>
          <w:tcPr>
            <w:tcW w:w="1248" w:type="dxa"/>
            <w:tcBorders>
              <w:top w:val="nil"/>
              <w:left w:val="nil"/>
              <w:bottom w:val="single" w:sz="8" w:space="0" w:color="auto"/>
              <w:right w:val="single" w:sz="8" w:space="0" w:color="auto"/>
            </w:tcBorders>
            <w:shd w:val="clear" w:color="auto" w:fill="auto"/>
            <w:noWrap/>
            <w:vAlign w:val="center"/>
            <w:hideMark/>
          </w:tcPr>
          <w:p w14:paraId="498A33D2"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00735C75"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FFFF00"/>
            <w:noWrap/>
            <w:vAlign w:val="center"/>
            <w:hideMark/>
          </w:tcPr>
          <w:p w14:paraId="61A8AB5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069" w:type="dxa"/>
            <w:tcBorders>
              <w:top w:val="nil"/>
              <w:left w:val="nil"/>
              <w:bottom w:val="single" w:sz="8" w:space="0" w:color="auto"/>
              <w:right w:val="single" w:sz="8" w:space="0" w:color="000000"/>
            </w:tcBorders>
            <w:shd w:val="clear" w:color="auto" w:fill="auto"/>
            <w:noWrap/>
            <w:vAlign w:val="center"/>
            <w:hideMark/>
          </w:tcPr>
          <w:p w14:paraId="1EC1FF86"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298" w:type="dxa"/>
            <w:tcBorders>
              <w:top w:val="nil"/>
              <w:left w:val="nil"/>
              <w:bottom w:val="single" w:sz="8" w:space="0" w:color="auto"/>
              <w:right w:val="single" w:sz="8" w:space="0" w:color="auto"/>
            </w:tcBorders>
            <w:shd w:val="clear" w:color="auto" w:fill="auto"/>
            <w:noWrap/>
            <w:vAlign w:val="center"/>
            <w:hideMark/>
          </w:tcPr>
          <w:p w14:paraId="1374862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1163" w:type="dxa"/>
            <w:tcBorders>
              <w:top w:val="nil"/>
              <w:left w:val="nil"/>
              <w:bottom w:val="single" w:sz="8" w:space="0" w:color="auto"/>
              <w:right w:val="single" w:sz="8" w:space="0" w:color="auto"/>
            </w:tcBorders>
            <w:shd w:val="clear" w:color="auto" w:fill="auto"/>
            <w:noWrap/>
            <w:vAlign w:val="center"/>
            <w:hideMark/>
          </w:tcPr>
          <w:p w14:paraId="784A80A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0.81%</w:t>
            </w:r>
          </w:p>
        </w:tc>
        <w:tc>
          <w:tcPr>
            <w:tcW w:w="1248" w:type="dxa"/>
            <w:tcBorders>
              <w:top w:val="nil"/>
              <w:left w:val="nil"/>
              <w:bottom w:val="single" w:sz="8" w:space="0" w:color="auto"/>
              <w:right w:val="single" w:sz="8" w:space="0" w:color="auto"/>
            </w:tcBorders>
            <w:shd w:val="clear" w:color="auto" w:fill="auto"/>
            <w:noWrap/>
            <w:vAlign w:val="center"/>
            <w:hideMark/>
          </w:tcPr>
          <w:p w14:paraId="5D361FE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6.00%</w:t>
            </w:r>
          </w:p>
        </w:tc>
      </w:tr>
      <w:tr w:rsidR="00317646" w:rsidRPr="00317646" w14:paraId="4D84926C" w14:textId="77777777" w:rsidTr="00317646">
        <w:trPr>
          <w:trHeight w:val="330"/>
        </w:trPr>
        <w:tc>
          <w:tcPr>
            <w:tcW w:w="3547" w:type="dxa"/>
            <w:tcBorders>
              <w:top w:val="nil"/>
              <w:left w:val="single" w:sz="8" w:space="0" w:color="auto"/>
              <w:bottom w:val="single" w:sz="8" w:space="0" w:color="auto"/>
              <w:right w:val="single" w:sz="8" w:space="0" w:color="auto"/>
            </w:tcBorders>
            <w:shd w:val="clear" w:color="000000" w:fill="ACB9CA"/>
            <w:noWrap/>
            <w:vAlign w:val="center"/>
            <w:hideMark/>
          </w:tcPr>
          <w:p w14:paraId="64AE9F10"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780" w:type="dxa"/>
            <w:gridSpan w:val="4"/>
            <w:tcBorders>
              <w:top w:val="single" w:sz="8" w:space="0" w:color="auto"/>
              <w:left w:val="nil"/>
              <w:bottom w:val="nil"/>
              <w:right w:val="nil"/>
            </w:tcBorders>
            <w:shd w:val="clear" w:color="000000" w:fill="333F4F"/>
            <w:noWrap/>
            <w:vAlign w:val="center"/>
            <w:hideMark/>
          </w:tcPr>
          <w:p w14:paraId="1A190940"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3.94%</w:t>
            </w:r>
          </w:p>
        </w:tc>
      </w:tr>
    </w:tbl>
    <w:p w14:paraId="11157E4B" w14:textId="77777777" w:rsidR="00317646" w:rsidRDefault="00317646" w:rsidP="00434A53"/>
    <w:p w14:paraId="634F5251" w14:textId="15622FA0" w:rsidR="00317646" w:rsidRDefault="00317646" w:rsidP="00434A53">
      <w:r w:rsidRPr="001543F7">
        <w:rPr>
          <w:rFonts w:ascii="Arial" w:hAnsi="Arial" w:cs="Arial"/>
          <w:b/>
          <w:bCs/>
          <w:noProof/>
          <w:sz w:val="24"/>
          <w:szCs w:val="24"/>
        </w:rPr>
        <mc:AlternateContent>
          <mc:Choice Requires="wps">
            <w:drawing>
              <wp:anchor distT="45720" distB="45720" distL="114300" distR="114300" simplePos="0" relativeHeight="253442048" behindDoc="0" locked="0" layoutInCell="1" allowOverlap="1" wp14:anchorId="72C9C7F1" wp14:editId="420858F2">
                <wp:simplePos x="0" y="0"/>
                <wp:positionH relativeFrom="margin">
                  <wp:posOffset>0</wp:posOffset>
                </wp:positionH>
                <wp:positionV relativeFrom="paragraph">
                  <wp:posOffset>332105</wp:posOffset>
                </wp:positionV>
                <wp:extent cx="6623050" cy="1404620"/>
                <wp:effectExtent l="0" t="0" r="25400" b="19050"/>
                <wp:wrapSquare wrapText="bothSides"/>
                <wp:docPr id="2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C9C7F1" id="_x0000_s1137" type="#_x0000_t202" style="position:absolute;margin-left:0;margin-top:26.15pt;width:521.5pt;height:110.6pt;z-index:25344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" fillcolor="#1f4d78 [1608]">
                <v:textbox style="mso-fit-shape-to-text:t">
                  <w:txbxContent>
                    <w:p w14:paraId="6A6A91A4" w14:textId="77777777" w:rsidR="00317646" w:rsidRPr="001543F7" w:rsidRDefault="00317646"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2224F80" w14:textId="77777777" w:rsidR="00317646" w:rsidRDefault="00317646" w:rsidP="00434A53"/>
    <w:p w14:paraId="743DEF7E" w14:textId="7515D892" w:rsidR="00434A53" w:rsidRPr="00447C32" w:rsidRDefault="00040B88" w:rsidP="00434A53">
      <w:pPr>
        <w:rPr>
          <w:rFonts w:ascii="Verdana" w:hAnsi="Verdana"/>
          <w:b/>
          <w:bCs/>
          <w:noProof/>
          <w:sz w:val="20"/>
          <w:szCs w:val="20"/>
        </w:rPr>
      </w:pPr>
      <w:r w:rsidRPr="00262A4C">
        <w:t xml:space="preserve"> </w:t>
      </w:r>
      <w:r w:rsidR="00434A53" w:rsidRPr="002B4E98">
        <w:rPr>
          <w:rFonts w:ascii="Verdana" w:hAnsi="Verdana"/>
          <w:b/>
          <w:bCs/>
          <w:noProof/>
          <w:sz w:val="20"/>
          <w:szCs w:val="20"/>
        </w:rPr>
        <w:t>3.5.</w:t>
      </w:r>
      <w:r w:rsidR="00955F6C">
        <w:rPr>
          <w:rFonts w:ascii="Verdana" w:hAnsi="Verdana"/>
          <w:b/>
          <w:bCs/>
          <w:noProof/>
          <w:sz w:val="20"/>
          <w:szCs w:val="20"/>
        </w:rPr>
        <w:t>3</w:t>
      </w:r>
      <w:r w:rsidR="00434A53">
        <w:rPr>
          <w:rFonts w:ascii="Verdana" w:hAnsi="Verdana"/>
          <w:b/>
          <w:bCs/>
          <w:noProof/>
          <w:sz w:val="20"/>
          <w:szCs w:val="20"/>
        </w:rPr>
        <w:t>. Operating Efficiency</w:t>
      </w:r>
    </w:p>
    <w:p w14:paraId="26A3FE73" w14:textId="317B3A94" w:rsidR="00434A53" w:rsidRPr="008C5DB0" w:rsidRDefault="00434A53" w:rsidP="00434A53">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 xml:space="preserve">South America </w:t>
      </w:r>
      <w:r>
        <w:rPr>
          <w:rFonts w:ascii="Verdana" w:eastAsia="Verdana" w:hAnsi="Verdana" w:cs="Verdana"/>
          <w:b/>
          <w:bCs/>
          <w:color w:val="000000" w:themeColor="text1"/>
          <w:kern w:val="24"/>
          <w:sz w:val="20"/>
          <w:szCs w:val="20"/>
          <w:lang w:val="en-US"/>
        </w:rPr>
        <w:t>Epoxy Resin</w:t>
      </w:r>
      <w:r w:rsidRPr="008C5DB0">
        <w:rPr>
          <w:rFonts w:ascii="Verdana" w:eastAsia="Verdana" w:hAnsi="Verdana" w:cs="Verdana"/>
          <w:b/>
          <w:bCs/>
          <w:color w:val="000000" w:themeColor="text1"/>
          <w:kern w:val="24"/>
          <w:sz w:val="20"/>
          <w:szCs w:val="20"/>
          <w:lang w:val="en-US"/>
        </w:rPr>
        <w:t xml:space="preserve"> </w:t>
      </w:r>
      <w:r w:rsidRPr="00D02970">
        <w:rPr>
          <w:rFonts w:ascii="Verdana" w:eastAsia="Verdana" w:hAnsi="Verdana" w:cs="Verdana"/>
          <w:b/>
          <w:bCs/>
          <w:color w:val="000000" w:themeColor="text1"/>
          <w:kern w:val="24"/>
          <w:sz w:val="20"/>
          <w:szCs w:val="20"/>
          <w:lang w:val="en-US"/>
        </w:rPr>
        <w:t>Operating Efficiency</w:t>
      </w:r>
      <w:r w:rsidRPr="008C5DB0">
        <w:rPr>
          <w:rFonts w:ascii="Verdana" w:eastAsia="Verdana" w:hAnsi="Verdana" w:cs="Verdana"/>
          <w:b/>
          <w:bCs/>
          <w:color w:val="000000" w:themeColor="text1"/>
          <w:kern w:val="24"/>
          <w:sz w:val="20"/>
          <w:szCs w:val="20"/>
          <w:lang w:val="en-US"/>
        </w:rPr>
        <w:t xml:space="preserve"> (Percentage), 2015-2030F</w:t>
      </w:r>
    </w:p>
    <w:p w14:paraId="0A58A0DA" w14:textId="7C65412A" w:rsidR="00040B88" w:rsidRDefault="00040B88" w:rsidP="00040B88">
      <w:r>
        <w:rPr>
          <w:noProof/>
        </w:rPr>
        <mc:AlternateContent>
          <mc:Choice Requires="wps">
            <w:drawing>
              <wp:anchor distT="0" distB="0" distL="114300" distR="114300" simplePos="0" relativeHeight="251767808" behindDoc="0" locked="0" layoutInCell="1" allowOverlap="1" wp14:anchorId="0E15B2B5" wp14:editId="5D1DA7F9">
                <wp:simplePos x="0" y="0"/>
                <wp:positionH relativeFrom="column">
                  <wp:posOffset>4352925</wp:posOffset>
                </wp:positionH>
                <wp:positionV relativeFrom="paragraph">
                  <wp:posOffset>2060575</wp:posOffset>
                </wp:positionV>
                <wp:extent cx="1864360" cy="292735"/>
                <wp:effectExtent l="0" t="0" r="0" b="0"/>
                <wp:wrapNone/>
                <wp:docPr id="2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E15B2B5" id="_x0000_s1138" type="#_x0000_t202" style="position:absolute;margin-left:342.75pt;margin-top:162.25pt;width:146.8pt;height:23.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" filled="f" stroked="f">
                <v:textbox style="mso-fit-shape-to-text:t">
                  <w:txbxContent>
                    <w:p w14:paraId="4CE97006"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1039EA">
        <w:rPr>
          <w:noProof/>
        </w:rPr>
        <w:drawing>
          <wp:inline distT="0" distB="0" distL="0" distR="0" wp14:anchorId="77655084" wp14:editId="55C1DF1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A87D34C" w14:textId="77777777" w:rsidR="00460D57" w:rsidRDefault="00460D57" w:rsidP="00434A53">
      <w:pPr>
        <w:spacing w:line="360" w:lineRule="auto"/>
        <w:textAlignment w:val="baseline"/>
        <w:rPr>
          <w:rFonts w:ascii="Verdana" w:eastAsia="Verdana" w:hAnsi="Verdana" w:cs="Verdana"/>
          <w:b/>
          <w:bCs/>
          <w:color w:val="000000" w:themeColor="text1"/>
          <w:kern w:val="24"/>
          <w:sz w:val="20"/>
          <w:szCs w:val="20"/>
          <w:lang w:val="en-US"/>
        </w:rPr>
      </w:pPr>
    </w:p>
    <w:p w14:paraId="672EC160" w14:textId="77777777" w:rsidR="00460D57" w:rsidRDefault="00460D57" w:rsidP="00434A53">
      <w:pPr>
        <w:spacing w:line="360" w:lineRule="auto"/>
        <w:textAlignment w:val="baseline"/>
        <w:rPr>
          <w:rFonts w:ascii="Verdana" w:eastAsia="Verdana" w:hAnsi="Verdana" w:cs="Verdana"/>
          <w:b/>
          <w:bCs/>
          <w:color w:val="000000" w:themeColor="text1"/>
          <w:kern w:val="24"/>
          <w:sz w:val="20"/>
          <w:szCs w:val="20"/>
          <w:lang w:val="en-US"/>
        </w:rPr>
      </w:pPr>
    </w:p>
    <w:p w14:paraId="7B583526" w14:textId="77C1F707" w:rsidR="00434A53" w:rsidRPr="00AB7B64" w:rsidRDefault="00434A53" w:rsidP="00434A53">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lastRenderedPageBreak/>
        <w:t>3.5.</w:t>
      </w:r>
      <w:r w:rsidR="00955F6C">
        <w:rPr>
          <w:rFonts w:ascii="Verdana" w:eastAsia="Verdana" w:hAnsi="Verdana" w:cs="Verdana"/>
          <w:b/>
          <w:bCs/>
          <w:color w:val="000000" w:themeColor="text1"/>
          <w:kern w:val="24"/>
          <w:sz w:val="20"/>
          <w:szCs w:val="20"/>
          <w:lang w:val="en-US"/>
        </w:rPr>
        <w:t>4</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Application</w:t>
      </w:r>
    </w:p>
    <w:p w14:paraId="051F72D6" w14:textId="3EC602C0" w:rsidR="00040B88" w:rsidRDefault="00434A53" w:rsidP="004F70C3">
      <w:pPr>
        <w:spacing w:line="360" w:lineRule="auto"/>
        <w:textAlignment w:val="baseline"/>
      </w:pPr>
      <w:r w:rsidRPr="005858C1">
        <w:rPr>
          <w:rFonts w:ascii="Verdana" w:eastAsia="Verdana" w:hAnsi="Verdana" w:cs="Verdana"/>
          <w:b/>
          <w:bCs/>
          <w:color w:val="0F0E0E"/>
          <w:kern w:val="24"/>
          <w:sz w:val="20"/>
          <w:szCs w:val="20"/>
          <w:lang w:val="en-US"/>
        </w:rPr>
        <w:t>South America Epoxy Resin Demand, By Application</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w:t>
      </w:r>
      <w:r w:rsidR="00F65819">
        <w:rPr>
          <w:rFonts w:ascii="Arial" w:eastAsia="Verdana" w:hAnsi="Arial" w:cs="Arial"/>
          <w:b/>
          <w:bCs/>
          <w:color w:val="0F0E0E"/>
          <w:kern w:val="24"/>
          <w:sz w:val="24"/>
          <w:szCs w:val="24"/>
          <w:lang w:val="en-US"/>
        </w:rPr>
        <w:t xml:space="preserve"> (%)</w:t>
      </w:r>
      <w:r w:rsidRPr="005858C1">
        <w:rPr>
          <w:rFonts w:ascii="Verdana" w:eastAsia="Verdana" w:hAnsi="Verdana" w:cs="Verdana"/>
          <w:b/>
          <w:bCs/>
          <w:color w:val="0F0E0E"/>
          <w:kern w:val="24"/>
          <w:sz w:val="20"/>
          <w:szCs w:val="20"/>
          <w:lang w:val="en-US"/>
        </w:rPr>
        <w:t>, By Volume, 2015–2030F</w:t>
      </w:r>
      <w:r w:rsidR="00040B88">
        <w:t xml:space="preserve">                                                                                                                                                                  </w:t>
      </w:r>
    </w:p>
    <w:p w14:paraId="22853298" w14:textId="07BD6734" w:rsidR="00040B88" w:rsidRDefault="00301199" w:rsidP="00040B88">
      <w:pPr>
        <w:rPr>
          <w:noProof/>
        </w:rPr>
      </w:pPr>
      <w:r>
        <w:rPr>
          <w:noProof/>
        </w:rPr>
        <mc:AlternateContent>
          <mc:Choice Requires="wps">
            <w:drawing>
              <wp:anchor distT="0" distB="0" distL="114300" distR="114300" simplePos="0" relativeHeight="252151808" behindDoc="0" locked="0" layoutInCell="1" allowOverlap="1" wp14:anchorId="6D4FC869" wp14:editId="6C43979E">
                <wp:simplePos x="0" y="0"/>
                <wp:positionH relativeFrom="margin">
                  <wp:posOffset>3811270</wp:posOffset>
                </wp:positionH>
                <wp:positionV relativeFrom="paragraph">
                  <wp:posOffset>3108960</wp:posOffset>
                </wp:positionV>
                <wp:extent cx="2461998" cy="393405"/>
                <wp:effectExtent l="0" t="0" r="0" b="0"/>
                <wp:wrapNone/>
                <wp:docPr id="108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393405"/>
                        </a:xfrm>
                        <a:prstGeom prst="rect">
                          <a:avLst/>
                        </a:prstGeom>
                        <a:noFill/>
                      </wps:spPr>
                      <wps:txb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4FC869" id="_x0000_s1139" type="#_x0000_t202" style="position:absolute;margin-left:300.1pt;margin-top:244.8pt;width:193.85pt;height:31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" filled="f" stroked="f">
                <v:textbox>
                  <w:txbxContent>
                    <w:p w14:paraId="5EF7E147"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668A572D"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814973" wp14:editId="1D8CD4A2">
            <wp:extent cx="6410325" cy="3496310"/>
            <wp:effectExtent l="0" t="0" r="0" b="8890"/>
            <wp:docPr id="251" name="Chart 251">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82CFBE1" w14:textId="40C78CE1" w:rsidR="00460D57" w:rsidRDefault="00460D57" w:rsidP="00040B88">
      <w:pPr>
        <w:rPr>
          <w:noProof/>
        </w:rPr>
      </w:pPr>
    </w:p>
    <w:p w14:paraId="427458AC" w14:textId="047A9C86" w:rsidR="00460D57" w:rsidRDefault="00460D57" w:rsidP="00040B88">
      <w:pPr>
        <w:rPr>
          <w:noProof/>
        </w:rPr>
      </w:pPr>
    </w:p>
    <w:p w14:paraId="6ED37294" w14:textId="77777777" w:rsidR="00460D57" w:rsidRDefault="00460D57" w:rsidP="00040B88">
      <w:pPr>
        <w:rPr>
          <w:noProof/>
        </w:rPr>
      </w:pPr>
    </w:p>
    <w:tbl>
      <w:tblPr>
        <w:tblW w:w="10364" w:type="dxa"/>
        <w:tblInd w:w="-185" w:type="dxa"/>
        <w:tblLook w:val="04A0" w:firstRow="1" w:lastRow="0" w:firstColumn="1" w:lastColumn="0" w:noHBand="0" w:noVBand="1"/>
      </w:tblPr>
      <w:tblGrid>
        <w:gridCol w:w="2170"/>
        <w:gridCol w:w="849"/>
        <w:gridCol w:w="849"/>
        <w:gridCol w:w="849"/>
        <w:gridCol w:w="851"/>
        <w:gridCol w:w="971"/>
        <w:gridCol w:w="966"/>
        <w:gridCol w:w="966"/>
        <w:gridCol w:w="966"/>
        <w:gridCol w:w="927"/>
      </w:tblGrid>
      <w:tr w:rsidR="001009A3" w:rsidRPr="00480044" w14:paraId="089A339C" w14:textId="77777777" w:rsidTr="00480044">
        <w:trPr>
          <w:trHeight w:val="282"/>
        </w:trPr>
        <w:tc>
          <w:tcPr>
            <w:tcW w:w="217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AF2A332" w14:textId="1F5E82CC" w:rsidR="001009A3" w:rsidRPr="00480044" w:rsidRDefault="001009A3" w:rsidP="007C3BFB">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 xml:space="preserve">Demand by </w:t>
            </w:r>
            <w:r w:rsidR="007C3BFB" w:rsidRPr="00480044">
              <w:rPr>
                <w:rFonts w:ascii="Arial" w:eastAsia="Times New Roman" w:hAnsi="Arial" w:cs="Arial"/>
                <w:b/>
                <w:bCs/>
                <w:color w:val="FFFFFF" w:themeColor="background1"/>
                <w:sz w:val="20"/>
                <w:szCs w:val="20"/>
                <w:lang w:val="en-US"/>
              </w:rPr>
              <w:t>Application</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796B94E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849" w:type="dxa"/>
            <w:tcBorders>
              <w:top w:val="single" w:sz="4" w:space="0" w:color="auto"/>
              <w:left w:val="nil"/>
              <w:bottom w:val="single" w:sz="4" w:space="0" w:color="auto"/>
              <w:right w:val="single" w:sz="4" w:space="0" w:color="auto"/>
            </w:tcBorders>
            <w:shd w:val="clear" w:color="auto" w:fill="C00000"/>
            <w:noWrap/>
            <w:vAlign w:val="center"/>
            <w:hideMark/>
          </w:tcPr>
          <w:p w14:paraId="2F3D00F8"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849" w:type="dxa"/>
            <w:tcBorders>
              <w:top w:val="single" w:sz="4" w:space="0" w:color="auto"/>
              <w:left w:val="nil"/>
              <w:bottom w:val="single" w:sz="4" w:space="0" w:color="auto"/>
              <w:right w:val="single" w:sz="4" w:space="0" w:color="auto"/>
            </w:tcBorders>
            <w:shd w:val="clear" w:color="auto" w:fill="C00000"/>
            <w:noWrap/>
            <w:vAlign w:val="bottom"/>
            <w:hideMark/>
          </w:tcPr>
          <w:p w14:paraId="525AFED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851" w:type="dxa"/>
            <w:tcBorders>
              <w:top w:val="single" w:sz="4" w:space="0" w:color="auto"/>
              <w:left w:val="nil"/>
              <w:bottom w:val="single" w:sz="4" w:space="0" w:color="auto"/>
              <w:right w:val="single" w:sz="4" w:space="0" w:color="auto"/>
            </w:tcBorders>
            <w:shd w:val="clear" w:color="auto" w:fill="C00000"/>
            <w:noWrap/>
            <w:vAlign w:val="bottom"/>
            <w:hideMark/>
          </w:tcPr>
          <w:p w14:paraId="07EF424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71" w:type="dxa"/>
            <w:tcBorders>
              <w:top w:val="single" w:sz="4" w:space="0" w:color="auto"/>
              <w:left w:val="nil"/>
              <w:bottom w:val="single" w:sz="4" w:space="0" w:color="auto"/>
              <w:right w:val="single" w:sz="4" w:space="0" w:color="auto"/>
            </w:tcBorders>
            <w:shd w:val="clear" w:color="auto" w:fill="C00000"/>
            <w:noWrap/>
            <w:vAlign w:val="bottom"/>
            <w:hideMark/>
          </w:tcPr>
          <w:p w14:paraId="00CEF5F7"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EBEB97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DE78B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66" w:type="dxa"/>
            <w:tcBorders>
              <w:top w:val="single" w:sz="4" w:space="0" w:color="auto"/>
              <w:left w:val="nil"/>
              <w:bottom w:val="single" w:sz="4" w:space="0" w:color="auto"/>
              <w:right w:val="single" w:sz="4" w:space="0" w:color="auto"/>
            </w:tcBorders>
            <w:shd w:val="clear" w:color="auto" w:fill="C00000"/>
            <w:noWrap/>
            <w:vAlign w:val="bottom"/>
            <w:hideMark/>
          </w:tcPr>
          <w:p w14:paraId="1545F2A5"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2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E7EFC1A"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1009A3" w:rsidRPr="00480044" w14:paraId="60CD5F55"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EBAAA10"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Paints &amp; Coatings</w:t>
            </w:r>
          </w:p>
        </w:tc>
        <w:tc>
          <w:tcPr>
            <w:tcW w:w="849" w:type="dxa"/>
            <w:tcBorders>
              <w:top w:val="nil"/>
              <w:left w:val="nil"/>
              <w:bottom w:val="single" w:sz="4" w:space="0" w:color="auto"/>
              <w:right w:val="single" w:sz="4" w:space="0" w:color="auto"/>
            </w:tcBorders>
            <w:shd w:val="clear" w:color="000000" w:fill="FFFFFF"/>
            <w:noWrap/>
            <w:vAlign w:val="bottom"/>
            <w:hideMark/>
          </w:tcPr>
          <w:p w14:paraId="7A1AD8B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31</w:t>
            </w:r>
          </w:p>
        </w:tc>
        <w:tc>
          <w:tcPr>
            <w:tcW w:w="849" w:type="dxa"/>
            <w:tcBorders>
              <w:top w:val="nil"/>
              <w:left w:val="nil"/>
              <w:bottom w:val="single" w:sz="4" w:space="0" w:color="auto"/>
              <w:right w:val="single" w:sz="4" w:space="0" w:color="auto"/>
            </w:tcBorders>
            <w:shd w:val="clear" w:color="000000" w:fill="FFFFFF"/>
            <w:noWrap/>
            <w:vAlign w:val="bottom"/>
            <w:hideMark/>
          </w:tcPr>
          <w:p w14:paraId="72F9BBF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33</w:t>
            </w:r>
          </w:p>
        </w:tc>
        <w:tc>
          <w:tcPr>
            <w:tcW w:w="849" w:type="dxa"/>
            <w:tcBorders>
              <w:top w:val="nil"/>
              <w:left w:val="nil"/>
              <w:bottom w:val="single" w:sz="4" w:space="0" w:color="auto"/>
              <w:right w:val="single" w:sz="4" w:space="0" w:color="auto"/>
            </w:tcBorders>
            <w:shd w:val="clear" w:color="000000" w:fill="FFFFFF"/>
            <w:noWrap/>
            <w:vAlign w:val="bottom"/>
            <w:hideMark/>
          </w:tcPr>
          <w:p w14:paraId="71AC4BB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851" w:type="dxa"/>
            <w:tcBorders>
              <w:top w:val="nil"/>
              <w:left w:val="nil"/>
              <w:bottom w:val="single" w:sz="4" w:space="0" w:color="auto"/>
              <w:right w:val="single" w:sz="4" w:space="0" w:color="auto"/>
            </w:tcBorders>
            <w:shd w:val="clear" w:color="000000" w:fill="FFFFFF"/>
            <w:noWrap/>
            <w:vAlign w:val="bottom"/>
            <w:hideMark/>
          </w:tcPr>
          <w:p w14:paraId="79E0AD3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71" w:type="dxa"/>
            <w:tcBorders>
              <w:top w:val="nil"/>
              <w:left w:val="nil"/>
              <w:bottom w:val="single" w:sz="4" w:space="0" w:color="auto"/>
              <w:right w:val="single" w:sz="4" w:space="0" w:color="auto"/>
            </w:tcBorders>
            <w:shd w:val="clear" w:color="000000" w:fill="FFFFFF"/>
            <w:noWrap/>
            <w:vAlign w:val="bottom"/>
            <w:hideMark/>
          </w:tcPr>
          <w:p w14:paraId="3B62618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4843B78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32</w:t>
            </w:r>
          </w:p>
        </w:tc>
        <w:tc>
          <w:tcPr>
            <w:tcW w:w="966" w:type="dxa"/>
            <w:tcBorders>
              <w:top w:val="nil"/>
              <w:left w:val="nil"/>
              <w:bottom w:val="single" w:sz="4" w:space="0" w:color="auto"/>
              <w:right w:val="single" w:sz="4" w:space="0" w:color="auto"/>
            </w:tcBorders>
            <w:shd w:val="clear" w:color="000000" w:fill="FFFFFF"/>
            <w:noWrap/>
            <w:vAlign w:val="bottom"/>
            <w:hideMark/>
          </w:tcPr>
          <w:p w14:paraId="68E4A72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34</w:t>
            </w:r>
          </w:p>
        </w:tc>
        <w:tc>
          <w:tcPr>
            <w:tcW w:w="966" w:type="dxa"/>
            <w:tcBorders>
              <w:top w:val="nil"/>
              <w:left w:val="nil"/>
              <w:bottom w:val="single" w:sz="4" w:space="0" w:color="auto"/>
              <w:right w:val="single" w:sz="4" w:space="0" w:color="auto"/>
            </w:tcBorders>
            <w:shd w:val="clear" w:color="000000" w:fill="FFFFFF"/>
            <w:noWrap/>
            <w:vAlign w:val="bottom"/>
            <w:hideMark/>
          </w:tcPr>
          <w:p w14:paraId="637757F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41</w:t>
            </w:r>
          </w:p>
        </w:tc>
        <w:tc>
          <w:tcPr>
            <w:tcW w:w="927" w:type="dxa"/>
            <w:tcBorders>
              <w:top w:val="nil"/>
              <w:left w:val="nil"/>
              <w:bottom w:val="single" w:sz="4" w:space="0" w:color="auto"/>
              <w:right w:val="single" w:sz="4" w:space="0" w:color="auto"/>
            </w:tcBorders>
            <w:shd w:val="clear" w:color="000000" w:fill="FFFFFF"/>
            <w:noWrap/>
            <w:vAlign w:val="bottom"/>
            <w:hideMark/>
          </w:tcPr>
          <w:p w14:paraId="15650DC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49</w:t>
            </w:r>
          </w:p>
        </w:tc>
      </w:tr>
      <w:tr w:rsidR="001009A3" w:rsidRPr="00480044" w14:paraId="2E7351DB"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41CF1EE3"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Electrical &amp; Electronics</w:t>
            </w:r>
          </w:p>
        </w:tc>
        <w:tc>
          <w:tcPr>
            <w:tcW w:w="849" w:type="dxa"/>
            <w:tcBorders>
              <w:top w:val="nil"/>
              <w:left w:val="nil"/>
              <w:bottom w:val="single" w:sz="4" w:space="0" w:color="auto"/>
              <w:right w:val="single" w:sz="4" w:space="0" w:color="auto"/>
            </w:tcBorders>
            <w:shd w:val="clear" w:color="000000" w:fill="FFFFFF"/>
            <w:noWrap/>
            <w:vAlign w:val="bottom"/>
            <w:hideMark/>
          </w:tcPr>
          <w:p w14:paraId="41E0D098"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17</w:t>
            </w:r>
          </w:p>
        </w:tc>
        <w:tc>
          <w:tcPr>
            <w:tcW w:w="849" w:type="dxa"/>
            <w:tcBorders>
              <w:top w:val="nil"/>
              <w:left w:val="nil"/>
              <w:bottom w:val="single" w:sz="4" w:space="0" w:color="auto"/>
              <w:right w:val="single" w:sz="4" w:space="0" w:color="auto"/>
            </w:tcBorders>
            <w:shd w:val="clear" w:color="000000" w:fill="FFFFFF"/>
            <w:noWrap/>
            <w:vAlign w:val="bottom"/>
            <w:hideMark/>
          </w:tcPr>
          <w:p w14:paraId="68AF20C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49" w:type="dxa"/>
            <w:tcBorders>
              <w:top w:val="nil"/>
              <w:left w:val="nil"/>
              <w:bottom w:val="single" w:sz="4" w:space="0" w:color="auto"/>
              <w:right w:val="single" w:sz="4" w:space="0" w:color="auto"/>
            </w:tcBorders>
            <w:shd w:val="clear" w:color="000000" w:fill="FFFFFF"/>
            <w:noWrap/>
            <w:vAlign w:val="bottom"/>
            <w:hideMark/>
          </w:tcPr>
          <w:p w14:paraId="218A1A3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851" w:type="dxa"/>
            <w:tcBorders>
              <w:top w:val="nil"/>
              <w:left w:val="nil"/>
              <w:bottom w:val="single" w:sz="4" w:space="0" w:color="auto"/>
              <w:right w:val="single" w:sz="4" w:space="0" w:color="auto"/>
            </w:tcBorders>
            <w:shd w:val="clear" w:color="000000" w:fill="FFFFFF"/>
            <w:noWrap/>
            <w:vAlign w:val="bottom"/>
            <w:hideMark/>
          </w:tcPr>
          <w:p w14:paraId="4A1B626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71" w:type="dxa"/>
            <w:tcBorders>
              <w:top w:val="nil"/>
              <w:left w:val="nil"/>
              <w:bottom w:val="single" w:sz="4" w:space="0" w:color="auto"/>
              <w:right w:val="single" w:sz="4" w:space="0" w:color="auto"/>
            </w:tcBorders>
            <w:shd w:val="clear" w:color="000000" w:fill="FFFFFF"/>
            <w:noWrap/>
            <w:vAlign w:val="bottom"/>
            <w:hideMark/>
          </w:tcPr>
          <w:p w14:paraId="1799ECE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0721D5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18</w:t>
            </w:r>
          </w:p>
        </w:tc>
        <w:tc>
          <w:tcPr>
            <w:tcW w:w="966" w:type="dxa"/>
            <w:tcBorders>
              <w:top w:val="nil"/>
              <w:left w:val="nil"/>
              <w:bottom w:val="single" w:sz="4" w:space="0" w:color="auto"/>
              <w:right w:val="single" w:sz="4" w:space="0" w:color="auto"/>
            </w:tcBorders>
            <w:shd w:val="clear" w:color="000000" w:fill="FFFFFF"/>
            <w:noWrap/>
            <w:vAlign w:val="bottom"/>
            <w:hideMark/>
          </w:tcPr>
          <w:p w14:paraId="3816AD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19</w:t>
            </w:r>
          </w:p>
        </w:tc>
        <w:tc>
          <w:tcPr>
            <w:tcW w:w="966" w:type="dxa"/>
            <w:tcBorders>
              <w:top w:val="nil"/>
              <w:left w:val="nil"/>
              <w:bottom w:val="single" w:sz="4" w:space="0" w:color="auto"/>
              <w:right w:val="single" w:sz="4" w:space="0" w:color="auto"/>
            </w:tcBorders>
            <w:shd w:val="clear" w:color="000000" w:fill="FFFFFF"/>
            <w:noWrap/>
            <w:vAlign w:val="bottom"/>
            <w:hideMark/>
          </w:tcPr>
          <w:p w14:paraId="295EDDD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23</w:t>
            </w:r>
          </w:p>
        </w:tc>
        <w:tc>
          <w:tcPr>
            <w:tcW w:w="927" w:type="dxa"/>
            <w:tcBorders>
              <w:top w:val="nil"/>
              <w:left w:val="nil"/>
              <w:bottom w:val="single" w:sz="4" w:space="0" w:color="auto"/>
              <w:right w:val="single" w:sz="4" w:space="0" w:color="auto"/>
            </w:tcBorders>
            <w:shd w:val="clear" w:color="000000" w:fill="FFFFFF"/>
            <w:noWrap/>
            <w:vAlign w:val="bottom"/>
            <w:hideMark/>
          </w:tcPr>
          <w:p w14:paraId="4BA90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27</w:t>
            </w:r>
          </w:p>
        </w:tc>
      </w:tr>
      <w:tr w:rsidR="001009A3" w:rsidRPr="00480044" w14:paraId="690B45E2"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1917FAF4"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Construction</w:t>
            </w:r>
          </w:p>
        </w:tc>
        <w:tc>
          <w:tcPr>
            <w:tcW w:w="849" w:type="dxa"/>
            <w:tcBorders>
              <w:top w:val="nil"/>
              <w:left w:val="nil"/>
              <w:bottom w:val="single" w:sz="4" w:space="0" w:color="auto"/>
              <w:right w:val="single" w:sz="4" w:space="0" w:color="auto"/>
            </w:tcBorders>
            <w:shd w:val="clear" w:color="000000" w:fill="FFFFFF"/>
            <w:noWrap/>
            <w:vAlign w:val="bottom"/>
            <w:hideMark/>
          </w:tcPr>
          <w:p w14:paraId="4803258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BC473EE"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7AA045E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51" w:type="dxa"/>
            <w:tcBorders>
              <w:top w:val="nil"/>
              <w:left w:val="nil"/>
              <w:bottom w:val="single" w:sz="4" w:space="0" w:color="auto"/>
              <w:right w:val="single" w:sz="4" w:space="0" w:color="auto"/>
            </w:tcBorders>
            <w:shd w:val="clear" w:color="000000" w:fill="FFFFFF"/>
            <w:noWrap/>
            <w:vAlign w:val="bottom"/>
            <w:hideMark/>
          </w:tcPr>
          <w:p w14:paraId="71A6A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20ECBD5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290D5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966" w:type="dxa"/>
            <w:tcBorders>
              <w:top w:val="nil"/>
              <w:left w:val="nil"/>
              <w:bottom w:val="single" w:sz="4" w:space="0" w:color="auto"/>
              <w:right w:val="single" w:sz="4" w:space="0" w:color="auto"/>
            </w:tcBorders>
            <w:shd w:val="clear" w:color="000000" w:fill="FFFFFF"/>
            <w:noWrap/>
            <w:vAlign w:val="bottom"/>
            <w:hideMark/>
          </w:tcPr>
          <w:p w14:paraId="02F0E4A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350C91C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12</w:t>
            </w:r>
          </w:p>
        </w:tc>
        <w:tc>
          <w:tcPr>
            <w:tcW w:w="927" w:type="dxa"/>
            <w:tcBorders>
              <w:top w:val="nil"/>
              <w:left w:val="nil"/>
              <w:bottom w:val="single" w:sz="4" w:space="0" w:color="auto"/>
              <w:right w:val="single" w:sz="4" w:space="0" w:color="auto"/>
            </w:tcBorders>
            <w:shd w:val="clear" w:color="000000" w:fill="FFFFFF"/>
            <w:noWrap/>
            <w:vAlign w:val="bottom"/>
            <w:hideMark/>
          </w:tcPr>
          <w:p w14:paraId="7F3D2D99"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14</w:t>
            </w:r>
          </w:p>
        </w:tc>
      </w:tr>
      <w:tr w:rsidR="001009A3" w:rsidRPr="00480044" w14:paraId="042C14D6"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7084E051"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 xml:space="preserve">Composite Materials </w:t>
            </w:r>
          </w:p>
        </w:tc>
        <w:tc>
          <w:tcPr>
            <w:tcW w:w="849" w:type="dxa"/>
            <w:tcBorders>
              <w:top w:val="nil"/>
              <w:left w:val="nil"/>
              <w:bottom w:val="single" w:sz="4" w:space="0" w:color="auto"/>
              <w:right w:val="single" w:sz="4" w:space="0" w:color="auto"/>
            </w:tcBorders>
            <w:shd w:val="clear" w:color="000000" w:fill="FFFFFF"/>
            <w:noWrap/>
            <w:vAlign w:val="bottom"/>
            <w:hideMark/>
          </w:tcPr>
          <w:p w14:paraId="349E6EE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c>
          <w:tcPr>
            <w:tcW w:w="849" w:type="dxa"/>
            <w:tcBorders>
              <w:top w:val="nil"/>
              <w:left w:val="nil"/>
              <w:bottom w:val="single" w:sz="4" w:space="0" w:color="auto"/>
              <w:right w:val="single" w:sz="4" w:space="0" w:color="auto"/>
            </w:tcBorders>
            <w:shd w:val="clear" w:color="000000" w:fill="FFFFFF"/>
            <w:noWrap/>
            <w:vAlign w:val="bottom"/>
            <w:hideMark/>
          </w:tcPr>
          <w:p w14:paraId="3D104D2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49" w:type="dxa"/>
            <w:tcBorders>
              <w:top w:val="nil"/>
              <w:left w:val="nil"/>
              <w:bottom w:val="single" w:sz="4" w:space="0" w:color="auto"/>
              <w:right w:val="single" w:sz="4" w:space="0" w:color="auto"/>
            </w:tcBorders>
            <w:shd w:val="clear" w:color="000000" w:fill="FFFFFF"/>
            <w:noWrap/>
            <w:vAlign w:val="bottom"/>
            <w:hideMark/>
          </w:tcPr>
          <w:p w14:paraId="356BEF5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851" w:type="dxa"/>
            <w:tcBorders>
              <w:top w:val="nil"/>
              <w:left w:val="nil"/>
              <w:bottom w:val="single" w:sz="4" w:space="0" w:color="auto"/>
              <w:right w:val="single" w:sz="4" w:space="0" w:color="auto"/>
            </w:tcBorders>
            <w:shd w:val="clear" w:color="000000" w:fill="FFFFFF"/>
            <w:noWrap/>
            <w:vAlign w:val="bottom"/>
            <w:hideMark/>
          </w:tcPr>
          <w:p w14:paraId="08C8A15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71" w:type="dxa"/>
            <w:tcBorders>
              <w:top w:val="nil"/>
              <w:left w:val="nil"/>
              <w:bottom w:val="single" w:sz="4" w:space="0" w:color="auto"/>
              <w:right w:val="single" w:sz="4" w:space="0" w:color="auto"/>
            </w:tcBorders>
            <w:shd w:val="clear" w:color="000000" w:fill="FFFFFF"/>
            <w:noWrap/>
            <w:vAlign w:val="bottom"/>
            <w:hideMark/>
          </w:tcPr>
          <w:p w14:paraId="13E3235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0BCF56B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c>
          <w:tcPr>
            <w:tcW w:w="966" w:type="dxa"/>
            <w:tcBorders>
              <w:top w:val="nil"/>
              <w:left w:val="nil"/>
              <w:bottom w:val="single" w:sz="4" w:space="0" w:color="auto"/>
              <w:right w:val="single" w:sz="4" w:space="0" w:color="auto"/>
            </w:tcBorders>
            <w:shd w:val="clear" w:color="000000" w:fill="FFFFFF"/>
            <w:noWrap/>
            <w:vAlign w:val="bottom"/>
            <w:hideMark/>
          </w:tcPr>
          <w:p w14:paraId="2C3E4DFF"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11</w:t>
            </w:r>
          </w:p>
        </w:tc>
        <w:tc>
          <w:tcPr>
            <w:tcW w:w="966" w:type="dxa"/>
            <w:tcBorders>
              <w:top w:val="nil"/>
              <w:left w:val="nil"/>
              <w:bottom w:val="single" w:sz="4" w:space="0" w:color="auto"/>
              <w:right w:val="single" w:sz="4" w:space="0" w:color="auto"/>
            </w:tcBorders>
            <w:shd w:val="clear" w:color="000000" w:fill="FFFFFF"/>
            <w:noWrap/>
            <w:vAlign w:val="bottom"/>
            <w:hideMark/>
          </w:tcPr>
          <w:p w14:paraId="0459652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13</w:t>
            </w:r>
          </w:p>
        </w:tc>
        <w:tc>
          <w:tcPr>
            <w:tcW w:w="927" w:type="dxa"/>
            <w:tcBorders>
              <w:top w:val="nil"/>
              <w:left w:val="nil"/>
              <w:bottom w:val="single" w:sz="4" w:space="0" w:color="auto"/>
              <w:right w:val="single" w:sz="4" w:space="0" w:color="auto"/>
            </w:tcBorders>
            <w:shd w:val="clear" w:color="000000" w:fill="FFFFFF"/>
            <w:noWrap/>
            <w:vAlign w:val="bottom"/>
            <w:hideMark/>
          </w:tcPr>
          <w:p w14:paraId="08C18C3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15</w:t>
            </w:r>
          </w:p>
        </w:tc>
      </w:tr>
      <w:tr w:rsidR="001009A3" w:rsidRPr="00480044" w14:paraId="2304C16C" w14:textId="77777777" w:rsidTr="00480044">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2A2811D6"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Adhesives</w:t>
            </w:r>
          </w:p>
        </w:tc>
        <w:tc>
          <w:tcPr>
            <w:tcW w:w="849" w:type="dxa"/>
            <w:tcBorders>
              <w:top w:val="nil"/>
              <w:left w:val="nil"/>
              <w:bottom w:val="single" w:sz="4" w:space="0" w:color="auto"/>
              <w:right w:val="single" w:sz="4" w:space="0" w:color="auto"/>
            </w:tcBorders>
            <w:shd w:val="clear" w:color="000000" w:fill="FFFFFF"/>
            <w:noWrap/>
            <w:vAlign w:val="bottom"/>
            <w:hideMark/>
          </w:tcPr>
          <w:p w14:paraId="5E410C2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007BB3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49" w:type="dxa"/>
            <w:tcBorders>
              <w:top w:val="nil"/>
              <w:left w:val="nil"/>
              <w:bottom w:val="single" w:sz="4" w:space="0" w:color="auto"/>
              <w:right w:val="single" w:sz="4" w:space="0" w:color="auto"/>
            </w:tcBorders>
            <w:shd w:val="clear" w:color="000000" w:fill="FFFFFF"/>
            <w:noWrap/>
            <w:vAlign w:val="bottom"/>
            <w:hideMark/>
          </w:tcPr>
          <w:p w14:paraId="2499310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851" w:type="dxa"/>
            <w:tcBorders>
              <w:top w:val="nil"/>
              <w:left w:val="nil"/>
              <w:bottom w:val="single" w:sz="4" w:space="0" w:color="auto"/>
              <w:right w:val="single" w:sz="4" w:space="0" w:color="auto"/>
            </w:tcBorders>
            <w:shd w:val="clear" w:color="000000" w:fill="FFFFFF"/>
            <w:noWrap/>
            <w:vAlign w:val="bottom"/>
            <w:hideMark/>
          </w:tcPr>
          <w:p w14:paraId="23FA1CD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4D31B79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075CFCA1"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6</w:t>
            </w:r>
          </w:p>
        </w:tc>
        <w:tc>
          <w:tcPr>
            <w:tcW w:w="966" w:type="dxa"/>
            <w:tcBorders>
              <w:top w:val="nil"/>
              <w:left w:val="nil"/>
              <w:bottom w:val="single" w:sz="4" w:space="0" w:color="auto"/>
              <w:right w:val="single" w:sz="4" w:space="0" w:color="auto"/>
            </w:tcBorders>
            <w:shd w:val="clear" w:color="000000" w:fill="FFFFFF"/>
            <w:noWrap/>
            <w:vAlign w:val="bottom"/>
            <w:hideMark/>
          </w:tcPr>
          <w:p w14:paraId="15546357"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4978E3F4"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16CBC9AD"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10</w:t>
            </w:r>
          </w:p>
        </w:tc>
      </w:tr>
      <w:tr w:rsidR="001009A3" w:rsidRPr="00480044" w14:paraId="62E8382F" w14:textId="77777777" w:rsidTr="00241106">
        <w:trPr>
          <w:trHeight w:val="332"/>
        </w:trPr>
        <w:tc>
          <w:tcPr>
            <w:tcW w:w="2170" w:type="dxa"/>
            <w:tcBorders>
              <w:top w:val="nil"/>
              <w:left w:val="single" w:sz="4" w:space="0" w:color="auto"/>
              <w:bottom w:val="single" w:sz="4" w:space="0" w:color="auto"/>
              <w:right w:val="single" w:sz="4" w:space="0" w:color="auto"/>
            </w:tcBorders>
            <w:shd w:val="clear" w:color="000000" w:fill="FFFFFF"/>
            <w:noWrap/>
            <w:vAlign w:val="bottom"/>
            <w:hideMark/>
          </w:tcPr>
          <w:p w14:paraId="087D2255" w14:textId="77777777" w:rsidR="001009A3" w:rsidRPr="00480044" w:rsidRDefault="001009A3" w:rsidP="007C3BFB">
            <w:pPr>
              <w:spacing w:after="0" w:line="240" w:lineRule="auto"/>
              <w:rPr>
                <w:rFonts w:ascii="Arial" w:eastAsia="Times New Roman" w:hAnsi="Arial" w:cs="Arial"/>
                <w:color w:val="000000"/>
                <w:sz w:val="20"/>
                <w:szCs w:val="20"/>
                <w:lang w:val="en-US"/>
              </w:rPr>
            </w:pPr>
            <w:r w:rsidRPr="00480044">
              <w:rPr>
                <w:rFonts w:ascii="Arial" w:eastAsia="Times New Roman" w:hAnsi="Arial" w:cs="Arial"/>
                <w:color w:val="000000"/>
                <w:sz w:val="20"/>
                <w:szCs w:val="20"/>
                <w:lang w:val="en-US"/>
              </w:rPr>
              <w:t>Others</w:t>
            </w:r>
          </w:p>
        </w:tc>
        <w:tc>
          <w:tcPr>
            <w:tcW w:w="849" w:type="dxa"/>
            <w:tcBorders>
              <w:top w:val="nil"/>
              <w:left w:val="nil"/>
              <w:bottom w:val="single" w:sz="4" w:space="0" w:color="auto"/>
              <w:right w:val="single" w:sz="4" w:space="0" w:color="auto"/>
            </w:tcBorders>
            <w:shd w:val="clear" w:color="000000" w:fill="FFFFFF"/>
            <w:noWrap/>
            <w:vAlign w:val="bottom"/>
            <w:hideMark/>
          </w:tcPr>
          <w:p w14:paraId="439ABF0A"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229FCA4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49" w:type="dxa"/>
            <w:tcBorders>
              <w:top w:val="nil"/>
              <w:left w:val="nil"/>
              <w:bottom w:val="single" w:sz="4" w:space="0" w:color="auto"/>
              <w:right w:val="single" w:sz="4" w:space="0" w:color="auto"/>
            </w:tcBorders>
            <w:shd w:val="clear" w:color="000000" w:fill="FFFFFF"/>
            <w:noWrap/>
            <w:vAlign w:val="bottom"/>
            <w:hideMark/>
          </w:tcPr>
          <w:p w14:paraId="671F27D5"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851" w:type="dxa"/>
            <w:tcBorders>
              <w:top w:val="nil"/>
              <w:left w:val="nil"/>
              <w:bottom w:val="single" w:sz="4" w:space="0" w:color="auto"/>
              <w:right w:val="single" w:sz="4" w:space="0" w:color="auto"/>
            </w:tcBorders>
            <w:shd w:val="clear" w:color="000000" w:fill="FFFFFF"/>
            <w:noWrap/>
            <w:vAlign w:val="bottom"/>
            <w:hideMark/>
          </w:tcPr>
          <w:p w14:paraId="3147F8C3"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71" w:type="dxa"/>
            <w:tcBorders>
              <w:top w:val="nil"/>
              <w:left w:val="nil"/>
              <w:bottom w:val="single" w:sz="4" w:space="0" w:color="auto"/>
              <w:right w:val="single" w:sz="4" w:space="0" w:color="auto"/>
            </w:tcBorders>
            <w:shd w:val="clear" w:color="000000" w:fill="FFFFFF"/>
            <w:noWrap/>
            <w:vAlign w:val="bottom"/>
            <w:hideMark/>
          </w:tcPr>
          <w:p w14:paraId="311F1746"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0CCA862"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66463D0"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7</w:t>
            </w:r>
          </w:p>
        </w:tc>
        <w:tc>
          <w:tcPr>
            <w:tcW w:w="966" w:type="dxa"/>
            <w:tcBorders>
              <w:top w:val="nil"/>
              <w:left w:val="nil"/>
              <w:bottom w:val="single" w:sz="4" w:space="0" w:color="auto"/>
              <w:right w:val="single" w:sz="4" w:space="0" w:color="auto"/>
            </w:tcBorders>
            <w:shd w:val="clear" w:color="000000" w:fill="FFFFFF"/>
            <w:noWrap/>
            <w:vAlign w:val="bottom"/>
            <w:hideMark/>
          </w:tcPr>
          <w:p w14:paraId="18F32B3C"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8</w:t>
            </w:r>
          </w:p>
        </w:tc>
        <w:tc>
          <w:tcPr>
            <w:tcW w:w="927" w:type="dxa"/>
            <w:tcBorders>
              <w:top w:val="nil"/>
              <w:left w:val="nil"/>
              <w:bottom w:val="single" w:sz="4" w:space="0" w:color="auto"/>
              <w:right w:val="single" w:sz="4" w:space="0" w:color="auto"/>
            </w:tcBorders>
            <w:shd w:val="clear" w:color="000000" w:fill="FFFFFF"/>
            <w:noWrap/>
            <w:vAlign w:val="bottom"/>
            <w:hideMark/>
          </w:tcPr>
          <w:p w14:paraId="034E037B" w14:textId="77777777" w:rsidR="001009A3" w:rsidRPr="00480044" w:rsidRDefault="001009A3" w:rsidP="00363C10">
            <w:pPr>
              <w:spacing w:after="0" w:line="240" w:lineRule="auto"/>
              <w:jc w:val="center"/>
              <w:rPr>
                <w:rFonts w:ascii="Arial" w:eastAsia="Times New Roman" w:hAnsi="Arial" w:cs="Arial"/>
                <w:color w:val="000000" w:themeColor="text1"/>
                <w:sz w:val="20"/>
                <w:szCs w:val="20"/>
                <w:lang w:val="en-US"/>
              </w:rPr>
            </w:pPr>
            <w:r w:rsidRPr="00480044">
              <w:rPr>
                <w:rFonts w:ascii="Arial" w:hAnsi="Arial" w:cs="Arial"/>
                <w:color w:val="000000"/>
                <w:sz w:val="20"/>
                <w:szCs w:val="20"/>
              </w:rPr>
              <w:t>9</w:t>
            </w:r>
          </w:p>
        </w:tc>
      </w:tr>
      <w:tr w:rsidR="001009A3" w:rsidRPr="00480044" w14:paraId="219FBACF" w14:textId="77777777" w:rsidTr="00241106">
        <w:trPr>
          <w:trHeight w:val="332"/>
        </w:trPr>
        <w:tc>
          <w:tcPr>
            <w:tcW w:w="217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1C04D41" w14:textId="77777777" w:rsidR="001009A3" w:rsidRPr="00480044" w:rsidRDefault="001009A3" w:rsidP="001009A3">
            <w:pPr>
              <w:spacing w:after="0" w:line="240" w:lineRule="auto"/>
              <w:rPr>
                <w:rFonts w:ascii="Arial" w:eastAsia="Times New Roman" w:hAnsi="Arial" w:cs="Arial"/>
                <w:b/>
                <w:bCs/>
                <w:color w:val="000000"/>
                <w:sz w:val="20"/>
                <w:szCs w:val="20"/>
                <w:lang w:val="en-US"/>
              </w:rPr>
            </w:pPr>
            <w:r w:rsidRPr="00480044">
              <w:rPr>
                <w:rFonts w:ascii="Arial" w:eastAsia="Times New Roman" w:hAnsi="Arial" w:cs="Arial"/>
                <w:b/>
                <w:bCs/>
                <w:color w:val="000000"/>
                <w:sz w:val="20"/>
                <w:szCs w:val="20"/>
                <w:lang w:val="en-US"/>
              </w:rPr>
              <w:t>Total</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4960697D"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80</w:t>
            </w:r>
          </w:p>
        </w:tc>
        <w:tc>
          <w:tcPr>
            <w:tcW w:w="849" w:type="dxa"/>
            <w:tcBorders>
              <w:top w:val="single" w:sz="4" w:space="0" w:color="auto"/>
              <w:left w:val="nil"/>
              <w:bottom w:val="single" w:sz="4" w:space="0" w:color="auto"/>
              <w:right w:val="single" w:sz="4" w:space="0" w:color="auto"/>
            </w:tcBorders>
            <w:shd w:val="clear" w:color="000000" w:fill="FFFFFF"/>
            <w:noWrap/>
            <w:vAlign w:val="bottom"/>
            <w:hideMark/>
          </w:tcPr>
          <w:p w14:paraId="12BBC711"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849" w:type="dxa"/>
            <w:tcBorders>
              <w:top w:val="nil"/>
              <w:left w:val="nil"/>
              <w:bottom w:val="single" w:sz="4" w:space="0" w:color="auto"/>
              <w:right w:val="single" w:sz="4" w:space="0" w:color="auto"/>
            </w:tcBorders>
            <w:shd w:val="clear" w:color="000000" w:fill="FFFFFF"/>
            <w:noWrap/>
            <w:vAlign w:val="bottom"/>
            <w:hideMark/>
          </w:tcPr>
          <w:p w14:paraId="48D09BCF"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82</w:t>
            </w:r>
          </w:p>
        </w:tc>
        <w:tc>
          <w:tcPr>
            <w:tcW w:w="851" w:type="dxa"/>
            <w:tcBorders>
              <w:top w:val="nil"/>
              <w:left w:val="nil"/>
              <w:bottom w:val="single" w:sz="4" w:space="0" w:color="auto"/>
              <w:right w:val="single" w:sz="4" w:space="0" w:color="auto"/>
            </w:tcBorders>
            <w:shd w:val="clear" w:color="000000" w:fill="FFFFFF"/>
            <w:noWrap/>
            <w:vAlign w:val="bottom"/>
            <w:hideMark/>
          </w:tcPr>
          <w:p w14:paraId="05F63CB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86</w:t>
            </w:r>
          </w:p>
        </w:tc>
        <w:tc>
          <w:tcPr>
            <w:tcW w:w="971" w:type="dxa"/>
            <w:tcBorders>
              <w:top w:val="nil"/>
              <w:left w:val="nil"/>
              <w:bottom w:val="single" w:sz="4" w:space="0" w:color="auto"/>
              <w:right w:val="single" w:sz="4" w:space="0" w:color="auto"/>
            </w:tcBorders>
            <w:shd w:val="clear" w:color="000000" w:fill="FFFFFF"/>
            <w:noWrap/>
            <w:vAlign w:val="bottom"/>
            <w:hideMark/>
          </w:tcPr>
          <w:p w14:paraId="52846DF5"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85</w:t>
            </w:r>
          </w:p>
        </w:tc>
        <w:tc>
          <w:tcPr>
            <w:tcW w:w="966" w:type="dxa"/>
            <w:tcBorders>
              <w:top w:val="nil"/>
              <w:left w:val="nil"/>
              <w:bottom w:val="single" w:sz="4" w:space="0" w:color="auto"/>
              <w:right w:val="single" w:sz="4" w:space="0" w:color="auto"/>
            </w:tcBorders>
            <w:shd w:val="clear" w:color="000000" w:fill="FFFFFF"/>
            <w:noWrap/>
            <w:vAlign w:val="bottom"/>
            <w:hideMark/>
          </w:tcPr>
          <w:p w14:paraId="3D7B274C"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83</w:t>
            </w:r>
          </w:p>
        </w:tc>
        <w:tc>
          <w:tcPr>
            <w:tcW w:w="966" w:type="dxa"/>
            <w:tcBorders>
              <w:top w:val="nil"/>
              <w:left w:val="nil"/>
              <w:bottom w:val="single" w:sz="4" w:space="0" w:color="auto"/>
              <w:right w:val="single" w:sz="4" w:space="0" w:color="auto"/>
            </w:tcBorders>
            <w:shd w:val="clear" w:color="000000" w:fill="FFFFFF"/>
            <w:noWrap/>
            <w:vAlign w:val="bottom"/>
            <w:hideMark/>
          </w:tcPr>
          <w:p w14:paraId="389F598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88</w:t>
            </w:r>
          </w:p>
        </w:tc>
        <w:tc>
          <w:tcPr>
            <w:tcW w:w="966" w:type="dxa"/>
            <w:tcBorders>
              <w:top w:val="nil"/>
              <w:left w:val="nil"/>
              <w:bottom w:val="single" w:sz="4" w:space="0" w:color="auto"/>
              <w:right w:val="single" w:sz="4" w:space="0" w:color="auto"/>
            </w:tcBorders>
            <w:shd w:val="clear" w:color="000000" w:fill="FFFFFF"/>
            <w:noWrap/>
            <w:vAlign w:val="bottom"/>
            <w:hideMark/>
          </w:tcPr>
          <w:p w14:paraId="66576F3A"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105</w:t>
            </w:r>
          </w:p>
        </w:tc>
        <w:tc>
          <w:tcPr>
            <w:tcW w:w="927" w:type="dxa"/>
            <w:tcBorders>
              <w:top w:val="nil"/>
              <w:left w:val="nil"/>
              <w:bottom w:val="single" w:sz="4" w:space="0" w:color="auto"/>
              <w:right w:val="single" w:sz="4" w:space="0" w:color="auto"/>
            </w:tcBorders>
            <w:shd w:val="clear" w:color="000000" w:fill="FFFFFF"/>
            <w:noWrap/>
            <w:vAlign w:val="bottom"/>
            <w:hideMark/>
          </w:tcPr>
          <w:p w14:paraId="50B3ED34" w14:textId="77777777" w:rsidR="001009A3" w:rsidRPr="00480044" w:rsidRDefault="001009A3" w:rsidP="00363C10">
            <w:pPr>
              <w:spacing w:after="0" w:line="240" w:lineRule="auto"/>
              <w:jc w:val="center"/>
              <w:rPr>
                <w:rFonts w:ascii="Arial" w:eastAsia="Times New Roman" w:hAnsi="Arial" w:cs="Arial"/>
                <w:b/>
                <w:bCs/>
                <w:color w:val="000000" w:themeColor="text1"/>
                <w:sz w:val="20"/>
                <w:szCs w:val="20"/>
                <w:lang w:val="en-US"/>
              </w:rPr>
            </w:pPr>
            <w:r w:rsidRPr="00480044">
              <w:rPr>
                <w:rFonts w:ascii="Arial" w:hAnsi="Arial" w:cs="Arial"/>
                <w:b/>
                <w:bCs/>
                <w:color w:val="000000"/>
                <w:sz w:val="20"/>
                <w:szCs w:val="20"/>
              </w:rPr>
              <w:t>124</w:t>
            </w:r>
          </w:p>
        </w:tc>
      </w:tr>
    </w:tbl>
    <w:p w14:paraId="07CE65A7" w14:textId="2210AB20" w:rsidR="00040B88" w:rsidRDefault="00AC691F" w:rsidP="00040B88">
      <w:r>
        <w:rPr>
          <w:noProof/>
        </w:rPr>
        <mc:AlternateContent>
          <mc:Choice Requires="wps">
            <w:drawing>
              <wp:anchor distT="0" distB="0" distL="114300" distR="114300" simplePos="0" relativeHeight="252223488" behindDoc="0" locked="0" layoutInCell="1" allowOverlap="1" wp14:anchorId="74819FF9" wp14:editId="7F4AD0A5">
                <wp:simplePos x="0" y="0"/>
                <wp:positionH relativeFrom="column">
                  <wp:posOffset>4524257</wp:posOffset>
                </wp:positionH>
                <wp:positionV relativeFrom="paragraph">
                  <wp:posOffset>42560</wp:posOffset>
                </wp:positionV>
                <wp:extent cx="1864360" cy="292735"/>
                <wp:effectExtent l="0" t="0" r="0" b="0"/>
                <wp:wrapNone/>
                <wp:docPr id="113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4819FF9" id="_x0000_s1140" type="#_x0000_t202" style="position:absolute;margin-left:356.25pt;margin-top:3.35pt;width:146.8pt;height:23.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" filled="f" stroked="f">
                <v:textbox style="mso-fit-shape-to-text:t">
                  <w:txbxContent>
                    <w:p w14:paraId="328E8EF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CAD98A6"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6AC6FA7E"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738EF46D" w14:textId="77777777" w:rsidR="00460D57" w:rsidRDefault="00460D57" w:rsidP="003F4B41">
      <w:pPr>
        <w:spacing w:line="360" w:lineRule="auto"/>
        <w:textAlignment w:val="baseline"/>
        <w:rPr>
          <w:rFonts w:ascii="Verdana" w:eastAsia="Verdana" w:hAnsi="Verdana" w:cs="Verdana"/>
          <w:b/>
          <w:bCs/>
          <w:color w:val="000000" w:themeColor="text1"/>
          <w:kern w:val="24"/>
          <w:sz w:val="20"/>
          <w:szCs w:val="20"/>
          <w:lang w:val="en-US"/>
        </w:rPr>
      </w:pPr>
    </w:p>
    <w:p w14:paraId="5A781CAF" w14:textId="6E84B133" w:rsidR="003F4B41" w:rsidRPr="00AB7B64" w:rsidRDefault="003F4B41" w:rsidP="003F4B41">
      <w:pPr>
        <w:spacing w:line="360" w:lineRule="auto"/>
        <w:textAlignment w:val="baseline"/>
        <w:rPr>
          <w:rFonts w:ascii="Verdana" w:eastAsia="Verdana" w:hAnsi="Verdana" w:cs="Verdana"/>
          <w:b/>
          <w:bCs/>
          <w:color w:val="000000" w:themeColor="text1"/>
          <w:kern w:val="24"/>
          <w:sz w:val="20"/>
          <w:szCs w:val="20"/>
          <w:lang w:val="en-US"/>
        </w:rPr>
      </w:pPr>
      <w:r w:rsidRPr="002B4E98">
        <w:rPr>
          <w:rFonts w:ascii="Verdana" w:eastAsia="Verdana" w:hAnsi="Verdana" w:cs="Verdana"/>
          <w:b/>
          <w:bCs/>
          <w:color w:val="000000" w:themeColor="text1"/>
          <w:kern w:val="24"/>
          <w:sz w:val="20"/>
          <w:szCs w:val="20"/>
          <w:lang w:val="en-US"/>
        </w:rPr>
        <w:lastRenderedPageBreak/>
        <w:t>3.5.</w:t>
      </w:r>
      <w:r w:rsidR="00955F6C">
        <w:rPr>
          <w:rFonts w:ascii="Verdana" w:eastAsia="Verdana" w:hAnsi="Verdana" w:cs="Verdana"/>
          <w:b/>
          <w:bCs/>
          <w:color w:val="000000" w:themeColor="text1"/>
          <w:kern w:val="24"/>
          <w:sz w:val="20"/>
          <w:szCs w:val="20"/>
          <w:lang w:val="en-US"/>
        </w:rPr>
        <w:t>5</w:t>
      </w:r>
      <w:r w:rsidRPr="002B4E98">
        <w:rPr>
          <w:rFonts w:ascii="Verdana" w:eastAsia="Verdana" w:hAnsi="Verdana" w:cs="Verdana"/>
          <w:b/>
          <w:bCs/>
          <w:color w:val="000000" w:themeColor="text1"/>
          <w:kern w:val="24"/>
          <w:sz w:val="20"/>
          <w:szCs w:val="20"/>
          <w:lang w:val="en-US"/>
        </w:rPr>
        <w:t>.</w:t>
      </w:r>
      <w:r w:rsidRPr="00AB7B64">
        <w:rPr>
          <w:rFonts w:ascii="Verdana" w:eastAsia="Verdana" w:hAnsi="Verdana" w:cs="Verdana"/>
          <w:b/>
          <w:bCs/>
          <w:color w:val="000000" w:themeColor="text1"/>
          <w:kern w:val="24"/>
          <w:sz w:val="20"/>
          <w:szCs w:val="20"/>
          <w:lang w:val="en-US"/>
        </w:rPr>
        <w:t xml:space="preserve"> Demand By </w:t>
      </w:r>
      <w:r>
        <w:rPr>
          <w:rFonts w:ascii="Verdana" w:eastAsia="Verdana" w:hAnsi="Verdana" w:cs="Verdana"/>
          <w:b/>
          <w:bCs/>
          <w:color w:val="000000" w:themeColor="text1"/>
          <w:kern w:val="24"/>
          <w:sz w:val="20"/>
          <w:szCs w:val="20"/>
          <w:lang w:val="en-US"/>
        </w:rPr>
        <w:t>Type</w:t>
      </w:r>
    </w:p>
    <w:p w14:paraId="6597E880" w14:textId="0A142389"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w:t>
      </w:r>
      <w:r w:rsidR="00F65819">
        <w:rPr>
          <w:rFonts w:ascii="Arial" w:eastAsia="Verdana" w:hAnsi="Arial" w:cs="Arial"/>
          <w:b/>
          <w:bCs/>
          <w:color w:val="0F0E0E"/>
          <w:kern w:val="24"/>
          <w:sz w:val="24"/>
          <w:szCs w:val="24"/>
          <w:lang w:val="en-US"/>
        </w:rPr>
        <w:t xml:space="preserve"> (%)</w:t>
      </w:r>
      <w:r w:rsidRPr="005858C1">
        <w:rPr>
          <w:rFonts w:ascii="Verdana" w:eastAsia="Verdana" w:hAnsi="Verdana" w:cs="Verdana"/>
          <w:b/>
          <w:bCs/>
          <w:color w:val="0F0E0E"/>
          <w:kern w:val="24"/>
          <w:sz w:val="20"/>
          <w:szCs w:val="20"/>
          <w:lang w:val="en-US"/>
        </w:rPr>
        <w:t>, By Volume, 2015–2030F</w:t>
      </w:r>
    </w:p>
    <w:p w14:paraId="3619BDC7" w14:textId="0FBF6C71" w:rsidR="00040B88" w:rsidRDefault="00040B88" w:rsidP="00040B88">
      <w:r>
        <w:rPr>
          <w:noProof/>
        </w:rPr>
        <mc:AlternateContent>
          <mc:Choice Requires="wps">
            <w:drawing>
              <wp:anchor distT="0" distB="0" distL="114300" distR="114300" simplePos="0" relativeHeight="251729920" behindDoc="0" locked="0" layoutInCell="1" allowOverlap="1" wp14:anchorId="7D757A5C" wp14:editId="74333B15">
                <wp:simplePos x="0" y="0"/>
                <wp:positionH relativeFrom="margin">
                  <wp:posOffset>4627821</wp:posOffset>
                </wp:positionH>
                <wp:positionV relativeFrom="paragraph">
                  <wp:posOffset>2518646</wp:posOffset>
                </wp:positionV>
                <wp:extent cx="1735987" cy="265814"/>
                <wp:effectExtent l="0" t="0" r="0" b="0"/>
                <wp:wrapNone/>
                <wp:docPr id="1090"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987" cy="265814"/>
                        </a:xfrm>
                        <a:prstGeom prst="rect">
                          <a:avLst/>
                        </a:prstGeom>
                        <a:noFill/>
                      </wps:spPr>
                      <wps:txb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757A5C" id="_x0000_s1141" type="#_x0000_t202" style="position:absolute;margin-left:364.4pt;margin-top:198.3pt;width:136.7pt;height:20.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" filled="f" stroked="f">
                <v:textbox>
                  <w:txbxContent>
                    <w:p w14:paraId="15D85BE4" w14:textId="77777777" w:rsidR="00040B88" w:rsidRPr="003D3AD1" w:rsidRDefault="00040B88" w:rsidP="00040B88">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29F4C7AF" wp14:editId="6C6E7941">
            <wp:extent cx="6360795" cy="2505075"/>
            <wp:effectExtent l="0" t="0" r="1905" b="0"/>
            <wp:docPr id="254" name="Chart 254">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8B6FA9D" w14:textId="67BEE683" w:rsidR="00040B88" w:rsidRDefault="00040B88" w:rsidP="00040B88"/>
    <w:tbl>
      <w:tblPr>
        <w:tblW w:w="10445" w:type="dxa"/>
        <w:tblInd w:w="-185" w:type="dxa"/>
        <w:tblLayout w:type="fixed"/>
        <w:tblLook w:val="04A0" w:firstRow="1" w:lastRow="0" w:firstColumn="1" w:lastColumn="0" w:noHBand="0" w:noVBand="1"/>
      </w:tblPr>
      <w:tblGrid>
        <w:gridCol w:w="2188"/>
        <w:gridCol w:w="917"/>
        <w:gridCol w:w="917"/>
        <w:gridCol w:w="918"/>
        <w:gridCol w:w="917"/>
        <w:gridCol w:w="918"/>
        <w:gridCol w:w="917"/>
        <w:gridCol w:w="918"/>
        <w:gridCol w:w="917"/>
        <w:gridCol w:w="918"/>
      </w:tblGrid>
      <w:tr w:rsidR="00AC691F" w:rsidRPr="00480044" w14:paraId="1B88DF1E" w14:textId="77777777" w:rsidTr="00BB7167">
        <w:trPr>
          <w:trHeight w:val="407"/>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B946CE" w14:textId="77777777" w:rsidR="001009A3" w:rsidRPr="00480044" w:rsidRDefault="001009A3"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Type</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14DE2AA6"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17" w:type="dxa"/>
            <w:tcBorders>
              <w:top w:val="single" w:sz="4" w:space="0" w:color="auto"/>
              <w:left w:val="nil"/>
              <w:bottom w:val="single" w:sz="4" w:space="0" w:color="auto"/>
              <w:right w:val="single" w:sz="4" w:space="0" w:color="auto"/>
            </w:tcBorders>
            <w:shd w:val="clear" w:color="auto" w:fill="C00000"/>
            <w:noWrap/>
            <w:vAlign w:val="center"/>
            <w:hideMark/>
          </w:tcPr>
          <w:p w14:paraId="2A16E5AB"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B758FE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781EBFB9"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4EAE137E" w14:textId="336E40EA" w:rsidR="001009A3" w:rsidRPr="00480044"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72EA936" w14:textId="63A48F46" w:rsidR="001009A3" w:rsidRPr="00480044"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18" w:type="dxa"/>
            <w:tcBorders>
              <w:top w:val="single" w:sz="4" w:space="0" w:color="auto"/>
              <w:left w:val="nil"/>
              <w:bottom w:val="single" w:sz="4" w:space="0" w:color="auto"/>
              <w:right w:val="single" w:sz="4" w:space="0" w:color="auto"/>
            </w:tcBorders>
            <w:shd w:val="clear" w:color="auto" w:fill="C00000"/>
            <w:noWrap/>
            <w:vAlign w:val="bottom"/>
            <w:hideMark/>
          </w:tcPr>
          <w:p w14:paraId="241E2754"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2021F</w:t>
            </w:r>
          </w:p>
        </w:tc>
        <w:tc>
          <w:tcPr>
            <w:tcW w:w="917" w:type="dxa"/>
            <w:tcBorders>
              <w:top w:val="single" w:sz="4" w:space="0" w:color="auto"/>
              <w:left w:val="nil"/>
              <w:bottom w:val="single" w:sz="4" w:space="0" w:color="auto"/>
              <w:right w:val="single" w:sz="4" w:space="0" w:color="auto"/>
            </w:tcBorders>
            <w:shd w:val="clear" w:color="auto" w:fill="C00000"/>
            <w:noWrap/>
            <w:vAlign w:val="bottom"/>
            <w:hideMark/>
          </w:tcPr>
          <w:p w14:paraId="09D0CC33"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1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D63DFAE" w14:textId="77777777" w:rsidR="001009A3" w:rsidRPr="00480044" w:rsidRDefault="001009A3"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AC691F" w:rsidRPr="00480044" w14:paraId="50A9CB25"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E4519F"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A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0E1C24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69</w:t>
            </w:r>
          </w:p>
        </w:tc>
        <w:tc>
          <w:tcPr>
            <w:tcW w:w="917" w:type="dxa"/>
            <w:tcBorders>
              <w:top w:val="nil"/>
              <w:left w:val="nil"/>
              <w:bottom w:val="single" w:sz="4" w:space="0" w:color="auto"/>
              <w:right w:val="single" w:sz="4" w:space="0" w:color="auto"/>
            </w:tcBorders>
            <w:shd w:val="clear" w:color="000000" w:fill="FFFFFF"/>
            <w:noWrap/>
            <w:vAlign w:val="bottom"/>
            <w:hideMark/>
          </w:tcPr>
          <w:p w14:paraId="68BC461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9DA42C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71</w:t>
            </w:r>
          </w:p>
        </w:tc>
        <w:tc>
          <w:tcPr>
            <w:tcW w:w="917" w:type="dxa"/>
            <w:tcBorders>
              <w:top w:val="nil"/>
              <w:left w:val="nil"/>
              <w:bottom w:val="single" w:sz="4" w:space="0" w:color="auto"/>
              <w:right w:val="single" w:sz="4" w:space="0" w:color="auto"/>
            </w:tcBorders>
            <w:shd w:val="clear" w:color="000000" w:fill="FFFFFF"/>
            <w:noWrap/>
            <w:vAlign w:val="bottom"/>
            <w:hideMark/>
          </w:tcPr>
          <w:p w14:paraId="6541161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8" w:type="dxa"/>
            <w:tcBorders>
              <w:top w:val="nil"/>
              <w:left w:val="nil"/>
              <w:bottom w:val="single" w:sz="4" w:space="0" w:color="auto"/>
              <w:right w:val="single" w:sz="4" w:space="0" w:color="auto"/>
            </w:tcBorders>
            <w:shd w:val="clear" w:color="000000" w:fill="FFFFFF"/>
            <w:noWrap/>
            <w:vAlign w:val="bottom"/>
            <w:hideMark/>
          </w:tcPr>
          <w:p w14:paraId="0CF8B6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75</w:t>
            </w:r>
          </w:p>
        </w:tc>
        <w:tc>
          <w:tcPr>
            <w:tcW w:w="917" w:type="dxa"/>
            <w:tcBorders>
              <w:top w:val="nil"/>
              <w:left w:val="nil"/>
              <w:bottom w:val="single" w:sz="4" w:space="0" w:color="auto"/>
              <w:right w:val="single" w:sz="4" w:space="0" w:color="auto"/>
            </w:tcBorders>
            <w:shd w:val="clear" w:color="000000" w:fill="FFFFFF"/>
            <w:noWrap/>
            <w:vAlign w:val="bottom"/>
            <w:hideMark/>
          </w:tcPr>
          <w:p w14:paraId="3C8A103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c>
          <w:tcPr>
            <w:tcW w:w="918" w:type="dxa"/>
            <w:tcBorders>
              <w:top w:val="nil"/>
              <w:left w:val="nil"/>
              <w:bottom w:val="single" w:sz="4" w:space="0" w:color="auto"/>
              <w:right w:val="single" w:sz="4" w:space="0" w:color="auto"/>
            </w:tcBorders>
            <w:shd w:val="clear" w:color="000000" w:fill="FFFFFF"/>
            <w:noWrap/>
            <w:vAlign w:val="bottom"/>
            <w:hideMark/>
          </w:tcPr>
          <w:p w14:paraId="179D193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77</w:t>
            </w:r>
          </w:p>
        </w:tc>
        <w:tc>
          <w:tcPr>
            <w:tcW w:w="917" w:type="dxa"/>
            <w:tcBorders>
              <w:top w:val="nil"/>
              <w:left w:val="nil"/>
              <w:bottom w:val="single" w:sz="4" w:space="0" w:color="auto"/>
              <w:right w:val="single" w:sz="4" w:space="0" w:color="auto"/>
            </w:tcBorders>
            <w:shd w:val="clear" w:color="000000" w:fill="FFFFFF"/>
            <w:noWrap/>
            <w:vAlign w:val="bottom"/>
            <w:hideMark/>
          </w:tcPr>
          <w:p w14:paraId="2BFD82D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91</w:t>
            </w:r>
          </w:p>
        </w:tc>
        <w:tc>
          <w:tcPr>
            <w:tcW w:w="918" w:type="dxa"/>
            <w:tcBorders>
              <w:top w:val="nil"/>
              <w:left w:val="nil"/>
              <w:bottom w:val="single" w:sz="4" w:space="0" w:color="auto"/>
              <w:right w:val="single" w:sz="4" w:space="0" w:color="auto"/>
            </w:tcBorders>
            <w:shd w:val="clear" w:color="000000" w:fill="FFFFFF"/>
            <w:noWrap/>
            <w:vAlign w:val="bottom"/>
            <w:hideMark/>
          </w:tcPr>
          <w:p w14:paraId="29B6460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106</w:t>
            </w:r>
          </w:p>
        </w:tc>
      </w:tr>
      <w:tr w:rsidR="00AC691F" w:rsidRPr="00480044" w14:paraId="6DA3CE3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CE3184B"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Bisphenol F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F27C485"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43AB02E6"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29B109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1D74A7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1B4F9AA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57EBFA9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2F84B9E"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55116FF"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7297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r>
      <w:tr w:rsidR="00AC691F" w:rsidRPr="00480044" w14:paraId="34EF4364"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402A95C7"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 xml:space="preserve">Epoxy Phenol </w:t>
            </w:r>
            <w:proofErr w:type="spellStart"/>
            <w:r w:rsidRPr="00480044">
              <w:rPr>
                <w:rFonts w:ascii="Arial" w:hAnsi="Arial" w:cs="Arial"/>
                <w:color w:val="000000"/>
                <w:sz w:val="20"/>
                <w:szCs w:val="20"/>
              </w:rPr>
              <w:t>Novolac</w:t>
            </w:r>
            <w:proofErr w:type="spellEnd"/>
            <w:r w:rsidRPr="00480044">
              <w:rPr>
                <w:rFonts w:ascii="Arial" w:hAnsi="Arial" w:cs="Arial"/>
                <w:color w:val="000000"/>
                <w:sz w:val="20"/>
                <w:szCs w:val="20"/>
              </w:rPr>
              <w:t xml:space="preserve">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3CC0DAE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D9B4B3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59A1D27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30137293"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751F415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4B1AEC4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62E6CD2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7" w:type="dxa"/>
            <w:tcBorders>
              <w:top w:val="nil"/>
              <w:left w:val="nil"/>
              <w:bottom w:val="single" w:sz="4" w:space="0" w:color="auto"/>
              <w:right w:val="single" w:sz="4" w:space="0" w:color="auto"/>
            </w:tcBorders>
            <w:shd w:val="clear" w:color="000000" w:fill="FFFFFF"/>
            <w:noWrap/>
            <w:vAlign w:val="bottom"/>
            <w:hideMark/>
          </w:tcPr>
          <w:p w14:paraId="1EC85BA7"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w:t>
            </w:r>
          </w:p>
        </w:tc>
        <w:tc>
          <w:tcPr>
            <w:tcW w:w="918" w:type="dxa"/>
            <w:tcBorders>
              <w:top w:val="nil"/>
              <w:left w:val="nil"/>
              <w:bottom w:val="single" w:sz="4" w:space="0" w:color="auto"/>
              <w:right w:val="single" w:sz="4" w:space="0" w:color="auto"/>
            </w:tcBorders>
            <w:shd w:val="clear" w:color="000000" w:fill="FFFFFF"/>
            <w:noWrap/>
            <w:vAlign w:val="bottom"/>
            <w:hideMark/>
          </w:tcPr>
          <w:p w14:paraId="35771862"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w:t>
            </w:r>
          </w:p>
        </w:tc>
      </w:tr>
      <w:tr w:rsidR="00AC691F" w:rsidRPr="00480044" w14:paraId="12D4D922"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9F91A5C"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Cycloaliphatic Epoxy Based Resin</w:t>
            </w:r>
          </w:p>
        </w:tc>
        <w:tc>
          <w:tcPr>
            <w:tcW w:w="917" w:type="dxa"/>
            <w:tcBorders>
              <w:top w:val="nil"/>
              <w:left w:val="nil"/>
              <w:bottom w:val="single" w:sz="4" w:space="0" w:color="auto"/>
              <w:right w:val="single" w:sz="4" w:space="0" w:color="auto"/>
            </w:tcBorders>
            <w:shd w:val="clear" w:color="000000" w:fill="FFFFFF"/>
            <w:noWrap/>
            <w:vAlign w:val="bottom"/>
            <w:hideMark/>
          </w:tcPr>
          <w:p w14:paraId="44751CC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5BDCF01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5F3128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191B5230"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482CC04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77D9FAAC"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8" w:type="dxa"/>
            <w:tcBorders>
              <w:top w:val="nil"/>
              <w:left w:val="nil"/>
              <w:bottom w:val="single" w:sz="4" w:space="0" w:color="auto"/>
              <w:right w:val="single" w:sz="4" w:space="0" w:color="auto"/>
            </w:tcBorders>
            <w:shd w:val="clear" w:color="000000" w:fill="FFFFFF"/>
            <w:noWrap/>
            <w:vAlign w:val="bottom"/>
            <w:hideMark/>
          </w:tcPr>
          <w:p w14:paraId="00729B3D"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w:t>
            </w:r>
          </w:p>
        </w:tc>
        <w:tc>
          <w:tcPr>
            <w:tcW w:w="917" w:type="dxa"/>
            <w:tcBorders>
              <w:top w:val="nil"/>
              <w:left w:val="nil"/>
              <w:bottom w:val="single" w:sz="4" w:space="0" w:color="auto"/>
              <w:right w:val="single" w:sz="4" w:space="0" w:color="auto"/>
            </w:tcBorders>
            <w:shd w:val="clear" w:color="000000" w:fill="FFFFFF"/>
            <w:noWrap/>
            <w:vAlign w:val="bottom"/>
            <w:hideMark/>
          </w:tcPr>
          <w:p w14:paraId="6DB27D5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c>
          <w:tcPr>
            <w:tcW w:w="918" w:type="dxa"/>
            <w:tcBorders>
              <w:top w:val="nil"/>
              <w:left w:val="nil"/>
              <w:bottom w:val="single" w:sz="4" w:space="0" w:color="auto"/>
              <w:right w:val="single" w:sz="4" w:space="0" w:color="auto"/>
            </w:tcBorders>
            <w:shd w:val="clear" w:color="000000" w:fill="FFFFFF"/>
            <w:noWrap/>
            <w:vAlign w:val="bottom"/>
            <w:hideMark/>
          </w:tcPr>
          <w:p w14:paraId="141F60E4"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w:t>
            </w:r>
          </w:p>
        </w:tc>
      </w:tr>
      <w:tr w:rsidR="00AC691F" w:rsidRPr="00480044" w14:paraId="21197951"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0A9A99B6" w14:textId="77777777" w:rsidR="001009A3" w:rsidRPr="00480044" w:rsidRDefault="001009A3"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Others</w:t>
            </w:r>
          </w:p>
        </w:tc>
        <w:tc>
          <w:tcPr>
            <w:tcW w:w="917" w:type="dxa"/>
            <w:tcBorders>
              <w:top w:val="nil"/>
              <w:left w:val="nil"/>
              <w:bottom w:val="single" w:sz="4" w:space="0" w:color="auto"/>
              <w:right w:val="single" w:sz="4" w:space="0" w:color="auto"/>
            </w:tcBorders>
            <w:shd w:val="clear" w:color="000000" w:fill="FFFFFF"/>
            <w:noWrap/>
            <w:vAlign w:val="bottom"/>
            <w:hideMark/>
          </w:tcPr>
          <w:p w14:paraId="6807A2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7" w:type="dxa"/>
            <w:tcBorders>
              <w:top w:val="nil"/>
              <w:left w:val="nil"/>
              <w:bottom w:val="single" w:sz="4" w:space="0" w:color="auto"/>
              <w:right w:val="single" w:sz="4" w:space="0" w:color="auto"/>
            </w:tcBorders>
            <w:shd w:val="clear" w:color="000000" w:fill="FFFFFF"/>
            <w:noWrap/>
            <w:vAlign w:val="bottom"/>
            <w:hideMark/>
          </w:tcPr>
          <w:p w14:paraId="08040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1E423C7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7" w:type="dxa"/>
            <w:tcBorders>
              <w:top w:val="nil"/>
              <w:left w:val="nil"/>
              <w:bottom w:val="single" w:sz="4" w:space="0" w:color="auto"/>
              <w:right w:val="single" w:sz="4" w:space="0" w:color="auto"/>
            </w:tcBorders>
            <w:shd w:val="clear" w:color="000000" w:fill="FFFFFF"/>
            <w:noWrap/>
            <w:vAlign w:val="bottom"/>
            <w:hideMark/>
          </w:tcPr>
          <w:p w14:paraId="6E16FBB8"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18" w:type="dxa"/>
            <w:tcBorders>
              <w:top w:val="nil"/>
              <w:left w:val="nil"/>
              <w:bottom w:val="single" w:sz="4" w:space="0" w:color="auto"/>
              <w:right w:val="single" w:sz="4" w:space="0" w:color="auto"/>
            </w:tcBorders>
            <w:shd w:val="clear" w:color="000000" w:fill="FFFFFF"/>
            <w:noWrap/>
            <w:vAlign w:val="bottom"/>
            <w:hideMark/>
          </w:tcPr>
          <w:p w14:paraId="02C3B52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2909AE5A"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8" w:type="dxa"/>
            <w:tcBorders>
              <w:top w:val="nil"/>
              <w:left w:val="nil"/>
              <w:bottom w:val="single" w:sz="4" w:space="0" w:color="auto"/>
              <w:right w:val="single" w:sz="4" w:space="0" w:color="auto"/>
            </w:tcBorders>
            <w:shd w:val="clear" w:color="000000" w:fill="FFFFFF"/>
            <w:noWrap/>
            <w:vAlign w:val="bottom"/>
            <w:hideMark/>
          </w:tcPr>
          <w:p w14:paraId="73727EF9"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w:t>
            </w:r>
          </w:p>
        </w:tc>
        <w:tc>
          <w:tcPr>
            <w:tcW w:w="917" w:type="dxa"/>
            <w:tcBorders>
              <w:top w:val="nil"/>
              <w:left w:val="nil"/>
              <w:bottom w:val="single" w:sz="4" w:space="0" w:color="auto"/>
              <w:right w:val="single" w:sz="4" w:space="0" w:color="auto"/>
            </w:tcBorders>
            <w:shd w:val="clear" w:color="000000" w:fill="FFFFFF"/>
            <w:noWrap/>
            <w:vAlign w:val="bottom"/>
            <w:hideMark/>
          </w:tcPr>
          <w:p w14:paraId="69D01201"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18" w:type="dxa"/>
            <w:tcBorders>
              <w:top w:val="nil"/>
              <w:left w:val="nil"/>
              <w:bottom w:val="single" w:sz="4" w:space="0" w:color="auto"/>
              <w:right w:val="single" w:sz="4" w:space="0" w:color="auto"/>
            </w:tcBorders>
            <w:shd w:val="clear" w:color="000000" w:fill="FFFFFF"/>
            <w:noWrap/>
            <w:vAlign w:val="bottom"/>
            <w:hideMark/>
          </w:tcPr>
          <w:p w14:paraId="4D67C5BB" w14:textId="77777777" w:rsidR="001009A3" w:rsidRPr="00480044" w:rsidRDefault="001009A3"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9</w:t>
            </w:r>
          </w:p>
        </w:tc>
      </w:tr>
      <w:tr w:rsidR="00AC691F" w:rsidRPr="00480044" w14:paraId="41EB5D56" w14:textId="77777777" w:rsidTr="00BB7167">
        <w:trPr>
          <w:trHeight w:val="485"/>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94FDEDB" w14:textId="77777777" w:rsidR="001009A3" w:rsidRPr="00480044" w:rsidRDefault="001009A3" w:rsidP="00F37CE8">
            <w:pPr>
              <w:spacing w:after="0" w:line="240" w:lineRule="auto"/>
              <w:rPr>
                <w:rFonts w:ascii="Arial" w:eastAsia="Times New Roman" w:hAnsi="Arial" w:cs="Arial"/>
                <w:b/>
                <w:bCs/>
                <w:color w:val="000000"/>
                <w:sz w:val="20"/>
                <w:szCs w:val="20"/>
                <w:lang w:val="en-US"/>
              </w:rPr>
            </w:pPr>
            <w:r w:rsidRPr="00480044">
              <w:rPr>
                <w:rFonts w:ascii="Arial" w:hAnsi="Arial" w:cs="Arial"/>
                <w:b/>
                <w:bCs/>
                <w:color w:val="000000"/>
                <w:sz w:val="20"/>
                <w:szCs w:val="20"/>
              </w:rPr>
              <w:t>Total</w:t>
            </w:r>
          </w:p>
        </w:tc>
        <w:tc>
          <w:tcPr>
            <w:tcW w:w="917" w:type="dxa"/>
            <w:tcBorders>
              <w:top w:val="nil"/>
              <w:left w:val="nil"/>
              <w:bottom w:val="single" w:sz="4" w:space="0" w:color="auto"/>
              <w:right w:val="single" w:sz="4" w:space="0" w:color="auto"/>
            </w:tcBorders>
            <w:shd w:val="clear" w:color="000000" w:fill="FFFFFF"/>
            <w:noWrap/>
            <w:vAlign w:val="bottom"/>
            <w:hideMark/>
          </w:tcPr>
          <w:p w14:paraId="38256DDF"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917" w:type="dxa"/>
            <w:tcBorders>
              <w:top w:val="nil"/>
              <w:left w:val="nil"/>
              <w:bottom w:val="single" w:sz="4" w:space="0" w:color="auto"/>
              <w:right w:val="single" w:sz="4" w:space="0" w:color="auto"/>
            </w:tcBorders>
            <w:shd w:val="clear" w:color="000000" w:fill="FFFFFF"/>
            <w:noWrap/>
            <w:vAlign w:val="bottom"/>
            <w:hideMark/>
          </w:tcPr>
          <w:p w14:paraId="0EF4D69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8" w:type="dxa"/>
            <w:tcBorders>
              <w:top w:val="nil"/>
              <w:left w:val="nil"/>
              <w:bottom w:val="single" w:sz="4" w:space="0" w:color="auto"/>
              <w:right w:val="single" w:sz="4" w:space="0" w:color="auto"/>
            </w:tcBorders>
            <w:shd w:val="clear" w:color="000000" w:fill="FFFFFF"/>
            <w:noWrap/>
            <w:vAlign w:val="bottom"/>
            <w:hideMark/>
          </w:tcPr>
          <w:p w14:paraId="61D8F269"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917" w:type="dxa"/>
            <w:tcBorders>
              <w:top w:val="nil"/>
              <w:left w:val="nil"/>
              <w:bottom w:val="single" w:sz="4" w:space="0" w:color="auto"/>
              <w:right w:val="single" w:sz="4" w:space="0" w:color="auto"/>
            </w:tcBorders>
            <w:shd w:val="clear" w:color="000000" w:fill="FFFFFF"/>
            <w:noWrap/>
            <w:vAlign w:val="bottom"/>
            <w:hideMark/>
          </w:tcPr>
          <w:p w14:paraId="5AD88FA4"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918" w:type="dxa"/>
            <w:tcBorders>
              <w:top w:val="nil"/>
              <w:left w:val="nil"/>
              <w:bottom w:val="single" w:sz="4" w:space="0" w:color="auto"/>
              <w:right w:val="single" w:sz="4" w:space="0" w:color="auto"/>
            </w:tcBorders>
            <w:shd w:val="clear" w:color="000000" w:fill="FFFFFF"/>
            <w:noWrap/>
            <w:vAlign w:val="bottom"/>
            <w:hideMark/>
          </w:tcPr>
          <w:p w14:paraId="410B7D3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917" w:type="dxa"/>
            <w:tcBorders>
              <w:top w:val="nil"/>
              <w:left w:val="nil"/>
              <w:bottom w:val="single" w:sz="4" w:space="0" w:color="auto"/>
              <w:right w:val="single" w:sz="4" w:space="0" w:color="auto"/>
            </w:tcBorders>
            <w:shd w:val="clear" w:color="000000" w:fill="FFFFFF"/>
            <w:noWrap/>
            <w:vAlign w:val="bottom"/>
            <w:hideMark/>
          </w:tcPr>
          <w:p w14:paraId="70CE88E1"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c>
          <w:tcPr>
            <w:tcW w:w="918" w:type="dxa"/>
            <w:tcBorders>
              <w:top w:val="nil"/>
              <w:left w:val="nil"/>
              <w:bottom w:val="single" w:sz="4" w:space="0" w:color="auto"/>
              <w:right w:val="single" w:sz="4" w:space="0" w:color="auto"/>
            </w:tcBorders>
            <w:shd w:val="clear" w:color="000000" w:fill="FFFFFF"/>
            <w:noWrap/>
            <w:vAlign w:val="bottom"/>
            <w:hideMark/>
          </w:tcPr>
          <w:p w14:paraId="3E6615E7"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88</w:t>
            </w:r>
          </w:p>
        </w:tc>
        <w:tc>
          <w:tcPr>
            <w:tcW w:w="917" w:type="dxa"/>
            <w:tcBorders>
              <w:top w:val="nil"/>
              <w:left w:val="nil"/>
              <w:bottom w:val="single" w:sz="4" w:space="0" w:color="auto"/>
              <w:right w:val="single" w:sz="4" w:space="0" w:color="auto"/>
            </w:tcBorders>
            <w:shd w:val="clear" w:color="000000" w:fill="FFFFFF"/>
            <w:noWrap/>
            <w:vAlign w:val="bottom"/>
            <w:hideMark/>
          </w:tcPr>
          <w:p w14:paraId="4249EE36"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105</w:t>
            </w:r>
          </w:p>
        </w:tc>
        <w:tc>
          <w:tcPr>
            <w:tcW w:w="918" w:type="dxa"/>
            <w:tcBorders>
              <w:top w:val="nil"/>
              <w:left w:val="nil"/>
              <w:bottom w:val="single" w:sz="4" w:space="0" w:color="auto"/>
              <w:right w:val="single" w:sz="4" w:space="0" w:color="auto"/>
            </w:tcBorders>
            <w:shd w:val="clear" w:color="000000" w:fill="FFFFFF"/>
            <w:noWrap/>
            <w:vAlign w:val="bottom"/>
            <w:hideMark/>
          </w:tcPr>
          <w:p w14:paraId="195DE372" w14:textId="77777777" w:rsidR="001009A3" w:rsidRPr="00480044" w:rsidRDefault="001009A3"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124</w:t>
            </w:r>
          </w:p>
        </w:tc>
      </w:tr>
    </w:tbl>
    <w:p w14:paraId="7D688CAC" w14:textId="20C19E4E" w:rsidR="00040B88" w:rsidRDefault="00282D30" w:rsidP="00040B88">
      <w:r>
        <w:rPr>
          <w:noProof/>
        </w:rPr>
        <mc:AlternateContent>
          <mc:Choice Requires="wps">
            <w:drawing>
              <wp:anchor distT="0" distB="0" distL="114300" distR="114300" simplePos="0" relativeHeight="252225536" behindDoc="0" locked="0" layoutInCell="1" allowOverlap="1" wp14:anchorId="5242E62A" wp14:editId="1E3C43CB">
                <wp:simplePos x="0" y="0"/>
                <wp:positionH relativeFrom="column">
                  <wp:posOffset>4531360</wp:posOffset>
                </wp:positionH>
                <wp:positionV relativeFrom="paragraph">
                  <wp:posOffset>99695</wp:posOffset>
                </wp:positionV>
                <wp:extent cx="1864360" cy="292735"/>
                <wp:effectExtent l="0" t="0" r="0" b="0"/>
                <wp:wrapNone/>
                <wp:docPr id="11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42E62A" id="_x0000_s1142" type="#_x0000_t202" style="position:absolute;margin-left:356.8pt;margin-top:7.85pt;width:146.8pt;height:23.0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" filled="f" stroked="f">
                <v:textbox style="mso-fit-shape-to-text:t">
                  <w:txbxContent>
                    <w:p w14:paraId="3E5E7A37"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9994CED" w14:textId="781C6BC0" w:rsidR="00241106" w:rsidRDefault="00241106" w:rsidP="00040B88"/>
    <w:p w14:paraId="755E9F8E" w14:textId="4A1BFFB3" w:rsidR="00397855" w:rsidRDefault="00397855" w:rsidP="00040B88"/>
    <w:p w14:paraId="2F2D4C45" w14:textId="4E43E006" w:rsidR="00397855" w:rsidRDefault="00397855" w:rsidP="00040B88"/>
    <w:p w14:paraId="1CF62BB6" w14:textId="2AF79D51" w:rsidR="00460D57" w:rsidRDefault="00460D57" w:rsidP="00040B88"/>
    <w:p w14:paraId="785AE8BD" w14:textId="529FA354" w:rsidR="00460D57" w:rsidRDefault="00460D57" w:rsidP="00040B88"/>
    <w:p w14:paraId="5149B358" w14:textId="13720B0B" w:rsidR="00460D57" w:rsidRDefault="00460D57" w:rsidP="00040B88"/>
    <w:p w14:paraId="191E50D5" w14:textId="3B0FB8D2" w:rsidR="00460D57" w:rsidRDefault="00460D57" w:rsidP="00040B88"/>
    <w:p w14:paraId="65322807" w14:textId="77777777" w:rsidR="00460D57" w:rsidRDefault="00460D57" w:rsidP="00040B88"/>
    <w:p w14:paraId="5C0F5319" w14:textId="77777777" w:rsidR="00397855" w:rsidRDefault="00397855" w:rsidP="00040B88"/>
    <w:p w14:paraId="2EE999EC" w14:textId="049E557A" w:rsidR="00040B88" w:rsidRPr="005858C1" w:rsidRDefault="00040B88" w:rsidP="00040B88">
      <w:pPr>
        <w:rPr>
          <w:rFonts w:ascii="Verdana" w:eastAsia="Verdana" w:hAnsi="Verdana" w:cs="Verdana"/>
          <w:b/>
          <w:bCs/>
          <w:color w:val="0F0E0E"/>
          <w:kern w:val="24"/>
          <w:sz w:val="20"/>
          <w:szCs w:val="20"/>
          <w:lang w:val="en-US"/>
        </w:rPr>
      </w:pPr>
      <w:r w:rsidRPr="00363C10">
        <w:rPr>
          <w:rFonts w:ascii="Verdana" w:eastAsia="Verdana" w:hAnsi="Verdana" w:cs="Verdana"/>
          <w:b/>
          <w:bCs/>
          <w:color w:val="0F0E0E"/>
          <w:kern w:val="24"/>
          <w:sz w:val="20"/>
          <w:szCs w:val="20"/>
          <w:lang w:val="en-US"/>
        </w:rPr>
        <w:t>3.</w:t>
      </w:r>
      <w:r w:rsidRPr="005858C1">
        <w:rPr>
          <w:rFonts w:ascii="Verdana" w:eastAsia="Verdana" w:hAnsi="Verdana" w:cs="Verdana"/>
          <w:b/>
          <w:bCs/>
          <w:color w:val="0F0E0E"/>
          <w:kern w:val="24"/>
          <w:sz w:val="20"/>
          <w:szCs w:val="20"/>
          <w:lang w:val="en-US"/>
        </w:rPr>
        <w:t>5</w:t>
      </w:r>
      <w:r w:rsidRPr="00363C10">
        <w:rPr>
          <w:rFonts w:ascii="Verdana" w:eastAsia="Verdana" w:hAnsi="Verdana" w:cs="Verdana"/>
          <w:b/>
          <w:bCs/>
          <w:color w:val="0F0E0E"/>
          <w:kern w:val="24"/>
          <w:sz w:val="20"/>
          <w:szCs w:val="20"/>
          <w:lang w:val="en-US"/>
        </w:rPr>
        <w:t>.</w:t>
      </w:r>
      <w:r w:rsidR="00955F6C">
        <w:rPr>
          <w:rFonts w:ascii="Verdana" w:eastAsia="Verdana" w:hAnsi="Verdana" w:cs="Verdana"/>
          <w:b/>
          <w:bCs/>
          <w:color w:val="0F0E0E"/>
          <w:kern w:val="24"/>
          <w:sz w:val="20"/>
          <w:szCs w:val="20"/>
          <w:lang w:val="en-US"/>
        </w:rPr>
        <w:t>6</w:t>
      </w:r>
      <w:r w:rsidRPr="00363C10">
        <w:rPr>
          <w:rFonts w:ascii="Verdana" w:eastAsia="Verdana" w:hAnsi="Verdana" w:cs="Verdana"/>
          <w:b/>
          <w:bCs/>
          <w:color w:val="0F0E0E"/>
          <w:kern w:val="24"/>
          <w:sz w:val="20"/>
          <w:szCs w:val="20"/>
          <w:lang w:val="en-US"/>
        </w:rPr>
        <w:t>. Demand By Sales Channel</w:t>
      </w:r>
    </w:p>
    <w:p w14:paraId="1707BC80" w14:textId="411A5EC8"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Sales Channel</w:t>
      </w:r>
      <w:r w:rsidR="00F65819">
        <w:rPr>
          <w:rFonts w:ascii="Verdana" w:eastAsia="Verdana" w:hAnsi="Verdana" w:cs="Verdana"/>
          <w:b/>
          <w:bCs/>
          <w:color w:val="0F0E0E"/>
          <w:kern w:val="24"/>
          <w:sz w:val="20"/>
          <w:szCs w:val="20"/>
          <w:lang w:val="en-US"/>
        </w:rPr>
        <w:t xml:space="preserve"> </w:t>
      </w:r>
      <w:r w:rsidR="00F65819" w:rsidRPr="004F70C3">
        <w:rPr>
          <w:rFonts w:ascii="Verdana" w:eastAsia="Verdana" w:hAnsi="Verdana" w:cs="Verdana"/>
          <w:b/>
          <w:bCs/>
          <w:color w:val="0F0E0E"/>
          <w:kern w:val="24"/>
          <w:sz w:val="20"/>
          <w:szCs w:val="20"/>
          <w:lang w:val="en-US"/>
        </w:rPr>
        <w:t>(Thousand Tonnes) (%)</w:t>
      </w:r>
      <w:r w:rsidRPr="005858C1">
        <w:rPr>
          <w:rFonts w:ascii="Verdana" w:eastAsia="Verdana" w:hAnsi="Verdana" w:cs="Verdana"/>
          <w:b/>
          <w:bCs/>
          <w:color w:val="0F0E0E"/>
          <w:kern w:val="24"/>
          <w:sz w:val="20"/>
          <w:szCs w:val="20"/>
          <w:lang w:val="en-US"/>
        </w:rPr>
        <w:t>, By Volume, 2015–2030F</w:t>
      </w:r>
    </w:p>
    <w:p w14:paraId="13889399" w14:textId="104627FA" w:rsidR="00040B88" w:rsidRDefault="00AC691F" w:rsidP="00040B88">
      <w:r>
        <w:rPr>
          <w:noProof/>
        </w:rPr>
        <mc:AlternateContent>
          <mc:Choice Requires="wps">
            <w:drawing>
              <wp:anchor distT="0" distB="0" distL="114300" distR="114300" simplePos="0" relativeHeight="252227584" behindDoc="0" locked="0" layoutInCell="1" allowOverlap="1" wp14:anchorId="316185B9" wp14:editId="4B3E514B">
                <wp:simplePos x="0" y="0"/>
                <wp:positionH relativeFrom="column">
                  <wp:posOffset>4359349</wp:posOffset>
                </wp:positionH>
                <wp:positionV relativeFrom="paragraph">
                  <wp:posOffset>2777062</wp:posOffset>
                </wp:positionV>
                <wp:extent cx="1864360" cy="292735"/>
                <wp:effectExtent l="0" t="0" r="0" b="0"/>
                <wp:wrapNone/>
                <wp:docPr id="11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16185B9" id="_x0000_s1143" type="#_x0000_t202" style="position:absolute;margin-left:343.25pt;margin-top:218.65pt;width:146.8pt;height:23.0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" filled="f" stroked="f">
                <v:textbox style="mso-fit-shape-to-text:t">
                  <w:txbxContent>
                    <w:p w14:paraId="3621E742"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40B88" w:rsidRPr="001039EA">
        <w:rPr>
          <w:noProof/>
        </w:rPr>
        <w:drawing>
          <wp:inline distT="0" distB="0" distL="0" distR="0" wp14:anchorId="09C93D89" wp14:editId="30C18AE8">
            <wp:extent cx="6391275" cy="2771775"/>
            <wp:effectExtent l="0" t="0" r="0" b="0"/>
            <wp:docPr id="37" name="Chart 37">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C3D62C" w14:textId="4A103871" w:rsidR="00AC691F" w:rsidRDefault="00AC691F" w:rsidP="00040B88"/>
    <w:tbl>
      <w:tblPr>
        <w:tblW w:w="10518" w:type="dxa"/>
        <w:tblInd w:w="-185" w:type="dxa"/>
        <w:tblLook w:val="04A0" w:firstRow="1" w:lastRow="0" w:firstColumn="1" w:lastColumn="0" w:noHBand="0" w:noVBand="1"/>
      </w:tblPr>
      <w:tblGrid>
        <w:gridCol w:w="2736"/>
        <w:gridCol w:w="1248"/>
        <w:gridCol w:w="1248"/>
        <w:gridCol w:w="1248"/>
        <w:gridCol w:w="1248"/>
        <w:gridCol w:w="1377"/>
        <w:gridCol w:w="1413"/>
      </w:tblGrid>
      <w:tr w:rsidR="00040B88" w:rsidRPr="00480044" w14:paraId="25A40042" w14:textId="77777777" w:rsidTr="00480044">
        <w:trPr>
          <w:trHeight w:val="292"/>
        </w:trPr>
        <w:tc>
          <w:tcPr>
            <w:tcW w:w="273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9931518" w14:textId="77777777" w:rsidR="00040B88" w:rsidRPr="00480044" w:rsidRDefault="00040B8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Demand by Sales Channel</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A9D229F"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1248" w:type="dxa"/>
            <w:tcBorders>
              <w:top w:val="single" w:sz="4" w:space="0" w:color="auto"/>
              <w:left w:val="nil"/>
              <w:bottom w:val="single" w:sz="4" w:space="0" w:color="auto"/>
              <w:right w:val="single" w:sz="4" w:space="0" w:color="auto"/>
            </w:tcBorders>
            <w:shd w:val="clear" w:color="auto" w:fill="C00000"/>
            <w:noWrap/>
            <w:vAlign w:val="center"/>
            <w:hideMark/>
          </w:tcPr>
          <w:p w14:paraId="1945ECA1"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2A939F2D"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1248" w:type="dxa"/>
            <w:tcBorders>
              <w:top w:val="single" w:sz="4" w:space="0" w:color="auto"/>
              <w:left w:val="nil"/>
              <w:bottom w:val="single" w:sz="4" w:space="0" w:color="auto"/>
              <w:right w:val="single" w:sz="4" w:space="0" w:color="auto"/>
            </w:tcBorders>
            <w:shd w:val="clear" w:color="auto" w:fill="C00000"/>
            <w:noWrap/>
            <w:vAlign w:val="bottom"/>
            <w:hideMark/>
          </w:tcPr>
          <w:p w14:paraId="7C4E4E25"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1377" w:type="dxa"/>
            <w:tcBorders>
              <w:top w:val="single" w:sz="4" w:space="0" w:color="auto"/>
              <w:left w:val="nil"/>
              <w:bottom w:val="single" w:sz="4" w:space="0" w:color="auto"/>
              <w:right w:val="single" w:sz="4" w:space="0" w:color="auto"/>
            </w:tcBorders>
            <w:shd w:val="clear" w:color="auto" w:fill="C00000"/>
            <w:noWrap/>
            <w:vAlign w:val="bottom"/>
            <w:hideMark/>
          </w:tcPr>
          <w:p w14:paraId="6318E89C"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1413" w:type="dxa"/>
            <w:tcBorders>
              <w:top w:val="single" w:sz="4" w:space="0" w:color="auto"/>
              <w:left w:val="nil"/>
              <w:bottom w:val="single" w:sz="4" w:space="0" w:color="auto"/>
              <w:right w:val="single" w:sz="4" w:space="0" w:color="auto"/>
            </w:tcBorders>
            <w:shd w:val="clear" w:color="auto" w:fill="C00000"/>
            <w:noWrap/>
            <w:vAlign w:val="bottom"/>
            <w:hideMark/>
          </w:tcPr>
          <w:p w14:paraId="4DA09C96" w14:textId="77777777" w:rsidR="00040B88" w:rsidRPr="00480044"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r>
      <w:tr w:rsidR="00040B88" w:rsidRPr="00480044" w14:paraId="42DA5DB2"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1FAAAEAF"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Direct Company Sale</w:t>
            </w:r>
          </w:p>
        </w:tc>
        <w:tc>
          <w:tcPr>
            <w:tcW w:w="1248" w:type="dxa"/>
            <w:tcBorders>
              <w:top w:val="nil"/>
              <w:left w:val="nil"/>
              <w:bottom w:val="single" w:sz="4" w:space="0" w:color="auto"/>
              <w:right w:val="single" w:sz="4" w:space="0" w:color="auto"/>
            </w:tcBorders>
            <w:shd w:val="clear" w:color="000000" w:fill="FFFFFF"/>
            <w:noWrap/>
            <w:vAlign w:val="bottom"/>
            <w:hideMark/>
          </w:tcPr>
          <w:p w14:paraId="71FC26B8"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45</w:t>
            </w:r>
          </w:p>
        </w:tc>
        <w:tc>
          <w:tcPr>
            <w:tcW w:w="1248" w:type="dxa"/>
            <w:tcBorders>
              <w:top w:val="nil"/>
              <w:left w:val="nil"/>
              <w:bottom w:val="single" w:sz="4" w:space="0" w:color="auto"/>
              <w:right w:val="single" w:sz="4" w:space="0" w:color="auto"/>
            </w:tcBorders>
            <w:shd w:val="clear" w:color="000000" w:fill="FFFFFF"/>
            <w:noWrap/>
            <w:vAlign w:val="bottom"/>
            <w:hideMark/>
          </w:tcPr>
          <w:p w14:paraId="7166550E"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1248" w:type="dxa"/>
            <w:tcBorders>
              <w:top w:val="nil"/>
              <w:left w:val="nil"/>
              <w:bottom w:val="single" w:sz="4" w:space="0" w:color="auto"/>
              <w:right w:val="single" w:sz="4" w:space="0" w:color="auto"/>
            </w:tcBorders>
            <w:shd w:val="clear" w:color="000000" w:fill="FFFFFF"/>
            <w:noWrap/>
            <w:vAlign w:val="bottom"/>
            <w:hideMark/>
          </w:tcPr>
          <w:p w14:paraId="7DD9EFC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c>
          <w:tcPr>
            <w:tcW w:w="1248" w:type="dxa"/>
            <w:tcBorders>
              <w:top w:val="nil"/>
              <w:left w:val="nil"/>
              <w:bottom w:val="single" w:sz="4" w:space="0" w:color="auto"/>
              <w:right w:val="single" w:sz="4" w:space="0" w:color="auto"/>
            </w:tcBorders>
            <w:shd w:val="clear" w:color="000000" w:fill="FFFFFF"/>
            <w:noWrap/>
            <w:vAlign w:val="bottom"/>
            <w:hideMark/>
          </w:tcPr>
          <w:p w14:paraId="2CD14CBD"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377" w:type="dxa"/>
            <w:tcBorders>
              <w:top w:val="nil"/>
              <w:left w:val="nil"/>
              <w:bottom w:val="single" w:sz="4" w:space="0" w:color="auto"/>
              <w:right w:val="single" w:sz="4" w:space="0" w:color="auto"/>
            </w:tcBorders>
            <w:shd w:val="clear" w:color="000000" w:fill="FFFFFF"/>
            <w:noWrap/>
            <w:vAlign w:val="bottom"/>
            <w:hideMark/>
          </w:tcPr>
          <w:p w14:paraId="7479AA3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1413" w:type="dxa"/>
            <w:tcBorders>
              <w:top w:val="nil"/>
              <w:left w:val="nil"/>
              <w:bottom w:val="single" w:sz="4" w:space="0" w:color="auto"/>
              <w:right w:val="single" w:sz="4" w:space="0" w:color="auto"/>
            </w:tcBorders>
            <w:shd w:val="clear" w:color="000000" w:fill="FFFFFF"/>
            <w:noWrap/>
            <w:vAlign w:val="bottom"/>
            <w:hideMark/>
          </w:tcPr>
          <w:p w14:paraId="7A845C6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47</w:t>
            </w:r>
          </w:p>
        </w:tc>
      </w:tr>
      <w:tr w:rsidR="00040B88" w:rsidRPr="00480044" w14:paraId="6D49E0BE"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E495400"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Indirect</w:t>
            </w:r>
          </w:p>
        </w:tc>
        <w:tc>
          <w:tcPr>
            <w:tcW w:w="1248" w:type="dxa"/>
            <w:tcBorders>
              <w:top w:val="nil"/>
              <w:left w:val="nil"/>
              <w:bottom w:val="single" w:sz="4" w:space="0" w:color="auto"/>
              <w:right w:val="single" w:sz="4" w:space="0" w:color="auto"/>
            </w:tcBorders>
            <w:shd w:val="clear" w:color="000000" w:fill="FFFFFF"/>
            <w:noWrap/>
            <w:vAlign w:val="bottom"/>
            <w:hideMark/>
          </w:tcPr>
          <w:p w14:paraId="6E2851C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1BD6079A"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248" w:type="dxa"/>
            <w:tcBorders>
              <w:top w:val="nil"/>
              <w:left w:val="nil"/>
              <w:bottom w:val="single" w:sz="4" w:space="0" w:color="auto"/>
              <w:right w:val="single" w:sz="4" w:space="0" w:color="auto"/>
            </w:tcBorders>
            <w:shd w:val="clear" w:color="000000" w:fill="FFFFFF"/>
            <w:noWrap/>
            <w:vAlign w:val="bottom"/>
            <w:hideMark/>
          </w:tcPr>
          <w:p w14:paraId="7CEE5D5B"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1248" w:type="dxa"/>
            <w:tcBorders>
              <w:top w:val="nil"/>
              <w:left w:val="nil"/>
              <w:bottom w:val="single" w:sz="4" w:space="0" w:color="auto"/>
              <w:right w:val="single" w:sz="4" w:space="0" w:color="auto"/>
            </w:tcBorders>
            <w:shd w:val="clear" w:color="000000" w:fill="FFFFFF"/>
            <w:noWrap/>
            <w:vAlign w:val="bottom"/>
            <w:hideMark/>
          </w:tcPr>
          <w:p w14:paraId="5F807806"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377" w:type="dxa"/>
            <w:tcBorders>
              <w:top w:val="nil"/>
              <w:left w:val="nil"/>
              <w:bottom w:val="single" w:sz="4" w:space="0" w:color="auto"/>
              <w:right w:val="single" w:sz="4" w:space="0" w:color="auto"/>
            </w:tcBorders>
            <w:shd w:val="clear" w:color="000000" w:fill="FFFFFF"/>
            <w:noWrap/>
            <w:vAlign w:val="bottom"/>
            <w:hideMark/>
          </w:tcPr>
          <w:p w14:paraId="5E8963B5"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37</w:t>
            </w:r>
          </w:p>
        </w:tc>
        <w:tc>
          <w:tcPr>
            <w:tcW w:w="1413" w:type="dxa"/>
            <w:tcBorders>
              <w:top w:val="nil"/>
              <w:left w:val="nil"/>
              <w:bottom w:val="single" w:sz="4" w:space="0" w:color="auto"/>
              <w:right w:val="single" w:sz="4" w:space="0" w:color="auto"/>
            </w:tcBorders>
            <w:shd w:val="clear" w:color="000000" w:fill="FFFFFF"/>
            <w:noWrap/>
            <w:vAlign w:val="bottom"/>
            <w:hideMark/>
          </w:tcPr>
          <w:p w14:paraId="57C2F550" w14:textId="77777777" w:rsidR="00040B88" w:rsidRPr="00480044" w:rsidRDefault="00040B8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36</w:t>
            </w:r>
          </w:p>
        </w:tc>
      </w:tr>
      <w:tr w:rsidR="00040B88" w:rsidRPr="00480044" w14:paraId="3E13B10C" w14:textId="77777777" w:rsidTr="00480044">
        <w:trPr>
          <w:trHeight w:val="345"/>
        </w:trPr>
        <w:tc>
          <w:tcPr>
            <w:tcW w:w="2736" w:type="dxa"/>
            <w:tcBorders>
              <w:top w:val="nil"/>
              <w:left w:val="single" w:sz="4" w:space="0" w:color="auto"/>
              <w:bottom w:val="single" w:sz="4" w:space="0" w:color="auto"/>
              <w:right w:val="single" w:sz="4" w:space="0" w:color="auto"/>
            </w:tcBorders>
            <w:shd w:val="clear" w:color="000000" w:fill="FFFFFF"/>
            <w:noWrap/>
            <w:vAlign w:val="bottom"/>
            <w:hideMark/>
          </w:tcPr>
          <w:p w14:paraId="463FBB54" w14:textId="77777777" w:rsidR="00040B88" w:rsidRPr="00480044" w:rsidRDefault="00040B8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1248" w:type="dxa"/>
            <w:tcBorders>
              <w:top w:val="nil"/>
              <w:left w:val="nil"/>
              <w:bottom w:val="single" w:sz="4" w:space="0" w:color="auto"/>
              <w:right w:val="single" w:sz="4" w:space="0" w:color="auto"/>
            </w:tcBorders>
            <w:shd w:val="clear" w:color="000000" w:fill="FFFFFF"/>
            <w:noWrap/>
            <w:vAlign w:val="bottom"/>
            <w:hideMark/>
          </w:tcPr>
          <w:p w14:paraId="16026B5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80</w:t>
            </w:r>
          </w:p>
        </w:tc>
        <w:tc>
          <w:tcPr>
            <w:tcW w:w="1248" w:type="dxa"/>
            <w:tcBorders>
              <w:top w:val="nil"/>
              <w:left w:val="nil"/>
              <w:bottom w:val="single" w:sz="4" w:space="0" w:color="auto"/>
              <w:right w:val="single" w:sz="4" w:space="0" w:color="auto"/>
            </w:tcBorders>
            <w:shd w:val="clear" w:color="000000" w:fill="FFFFFF"/>
            <w:noWrap/>
            <w:vAlign w:val="bottom"/>
            <w:hideMark/>
          </w:tcPr>
          <w:p w14:paraId="75DCE309"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248" w:type="dxa"/>
            <w:tcBorders>
              <w:top w:val="nil"/>
              <w:left w:val="nil"/>
              <w:bottom w:val="single" w:sz="4" w:space="0" w:color="auto"/>
              <w:right w:val="single" w:sz="4" w:space="0" w:color="auto"/>
            </w:tcBorders>
            <w:shd w:val="clear" w:color="000000" w:fill="FFFFFF"/>
            <w:noWrap/>
            <w:vAlign w:val="bottom"/>
            <w:hideMark/>
          </w:tcPr>
          <w:p w14:paraId="35FEC8D5"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82</w:t>
            </w:r>
          </w:p>
        </w:tc>
        <w:tc>
          <w:tcPr>
            <w:tcW w:w="1248" w:type="dxa"/>
            <w:tcBorders>
              <w:top w:val="nil"/>
              <w:left w:val="nil"/>
              <w:bottom w:val="single" w:sz="4" w:space="0" w:color="auto"/>
              <w:right w:val="single" w:sz="4" w:space="0" w:color="auto"/>
            </w:tcBorders>
            <w:shd w:val="clear" w:color="000000" w:fill="FFFFFF"/>
            <w:noWrap/>
            <w:vAlign w:val="bottom"/>
            <w:hideMark/>
          </w:tcPr>
          <w:p w14:paraId="0A6B50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86</w:t>
            </w:r>
          </w:p>
        </w:tc>
        <w:tc>
          <w:tcPr>
            <w:tcW w:w="1377" w:type="dxa"/>
            <w:tcBorders>
              <w:top w:val="nil"/>
              <w:left w:val="nil"/>
              <w:bottom w:val="single" w:sz="4" w:space="0" w:color="auto"/>
              <w:right w:val="single" w:sz="4" w:space="0" w:color="auto"/>
            </w:tcBorders>
            <w:shd w:val="clear" w:color="000000" w:fill="FFFFFF"/>
            <w:noWrap/>
            <w:vAlign w:val="bottom"/>
            <w:hideMark/>
          </w:tcPr>
          <w:p w14:paraId="520B3FE6"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85</w:t>
            </w:r>
          </w:p>
        </w:tc>
        <w:tc>
          <w:tcPr>
            <w:tcW w:w="1413" w:type="dxa"/>
            <w:tcBorders>
              <w:top w:val="nil"/>
              <w:left w:val="nil"/>
              <w:bottom w:val="single" w:sz="4" w:space="0" w:color="auto"/>
              <w:right w:val="single" w:sz="4" w:space="0" w:color="auto"/>
            </w:tcBorders>
            <w:shd w:val="clear" w:color="000000" w:fill="FFFFFF"/>
            <w:noWrap/>
            <w:vAlign w:val="bottom"/>
            <w:hideMark/>
          </w:tcPr>
          <w:p w14:paraId="149F4B2D" w14:textId="77777777" w:rsidR="00040B88" w:rsidRPr="00480044" w:rsidRDefault="00040B88" w:rsidP="00363C10">
            <w:pPr>
              <w:spacing w:after="0" w:line="240" w:lineRule="auto"/>
              <w:jc w:val="center"/>
              <w:rPr>
                <w:rFonts w:ascii="Arial" w:eastAsia="Times New Roman" w:hAnsi="Arial" w:cs="Arial"/>
                <w:b/>
                <w:bCs/>
                <w:color w:val="000000"/>
                <w:sz w:val="20"/>
                <w:szCs w:val="20"/>
                <w:lang w:val="en-US"/>
              </w:rPr>
            </w:pPr>
            <w:r w:rsidRPr="00480044">
              <w:rPr>
                <w:rFonts w:ascii="Arial" w:hAnsi="Arial" w:cs="Arial"/>
                <w:b/>
                <w:bCs/>
                <w:color w:val="000000"/>
                <w:sz w:val="20"/>
                <w:szCs w:val="20"/>
              </w:rPr>
              <w:t>83</w:t>
            </w:r>
          </w:p>
        </w:tc>
      </w:tr>
    </w:tbl>
    <w:p w14:paraId="15F9D0D4" w14:textId="321B7AF1" w:rsidR="003F4B41" w:rsidRPr="00480044" w:rsidRDefault="007D78BF" w:rsidP="00480044">
      <w:pPr>
        <w:spacing w:line="360" w:lineRule="auto"/>
        <w:jc w:val="both"/>
        <w:rPr>
          <w:rFonts w:ascii="Arial" w:hAnsi="Arial" w:cs="Arial"/>
          <w:sz w:val="24"/>
          <w:szCs w:val="24"/>
          <w:shd w:val="clear" w:color="auto" w:fill="FFFFFF"/>
        </w:rPr>
      </w:pPr>
      <w:r>
        <w:rPr>
          <w:noProof/>
        </w:rPr>
        <mc:AlternateContent>
          <mc:Choice Requires="wps">
            <w:drawing>
              <wp:anchor distT="0" distB="0" distL="114300" distR="114300" simplePos="0" relativeHeight="252229632" behindDoc="0" locked="0" layoutInCell="1" allowOverlap="1" wp14:anchorId="265D840B" wp14:editId="0BFAA5E6">
                <wp:simplePos x="0" y="0"/>
                <wp:positionH relativeFrom="column">
                  <wp:posOffset>4611887</wp:posOffset>
                </wp:positionH>
                <wp:positionV relativeFrom="paragraph">
                  <wp:posOffset>210303</wp:posOffset>
                </wp:positionV>
                <wp:extent cx="1864360" cy="292735"/>
                <wp:effectExtent l="0" t="0" r="0" b="0"/>
                <wp:wrapNone/>
                <wp:docPr id="113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65D840B" id="_x0000_s1144" type="#_x0000_t202" style="position:absolute;left:0;text-align:left;margin-left:363.15pt;margin-top:16.55pt;width:146.8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" filled="f" stroked="f">
                <v:textbox style="mso-fit-shape-to-text:t">
                  <w:txbxContent>
                    <w:p w14:paraId="0B68BCA8"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Pr>
          <w:rFonts w:ascii="Verdana" w:eastAsia="Verdana" w:hAnsi="Verdana" w:cs="Verdana"/>
          <w:b/>
          <w:bCs/>
          <w:color w:val="0F0E0E"/>
          <w:kern w:val="24"/>
          <w:sz w:val="20"/>
          <w:szCs w:val="20"/>
          <w:lang w:val="en-US"/>
        </w:rPr>
        <w:br/>
      </w:r>
      <w:r w:rsidR="003F4B41" w:rsidRPr="005858C1">
        <w:rPr>
          <w:rFonts w:ascii="Verdana" w:eastAsia="Verdana" w:hAnsi="Verdana" w:cs="Verdana"/>
          <w:b/>
          <w:bCs/>
          <w:color w:val="0F0E0E"/>
          <w:kern w:val="24"/>
          <w:sz w:val="20"/>
          <w:szCs w:val="20"/>
          <w:lang w:val="en-US"/>
        </w:rPr>
        <w:t>3.5.</w:t>
      </w:r>
      <w:r w:rsidR="00955F6C">
        <w:rPr>
          <w:rFonts w:ascii="Verdana" w:eastAsia="Verdana" w:hAnsi="Verdana" w:cs="Verdana"/>
          <w:b/>
          <w:bCs/>
          <w:color w:val="0F0E0E"/>
          <w:kern w:val="24"/>
          <w:sz w:val="20"/>
          <w:szCs w:val="20"/>
          <w:lang w:val="en-US"/>
        </w:rPr>
        <w:t>7</w:t>
      </w:r>
      <w:r w:rsidR="003F4B41" w:rsidRPr="005858C1">
        <w:rPr>
          <w:rFonts w:ascii="Verdana" w:eastAsia="Verdana" w:hAnsi="Verdana" w:cs="Verdana"/>
          <w:b/>
          <w:bCs/>
          <w:color w:val="0F0E0E"/>
          <w:kern w:val="24"/>
          <w:sz w:val="20"/>
          <w:szCs w:val="20"/>
          <w:lang w:val="en-US"/>
        </w:rPr>
        <w:t>. Demand By Grade</w:t>
      </w:r>
    </w:p>
    <w:p w14:paraId="66BB023F" w14:textId="20161491" w:rsidR="003F4B41" w:rsidRPr="005858C1" w:rsidRDefault="003F4B41" w:rsidP="003F4B41">
      <w:pPr>
        <w:spacing w:line="360" w:lineRule="auto"/>
        <w:textAlignment w:val="baseline"/>
        <w:rPr>
          <w:rFonts w:ascii="Verdana" w:eastAsia="Verdana" w:hAnsi="Verdana" w:cs="Verdana"/>
          <w:b/>
          <w:bCs/>
          <w:color w:val="0F0E0E"/>
          <w:kern w:val="24"/>
          <w:sz w:val="20"/>
          <w:szCs w:val="20"/>
          <w:lang w:val="en-US"/>
        </w:rPr>
      </w:pPr>
      <w:r w:rsidRPr="005858C1">
        <w:rPr>
          <w:rFonts w:ascii="Verdana" w:eastAsia="Verdana" w:hAnsi="Verdana" w:cs="Verdana"/>
          <w:b/>
          <w:bCs/>
          <w:color w:val="0F0E0E"/>
          <w:kern w:val="24"/>
          <w:sz w:val="20"/>
          <w:szCs w:val="20"/>
          <w:lang w:val="en-US"/>
        </w:rPr>
        <w:t>South America Epoxy Resin Demand, By Type</w:t>
      </w:r>
      <w:r w:rsidR="00F65819">
        <w:rPr>
          <w:rFonts w:ascii="Verdana" w:eastAsia="Verdana" w:hAnsi="Verdana" w:cs="Verdana"/>
          <w:b/>
          <w:bCs/>
          <w:color w:val="0F0E0E"/>
          <w:kern w:val="24"/>
          <w:sz w:val="20"/>
          <w:szCs w:val="20"/>
          <w:lang w:val="en-US"/>
        </w:rPr>
        <w:t xml:space="preserve"> </w:t>
      </w:r>
      <w:r w:rsidR="00F65819">
        <w:rPr>
          <w:rFonts w:ascii="Arial" w:eastAsia="Verdana" w:hAnsi="Arial" w:cs="Arial"/>
          <w:b/>
          <w:bCs/>
          <w:color w:val="0F0E0E"/>
          <w:kern w:val="24"/>
          <w:sz w:val="24"/>
          <w:szCs w:val="24"/>
          <w:lang w:val="en-US"/>
        </w:rPr>
        <w:t>(Thousand Tonnes) (%)</w:t>
      </w:r>
      <w:r w:rsidRPr="005858C1">
        <w:rPr>
          <w:rFonts w:ascii="Verdana" w:eastAsia="Verdana" w:hAnsi="Verdana" w:cs="Verdana"/>
          <w:b/>
          <w:bCs/>
          <w:color w:val="0F0E0E"/>
          <w:kern w:val="24"/>
          <w:sz w:val="20"/>
          <w:szCs w:val="20"/>
          <w:lang w:val="en-US"/>
        </w:rPr>
        <w:t>, By Volume, 2015–2030F</w:t>
      </w:r>
    </w:p>
    <w:p w14:paraId="74166736" w14:textId="5C465522" w:rsidR="003F4B41" w:rsidRPr="003F4B41" w:rsidRDefault="003F4B41" w:rsidP="00040B88">
      <w:pPr>
        <w:spacing w:line="360" w:lineRule="auto"/>
        <w:jc w:val="both"/>
        <w:rPr>
          <w:rFonts w:ascii="Arial" w:hAnsi="Arial" w:cs="Arial"/>
          <w:b/>
          <w:bCs/>
          <w:sz w:val="24"/>
          <w:szCs w:val="24"/>
          <w:shd w:val="clear" w:color="auto" w:fill="FFFFFF"/>
        </w:rPr>
        <w:sectPr w:rsidR="003F4B41" w:rsidRPr="003F4B4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1144EF" w14:textId="12DFD32F" w:rsidR="00040B88" w:rsidRDefault="00040B88" w:rsidP="00040B88">
      <w:pPr>
        <w:rPr>
          <w:rFonts w:ascii="Arial" w:hAnsi="Arial" w:cs="Arial"/>
          <w:sz w:val="24"/>
          <w:szCs w:val="24"/>
        </w:rPr>
      </w:pPr>
      <w:r>
        <w:rPr>
          <w:noProof/>
        </w:rPr>
        <mc:AlternateContent>
          <mc:Choice Requires="wps">
            <w:drawing>
              <wp:anchor distT="0" distB="0" distL="114300" distR="114300" simplePos="0" relativeHeight="251772928" behindDoc="0" locked="0" layoutInCell="1" allowOverlap="1" wp14:anchorId="22A247A2" wp14:editId="29BB2433">
                <wp:simplePos x="0" y="0"/>
                <wp:positionH relativeFrom="margin">
                  <wp:posOffset>3724275</wp:posOffset>
                </wp:positionH>
                <wp:positionV relativeFrom="paragraph">
                  <wp:posOffset>2089150</wp:posOffset>
                </wp:positionV>
                <wp:extent cx="2588260" cy="292735"/>
                <wp:effectExtent l="0" t="0" r="0" b="0"/>
                <wp:wrapNone/>
                <wp:docPr id="59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A247A2" id="_x0000_s1145" type="#_x0000_t202" style="position:absolute;margin-left:293.25pt;margin-top:164.5pt;width:203.8pt;height:23.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" filled="f" stroked="f">
                <v:textbox style="mso-fit-shape-to-text:t">
                  <w:txbxContent>
                    <w:p w14:paraId="5B568A4C"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72D41B7F" wp14:editId="0B68827C">
            <wp:extent cx="6410325" cy="2209800"/>
            <wp:effectExtent l="0" t="0" r="0" b="0"/>
            <wp:docPr id="592" name="Chart 59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bookmarkStart w:id="211" w:name="_Hlk83400340"/>
    </w:p>
    <w:tbl>
      <w:tblPr>
        <w:tblW w:w="10037" w:type="dxa"/>
        <w:tblLook w:val="04A0" w:firstRow="1" w:lastRow="0" w:firstColumn="1" w:lastColumn="0" w:noHBand="0" w:noVBand="1"/>
      </w:tblPr>
      <w:tblGrid>
        <w:gridCol w:w="1553"/>
        <w:gridCol w:w="944"/>
        <w:gridCol w:w="944"/>
        <w:gridCol w:w="944"/>
        <w:gridCol w:w="942"/>
        <w:gridCol w:w="942"/>
        <w:gridCol w:w="942"/>
        <w:gridCol w:w="942"/>
        <w:gridCol w:w="942"/>
        <w:gridCol w:w="942"/>
      </w:tblGrid>
      <w:tr w:rsidR="00F37CE8" w:rsidRPr="00480044" w14:paraId="607C0884" w14:textId="77777777" w:rsidTr="00480044">
        <w:trPr>
          <w:trHeight w:val="350"/>
        </w:trPr>
        <w:tc>
          <w:tcPr>
            <w:tcW w:w="155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C8E6735" w14:textId="77777777" w:rsidR="00F37CE8" w:rsidRPr="00480044" w:rsidRDefault="00F37CE8" w:rsidP="00F37CE8">
            <w:pPr>
              <w:spacing w:after="0" w:line="240" w:lineRule="auto"/>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lastRenderedPageBreak/>
              <w:t>Demand by Grade</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1E1A22B0"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2015</w:t>
            </w:r>
          </w:p>
        </w:tc>
        <w:tc>
          <w:tcPr>
            <w:tcW w:w="944" w:type="dxa"/>
            <w:tcBorders>
              <w:top w:val="single" w:sz="4" w:space="0" w:color="auto"/>
              <w:left w:val="nil"/>
              <w:bottom w:val="single" w:sz="4" w:space="0" w:color="auto"/>
              <w:right w:val="single" w:sz="4" w:space="0" w:color="auto"/>
            </w:tcBorders>
            <w:shd w:val="clear" w:color="auto" w:fill="C00000"/>
            <w:noWrap/>
            <w:vAlign w:val="center"/>
            <w:hideMark/>
          </w:tcPr>
          <w:p w14:paraId="6BB189E2"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2016</w:t>
            </w:r>
          </w:p>
        </w:tc>
        <w:tc>
          <w:tcPr>
            <w:tcW w:w="944" w:type="dxa"/>
            <w:tcBorders>
              <w:top w:val="single" w:sz="4" w:space="0" w:color="auto"/>
              <w:left w:val="nil"/>
              <w:bottom w:val="single" w:sz="4" w:space="0" w:color="auto"/>
              <w:right w:val="single" w:sz="4" w:space="0" w:color="auto"/>
            </w:tcBorders>
            <w:shd w:val="clear" w:color="auto" w:fill="C00000"/>
            <w:noWrap/>
            <w:vAlign w:val="bottom"/>
            <w:hideMark/>
          </w:tcPr>
          <w:p w14:paraId="15039C0A"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2017</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685E5B4"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2018</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19C9FB77"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2019</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74C0CC3C"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2020</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236808FE"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2021E</w:t>
            </w:r>
          </w:p>
        </w:tc>
        <w:tc>
          <w:tcPr>
            <w:tcW w:w="942" w:type="dxa"/>
            <w:tcBorders>
              <w:top w:val="single" w:sz="4" w:space="0" w:color="auto"/>
              <w:left w:val="nil"/>
              <w:bottom w:val="single" w:sz="4" w:space="0" w:color="auto"/>
              <w:right w:val="single" w:sz="4" w:space="0" w:color="auto"/>
            </w:tcBorders>
            <w:shd w:val="clear" w:color="auto" w:fill="C00000"/>
            <w:noWrap/>
            <w:vAlign w:val="bottom"/>
            <w:hideMark/>
          </w:tcPr>
          <w:p w14:paraId="4A288FEF" w14:textId="77777777"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2025F</w:t>
            </w:r>
          </w:p>
        </w:tc>
        <w:tc>
          <w:tcPr>
            <w:tcW w:w="94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197CB6C3" w14:textId="1AE36B6A" w:rsidR="00F37CE8" w:rsidRPr="00480044"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480044">
              <w:rPr>
                <w:rFonts w:ascii="Arial" w:eastAsia="Times New Roman" w:hAnsi="Arial" w:cs="Arial"/>
                <w:b/>
                <w:bCs/>
                <w:color w:val="FFFFFF" w:themeColor="background1"/>
                <w:sz w:val="20"/>
                <w:szCs w:val="20"/>
                <w:lang w:val="en-US"/>
              </w:rPr>
              <w:t>2030F</w:t>
            </w:r>
          </w:p>
        </w:tc>
      </w:tr>
      <w:tr w:rsidR="00F37CE8" w:rsidRPr="00480044" w14:paraId="5368803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15F9A34"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Liquid</w:t>
            </w:r>
          </w:p>
        </w:tc>
        <w:tc>
          <w:tcPr>
            <w:tcW w:w="944" w:type="dxa"/>
            <w:tcBorders>
              <w:top w:val="nil"/>
              <w:left w:val="nil"/>
              <w:bottom w:val="single" w:sz="4" w:space="0" w:color="auto"/>
              <w:right w:val="single" w:sz="4" w:space="0" w:color="auto"/>
            </w:tcBorders>
            <w:shd w:val="clear" w:color="000000" w:fill="FFFFFF"/>
            <w:noWrap/>
            <w:vAlign w:val="bottom"/>
            <w:hideMark/>
          </w:tcPr>
          <w:p w14:paraId="1BAB861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46</w:t>
            </w:r>
          </w:p>
        </w:tc>
        <w:tc>
          <w:tcPr>
            <w:tcW w:w="944" w:type="dxa"/>
            <w:tcBorders>
              <w:top w:val="nil"/>
              <w:left w:val="nil"/>
              <w:bottom w:val="single" w:sz="4" w:space="0" w:color="auto"/>
              <w:right w:val="single" w:sz="4" w:space="0" w:color="auto"/>
            </w:tcBorders>
            <w:shd w:val="clear" w:color="000000" w:fill="FFFFFF"/>
            <w:noWrap/>
            <w:vAlign w:val="bottom"/>
            <w:hideMark/>
          </w:tcPr>
          <w:p w14:paraId="1E44325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49</w:t>
            </w:r>
          </w:p>
        </w:tc>
        <w:tc>
          <w:tcPr>
            <w:tcW w:w="944" w:type="dxa"/>
            <w:tcBorders>
              <w:top w:val="nil"/>
              <w:left w:val="nil"/>
              <w:bottom w:val="single" w:sz="4" w:space="0" w:color="auto"/>
              <w:right w:val="single" w:sz="4" w:space="0" w:color="auto"/>
            </w:tcBorders>
            <w:shd w:val="clear" w:color="000000" w:fill="FFFFFF"/>
            <w:noWrap/>
            <w:vAlign w:val="bottom"/>
            <w:hideMark/>
          </w:tcPr>
          <w:p w14:paraId="394B20F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123CB8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3E74D67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50</w:t>
            </w:r>
          </w:p>
        </w:tc>
        <w:tc>
          <w:tcPr>
            <w:tcW w:w="942" w:type="dxa"/>
            <w:tcBorders>
              <w:top w:val="nil"/>
              <w:left w:val="nil"/>
              <w:bottom w:val="single" w:sz="4" w:space="0" w:color="auto"/>
              <w:right w:val="single" w:sz="4" w:space="0" w:color="auto"/>
            </w:tcBorders>
            <w:shd w:val="clear" w:color="000000" w:fill="FFFFFF"/>
            <w:noWrap/>
            <w:vAlign w:val="bottom"/>
            <w:hideMark/>
          </w:tcPr>
          <w:p w14:paraId="2353CEE6"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48</w:t>
            </w:r>
          </w:p>
        </w:tc>
        <w:tc>
          <w:tcPr>
            <w:tcW w:w="942" w:type="dxa"/>
            <w:tcBorders>
              <w:top w:val="nil"/>
              <w:left w:val="nil"/>
              <w:bottom w:val="single" w:sz="4" w:space="0" w:color="auto"/>
              <w:right w:val="single" w:sz="4" w:space="0" w:color="auto"/>
            </w:tcBorders>
            <w:shd w:val="clear" w:color="000000" w:fill="FFFFFF"/>
            <w:noWrap/>
            <w:vAlign w:val="bottom"/>
            <w:hideMark/>
          </w:tcPr>
          <w:p w14:paraId="61350E3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51</w:t>
            </w:r>
          </w:p>
        </w:tc>
        <w:tc>
          <w:tcPr>
            <w:tcW w:w="942" w:type="dxa"/>
            <w:tcBorders>
              <w:top w:val="nil"/>
              <w:left w:val="nil"/>
              <w:bottom w:val="single" w:sz="4" w:space="0" w:color="auto"/>
              <w:right w:val="single" w:sz="4" w:space="0" w:color="auto"/>
            </w:tcBorders>
            <w:shd w:val="clear" w:color="000000" w:fill="FFFFFF"/>
            <w:noWrap/>
            <w:vAlign w:val="bottom"/>
            <w:hideMark/>
          </w:tcPr>
          <w:p w14:paraId="43986F2C" w14:textId="3C9076A6"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61</w:t>
            </w:r>
          </w:p>
        </w:tc>
        <w:tc>
          <w:tcPr>
            <w:tcW w:w="942" w:type="dxa"/>
            <w:tcBorders>
              <w:top w:val="nil"/>
              <w:left w:val="nil"/>
              <w:bottom w:val="single" w:sz="4" w:space="0" w:color="auto"/>
              <w:right w:val="single" w:sz="4" w:space="0" w:color="auto"/>
            </w:tcBorders>
            <w:shd w:val="clear" w:color="000000" w:fill="FFFFFF"/>
            <w:noWrap/>
            <w:vAlign w:val="bottom"/>
            <w:hideMark/>
          </w:tcPr>
          <w:p w14:paraId="5E11294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73</w:t>
            </w:r>
          </w:p>
        </w:tc>
      </w:tr>
      <w:tr w:rsidR="00F37CE8" w:rsidRPr="00480044" w14:paraId="420A1D89"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6B0AF958"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Semi-Solid</w:t>
            </w:r>
          </w:p>
        </w:tc>
        <w:tc>
          <w:tcPr>
            <w:tcW w:w="944" w:type="dxa"/>
            <w:tcBorders>
              <w:top w:val="nil"/>
              <w:left w:val="nil"/>
              <w:bottom w:val="single" w:sz="4" w:space="0" w:color="auto"/>
              <w:right w:val="single" w:sz="4" w:space="0" w:color="auto"/>
            </w:tcBorders>
            <w:shd w:val="clear" w:color="000000" w:fill="FFFFFF"/>
            <w:noWrap/>
            <w:vAlign w:val="bottom"/>
            <w:hideMark/>
          </w:tcPr>
          <w:p w14:paraId="1F0C967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40F5F41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4" w:type="dxa"/>
            <w:tcBorders>
              <w:top w:val="nil"/>
              <w:left w:val="nil"/>
              <w:bottom w:val="single" w:sz="4" w:space="0" w:color="auto"/>
              <w:right w:val="single" w:sz="4" w:space="0" w:color="auto"/>
            </w:tcBorders>
            <w:shd w:val="clear" w:color="000000" w:fill="FFFFFF"/>
            <w:noWrap/>
            <w:vAlign w:val="bottom"/>
            <w:hideMark/>
          </w:tcPr>
          <w:p w14:paraId="36A185B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6</w:t>
            </w:r>
          </w:p>
        </w:tc>
        <w:tc>
          <w:tcPr>
            <w:tcW w:w="942" w:type="dxa"/>
            <w:tcBorders>
              <w:top w:val="nil"/>
              <w:left w:val="nil"/>
              <w:bottom w:val="single" w:sz="4" w:space="0" w:color="auto"/>
              <w:right w:val="single" w:sz="4" w:space="0" w:color="auto"/>
            </w:tcBorders>
            <w:shd w:val="clear" w:color="000000" w:fill="FFFFFF"/>
            <w:noWrap/>
            <w:vAlign w:val="bottom"/>
            <w:hideMark/>
          </w:tcPr>
          <w:p w14:paraId="6D93D79B"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5BC3477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D9ACC71"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66A20E2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7</w:t>
            </w:r>
          </w:p>
        </w:tc>
        <w:tc>
          <w:tcPr>
            <w:tcW w:w="942" w:type="dxa"/>
            <w:tcBorders>
              <w:top w:val="nil"/>
              <w:left w:val="nil"/>
              <w:bottom w:val="single" w:sz="4" w:space="0" w:color="auto"/>
              <w:right w:val="single" w:sz="4" w:space="0" w:color="auto"/>
            </w:tcBorders>
            <w:shd w:val="clear" w:color="000000" w:fill="FFFFFF"/>
            <w:noWrap/>
            <w:vAlign w:val="bottom"/>
            <w:hideMark/>
          </w:tcPr>
          <w:p w14:paraId="46E5D54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8</w:t>
            </w:r>
          </w:p>
        </w:tc>
        <w:tc>
          <w:tcPr>
            <w:tcW w:w="942" w:type="dxa"/>
            <w:tcBorders>
              <w:top w:val="nil"/>
              <w:left w:val="nil"/>
              <w:bottom w:val="single" w:sz="4" w:space="0" w:color="auto"/>
              <w:right w:val="single" w:sz="4" w:space="0" w:color="auto"/>
            </w:tcBorders>
            <w:shd w:val="clear" w:color="000000" w:fill="FFFFFF"/>
            <w:noWrap/>
            <w:vAlign w:val="bottom"/>
            <w:hideMark/>
          </w:tcPr>
          <w:p w14:paraId="04D6DDD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10</w:t>
            </w:r>
          </w:p>
        </w:tc>
      </w:tr>
      <w:tr w:rsidR="00F37CE8" w:rsidRPr="00480044" w14:paraId="12C0A682"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191BD7BB"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color w:val="000000"/>
                <w:sz w:val="20"/>
                <w:szCs w:val="20"/>
              </w:rPr>
              <w:t>Solid</w:t>
            </w:r>
          </w:p>
        </w:tc>
        <w:tc>
          <w:tcPr>
            <w:tcW w:w="944" w:type="dxa"/>
            <w:tcBorders>
              <w:top w:val="nil"/>
              <w:left w:val="nil"/>
              <w:bottom w:val="single" w:sz="4" w:space="0" w:color="auto"/>
              <w:right w:val="single" w:sz="4" w:space="0" w:color="auto"/>
            </w:tcBorders>
            <w:shd w:val="clear" w:color="000000" w:fill="FFFFFF"/>
            <w:noWrap/>
            <w:vAlign w:val="bottom"/>
            <w:hideMark/>
          </w:tcPr>
          <w:p w14:paraId="5C2FD4E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27</w:t>
            </w:r>
          </w:p>
        </w:tc>
        <w:tc>
          <w:tcPr>
            <w:tcW w:w="944" w:type="dxa"/>
            <w:tcBorders>
              <w:top w:val="nil"/>
              <w:left w:val="nil"/>
              <w:bottom w:val="single" w:sz="4" w:space="0" w:color="auto"/>
              <w:right w:val="single" w:sz="4" w:space="0" w:color="auto"/>
            </w:tcBorders>
            <w:shd w:val="clear" w:color="000000" w:fill="FFFFFF"/>
            <w:noWrap/>
            <w:vAlign w:val="bottom"/>
            <w:hideMark/>
          </w:tcPr>
          <w:p w14:paraId="3208B0E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4" w:type="dxa"/>
            <w:tcBorders>
              <w:top w:val="nil"/>
              <w:left w:val="nil"/>
              <w:bottom w:val="single" w:sz="4" w:space="0" w:color="auto"/>
              <w:right w:val="single" w:sz="4" w:space="0" w:color="auto"/>
            </w:tcBorders>
            <w:shd w:val="clear" w:color="000000" w:fill="FFFFFF"/>
            <w:noWrap/>
            <w:vAlign w:val="bottom"/>
            <w:hideMark/>
          </w:tcPr>
          <w:p w14:paraId="1277BD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16AF9B13"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69DCDB00"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29</w:t>
            </w:r>
          </w:p>
        </w:tc>
        <w:tc>
          <w:tcPr>
            <w:tcW w:w="942" w:type="dxa"/>
            <w:tcBorders>
              <w:top w:val="nil"/>
              <w:left w:val="nil"/>
              <w:bottom w:val="single" w:sz="4" w:space="0" w:color="auto"/>
              <w:right w:val="single" w:sz="4" w:space="0" w:color="auto"/>
            </w:tcBorders>
            <w:shd w:val="clear" w:color="000000" w:fill="FFFFFF"/>
            <w:noWrap/>
            <w:vAlign w:val="bottom"/>
            <w:hideMark/>
          </w:tcPr>
          <w:p w14:paraId="58CA8A8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28</w:t>
            </w:r>
          </w:p>
        </w:tc>
        <w:tc>
          <w:tcPr>
            <w:tcW w:w="942" w:type="dxa"/>
            <w:tcBorders>
              <w:top w:val="nil"/>
              <w:left w:val="nil"/>
              <w:bottom w:val="single" w:sz="4" w:space="0" w:color="auto"/>
              <w:right w:val="single" w:sz="4" w:space="0" w:color="auto"/>
            </w:tcBorders>
            <w:shd w:val="clear" w:color="000000" w:fill="FFFFFF"/>
            <w:noWrap/>
            <w:vAlign w:val="bottom"/>
            <w:hideMark/>
          </w:tcPr>
          <w:p w14:paraId="6D32579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30</w:t>
            </w:r>
          </w:p>
        </w:tc>
        <w:tc>
          <w:tcPr>
            <w:tcW w:w="942" w:type="dxa"/>
            <w:tcBorders>
              <w:top w:val="nil"/>
              <w:left w:val="nil"/>
              <w:bottom w:val="single" w:sz="4" w:space="0" w:color="auto"/>
              <w:right w:val="single" w:sz="4" w:space="0" w:color="auto"/>
            </w:tcBorders>
            <w:shd w:val="clear" w:color="000000" w:fill="FFFFFF"/>
            <w:noWrap/>
            <w:vAlign w:val="bottom"/>
            <w:hideMark/>
          </w:tcPr>
          <w:p w14:paraId="40E6EDF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35</w:t>
            </w:r>
          </w:p>
        </w:tc>
        <w:tc>
          <w:tcPr>
            <w:tcW w:w="942" w:type="dxa"/>
            <w:tcBorders>
              <w:top w:val="nil"/>
              <w:left w:val="nil"/>
              <w:bottom w:val="single" w:sz="4" w:space="0" w:color="auto"/>
              <w:right w:val="single" w:sz="4" w:space="0" w:color="auto"/>
            </w:tcBorders>
            <w:shd w:val="clear" w:color="000000" w:fill="FFFFFF"/>
            <w:noWrap/>
            <w:vAlign w:val="bottom"/>
            <w:hideMark/>
          </w:tcPr>
          <w:p w14:paraId="0C39716A"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color w:val="000000"/>
                <w:sz w:val="20"/>
                <w:szCs w:val="20"/>
              </w:rPr>
              <w:t>42</w:t>
            </w:r>
          </w:p>
        </w:tc>
      </w:tr>
      <w:tr w:rsidR="00F37CE8" w:rsidRPr="00480044" w14:paraId="2576EBF3" w14:textId="77777777" w:rsidTr="00480044">
        <w:trPr>
          <w:trHeight w:val="411"/>
        </w:trPr>
        <w:tc>
          <w:tcPr>
            <w:tcW w:w="1553" w:type="dxa"/>
            <w:tcBorders>
              <w:top w:val="nil"/>
              <w:left w:val="single" w:sz="4" w:space="0" w:color="auto"/>
              <w:bottom w:val="single" w:sz="4" w:space="0" w:color="auto"/>
              <w:right w:val="single" w:sz="4" w:space="0" w:color="auto"/>
            </w:tcBorders>
            <w:shd w:val="clear" w:color="000000" w:fill="FFFFFF"/>
            <w:noWrap/>
            <w:vAlign w:val="bottom"/>
            <w:hideMark/>
          </w:tcPr>
          <w:p w14:paraId="03C08925" w14:textId="77777777" w:rsidR="00F37CE8" w:rsidRPr="00480044" w:rsidRDefault="00F37CE8" w:rsidP="00F37CE8">
            <w:pPr>
              <w:spacing w:after="0" w:line="240" w:lineRule="auto"/>
              <w:rPr>
                <w:rFonts w:ascii="Arial" w:eastAsia="Times New Roman" w:hAnsi="Arial" w:cs="Arial"/>
                <w:color w:val="000000"/>
                <w:sz w:val="20"/>
                <w:szCs w:val="20"/>
                <w:lang w:val="en-US"/>
              </w:rPr>
            </w:pPr>
            <w:r w:rsidRPr="00480044">
              <w:rPr>
                <w:rFonts w:ascii="Arial" w:hAnsi="Arial" w:cs="Arial"/>
                <w:b/>
                <w:bCs/>
                <w:color w:val="000000"/>
                <w:sz w:val="20"/>
                <w:szCs w:val="20"/>
              </w:rPr>
              <w:t>Total</w:t>
            </w:r>
          </w:p>
        </w:tc>
        <w:tc>
          <w:tcPr>
            <w:tcW w:w="944" w:type="dxa"/>
            <w:tcBorders>
              <w:top w:val="nil"/>
              <w:left w:val="nil"/>
              <w:bottom w:val="single" w:sz="4" w:space="0" w:color="auto"/>
              <w:right w:val="single" w:sz="4" w:space="0" w:color="auto"/>
            </w:tcBorders>
            <w:shd w:val="clear" w:color="000000" w:fill="FFFFFF"/>
            <w:noWrap/>
            <w:vAlign w:val="bottom"/>
            <w:hideMark/>
          </w:tcPr>
          <w:p w14:paraId="0C5A0199"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80</w:t>
            </w:r>
          </w:p>
        </w:tc>
        <w:tc>
          <w:tcPr>
            <w:tcW w:w="944" w:type="dxa"/>
            <w:tcBorders>
              <w:top w:val="nil"/>
              <w:left w:val="nil"/>
              <w:bottom w:val="single" w:sz="4" w:space="0" w:color="auto"/>
              <w:right w:val="single" w:sz="4" w:space="0" w:color="auto"/>
            </w:tcBorders>
            <w:shd w:val="clear" w:color="000000" w:fill="FFFFFF"/>
            <w:noWrap/>
            <w:vAlign w:val="bottom"/>
            <w:hideMark/>
          </w:tcPr>
          <w:p w14:paraId="73FC040D"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4" w:type="dxa"/>
            <w:tcBorders>
              <w:top w:val="nil"/>
              <w:left w:val="nil"/>
              <w:bottom w:val="single" w:sz="4" w:space="0" w:color="auto"/>
              <w:right w:val="single" w:sz="4" w:space="0" w:color="auto"/>
            </w:tcBorders>
            <w:shd w:val="clear" w:color="000000" w:fill="FFFFFF"/>
            <w:noWrap/>
            <w:vAlign w:val="bottom"/>
            <w:hideMark/>
          </w:tcPr>
          <w:p w14:paraId="26344CC7"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82</w:t>
            </w:r>
          </w:p>
        </w:tc>
        <w:tc>
          <w:tcPr>
            <w:tcW w:w="942" w:type="dxa"/>
            <w:tcBorders>
              <w:top w:val="nil"/>
              <w:left w:val="nil"/>
              <w:bottom w:val="single" w:sz="4" w:space="0" w:color="auto"/>
              <w:right w:val="single" w:sz="4" w:space="0" w:color="auto"/>
            </w:tcBorders>
            <w:shd w:val="clear" w:color="000000" w:fill="FFFFFF"/>
            <w:noWrap/>
            <w:vAlign w:val="bottom"/>
            <w:hideMark/>
          </w:tcPr>
          <w:p w14:paraId="3F72310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86</w:t>
            </w:r>
          </w:p>
        </w:tc>
        <w:tc>
          <w:tcPr>
            <w:tcW w:w="942" w:type="dxa"/>
            <w:tcBorders>
              <w:top w:val="nil"/>
              <w:left w:val="nil"/>
              <w:bottom w:val="single" w:sz="4" w:space="0" w:color="auto"/>
              <w:right w:val="single" w:sz="4" w:space="0" w:color="auto"/>
            </w:tcBorders>
            <w:shd w:val="clear" w:color="000000" w:fill="FFFFFF"/>
            <w:noWrap/>
            <w:vAlign w:val="bottom"/>
            <w:hideMark/>
          </w:tcPr>
          <w:p w14:paraId="1AD0B9DC"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85</w:t>
            </w:r>
          </w:p>
        </w:tc>
        <w:tc>
          <w:tcPr>
            <w:tcW w:w="942" w:type="dxa"/>
            <w:tcBorders>
              <w:top w:val="nil"/>
              <w:left w:val="nil"/>
              <w:bottom w:val="single" w:sz="4" w:space="0" w:color="auto"/>
              <w:right w:val="single" w:sz="4" w:space="0" w:color="auto"/>
            </w:tcBorders>
            <w:shd w:val="clear" w:color="000000" w:fill="FFFFFF"/>
            <w:noWrap/>
            <w:vAlign w:val="bottom"/>
            <w:hideMark/>
          </w:tcPr>
          <w:p w14:paraId="5476E33E"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83</w:t>
            </w:r>
          </w:p>
        </w:tc>
        <w:tc>
          <w:tcPr>
            <w:tcW w:w="942" w:type="dxa"/>
            <w:tcBorders>
              <w:top w:val="nil"/>
              <w:left w:val="nil"/>
              <w:bottom w:val="single" w:sz="4" w:space="0" w:color="auto"/>
              <w:right w:val="single" w:sz="4" w:space="0" w:color="auto"/>
            </w:tcBorders>
            <w:shd w:val="clear" w:color="000000" w:fill="FFFFFF"/>
            <w:noWrap/>
            <w:vAlign w:val="bottom"/>
            <w:hideMark/>
          </w:tcPr>
          <w:p w14:paraId="6FF8B5CF"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88</w:t>
            </w:r>
          </w:p>
        </w:tc>
        <w:tc>
          <w:tcPr>
            <w:tcW w:w="942" w:type="dxa"/>
            <w:tcBorders>
              <w:top w:val="nil"/>
              <w:left w:val="nil"/>
              <w:bottom w:val="single" w:sz="4" w:space="0" w:color="auto"/>
              <w:right w:val="single" w:sz="4" w:space="0" w:color="auto"/>
            </w:tcBorders>
            <w:shd w:val="clear" w:color="000000" w:fill="FFFFFF"/>
            <w:noWrap/>
            <w:vAlign w:val="bottom"/>
            <w:hideMark/>
          </w:tcPr>
          <w:p w14:paraId="74FCF3C4"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105</w:t>
            </w:r>
          </w:p>
        </w:tc>
        <w:tc>
          <w:tcPr>
            <w:tcW w:w="942" w:type="dxa"/>
            <w:tcBorders>
              <w:top w:val="nil"/>
              <w:left w:val="nil"/>
              <w:bottom w:val="single" w:sz="4" w:space="0" w:color="auto"/>
              <w:right w:val="single" w:sz="4" w:space="0" w:color="auto"/>
            </w:tcBorders>
            <w:shd w:val="clear" w:color="000000" w:fill="FFFFFF"/>
            <w:noWrap/>
            <w:vAlign w:val="bottom"/>
            <w:hideMark/>
          </w:tcPr>
          <w:p w14:paraId="1BA509D5" w14:textId="77777777" w:rsidR="00F37CE8" w:rsidRPr="00480044" w:rsidRDefault="00F37CE8" w:rsidP="00363C10">
            <w:pPr>
              <w:spacing w:after="0" w:line="240" w:lineRule="auto"/>
              <w:jc w:val="center"/>
              <w:rPr>
                <w:rFonts w:ascii="Arial" w:eastAsia="Times New Roman" w:hAnsi="Arial" w:cs="Arial"/>
                <w:color w:val="000000"/>
                <w:sz w:val="20"/>
                <w:szCs w:val="20"/>
                <w:lang w:val="en-US"/>
              </w:rPr>
            </w:pPr>
            <w:r w:rsidRPr="00480044">
              <w:rPr>
                <w:rFonts w:ascii="Arial" w:hAnsi="Arial" w:cs="Arial"/>
                <w:b/>
                <w:bCs/>
                <w:color w:val="000000"/>
                <w:sz w:val="20"/>
                <w:szCs w:val="20"/>
              </w:rPr>
              <w:t>124</w:t>
            </w:r>
          </w:p>
        </w:tc>
      </w:tr>
    </w:tbl>
    <w:p w14:paraId="5E468C43" w14:textId="7387D4EA" w:rsidR="00040B88" w:rsidRDefault="00AC691F" w:rsidP="00040B88">
      <w:pPr>
        <w:spacing w:line="360" w:lineRule="auto"/>
        <w:jc w:val="both"/>
        <w:rPr>
          <w:rFonts w:ascii="Arial" w:hAnsi="Arial" w:cs="Arial"/>
          <w:sz w:val="24"/>
          <w:szCs w:val="24"/>
        </w:rPr>
        <w:sectPr w:rsidR="00040B88"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231680" behindDoc="0" locked="0" layoutInCell="1" allowOverlap="1" wp14:anchorId="3D000D6B" wp14:editId="43628D3D">
                <wp:simplePos x="0" y="0"/>
                <wp:positionH relativeFrom="column">
                  <wp:posOffset>4688959</wp:posOffset>
                </wp:positionH>
                <wp:positionV relativeFrom="paragraph">
                  <wp:posOffset>47551</wp:posOffset>
                </wp:positionV>
                <wp:extent cx="1864360" cy="292735"/>
                <wp:effectExtent l="0" t="0" r="0" b="0"/>
                <wp:wrapNone/>
                <wp:docPr id="114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D000D6B" id="_x0000_s1146" type="#_x0000_t202" style="position:absolute;left:0;text-align:left;margin-left:369.2pt;margin-top:3.75pt;width:146.8pt;height:23.0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" filled="f" stroked="f">
                <v:textbox style="mso-fit-shape-to-text:t">
                  <w:txbxContent>
                    <w:p w14:paraId="30D842CF"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bookmarkEnd w:id="211"/>
    <w:p w14:paraId="1B8B83A1" w14:textId="77777777" w:rsidR="00FA0D73" w:rsidRDefault="00FA0D73" w:rsidP="00FA0D73">
      <w:pPr>
        <w:tabs>
          <w:tab w:val="left" w:pos="1290"/>
        </w:tabs>
        <w:spacing w:line="360" w:lineRule="auto"/>
        <w:jc w:val="both"/>
        <w:rPr>
          <w:rFonts w:ascii="Verdana" w:eastAsia="Arial" w:hAnsi="Verdana" w:cs="Arial"/>
          <w:b/>
          <w:bCs/>
          <w:sz w:val="20"/>
          <w:szCs w:val="20"/>
          <w:lang w:val="en-US"/>
        </w:rPr>
      </w:pPr>
    </w:p>
    <w:p w14:paraId="52457E25" w14:textId="33118485" w:rsidR="00FA0D73" w:rsidRPr="00363C10" w:rsidRDefault="00955F6C" w:rsidP="00FA0D73">
      <w:pPr>
        <w:tabs>
          <w:tab w:val="left" w:pos="1290"/>
        </w:tabs>
        <w:spacing w:line="360" w:lineRule="auto"/>
        <w:jc w:val="both"/>
        <w:rPr>
          <w:rFonts w:ascii="Verdana" w:eastAsia="Arial" w:hAnsi="Verdana" w:cs="Arial"/>
          <w:sz w:val="20"/>
          <w:szCs w:val="20"/>
        </w:rPr>
      </w:pPr>
      <w:r>
        <w:rPr>
          <w:rFonts w:ascii="Verdana" w:eastAsia="Arial" w:hAnsi="Verdana" w:cs="Arial"/>
          <w:b/>
          <w:bCs/>
          <w:sz w:val="20"/>
          <w:szCs w:val="20"/>
          <w:lang w:val="en-US"/>
        </w:rPr>
        <w:t xml:space="preserve">3.5.8. </w:t>
      </w:r>
      <w:r w:rsidR="00FA0D73" w:rsidRPr="00363C10">
        <w:rPr>
          <w:rFonts w:ascii="Verdana" w:eastAsia="Arial" w:hAnsi="Verdana" w:cs="Arial"/>
          <w:b/>
          <w:bCs/>
          <w:sz w:val="20"/>
          <w:szCs w:val="20"/>
          <w:lang w:val="en-US"/>
        </w:rPr>
        <w:t>South America</w:t>
      </w:r>
      <w:r w:rsidR="00FA0D73" w:rsidRPr="00363C10">
        <w:rPr>
          <w:rFonts w:ascii="Verdana" w:eastAsia="Arial" w:hAnsi="Verdana" w:cs="Arial"/>
          <w:b/>
          <w:bCs/>
          <w:sz w:val="20"/>
          <w:szCs w:val="20"/>
        </w:rPr>
        <w:t xml:space="preserve"> Epoxy Resin Market </w:t>
      </w:r>
      <w:r w:rsidR="00FA0D73">
        <w:rPr>
          <w:rFonts w:ascii="Verdana" w:eastAsia="Arial" w:hAnsi="Verdana" w:cs="Arial"/>
          <w:b/>
          <w:bCs/>
          <w:sz w:val="20"/>
          <w:szCs w:val="20"/>
          <w:lang w:val="en-US"/>
        </w:rPr>
        <w:t>Demand-</w:t>
      </w:r>
      <w:r w:rsidR="00FA0D73" w:rsidRPr="00363C10">
        <w:rPr>
          <w:rFonts w:ascii="Verdana" w:eastAsia="Arial" w:hAnsi="Verdana" w:cs="Arial"/>
          <w:b/>
          <w:bCs/>
          <w:sz w:val="20"/>
          <w:szCs w:val="20"/>
          <w:lang w:val="en-US"/>
        </w:rPr>
        <w:t>Supply</w:t>
      </w:r>
      <w:r w:rsidR="00FA0D73" w:rsidRPr="00363C10">
        <w:rPr>
          <w:rFonts w:ascii="Verdana" w:eastAsia="Arial" w:hAnsi="Verdana" w:cs="Arial"/>
          <w:b/>
          <w:bCs/>
          <w:sz w:val="20"/>
          <w:szCs w:val="20"/>
        </w:rPr>
        <w:t xml:space="preserve"> Analysis</w:t>
      </w:r>
      <w:r w:rsidR="00FA0D73" w:rsidRPr="00363C10">
        <w:rPr>
          <w:rFonts w:ascii="Verdana" w:eastAsia="Arial" w:hAnsi="Verdana" w:cs="Arial"/>
          <w:b/>
          <w:bCs/>
          <w:sz w:val="20"/>
          <w:szCs w:val="20"/>
          <w:lang w:val="en-US"/>
        </w:rPr>
        <w:t>, By Volume, 2015-20</w:t>
      </w:r>
      <w:r w:rsidR="00FA0D73">
        <w:rPr>
          <w:rFonts w:ascii="Verdana" w:eastAsia="Arial" w:hAnsi="Verdana" w:cs="Arial"/>
          <w:b/>
          <w:bCs/>
          <w:sz w:val="20"/>
          <w:szCs w:val="20"/>
          <w:lang w:val="en-US"/>
        </w:rPr>
        <w:t>30</w:t>
      </w:r>
      <w:r w:rsidR="00FA0D73" w:rsidRPr="00363C10">
        <w:rPr>
          <w:rFonts w:ascii="Verdana" w:eastAsia="Arial" w:hAnsi="Verdana" w:cs="Arial"/>
          <w:b/>
          <w:bCs/>
          <w:sz w:val="20"/>
          <w:szCs w:val="20"/>
          <w:lang w:val="en-US"/>
        </w:rPr>
        <w:t>F (Thousand Tonnes)</w:t>
      </w:r>
    </w:p>
    <w:tbl>
      <w:tblPr>
        <w:tblW w:w="9999" w:type="dxa"/>
        <w:tblLook w:val="04A0" w:firstRow="1" w:lastRow="0" w:firstColumn="1" w:lastColumn="0" w:noHBand="0" w:noVBand="1"/>
      </w:tblPr>
      <w:tblGrid>
        <w:gridCol w:w="1116"/>
        <w:gridCol w:w="985"/>
        <w:gridCol w:w="984"/>
        <w:gridCol w:w="984"/>
        <w:gridCol w:w="984"/>
        <w:gridCol w:w="984"/>
        <w:gridCol w:w="987"/>
        <w:gridCol w:w="991"/>
        <w:gridCol w:w="991"/>
        <w:gridCol w:w="993"/>
      </w:tblGrid>
      <w:tr w:rsidR="00FA0D73" w:rsidRPr="00496A37" w14:paraId="5B137F45" w14:textId="77777777" w:rsidTr="00A61E95">
        <w:trPr>
          <w:trHeight w:val="445"/>
        </w:trPr>
        <w:tc>
          <w:tcPr>
            <w:tcW w:w="1117" w:type="dxa"/>
            <w:tcBorders>
              <w:top w:val="single" w:sz="8" w:space="0" w:color="FFFFFF"/>
              <w:left w:val="nil"/>
              <w:bottom w:val="single" w:sz="12" w:space="0" w:color="FFFFFF"/>
              <w:right w:val="single" w:sz="8" w:space="0" w:color="FFFFFF"/>
            </w:tcBorders>
            <w:shd w:val="clear" w:color="000000" w:fill="70AD47"/>
            <w:vAlign w:val="center"/>
            <w:hideMark/>
          </w:tcPr>
          <w:p w14:paraId="4F05364B" w14:textId="77777777" w:rsidR="00FA0D73" w:rsidRPr="00496A37" w:rsidRDefault="00FA0D73" w:rsidP="00A61E95">
            <w:pPr>
              <w:spacing w:after="0" w:line="240" w:lineRule="auto"/>
              <w:ind w:firstLineChars="100" w:firstLine="220"/>
              <w:rPr>
                <w:rFonts w:ascii="Calibri" w:eastAsia="Times New Roman" w:hAnsi="Calibri" w:cs="Times New Roman"/>
                <w:color w:val="000000"/>
                <w:lang w:val="en-US"/>
              </w:rPr>
            </w:pPr>
            <w:r w:rsidRPr="00496A37">
              <w:rPr>
                <w:rFonts w:ascii="Calibri" w:eastAsia="Times New Roman" w:hAnsi="Calibri" w:cs="Times New Roman"/>
                <w:color w:val="000000"/>
                <w:lang w:val="en-US"/>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600C7D2"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2015</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36FE7E55"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2016</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C4161D0"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2017</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535247B8"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2018</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69651E9"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2019</w:t>
            </w:r>
          </w:p>
        </w:tc>
        <w:tc>
          <w:tcPr>
            <w:tcW w:w="984" w:type="dxa"/>
            <w:tcBorders>
              <w:top w:val="single" w:sz="8" w:space="0" w:color="FFFFFF"/>
              <w:left w:val="nil"/>
              <w:bottom w:val="single" w:sz="12" w:space="0" w:color="FFFFFF"/>
              <w:right w:val="single" w:sz="8" w:space="0" w:color="FFFFFF"/>
            </w:tcBorders>
            <w:shd w:val="clear" w:color="000000" w:fill="70AD47"/>
            <w:vAlign w:val="center"/>
            <w:hideMark/>
          </w:tcPr>
          <w:p w14:paraId="1FD118FC"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lang w:val="en-US"/>
              </w:rPr>
              <w:t>2020</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3B83E02"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2021E</w:t>
            </w:r>
          </w:p>
        </w:tc>
        <w:tc>
          <w:tcPr>
            <w:tcW w:w="991" w:type="dxa"/>
            <w:tcBorders>
              <w:top w:val="single" w:sz="8" w:space="0" w:color="FFFFFF"/>
              <w:left w:val="nil"/>
              <w:bottom w:val="single" w:sz="12" w:space="0" w:color="FFFFFF"/>
              <w:right w:val="single" w:sz="8" w:space="0" w:color="FFFFFF"/>
            </w:tcBorders>
            <w:shd w:val="clear" w:color="000000" w:fill="70AD47"/>
            <w:vAlign w:val="center"/>
            <w:hideMark/>
          </w:tcPr>
          <w:p w14:paraId="3E2FB0FD"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2025F</w:t>
            </w:r>
          </w:p>
        </w:tc>
        <w:tc>
          <w:tcPr>
            <w:tcW w:w="992" w:type="dxa"/>
            <w:tcBorders>
              <w:top w:val="single" w:sz="8" w:space="0" w:color="FFFFFF"/>
              <w:left w:val="nil"/>
              <w:bottom w:val="single" w:sz="12" w:space="0" w:color="FFFFFF"/>
              <w:right w:val="single" w:sz="8" w:space="0" w:color="FFFFFF"/>
            </w:tcBorders>
            <w:shd w:val="clear" w:color="000000" w:fill="70AD47"/>
            <w:vAlign w:val="center"/>
            <w:hideMark/>
          </w:tcPr>
          <w:p w14:paraId="46A5A0B8" w14:textId="77777777" w:rsidR="00FA0D73" w:rsidRPr="00496A37" w:rsidRDefault="00FA0D73" w:rsidP="00A61E95">
            <w:pPr>
              <w:spacing w:after="0" w:line="240" w:lineRule="auto"/>
              <w:ind w:firstLineChars="100" w:firstLine="141"/>
              <w:rPr>
                <w:rFonts w:ascii="Verdana" w:eastAsia="Times New Roman" w:hAnsi="Verdana" w:cs="Times New Roman"/>
                <w:b/>
                <w:bCs/>
                <w:color w:val="FFFFFF"/>
                <w:sz w:val="14"/>
                <w:szCs w:val="14"/>
                <w:lang w:val="en-US"/>
              </w:rPr>
            </w:pPr>
            <w:r w:rsidRPr="00496A37">
              <w:rPr>
                <w:rFonts w:ascii="Verdana" w:eastAsia="Times New Roman" w:hAnsi="Verdana" w:cs="Times New Roman"/>
                <w:b/>
                <w:bCs/>
                <w:color w:val="FFFFFF"/>
                <w:sz w:val="14"/>
                <w:szCs w:val="14"/>
              </w:rPr>
              <w:t>2030F</w:t>
            </w:r>
          </w:p>
        </w:tc>
      </w:tr>
      <w:tr w:rsidR="00FA0D73" w:rsidRPr="00496A37" w14:paraId="114398CC" w14:textId="77777777" w:rsidTr="00A61E95">
        <w:trPr>
          <w:trHeight w:val="465"/>
        </w:trPr>
        <w:tc>
          <w:tcPr>
            <w:tcW w:w="1117" w:type="dxa"/>
            <w:tcBorders>
              <w:top w:val="nil"/>
              <w:left w:val="nil"/>
              <w:bottom w:val="single" w:sz="8" w:space="0" w:color="FFFFFF"/>
              <w:right w:val="single" w:sz="8" w:space="0" w:color="FFFFFF"/>
            </w:tcBorders>
            <w:shd w:val="clear" w:color="000000" w:fill="D5E3CF"/>
            <w:vAlign w:val="center"/>
            <w:hideMark/>
          </w:tcPr>
          <w:p w14:paraId="16065E66"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0D602AD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589EB9"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0BCDFB8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7836EEC3"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6E7299A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84" w:type="dxa"/>
            <w:tcBorders>
              <w:top w:val="nil"/>
              <w:left w:val="nil"/>
              <w:bottom w:val="single" w:sz="8" w:space="0" w:color="FFFFFF"/>
              <w:right w:val="single" w:sz="8" w:space="0" w:color="FFFFFF"/>
            </w:tcBorders>
            <w:shd w:val="clear" w:color="000000" w:fill="D5E3CF"/>
            <w:vAlign w:val="center"/>
            <w:hideMark/>
          </w:tcPr>
          <w:p w14:paraId="3D7ECFA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44F1F87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1" w:type="dxa"/>
            <w:tcBorders>
              <w:top w:val="nil"/>
              <w:left w:val="nil"/>
              <w:bottom w:val="single" w:sz="8" w:space="0" w:color="FFFFFF"/>
              <w:right w:val="single" w:sz="8" w:space="0" w:color="FFFFFF"/>
            </w:tcBorders>
            <w:shd w:val="clear" w:color="000000" w:fill="D5E3CF"/>
            <w:vAlign w:val="center"/>
            <w:hideMark/>
          </w:tcPr>
          <w:p w14:paraId="11D6A8A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c>
          <w:tcPr>
            <w:tcW w:w="992" w:type="dxa"/>
            <w:tcBorders>
              <w:top w:val="nil"/>
              <w:left w:val="nil"/>
              <w:bottom w:val="single" w:sz="8" w:space="0" w:color="FFFFFF"/>
              <w:right w:val="single" w:sz="8" w:space="0" w:color="FFFFFF"/>
            </w:tcBorders>
            <w:shd w:val="clear" w:color="000000" w:fill="D5E3CF"/>
            <w:vAlign w:val="center"/>
            <w:hideMark/>
          </w:tcPr>
          <w:p w14:paraId="7311E9C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43.0</w:t>
            </w:r>
          </w:p>
        </w:tc>
      </w:tr>
      <w:tr w:rsidR="00FA0D73" w:rsidRPr="00496A37" w14:paraId="010DFDC7"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949817B"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43F92E70"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33.5</w:t>
            </w:r>
          </w:p>
        </w:tc>
        <w:tc>
          <w:tcPr>
            <w:tcW w:w="984" w:type="dxa"/>
            <w:tcBorders>
              <w:top w:val="nil"/>
              <w:left w:val="nil"/>
              <w:bottom w:val="single" w:sz="8" w:space="0" w:color="FFFFFF"/>
              <w:right w:val="single" w:sz="8" w:space="0" w:color="FFFFFF"/>
            </w:tcBorders>
            <w:shd w:val="clear" w:color="000000" w:fill="EBF1E9"/>
            <w:vAlign w:val="center"/>
            <w:hideMark/>
          </w:tcPr>
          <w:p w14:paraId="497767F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35.8</w:t>
            </w:r>
          </w:p>
        </w:tc>
        <w:tc>
          <w:tcPr>
            <w:tcW w:w="984" w:type="dxa"/>
            <w:tcBorders>
              <w:top w:val="nil"/>
              <w:left w:val="nil"/>
              <w:bottom w:val="single" w:sz="8" w:space="0" w:color="FFFFFF"/>
              <w:right w:val="single" w:sz="8" w:space="0" w:color="FFFFFF"/>
            </w:tcBorders>
            <w:shd w:val="clear" w:color="000000" w:fill="EBF1E9"/>
            <w:vAlign w:val="center"/>
            <w:hideMark/>
          </w:tcPr>
          <w:p w14:paraId="04DC2A1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35.2</w:t>
            </w:r>
          </w:p>
        </w:tc>
        <w:tc>
          <w:tcPr>
            <w:tcW w:w="984" w:type="dxa"/>
            <w:tcBorders>
              <w:top w:val="nil"/>
              <w:left w:val="nil"/>
              <w:bottom w:val="single" w:sz="8" w:space="0" w:color="FFFFFF"/>
              <w:right w:val="single" w:sz="8" w:space="0" w:color="FFFFFF"/>
            </w:tcBorders>
            <w:shd w:val="clear" w:color="000000" w:fill="EBF1E9"/>
            <w:vAlign w:val="center"/>
            <w:hideMark/>
          </w:tcPr>
          <w:p w14:paraId="0D46EF5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34.5</w:t>
            </w:r>
          </w:p>
        </w:tc>
        <w:tc>
          <w:tcPr>
            <w:tcW w:w="984" w:type="dxa"/>
            <w:tcBorders>
              <w:top w:val="nil"/>
              <w:left w:val="nil"/>
              <w:bottom w:val="single" w:sz="8" w:space="0" w:color="FFFFFF"/>
              <w:right w:val="single" w:sz="8" w:space="0" w:color="FFFFFF"/>
            </w:tcBorders>
            <w:shd w:val="clear" w:color="000000" w:fill="EBF1E9"/>
            <w:vAlign w:val="center"/>
            <w:hideMark/>
          </w:tcPr>
          <w:p w14:paraId="7558F801"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33.2</w:t>
            </w:r>
          </w:p>
        </w:tc>
        <w:tc>
          <w:tcPr>
            <w:tcW w:w="984" w:type="dxa"/>
            <w:tcBorders>
              <w:top w:val="nil"/>
              <w:left w:val="nil"/>
              <w:bottom w:val="single" w:sz="8" w:space="0" w:color="FFFFFF"/>
              <w:right w:val="single" w:sz="8" w:space="0" w:color="FFFFFF"/>
            </w:tcBorders>
            <w:shd w:val="clear" w:color="000000" w:fill="EBF1E9"/>
            <w:vAlign w:val="center"/>
            <w:hideMark/>
          </w:tcPr>
          <w:p w14:paraId="712F33EC"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31.8</w:t>
            </w:r>
          </w:p>
        </w:tc>
        <w:tc>
          <w:tcPr>
            <w:tcW w:w="991" w:type="dxa"/>
            <w:tcBorders>
              <w:top w:val="nil"/>
              <w:left w:val="nil"/>
              <w:bottom w:val="single" w:sz="8" w:space="0" w:color="FFFFFF"/>
              <w:right w:val="single" w:sz="8" w:space="0" w:color="FFFFFF"/>
            </w:tcBorders>
            <w:shd w:val="clear" w:color="000000" w:fill="EBF1E9"/>
            <w:vAlign w:val="center"/>
            <w:hideMark/>
          </w:tcPr>
          <w:p w14:paraId="3AE7E4C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33.0</w:t>
            </w:r>
          </w:p>
        </w:tc>
        <w:tc>
          <w:tcPr>
            <w:tcW w:w="991" w:type="dxa"/>
            <w:tcBorders>
              <w:top w:val="nil"/>
              <w:left w:val="nil"/>
              <w:bottom w:val="single" w:sz="8" w:space="0" w:color="FFFFFF"/>
              <w:right w:val="single" w:sz="8" w:space="0" w:color="FFFFFF"/>
            </w:tcBorders>
            <w:shd w:val="clear" w:color="000000" w:fill="EBF1E9"/>
            <w:vAlign w:val="center"/>
            <w:hideMark/>
          </w:tcPr>
          <w:p w14:paraId="6D40DD31"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34.6</w:t>
            </w:r>
          </w:p>
        </w:tc>
        <w:tc>
          <w:tcPr>
            <w:tcW w:w="992" w:type="dxa"/>
            <w:tcBorders>
              <w:top w:val="nil"/>
              <w:left w:val="nil"/>
              <w:bottom w:val="single" w:sz="8" w:space="0" w:color="FFFFFF"/>
              <w:right w:val="single" w:sz="8" w:space="0" w:color="FFFFFF"/>
            </w:tcBorders>
            <w:shd w:val="clear" w:color="000000" w:fill="EBF1E9"/>
            <w:vAlign w:val="center"/>
            <w:hideMark/>
          </w:tcPr>
          <w:p w14:paraId="6C72896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38.2</w:t>
            </w:r>
          </w:p>
        </w:tc>
      </w:tr>
      <w:tr w:rsidR="00FA0D73" w:rsidRPr="00496A37" w14:paraId="1BE833E1" w14:textId="77777777" w:rsidTr="00A61E95">
        <w:trPr>
          <w:trHeight w:val="445"/>
        </w:trPr>
        <w:tc>
          <w:tcPr>
            <w:tcW w:w="1117" w:type="dxa"/>
            <w:tcBorders>
              <w:top w:val="nil"/>
              <w:left w:val="nil"/>
              <w:bottom w:val="single" w:sz="8" w:space="0" w:color="FFFFFF"/>
              <w:right w:val="single" w:sz="8" w:space="0" w:color="FFFFFF"/>
            </w:tcBorders>
            <w:shd w:val="clear" w:color="000000" w:fill="D5E3CF"/>
            <w:vAlign w:val="center"/>
            <w:hideMark/>
          </w:tcPr>
          <w:p w14:paraId="10CD682E"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Import</w:t>
            </w:r>
          </w:p>
        </w:tc>
        <w:tc>
          <w:tcPr>
            <w:tcW w:w="985" w:type="dxa"/>
            <w:tcBorders>
              <w:top w:val="nil"/>
              <w:left w:val="nil"/>
              <w:bottom w:val="single" w:sz="8" w:space="0" w:color="FFFFFF"/>
              <w:right w:val="single" w:sz="8" w:space="0" w:color="FFFFFF"/>
            </w:tcBorders>
            <w:shd w:val="clear" w:color="000000" w:fill="D5E3CF"/>
            <w:vAlign w:val="center"/>
            <w:hideMark/>
          </w:tcPr>
          <w:p w14:paraId="3322589F"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52.1</w:t>
            </w:r>
          </w:p>
        </w:tc>
        <w:tc>
          <w:tcPr>
            <w:tcW w:w="984" w:type="dxa"/>
            <w:tcBorders>
              <w:top w:val="nil"/>
              <w:left w:val="nil"/>
              <w:bottom w:val="single" w:sz="8" w:space="0" w:color="FFFFFF"/>
              <w:right w:val="single" w:sz="8" w:space="0" w:color="FFFFFF"/>
            </w:tcBorders>
            <w:shd w:val="clear" w:color="000000" w:fill="D5E3CF"/>
            <w:vAlign w:val="center"/>
            <w:hideMark/>
          </w:tcPr>
          <w:p w14:paraId="47AE9BAC"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55.1</w:t>
            </w:r>
          </w:p>
        </w:tc>
        <w:tc>
          <w:tcPr>
            <w:tcW w:w="984" w:type="dxa"/>
            <w:tcBorders>
              <w:top w:val="nil"/>
              <w:left w:val="nil"/>
              <w:bottom w:val="single" w:sz="8" w:space="0" w:color="FFFFFF"/>
              <w:right w:val="single" w:sz="8" w:space="0" w:color="FFFFFF"/>
            </w:tcBorders>
            <w:shd w:val="clear" w:color="000000" w:fill="D5E3CF"/>
            <w:vAlign w:val="center"/>
            <w:hideMark/>
          </w:tcPr>
          <w:p w14:paraId="1096F7C2"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52.6</w:t>
            </w:r>
          </w:p>
        </w:tc>
        <w:tc>
          <w:tcPr>
            <w:tcW w:w="984" w:type="dxa"/>
            <w:tcBorders>
              <w:top w:val="nil"/>
              <w:left w:val="nil"/>
              <w:bottom w:val="single" w:sz="8" w:space="0" w:color="FFFFFF"/>
              <w:right w:val="single" w:sz="8" w:space="0" w:color="FFFFFF"/>
            </w:tcBorders>
            <w:shd w:val="clear" w:color="000000" w:fill="D5E3CF"/>
            <w:vAlign w:val="center"/>
            <w:hideMark/>
          </w:tcPr>
          <w:p w14:paraId="0AAB763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57.1</w:t>
            </w:r>
          </w:p>
        </w:tc>
        <w:tc>
          <w:tcPr>
            <w:tcW w:w="984" w:type="dxa"/>
            <w:tcBorders>
              <w:top w:val="nil"/>
              <w:left w:val="nil"/>
              <w:bottom w:val="single" w:sz="8" w:space="0" w:color="FFFFFF"/>
              <w:right w:val="single" w:sz="8" w:space="0" w:color="FFFFFF"/>
            </w:tcBorders>
            <w:shd w:val="clear" w:color="000000" w:fill="D5E3CF"/>
            <w:vAlign w:val="center"/>
            <w:hideMark/>
          </w:tcPr>
          <w:p w14:paraId="6EE3D4C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56.3</w:t>
            </w:r>
          </w:p>
        </w:tc>
        <w:tc>
          <w:tcPr>
            <w:tcW w:w="984" w:type="dxa"/>
            <w:tcBorders>
              <w:top w:val="nil"/>
              <w:left w:val="nil"/>
              <w:bottom w:val="single" w:sz="8" w:space="0" w:color="FFFFFF"/>
              <w:right w:val="single" w:sz="8" w:space="0" w:color="FFFFFF"/>
            </w:tcBorders>
            <w:shd w:val="clear" w:color="000000" w:fill="D5E3CF"/>
            <w:vAlign w:val="center"/>
            <w:hideMark/>
          </w:tcPr>
          <w:p w14:paraId="3567CA17"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54.2</w:t>
            </w:r>
          </w:p>
        </w:tc>
        <w:tc>
          <w:tcPr>
            <w:tcW w:w="2975"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69C09385"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r>
      <w:tr w:rsidR="00FA0D73" w:rsidRPr="00496A37" w14:paraId="4A4C6D28" w14:textId="77777777" w:rsidTr="00A61E95">
        <w:trPr>
          <w:trHeight w:val="445"/>
        </w:trPr>
        <w:tc>
          <w:tcPr>
            <w:tcW w:w="1117" w:type="dxa"/>
            <w:tcBorders>
              <w:top w:val="nil"/>
              <w:left w:val="nil"/>
              <w:bottom w:val="single" w:sz="8" w:space="0" w:color="FFFFFF"/>
              <w:right w:val="single" w:sz="8" w:space="0" w:color="FFFFFF"/>
            </w:tcBorders>
            <w:shd w:val="clear" w:color="000000" w:fill="EBF1E9"/>
            <w:vAlign w:val="center"/>
            <w:hideMark/>
          </w:tcPr>
          <w:p w14:paraId="361AFB0E"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441E2A6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6.0</w:t>
            </w:r>
          </w:p>
        </w:tc>
        <w:tc>
          <w:tcPr>
            <w:tcW w:w="984" w:type="dxa"/>
            <w:tcBorders>
              <w:top w:val="nil"/>
              <w:left w:val="nil"/>
              <w:bottom w:val="single" w:sz="8" w:space="0" w:color="FFFFFF"/>
              <w:right w:val="single" w:sz="8" w:space="0" w:color="FFFFFF"/>
            </w:tcBorders>
            <w:shd w:val="clear" w:color="000000" w:fill="EBF1E9"/>
            <w:vAlign w:val="center"/>
            <w:hideMark/>
          </w:tcPr>
          <w:p w14:paraId="544D2428"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6.2</w:t>
            </w:r>
          </w:p>
        </w:tc>
        <w:tc>
          <w:tcPr>
            <w:tcW w:w="984" w:type="dxa"/>
            <w:tcBorders>
              <w:top w:val="nil"/>
              <w:left w:val="nil"/>
              <w:bottom w:val="single" w:sz="8" w:space="0" w:color="FFFFFF"/>
              <w:right w:val="single" w:sz="8" w:space="0" w:color="FFFFFF"/>
            </w:tcBorders>
            <w:shd w:val="clear" w:color="000000" w:fill="EBF1E9"/>
            <w:vAlign w:val="center"/>
            <w:hideMark/>
          </w:tcPr>
          <w:p w14:paraId="2E70E69A"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5.7</w:t>
            </w:r>
          </w:p>
        </w:tc>
        <w:tc>
          <w:tcPr>
            <w:tcW w:w="984" w:type="dxa"/>
            <w:tcBorders>
              <w:top w:val="nil"/>
              <w:left w:val="nil"/>
              <w:bottom w:val="single" w:sz="8" w:space="0" w:color="FFFFFF"/>
              <w:right w:val="single" w:sz="8" w:space="0" w:color="FFFFFF"/>
            </w:tcBorders>
            <w:shd w:val="clear" w:color="000000" w:fill="EBF1E9"/>
            <w:vAlign w:val="center"/>
            <w:hideMark/>
          </w:tcPr>
          <w:p w14:paraId="3C4B742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w:t>
            </w:r>
          </w:p>
        </w:tc>
        <w:tc>
          <w:tcPr>
            <w:tcW w:w="984" w:type="dxa"/>
            <w:tcBorders>
              <w:top w:val="nil"/>
              <w:left w:val="nil"/>
              <w:bottom w:val="single" w:sz="8" w:space="0" w:color="FFFFFF"/>
              <w:right w:val="single" w:sz="8" w:space="0" w:color="FFFFFF"/>
            </w:tcBorders>
            <w:shd w:val="clear" w:color="000000" w:fill="EBF1E9"/>
            <w:vAlign w:val="center"/>
            <w:hideMark/>
          </w:tcPr>
          <w:p w14:paraId="35B36CE2"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4.2</w:t>
            </w:r>
          </w:p>
        </w:tc>
        <w:tc>
          <w:tcPr>
            <w:tcW w:w="984" w:type="dxa"/>
            <w:tcBorders>
              <w:top w:val="nil"/>
              <w:left w:val="nil"/>
              <w:bottom w:val="single" w:sz="8" w:space="0" w:color="FFFFFF"/>
              <w:right w:val="single" w:sz="8" w:space="0" w:color="FFFFFF"/>
            </w:tcBorders>
            <w:shd w:val="clear" w:color="000000" w:fill="EBF1E9"/>
            <w:vAlign w:val="center"/>
            <w:hideMark/>
          </w:tcPr>
          <w:p w14:paraId="3F64F1D8"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3.1</w:t>
            </w:r>
          </w:p>
        </w:tc>
        <w:tc>
          <w:tcPr>
            <w:tcW w:w="2975" w:type="dxa"/>
            <w:gridSpan w:val="3"/>
            <w:vMerge/>
            <w:tcBorders>
              <w:top w:val="nil"/>
              <w:left w:val="nil"/>
              <w:bottom w:val="single" w:sz="8" w:space="0" w:color="FFFFFF"/>
              <w:right w:val="single" w:sz="8" w:space="0" w:color="FFFFFF"/>
            </w:tcBorders>
            <w:vAlign w:val="center"/>
            <w:hideMark/>
          </w:tcPr>
          <w:p w14:paraId="1E9EB9D9" w14:textId="77777777" w:rsidR="00FA0D73" w:rsidRPr="00496A37" w:rsidRDefault="00FA0D73" w:rsidP="00A61E95">
            <w:pPr>
              <w:spacing w:after="0" w:line="240" w:lineRule="auto"/>
              <w:rPr>
                <w:rFonts w:ascii="Verdana" w:eastAsia="Times New Roman" w:hAnsi="Verdana" w:cs="Times New Roman"/>
                <w:color w:val="000000"/>
                <w:sz w:val="14"/>
                <w:szCs w:val="14"/>
                <w:lang w:val="en-US"/>
              </w:rPr>
            </w:pPr>
          </w:p>
        </w:tc>
      </w:tr>
      <w:tr w:rsidR="00FA0D73" w:rsidRPr="00496A37" w14:paraId="7B5E4FEE" w14:textId="77777777" w:rsidTr="00A61E95">
        <w:trPr>
          <w:trHeight w:val="530"/>
        </w:trPr>
        <w:tc>
          <w:tcPr>
            <w:tcW w:w="1117" w:type="dxa"/>
            <w:tcBorders>
              <w:top w:val="nil"/>
              <w:left w:val="nil"/>
              <w:bottom w:val="single" w:sz="8" w:space="0" w:color="FFFFFF"/>
              <w:right w:val="single" w:sz="8" w:space="0" w:color="FFFFFF"/>
            </w:tcBorders>
            <w:shd w:val="clear" w:color="000000" w:fill="D5E3CF"/>
            <w:vAlign w:val="center"/>
            <w:hideMark/>
          </w:tcPr>
          <w:p w14:paraId="710481A1"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54EDDF1E"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79.6</w:t>
            </w:r>
          </w:p>
        </w:tc>
        <w:tc>
          <w:tcPr>
            <w:tcW w:w="984" w:type="dxa"/>
            <w:tcBorders>
              <w:top w:val="nil"/>
              <w:left w:val="nil"/>
              <w:bottom w:val="single" w:sz="8" w:space="0" w:color="FFFFFF"/>
              <w:right w:val="single" w:sz="8" w:space="0" w:color="FFFFFF"/>
            </w:tcBorders>
            <w:shd w:val="clear" w:color="000000" w:fill="D5E3CF"/>
            <w:vAlign w:val="center"/>
            <w:hideMark/>
          </w:tcPr>
          <w:p w14:paraId="449575D0"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84.7</w:t>
            </w:r>
          </w:p>
        </w:tc>
        <w:tc>
          <w:tcPr>
            <w:tcW w:w="984" w:type="dxa"/>
            <w:tcBorders>
              <w:top w:val="nil"/>
              <w:left w:val="nil"/>
              <w:bottom w:val="single" w:sz="8" w:space="0" w:color="FFFFFF"/>
              <w:right w:val="single" w:sz="8" w:space="0" w:color="FFFFFF"/>
            </w:tcBorders>
            <w:shd w:val="clear" w:color="000000" w:fill="D5E3CF"/>
            <w:vAlign w:val="center"/>
            <w:hideMark/>
          </w:tcPr>
          <w:p w14:paraId="34D5865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82.0</w:t>
            </w:r>
          </w:p>
        </w:tc>
        <w:tc>
          <w:tcPr>
            <w:tcW w:w="984" w:type="dxa"/>
            <w:tcBorders>
              <w:top w:val="nil"/>
              <w:left w:val="nil"/>
              <w:bottom w:val="single" w:sz="8" w:space="0" w:color="FFFFFF"/>
              <w:right w:val="single" w:sz="8" w:space="0" w:color="FFFFFF"/>
            </w:tcBorders>
            <w:shd w:val="clear" w:color="000000" w:fill="D5E3CF"/>
            <w:vAlign w:val="center"/>
            <w:hideMark/>
          </w:tcPr>
          <w:p w14:paraId="7E8F0F37"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86.2</w:t>
            </w:r>
          </w:p>
        </w:tc>
        <w:tc>
          <w:tcPr>
            <w:tcW w:w="984" w:type="dxa"/>
            <w:tcBorders>
              <w:top w:val="nil"/>
              <w:left w:val="nil"/>
              <w:bottom w:val="single" w:sz="8" w:space="0" w:color="FFFFFF"/>
              <w:right w:val="single" w:sz="8" w:space="0" w:color="FFFFFF"/>
            </w:tcBorders>
            <w:shd w:val="clear" w:color="000000" w:fill="D5E3CF"/>
            <w:vAlign w:val="center"/>
            <w:hideMark/>
          </w:tcPr>
          <w:p w14:paraId="5147B4DB"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85.3</w:t>
            </w:r>
          </w:p>
        </w:tc>
        <w:tc>
          <w:tcPr>
            <w:tcW w:w="984" w:type="dxa"/>
            <w:tcBorders>
              <w:top w:val="nil"/>
              <w:left w:val="nil"/>
              <w:bottom w:val="single" w:sz="8" w:space="0" w:color="FFFFFF"/>
              <w:right w:val="single" w:sz="8" w:space="0" w:color="FFFFFF"/>
            </w:tcBorders>
            <w:shd w:val="clear" w:color="000000" w:fill="D5E3CF"/>
            <w:vAlign w:val="center"/>
            <w:hideMark/>
          </w:tcPr>
          <w:p w14:paraId="46F20369"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82.9</w:t>
            </w:r>
          </w:p>
        </w:tc>
        <w:tc>
          <w:tcPr>
            <w:tcW w:w="991" w:type="dxa"/>
            <w:tcBorders>
              <w:top w:val="nil"/>
              <w:left w:val="nil"/>
              <w:bottom w:val="single" w:sz="8" w:space="0" w:color="FFFFFF"/>
              <w:right w:val="single" w:sz="8" w:space="0" w:color="FFFFFF"/>
            </w:tcBorders>
            <w:shd w:val="clear" w:color="000000" w:fill="D5E3CF"/>
            <w:vAlign w:val="center"/>
            <w:hideMark/>
          </w:tcPr>
          <w:p w14:paraId="4D79A26B"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87.6</w:t>
            </w:r>
          </w:p>
        </w:tc>
        <w:tc>
          <w:tcPr>
            <w:tcW w:w="991" w:type="dxa"/>
            <w:tcBorders>
              <w:top w:val="nil"/>
              <w:left w:val="nil"/>
              <w:bottom w:val="single" w:sz="8" w:space="0" w:color="FFFFFF"/>
              <w:right w:val="single" w:sz="8" w:space="0" w:color="FFFFFF"/>
            </w:tcBorders>
            <w:shd w:val="clear" w:color="000000" w:fill="D5E3CF"/>
            <w:vAlign w:val="center"/>
            <w:hideMark/>
          </w:tcPr>
          <w:p w14:paraId="4E58C37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104.7</w:t>
            </w:r>
          </w:p>
        </w:tc>
        <w:tc>
          <w:tcPr>
            <w:tcW w:w="992" w:type="dxa"/>
            <w:tcBorders>
              <w:top w:val="nil"/>
              <w:left w:val="nil"/>
              <w:bottom w:val="single" w:sz="8" w:space="0" w:color="FFFFFF"/>
              <w:right w:val="single" w:sz="8" w:space="0" w:color="FFFFFF"/>
            </w:tcBorders>
            <w:shd w:val="clear" w:color="000000" w:fill="D5E3CF"/>
            <w:vAlign w:val="center"/>
            <w:hideMark/>
          </w:tcPr>
          <w:p w14:paraId="3E4F1826"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124.0</w:t>
            </w:r>
          </w:p>
        </w:tc>
      </w:tr>
      <w:tr w:rsidR="00FA0D73" w:rsidRPr="00496A37" w14:paraId="59958B5F" w14:textId="77777777" w:rsidTr="00A61E95">
        <w:trPr>
          <w:trHeight w:val="530"/>
        </w:trPr>
        <w:tc>
          <w:tcPr>
            <w:tcW w:w="1117" w:type="dxa"/>
            <w:tcBorders>
              <w:top w:val="nil"/>
              <w:left w:val="nil"/>
              <w:bottom w:val="single" w:sz="8" w:space="0" w:color="FFFFFF"/>
              <w:right w:val="single" w:sz="8" w:space="0" w:color="FFFFFF"/>
            </w:tcBorders>
            <w:shd w:val="clear" w:color="000000" w:fill="EBF1E9"/>
            <w:vAlign w:val="center"/>
            <w:hideMark/>
          </w:tcPr>
          <w:p w14:paraId="6C2D4D67" w14:textId="77777777" w:rsidR="00FA0D73" w:rsidRPr="00496A37" w:rsidRDefault="00FA0D73" w:rsidP="00A61E95">
            <w:pPr>
              <w:spacing w:after="0" w:line="240" w:lineRule="auto"/>
              <w:jc w:val="center"/>
              <w:rPr>
                <w:rFonts w:ascii="Verdana" w:eastAsia="Times New Roman" w:hAnsi="Verdana" w:cs="Times New Roman"/>
                <w:b/>
                <w:bCs/>
                <w:color w:val="000000"/>
                <w:sz w:val="14"/>
                <w:szCs w:val="14"/>
                <w:lang w:val="en-US"/>
              </w:rPr>
            </w:pPr>
            <w:r w:rsidRPr="00496A37">
              <w:rPr>
                <w:rFonts w:ascii="Verdana" w:eastAsia="Times New Roman" w:hAnsi="Verdana" w:cs="Times New Roman"/>
                <w:b/>
                <w:bCs/>
                <w:color w:val="000000"/>
                <w:sz w:val="14"/>
                <w:szCs w:val="14"/>
              </w:rPr>
              <w:t>Demand Supply Gap</w:t>
            </w:r>
          </w:p>
        </w:tc>
        <w:tc>
          <w:tcPr>
            <w:tcW w:w="5908"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0FF50A5"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lang w:val="en-US"/>
              </w:rPr>
              <w:t> </w:t>
            </w:r>
          </w:p>
        </w:tc>
        <w:tc>
          <w:tcPr>
            <w:tcW w:w="991" w:type="dxa"/>
            <w:tcBorders>
              <w:top w:val="nil"/>
              <w:left w:val="nil"/>
              <w:bottom w:val="single" w:sz="8" w:space="0" w:color="FFFFFF"/>
              <w:right w:val="single" w:sz="8" w:space="0" w:color="FFFFFF"/>
            </w:tcBorders>
            <w:shd w:val="clear" w:color="000000" w:fill="EBF1E9"/>
            <w:vAlign w:val="center"/>
            <w:hideMark/>
          </w:tcPr>
          <w:p w14:paraId="7DC596E4"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-54.6</w:t>
            </w:r>
          </w:p>
        </w:tc>
        <w:tc>
          <w:tcPr>
            <w:tcW w:w="991" w:type="dxa"/>
            <w:tcBorders>
              <w:top w:val="nil"/>
              <w:left w:val="nil"/>
              <w:bottom w:val="single" w:sz="8" w:space="0" w:color="FFFFFF"/>
              <w:right w:val="single" w:sz="8" w:space="0" w:color="FFFFFF"/>
            </w:tcBorders>
            <w:shd w:val="clear" w:color="000000" w:fill="EBF1E9"/>
            <w:vAlign w:val="center"/>
            <w:hideMark/>
          </w:tcPr>
          <w:p w14:paraId="203A9793"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-70.1</w:t>
            </w:r>
          </w:p>
        </w:tc>
        <w:tc>
          <w:tcPr>
            <w:tcW w:w="992" w:type="dxa"/>
            <w:tcBorders>
              <w:top w:val="nil"/>
              <w:left w:val="nil"/>
              <w:bottom w:val="single" w:sz="8" w:space="0" w:color="FFFFFF"/>
              <w:right w:val="single" w:sz="8" w:space="0" w:color="FFFFFF"/>
            </w:tcBorders>
            <w:shd w:val="clear" w:color="000000" w:fill="EBF1E9"/>
            <w:vAlign w:val="center"/>
            <w:hideMark/>
          </w:tcPr>
          <w:p w14:paraId="02D5A7DD" w14:textId="77777777" w:rsidR="00FA0D73" w:rsidRPr="00496A37" w:rsidRDefault="00FA0D73" w:rsidP="00A61E95">
            <w:pPr>
              <w:spacing w:after="0" w:line="240" w:lineRule="auto"/>
              <w:jc w:val="center"/>
              <w:rPr>
                <w:rFonts w:ascii="Verdana" w:eastAsia="Times New Roman" w:hAnsi="Verdana" w:cs="Times New Roman"/>
                <w:color w:val="000000"/>
                <w:sz w:val="14"/>
                <w:szCs w:val="14"/>
                <w:lang w:val="en-US"/>
              </w:rPr>
            </w:pPr>
            <w:r w:rsidRPr="00496A37">
              <w:rPr>
                <w:rFonts w:ascii="Verdana" w:eastAsia="Times New Roman" w:hAnsi="Verdana" w:cs="Times New Roman"/>
                <w:color w:val="000000"/>
                <w:sz w:val="14"/>
                <w:szCs w:val="14"/>
              </w:rPr>
              <w:t>-85.8</w:t>
            </w:r>
          </w:p>
        </w:tc>
      </w:tr>
    </w:tbl>
    <w:p w14:paraId="59109D4B" w14:textId="77777777" w:rsidR="00FA0D73" w:rsidRDefault="00FA0D73" w:rsidP="00FA0D73">
      <w:pPr>
        <w:tabs>
          <w:tab w:val="left" w:pos="1290"/>
        </w:tabs>
        <w:rPr>
          <w:rFonts w:ascii="Arial" w:eastAsia="Arial" w:hAnsi="Arial" w:cs="Arial"/>
          <w:sz w:val="24"/>
          <w:szCs w:val="24"/>
        </w:rPr>
      </w:pPr>
      <w:r>
        <w:rPr>
          <w:noProof/>
        </w:rPr>
        <mc:AlternateContent>
          <mc:Choice Requires="wps">
            <w:drawing>
              <wp:anchor distT="0" distB="0" distL="114300" distR="114300" simplePos="0" relativeHeight="252972032" behindDoc="0" locked="0" layoutInCell="1" allowOverlap="1" wp14:anchorId="6D6F38A9" wp14:editId="5EDD933E">
                <wp:simplePos x="0" y="0"/>
                <wp:positionH relativeFrom="margin">
                  <wp:posOffset>4505325</wp:posOffset>
                </wp:positionH>
                <wp:positionV relativeFrom="paragraph">
                  <wp:posOffset>6985</wp:posOffset>
                </wp:positionV>
                <wp:extent cx="1864360" cy="200025"/>
                <wp:effectExtent l="0" t="0" r="0" b="0"/>
                <wp:wrapNone/>
                <wp:docPr id="11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D6F38A9" id="_x0000_s1147" type="#_x0000_t202" style="position:absolute;margin-left:354.75pt;margin-top:.55pt;width:146.8pt;height:15.7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" filled="f" stroked="f">
                <v:textbox style="mso-fit-shape-to-text:t">
                  <w:txbxContent>
                    <w:p w14:paraId="723CA4CF"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76C2D6E" w14:textId="6964A66F" w:rsidR="003F4B41" w:rsidRDefault="003F4B41" w:rsidP="003F4B41">
      <w:pPr>
        <w:spacing w:line="360" w:lineRule="auto"/>
        <w:textAlignment w:val="baseline"/>
        <w:rPr>
          <w:rFonts w:ascii="Verdana" w:eastAsia="Verdana" w:hAnsi="Verdana" w:cs="Verdana"/>
          <w:b/>
          <w:bCs/>
          <w:color w:val="000000" w:themeColor="text1"/>
          <w:kern w:val="24"/>
          <w:sz w:val="20"/>
          <w:szCs w:val="20"/>
        </w:rPr>
      </w:pPr>
      <w:r w:rsidRPr="005858C1">
        <w:rPr>
          <w:rFonts w:ascii="Verdana" w:eastAsia="Verdana" w:hAnsi="Verdana" w:cs="Verdana"/>
          <w:b/>
          <w:bCs/>
          <w:color w:val="0F0E0E"/>
          <w:kern w:val="24"/>
          <w:sz w:val="20"/>
          <w:szCs w:val="20"/>
          <w:lang w:val="en-US"/>
        </w:rPr>
        <w:t>3.5.</w:t>
      </w:r>
      <w:r w:rsidR="00955F6C">
        <w:rPr>
          <w:rFonts w:ascii="Verdana" w:eastAsia="Verdana" w:hAnsi="Verdana" w:cs="Verdana"/>
          <w:b/>
          <w:bCs/>
          <w:color w:val="0F0E0E"/>
          <w:kern w:val="24"/>
          <w:sz w:val="20"/>
          <w:szCs w:val="20"/>
          <w:lang w:val="en-US"/>
        </w:rPr>
        <w:t>9</w:t>
      </w:r>
      <w:r w:rsidRPr="005858C1">
        <w:rPr>
          <w:rFonts w:ascii="Verdana" w:eastAsia="Verdana" w:hAnsi="Verdana" w:cs="Verdana"/>
          <w:b/>
          <w:bCs/>
          <w:color w:val="0F0E0E"/>
          <w:kern w:val="24"/>
          <w:sz w:val="20"/>
          <w:szCs w:val="20"/>
          <w:lang w:val="en-US"/>
        </w:rPr>
        <w:t xml:space="preserve">.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p w14:paraId="20F05480" w14:textId="7F158EE3" w:rsidR="003F4B41" w:rsidRPr="00CE35EB" w:rsidRDefault="003F4B41" w:rsidP="003F4B41">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South America</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Epoxy Resin</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p w14:paraId="4A25A323" w14:textId="6CC479B3" w:rsidR="003F4B41" w:rsidRDefault="00AC691F" w:rsidP="003F4B41">
      <w:pPr>
        <w:spacing w:line="360" w:lineRule="auto"/>
        <w:textAlignment w:val="baseline"/>
        <w:rPr>
          <w:rFonts w:ascii="Verdana" w:eastAsia="Verdana" w:hAnsi="Verdana" w:cs="Verdana"/>
          <w:b/>
          <w:bCs/>
          <w:color w:val="000000" w:themeColor="text1"/>
          <w:kern w:val="24"/>
          <w:sz w:val="20"/>
          <w:szCs w:val="20"/>
        </w:rPr>
      </w:pPr>
      <w:r>
        <w:rPr>
          <w:noProof/>
        </w:rPr>
        <mc:AlternateContent>
          <mc:Choice Requires="wps">
            <w:drawing>
              <wp:anchor distT="0" distB="0" distL="114300" distR="114300" simplePos="0" relativeHeight="252235776" behindDoc="0" locked="0" layoutInCell="1" allowOverlap="1" wp14:anchorId="11E041F9" wp14:editId="36D12DDC">
                <wp:simplePos x="0" y="0"/>
                <wp:positionH relativeFrom="margin">
                  <wp:posOffset>4225290</wp:posOffset>
                </wp:positionH>
                <wp:positionV relativeFrom="paragraph">
                  <wp:posOffset>1781190</wp:posOffset>
                </wp:positionV>
                <wp:extent cx="2140304" cy="292735"/>
                <wp:effectExtent l="0" t="0" r="0" b="0"/>
                <wp:wrapNone/>
                <wp:docPr id="114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0304" cy="292735"/>
                        </a:xfrm>
                        <a:prstGeom prst="rect">
                          <a:avLst/>
                        </a:prstGeom>
                        <a:noFill/>
                      </wps:spPr>
                      <wps:txbx>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1E041F9" id="_x0000_s1148" type="#_x0000_t202" style="position:absolute;margin-left:332.7pt;margin-top:140.25pt;width:168.55pt;height:23.0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" filled="f" stroked="f">
                <v:textbox style="mso-fit-shape-to-text:t">
                  <w:txbxContent>
                    <w:p w14:paraId="3406B68C"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DD0687" w:rsidRPr="00064A01">
        <w:rPr>
          <w:noProof/>
        </w:rPr>
        <w:drawing>
          <wp:inline distT="0" distB="0" distL="0" distR="0" wp14:anchorId="237B5907" wp14:editId="28B39F9C">
            <wp:extent cx="6457950" cy="1457325"/>
            <wp:effectExtent l="0" t="0" r="0" b="0"/>
            <wp:docPr id="1069" name="Chart 1069">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10142" w:type="dxa"/>
        <w:tblLook w:val="0420" w:firstRow="1" w:lastRow="0" w:firstColumn="0" w:lastColumn="0" w:noHBand="0" w:noVBand="1"/>
      </w:tblPr>
      <w:tblGrid>
        <w:gridCol w:w="1554"/>
        <w:gridCol w:w="3108"/>
        <w:gridCol w:w="1096"/>
        <w:gridCol w:w="1096"/>
        <w:gridCol w:w="1096"/>
        <w:gridCol w:w="1096"/>
        <w:gridCol w:w="1096"/>
      </w:tblGrid>
      <w:tr w:rsidR="00480044" w:rsidRPr="00DD0687" w14:paraId="68BF1E47" w14:textId="77777777" w:rsidTr="00480044">
        <w:trPr>
          <w:trHeight w:val="366"/>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742B1F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Region</w:t>
            </w:r>
          </w:p>
        </w:tc>
        <w:tc>
          <w:tcPr>
            <w:tcW w:w="3108" w:type="dxa"/>
            <w:tcBorders>
              <w:top w:val="single" w:sz="4" w:space="0" w:color="auto"/>
              <w:left w:val="nil"/>
              <w:bottom w:val="nil"/>
              <w:right w:val="single" w:sz="4" w:space="0" w:color="auto"/>
            </w:tcBorders>
            <w:shd w:val="clear" w:color="000000" w:fill="A9D08E"/>
            <w:noWrap/>
            <w:vAlign w:val="bottom"/>
            <w:hideMark/>
          </w:tcPr>
          <w:p w14:paraId="14B2CC6B"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Demand Volume Share (%)</w:t>
            </w:r>
          </w:p>
        </w:tc>
        <w:tc>
          <w:tcPr>
            <w:tcW w:w="1096" w:type="dxa"/>
            <w:tcBorders>
              <w:top w:val="single" w:sz="4" w:space="0" w:color="auto"/>
              <w:left w:val="nil"/>
              <w:bottom w:val="nil"/>
              <w:right w:val="single" w:sz="4" w:space="0" w:color="auto"/>
            </w:tcBorders>
            <w:shd w:val="clear" w:color="000000" w:fill="A9D08E"/>
            <w:noWrap/>
            <w:vAlign w:val="bottom"/>
            <w:hideMark/>
          </w:tcPr>
          <w:p w14:paraId="2A58DD5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2E313757"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c>
          <w:tcPr>
            <w:tcW w:w="1096" w:type="dxa"/>
            <w:tcBorders>
              <w:top w:val="nil"/>
              <w:left w:val="nil"/>
              <w:bottom w:val="nil"/>
              <w:right w:val="nil"/>
            </w:tcBorders>
            <w:shd w:val="clear" w:color="auto" w:fill="auto"/>
            <w:noWrap/>
            <w:vAlign w:val="bottom"/>
            <w:hideMark/>
          </w:tcPr>
          <w:p w14:paraId="3124D66E"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p>
        </w:tc>
        <w:tc>
          <w:tcPr>
            <w:tcW w:w="1096" w:type="dxa"/>
            <w:tcBorders>
              <w:top w:val="single" w:sz="4" w:space="0" w:color="auto"/>
              <w:left w:val="single" w:sz="4" w:space="0" w:color="auto"/>
              <w:bottom w:val="nil"/>
              <w:right w:val="single" w:sz="4" w:space="0" w:color="auto"/>
            </w:tcBorders>
            <w:shd w:val="clear" w:color="000000" w:fill="A9D08E"/>
            <w:noWrap/>
            <w:vAlign w:val="bottom"/>
            <w:hideMark/>
          </w:tcPr>
          <w:p w14:paraId="6D42FAEC"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2020</w:t>
            </w:r>
          </w:p>
        </w:tc>
        <w:tc>
          <w:tcPr>
            <w:tcW w:w="1096" w:type="dxa"/>
            <w:tcBorders>
              <w:top w:val="single" w:sz="4" w:space="0" w:color="auto"/>
              <w:left w:val="nil"/>
              <w:bottom w:val="nil"/>
              <w:right w:val="single" w:sz="4" w:space="0" w:color="auto"/>
            </w:tcBorders>
            <w:shd w:val="clear" w:color="000000" w:fill="A9D08E"/>
            <w:noWrap/>
            <w:vAlign w:val="bottom"/>
            <w:hideMark/>
          </w:tcPr>
          <w:p w14:paraId="3DA11C15" w14:textId="77777777" w:rsidR="00DD0687" w:rsidRPr="00DD0687" w:rsidRDefault="00DD0687" w:rsidP="00DD0687">
            <w:pPr>
              <w:spacing w:after="0" w:line="240" w:lineRule="auto"/>
              <w:jc w:val="center"/>
              <w:rPr>
                <w:rFonts w:ascii="Arial" w:eastAsia="Times New Roman" w:hAnsi="Arial" w:cs="Arial"/>
                <w:b/>
                <w:bCs/>
                <w:color w:val="000000"/>
                <w:sz w:val="20"/>
                <w:szCs w:val="20"/>
                <w:lang w:val="en-US"/>
              </w:rPr>
            </w:pPr>
            <w:r w:rsidRPr="00DD0687">
              <w:rPr>
                <w:rFonts w:ascii="Arial" w:eastAsia="Times New Roman" w:hAnsi="Arial" w:cs="Arial"/>
                <w:b/>
                <w:bCs/>
                <w:color w:val="000000"/>
                <w:sz w:val="20"/>
                <w:szCs w:val="20"/>
                <w:lang w:val="en-US"/>
              </w:rPr>
              <w:t>2021E</w:t>
            </w:r>
          </w:p>
        </w:tc>
      </w:tr>
      <w:tr w:rsidR="00DD0687" w:rsidRPr="00DD0687" w14:paraId="7161F87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6F9830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single" w:sz="4" w:space="0" w:color="auto"/>
              <w:left w:val="nil"/>
              <w:bottom w:val="single" w:sz="4" w:space="0" w:color="auto"/>
              <w:right w:val="single" w:sz="4" w:space="0" w:color="auto"/>
            </w:tcBorders>
            <w:shd w:val="clear" w:color="auto" w:fill="auto"/>
            <w:noWrap/>
            <w:vAlign w:val="bottom"/>
            <w:hideMark/>
          </w:tcPr>
          <w:p w14:paraId="2D247956"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Olin Corporation</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4FB141"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16.68</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6B5002B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17.18</w:t>
            </w:r>
          </w:p>
        </w:tc>
        <w:tc>
          <w:tcPr>
            <w:tcW w:w="1096" w:type="dxa"/>
            <w:tcBorders>
              <w:top w:val="nil"/>
              <w:left w:val="nil"/>
              <w:bottom w:val="nil"/>
              <w:right w:val="nil"/>
            </w:tcBorders>
            <w:shd w:val="clear" w:color="auto" w:fill="auto"/>
            <w:noWrap/>
            <w:vAlign w:val="bottom"/>
            <w:hideMark/>
          </w:tcPr>
          <w:p w14:paraId="778553A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8B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14.84%</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378B2D9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14.80%</w:t>
            </w:r>
          </w:p>
        </w:tc>
      </w:tr>
      <w:tr w:rsidR="00DD0687" w:rsidRPr="00DD0687" w14:paraId="624ED382"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5684CC0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3F954087"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Huntsman Corporation</w:t>
            </w:r>
          </w:p>
        </w:tc>
        <w:tc>
          <w:tcPr>
            <w:tcW w:w="1096" w:type="dxa"/>
            <w:tcBorders>
              <w:top w:val="nil"/>
              <w:left w:val="nil"/>
              <w:bottom w:val="single" w:sz="4" w:space="0" w:color="auto"/>
              <w:right w:val="single" w:sz="4" w:space="0" w:color="auto"/>
            </w:tcBorders>
            <w:shd w:val="clear" w:color="auto" w:fill="auto"/>
            <w:noWrap/>
            <w:vAlign w:val="bottom"/>
            <w:hideMark/>
          </w:tcPr>
          <w:p w14:paraId="5BD95628"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2.27</w:t>
            </w:r>
          </w:p>
        </w:tc>
        <w:tc>
          <w:tcPr>
            <w:tcW w:w="1096" w:type="dxa"/>
            <w:tcBorders>
              <w:top w:val="nil"/>
              <w:left w:val="nil"/>
              <w:bottom w:val="single" w:sz="4" w:space="0" w:color="auto"/>
              <w:right w:val="single" w:sz="4" w:space="0" w:color="auto"/>
            </w:tcBorders>
            <w:shd w:val="clear" w:color="auto" w:fill="auto"/>
            <w:noWrap/>
            <w:vAlign w:val="bottom"/>
            <w:hideMark/>
          </w:tcPr>
          <w:p w14:paraId="3BCB11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2.44</w:t>
            </w:r>
          </w:p>
        </w:tc>
        <w:tc>
          <w:tcPr>
            <w:tcW w:w="1096" w:type="dxa"/>
            <w:tcBorders>
              <w:top w:val="nil"/>
              <w:left w:val="nil"/>
              <w:bottom w:val="nil"/>
              <w:right w:val="nil"/>
            </w:tcBorders>
            <w:shd w:val="clear" w:color="auto" w:fill="auto"/>
            <w:noWrap/>
            <w:vAlign w:val="bottom"/>
            <w:hideMark/>
          </w:tcPr>
          <w:p w14:paraId="786E147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3213C77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2.02%</w:t>
            </w:r>
          </w:p>
        </w:tc>
        <w:tc>
          <w:tcPr>
            <w:tcW w:w="1096" w:type="dxa"/>
            <w:tcBorders>
              <w:top w:val="nil"/>
              <w:left w:val="nil"/>
              <w:bottom w:val="single" w:sz="4" w:space="0" w:color="auto"/>
              <w:right w:val="single" w:sz="4" w:space="0" w:color="auto"/>
            </w:tcBorders>
            <w:shd w:val="clear" w:color="auto" w:fill="auto"/>
            <w:noWrap/>
            <w:vAlign w:val="bottom"/>
            <w:hideMark/>
          </w:tcPr>
          <w:p w14:paraId="3BD7D68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2.10%</w:t>
            </w:r>
          </w:p>
        </w:tc>
      </w:tr>
      <w:tr w:rsidR="00DD0687" w:rsidRPr="00DD0687" w14:paraId="0C5B8620"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5151ED6"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000000" w:fill="FFFFFF"/>
            <w:noWrap/>
            <w:vAlign w:val="bottom"/>
            <w:hideMark/>
          </w:tcPr>
          <w:p w14:paraId="164CADD8"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 xml:space="preserve">Kukdo Chemical </w:t>
            </w:r>
          </w:p>
        </w:tc>
        <w:tc>
          <w:tcPr>
            <w:tcW w:w="1096" w:type="dxa"/>
            <w:tcBorders>
              <w:top w:val="nil"/>
              <w:left w:val="nil"/>
              <w:bottom w:val="single" w:sz="4" w:space="0" w:color="auto"/>
              <w:right w:val="single" w:sz="4" w:space="0" w:color="auto"/>
            </w:tcBorders>
            <w:shd w:val="clear" w:color="auto" w:fill="auto"/>
            <w:noWrap/>
            <w:vAlign w:val="bottom"/>
            <w:hideMark/>
          </w:tcPr>
          <w:p w14:paraId="16B5F07E"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9.72</w:t>
            </w:r>
          </w:p>
        </w:tc>
        <w:tc>
          <w:tcPr>
            <w:tcW w:w="1096" w:type="dxa"/>
            <w:tcBorders>
              <w:top w:val="nil"/>
              <w:left w:val="nil"/>
              <w:bottom w:val="single" w:sz="4" w:space="0" w:color="auto"/>
              <w:right w:val="single" w:sz="4" w:space="0" w:color="auto"/>
            </w:tcBorders>
            <w:shd w:val="clear" w:color="auto" w:fill="auto"/>
            <w:noWrap/>
            <w:vAlign w:val="bottom"/>
            <w:hideMark/>
          </w:tcPr>
          <w:p w14:paraId="5CD7CE04"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9.66</w:t>
            </w:r>
          </w:p>
        </w:tc>
        <w:tc>
          <w:tcPr>
            <w:tcW w:w="1096" w:type="dxa"/>
            <w:tcBorders>
              <w:top w:val="nil"/>
              <w:left w:val="nil"/>
              <w:bottom w:val="nil"/>
              <w:right w:val="nil"/>
            </w:tcBorders>
            <w:shd w:val="clear" w:color="auto" w:fill="auto"/>
            <w:noWrap/>
            <w:vAlign w:val="bottom"/>
            <w:hideMark/>
          </w:tcPr>
          <w:p w14:paraId="5E074AC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58CD115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8.65%</w:t>
            </w:r>
          </w:p>
        </w:tc>
        <w:tc>
          <w:tcPr>
            <w:tcW w:w="1096" w:type="dxa"/>
            <w:tcBorders>
              <w:top w:val="nil"/>
              <w:left w:val="nil"/>
              <w:bottom w:val="single" w:sz="4" w:space="0" w:color="auto"/>
              <w:right w:val="single" w:sz="4" w:space="0" w:color="auto"/>
            </w:tcBorders>
            <w:shd w:val="clear" w:color="auto" w:fill="auto"/>
            <w:noWrap/>
            <w:vAlign w:val="bottom"/>
            <w:hideMark/>
          </w:tcPr>
          <w:p w14:paraId="4E1EBD9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8.32%</w:t>
            </w:r>
          </w:p>
        </w:tc>
      </w:tr>
      <w:tr w:rsidR="00DD0687" w:rsidRPr="00DD0687" w14:paraId="45D9A689"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2E35254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lastRenderedPageBreak/>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7E51D91"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 xml:space="preserve">Nan </w:t>
            </w:r>
            <w:proofErr w:type="spellStart"/>
            <w:r w:rsidRPr="00DD0687">
              <w:rPr>
                <w:rFonts w:ascii="Arial" w:eastAsia="Times New Roman" w:hAnsi="Arial" w:cs="Arial"/>
                <w:sz w:val="20"/>
                <w:szCs w:val="20"/>
                <w:lang w:val="en-US"/>
              </w:rPr>
              <w:t>Ya</w:t>
            </w:r>
            <w:proofErr w:type="spellEnd"/>
            <w:r w:rsidRPr="00DD0687">
              <w:rPr>
                <w:rFonts w:ascii="Arial" w:eastAsia="Times New Roman" w:hAnsi="Arial" w:cs="Arial"/>
                <w:sz w:val="20"/>
                <w:szCs w:val="20"/>
                <w:lang w:val="en-US"/>
              </w:rPr>
              <w:t xml:space="preserve"> Plastics Co Ltd</w:t>
            </w:r>
          </w:p>
        </w:tc>
        <w:tc>
          <w:tcPr>
            <w:tcW w:w="1096" w:type="dxa"/>
            <w:tcBorders>
              <w:top w:val="nil"/>
              <w:left w:val="nil"/>
              <w:bottom w:val="single" w:sz="4" w:space="0" w:color="auto"/>
              <w:right w:val="single" w:sz="4" w:space="0" w:color="auto"/>
            </w:tcBorders>
            <w:shd w:val="clear" w:color="auto" w:fill="auto"/>
            <w:noWrap/>
            <w:vAlign w:val="bottom"/>
            <w:hideMark/>
          </w:tcPr>
          <w:p w14:paraId="3BAC23A9"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8.23</w:t>
            </w:r>
          </w:p>
        </w:tc>
        <w:tc>
          <w:tcPr>
            <w:tcW w:w="1096" w:type="dxa"/>
            <w:tcBorders>
              <w:top w:val="nil"/>
              <w:left w:val="nil"/>
              <w:bottom w:val="single" w:sz="4" w:space="0" w:color="auto"/>
              <w:right w:val="single" w:sz="4" w:space="0" w:color="auto"/>
            </w:tcBorders>
            <w:shd w:val="clear" w:color="auto" w:fill="auto"/>
            <w:noWrap/>
            <w:vAlign w:val="bottom"/>
            <w:hideMark/>
          </w:tcPr>
          <w:p w14:paraId="55E0D805"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8.22</w:t>
            </w:r>
          </w:p>
        </w:tc>
        <w:tc>
          <w:tcPr>
            <w:tcW w:w="1096" w:type="dxa"/>
            <w:tcBorders>
              <w:top w:val="nil"/>
              <w:left w:val="nil"/>
              <w:bottom w:val="nil"/>
              <w:right w:val="nil"/>
            </w:tcBorders>
            <w:shd w:val="clear" w:color="auto" w:fill="auto"/>
            <w:noWrap/>
            <w:vAlign w:val="bottom"/>
            <w:hideMark/>
          </w:tcPr>
          <w:p w14:paraId="2DCC188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9D69FCF"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7.32%</w:t>
            </w:r>
          </w:p>
        </w:tc>
        <w:tc>
          <w:tcPr>
            <w:tcW w:w="1096" w:type="dxa"/>
            <w:tcBorders>
              <w:top w:val="nil"/>
              <w:left w:val="nil"/>
              <w:bottom w:val="single" w:sz="4" w:space="0" w:color="auto"/>
              <w:right w:val="single" w:sz="4" w:space="0" w:color="auto"/>
            </w:tcBorders>
            <w:shd w:val="clear" w:color="auto" w:fill="auto"/>
            <w:noWrap/>
            <w:vAlign w:val="bottom"/>
            <w:hideMark/>
          </w:tcPr>
          <w:p w14:paraId="09BD7FBA"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7.08%</w:t>
            </w:r>
          </w:p>
        </w:tc>
      </w:tr>
      <w:tr w:rsidR="00DD0687" w:rsidRPr="00DD0687" w14:paraId="189E91D3" w14:textId="77777777" w:rsidTr="00480044">
        <w:trPr>
          <w:trHeight w:val="366"/>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9D6B6C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South America</w:t>
            </w:r>
          </w:p>
        </w:tc>
        <w:tc>
          <w:tcPr>
            <w:tcW w:w="3108" w:type="dxa"/>
            <w:tcBorders>
              <w:top w:val="nil"/>
              <w:left w:val="nil"/>
              <w:bottom w:val="single" w:sz="4" w:space="0" w:color="auto"/>
              <w:right w:val="single" w:sz="4" w:space="0" w:color="auto"/>
            </w:tcBorders>
            <w:shd w:val="clear" w:color="auto" w:fill="auto"/>
            <w:noWrap/>
            <w:vAlign w:val="bottom"/>
            <w:hideMark/>
          </w:tcPr>
          <w:p w14:paraId="4D2FB8EE" w14:textId="77777777" w:rsidR="00DD0687" w:rsidRPr="00DD0687" w:rsidRDefault="00DD0687" w:rsidP="00DD0687">
            <w:pPr>
              <w:spacing w:after="0" w:line="240" w:lineRule="auto"/>
              <w:rPr>
                <w:rFonts w:ascii="Arial" w:eastAsia="Times New Roman" w:hAnsi="Arial" w:cs="Arial"/>
                <w:sz w:val="20"/>
                <w:szCs w:val="20"/>
                <w:lang w:val="en-US"/>
              </w:rPr>
            </w:pPr>
            <w:r w:rsidRPr="00DD0687">
              <w:rPr>
                <w:rFonts w:ascii="Arial" w:eastAsia="Times New Roman" w:hAnsi="Arial" w:cs="Arial"/>
                <w:sz w:val="20"/>
                <w:szCs w:val="20"/>
                <w:lang w:val="en-US"/>
              </w:rPr>
              <w:t>Others</w:t>
            </w:r>
          </w:p>
        </w:tc>
        <w:tc>
          <w:tcPr>
            <w:tcW w:w="1096" w:type="dxa"/>
            <w:tcBorders>
              <w:top w:val="nil"/>
              <w:left w:val="nil"/>
              <w:bottom w:val="single" w:sz="4" w:space="0" w:color="auto"/>
              <w:right w:val="single" w:sz="4" w:space="0" w:color="auto"/>
            </w:tcBorders>
            <w:shd w:val="clear" w:color="auto" w:fill="auto"/>
            <w:noWrap/>
            <w:vAlign w:val="bottom"/>
            <w:hideMark/>
          </w:tcPr>
          <w:p w14:paraId="3AD64FD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75.51</w:t>
            </w:r>
          </w:p>
        </w:tc>
        <w:tc>
          <w:tcPr>
            <w:tcW w:w="1096" w:type="dxa"/>
            <w:tcBorders>
              <w:top w:val="nil"/>
              <w:left w:val="nil"/>
              <w:bottom w:val="single" w:sz="4" w:space="0" w:color="auto"/>
              <w:right w:val="single" w:sz="4" w:space="0" w:color="auto"/>
            </w:tcBorders>
            <w:shd w:val="clear" w:color="auto" w:fill="auto"/>
            <w:noWrap/>
            <w:vAlign w:val="bottom"/>
            <w:hideMark/>
          </w:tcPr>
          <w:p w14:paraId="4AC29D1D"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78.61</w:t>
            </w:r>
          </w:p>
        </w:tc>
        <w:tc>
          <w:tcPr>
            <w:tcW w:w="1096" w:type="dxa"/>
            <w:tcBorders>
              <w:top w:val="nil"/>
              <w:left w:val="nil"/>
              <w:bottom w:val="nil"/>
              <w:right w:val="nil"/>
            </w:tcBorders>
            <w:shd w:val="clear" w:color="auto" w:fill="auto"/>
            <w:noWrap/>
            <w:vAlign w:val="bottom"/>
            <w:hideMark/>
          </w:tcPr>
          <w:p w14:paraId="2712347C"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p>
        </w:tc>
        <w:tc>
          <w:tcPr>
            <w:tcW w:w="1096" w:type="dxa"/>
            <w:tcBorders>
              <w:top w:val="nil"/>
              <w:left w:val="single" w:sz="4" w:space="0" w:color="auto"/>
              <w:bottom w:val="single" w:sz="4" w:space="0" w:color="auto"/>
              <w:right w:val="single" w:sz="4" w:space="0" w:color="auto"/>
            </w:tcBorders>
            <w:shd w:val="clear" w:color="auto" w:fill="auto"/>
            <w:noWrap/>
            <w:vAlign w:val="bottom"/>
            <w:hideMark/>
          </w:tcPr>
          <w:p w14:paraId="00742F73"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67.17%</w:t>
            </w:r>
          </w:p>
        </w:tc>
        <w:tc>
          <w:tcPr>
            <w:tcW w:w="1096" w:type="dxa"/>
            <w:tcBorders>
              <w:top w:val="nil"/>
              <w:left w:val="nil"/>
              <w:bottom w:val="single" w:sz="4" w:space="0" w:color="auto"/>
              <w:right w:val="single" w:sz="4" w:space="0" w:color="auto"/>
            </w:tcBorders>
            <w:shd w:val="clear" w:color="auto" w:fill="auto"/>
            <w:noWrap/>
            <w:vAlign w:val="bottom"/>
            <w:hideMark/>
          </w:tcPr>
          <w:p w14:paraId="044CFD50" w14:textId="77777777" w:rsidR="00DD0687" w:rsidRPr="00DD0687" w:rsidRDefault="00DD0687" w:rsidP="00DD0687">
            <w:pPr>
              <w:spacing w:after="0" w:line="240" w:lineRule="auto"/>
              <w:jc w:val="center"/>
              <w:rPr>
                <w:rFonts w:ascii="Arial" w:eastAsia="Times New Roman" w:hAnsi="Arial" w:cs="Arial"/>
                <w:color w:val="000000"/>
                <w:sz w:val="20"/>
                <w:szCs w:val="20"/>
                <w:lang w:val="en-US"/>
              </w:rPr>
            </w:pPr>
            <w:r w:rsidRPr="00DD0687">
              <w:rPr>
                <w:rFonts w:ascii="Arial" w:eastAsia="Times New Roman" w:hAnsi="Arial" w:cs="Arial"/>
                <w:color w:val="000000"/>
                <w:sz w:val="20"/>
                <w:szCs w:val="20"/>
                <w:lang w:val="en-US"/>
              </w:rPr>
              <w:t>67.70%</w:t>
            </w:r>
          </w:p>
        </w:tc>
      </w:tr>
    </w:tbl>
    <w:p w14:paraId="48CC4D58" w14:textId="69987B97" w:rsidR="00040B88" w:rsidRDefault="00AC691F" w:rsidP="00040B88">
      <w:r>
        <w:rPr>
          <w:noProof/>
        </w:rPr>
        <mc:AlternateContent>
          <mc:Choice Requires="wps">
            <w:drawing>
              <wp:anchor distT="0" distB="0" distL="114300" distR="114300" simplePos="0" relativeHeight="252233728" behindDoc="0" locked="0" layoutInCell="1" allowOverlap="1" wp14:anchorId="35CD10C7" wp14:editId="51254536">
                <wp:simplePos x="0" y="0"/>
                <wp:positionH relativeFrom="column">
                  <wp:posOffset>4635500</wp:posOffset>
                </wp:positionH>
                <wp:positionV relativeFrom="paragraph">
                  <wp:posOffset>85061</wp:posOffset>
                </wp:positionV>
                <wp:extent cx="1864360" cy="292735"/>
                <wp:effectExtent l="0" t="0" r="0" b="0"/>
                <wp:wrapNone/>
                <wp:docPr id="11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5CD10C7" id="_x0000_s1149" type="#_x0000_t202" style="position:absolute;margin-left:365pt;margin-top:6.7pt;width:146.8pt;height:23.0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" filled="f" stroked="f">
                <v:textbox style="mso-fit-shape-to-text:t">
                  <w:txbxContent>
                    <w:p w14:paraId="01E9F911" w14:textId="77777777" w:rsidR="00AC691F" w:rsidRPr="00687E98" w:rsidRDefault="00AC691F" w:rsidP="00AC691F">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7FD5D39" w14:textId="77777777" w:rsidR="00D45B00" w:rsidRDefault="004C2670" w:rsidP="004C2670">
      <w:pPr>
        <w:spacing w:line="360" w:lineRule="auto"/>
        <w:jc w:val="both"/>
        <w:rPr>
          <w:rFonts w:ascii="Arial" w:hAnsi="Arial" w:cs="Arial"/>
          <w:sz w:val="24"/>
          <w:szCs w:val="24"/>
        </w:rPr>
      </w:pPr>
      <w:r w:rsidRPr="004C2670">
        <w:rPr>
          <w:rFonts w:ascii="Arial" w:hAnsi="Arial" w:cs="Arial"/>
          <w:sz w:val="24"/>
          <w:szCs w:val="24"/>
        </w:rPr>
        <w:t>Various other region leaders across the globe are having a stronghold in the South American epoxy market. Primarily, Olin Corporation, a prominent epoxy resin producer globally has been dominating the market with the market share of 15% in terms of sales by an individual company. Other key manufacturers include Korean headquartered Kukdo Chemical, producing highly varied and specialized epoxy resins. Nan</w:t>
      </w:r>
      <w:r>
        <w:rPr>
          <w:rFonts w:ascii="Arial" w:hAnsi="Arial" w:cs="Arial"/>
          <w:sz w:val="24"/>
          <w:szCs w:val="24"/>
        </w:rPr>
        <w:t xml:space="preserve"> </w:t>
      </w:r>
      <w:proofErr w:type="spellStart"/>
      <w:r>
        <w:rPr>
          <w:rFonts w:ascii="Arial" w:hAnsi="Arial" w:cs="Arial"/>
          <w:sz w:val="24"/>
          <w:szCs w:val="24"/>
        </w:rPr>
        <w:t>Y</w:t>
      </w:r>
      <w:r w:rsidRPr="004C2670">
        <w:rPr>
          <w:rFonts w:ascii="Arial" w:hAnsi="Arial" w:cs="Arial"/>
          <w:sz w:val="24"/>
          <w:szCs w:val="24"/>
        </w:rPr>
        <w:t>a</w:t>
      </w:r>
      <w:proofErr w:type="spellEnd"/>
      <w:r w:rsidRPr="004C2670">
        <w:rPr>
          <w:rFonts w:ascii="Arial" w:hAnsi="Arial" w:cs="Arial"/>
          <w:sz w:val="24"/>
          <w:szCs w:val="24"/>
        </w:rPr>
        <w:t xml:space="preserve"> Plastics has been another major player capturing a</w:t>
      </w:r>
    </w:p>
    <w:p w14:paraId="3F89B7A6" w14:textId="7FCA6450" w:rsidR="00D45B00" w:rsidRDefault="00D45B00" w:rsidP="00D45B00">
      <w:pPr>
        <w:spacing w:line="360" w:lineRule="auto"/>
        <w:jc w:val="both"/>
        <w:rPr>
          <w:rFonts w:ascii="Arial" w:hAnsi="Arial" w:cs="Arial"/>
          <w:sz w:val="24"/>
          <w:szCs w:val="24"/>
        </w:rPr>
      </w:pPr>
      <w:r w:rsidRPr="004C2670">
        <w:rPr>
          <w:rFonts w:ascii="Arial" w:hAnsi="Arial" w:cs="Arial"/>
          <w:sz w:val="24"/>
          <w:szCs w:val="24"/>
        </w:rPr>
        <w:t xml:space="preserve">significant market share with 7% by sales in the region. </w:t>
      </w:r>
    </w:p>
    <w:p w14:paraId="09B24361" w14:textId="77777777" w:rsidR="00FA0D73" w:rsidRDefault="00FA0D73" w:rsidP="00241106">
      <w:pPr>
        <w:spacing w:line="360" w:lineRule="auto"/>
        <w:jc w:val="both"/>
        <w:rPr>
          <w:rFonts w:ascii="Arial" w:hAnsi="Arial" w:cs="Arial"/>
          <w:b/>
          <w:bCs/>
          <w:sz w:val="24"/>
          <w:szCs w:val="24"/>
        </w:rPr>
      </w:pPr>
    </w:p>
    <w:p w14:paraId="07A06201" w14:textId="0DFEF965" w:rsidR="00241106" w:rsidRDefault="00241106" w:rsidP="00241106">
      <w:pPr>
        <w:spacing w:line="360" w:lineRule="auto"/>
        <w:jc w:val="both"/>
        <w:rPr>
          <w:rFonts w:ascii="Arial" w:hAnsi="Arial" w:cs="Arial"/>
          <w:b/>
          <w:bCs/>
          <w:sz w:val="24"/>
          <w:szCs w:val="24"/>
        </w:rPr>
      </w:pPr>
      <w:r w:rsidRPr="00241106">
        <w:rPr>
          <w:rFonts w:ascii="Arial" w:hAnsi="Arial" w:cs="Arial"/>
          <w:b/>
          <w:bCs/>
          <w:sz w:val="24"/>
          <w:szCs w:val="24"/>
        </w:rPr>
        <w:t>South America Market Insights</w:t>
      </w:r>
    </w:p>
    <w:p w14:paraId="2EDC73C4" w14:textId="4E54677A"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Total capacity of Epoxy resin in South America stood at about 43 </w:t>
      </w:r>
      <w:r w:rsidR="00023046">
        <w:rPr>
          <w:rFonts w:ascii="Arial" w:hAnsi="Arial" w:cs="Arial"/>
          <w:sz w:val="24"/>
          <w:szCs w:val="24"/>
        </w:rPr>
        <w:t xml:space="preserve">KTPA </w:t>
      </w:r>
      <w:r w:rsidRPr="00241106">
        <w:rPr>
          <w:rFonts w:ascii="Arial" w:hAnsi="Arial" w:cs="Arial"/>
          <w:sz w:val="24"/>
          <w:szCs w:val="24"/>
        </w:rPr>
        <w:t xml:space="preserve">with Olin Corporation holding largest chunk of market share with annual capacity of 33 </w:t>
      </w:r>
      <w:r w:rsidR="00023046">
        <w:rPr>
          <w:rFonts w:ascii="Arial" w:hAnsi="Arial" w:cs="Arial"/>
          <w:sz w:val="24"/>
          <w:szCs w:val="24"/>
        </w:rPr>
        <w:t>KTPA</w:t>
      </w:r>
      <w:r w:rsidRPr="00241106">
        <w:rPr>
          <w:rFonts w:ascii="Arial" w:hAnsi="Arial" w:cs="Arial"/>
          <w:sz w:val="24"/>
          <w:szCs w:val="24"/>
        </w:rPr>
        <w:t>.</w:t>
      </w:r>
    </w:p>
    <w:p w14:paraId="5A51F0E8"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South American epoxy resin market grew at an average CAGR of 0.81% in terms of volume during the period 2015-2020 and is forecasted to grow at an average CAGR of 3.94 %. Thereby increasing the total capacity to about 125 thousand tons in absolute terms by 2030.</w:t>
      </w:r>
    </w:p>
    <w:p w14:paraId="1493D1CB"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As the South American market recovers to its pre pandemic levels of economic activity, the demand for resins in general is going to increase significantly showing operating efficiency of more than 70 %</w:t>
      </w:r>
    </w:p>
    <w:p w14:paraId="05E4269A"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Demand by Application</w:t>
      </w:r>
    </w:p>
    <w:p w14:paraId="1CA98ADC"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future of epoxy resin in the composites industry in South America looks good with opportunities in the transportation, marine, wind energy, aerospace, pipe &amp; tank, construction, electrical and electronics, and consumer goods.</w:t>
      </w:r>
    </w:p>
    <w:p w14:paraId="2F40D42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In South America, Epoxy resin has major applications in paints and coatings followed by electronics industry, construction, composites etc.</w:t>
      </w:r>
    </w:p>
    <w:p w14:paraId="65174816"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In the backdrop of an emerging global consensus on a sustainable development agenda, demand for epoxy resin is expected to find greater application in Green Buildings and wind turbine industry.</w:t>
      </w:r>
    </w:p>
    <w:p w14:paraId="49355A1F"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lastRenderedPageBreak/>
        <w:t>South America being an emerging market is expected to see robust growth rates across sectors like aviation, construction (incl. green buildings), electronics, automotive, telecommunication, roads and railways, renewable energy etc., which in turn would create demand for the resins market.</w:t>
      </w:r>
    </w:p>
    <w:p w14:paraId="1ECF20D8"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Thus, our forecast for the decade (2021 to 2030) predicts a strong growth in demand by volume across various verticals concerning epoxy resin market as shown in the bar </w:t>
      </w:r>
      <w:proofErr w:type="gramStart"/>
      <w:r w:rsidRPr="00241106">
        <w:rPr>
          <w:rFonts w:ascii="Arial" w:hAnsi="Arial" w:cs="Arial"/>
          <w:sz w:val="24"/>
          <w:szCs w:val="24"/>
        </w:rPr>
        <w:t>graph .</w:t>
      </w:r>
      <w:proofErr w:type="gramEnd"/>
    </w:p>
    <w:p w14:paraId="2638CB61"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Demand by Type</w:t>
      </w:r>
    </w:p>
    <w:p w14:paraId="6BDF1244"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Bisphenol </w:t>
      </w:r>
      <w:proofErr w:type="gramStart"/>
      <w:r w:rsidRPr="00241106">
        <w:rPr>
          <w:rFonts w:ascii="Arial" w:hAnsi="Arial" w:cs="Arial"/>
          <w:sz w:val="24"/>
          <w:szCs w:val="24"/>
        </w:rPr>
        <w:t>A</w:t>
      </w:r>
      <w:proofErr w:type="gramEnd"/>
      <w:r w:rsidRPr="00241106">
        <w:rPr>
          <w:rFonts w:ascii="Arial" w:hAnsi="Arial" w:cs="Arial"/>
          <w:sz w:val="24"/>
          <w:szCs w:val="24"/>
        </w:rPr>
        <w:t xml:space="preserve"> Based epoxy resin is the most widely used epoxy type as it finds its application in protective coatings, industrial maintenance paints, underwater coatings, structural adhesives and civil engineering applications. The demand for this type is expected cross the hundred-thousand-ton mark by 2030.</w:t>
      </w:r>
    </w:p>
    <w:p w14:paraId="67CCA639"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Bisphenol F based epoxy resin type finds its applications in coatings, civil engineering, adhesives, electrical insulating materials, and reactive intermediates. Its demand by volume in absolute terms is expected to increase by 50% by 2030.</w:t>
      </w:r>
    </w:p>
    <w:p w14:paraId="3111CBB9"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Epoxy phenol </w:t>
      </w:r>
      <w:proofErr w:type="spellStart"/>
      <w:r w:rsidRPr="00241106">
        <w:rPr>
          <w:rFonts w:ascii="Arial" w:hAnsi="Arial" w:cs="Arial"/>
          <w:sz w:val="24"/>
          <w:szCs w:val="24"/>
        </w:rPr>
        <w:t>Novolac</w:t>
      </w:r>
      <w:proofErr w:type="spellEnd"/>
      <w:r w:rsidRPr="00241106">
        <w:rPr>
          <w:rFonts w:ascii="Arial" w:hAnsi="Arial" w:cs="Arial"/>
          <w:sz w:val="24"/>
          <w:szCs w:val="24"/>
        </w:rPr>
        <w:t xml:space="preserve"> based Resin type finds its usage in high temperature structural adhesives, electrical laminates, high performance composites, and molded parts. Its demand is expected to double by 2030.</w:t>
      </w:r>
    </w:p>
    <w:p w14:paraId="12C14B15"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 xml:space="preserve">The cycloaliphatic Epoxy Resin type finds its application in exterior coatings and adhesives, potting compounds and encapsulations for electronics and electrical components, gel coats, laminates, </w:t>
      </w:r>
      <w:proofErr w:type="spellStart"/>
      <w:r w:rsidRPr="00241106">
        <w:rPr>
          <w:rFonts w:ascii="Arial" w:hAnsi="Arial" w:cs="Arial"/>
          <w:sz w:val="24"/>
          <w:szCs w:val="24"/>
        </w:rPr>
        <w:t>fiber</w:t>
      </w:r>
      <w:proofErr w:type="spellEnd"/>
      <w:r w:rsidRPr="00241106">
        <w:rPr>
          <w:rFonts w:ascii="Arial" w:hAnsi="Arial" w:cs="Arial"/>
          <w:sz w:val="24"/>
          <w:szCs w:val="24"/>
        </w:rPr>
        <w:t xml:space="preserve"> composites, and various cationic and UV curable resin products. Demand in absolute terms for this resin type is also expected to double by 2030.</w:t>
      </w:r>
    </w:p>
    <w:p w14:paraId="1C6A1410" w14:textId="77777777" w:rsidR="00241106" w:rsidRPr="00241106" w:rsidRDefault="00241106" w:rsidP="00241106">
      <w:pPr>
        <w:spacing w:line="360" w:lineRule="auto"/>
        <w:jc w:val="both"/>
        <w:rPr>
          <w:rFonts w:ascii="Arial" w:hAnsi="Arial" w:cs="Arial"/>
          <w:i/>
          <w:iCs/>
          <w:sz w:val="24"/>
          <w:szCs w:val="24"/>
        </w:rPr>
      </w:pPr>
      <w:r w:rsidRPr="00241106">
        <w:rPr>
          <w:rFonts w:ascii="Arial" w:hAnsi="Arial" w:cs="Arial"/>
          <w:i/>
          <w:iCs/>
          <w:sz w:val="24"/>
          <w:szCs w:val="24"/>
        </w:rPr>
        <w:t xml:space="preserve">Demand by </w:t>
      </w:r>
      <w:r>
        <w:rPr>
          <w:rFonts w:ascii="Arial" w:hAnsi="Arial" w:cs="Arial"/>
          <w:i/>
          <w:iCs/>
          <w:sz w:val="24"/>
          <w:szCs w:val="24"/>
        </w:rPr>
        <w:t>G</w:t>
      </w:r>
      <w:r w:rsidRPr="00241106">
        <w:rPr>
          <w:rFonts w:ascii="Arial" w:hAnsi="Arial" w:cs="Arial"/>
          <w:i/>
          <w:iCs/>
          <w:sz w:val="24"/>
          <w:szCs w:val="24"/>
        </w:rPr>
        <w:t>rade</w:t>
      </w:r>
    </w:p>
    <w:p w14:paraId="2C905C77"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demand for liquid grade epoxy resin type is expected to increase by more than twenty thousand tons in absolute terms by 2030.</w:t>
      </w:r>
    </w:p>
    <w:p w14:paraId="393812FA" w14:textId="77777777" w:rsidR="00241106" w:rsidRPr="00241106" w:rsidRDefault="00241106" w:rsidP="00241106">
      <w:pPr>
        <w:spacing w:line="360" w:lineRule="auto"/>
        <w:jc w:val="both"/>
        <w:rPr>
          <w:rFonts w:ascii="Arial" w:hAnsi="Arial" w:cs="Arial"/>
          <w:sz w:val="24"/>
          <w:szCs w:val="24"/>
        </w:rPr>
      </w:pPr>
      <w:r w:rsidRPr="00241106">
        <w:rPr>
          <w:rFonts w:ascii="Arial" w:hAnsi="Arial" w:cs="Arial"/>
          <w:sz w:val="24"/>
          <w:szCs w:val="24"/>
        </w:rPr>
        <w:t>The demand for semi-solid and solid grade resin types is expected to increase by three thousand tons and twelve thousand tons in absolute terms respectively by 2030.</w:t>
      </w:r>
    </w:p>
    <w:p w14:paraId="1277590F" w14:textId="373CE12E" w:rsidR="00241106" w:rsidRDefault="00241106" w:rsidP="00D45B00">
      <w:pPr>
        <w:spacing w:line="360" w:lineRule="auto"/>
        <w:jc w:val="both"/>
        <w:rPr>
          <w:rFonts w:ascii="Arial" w:hAnsi="Arial" w:cs="Arial"/>
          <w:sz w:val="24"/>
          <w:szCs w:val="24"/>
        </w:rPr>
      </w:pPr>
    </w:p>
    <w:p w14:paraId="35976BD1" w14:textId="0D0FFD0E" w:rsidR="00241106" w:rsidRDefault="00241106" w:rsidP="00D45B00">
      <w:pPr>
        <w:spacing w:line="360" w:lineRule="auto"/>
        <w:jc w:val="both"/>
        <w:rPr>
          <w:rFonts w:ascii="Arial" w:hAnsi="Arial" w:cs="Arial"/>
          <w:sz w:val="24"/>
          <w:szCs w:val="24"/>
        </w:rPr>
      </w:pPr>
    </w:p>
    <w:p w14:paraId="396BCA8B" w14:textId="788FFACC" w:rsidR="00241106" w:rsidRDefault="00282D30" w:rsidP="00D45B00">
      <w:pPr>
        <w:spacing w:line="360" w:lineRule="auto"/>
        <w:jc w:val="both"/>
        <w:rPr>
          <w:rFonts w:ascii="Arial" w:hAnsi="Arial" w:cs="Arial"/>
          <w:sz w:val="24"/>
          <w:szCs w:val="24"/>
        </w:rPr>
      </w:pPr>
      <w:r>
        <w:rPr>
          <w:noProof/>
        </w:rPr>
        <w:lastRenderedPageBreak/>
        <mc:AlternateContent>
          <mc:Choice Requires="wpg">
            <w:drawing>
              <wp:anchor distT="0" distB="0" distL="114300" distR="114300" simplePos="0" relativeHeight="251811840" behindDoc="0" locked="0" layoutInCell="1" allowOverlap="1" wp14:anchorId="2C284C94" wp14:editId="15610C7C">
                <wp:simplePos x="0" y="0"/>
                <wp:positionH relativeFrom="page">
                  <wp:align>left</wp:align>
                </wp:positionH>
                <wp:positionV relativeFrom="paragraph">
                  <wp:posOffset>-1229995</wp:posOffset>
                </wp:positionV>
                <wp:extent cx="7554595" cy="11035665"/>
                <wp:effectExtent l="0" t="0" r="8255" b="0"/>
                <wp:wrapNone/>
                <wp:docPr id="220" name="Group 220"/>
                <wp:cNvGraphicFramePr/>
                <a:graphic xmlns:a="http://schemas.openxmlformats.org/drawingml/2006/main">
                  <a:graphicData uri="http://schemas.microsoft.com/office/word/2010/wordprocessingGroup">
                    <wpg:wgp>
                      <wpg:cNvGrpSpPr/>
                      <wpg:grpSpPr>
                        <a:xfrm>
                          <a:off x="0" y="0"/>
                          <a:ext cx="7554595" cy="11035665"/>
                          <a:chOff x="0" y="-9525"/>
                          <a:chExt cx="7554595" cy="10949940"/>
                        </a:xfrm>
                      </wpg:grpSpPr>
                      <pic:pic xmlns:pic="http://schemas.openxmlformats.org/drawingml/2006/picture">
                        <pic:nvPicPr>
                          <pic:cNvPr id="423" name="Picture 423" descr="A picture containing do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9525"/>
                            <a:ext cx="7554595" cy="10949940"/>
                          </a:xfrm>
                          <a:prstGeom prst="rect">
                            <a:avLst/>
                          </a:prstGeom>
                          <a:noFill/>
                          <a:ln>
                            <a:noFill/>
                          </a:ln>
                        </pic:spPr>
                      </pic:pic>
                      <wps:wsp>
                        <wps:cNvPr id="1024" name="Content Placeholder 2"/>
                        <wps:cNvSpPr txBox="1">
                          <a:spLocks/>
                        </wps:cNvSpPr>
                        <wps:spPr>
                          <a:xfrm>
                            <a:off x="1619250" y="3124201"/>
                            <a:ext cx="4838699" cy="2019300"/>
                          </a:xfrm>
                          <a:prstGeom prst="rect">
                            <a:avLst/>
                          </a:prstGeom>
                        </wps:spPr>
                        <wps:txbx>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199" name="Picture 199" descr="A picture containing cup, coffee, food, beverage&#10;&#10;Description automatically generated"/>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343150" y="6753225"/>
                            <a:ext cx="3051175" cy="1964055"/>
                          </a:xfrm>
                          <a:prstGeom prst="rect">
                            <a:avLst/>
                          </a:prstGeom>
                          <a:noFill/>
                          <a:ln>
                            <a:noFill/>
                          </a:ln>
                          <a:effectLst>
                            <a:outerShdw blurRad="50800" dist="38100" dir="2700000" algn="tl" rotWithShape="0">
                              <a:prstClr val="black">
                                <a:alpha val="40000"/>
                              </a:prstClr>
                            </a:outerShdw>
                          </a:effectLst>
                        </pic:spPr>
                      </pic:pic>
                      <wps:wsp>
                        <wps:cNvPr id="579" name="Straight Connector 579"/>
                        <wps:cNvCnPr>
                          <a:cxnSpLocks/>
                        </wps:cNvCnPr>
                        <wps:spPr>
                          <a:xfrm flipH="1">
                            <a:off x="1009650" y="443865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0" name="Straight Connector 580"/>
                        <wps:cNvCnPr>
                          <a:cxnSpLocks/>
                        </wps:cNvCnPr>
                        <wps:spPr>
                          <a:xfrm flipH="1">
                            <a:off x="5086350"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2C284C94" id="Group 220" o:spid="_x0000_s1150" style="position:absolute;left:0;text-align:left;margin-left:0;margin-top:-96.85pt;width:594.85pt;height:868.95pt;z-index:251811840;mso-position-horizontal:left;mso-position-horizontal-relative:page;mso-height-relative:margin" coordorigin=",-95"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oooqQCiiigA&#10;ooooAKKKKACiiigAPPFA4PNFFABkdlpwKdxTaKRXMO/d0fu6buPrRlvWgOYd8h4FNBo3PR3pAwoo&#10;ooJCiiigAooooAKKKKACiiigAooooAKKKKACiiigAooooAKKKKACiiigAooooAKKKKACiiigAooo&#10;oAKKKKACiiigAooooAKKKKACiiigAooooAKKKKACiiigAooooAKKKKACiiigAooooAKKKKACiiig&#10;AooooAKKKKACjqMUUUAMXb/FS/u6PutxRlz0FaAH7uj93Rl/SjL+lAB+7ppA7GnZf0oYtjmgB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">
                <v:shape id="Picture 423" o:spid="_x0000_s1151" type="#_x0000_t75" alt="A picture containing dome&#10;&#10;Description automatically generated" style="position:absolute;top:-95;width:75545;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">
                  <v:imagedata r:id="rId78" o:title="A picture containing dome&#10;&#10;Description automatically generated"/>
                </v:shape>
                <v:shape id="_x0000_s1152" type="#_x0000_t202" style="position:absolute;left:16192;top:31242;width:48387;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" filled="f" stroked="f">
                  <v:textbox inset="2.30908mm,1.1546mm,2.30908mm,1.1546mm">
                    <w:txbxContent>
                      <w:p w14:paraId="10630446"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MIDDLE EAST &amp; AFRICA EPOXY RESIN MARKET</w:t>
                        </w:r>
                      </w:p>
                      <w:p w14:paraId="41A79A0B" w14:textId="77777777" w:rsidR="00040B88" w:rsidRPr="00363C10" w:rsidRDefault="00040B88" w:rsidP="00040B88">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199" o:spid="_x0000_s1153" type="#_x0000_t75" alt="A picture containing cup, coffee, food, beverage&#10;&#10;Description automatically generated" style="position:absolute;left:23431;top:67532;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">
                  <v:imagedata r:id="rId79" o:title="A picture containing cup, coffee, food, beverage&#10;&#10;Description automatically generated"/>
                  <v:shadow on="t" color="black" opacity="26214f" origin="-.5,-.5" offset=".74836mm,.74836mm"/>
                </v:shape>
                <v:line id="Straight Connector 579" o:spid="_x0000_s1154" style="position:absolute;flip:x;visibility:visible;mso-wrap-style:square" from="10096,44386" to="29337,4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" strokecolor="black [3200]" strokeweight=".5pt">
                  <v:stroke joinstyle="miter"/>
                  <o:lock v:ext="edit" shapetype="f"/>
                </v:line>
                <v:line id="Straight Connector 580" o:spid="_x0000_s1155" style="position:absolute;flip:x;visibility:visible;mso-wrap-style:square" from="50863,43719" to="70104,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" strokecolor="black [3200]" strokeweight=".5pt">
                  <v:stroke joinstyle="miter"/>
                  <o:lock v:ext="edit" shapetype="f"/>
                </v:line>
                <w10:wrap anchorx="page"/>
              </v:group>
            </w:pict>
          </mc:Fallback>
        </mc:AlternateContent>
      </w:r>
    </w:p>
    <w:p w14:paraId="22682EDB" w14:textId="11DA4DB2" w:rsidR="00241106" w:rsidRDefault="00241106" w:rsidP="00D45B00">
      <w:pPr>
        <w:spacing w:line="360" w:lineRule="auto"/>
        <w:jc w:val="both"/>
        <w:rPr>
          <w:rFonts w:ascii="Arial" w:hAnsi="Arial" w:cs="Arial"/>
          <w:sz w:val="24"/>
          <w:szCs w:val="24"/>
        </w:rPr>
      </w:pPr>
    </w:p>
    <w:p w14:paraId="635329BB" w14:textId="09CF80E1" w:rsidR="006F286C" w:rsidRDefault="006F286C" w:rsidP="00040B88"/>
    <w:p w14:paraId="295D7A96" w14:textId="02348691" w:rsidR="006F286C" w:rsidRDefault="006F286C" w:rsidP="00040B88"/>
    <w:p w14:paraId="341B1363" w14:textId="16813BD5" w:rsidR="006F286C" w:rsidRDefault="006F286C" w:rsidP="00040B88"/>
    <w:p w14:paraId="20D1244B" w14:textId="126A10F0" w:rsidR="006F286C" w:rsidRDefault="006F286C" w:rsidP="00040B88"/>
    <w:p w14:paraId="0A1889CD" w14:textId="77777777" w:rsidR="006F286C" w:rsidRDefault="006F286C" w:rsidP="00040B88"/>
    <w:p w14:paraId="578C88D1" w14:textId="50D97D55" w:rsidR="00040B88" w:rsidRDefault="00040B88" w:rsidP="00040B88"/>
    <w:p w14:paraId="4569A5E6" w14:textId="7B0A525F" w:rsidR="00040B88" w:rsidRDefault="00040B88" w:rsidP="00040B88"/>
    <w:p w14:paraId="010E3895" w14:textId="16C60EDA" w:rsidR="00040B88" w:rsidRDefault="00040B88" w:rsidP="00040B88"/>
    <w:p w14:paraId="199D5F4F" w14:textId="1FD4A5D5" w:rsidR="00040B88" w:rsidRDefault="00040B88" w:rsidP="00040B88"/>
    <w:p w14:paraId="455E0F80" w14:textId="082EF92D" w:rsidR="00040B88" w:rsidRDefault="00040B88" w:rsidP="00040B88"/>
    <w:p w14:paraId="44857083" w14:textId="1552E32C" w:rsidR="00040B88" w:rsidRDefault="00040B88" w:rsidP="00040B88"/>
    <w:p w14:paraId="4E3A2D00" w14:textId="701CA8E1" w:rsidR="00040B88" w:rsidRDefault="00040B88" w:rsidP="00040B88"/>
    <w:p w14:paraId="28DD49EB" w14:textId="4C314731" w:rsidR="00040B88" w:rsidRDefault="00040B88" w:rsidP="00040B88"/>
    <w:p w14:paraId="4C698BF2" w14:textId="50BFF1D9" w:rsidR="00040B88" w:rsidRDefault="00040B88" w:rsidP="00040B88"/>
    <w:p w14:paraId="082A9903" w14:textId="1A6B7158" w:rsidR="00040B88" w:rsidRDefault="00040B88" w:rsidP="00040B88"/>
    <w:p w14:paraId="653CB040" w14:textId="7F30793C" w:rsidR="00040B88" w:rsidRDefault="00040B88" w:rsidP="00040B88"/>
    <w:p w14:paraId="64426EE0" w14:textId="7F6F69D3" w:rsidR="00040B88" w:rsidRDefault="00040B88" w:rsidP="00040B88"/>
    <w:p w14:paraId="63A4693B" w14:textId="2A4DD754" w:rsidR="00040B88" w:rsidRDefault="00040B88" w:rsidP="00040B88"/>
    <w:p w14:paraId="3565DED1" w14:textId="730BF245" w:rsidR="00040B88" w:rsidRDefault="00040B88" w:rsidP="00040B88"/>
    <w:p w14:paraId="2021BE5C" w14:textId="61C21ACF" w:rsidR="00040B88" w:rsidRDefault="00040B88" w:rsidP="00040B88"/>
    <w:p w14:paraId="49909F5F" w14:textId="057128EA" w:rsidR="00040B88" w:rsidRDefault="00040B88" w:rsidP="00040B88"/>
    <w:p w14:paraId="4C3ED215" w14:textId="2CF6515D" w:rsidR="00040B88" w:rsidRDefault="00040B88" w:rsidP="00040B88"/>
    <w:p w14:paraId="210E4FEA" w14:textId="4FC81519" w:rsidR="00040B88" w:rsidRDefault="00040B88" w:rsidP="00040B88"/>
    <w:p w14:paraId="3D1C8725" w14:textId="1E7EAF03" w:rsidR="00040B88" w:rsidRDefault="00040B88" w:rsidP="00040B88"/>
    <w:p w14:paraId="0A7966B1" w14:textId="32A86403" w:rsidR="00040B88" w:rsidRDefault="00040B88" w:rsidP="00040B88"/>
    <w:p w14:paraId="6E655C61" w14:textId="76575311" w:rsidR="00040B88" w:rsidRDefault="00040B88" w:rsidP="00040B88"/>
    <w:p w14:paraId="4195EB67" w14:textId="4F59327C" w:rsidR="00040B88" w:rsidRDefault="00040B88" w:rsidP="00040B88"/>
    <w:p w14:paraId="2F749321" w14:textId="64D6B1AE" w:rsidR="00040B88" w:rsidRDefault="00040B88" w:rsidP="00040B88"/>
    <w:p w14:paraId="0A9E8ED9" w14:textId="77777777" w:rsidR="00480044" w:rsidRDefault="00480044" w:rsidP="00040B88">
      <w:pPr>
        <w:rPr>
          <w:rFonts w:ascii="Arial" w:hAnsi="Arial" w:cs="Arial"/>
          <w:b/>
          <w:bCs/>
          <w:sz w:val="24"/>
          <w:szCs w:val="24"/>
        </w:rPr>
      </w:pPr>
    </w:p>
    <w:p w14:paraId="1096FD87" w14:textId="23186D3F" w:rsidR="00040B88" w:rsidRPr="0022076A" w:rsidRDefault="00955F6C" w:rsidP="00040B88">
      <w:pPr>
        <w:rPr>
          <w:rFonts w:ascii="Arial" w:hAnsi="Arial" w:cs="Arial"/>
          <w:b/>
          <w:bCs/>
          <w:sz w:val="24"/>
          <w:szCs w:val="24"/>
        </w:rPr>
        <w:sectPr w:rsidR="00040B88"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 xml:space="preserve">3.6.1. </w:t>
      </w:r>
      <w:r w:rsidR="00040B88">
        <w:rPr>
          <w:rFonts w:ascii="Arial" w:hAnsi="Arial" w:cs="Arial"/>
          <w:b/>
          <w:bCs/>
          <w:sz w:val="24"/>
          <w:szCs w:val="24"/>
        </w:rPr>
        <w:t>Middle East &amp; Africa</w:t>
      </w:r>
      <w:r w:rsidR="00040B88" w:rsidRPr="0022076A">
        <w:rPr>
          <w:rFonts w:ascii="Arial" w:hAnsi="Arial" w:cs="Arial"/>
          <w:b/>
          <w:bCs/>
          <w:sz w:val="24"/>
          <w:szCs w:val="24"/>
        </w:rPr>
        <w:t xml:space="preserve"> </w:t>
      </w:r>
      <w:r w:rsidR="00040B88">
        <w:rPr>
          <w:rFonts w:ascii="Arial" w:hAnsi="Arial" w:cs="Arial"/>
          <w:b/>
          <w:bCs/>
          <w:sz w:val="24"/>
          <w:szCs w:val="24"/>
        </w:rPr>
        <w:t xml:space="preserve">Epoxy Resin </w:t>
      </w:r>
      <w:r w:rsidR="00040B88" w:rsidRPr="00257590">
        <w:rPr>
          <w:rFonts w:ascii="Arial" w:hAnsi="Arial" w:cs="Arial"/>
          <w:b/>
          <w:bCs/>
          <w:sz w:val="24"/>
          <w:szCs w:val="24"/>
        </w:rPr>
        <w:t>Capacity</w:t>
      </w:r>
      <w:r w:rsidR="00F37CE8">
        <w:rPr>
          <w:rFonts w:ascii="Arial" w:hAnsi="Arial" w:cs="Arial"/>
          <w:b/>
          <w:bCs/>
          <w:sz w:val="24"/>
          <w:szCs w:val="24"/>
        </w:rPr>
        <w:t xml:space="preserve"> &amp; </w:t>
      </w:r>
      <w:r w:rsidR="00040B88" w:rsidRPr="00257590">
        <w:rPr>
          <w:rFonts w:ascii="Arial" w:hAnsi="Arial" w:cs="Arial"/>
          <w:b/>
          <w:bCs/>
          <w:sz w:val="24"/>
          <w:szCs w:val="24"/>
        </w:rPr>
        <w:t>Production</w:t>
      </w:r>
      <w:r w:rsidR="00040B88">
        <w:rPr>
          <w:rFonts w:ascii="Arial" w:hAnsi="Arial" w:cs="Arial"/>
          <w:b/>
          <w:bCs/>
          <w:sz w:val="24"/>
          <w:szCs w:val="24"/>
        </w:rPr>
        <w:t xml:space="preserve">, By Volume, 2015 - 2030F (Thousand Tonnes) </w:t>
      </w:r>
    </w:p>
    <w:p w14:paraId="0B88EBFA" w14:textId="2B25DFCB" w:rsidR="00040B88" w:rsidRDefault="00397855" w:rsidP="00040B88">
      <w:pPr>
        <w:spacing w:line="360" w:lineRule="auto"/>
        <w:jc w:val="both"/>
        <w:rPr>
          <w:rFonts w:ascii="Arial" w:hAnsi="Arial" w:cs="Arial"/>
          <w:sz w:val="24"/>
          <w:szCs w:val="24"/>
        </w:rPr>
      </w:pPr>
      <w:r>
        <w:rPr>
          <w:noProof/>
        </w:rPr>
        <mc:AlternateContent>
          <mc:Choice Requires="wps">
            <w:drawing>
              <wp:anchor distT="0" distB="0" distL="114300" distR="114300" simplePos="0" relativeHeight="253027328" behindDoc="0" locked="0" layoutInCell="1" allowOverlap="1" wp14:anchorId="6ED1FF2F" wp14:editId="68B9EEBD">
                <wp:simplePos x="0" y="0"/>
                <wp:positionH relativeFrom="column">
                  <wp:posOffset>5173345</wp:posOffset>
                </wp:positionH>
                <wp:positionV relativeFrom="paragraph">
                  <wp:posOffset>6113145</wp:posOffset>
                </wp:positionV>
                <wp:extent cx="1280160" cy="292735"/>
                <wp:effectExtent l="0" t="0" r="0" b="0"/>
                <wp:wrapNone/>
                <wp:docPr id="3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ED1FF2F" id="_x0000_s1156" type="#_x0000_t202" style="position:absolute;left:0;text-align:left;margin-left:407.35pt;margin-top:481.35pt;width:100.8pt;height:23.05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" filled="f" stroked="f">
                <v:textbox style="mso-fit-shape-to-text:t">
                  <w:txbxContent>
                    <w:p w14:paraId="40F7926A" w14:textId="77777777" w:rsidR="00397855" w:rsidRPr="005858C1" w:rsidRDefault="00397855" w:rsidP="00397855">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82D30">
        <w:rPr>
          <w:noProof/>
        </w:rPr>
        <mc:AlternateContent>
          <mc:Choice Requires="wps">
            <w:drawing>
              <wp:anchor distT="0" distB="0" distL="114300" distR="114300" simplePos="0" relativeHeight="252237824" behindDoc="0" locked="0" layoutInCell="1" allowOverlap="1" wp14:anchorId="521A4AF3" wp14:editId="1CDFAE7D">
                <wp:simplePos x="0" y="0"/>
                <wp:positionH relativeFrom="column">
                  <wp:posOffset>5177155</wp:posOffset>
                </wp:positionH>
                <wp:positionV relativeFrom="paragraph">
                  <wp:posOffset>3434080</wp:posOffset>
                </wp:positionV>
                <wp:extent cx="1280160" cy="292735"/>
                <wp:effectExtent l="0" t="0" r="0" b="0"/>
                <wp:wrapNone/>
                <wp:docPr id="114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21A4AF3" id="_x0000_s1157" type="#_x0000_t202" style="position:absolute;left:0;text-align:left;margin-left:407.65pt;margin-top:270.4pt;width:100.8pt;height:23.0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" filled="f" stroked="f">
                <v:textbox style="mso-fit-shape-to-text:t">
                  <w:txbxContent>
                    <w:p w14:paraId="22019D2B"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1039EA">
        <w:rPr>
          <w:noProof/>
        </w:rPr>
        <w:drawing>
          <wp:inline distT="0" distB="0" distL="0" distR="0" wp14:anchorId="4ECE3C1B" wp14:editId="6707364D">
            <wp:extent cx="6457950" cy="4105275"/>
            <wp:effectExtent l="0" t="0" r="0" b="0"/>
            <wp:docPr id="2117" name="Chart 211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bl>
      <w:tblPr>
        <w:tblW w:w="10207" w:type="dxa"/>
        <w:tblLook w:val="04A0" w:firstRow="1" w:lastRow="0" w:firstColumn="1" w:lastColumn="0" w:noHBand="0" w:noVBand="1"/>
      </w:tblPr>
      <w:tblGrid>
        <w:gridCol w:w="4213"/>
        <w:gridCol w:w="1998"/>
        <w:gridCol w:w="1998"/>
        <w:gridCol w:w="1998"/>
      </w:tblGrid>
      <w:tr w:rsidR="00360177" w:rsidRPr="00360177" w14:paraId="4D5CCA56" w14:textId="77777777" w:rsidTr="00397855">
        <w:trPr>
          <w:trHeight w:val="576"/>
        </w:trPr>
        <w:tc>
          <w:tcPr>
            <w:tcW w:w="4213"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877B2DD"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Company</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0315B8A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2015</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35AB05E"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2020</w:t>
            </w:r>
          </w:p>
        </w:tc>
        <w:tc>
          <w:tcPr>
            <w:tcW w:w="1998" w:type="dxa"/>
            <w:tcBorders>
              <w:top w:val="single" w:sz="8" w:space="0" w:color="auto"/>
              <w:left w:val="nil"/>
              <w:bottom w:val="single" w:sz="8" w:space="0" w:color="auto"/>
              <w:right w:val="single" w:sz="8" w:space="0" w:color="auto"/>
            </w:tcBorders>
            <w:shd w:val="clear" w:color="000000" w:fill="C00000"/>
            <w:noWrap/>
            <w:vAlign w:val="center"/>
            <w:hideMark/>
          </w:tcPr>
          <w:p w14:paraId="792CF916"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2030F</w:t>
            </w:r>
          </w:p>
        </w:tc>
      </w:tr>
      <w:tr w:rsidR="00360177" w:rsidRPr="00360177" w14:paraId="23744240"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7BCB1D21"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NAMA Chemicals</w:t>
            </w:r>
          </w:p>
        </w:tc>
        <w:tc>
          <w:tcPr>
            <w:tcW w:w="1998" w:type="dxa"/>
            <w:tcBorders>
              <w:top w:val="nil"/>
              <w:left w:val="nil"/>
              <w:bottom w:val="single" w:sz="8" w:space="0" w:color="auto"/>
              <w:right w:val="single" w:sz="8" w:space="0" w:color="auto"/>
            </w:tcBorders>
            <w:shd w:val="clear" w:color="auto" w:fill="auto"/>
            <w:noWrap/>
            <w:vAlign w:val="center"/>
            <w:hideMark/>
          </w:tcPr>
          <w:p w14:paraId="3A297DAA"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64C6B43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c>
          <w:tcPr>
            <w:tcW w:w="1998" w:type="dxa"/>
            <w:tcBorders>
              <w:top w:val="nil"/>
              <w:left w:val="nil"/>
              <w:bottom w:val="single" w:sz="8" w:space="0" w:color="auto"/>
              <w:right w:val="single" w:sz="8" w:space="0" w:color="auto"/>
            </w:tcBorders>
            <w:shd w:val="clear" w:color="auto" w:fill="auto"/>
            <w:noWrap/>
            <w:vAlign w:val="center"/>
            <w:hideMark/>
          </w:tcPr>
          <w:p w14:paraId="35FC19BD"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120</w:t>
            </w:r>
          </w:p>
        </w:tc>
      </w:tr>
      <w:tr w:rsidR="00360177" w:rsidRPr="00360177" w14:paraId="691535A4"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hideMark/>
          </w:tcPr>
          <w:p w14:paraId="3E1E5BE1" w14:textId="77777777" w:rsidR="00360177" w:rsidRPr="00360177" w:rsidRDefault="00360177" w:rsidP="00360177">
            <w:pPr>
              <w:spacing w:after="0" w:line="240" w:lineRule="auto"/>
              <w:rPr>
                <w:rFonts w:ascii="Arial" w:eastAsia="Times New Roman" w:hAnsi="Arial" w:cs="Arial"/>
                <w:color w:val="000000"/>
                <w:sz w:val="20"/>
                <w:szCs w:val="20"/>
                <w:lang w:val="en-US"/>
              </w:rPr>
            </w:pPr>
            <w:proofErr w:type="spellStart"/>
            <w:r w:rsidRPr="00360177">
              <w:rPr>
                <w:rFonts w:ascii="Arial" w:eastAsia="Times New Roman" w:hAnsi="Arial" w:cs="Arial"/>
                <w:color w:val="000000"/>
                <w:sz w:val="20"/>
                <w:szCs w:val="20"/>
              </w:rPr>
              <w:t>Izel</w:t>
            </w:r>
            <w:proofErr w:type="spellEnd"/>
            <w:r w:rsidRPr="00360177">
              <w:rPr>
                <w:rFonts w:ascii="Arial" w:eastAsia="Times New Roman" w:hAnsi="Arial" w:cs="Arial"/>
                <w:color w:val="000000"/>
                <w:sz w:val="20"/>
                <w:szCs w:val="20"/>
              </w:rPr>
              <w:t xml:space="preserve"> </w:t>
            </w:r>
            <w:proofErr w:type="spellStart"/>
            <w:r w:rsidRPr="00360177">
              <w:rPr>
                <w:rFonts w:ascii="Arial" w:eastAsia="Times New Roman" w:hAnsi="Arial" w:cs="Arial"/>
                <w:color w:val="000000"/>
                <w:sz w:val="20"/>
                <w:szCs w:val="20"/>
              </w:rPr>
              <w:t>Kimya</w:t>
            </w:r>
            <w:proofErr w:type="spellEnd"/>
          </w:p>
        </w:tc>
        <w:tc>
          <w:tcPr>
            <w:tcW w:w="1998" w:type="dxa"/>
            <w:tcBorders>
              <w:top w:val="nil"/>
              <w:left w:val="nil"/>
              <w:bottom w:val="single" w:sz="8" w:space="0" w:color="auto"/>
              <w:right w:val="single" w:sz="8" w:space="0" w:color="auto"/>
            </w:tcBorders>
            <w:shd w:val="clear" w:color="auto" w:fill="auto"/>
            <w:noWrap/>
            <w:vAlign w:val="center"/>
            <w:hideMark/>
          </w:tcPr>
          <w:p w14:paraId="2DB79D48"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7819A520"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c>
          <w:tcPr>
            <w:tcW w:w="1998" w:type="dxa"/>
            <w:tcBorders>
              <w:top w:val="nil"/>
              <w:left w:val="nil"/>
              <w:bottom w:val="single" w:sz="8" w:space="0" w:color="auto"/>
              <w:right w:val="single" w:sz="8" w:space="0" w:color="auto"/>
            </w:tcBorders>
            <w:shd w:val="clear" w:color="auto" w:fill="auto"/>
            <w:noWrap/>
            <w:vAlign w:val="center"/>
            <w:hideMark/>
          </w:tcPr>
          <w:p w14:paraId="0AE0B1E4" w14:textId="77777777" w:rsidR="00360177" w:rsidRPr="00360177" w:rsidRDefault="00360177" w:rsidP="00360177">
            <w:pPr>
              <w:spacing w:after="0" w:line="240" w:lineRule="auto"/>
              <w:rPr>
                <w:rFonts w:ascii="Arial" w:eastAsia="Times New Roman" w:hAnsi="Arial" w:cs="Arial"/>
                <w:color w:val="000000"/>
                <w:sz w:val="20"/>
                <w:szCs w:val="20"/>
                <w:lang w:val="en-US"/>
              </w:rPr>
            </w:pPr>
            <w:r w:rsidRPr="00360177">
              <w:rPr>
                <w:rFonts w:ascii="Arial" w:eastAsia="Times New Roman" w:hAnsi="Arial" w:cs="Arial"/>
                <w:color w:val="000000"/>
                <w:sz w:val="20"/>
                <w:szCs w:val="20"/>
              </w:rPr>
              <w:t>40</w:t>
            </w:r>
          </w:p>
        </w:tc>
      </w:tr>
      <w:tr w:rsidR="00360177" w:rsidRPr="00480044" w14:paraId="7DB3BB46" w14:textId="77777777" w:rsidTr="00397855">
        <w:trPr>
          <w:trHeight w:val="576"/>
        </w:trPr>
        <w:tc>
          <w:tcPr>
            <w:tcW w:w="4213" w:type="dxa"/>
            <w:tcBorders>
              <w:top w:val="nil"/>
              <w:left w:val="single" w:sz="8" w:space="0" w:color="auto"/>
              <w:bottom w:val="single" w:sz="8" w:space="0" w:color="auto"/>
              <w:right w:val="single" w:sz="8" w:space="0" w:color="auto"/>
            </w:tcBorders>
            <w:shd w:val="clear" w:color="auto" w:fill="auto"/>
            <w:noWrap/>
            <w:vAlign w:val="center"/>
          </w:tcPr>
          <w:p w14:paraId="227B9DCB" w14:textId="7527355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Others</w:t>
            </w:r>
          </w:p>
        </w:tc>
        <w:tc>
          <w:tcPr>
            <w:tcW w:w="1998" w:type="dxa"/>
            <w:tcBorders>
              <w:top w:val="nil"/>
              <w:left w:val="nil"/>
              <w:bottom w:val="single" w:sz="8" w:space="0" w:color="auto"/>
              <w:right w:val="single" w:sz="8" w:space="0" w:color="auto"/>
            </w:tcBorders>
            <w:shd w:val="clear" w:color="auto" w:fill="auto"/>
            <w:noWrap/>
            <w:vAlign w:val="center"/>
          </w:tcPr>
          <w:p w14:paraId="7B614B36" w14:textId="6873F8D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5E8F47FB" w14:textId="7B94356D"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c>
          <w:tcPr>
            <w:tcW w:w="1998" w:type="dxa"/>
            <w:tcBorders>
              <w:top w:val="nil"/>
              <w:left w:val="nil"/>
              <w:bottom w:val="single" w:sz="8" w:space="0" w:color="auto"/>
              <w:right w:val="single" w:sz="8" w:space="0" w:color="auto"/>
            </w:tcBorders>
            <w:shd w:val="clear" w:color="auto" w:fill="auto"/>
            <w:noWrap/>
            <w:vAlign w:val="center"/>
          </w:tcPr>
          <w:p w14:paraId="39C961A5" w14:textId="4A88E3E5" w:rsidR="00360177" w:rsidRPr="00480044" w:rsidRDefault="00360177" w:rsidP="00360177">
            <w:pPr>
              <w:spacing w:after="0" w:line="240" w:lineRule="auto"/>
              <w:rPr>
                <w:rFonts w:ascii="Arial" w:eastAsia="Times New Roman" w:hAnsi="Arial" w:cs="Arial"/>
                <w:color w:val="000000"/>
                <w:sz w:val="20"/>
                <w:szCs w:val="20"/>
              </w:rPr>
            </w:pPr>
            <w:r w:rsidRPr="00480044">
              <w:rPr>
                <w:rFonts w:ascii="Arial" w:eastAsia="Times New Roman" w:hAnsi="Arial" w:cs="Arial"/>
                <w:color w:val="000000"/>
                <w:sz w:val="20"/>
                <w:szCs w:val="20"/>
              </w:rPr>
              <w:t>60</w:t>
            </w:r>
          </w:p>
        </w:tc>
      </w:tr>
      <w:tr w:rsidR="00360177" w:rsidRPr="00360177" w14:paraId="642CCF31" w14:textId="77777777" w:rsidTr="00397855">
        <w:trPr>
          <w:trHeight w:val="259"/>
        </w:trPr>
        <w:tc>
          <w:tcPr>
            <w:tcW w:w="4213" w:type="dxa"/>
            <w:tcBorders>
              <w:top w:val="nil"/>
              <w:left w:val="single" w:sz="8" w:space="0" w:color="auto"/>
              <w:bottom w:val="nil"/>
              <w:right w:val="single" w:sz="8" w:space="0" w:color="auto"/>
            </w:tcBorders>
            <w:shd w:val="clear" w:color="000000" w:fill="C00000"/>
            <w:noWrap/>
            <w:vAlign w:val="center"/>
            <w:hideMark/>
          </w:tcPr>
          <w:p w14:paraId="6DB7CF29" w14:textId="77777777" w:rsidR="00360177" w:rsidRPr="00360177" w:rsidRDefault="00360177" w:rsidP="00360177">
            <w:pPr>
              <w:spacing w:after="0" w:line="240" w:lineRule="auto"/>
              <w:rPr>
                <w:rFonts w:ascii="Arial" w:eastAsia="Times New Roman" w:hAnsi="Arial" w:cs="Arial"/>
                <w:color w:val="FFFFFF"/>
                <w:sz w:val="20"/>
                <w:szCs w:val="20"/>
                <w:lang w:val="en-US"/>
              </w:rPr>
            </w:pPr>
            <w:r w:rsidRPr="00360177">
              <w:rPr>
                <w:rFonts w:ascii="Arial" w:eastAsia="Times New Roman" w:hAnsi="Arial" w:cs="Arial"/>
                <w:color w:val="FFFFFF"/>
                <w:sz w:val="20"/>
                <w:szCs w:val="20"/>
                <w:lang w:val="en-US"/>
              </w:rPr>
              <w:t>Total</w:t>
            </w:r>
          </w:p>
        </w:tc>
        <w:tc>
          <w:tcPr>
            <w:tcW w:w="1998" w:type="dxa"/>
            <w:tcBorders>
              <w:top w:val="nil"/>
              <w:left w:val="nil"/>
              <w:bottom w:val="nil"/>
              <w:right w:val="single" w:sz="8" w:space="0" w:color="auto"/>
            </w:tcBorders>
            <w:shd w:val="clear" w:color="000000" w:fill="C00000"/>
            <w:noWrap/>
            <w:vAlign w:val="center"/>
            <w:hideMark/>
          </w:tcPr>
          <w:p w14:paraId="3F933807" w14:textId="28A10982"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0DD9402F" w14:textId="522C148F"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c>
          <w:tcPr>
            <w:tcW w:w="1998" w:type="dxa"/>
            <w:tcBorders>
              <w:top w:val="nil"/>
              <w:left w:val="nil"/>
              <w:bottom w:val="nil"/>
              <w:right w:val="single" w:sz="8" w:space="0" w:color="auto"/>
            </w:tcBorders>
            <w:shd w:val="clear" w:color="000000" w:fill="C00000"/>
            <w:noWrap/>
            <w:hideMark/>
          </w:tcPr>
          <w:p w14:paraId="6280042B" w14:textId="1744B9FE" w:rsidR="00360177" w:rsidRPr="00360177" w:rsidRDefault="00360177" w:rsidP="00360177">
            <w:pPr>
              <w:spacing w:after="0" w:line="240" w:lineRule="auto"/>
              <w:rPr>
                <w:rFonts w:ascii="Arial" w:eastAsia="Times New Roman" w:hAnsi="Arial" w:cs="Arial"/>
                <w:color w:val="FFFFFF"/>
                <w:sz w:val="20"/>
                <w:szCs w:val="20"/>
                <w:lang w:val="en-US"/>
              </w:rPr>
            </w:pPr>
            <w:r w:rsidRPr="00480044">
              <w:rPr>
                <w:rFonts w:ascii="Arial" w:eastAsia="Times New Roman" w:hAnsi="Arial" w:cs="Arial"/>
                <w:color w:val="FFFFFF"/>
                <w:sz w:val="20"/>
                <w:szCs w:val="20"/>
              </w:rPr>
              <w:t>220</w:t>
            </w:r>
          </w:p>
        </w:tc>
      </w:tr>
      <w:tr w:rsidR="00397855" w:rsidRPr="00360177" w14:paraId="731AAB77" w14:textId="77777777" w:rsidTr="00397855">
        <w:trPr>
          <w:trHeight w:val="259"/>
        </w:trPr>
        <w:tc>
          <w:tcPr>
            <w:tcW w:w="4213" w:type="dxa"/>
            <w:tcBorders>
              <w:top w:val="nil"/>
              <w:left w:val="single" w:sz="8" w:space="0" w:color="auto"/>
              <w:bottom w:val="single" w:sz="8" w:space="0" w:color="auto"/>
              <w:right w:val="single" w:sz="8" w:space="0" w:color="auto"/>
            </w:tcBorders>
            <w:shd w:val="clear" w:color="000000" w:fill="C00000"/>
            <w:noWrap/>
            <w:vAlign w:val="center"/>
          </w:tcPr>
          <w:p w14:paraId="5FD1018C" w14:textId="77777777" w:rsidR="00397855" w:rsidRPr="00360177" w:rsidRDefault="00397855" w:rsidP="00360177">
            <w:pPr>
              <w:spacing w:after="0" w:line="240" w:lineRule="auto"/>
              <w:rPr>
                <w:rFonts w:ascii="Arial" w:eastAsia="Times New Roman" w:hAnsi="Arial" w:cs="Arial"/>
                <w:color w:val="FFFFFF"/>
                <w:sz w:val="20"/>
                <w:szCs w:val="20"/>
                <w:lang w:val="en-US"/>
              </w:rPr>
            </w:pPr>
          </w:p>
        </w:tc>
        <w:tc>
          <w:tcPr>
            <w:tcW w:w="1998" w:type="dxa"/>
            <w:tcBorders>
              <w:top w:val="nil"/>
              <w:left w:val="nil"/>
              <w:bottom w:val="single" w:sz="8" w:space="0" w:color="auto"/>
              <w:right w:val="single" w:sz="8" w:space="0" w:color="auto"/>
            </w:tcBorders>
            <w:shd w:val="clear" w:color="000000" w:fill="C00000"/>
            <w:noWrap/>
            <w:vAlign w:val="center"/>
          </w:tcPr>
          <w:p w14:paraId="70353D62" w14:textId="77777777" w:rsidR="00397855" w:rsidRPr="00480044"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4580DD86" w14:textId="77777777" w:rsidR="00397855" w:rsidRPr="00480044" w:rsidRDefault="00397855" w:rsidP="00360177">
            <w:pPr>
              <w:spacing w:after="0" w:line="240" w:lineRule="auto"/>
              <w:rPr>
                <w:rFonts w:ascii="Arial" w:eastAsia="Times New Roman" w:hAnsi="Arial" w:cs="Arial"/>
                <w:color w:val="FFFFFF"/>
                <w:sz w:val="20"/>
                <w:szCs w:val="20"/>
              </w:rPr>
            </w:pPr>
          </w:p>
        </w:tc>
        <w:tc>
          <w:tcPr>
            <w:tcW w:w="1998" w:type="dxa"/>
            <w:tcBorders>
              <w:top w:val="nil"/>
              <w:left w:val="nil"/>
              <w:bottom w:val="single" w:sz="8" w:space="0" w:color="auto"/>
              <w:right w:val="single" w:sz="8" w:space="0" w:color="auto"/>
            </w:tcBorders>
            <w:shd w:val="clear" w:color="000000" w:fill="C00000"/>
            <w:noWrap/>
          </w:tcPr>
          <w:p w14:paraId="7BBF4082" w14:textId="77777777" w:rsidR="00397855" w:rsidRPr="00480044" w:rsidRDefault="00397855" w:rsidP="00360177">
            <w:pPr>
              <w:spacing w:after="0" w:line="240" w:lineRule="auto"/>
              <w:rPr>
                <w:rFonts w:ascii="Arial" w:eastAsia="Times New Roman" w:hAnsi="Arial" w:cs="Arial"/>
                <w:color w:val="FFFFFF"/>
                <w:sz w:val="20"/>
                <w:szCs w:val="20"/>
              </w:rPr>
            </w:pPr>
          </w:p>
        </w:tc>
      </w:tr>
    </w:tbl>
    <w:p w14:paraId="5DB6BA0E" w14:textId="637FF0BC" w:rsidR="00040B88" w:rsidRDefault="001C4C3B" w:rsidP="00040B88">
      <w:pPr>
        <w:jc w:val="both"/>
        <w:rPr>
          <w:rFonts w:ascii="Arial" w:hAnsi="Arial" w:cs="Arial"/>
          <w:sz w:val="24"/>
          <w:szCs w:val="24"/>
        </w:rPr>
      </w:pPr>
      <w:r w:rsidRPr="001C4C3B">
        <w:rPr>
          <w:rFonts w:ascii="Verdana" w:eastAsia="Verdana" w:hAnsi="Verdana" w:cs="Verdana"/>
          <w:b/>
          <w:bCs/>
          <w:noProof/>
          <w:sz w:val="20"/>
          <w:szCs w:val="20"/>
        </w:rPr>
        <w:lastRenderedPageBreak/>
        <mc:AlternateContent>
          <mc:Choice Requires="wps">
            <w:drawing>
              <wp:anchor distT="45720" distB="45720" distL="114300" distR="114300" simplePos="0" relativeHeight="252129280" behindDoc="0" locked="0" layoutInCell="1" allowOverlap="1" wp14:anchorId="6A73D266" wp14:editId="0E206609">
                <wp:simplePos x="0" y="0"/>
                <wp:positionH relativeFrom="column">
                  <wp:posOffset>3723640</wp:posOffset>
                </wp:positionH>
                <wp:positionV relativeFrom="paragraph">
                  <wp:posOffset>297180</wp:posOffset>
                </wp:positionV>
                <wp:extent cx="2704465" cy="1404620"/>
                <wp:effectExtent l="76200" t="76200" r="95885" b="9525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4465" cy="1404620"/>
                        </a:xfrm>
                        <a:prstGeom prst="rect">
                          <a:avLst/>
                        </a:prstGeom>
                        <a:ln>
                          <a:headEnd/>
                          <a:tailEnd/>
                        </a:ln>
                        <a:effectLst>
                          <a:glow rad="635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w:t>
                            </w:r>
                            <w:proofErr w:type="gramStart"/>
                            <w:r w:rsidRPr="001C4C3B">
                              <w:rPr>
                                <w:rFonts w:ascii="Arial" w:hAnsi="Arial" w:cs="Arial"/>
                                <w:lang w:val="en-US"/>
                              </w:rPr>
                              <w:t>Qatar</w:t>
                            </w:r>
                            <w:proofErr w:type="gramEnd"/>
                            <w:r w:rsidRPr="001C4C3B">
                              <w:rPr>
                                <w:rFonts w:ascii="Arial" w:hAnsi="Arial" w:cs="Arial"/>
                                <w:lang w:val="en-US"/>
                              </w:rPr>
                              <w:t xml:space="preserve">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73D266" id="_x0000_s1158" type="#_x0000_t202" style="position:absolute;left:0;text-align:left;margin-left:293.2pt;margin-top:23.4pt;width:212.95pt;height:110.6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" fillcolor="#9ecb81 [2169]" strokecolor="#70ad47 [3209]" strokeweight=".5pt">
                <v:fill color2="#8ac066 [2617]" rotate="t" colors="0 #b5d5a7;.5 #aace99;1 #9cca86" focus="100%" type="gradient">
                  <o:fill v:ext="view" type="gradientUnscaled"/>
                </v:fill>
                <v:textbox style="mso-fit-shape-to-text:t">
                  <w:txbxContent>
                    <w:p w14:paraId="3338E094" w14:textId="6FCFC5A4" w:rsidR="001C4C3B" w:rsidRPr="001C4C3B" w:rsidRDefault="001C4C3B" w:rsidP="001C4C3B">
                      <w:pPr>
                        <w:jc w:val="both"/>
                        <w:rPr>
                          <w:rFonts w:ascii="Arial" w:hAnsi="Arial" w:cs="Arial"/>
                          <w:lang w:val="en-US"/>
                        </w:rPr>
                      </w:pPr>
                      <w:r w:rsidRPr="001C4C3B">
                        <w:rPr>
                          <w:rFonts w:ascii="Arial" w:hAnsi="Arial" w:cs="Arial"/>
                          <w:lang w:val="en-US"/>
                        </w:rPr>
                        <w:t xml:space="preserve">GCC nations are at the forefront in developing smart cities. Countries such as Saudi Arabia, </w:t>
                      </w:r>
                      <w:proofErr w:type="gramStart"/>
                      <w:r w:rsidRPr="001C4C3B">
                        <w:rPr>
                          <w:rFonts w:ascii="Arial" w:hAnsi="Arial" w:cs="Arial"/>
                          <w:lang w:val="en-US"/>
                        </w:rPr>
                        <w:t>Qatar</w:t>
                      </w:r>
                      <w:proofErr w:type="gramEnd"/>
                      <w:r w:rsidRPr="001C4C3B">
                        <w:rPr>
                          <w:rFonts w:ascii="Arial" w:hAnsi="Arial" w:cs="Arial"/>
                          <w:lang w:val="en-US"/>
                        </w:rPr>
                        <w:t xml:space="preserve"> and UAE plan to develop smart cities. Saudi Arabia government plans to invest USD100 billion for the development of King Abdullah smart city and the country has initiated plans to convert Jeddah into smart city. Similarly, UAE government also announced plans to expand Masdar smart city, for an investment of USD20 billion, due to be completed by 2030. </w:t>
                      </w:r>
                      <w:r w:rsidRPr="001C4C3B">
                        <w:rPr>
                          <w:rFonts w:ascii="Arial" w:hAnsi="Arial" w:cs="Arial"/>
                        </w:rPr>
                        <w:t>Lusail City in Qatar is another smart city project that would be capable of accommodating about 450,000 people. The project is estimated to cost USD45 billion and is slated for completion by 2020. A major chunk of investment in developing these smart cities would be used in developing power transmission and distribution networks, thereby acting as a driving force in boosting growth in the region’s epoxy resin market</w:t>
                      </w:r>
                      <w:r>
                        <w:rPr>
                          <w:rFonts w:ascii="Arial" w:hAnsi="Arial" w:cs="Arial"/>
                        </w:rPr>
                        <w:t>.</w:t>
                      </w:r>
                    </w:p>
                    <w:p w14:paraId="197A22B4" w14:textId="17CC03C8" w:rsidR="001C4C3B" w:rsidRPr="001C4C3B" w:rsidRDefault="001C4C3B"/>
                  </w:txbxContent>
                </v:textbox>
                <w10:wrap type="square"/>
              </v:shape>
            </w:pict>
          </mc:Fallback>
        </mc:AlternateContent>
      </w:r>
    </w:p>
    <w:tbl>
      <w:tblPr>
        <w:tblW w:w="5395" w:type="dxa"/>
        <w:tblCellMar>
          <w:left w:w="0" w:type="dxa"/>
          <w:right w:w="0" w:type="dxa"/>
        </w:tblCellMar>
        <w:tblLook w:val="0420" w:firstRow="1" w:lastRow="0" w:firstColumn="0" w:lastColumn="0" w:noHBand="0" w:noVBand="1"/>
      </w:tblPr>
      <w:tblGrid>
        <w:gridCol w:w="5395"/>
      </w:tblGrid>
      <w:tr w:rsidR="001C4C3B" w:rsidRPr="001C4C3B" w14:paraId="76F4ADAA" w14:textId="77777777" w:rsidTr="005E1B04">
        <w:trPr>
          <w:trHeight w:val="311"/>
        </w:trPr>
        <w:tc>
          <w:tcPr>
            <w:tcW w:w="5395" w:type="dxa"/>
            <w:tcBorders>
              <w:top w:val="single" w:sz="4" w:space="0" w:color="5B9BD5"/>
              <w:left w:val="single" w:sz="4" w:space="0" w:color="5B9BD5"/>
              <w:bottom w:val="single" w:sz="4" w:space="0" w:color="5B9BD5"/>
              <w:right w:val="single" w:sz="4" w:space="0" w:color="5B9BD5"/>
            </w:tcBorders>
            <w:shd w:val="clear" w:color="auto" w:fill="5B9BD5"/>
            <w:tcMar>
              <w:top w:w="113" w:type="dxa"/>
              <w:left w:w="144" w:type="dxa"/>
              <w:bottom w:w="0" w:type="dxa"/>
              <w:right w:w="144" w:type="dxa"/>
            </w:tcMar>
            <w:vAlign w:val="center"/>
            <w:hideMark/>
          </w:tcPr>
          <w:p w14:paraId="49199EFA" w14:textId="36A6A90A" w:rsidR="001C4C3B" w:rsidRPr="001C4C3B" w:rsidRDefault="001C4C3B" w:rsidP="005E1B04">
            <w:pPr>
              <w:spacing w:line="360" w:lineRule="auto"/>
              <w:jc w:val="center"/>
              <w:textAlignment w:val="baseline"/>
              <w:rPr>
                <w:rFonts w:ascii="Arial" w:eastAsia="Verdana" w:hAnsi="Arial" w:cs="Arial"/>
                <w:b/>
                <w:bCs/>
                <w:sz w:val="18"/>
                <w:szCs w:val="18"/>
                <w:lang w:val="en-US"/>
              </w:rPr>
            </w:pPr>
            <w:r w:rsidRPr="001C4C3B">
              <w:rPr>
                <w:rFonts w:ascii="Arial" w:eastAsia="Verdana" w:hAnsi="Arial" w:cs="Arial"/>
                <w:b/>
                <w:bCs/>
                <w:sz w:val="18"/>
                <w:szCs w:val="18"/>
                <w:lang w:val="en-US"/>
              </w:rPr>
              <w:t>Key Goals and Objectives of Vision Document</w:t>
            </w:r>
            <w:r w:rsidR="004732D4">
              <w:rPr>
                <w:rFonts w:ascii="Arial" w:eastAsia="Verdana" w:hAnsi="Arial" w:cs="Arial"/>
                <w:b/>
                <w:bCs/>
                <w:sz w:val="18"/>
                <w:szCs w:val="18"/>
                <w:lang w:val="en-US"/>
              </w:rPr>
              <w:t xml:space="preserve"> (Saudi Arabia)</w:t>
            </w:r>
          </w:p>
        </w:tc>
      </w:tr>
      <w:tr w:rsidR="001C4C3B" w:rsidRPr="001C4C3B" w14:paraId="6754C74F" w14:textId="77777777" w:rsidTr="005E1B04">
        <w:trPr>
          <w:trHeight w:val="4921"/>
        </w:trPr>
        <w:tc>
          <w:tcPr>
            <w:tcW w:w="5395" w:type="dxa"/>
            <w:tcBorders>
              <w:top w:val="single" w:sz="4" w:space="0" w:color="5B9BD5"/>
              <w:left w:val="single" w:sz="4" w:space="0" w:color="5B9BD5"/>
              <w:bottom w:val="single" w:sz="4" w:space="0" w:color="5B9BD5"/>
              <w:right w:val="single" w:sz="4" w:space="0" w:color="5B9BD5"/>
            </w:tcBorders>
            <w:shd w:val="clear" w:color="auto" w:fill="auto"/>
            <w:tcMar>
              <w:top w:w="113" w:type="dxa"/>
              <w:left w:w="144" w:type="dxa"/>
              <w:bottom w:w="0" w:type="dxa"/>
              <w:right w:w="144" w:type="dxa"/>
            </w:tcMar>
            <w:hideMark/>
          </w:tcPr>
          <w:p w14:paraId="23B7529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Boosting the government’s revenue from USD159.99 billion in 2016 to USD1866.52 billion by 2030.</w:t>
            </w:r>
          </w:p>
          <w:p w14:paraId="4AE819D6"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To increase share of non-oil-based exports from around 16% in 2016 to around 50% by 2030</w:t>
            </w:r>
            <w:proofErr w:type="gramStart"/>
            <w:r w:rsidRPr="001C4C3B">
              <w:rPr>
                <w:rFonts w:ascii="Arial" w:eastAsia="Verdana" w:hAnsi="Arial" w:cs="Arial"/>
                <w:sz w:val="18"/>
                <w:szCs w:val="18"/>
                <w:lang w:val="en-US"/>
              </w:rPr>
              <w:t xml:space="preserve">.  </w:t>
            </w:r>
            <w:proofErr w:type="gramEnd"/>
          </w:p>
          <w:p w14:paraId="4533FC4F"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To increase the share of Foreign Direct Investment (FDI) in GDP from 3.8% in 2020 to 5.7% by 2030.</w:t>
            </w:r>
          </w:p>
          <w:p w14:paraId="76634D2B"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lang w:val="en-US"/>
              </w:rPr>
              <w:t xml:space="preserve">To boost the share of small and medium scale enterprises from 20% in 2020 to 35% by 2030. </w:t>
            </w:r>
          </w:p>
          <w:p w14:paraId="5A946F18" w14:textId="77777777" w:rsidR="001C4C3B" w:rsidRPr="001C4C3B" w:rsidRDefault="001C4C3B" w:rsidP="005E1B04">
            <w:pPr>
              <w:numPr>
                <w:ilvl w:val="0"/>
                <w:numId w:val="12"/>
              </w:numPr>
              <w:spacing w:line="360" w:lineRule="auto"/>
              <w:jc w:val="both"/>
              <w:textAlignment w:val="baseline"/>
              <w:rPr>
                <w:rFonts w:ascii="Arial" w:eastAsia="Verdana" w:hAnsi="Arial" w:cs="Arial"/>
                <w:sz w:val="18"/>
                <w:szCs w:val="18"/>
                <w:lang w:val="en-US"/>
              </w:rPr>
            </w:pPr>
            <w:r w:rsidRPr="001C4C3B">
              <w:rPr>
                <w:rFonts w:ascii="Arial" w:eastAsia="Verdana" w:hAnsi="Arial" w:cs="Arial"/>
                <w:sz w:val="18"/>
                <w:szCs w:val="18"/>
              </w:rPr>
              <w:t>To increase the contribution of private sector to around 65% of GDP by 2030, thereby opening different sectors for private players.</w:t>
            </w:r>
          </w:p>
          <w:p w14:paraId="0B76CAF5" w14:textId="77777777" w:rsidR="001C4C3B" w:rsidRPr="001C4C3B" w:rsidRDefault="001C4C3B" w:rsidP="005E1B04">
            <w:pPr>
              <w:numPr>
                <w:ilvl w:val="0"/>
                <w:numId w:val="12"/>
              </w:numPr>
              <w:spacing w:line="360" w:lineRule="auto"/>
              <w:jc w:val="both"/>
              <w:textAlignment w:val="baseline"/>
              <w:rPr>
                <w:rFonts w:ascii="Arial" w:eastAsia="Verdana" w:hAnsi="Arial" w:cs="Arial"/>
                <w:b/>
                <w:bCs/>
                <w:sz w:val="18"/>
                <w:szCs w:val="18"/>
                <w:lang w:val="en-US"/>
              </w:rPr>
            </w:pPr>
            <w:r w:rsidRPr="001C4C3B">
              <w:rPr>
                <w:rFonts w:ascii="Arial" w:eastAsia="Verdana" w:hAnsi="Arial" w:cs="Arial"/>
                <w:sz w:val="18"/>
                <w:szCs w:val="18"/>
              </w:rPr>
              <w:t xml:space="preserve">The country </w:t>
            </w:r>
            <w:r w:rsidRPr="001C4C3B">
              <w:rPr>
                <w:rFonts w:ascii="Arial" w:eastAsia="Verdana" w:hAnsi="Arial" w:cs="Arial"/>
                <w:sz w:val="18"/>
                <w:szCs w:val="18"/>
                <w:lang w:val="en-US"/>
              </w:rPr>
              <w:t>aims to set up a sovereign wealth fund amounting to around USD2.00 trillion to support the development projects associated with the Vision. FDI worth USD1.00 trillion during 2021-2032 is anticipated to flow in Saudi Arabia, thereby boosting the growth of private sector.</w:t>
            </w:r>
          </w:p>
        </w:tc>
      </w:tr>
    </w:tbl>
    <w:p w14:paraId="11B74B79" w14:textId="77777777" w:rsidR="00282D30" w:rsidRDefault="00282D30" w:rsidP="003F4B41">
      <w:pPr>
        <w:spacing w:line="360" w:lineRule="auto"/>
        <w:textAlignment w:val="baseline"/>
        <w:rPr>
          <w:rFonts w:ascii="Arial" w:eastAsia="Verdana" w:hAnsi="Arial" w:cs="Arial"/>
          <w:b/>
          <w:bCs/>
          <w:sz w:val="24"/>
          <w:szCs w:val="24"/>
        </w:rPr>
      </w:pPr>
    </w:p>
    <w:p w14:paraId="6B6A4C92" w14:textId="663D8108" w:rsidR="003F4B41" w:rsidRPr="00592AA5" w:rsidRDefault="003F4B41" w:rsidP="003F4B41">
      <w:pPr>
        <w:spacing w:line="360" w:lineRule="auto"/>
        <w:textAlignment w:val="baseline"/>
        <w:rPr>
          <w:rFonts w:ascii="Arial" w:eastAsia="Verdana" w:hAnsi="Arial" w:cs="Arial"/>
          <w:b/>
          <w:bCs/>
          <w:sz w:val="24"/>
          <w:szCs w:val="24"/>
        </w:rPr>
      </w:pPr>
      <w:r w:rsidRPr="00592AA5">
        <w:rPr>
          <w:rFonts w:ascii="Arial" w:eastAsia="Verdana" w:hAnsi="Arial" w:cs="Arial"/>
          <w:b/>
          <w:bCs/>
          <w:sz w:val="24"/>
          <w:szCs w:val="24"/>
        </w:rPr>
        <w:t>3.6.</w:t>
      </w:r>
      <w:r w:rsidR="00955F6C">
        <w:rPr>
          <w:rFonts w:ascii="Arial" w:eastAsia="Verdana" w:hAnsi="Arial" w:cs="Arial"/>
          <w:b/>
          <w:bCs/>
          <w:sz w:val="24"/>
          <w:szCs w:val="24"/>
        </w:rPr>
        <w:t>2.</w:t>
      </w:r>
      <w:r w:rsidRPr="00592AA5">
        <w:rPr>
          <w:rFonts w:ascii="Arial" w:eastAsia="Verdana" w:hAnsi="Arial" w:cs="Arial"/>
          <w:b/>
          <w:bCs/>
          <w:sz w:val="24"/>
          <w:szCs w:val="24"/>
        </w:rPr>
        <w:t xml:space="preserve"> Middle East &amp; Africa Epoxy Resin Demand</w:t>
      </w:r>
    </w:p>
    <w:p w14:paraId="3EAD7EA7" w14:textId="3794024F"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Volume (Thousand Tonnes), 2015–2030F</w:t>
      </w:r>
    </w:p>
    <w:p w14:paraId="20E09BB8" w14:textId="21572CEF"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3056" behindDoc="0" locked="0" layoutInCell="1" allowOverlap="1" wp14:anchorId="4511762F" wp14:editId="0C467B43">
                <wp:simplePos x="0" y="0"/>
                <wp:positionH relativeFrom="column">
                  <wp:posOffset>4370705</wp:posOffset>
                </wp:positionH>
                <wp:positionV relativeFrom="paragraph">
                  <wp:posOffset>2042795</wp:posOffset>
                </wp:positionV>
                <wp:extent cx="1651635" cy="923925"/>
                <wp:effectExtent l="0" t="0" r="0" b="0"/>
                <wp:wrapNone/>
                <wp:docPr id="6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4511762F" id="_x0000_s1159" style="position:absolute;margin-left:344.15pt;margin-top:160.85pt;width:130.05pt;height:7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" filled="f" stroked="f" strokeweight="1pt">
                <v:textbox>
                  <w:txbxContent>
                    <w:p w14:paraId="635CC905"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2021E-2030F</w:t>
                      </w:r>
                    </w:p>
                    <w:p w14:paraId="7998BC19"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737511E0" w14:textId="77777777" w:rsidR="00040B88" w:rsidRDefault="00040B88" w:rsidP="00040B88">
                      <w:pPr>
                        <w:spacing w:line="240" w:lineRule="auto"/>
                        <w:jc w:val="center"/>
                        <w:textAlignment w:val="baseline"/>
                        <w:rPr>
                          <w:rFonts w:ascii="Verdana" w:eastAsia="Verdana" w:hAnsi="Verdana" w:cs="Verdana"/>
                          <w:b/>
                          <w:bCs/>
                          <w:color w:val="000000"/>
                          <w:kern w:val="24"/>
                          <w:sz w:val="18"/>
                          <w:szCs w:val="18"/>
                        </w:rPr>
                      </w:pPr>
                      <w:r w:rsidRPr="00592AA5">
                        <w:rPr>
                          <w:rFonts w:ascii="Arial" w:eastAsia="Verdana" w:hAnsi="Arial" w:cs="Arial"/>
                          <w:b/>
                          <w:bCs/>
                          <w:color w:val="000000"/>
                          <w:kern w:val="24"/>
                          <w:sz w:val="20"/>
                          <w:szCs w:val="20"/>
                        </w:rPr>
                        <w:t>4.38% By Volume</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0C40D1C3" wp14:editId="31347D6B">
                <wp:simplePos x="0" y="0"/>
                <wp:positionH relativeFrom="column">
                  <wp:posOffset>913765</wp:posOffset>
                </wp:positionH>
                <wp:positionV relativeFrom="paragraph">
                  <wp:posOffset>2084070</wp:posOffset>
                </wp:positionV>
                <wp:extent cx="1651635" cy="933450"/>
                <wp:effectExtent l="0" t="0" r="0" b="0"/>
                <wp:wrapNone/>
                <wp:docPr id="61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0C40D1C3" id="_x0000_s1160" style="position:absolute;margin-left:71.95pt;margin-top:164.1pt;width:130.05pt;height: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" filled="f" stroked="f" strokeweight="1pt">
                <v:textbox>
                  <w:txbxContent>
                    <w:p w14:paraId="26BD948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2015-2020</w:t>
                      </w:r>
                    </w:p>
                    <w:p w14:paraId="51F757B4" w14:textId="77777777" w:rsidR="00040B88" w:rsidRPr="00592AA5" w:rsidRDefault="00040B88" w:rsidP="00040B88">
                      <w:pPr>
                        <w:spacing w:line="240" w:lineRule="auto"/>
                        <w:jc w:val="center"/>
                        <w:textAlignment w:val="baseline"/>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 xml:space="preserve">CAGR </w:t>
                      </w:r>
                    </w:p>
                    <w:p w14:paraId="18EC86BC" w14:textId="77777777" w:rsidR="00040B88" w:rsidRPr="00592AA5" w:rsidRDefault="00040B88" w:rsidP="00040B88">
                      <w:pPr>
                        <w:spacing w:line="240" w:lineRule="auto"/>
                        <w:jc w:val="center"/>
                        <w:rPr>
                          <w:rFonts w:ascii="Arial" w:eastAsia="Verdana" w:hAnsi="Arial" w:cs="Arial"/>
                          <w:b/>
                          <w:bCs/>
                          <w:color w:val="000000"/>
                          <w:kern w:val="24"/>
                          <w:sz w:val="20"/>
                          <w:szCs w:val="20"/>
                        </w:rPr>
                      </w:pPr>
                      <w:r w:rsidRPr="00592AA5">
                        <w:rPr>
                          <w:rFonts w:ascii="Arial" w:eastAsia="Verdana" w:hAnsi="Arial" w:cs="Arial"/>
                          <w:b/>
                          <w:bCs/>
                          <w:color w:val="000000"/>
                          <w:kern w:val="24"/>
                          <w:sz w:val="20"/>
                          <w:szCs w:val="20"/>
                        </w:rPr>
                        <w:t>-0.21% By Volume</w:t>
                      </w:r>
                    </w:p>
                  </w:txbxContent>
                </v:textbox>
              </v:rect>
            </w:pict>
          </mc:Fallback>
        </mc:AlternateContent>
      </w:r>
      <w:r w:rsidRPr="00220E95">
        <w:rPr>
          <w:rFonts w:ascii="Arial" w:eastAsia="Arial" w:hAnsi="Arial" w:cs="Arial"/>
          <w:noProof/>
          <w:sz w:val="24"/>
          <w:szCs w:val="24"/>
        </w:rPr>
        <w:drawing>
          <wp:inline distT="0" distB="0" distL="0" distR="0" wp14:anchorId="1D69C91F" wp14:editId="45BC4305">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6EDB492" w14:textId="77777777" w:rsidR="00040B88" w:rsidRPr="00363C10" w:rsidRDefault="00040B88" w:rsidP="00040B88">
      <w:pPr>
        <w:spacing w:line="360" w:lineRule="auto"/>
        <w:jc w:val="both"/>
        <w:rPr>
          <w:rFonts w:ascii="Arial" w:eastAsia="Verdana" w:hAnsi="Arial" w:cs="Arial"/>
          <w:color w:val="FF0000"/>
          <w:kern w:val="24"/>
          <w:sz w:val="24"/>
          <w:szCs w:val="24"/>
          <w:lang w:val="en-US"/>
        </w:rPr>
        <w:sectPr w:rsidR="00040B88" w:rsidRPr="00363C10"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95" w:type="dxa"/>
        <w:tblLook w:val="04A0" w:firstRow="1" w:lastRow="0" w:firstColumn="1" w:lastColumn="0" w:noHBand="0" w:noVBand="1"/>
      </w:tblPr>
      <w:tblGrid>
        <w:gridCol w:w="3493"/>
        <w:gridCol w:w="3224"/>
        <w:gridCol w:w="1152"/>
        <w:gridCol w:w="1114"/>
        <w:gridCol w:w="1412"/>
      </w:tblGrid>
      <w:tr w:rsidR="00317646" w:rsidRPr="00317646" w14:paraId="04555EF0" w14:textId="77777777" w:rsidTr="003D1BBD">
        <w:trPr>
          <w:trHeight w:val="355"/>
        </w:trPr>
        <w:tc>
          <w:tcPr>
            <w:tcW w:w="10395" w:type="dxa"/>
            <w:gridSpan w:val="5"/>
            <w:tcBorders>
              <w:top w:val="nil"/>
              <w:left w:val="single" w:sz="8" w:space="0" w:color="auto"/>
              <w:bottom w:val="single" w:sz="8" w:space="0" w:color="auto"/>
              <w:right w:val="nil"/>
            </w:tcBorders>
            <w:shd w:val="clear" w:color="000000" w:fill="1F4E78"/>
            <w:noWrap/>
            <w:vAlign w:val="center"/>
            <w:hideMark/>
          </w:tcPr>
          <w:p w14:paraId="23BC27F3"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lastRenderedPageBreak/>
              <w:t>Approach: Growth Forecast Via Factors (Impact Analysis)</w:t>
            </w:r>
          </w:p>
        </w:tc>
      </w:tr>
      <w:tr w:rsidR="00317646" w:rsidRPr="00317646" w14:paraId="4B8720D0"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27BF81"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Factors</w:t>
            </w:r>
          </w:p>
        </w:tc>
        <w:tc>
          <w:tcPr>
            <w:tcW w:w="3224" w:type="dxa"/>
            <w:tcBorders>
              <w:top w:val="nil"/>
              <w:left w:val="nil"/>
              <w:bottom w:val="single" w:sz="8" w:space="0" w:color="auto"/>
              <w:right w:val="single" w:sz="8" w:space="0" w:color="auto"/>
            </w:tcBorders>
            <w:shd w:val="clear" w:color="000000" w:fill="ACB9CA"/>
            <w:noWrap/>
            <w:vAlign w:val="center"/>
            <w:hideMark/>
          </w:tcPr>
          <w:p w14:paraId="41EA990C"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Sources</w:t>
            </w:r>
          </w:p>
        </w:tc>
        <w:tc>
          <w:tcPr>
            <w:tcW w:w="1152" w:type="dxa"/>
            <w:tcBorders>
              <w:top w:val="nil"/>
              <w:left w:val="nil"/>
              <w:bottom w:val="single" w:sz="8" w:space="0" w:color="auto"/>
              <w:right w:val="single" w:sz="8" w:space="0" w:color="auto"/>
            </w:tcBorders>
            <w:shd w:val="clear" w:color="000000" w:fill="ACB9CA"/>
            <w:noWrap/>
            <w:vAlign w:val="center"/>
            <w:hideMark/>
          </w:tcPr>
          <w:p w14:paraId="5FFE2B63"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Value</w:t>
            </w:r>
          </w:p>
        </w:tc>
        <w:tc>
          <w:tcPr>
            <w:tcW w:w="1114" w:type="dxa"/>
            <w:tcBorders>
              <w:top w:val="nil"/>
              <w:left w:val="nil"/>
              <w:bottom w:val="single" w:sz="8" w:space="0" w:color="auto"/>
              <w:right w:val="single" w:sz="8" w:space="0" w:color="auto"/>
            </w:tcBorders>
            <w:shd w:val="clear" w:color="000000" w:fill="ACB9CA"/>
            <w:vAlign w:val="center"/>
            <w:hideMark/>
          </w:tcPr>
          <w:p w14:paraId="34D3607D"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w:t>
            </w:r>
          </w:p>
        </w:tc>
        <w:tc>
          <w:tcPr>
            <w:tcW w:w="1410" w:type="dxa"/>
            <w:tcBorders>
              <w:top w:val="nil"/>
              <w:left w:val="nil"/>
              <w:bottom w:val="single" w:sz="8" w:space="0" w:color="auto"/>
              <w:right w:val="single" w:sz="8" w:space="0" w:color="auto"/>
            </w:tcBorders>
            <w:shd w:val="clear" w:color="000000" w:fill="ACB9CA"/>
            <w:noWrap/>
            <w:vAlign w:val="center"/>
            <w:hideMark/>
          </w:tcPr>
          <w:p w14:paraId="2C2967FD"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Weightage</w:t>
            </w:r>
          </w:p>
        </w:tc>
      </w:tr>
      <w:tr w:rsidR="00317646" w:rsidRPr="00317646" w14:paraId="1B3BD00D"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1A02A57B"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Growth Rate (2021-2030 Period)</w:t>
            </w:r>
          </w:p>
        </w:tc>
        <w:tc>
          <w:tcPr>
            <w:tcW w:w="3224" w:type="dxa"/>
            <w:tcBorders>
              <w:top w:val="nil"/>
              <w:left w:val="nil"/>
              <w:bottom w:val="single" w:sz="8" w:space="0" w:color="auto"/>
              <w:right w:val="single" w:sz="8" w:space="0" w:color="auto"/>
            </w:tcBorders>
            <w:shd w:val="clear" w:color="auto" w:fill="auto"/>
            <w:noWrap/>
            <w:vAlign w:val="center"/>
            <w:hideMark/>
          </w:tcPr>
          <w:p w14:paraId="729311F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0F24DFA4"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FFFFFF" w:themeFill="background1"/>
            <w:noWrap/>
            <w:vAlign w:val="center"/>
            <w:hideMark/>
          </w:tcPr>
          <w:p w14:paraId="14A43EF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4.86%</w:t>
            </w:r>
          </w:p>
        </w:tc>
        <w:tc>
          <w:tcPr>
            <w:tcW w:w="1410" w:type="dxa"/>
            <w:tcBorders>
              <w:top w:val="nil"/>
              <w:left w:val="nil"/>
              <w:bottom w:val="single" w:sz="8" w:space="0" w:color="auto"/>
              <w:right w:val="single" w:sz="8" w:space="0" w:color="auto"/>
            </w:tcBorders>
            <w:shd w:val="clear" w:color="auto" w:fill="auto"/>
            <w:noWrap/>
            <w:vAlign w:val="center"/>
            <w:hideMark/>
          </w:tcPr>
          <w:p w14:paraId="7C105FE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29.00%</w:t>
            </w:r>
          </w:p>
        </w:tc>
      </w:tr>
      <w:tr w:rsidR="00317646" w:rsidRPr="00317646" w14:paraId="2B68900F"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0A93FF0"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GDP Per Capita (%)</w:t>
            </w:r>
          </w:p>
        </w:tc>
        <w:tc>
          <w:tcPr>
            <w:tcW w:w="3224" w:type="dxa"/>
            <w:tcBorders>
              <w:top w:val="nil"/>
              <w:left w:val="nil"/>
              <w:bottom w:val="single" w:sz="8" w:space="0" w:color="auto"/>
              <w:right w:val="single" w:sz="8" w:space="0" w:color="auto"/>
            </w:tcBorders>
            <w:shd w:val="clear" w:color="auto" w:fill="auto"/>
            <w:noWrap/>
            <w:vAlign w:val="center"/>
            <w:hideMark/>
          </w:tcPr>
          <w:p w14:paraId="5806C36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World Bank, IMF, OECD, TechSci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68287B5"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289CDCF5"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4.38%</w:t>
            </w:r>
          </w:p>
        </w:tc>
        <w:tc>
          <w:tcPr>
            <w:tcW w:w="1410" w:type="dxa"/>
            <w:tcBorders>
              <w:top w:val="nil"/>
              <w:left w:val="nil"/>
              <w:bottom w:val="single" w:sz="8" w:space="0" w:color="auto"/>
              <w:right w:val="single" w:sz="8" w:space="0" w:color="auto"/>
            </w:tcBorders>
            <w:shd w:val="clear" w:color="auto" w:fill="auto"/>
            <w:noWrap/>
            <w:vAlign w:val="center"/>
            <w:hideMark/>
          </w:tcPr>
          <w:p w14:paraId="24D5714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10.00%</w:t>
            </w:r>
          </w:p>
        </w:tc>
      </w:tr>
      <w:tr w:rsidR="00317646" w:rsidRPr="00317646" w14:paraId="1D8C0CF8"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56B574E"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Average Selling Growth (%)</w:t>
            </w:r>
          </w:p>
        </w:tc>
        <w:tc>
          <w:tcPr>
            <w:tcW w:w="3224" w:type="dxa"/>
            <w:tcBorders>
              <w:top w:val="nil"/>
              <w:left w:val="nil"/>
              <w:bottom w:val="single" w:sz="8" w:space="0" w:color="auto"/>
              <w:right w:val="single" w:sz="8" w:space="0" w:color="auto"/>
            </w:tcBorders>
            <w:shd w:val="clear" w:color="auto" w:fill="auto"/>
            <w:noWrap/>
            <w:vAlign w:val="center"/>
            <w:hideMark/>
          </w:tcPr>
          <w:p w14:paraId="62012C9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2189437"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63FAE961"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3.18%</w:t>
            </w:r>
          </w:p>
        </w:tc>
        <w:tc>
          <w:tcPr>
            <w:tcW w:w="1410" w:type="dxa"/>
            <w:tcBorders>
              <w:top w:val="nil"/>
              <w:left w:val="nil"/>
              <w:bottom w:val="single" w:sz="8" w:space="0" w:color="auto"/>
              <w:right w:val="single" w:sz="8" w:space="0" w:color="auto"/>
            </w:tcBorders>
            <w:shd w:val="clear" w:color="auto" w:fill="auto"/>
            <w:noWrap/>
            <w:vAlign w:val="center"/>
            <w:hideMark/>
          </w:tcPr>
          <w:p w14:paraId="2BD8218E"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6.00%</w:t>
            </w:r>
          </w:p>
        </w:tc>
      </w:tr>
      <w:tr w:rsidR="00317646" w:rsidRPr="00317646" w14:paraId="7A3F16CA"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20DA4B6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Construction Sector</w:t>
            </w:r>
          </w:p>
        </w:tc>
        <w:tc>
          <w:tcPr>
            <w:tcW w:w="3224" w:type="dxa"/>
            <w:tcBorders>
              <w:top w:val="nil"/>
              <w:left w:val="nil"/>
              <w:bottom w:val="single" w:sz="8" w:space="0" w:color="auto"/>
              <w:right w:val="single" w:sz="8" w:space="0" w:color="auto"/>
            </w:tcBorders>
            <w:shd w:val="clear" w:color="auto" w:fill="auto"/>
            <w:noWrap/>
            <w:vAlign w:val="center"/>
            <w:hideMark/>
          </w:tcPr>
          <w:p w14:paraId="718B88EE"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1110FC7D"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3B2FBC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4.00%</w:t>
            </w:r>
          </w:p>
        </w:tc>
        <w:tc>
          <w:tcPr>
            <w:tcW w:w="1410" w:type="dxa"/>
            <w:tcBorders>
              <w:top w:val="nil"/>
              <w:left w:val="nil"/>
              <w:bottom w:val="single" w:sz="8" w:space="0" w:color="auto"/>
              <w:right w:val="single" w:sz="8" w:space="0" w:color="auto"/>
            </w:tcBorders>
            <w:shd w:val="clear" w:color="auto" w:fill="auto"/>
            <w:noWrap/>
            <w:vAlign w:val="center"/>
            <w:hideMark/>
          </w:tcPr>
          <w:p w14:paraId="14722696"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15.00%</w:t>
            </w:r>
          </w:p>
        </w:tc>
      </w:tr>
      <w:tr w:rsidR="00317646" w:rsidRPr="00317646" w14:paraId="6F8FDAC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15A3C77"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Growth in Renewable Sector</w:t>
            </w:r>
          </w:p>
        </w:tc>
        <w:tc>
          <w:tcPr>
            <w:tcW w:w="3224" w:type="dxa"/>
            <w:tcBorders>
              <w:top w:val="nil"/>
              <w:left w:val="nil"/>
              <w:bottom w:val="single" w:sz="8" w:space="0" w:color="auto"/>
              <w:right w:val="single" w:sz="8" w:space="0" w:color="auto"/>
            </w:tcBorders>
            <w:shd w:val="clear" w:color="auto" w:fill="auto"/>
            <w:noWrap/>
            <w:vAlign w:val="center"/>
            <w:hideMark/>
          </w:tcPr>
          <w:p w14:paraId="5DCE8F73"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58621008"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450DFA44"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6.50%</w:t>
            </w:r>
          </w:p>
        </w:tc>
        <w:tc>
          <w:tcPr>
            <w:tcW w:w="1410" w:type="dxa"/>
            <w:tcBorders>
              <w:top w:val="nil"/>
              <w:left w:val="nil"/>
              <w:bottom w:val="single" w:sz="8" w:space="0" w:color="auto"/>
              <w:right w:val="single" w:sz="8" w:space="0" w:color="auto"/>
            </w:tcBorders>
            <w:shd w:val="clear" w:color="auto" w:fill="auto"/>
            <w:noWrap/>
            <w:vAlign w:val="center"/>
            <w:hideMark/>
          </w:tcPr>
          <w:p w14:paraId="4446EA1B"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18.00%</w:t>
            </w:r>
          </w:p>
        </w:tc>
      </w:tr>
      <w:tr w:rsidR="00317646" w:rsidRPr="00317646" w14:paraId="7CF82B92"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CC83338"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Paint &amp; Coating Industry Growth</w:t>
            </w:r>
          </w:p>
        </w:tc>
        <w:tc>
          <w:tcPr>
            <w:tcW w:w="3224" w:type="dxa"/>
            <w:tcBorders>
              <w:top w:val="nil"/>
              <w:left w:val="nil"/>
              <w:bottom w:val="single" w:sz="8" w:space="0" w:color="auto"/>
              <w:right w:val="single" w:sz="8" w:space="0" w:color="auto"/>
            </w:tcBorders>
            <w:shd w:val="clear" w:color="auto" w:fill="auto"/>
            <w:noWrap/>
            <w:vAlign w:val="center"/>
            <w:hideMark/>
          </w:tcPr>
          <w:p w14:paraId="2761D72B"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6F884EC8"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Forecast</w:t>
            </w:r>
          </w:p>
        </w:tc>
        <w:tc>
          <w:tcPr>
            <w:tcW w:w="1114" w:type="dxa"/>
            <w:tcBorders>
              <w:top w:val="nil"/>
              <w:left w:val="nil"/>
              <w:bottom w:val="single" w:sz="8" w:space="0" w:color="auto"/>
              <w:right w:val="single" w:sz="8" w:space="0" w:color="auto"/>
            </w:tcBorders>
            <w:shd w:val="clear" w:color="auto" w:fill="auto"/>
            <w:noWrap/>
            <w:vAlign w:val="center"/>
            <w:hideMark/>
          </w:tcPr>
          <w:p w14:paraId="5B43376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3.45%</w:t>
            </w:r>
          </w:p>
        </w:tc>
        <w:tc>
          <w:tcPr>
            <w:tcW w:w="1410" w:type="dxa"/>
            <w:tcBorders>
              <w:top w:val="nil"/>
              <w:left w:val="nil"/>
              <w:bottom w:val="single" w:sz="8" w:space="0" w:color="auto"/>
              <w:right w:val="single" w:sz="8" w:space="0" w:color="auto"/>
            </w:tcBorders>
            <w:shd w:val="clear" w:color="auto" w:fill="auto"/>
            <w:noWrap/>
            <w:vAlign w:val="center"/>
            <w:hideMark/>
          </w:tcPr>
          <w:p w14:paraId="3CB16839"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17.00%</w:t>
            </w:r>
          </w:p>
        </w:tc>
      </w:tr>
      <w:tr w:rsidR="00317646" w:rsidRPr="00317646" w14:paraId="7F903746"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7AC6A36" w14:textId="77777777" w:rsidR="00317646" w:rsidRPr="00317646" w:rsidRDefault="00317646" w:rsidP="00317646">
            <w:pPr>
              <w:spacing w:after="0" w:line="240" w:lineRule="auto"/>
              <w:jc w:val="center"/>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Market Growth in Historical Period (2015-2020)</w:t>
            </w:r>
          </w:p>
        </w:tc>
        <w:tc>
          <w:tcPr>
            <w:tcW w:w="3224" w:type="dxa"/>
            <w:tcBorders>
              <w:top w:val="nil"/>
              <w:left w:val="nil"/>
              <w:bottom w:val="single" w:sz="8" w:space="0" w:color="auto"/>
              <w:right w:val="single" w:sz="8" w:space="0" w:color="000000"/>
            </w:tcBorders>
            <w:shd w:val="clear" w:color="auto" w:fill="auto"/>
            <w:noWrap/>
            <w:vAlign w:val="center"/>
            <w:hideMark/>
          </w:tcPr>
          <w:p w14:paraId="0C73824C"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Industry Sources &amp; TechSci Research Estimates</w:t>
            </w:r>
          </w:p>
        </w:tc>
        <w:tc>
          <w:tcPr>
            <w:tcW w:w="1152" w:type="dxa"/>
            <w:tcBorders>
              <w:top w:val="nil"/>
              <w:left w:val="nil"/>
              <w:bottom w:val="single" w:sz="8" w:space="0" w:color="auto"/>
              <w:right w:val="single" w:sz="8" w:space="0" w:color="auto"/>
            </w:tcBorders>
            <w:shd w:val="clear" w:color="auto" w:fill="auto"/>
            <w:noWrap/>
            <w:vAlign w:val="center"/>
            <w:hideMark/>
          </w:tcPr>
          <w:p w14:paraId="465A4792" w14:textId="77777777" w:rsidR="00317646" w:rsidRPr="00317646" w:rsidRDefault="00317646" w:rsidP="00317646">
            <w:pPr>
              <w:spacing w:after="0" w:line="240" w:lineRule="auto"/>
              <w:jc w:val="center"/>
              <w:rPr>
                <w:rFonts w:ascii="Arial" w:eastAsia="Times New Roman" w:hAnsi="Arial" w:cs="Arial"/>
                <w:b/>
                <w:bCs/>
                <w:i/>
                <w:iCs/>
                <w:color w:val="808080"/>
                <w:sz w:val="20"/>
                <w:szCs w:val="20"/>
                <w:lang w:eastAsia="en-IN"/>
              </w:rPr>
            </w:pPr>
            <w:r w:rsidRPr="00317646">
              <w:rPr>
                <w:rFonts w:ascii="Arial" w:eastAsia="Times New Roman" w:hAnsi="Arial" w:cs="Arial"/>
                <w:b/>
                <w:bCs/>
                <w:i/>
                <w:iCs/>
                <w:color w:val="808080"/>
                <w:sz w:val="20"/>
                <w:szCs w:val="20"/>
                <w:lang w:eastAsia="en-IN"/>
              </w:rPr>
              <w:t>Historical</w:t>
            </w:r>
          </w:p>
        </w:tc>
        <w:tc>
          <w:tcPr>
            <w:tcW w:w="1114" w:type="dxa"/>
            <w:tcBorders>
              <w:top w:val="nil"/>
              <w:left w:val="nil"/>
              <w:bottom w:val="single" w:sz="8" w:space="0" w:color="auto"/>
              <w:right w:val="single" w:sz="8" w:space="0" w:color="auto"/>
            </w:tcBorders>
            <w:shd w:val="clear" w:color="auto" w:fill="auto"/>
            <w:noWrap/>
            <w:vAlign w:val="center"/>
            <w:hideMark/>
          </w:tcPr>
          <w:p w14:paraId="10787B17"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-0.21%</w:t>
            </w:r>
          </w:p>
        </w:tc>
        <w:tc>
          <w:tcPr>
            <w:tcW w:w="1410" w:type="dxa"/>
            <w:tcBorders>
              <w:top w:val="nil"/>
              <w:left w:val="nil"/>
              <w:bottom w:val="single" w:sz="8" w:space="0" w:color="auto"/>
              <w:right w:val="single" w:sz="8" w:space="0" w:color="auto"/>
            </w:tcBorders>
            <w:shd w:val="clear" w:color="auto" w:fill="auto"/>
            <w:noWrap/>
            <w:vAlign w:val="center"/>
            <w:hideMark/>
          </w:tcPr>
          <w:p w14:paraId="7916ED08" w14:textId="77777777" w:rsidR="00317646" w:rsidRPr="00317646" w:rsidRDefault="00317646" w:rsidP="00317646">
            <w:pPr>
              <w:spacing w:after="0" w:line="240" w:lineRule="auto"/>
              <w:jc w:val="center"/>
              <w:rPr>
                <w:rFonts w:ascii="Arial" w:eastAsia="Times New Roman" w:hAnsi="Arial" w:cs="Arial"/>
                <w:color w:val="000000"/>
                <w:sz w:val="20"/>
                <w:szCs w:val="20"/>
                <w:lang w:eastAsia="en-IN"/>
              </w:rPr>
            </w:pPr>
            <w:r w:rsidRPr="00317646">
              <w:rPr>
                <w:rFonts w:ascii="Arial" w:eastAsia="Times New Roman" w:hAnsi="Arial" w:cs="Arial"/>
                <w:color w:val="000000"/>
                <w:sz w:val="20"/>
                <w:szCs w:val="20"/>
                <w:lang w:eastAsia="en-IN"/>
              </w:rPr>
              <w:t>5.00%</w:t>
            </w:r>
          </w:p>
        </w:tc>
      </w:tr>
      <w:tr w:rsidR="003D1BBD" w:rsidRPr="00317646" w14:paraId="73F2C989" w14:textId="77777777" w:rsidTr="003D1BBD">
        <w:trPr>
          <w:trHeight w:val="355"/>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AA583DF" w14:textId="77777777" w:rsidR="00317646" w:rsidRPr="00317646" w:rsidRDefault="00317646" w:rsidP="00317646">
            <w:pPr>
              <w:spacing w:after="0" w:line="240" w:lineRule="auto"/>
              <w:ind w:firstLineChars="100" w:firstLine="201"/>
              <w:rPr>
                <w:rFonts w:ascii="Arial" w:eastAsia="Times New Roman" w:hAnsi="Arial" w:cs="Arial"/>
                <w:b/>
                <w:bCs/>
                <w:color w:val="000000"/>
                <w:sz w:val="20"/>
                <w:szCs w:val="20"/>
                <w:lang w:eastAsia="en-IN"/>
              </w:rPr>
            </w:pPr>
            <w:r w:rsidRPr="00317646">
              <w:rPr>
                <w:rFonts w:ascii="Arial" w:eastAsia="Times New Roman" w:hAnsi="Arial" w:cs="Arial"/>
                <w:b/>
                <w:bCs/>
                <w:color w:val="000000"/>
                <w:sz w:val="20"/>
                <w:szCs w:val="20"/>
                <w:lang w:eastAsia="en-IN"/>
              </w:rPr>
              <w:t>CAGR (2021-2030)</w:t>
            </w:r>
          </w:p>
        </w:tc>
        <w:tc>
          <w:tcPr>
            <w:tcW w:w="6902" w:type="dxa"/>
            <w:gridSpan w:val="4"/>
            <w:tcBorders>
              <w:top w:val="single" w:sz="8" w:space="0" w:color="auto"/>
              <w:left w:val="nil"/>
              <w:bottom w:val="nil"/>
              <w:right w:val="nil"/>
            </w:tcBorders>
            <w:shd w:val="clear" w:color="000000" w:fill="333F4F"/>
            <w:noWrap/>
            <w:vAlign w:val="center"/>
            <w:hideMark/>
          </w:tcPr>
          <w:p w14:paraId="1AC0DD34" w14:textId="77777777" w:rsidR="00317646" w:rsidRPr="00317646" w:rsidRDefault="00317646" w:rsidP="00317646">
            <w:pPr>
              <w:spacing w:after="0" w:line="240" w:lineRule="auto"/>
              <w:jc w:val="center"/>
              <w:rPr>
                <w:rFonts w:ascii="Arial" w:eastAsia="Times New Roman" w:hAnsi="Arial" w:cs="Arial"/>
                <w:b/>
                <w:bCs/>
                <w:color w:val="FFFFFF"/>
                <w:sz w:val="20"/>
                <w:szCs w:val="20"/>
                <w:lang w:eastAsia="en-IN"/>
              </w:rPr>
            </w:pPr>
            <w:r w:rsidRPr="00317646">
              <w:rPr>
                <w:rFonts w:ascii="Arial" w:eastAsia="Times New Roman" w:hAnsi="Arial" w:cs="Arial"/>
                <w:b/>
                <w:bCs/>
                <w:color w:val="FFFFFF"/>
                <w:sz w:val="20"/>
                <w:szCs w:val="20"/>
                <w:lang w:eastAsia="en-IN"/>
              </w:rPr>
              <w:t>4.38%</w:t>
            </w:r>
          </w:p>
        </w:tc>
      </w:tr>
    </w:tbl>
    <w:p w14:paraId="3806CF90" w14:textId="7F32F850" w:rsidR="00282D30" w:rsidRDefault="003D1BBD" w:rsidP="003F4B41">
      <w:pPr>
        <w:spacing w:line="360" w:lineRule="auto"/>
        <w:textAlignment w:val="baseline"/>
        <w:rPr>
          <w:rFonts w:ascii="Arial" w:eastAsia="Verdana" w:hAnsi="Arial" w:cs="Arial"/>
          <w:b/>
          <w:bCs/>
          <w:color w:val="0F0E0E"/>
          <w:kern w:val="24"/>
          <w:sz w:val="24"/>
          <w:szCs w:val="24"/>
          <w:lang w:val="en-US"/>
        </w:rPr>
      </w:pPr>
      <w:r w:rsidRPr="001543F7">
        <w:rPr>
          <w:rFonts w:ascii="Arial" w:hAnsi="Arial" w:cs="Arial"/>
          <w:b/>
          <w:bCs/>
          <w:noProof/>
          <w:sz w:val="24"/>
          <w:szCs w:val="24"/>
        </w:rPr>
        <mc:AlternateContent>
          <mc:Choice Requires="wps">
            <w:drawing>
              <wp:anchor distT="45720" distB="45720" distL="114300" distR="114300" simplePos="0" relativeHeight="253444096" behindDoc="0" locked="0" layoutInCell="1" allowOverlap="1" wp14:anchorId="598406CC" wp14:editId="616CFF75">
                <wp:simplePos x="0" y="0"/>
                <wp:positionH relativeFrom="margin">
                  <wp:align>left</wp:align>
                </wp:positionH>
                <wp:positionV relativeFrom="paragraph">
                  <wp:posOffset>409383</wp:posOffset>
                </wp:positionV>
                <wp:extent cx="6623050" cy="1404620"/>
                <wp:effectExtent l="0" t="0" r="25400" b="19050"/>
                <wp:wrapSquare wrapText="bothSides"/>
                <wp:docPr id="2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8406CC" id="_x0000_s1161" type="#_x0000_t202" style="position:absolute;margin-left:0;margin-top:32.25pt;width:521.5pt;height:110.6pt;z-index:253444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" fillcolor="#1f4d78 [1608]">
                <v:textbox style="mso-fit-shape-to-text:t">
                  <w:txbxContent>
                    <w:p w14:paraId="7C15D1B3" w14:textId="77777777" w:rsidR="003D1BBD" w:rsidRPr="001543F7" w:rsidRDefault="003D1BBD" w:rsidP="003D1BB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AADC000" w14:textId="183332DD" w:rsidR="003D1BBD" w:rsidRDefault="003D1BBD" w:rsidP="003F4B41">
      <w:pPr>
        <w:spacing w:line="360" w:lineRule="auto"/>
        <w:textAlignment w:val="baseline"/>
        <w:rPr>
          <w:rFonts w:ascii="Arial" w:eastAsia="Verdana" w:hAnsi="Arial" w:cs="Arial"/>
          <w:b/>
          <w:bCs/>
          <w:color w:val="0F0E0E"/>
          <w:kern w:val="24"/>
          <w:sz w:val="24"/>
          <w:szCs w:val="24"/>
          <w:lang w:val="en-US"/>
        </w:rPr>
      </w:pPr>
    </w:p>
    <w:p w14:paraId="67206147" w14:textId="133E5E20" w:rsidR="003F4B41" w:rsidRPr="00592AA5" w:rsidRDefault="00592AA5" w:rsidP="003F4B41">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.6.</w:t>
      </w:r>
      <w:r w:rsidR="00955F6C">
        <w:rPr>
          <w:rFonts w:ascii="Arial" w:eastAsia="Verdana" w:hAnsi="Arial" w:cs="Arial"/>
          <w:b/>
          <w:bCs/>
          <w:color w:val="0F0E0E"/>
          <w:kern w:val="24"/>
          <w:sz w:val="24"/>
          <w:szCs w:val="24"/>
          <w:lang w:val="en-US"/>
        </w:rPr>
        <w:t>3</w:t>
      </w:r>
      <w:r w:rsidR="003F4B41" w:rsidRPr="00592AA5">
        <w:rPr>
          <w:rFonts w:ascii="Arial" w:eastAsia="Verdana" w:hAnsi="Arial" w:cs="Arial"/>
          <w:b/>
          <w:bCs/>
          <w:color w:val="0F0E0E"/>
          <w:kern w:val="24"/>
          <w:sz w:val="24"/>
          <w:szCs w:val="24"/>
          <w:lang w:val="en-US"/>
        </w:rPr>
        <w:t xml:space="preserve">. Operating Efficiency </w:t>
      </w:r>
    </w:p>
    <w:p w14:paraId="180E3980" w14:textId="1F512546" w:rsidR="00040B88" w:rsidRPr="00592AA5" w:rsidRDefault="00040B88" w:rsidP="003F4B41">
      <w:pPr>
        <w:spacing w:line="360" w:lineRule="auto"/>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 xml:space="preserve"> </w:t>
      </w:r>
      <w:r w:rsidR="003F4B41" w:rsidRPr="00592AA5">
        <w:rPr>
          <w:rFonts w:ascii="Arial" w:eastAsia="Verdana" w:hAnsi="Arial" w:cs="Arial"/>
          <w:b/>
          <w:bCs/>
          <w:color w:val="0F0E0E"/>
          <w:kern w:val="24"/>
          <w:sz w:val="24"/>
          <w:szCs w:val="24"/>
          <w:lang w:val="en-US"/>
        </w:rPr>
        <w:t>Middle East &amp; Africa Epoxy Resin Operating Efficiency (Percentage), 2015-2030F</w:t>
      </w:r>
    </w:p>
    <w:p w14:paraId="74C0A50F" w14:textId="67DBA418" w:rsidR="00040B88" w:rsidRDefault="00040B88" w:rsidP="00040B88">
      <w:pPr>
        <w:spacing w:line="360" w:lineRule="auto"/>
        <w:jc w:val="both"/>
        <w:rPr>
          <w:rFonts w:ascii="Arial" w:hAnsi="Arial" w:cs="Arial"/>
          <w:color w:val="FF0000"/>
          <w:sz w:val="24"/>
          <w:szCs w:val="24"/>
        </w:rPr>
      </w:pPr>
      <w:r>
        <w:rPr>
          <w:noProof/>
        </w:rPr>
        <mc:AlternateContent>
          <mc:Choice Requires="wps">
            <w:drawing>
              <wp:anchor distT="0" distB="0" distL="114300" distR="114300" simplePos="0" relativeHeight="251695104" behindDoc="0" locked="0" layoutInCell="1" allowOverlap="1" wp14:anchorId="6871796F" wp14:editId="2D736175">
                <wp:simplePos x="0" y="0"/>
                <wp:positionH relativeFrom="margin">
                  <wp:align>right</wp:align>
                </wp:positionH>
                <wp:positionV relativeFrom="paragraph">
                  <wp:posOffset>2235835</wp:posOffset>
                </wp:positionV>
                <wp:extent cx="2588260" cy="292735"/>
                <wp:effectExtent l="0" t="0" r="0" b="0"/>
                <wp:wrapNone/>
                <wp:docPr id="62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871796F" id="_x0000_s1162" type="#_x0000_t202" style="position:absolute;left:0;text-align:left;margin-left:152.6pt;margin-top:176.05pt;width:203.8pt;height:23.0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BSkVpzpQEAADEDAAAOAAAAAAAAAAAAAAAAAC4CAABkcnMvZTJvRG9jLnhtbFBLAQItABQABgAI&#10;AAAAIQC77nWI3QAAAAgBAAAPAAAAAAAAAAAAAAAAAP8DAABkcnMvZG93bnJldi54bWxQSwUGAAAA&#10;AAQABADzAAAACQUAAAAA&#10;" filled="f" stroked="f">
                <v:textbox style="mso-fit-shape-to-text:t">
                  <w:txbxContent>
                    <w:p w14:paraId="1C33B12F" w14:textId="77777777" w:rsidR="00040B88" w:rsidRPr="004644A7" w:rsidRDefault="00040B88" w:rsidP="00040B88">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98905C6" wp14:editId="3E6E8EA2">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0331790" w14:textId="731BF043" w:rsidR="00460D57" w:rsidRDefault="00460D57" w:rsidP="00040B88">
      <w:pPr>
        <w:spacing w:line="360" w:lineRule="auto"/>
        <w:jc w:val="both"/>
        <w:rPr>
          <w:rFonts w:ascii="Arial" w:hAnsi="Arial" w:cs="Arial"/>
          <w:color w:val="FF0000"/>
          <w:sz w:val="24"/>
          <w:szCs w:val="24"/>
        </w:rPr>
      </w:pPr>
    </w:p>
    <w:p w14:paraId="11DD2B69" w14:textId="6CD7125D" w:rsidR="00460D57" w:rsidRDefault="00460D57" w:rsidP="00040B88">
      <w:pPr>
        <w:spacing w:line="360" w:lineRule="auto"/>
        <w:jc w:val="both"/>
        <w:rPr>
          <w:rFonts w:ascii="Arial" w:hAnsi="Arial" w:cs="Arial"/>
          <w:color w:val="FF0000"/>
          <w:sz w:val="24"/>
          <w:szCs w:val="24"/>
        </w:rPr>
      </w:pPr>
    </w:p>
    <w:p w14:paraId="11E874F8" w14:textId="77777777" w:rsidR="00460D57" w:rsidRDefault="00460D57" w:rsidP="00040B88">
      <w:pPr>
        <w:spacing w:line="360" w:lineRule="auto"/>
        <w:jc w:val="both"/>
        <w:rPr>
          <w:rFonts w:ascii="Arial" w:hAnsi="Arial" w:cs="Arial"/>
          <w:color w:val="FF0000"/>
          <w:sz w:val="24"/>
          <w:szCs w:val="24"/>
        </w:rPr>
      </w:pPr>
    </w:p>
    <w:p w14:paraId="11E24216" w14:textId="10EE00AF"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lastRenderedPageBreak/>
        <w:t>3.6.</w:t>
      </w:r>
      <w:r w:rsidR="00955F6C">
        <w:rPr>
          <w:rFonts w:ascii="Arial" w:eastAsia="Verdana" w:hAnsi="Arial" w:cs="Arial"/>
          <w:b/>
          <w:bCs/>
          <w:color w:val="0F0E0E"/>
          <w:kern w:val="24"/>
          <w:sz w:val="24"/>
          <w:szCs w:val="24"/>
          <w:lang w:val="en-US"/>
        </w:rPr>
        <w:t>4</w:t>
      </w:r>
      <w:r w:rsidRPr="00592AA5">
        <w:rPr>
          <w:rFonts w:ascii="Arial" w:eastAsia="Verdana" w:hAnsi="Arial" w:cs="Arial"/>
          <w:b/>
          <w:bCs/>
          <w:color w:val="0F0E0E"/>
          <w:kern w:val="24"/>
          <w:sz w:val="24"/>
          <w:szCs w:val="24"/>
          <w:lang w:val="en-US"/>
        </w:rPr>
        <w:t>. Demand By Application</w:t>
      </w:r>
    </w:p>
    <w:p w14:paraId="25CEA3BF" w14:textId="669D3859"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Application</w:t>
      </w:r>
      <w:r w:rsidR="00F65819">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13A33946" w14:textId="252AB3D1" w:rsidR="00040B88" w:rsidRDefault="00301199" w:rsidP="00040B88">
      <w:pPr>
        <w:rPr>
          <w:rFonts w:ascii="Arial" w:eastAsia="Arial" w:hAnsi="Arial" w:cs="Arial"/>
          <w:sz w:val="24"/>
          <w:szCs w:val="24"/>
        </w:rPr>
      </w:pPr>
      <w:r>
        <w:rPr>
          <w:noProof/>
        </w:rPr>
        <mc:AlternateContent>
          <mc:Choice Requires="wps">
            <w:drawing>
              <wp:anchor distT="0" distB="0" distL="114300" distR="114300" simplePos="0" relativeHeight="252153856" behindDoc="0" locked="0" layoutInCell="1" allowOverlap="1" wp14:anchorId="3A86607D" wp14:editId="3262C17B">
                <wp:simplePos x="0" y="0"/>
                <wp:positionH relativeFrom="margin">
                  <wp:posOffset>3859367</wp:posOffset>
                </wp:positionH>
                <wp:positionV relativeFrom="paragraph">
                  <wp:posOffset>2646902</wp:posOffset>
                </wp:positionV>
                <wp:extent cx="2461998" cy="514350"/>
                <wp:effectExtent l="0" t="0" r="0" b="0"/>
                <wp:wrapNone/>
                <wp:docPr id="108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86607D" id="_x0000_s1163" type="#_x0000_t202" style="position:absolute;margin-left:303.9pt;margin-top:208.4pt;width:193.85pt;height:40.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" filled="f" stroked="f">
                <v:textbox>
                  <w:txbxContent>
                    <w:p w14:paraId="2A3D8966"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 Marine, Defence, Encapsulation etc.</w:t>
                      </w:r>
                    </w:p>
                    <w:p w14:paraId="15CCC880" w14:textId="77777777" w:rsidR="00301199" w:rsidRPr="00AE05DC" w:rsidRDefault="00301199" w:rsidP="00301199">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726A74DF" wp14:editId="74B90A8C">
            <wp:extent cx="6410325" cy="2705100"/>
            <wp:effectExtent l="0" t="0" r="0" b="0"/>
            <wp:docPr id="612" name="Chart 612">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2411B62" w14:textId="78559310" w:rsidR="00301199" w:rsidRDefault="00301199" w:rsidP="00040B88">
      <w:pPr>
        <w:rPr>
          <w:rFonts w:ascii="Arial" w:eastAsia="Arial" w:hAnsi="Arial" w:cs="Arial"/>
          <w:sz w:val="24"/>
          <w:szCs w:val="24"/>
        </w:rPr>
      </w:pPr>
    </w:p>
    <w:p w14:paraId="697AF6F2" w14:textId="77777777" w:rsidR="00282D30" w:rsidRDefault="00282D30" w:rsidP="00040B88">
      <w:pPr>
        <w:rPr>
          <w:rFonts w:ascii="Arial" w:eastAsia="Arial" w:hAnsi="Arial" w:cs="Arial"/>
          <w:sz w:val="24"/>
          <w:szCs w:val="24"/>
        </w:rPr>
      </w:pPr>
    </w:p>
    <w:tbl>
      <w:tblPr>
        <w:tblW w:w="10049" w:type="dxa"/>
        <w:tblLook w:val="04A0" w:firstRow="1" w:lastRow="0" w:firstColumn="1" w:lastColumn="0" w:noHBand="0" w:noVBand="1"/>
      </w:tblPr>
      <w:tblGrid>
        <w:gridCol w:w="1667"/>
        <w:gridCol w:w="1276"/>
        <w:gridCol w:w="1276"/>
        <w:gridCol w:w="1049"/>
        <w:gridCol w:w="888"/>
        <w:gridCol w:w="774"/>
        <w:gridCol w:w="774"/>
        <w:gridCol w:w="795"/>
        <w:gridCol w:w="784"/>
        <w:gridCol w:w="784"/>
      </w:tblGrid>
      <w:tr w:rsidR="0055117A" w:rsidRPr="0055117A" w14:paraId="71FDCE38" w14:textId="77777777" w:rsidTr="0055117A">
        <w:trPr>
          <w:trHeight w:val="458"/>
        </w:trPr>
        <w:tc>
          <w:tcPr>
            <w:tcW w:w="16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C441E4" w14:textId="77777777" w:rsidR="0055117A" w:rsidRPr="0055117A" w:rsidRDefault="0055117A" w:rsidP="0055117A">
            <w:pPr>
              <w:spacing w:after="0" w:line="240" w:lineRule="auto"/>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Demand by Application</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3A209441"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2015</w:t>
            </w:r>
          </w:p>
        </w:tc>
        <w:tc>
          <w:tcPr>
            <w:tcW w:w="1276" w:type="dxa"/>
            <w:tcBorders>
              <w:top w:val="single" w:sz="8" w:space="0" w:color="auto"/>
              <w:left w:val="nil"/>
              <w:bottom w:val="single" w:sz="8" w:space="0" w:color="auto"/>
              <w:right w:val="single" w:sz="8" w:space="0" w:color="auto"/>
            </w:tcBorders>
            <w:shd w:val="clear" w:color="000000" w:fill="C00000"/>
            <w:noWrap/>
            <w:vAlign w:val="center"/>
            <w:hideMark/>
          </w:tcPr>
          <w:p w14:paraId="0EE465F2"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2016</w:t>
            </w:r>
          </w:p>
        </w:tc>
        <w:tc>
          <w:tcPr>
            <w:tcW w:w="1049" w:type="dxa"/>
            <w:tcBorders>
              <w:top w:val="single" w:sz="8" w:space="0" w:color="auto"/>
              <w:left w:val="nil"/>
              <w:bottom w:val="single" w:sz="8" w:space="0" w:color="auto"/>
              <w:right w:val="single" w:sz="8" w:space="0" w:color="auto"/>
            </w:tcBorders>
            <w:shd w:val="clear" w:color="000000" w:fill="C00000"/>
            <w:noWrap/>
            <w:vAlign w:val="center"/>
            <w:hideMark/>
          </w:tcPr>
          <w:p w14:paraId="6B27B0B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2017</w:t>
            </w:r>
          </w:p>
        </w:tc>
        <w:tc>
          <w:tcPr>
            <w:tcW w:w="888" w:type="dxa"/>
            <w:tcBorders>
              <w:top w:val="single" w:sz="8" w:space="0" w:color="auto"/>
              <w:left w:val="nil"/>
              <w:bottom w:val="single" w:sz="8" w:space="0" w:color="auto"/>
              <w:right w:val="single" w:sz="8" w:space="0" w:color="auto"/>
            </w:tcBorders>
            <w:shd w:val="clear" w:color="000000" w:fill="C00000"/>
            <w:noWrap/>
            <w:vAlign w:val="center"/>
            <w:hideMark/>
          </w:tcPr>
          <w:p w14:paraId="6CB2E7A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2018</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266D8154"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2019</w:t>
            </w:r>
          </w:p>
        </w:tc>
        <w:tc>
          <w:tcPr>
            <w:tcW w:w="774" w:type="dxa"/>
            <w:tcBorders>
              <w:top w:val="single" w:sz="8" w:space="0" w:color="auto"/>
              <w:left w:val="nil"/>
              <w:bottom w:val="single" w:sz="8" w:space="0" w:color="auto"/>
              <w:right w:val="single" w:sz="8" w:space="0" w:color="auto"/>
            </w:tcBorders>
            <w:shd w:val="clear" w:color="000000" w:fill="C00000"/>
            <w:noWrap/>
            <w:vAlign w:val="center"/>
            <w:hideMark/>
          </w:tcPr>
          <w:p w14:paraId="52074C01"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2020</w:t>
            </w:r>
          </w:p>
        </w:tc>
        <w:tc>
          <w:tcPr>
            <w:tcW w:w="789" w:type="dxa"/>
            <w:tcBorders>
              <w:top w:val="single" w:sz="8" w:space="0" w:color="auto"/>
              <w:left w:val="nil"/>
              <w:bottom w:val="single" w:sz="8" w:space="0" w:color="auto"/>
              <w:right w:val="single" w:sz="8" w:space="0" w:color="auto"/>
            </w:tcBorders>
            <w:shd w:val="clear" w:color="000000" w:fill="C00000"/>
            <w:noWrap/>
            <w:vAlign w:val="center"/>
            <w:hideMark/>
          </w:tcPr>
          <w:p w14:paraId="7CFBB00E"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2021E</w:t>
            </w:r>
          </w:p>
        </w:tc>
        <w:tc>
          <w:tcPr>
            <w:tcW w:w="778" w:type="dxa"/>
            <w:tcBorders>
              <w:top w:val="single" w:sz="8" w:space="0" w:color="auto"/>
              <w:left w:val="nil"/>
              <w:bottom w:val="single" w:sz="8" w:space="0" w:color="auto"/>
              <w:right w:val="single" w:sz="8" w:space="0" w:color="auto"/>
            </w:tcBorders>
            <w:shd w:val="clear" w:color="000000" w:fill="C00000"/>
            <w:noWrap/>
            <w:vAlign w:val="center"/>
            <w:hideMark/>
          </w:tcPr>
          <w:p w14:paraId="5E9E064A"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2025F</w:t>
            </w:r>
          </w:p>
        </w:tc>
        <w:tc>
          <w:tcPr>
            <w:tcW w:w="778" w:type="dxa"/>
            <w:tcBorders>
              <w:top w:val="single" w:sz="8" w:space="0" w:color="auto"/>
              <w:left w:val="nil"/>
              <w:bottom w:val="single" w:sz="8" w:space="0" w:color="auto"/>
              <w:right w:val="single" w:sz="8" w:space="0" w:color="auto"/>
            </w:tcBorders>
            <w:shd w:val="clear" w:color="000000" w:fill="C00000"/>
            <w:noWrap/>
            <w:vAlign w:val="center"/>
            <w:hideMark/>
          </w:tcPr>
          <w:p w14:paraId="6F6432CD" w14:textId="77777777" w:rsidR="0055117A" w:rsidRPr="0055117A" w:rsidRDefault="0055117A" w:rsidP="0055117A">
            <w:pPr>
              <w:spacing w:after="0" w:line="240" w:lineRule="auto"/>
              <w:jc w:val="center"/>
              <w:rPr>
                <w:rFonts w:ascii="Arial" w:eastAsia="Times New Roman" w:hAnsi="Arial" w:cs="Arial"/>
                <w:b/>
                <w:bCs/>
                <w:color w:val="FFFFFF"/>
                <w:sz w:val="20"/>
                <w:szCs w:val="20"/>
                <w:lang w:eastAsia="en-IN"/>
              </w:rPr>
            </w:pPr>
            <w:r w:rsidRPr="0055117A">
              <w:rPr>
                <w:rFonts w:ascii="Arial" w:eastAsia="Times New Roman" w:hAnsi="Arial" w:cs="Arial"/>
                <w:b/>
                <w:bCs/>
                <w:color w:val="FFFFFF"/>
                <w:sz w:val="20"/>
                <w:szCs w:val="20"/>
                <w:lang w:val="en-US" w:eastAsia="en-IN"/>
              </w:rPr>
              <w:t>2030F</w:t>
            </w:r>
          </w:p>
        </w:tc>
      </w:tr>
      <w:tr w:rsidR="0055117A" w:rsidRPr="0055117A" w14:paraId="6719243A"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30DD1BFA"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Paints &amp; Coatings</w:t>
            </w:r>
          </w:p>
        </w:tc>
        <w:tc>
          <w:tcPr>
            <w:tcW w:w="1276" w:type="dxa"/>
            <w:tcBorders>
              <w:top w:val="nil"/>
              <w:left w:val="nil"/>
              <w:bottom w:val="single" w:sz="8" w:space="0" w:color="auto"/>
              <w:right w:val="single" w:sz="8" w:space="0" w:color="auto"/>
            </w:tcBorders>
            <w:shd w:val="clear" w:color="000000" w:fill="FFFFFF"/>
            <w:noWrap/>
            <w:vAlign w:val="center"/>
            <w:hideMark/>
          </w:tcPr>
          <w:p w14:paraId="2D87135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110</w:t>
            </w:r>
          </w:p>
        </w:tc>
        <w:tc>
          <w:tcPr>
            <w:tcW w:w="1276" w:type="dxa"/>
            <w:tcBorders>
              <w:top w:val="nil"/>
              <w:left w:val="nil"/>
              <w:bottom w:val="single" w:sz="8" w:space="0" w:color="auto"/>
              <w:right w:val="single" w:sz="8" w:space="0" w:color="auto"/>
            </w:tcBorders>
            <w:shd w:val="clear" w:color="000000" w:fill="FFFFFF"/>
            <w:noWrap/>
            <w:vAlign w:val="center"/>
            <w:hideMark/>
          </w:tcPr>
          <w:p w14:paraId="31FEFD47"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115</w:t>
            </w:r>
          </w:p>
        </w:tc>
        <w:tc>
          <w:tcPr>
            <w:tcW w:w="1049" w:type="dxa"/>
            <w:tcBorders>
              <w:top w:val="nil"/>
              <w:left w:val="nil"/>
              <w:bottom w:val="single" w:sz="8" w:space="0" w:color="auto"/>
              <w:right w:val="single" w:sz="8" w:space="0" w:color="auto"/>
            </w:tcBorders>
            <w:shd w:val="clear" w:color="000000" w:fill="FFFFFF"/>
            <w:noWrap/>
            <w:vAlign w:val="center"/>
            <w:hideMark/>
          </w:tcPr>
          <w:p w14:paraId="1E47578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118</w:t>
            </w:r>
          </w:p>
        </w:tc>
        <w:tc>
          <w:tcPr>
            <w:tcW w:w="888" w:type="dxa"/>
            <w:tcBorders>
              <w:top w:val="nil"/>
              <w:left w:val="nil"/>
              <w:bottom w:val="single" w:sz="8" w:space="0" w:color="auto"/>
              <w:right w:val="single" w:sz="8" w:space="0" w:color="auto"/>
            </w:tcBorders>
            <w:shd w:val="clear" w:color="000000" w:fill="FFFFFF"/>
            <w:noWrap/>
            <w:vAlign w:val="center"/>
            <w:hideMark/>
          </w:tcPr>
          <w:p w14:paraId="31F480A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112</w:t>
            </w:r>
          </w:p>
        </w:tc>
        <w:tc>
          <w:tcPr>
            <w:tcW w:w="774" w:type="dxa"/>
            <w:tcBorders>
              <w:top w:val="nil"/>
              <w:left w:val="nil"/>
              <w:bottom w:val="single" w:sz="8" w:space="0" w:color="auto"/>
              <w:right w:val="single" w:sz="8" w:space="0" w:color="auto"/>
            </w:tcBorders>
            <w:shd w:val="clear" w:color="000000" w:fill="FFFFFF"/>
            <w:noWrap/>
            <w:vAlign w:val="center"/>
            <w:hideMark/>
          </w:tcPr>
          <w:p w14:paraId="0BF82E29"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117</w:t>
            </w:r>
          </w:p>
        </w:tc>
        <w:tc>
          <w:tcPr>
            <w:tcW w:w="774" w:type="dxa"/>
            <w:tcBorders>
              <w:top w:val="nil"/>
              <w:left w:val="nil"/>
              <w:bottom w:val="single" w:sz="8" w:space="0" w:color="auto"/>
              <w:right w:val="single" w:sz="8" w:space="0" w:color="auto"/>
            </w:tcBorders>
            <w:shd w:val="clear" w:color="000000" w:fill="FFFFFF"/>
            <w:noWrap/>
            <w:vAlign w:val="center"/>
            <w:hideMark/>
          </w:tcPr>
          <w:p w14:paraId="4B0F83CE"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108</w:t>
            </w:r>
          </w:p>
        </w:tc>
        <w:tc>
          <w:tcPr>
            <w:tcW w:w="789" w:type="dxa"/>
            <w:tcBorders>
              <w:top w:val="nil"/>
              <w:left w:val="nil"/>
              <w:bottom w:val="single" w:sz="8" w:space="0" w:color="auto"/>
              <w:right w:val="single" w:sz="8" w:space="0" w:color="auto"/>
            </w:tcBorders>
            <w:shd w:val="clear" w:color="000000" w:fill="FFFFFF"/>
            <w:noWrap/>
            <w:vAlign w:val="center"/>
            <w:hideMark/>
          </w:tcPr>
          <w:p w14:paraId="2D40566C"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116</w:t>
            </w:r>
          </w:p>
        </w:tc>
        <w:tc>
          <w:tcPr>
            <w:tcW w:w="778" w:type="dxa"/>
            <w:tcBorders>
              <w:top w:val="nil"/>
              <w:left w:val="nil"/>
              <w:bottom w:val="single" w:sz="8" w:space="0" w:color="auto"/>
              <w:right w:val="single" w:sz="8" w:space="0" w:color="auto"/>
            </w:tcBorders>
            <w:shd w:val="clear" w:color="000000" w:fill="FFFFFF"/>
            <w:noWrap/>
            <w:vAlign w:val="center"/>
            <w:hideMark/>
          </w:tcPr>
          <w:p w14:paraId="184025E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142</w:t>
            </w:r>
          </w:p>
        </w:tc>
        <w:tc>
          <w:tcPr>
            <w:tcW w:w="778" w:type="dxa"/>
            <w:tcBorders>
              <w:top w:val="nil"/>
              <w:left w:val="nil"/>
              <w:bottom w:val="single" w:sz="8" w:space="0" w:color="auto"/>
              <w:right w:val="single" w:sz="8" w:space="0" w:color="auto"/>
            </w:tcBorders>
            <w:shd w:val="clear" w:color="000000" w:fill="FFFFFF"/>
            <w:noWrap/>
            <w:vAlign w:val="center"/>
            <w:hideMark/>
          </w:tcPr>
          <w:p w14:paraId="6FFA0ED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173</w:t>
            </w:r>
          </w:p>
        </w:tc>
      </w:tr>
      <w:tr w:rsidR="0055117A" w:rsidRPr="0055117A" w14:paraId="227F1352"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A8FAD4C"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Electrical &amp; Electronics</w:t>
            </w:r>
          </w:p>
        </w:tc>
        <w:tc>
          <w:tcPr>
            <w:tcW w:w="1276" w:type="dxa"/>
            <w:tcBorders>
              <w:top w:val="nil"/>
              <w:left w:val="nil"/>
              <w:bottom w:val="single" w:sz="8" w:space="0" w:color="auto"/>
              <w:right w:val="single" w:sz="8" w:space="0" w:color="auto"/>
            </w:tcBorders>
            <w:shd w:val="clear" w:color="000000" w:fill="FFFFFF"/>
            <w:noWrap/>
            <w:vAlign w:val="center"/>
            <w:hideMark/>
          </w:tcPr>
          <w:p w14:paraId="04F8097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73</w:t>
            </w:r>
          </w:p>
        </w:tc>
        <w:tc>
          <w:tcPr>
            <w:tcW w:w="1276" w:type="dxa"/>
            <w:tcBorders>
              <w:top w:val="nil"/>
              <w:left w:val="nil"/>
              <w:bottom w:val="single" w:sz="8" w:space="0" w:color="auto"/>
              <w:right w:val="single" w:sz="8" w:space="0" w:color="auto"/>
            </w:tcBorders>
            <w:shd w:val="clear" w:color="000000" w:fill="FFFFFF"/>
            <w:noWrap/>
            <w:vAlign w:val="center"/>
            <w:hideMark/>
          </w:tcPr>
          <w:p w14:paraId="3A90C1D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76</w:t>
            </w:r>
          </w:p>
        </w:tc>
        <w:tc>
          <w:tcPr>
            <w:tcW w:w="1049" w:type="dxa"/>
            <w:tcBorders>
              <w:top w:val="nil"/>
              <w:left w:val="nil"/>
              <w:bottom w:val="single" w:sz="8" w:space="0" w:color="auto"/>
              <w:right w:val="single" w:sz="8" w:space="0" w:color="auto"/>
            </w:tcBorders>
            <w:shd w:val="clear" w:color="000000" w:fill="FFFFFF"/>
            <w:noWrap/>
            <w:vAlign w:val="center"/>
            <w:hideMark/>
          </w:tcPr>
          <w:p w14:paraId="5E68851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78</w:t>
            </w:r>
          </w:p>
        </w:tc>
        <w:tc>
          <w:tcPr>
            <w:tcW w:w="888" w:type="dxa"/>
            <w:tcBorders>
              <w:top w:val="nil"/>
              <w:left w:val="nil"/>
              <w:bottom w:val="single" w:sz="8" w:space="0" w:color="auto"/>
              <w:right w:val="single" w:sz="8" w:space="0" w:color="auto"/>
            </w:tcBorders>
            <w:shd w:val="clear" w:color="000000" w:fill="FFFFFF"/>
            <w:noWrap/>
            <w:vAlign w:val="center"/>
            <w:hideMark/>
          </w:tcPr>
          <w:p w14:paraId="6AC650C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74</w:t>
            </w:r>
          </w:p>
        </w:tc>
        <w:tc>
          <w:tcPr>
            <w:tcW w:w="774" w:type="dxa"/>
            <w:tcBorders>
              <w:top w:val="nil"/>
              <w:left w:val="nil"/>
              <w:bottom w:val="single" w:sz="8" w:space="0" w:color="auto"/>
              <w:right w:val="single" w:sz="8" w:space="0" w:color="auto"/>
            </w:tcBorders>
            <w:shd w:val="clear" w:color="000000" w:fill="FFFFFF"/>
            <w:noWrap/>
            <w:vAlign w:val="center"/>
            <w:hideMark/>
          </w:tcPr>
          <w:p w14:paraId="55155CB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78</w:t>
            </w:r>
          </w:p>
        </w:tc>
        <w:tc>
          <w:tcPr>
            <w:tcW w:w="774" w:type="dxa"/>
            <w:tcBorders>
              <w:top w:val="nil"/>
              <w:left w:val="nil"/>
              <w:bottom w:val="single" w:sz="8" w:space="0" w:color="auto"/>
              <w:right w:val="single" w:sz="8" w:space="0" w:color="auto"/>
            </w:tcBorders>
            <w:shd w:val="clear" w:color="000000" w:fill="FFFFFF"/>
            <w:noWrap/>
            <w:vAlign w:val="center"/>
            <w:hideMark/>
          </w:tcPr>
          <w:p w14:paraId="2F93FACE"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72</w:t>
            </w:r>
          </w:p>
        </w:tc>
        <w:tc>
          <w:tcPr>
            <w:tcW w:w="789" w:type="dxa"/>
            <w:tcBorders>
              <w:top w:val="nil"/>
              <w:left w:val="nil"/>
              <w:bottom w:val="single" w:sz="8" w:space="0" w:color="auto"/>
              <w:right w:val="single" w:sz="8" w:space="0" w:color="auto"/>
            </w:tcBorders>
            <w:shd w:val="clear" w:color="000000" w:fill="FFFFFF"/>
            <w:noWrap/>
            <w:vAlign w:val="center"/>
            <w:hideMark/>
          </w:tcPr>
          <w:p w14:paraId="5B098E7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77</w:t>
            </w:r>
          </w:p>
        </w:tc>
        <w:tc>
          <w:tcPr>
            <w:tcW w:w="778" w:type="dxa"/>
            <w:tcBorders>
              <w:top w:val="nil"/>
              <w:left w:val="nil"/>
              <w:bottom w:val="single" w:sz="8" w:space="0" w:color="auto"/>
              <w:right w:val="single" w:sz="8" w:space="0" w:color="auto"/>
            </w:tcBorders>
            <w:shd w:val="clear" w:color="000000" w:fill="FFFFFF"/>
            <w:noWrap/>
            <w:vAlign w:val="center"/>
            <w:hideMark/>
          </w:tcPr>
          <w:p w14:paraId="18AC79E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94</w:t>
            </w:r>
          </w:p>
        </w:tc>
        <w:tc>
          <w:tcPr>
            <w:tcW w:w="778" w:type="dxa"/>
            <w:tcBorders>
              <w:top w:val="nil"/>
              <w:left w:val="nil"/>
              <w:bottom w:val="single" w:sz="8" w:space="0" w:color="auto"/>
              <w:right w:val="single" w:sz="8" w:space="0" w:color="auto"/>
            </w:tcBorders>
            <w:shd w:val="clear" w:color="000000" w:fill="FFFFFF"/>
            <w:noWrap/>
            <w:vAlign w:val="center"/>
            <w:hideMark/>
          </w:tcPr>
          <w:p w14:paraId="2BCE402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114</w:t>
            </w:r>
          </w:p>
        </w:tc>
      </w:tr>
      <w:tr w:rsidR="0055117A" w:rsidRPr="0055117A" w14:paraId="3C5B229D"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01508C2"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Construction</w:t>
            </w:r>
          </w:p>
        </w:tc>
        <w:tc>
          <w:tcPr>
            <w:tcW w:w="1276" w:type="dxa"/>
            <w:tcBorders>
              <w:top w:val="nil"/>
              <w:left w:val="nil"/>
              <w:bottom w:val="single" w:sz="8" w:space="0" w:color="auto"/>
              <w:right w:val="single" w:sz="8" w:space="0" w:color="auto"/>
            </w:tcBorders>
            <w:shd w:val="clear" w:color="000000" w:fill="FFFFFF"/>
            <w:noWrap/>
            <w:vAlign w:val="center"/>
            <w:hideMark/>
          </w:tcPr>
          <w:p w14:paraId="41FDB76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35</w:t>
            </w:r>
          </w:p>
        </w:tc>
        <w:tc>
          <w:tcPr>
            <w:tcW w:w="1276" w:type="dxa"/>
            <w:tcBorders>
              <w:top w:val="nil"/>
              <w:left w:val="nil"/>
              <w:bottom w:val="single" w:sz="8" w:space="0" w:color="auto"/>
              <w:right w:val="single" w:sz="8" w:space="0" w:color="auto"/>
            </w:tcBorders>
            <w:shd w:val="clear" w:color="000000" w:fill="FFFFFF"/>
            <w:noWrap/>
            <w:vAlign w:val="center"/>
            <w:hideMark/>
          </w:tcPr>
          <w:p w14:paraId="3D716B0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37</w:t>
            </w:r>
          </w:p>
        </w:tc>
        <w:tc>
          <w:tcPr>
            <w:tcW w:w="1049" w:type="dxa"/>
            <w:tcBorders>
              <w:top w:val="nil"/>
              <w:left w:val="nil"/>
              <w:bottom w:val="single" w:sz="8" w:space="0" w:color="auto"/>
              <w:right w:val="single" w:sz="8" w:space="0" w:color="auto"/>
            </w:tcBorders>
            <w:shd w:val="clear" w:color="000000" w:fill="FFFFFF"/>
            <w:noWrap/>
            <w:vAlign w:val="center"/>
            <w:hideMark/>
          </w:tcPr>
          <w:p w14:paraId="4323715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38</w:t>
            </w:r>
          </w:p>
        </w:tc>
        <w:tc>
          <w:tcPr>
            <w:tcW w:w="888" w:type="dxa"/>
            <w:tcBorders>
              <w:top w:val="nil"/>
              <w:left w:val="nil"/>
              <w:bottom w:val="single" w:sz="8" w:space="0" w:color="auto"/>
              <w:right w:val="single" w:sz="8" w:space="0" w:color="auto"/>
            </w:tcBorders>
            <w:shd w:val="clear" w:color="000000" w:fill="FFFFFF"/>
            <w:noWrap/>
            <w:vAlign w:val="center"/>
            <w:hideMark/>
          </w:tcPr>
          <w:p w14:paraId="41BEE36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36</w:t>
            </w:r>
          </w:p>
        </w:tc>
        <w:tc>
          <w:tcPr>
            <w:tcW w:w="774" w:type="dxa"/>
            <w:tcBorders>
              <w:top w:val="nil"/>
              <w:left w:val="nil"/>
              <w:bottom w:val="single" w:sz="8" w:space="0" w:color="auto"/>
              <w:right w:val="single" w:sz="8" w:space="0" w:color="auto"/>
            </w:tcBorders>
            <w:shd w:val="clear" w:color="000000" w:fill="FFFFFF"/>
            <w:noWrap/>
            <w:vAlign w:val="center"/>
            <w:hideMark/>
          </w:tcPr>
          <w:p w14:paraId="5325C77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38</w:t>
            </w:r>
          </w:p>
        </w:tc>
        <w:tc>
          <w:tcPr>
            <w:tcW w:w="774" w:type="dxa"/>
            <w:tcBorders>
              <w:top w:val="nil"/>
              <w:left w:val="nil"/>
              <w:bottom w:val="single" w:sz="8" w:space="0" w:color="auto"/>
              <w:right w:val="single" w:sz="8" w:space="0" w:color="auto"/>
            </w:tcBorders>
            <w:shd w:val="clear" w:color="000000" w:fill="FFFFFF"/>
            <w:noWrap/>
            <w:vAlign w:val="center"/>
            <w:hideMark/>
          </w:tcPr>
          <w:p w14:paraId="6B63230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34</w:t>
            </w:r>
          </w:p>
        </w:tc>
        <w:tc>
          <w:tcPr>
            <w:tcW w:w="789" w:type="dxa"/>
            <w:tcBorders>
              <w:top w:val="nil"/>
              <w:left w:val="nil"/>
              <w:bottom w:val="single" w:sz="8" w:space="0" w:color="auto"/>
              <w:right w:val="single" w:sz="8" w:space="0" w:color="auto"/>
            </w:tcBorders>
            <w:shd w:val="clear" w:color="000000" w:fill="FFFFFF"/>
            <w:noWrap/>
            <w:vAlign w:val="center"/>
            <w:hideMark/>
          </w:tcPr>
          <w:p w14:paraId="5542F5B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37</w:t>
            </w:r>
          </w:p>
        </w:tc>
        <w:tc>
          <w:tcPr>
            <w:tcW w:w="778" w:type="dxa"/>
            <w:tcBorders>
              <w:top w:val="nil"/>
              <w:left w:val="nil"/>
              <w:bottom w:val="single" w:sz="8" w:space="0" w:color="auto"/>
              <w:right w:val="single" w:sz="8" w:space="0" w:color="auto"/>
            </w:tcBorders>
            <w:shd w:val="clear" w:color="000000" w:fill="FFFFFF"/>
            <w:noWrap/>
            <w:vAlign w:val="center"/>
            <w:hideMark/>
          </w:tcPr>
          <w:p w14:paraId="04D86BC9"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45</w:t>
            </w:r>
          </w:p>
        </w:tc>
        <w:tc>
          <w:tcPr>
            <w:tcW w:w="778" w:type="dxa"/>
            <w:tcBorders>
              <w:top w:val="nil"/>
              <w:left w:val="nil"/>
              <w:bottom w:val="single" w:sz="8" w:space="0" w:color="auto"/>
              <w:right w:val="single" w:sz="8" w:space="0" w:color="auto"/>
            </w:tcBorders>
            <w:shd w:val="clear" w:color="000000" w:fill="FFFFFF"/>
            <w:noWrap/>
            <w:vAlign w:val="center"/>
            <w:hideMark/>
          </w:tcPr>
          <w:p w14:paraId="7DABA16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54</w:t>
            </w:r>
          </w:p>
        </w:tc>
      </w:tr>
      <w:tr w:rsidR="0055117A" w:rsidRPr="0055117A" w14:paraId="17D46306"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0F4BBE2D"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 xml:space="preserve">Composite Materials </w:t>
            </w:r>
          </w:p>
        </w:tc>
        <w:tc>
          <w:tcPr>
            <w:tcW w:w="1276" w:type="dxa"/>
            <w:tcBorders>
              <w:top w:val="nil"/>
              <w:left w:val="nil"/>
              <w:bottom w:val="single" w:sz="8" w:space="0" w:color="auto"/>
              <w:right w:val="single" w:sz="8" w:space="0" w:color="auto"/>
            </w:tcBorders>
            <w:shd w:val="clear" w:color="000000" w:fill="FFFFFF"/>
            <w:noWrap/>
            <w:vAlign w:val="center"/>
            <w:hideMark/>
          </w:tcPr>
          <w:p w14:paraId="67CB6F5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1276" w:type="dxa"/>
            <w:tcBorders>
              <w:top w:val="nil"/>
              <w:left w:val="nil"/>
              <w:bottom w:val="single" w:sz="8" w:space="0" w:color="auto"/>
              <w:right w:val="single" w:sz="8" w:space="0" w:color="auto"/>
            </w:tcBorders>
            <w:shd w:val="clear" w:color="000000" w:fill="FFFFFF"/>
            <w:noWrap/>
            <w:vAlign w:val="center"/>
            <w:hideMark/>
          </w:tcPr>
          <w:p w14:paraId="027BD9F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27</w:t>
            </w:r>
          </w:p>
        </w:tc>
        <w:tc>
          <w:tcPr>
            <w:tcW w:w="1049" w:type="dxa"/>
            <w:tcBorders>
              <w:top w:val="nil"/>
              <w:left w:val="nil"/>
              <w:bottom w:val="single" w:sz="8" w:space="0" w:color="auto"/>
              <w:right w:val="single" w:sz="8" w:space="0" w:color="auto"/>
            </w:tcBorders>
            <w:shd w:val="clear" w:color="000000" w:fill="FFFFFF"/>
            <w:noWrap/>
            <w:vAlign w:val="center"/>
            <w:hideMark/>
          </w:tcPr>
          <w:p w14:paraId="6464AAE5"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888" w:type="dxa"/>
            <w:tcBorders>
              <w:top w:val="nil"/>
              <w:left w:val="nil"/>
              <w:bottom w:val="single" w:sz="8" w:space="0" w:color="auto"/>
              <w:right w:val="single" w:sz="8" w:space="0" w:color="auto"/>
            </w:tcBorders>
            <w:shd w:val="clear" w:color="000000" w:fill="FFFFFF"/>
            <w:noWrap/>
            <w:vAlign w:val="center"/>
            <w:hideMark/>
          </w:tcPr>
          <w:p w14:paraId="04FD03D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774" w:type="dxa"/>
            <w:tcBorders>
              <w:top w:val="nil"/>
              <w:left w:val="nil"/>
              <w:bottom w:val="single" w:sz="8" w:space="0" w:color="auto"/>
              <w:right w:val="single" w:sz="8" w:space="0" w:color="auto"/>
            </w:tcBorders>
            <w:shd w:val="clear" w:color="000000" w:fill="FFFFFF"/>
            <w:noWrap/>
            <w:vAlign w:val="center"/>
            <w:hideMark/>
          </w:tcPr>
          <w:p w14:paraId="79880D4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774" w:type="dxa"/>
            <w:tcBorders>
              <w:top w:val="nil"/>
              <w:left w:val="nil"/>
              <w:bottom w:val="single" w:sz="8" w:space="0" w:color="auto"/>
              <w:right w:val="single" w:sz="8" w:space="0" w:color="auto"/>
            </w:tcBorders>
            <w:shd w:val="clear" w:color="000000" w:fill="FFFFFF"/>
            <w:noWrap/>
            <w:vAlign w:val="center"/>
            <w:hideMark/>
          </w:tcPr>
          <w:p w14:paraId="7371C73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26</w:t>
            </w:r>
          </w:p>
        </w:tc>
        <w:tc>
          <w:tcPr>
            <w:tcW w:w="789" w:type="dxa"/>
            <w:tcBorders>
              <w:top w:val="nil"/>
              <w:left w:val="nil"/>
              <w:bottom w:val="single" w:sz="8" w:space="0" w:color="auto"/>
              <w:right w:val="single" w:sz="8" w:space="0" w:color="auto"/>
            </w:tcBorders>
            <w:shd w:val="clear" w:color="000000" w:fill="FFFFFF"/>
            <w:noWrap/>
            <w:vAlign w:val="center"/>
            <w:hideMark/>
          </w:tcPr>
          <w:p w14:paraId="6EF456D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c>
          <w:tcPr>
            <w:tcW w:w="778" w:type="dxa"/>
            <w:tcBorders>
              <w:top w:val="nil"/>
              <w:left w:val="nil"/>
              <w:bottom w:val="single" w:sz="8" w:space="0" w:color="auto"/>
              <w:right w:val="single" w:sz="8" w:space="0" w:color="auto"/>
            </w:tcBorders>
            <w:shd w:val="clear" w:color="000000" w:fill="FFFFFF"/>
            <w:noWrap/>
            <w:vAlign w:val="center"/>
            <w:hideMark/>
          </w:tcPr>
          <w:p w14:paraId="2EB3F8B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34</w:t>
            </w:r>
          </w:p>
        </w:tc>
        <w:tc>
          <w:tcPr>
            <w:tcW w:w="778" w:type="dxa"/>
            <w:tcBorders>
              <w:top w:val="nil"/>
              <w:left w:val="nil"/>
              <w:bottom w:val="single" w:sz="8" w:space="0" w:color="auto"/>
              <w:right w:val="single" w:sz="8" w:space="0" w:color="auto"/>
            </w:tcBorders>
            <w:shd w:val="clear" w:color="000000" w:fill="FFFFFF"/>
            <w:noWrap/>
            <w:vAlign w:val="center"/>
            <w:hideMark/>
          </w:tcPr>
          <w:p w14:paraId="4959DF3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41</w:t>
            </w:r>
          </w:p>
        </w:tc>
      </w:tr>
      <w:tr w:rsidR="0055117A" w:rsidRPr="0055117A" w14:paraId="6B8ABA71"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9E79932"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Adhesives</w:t>
            </w:r>
          </w:p>
        </w:tc>
        <w:tc>
          <w:tcPr>
            <w:tcW w:w="1276" w:type="dxa"/>
            <w:tcBorders>
              <w:top w:val="nil"/>
              <w:left w:val="nil"/>
              <w:bottom w:val="single" w:sz="8" w:space="0" w:color="auto"/>
              <w:right w:val="single" w:sz="8" w:space="0" w:color="auto"/>
            </w:tcBorders>
            <w:shd w:val="clear" w:color="000000" w:fill="FFFFFF"/>
            <w:noWrap/>
            <w:vAlign w:val="center"/>
            <w:hideMark/>
          </w:tcPr>
          <w:p w14:paraId="54ECFFF6"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w:t>
            </w:r>
          </w:p>
        </w:tc>
        <w:tc>
          <w:tcPr>
            <w:tcW w:w="1276" w:type="dxa"/>
            <w:tcBorders>
              <w:top w:val="nil"/>
              <w:left w:val="nil"/>
              <w:bottom w:val="single" w:sz="8" w:space="0" w:color="auto"/>
              <w:right w:val="single" w:sz="8" w:space="0" w:color="auto"/>
            </w:tcBorders>
            <w:shd w:val="clear" w:color="000000" w:fill="FFFFFF"/>
            <w:noWrap/>
            <w:vAlign w:val="center"/>
            <w:hideMark/>
          </w:tcPr>
          <w:p w14:paraId="2324505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1049" w:type="dxa"/>
            <w:tcBorders>
              <w:top w:val="nil"/>
              <w:left w:val="nil"/>
              <w:bottom w:val="single" w:sz="8" w:space="0" w:color="auto"/>
              <w:right w:val="single" w:sz="8" w:space="0" w:color="auto"/>
            </w:tcBorders>
            <w:shd w:val="clear" w:color="000000" w:fill="FFFFFF"/>
            <w:noWrap/>
            <w:vAlign w:val="center"/>
            <w:hideMark/>
          </w:tcPr>
          <w:p w14:paraId="432A05F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888" w:type="dxa"/>
            <w:tcBorders>
              <w:top w:val="nil"/>
              <w:left w:val="nil"/>
              <w:bottom w:val="single" w:sz="8" w:space="0" w:color="auto"/>
              <w:right w:val="single" w:sz="8" w:space="0" w:color="auto"/>
            </w:tcBorders>
            <w:shd w:val="clear" w:color="000000" w:fill="FFFFFF"/>
            <w:noWrap/>
            <w:vAlign w:val="center"/>
            <w:hideMark/>
          </w:tcPr>
          <w:p w14:paraId="3E34E7EC"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0EB20BE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18</w:t>
            </w:r>
          </w:p>
        </w:tc>
        <w:tc>
          <w:tcPr>
            <w:tcW w:w="774" w:type="dxa"/>
            <w:tcBorders>
              <w:top w:val="nil"/>
              <w:left w:val="nil"/>
              <w:bottom w:val="single" w:sz="8" w:space="0" w:color="auto"/>
              <w:right w:val="single" w:sz="8" w:space="0" w:color="auto"/>
            </w:tcBorders>
            <w:shd w:val="clear" w:color="000000" w:fill="FFFFFF"/>
            <w:noWrap/>
            <w:vAlign w:val="center"/>
            <w:hideMark/>
          </w:tcPr>
          <w:p w14:paraId="5F7E3A4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17</w:t>
            </w:r>
          </w:p>
        </w:tc>
        <w:tc>
          <w:tcPr>
            <w:tcW w:w="789" w:type="dxa"/>
            <w:tcBorders>
              <w:top w:val="nil"/>
              <w:left w:val="nil"/>
              <w:bottom w:val="single" w:sz="8" w:space="0" w:color="auto"/>
              <w:right w:val="single" w:sz="8" w:space="0" w:color="auto"/>
            </w:tcBorders>
            <w:shd w:val="clear" w:color="000000" w:fill="FFFFFF"/>
            <w:noWrap/>
            <w:vAlign w:val="center"/>
            <w:hideMark/>
          </w:tcPr>
          <w:p w14:paraId="088DE46D"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19</w:t>
            </w:r>
          </w:p>
        </w:tc>
        <w:tc>
          <w:tcPr>
            <w:tcW w:w="778" w:type="dxa"/>
            <w:tcBorders>
              <w:top w:val="nil"/>
              <w:left w:val="nil"/>
              <w:bottom w:val="single" w:sz="8" w:space="0" w:color="auto"/>
              <w:right w:val="single" w:sz="8" w:space="0" w:color="auto"/>
            </w:tcBorders>
            <w:shd w:val="clear" w:color="000000" w:fill="FFFFFF"/>
            <w:noWrap/>
            <w:vAlign w:val="center"/>
            <w:hideMark/>
          </w:tcPr>
          <w:p w14:paraId="4680D308"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23</w:t>
            </w:r>
          </w:p>
        </w:tc>
        <w:tc>
          <w:tcPr>
            <w:tcW w:w="778" w:type="dxa"/>
            <w:tcBorders>
              <w:top w:val="nil"/>
              <w:left w:val="nil"/>
              <w:bottom w:val="single" w:sz="8" w:space="0" w:color="auto"/>
              <w:right w:val="single" w:sz="8" w:space="0" w:color="auto"/>
            </w:tcBorders>
            <w:shd w:val="clear" w:color="000000" w:fill="FFFFFF"/>
            <w:noWrap/>
            <w:vAlign w:val="center"/>
            <w:hideMark/>
          </w:tcPr>
          <w:p w14:paraId="572CC4E7"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28</w:t>
            </w:r>
          </w:p>
        </w:tc>
      </w:tr>
      <w:tr w:rsidR="0055117A" w:rsidRPr="0055117A" w14:paraId="4328D7F5"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441F69CD" w14:textId="77777777" w:rsidR="0055117A" w:rsidRPr="0055117A" w:rsidRDefault="0055117A" w:rsidP="0055117A">
            <w:pPr>
              <w:spacing w:after="0" w:line="240" w:lineRule="auto"/>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val="en-US" w:eastAsia="en-IN"/>
              </w:rPr>
              <w:t>Others</w:t>
            </w:r>
          </w:p>
        </w:tc>
        <w:tc>
          <w:tcPr>
            <w:tcW w:w="1276" w:type="dxa"/>
            <w:tcBorders>
              <w:top w:val="nil"/>
              <w:left w:val="nil"/>
              <w:bottom w:val="single" w:sz="8" w:space="0" w:color="auto"/>
              <w:right w:val="single" w:sz="8" w:space="0" w:color="auto"/>
            </w:tcBorders>
            <w:shd w:val="clear" w:color="000000" w:fill="FFFFFF"/>
            <w:noWrap/>
            <w:vAlign w:val="center"/>
            <w:hideMark/>
          </w:tcPr>
          <w:p w14:paraId="042AB4EB"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13</w:t>
            </w:r>
          </w:p>
        </w:tc>
        <w:tc>
          <w:tcPr>
            <w:tcW w:w="1276" w:type="dxa"/>
            <w:tcBorders>
              <w:top w:val="nil"/>
              <w:left w:val="nil"/>
              <w:bottom w:val="single" w:sz="8" w:space="0" w:color="auto"/>
              <w:right w:val="single" w:sz="8" w:space="0" w:color="auto"/>
            </w:tcBorders>
            <w:shd w:val="clear" w:color="000000" w:fill="FFFFFF"/>
            <w:noWrap/>
            <w:vAlign w:val="center"/>
            <w:hideMark/>
          </w:tcPr>
          <w:p w14:paraId="756B4DDF"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1049" w:type="dxa"/>
            <w:tcBorders>
              <w:top w:val="nil"/>
              <w:left w:val="nil"/>
              <w:bottom w:val="single" w:sz="8" w:space="0" w:color="auto"/>
              <w:right w:val="single" w:sz="8" w:space="0" w:color="auto"/>
            </w:tcBorders>
            <w:shd w:val="clear" w:color="000000" w:fill="FFFFFF"/>
            <w:noWrap/>
            <w:vAlign w:val="center"/>
            <w:hideMark/>
          </w:tcPr>
          <w:p w14:paraId="30974E3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12</w:t>
            </w:r>
          </w:p>
        </w:tc>
        <w:tc>
          <w:tcPr>
            <w:tcW w:w="888" w:type="dxa"/>
            <w:tcBorders>
              <w:top w:val="nil"/>
              <w:left w:val="nil"/>
              <w:bottom w:val="single" w:sz="8" w:space="0" w:color="auto"/>
              <w:right w:val="single" w:sz="8" w:space="0" w:color="auto"/>
            </w:tcBorders>
            <w:shd w:val="clear" w:color="000000" w:fill="FFFFFF"/>
            <w:noWrap/>
            <w:vAlign w:val="center"/>
            <w:hideMark/>
          </w:tcPr>
          <w:p w14:paraId="379F49C0"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74DD1B12"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11</w:t>
            </w:r>
          </w:p>
        </w:tc>
        <w:tc>
          <w:tcPr>
            <w:tcW w:w="774" w:type="dxa"/>
            <w:tcBorders>
              <w:top w:val="nil"/>
              <w:left w:val="nil"/>
              <w:bottom w:val="single" w:sz="8" w:space="0" w:color="auto"/>
              <w:right w:val="single" w:sz="8" w:space="0" w:color="auto"/>
            </w:tcBorders>
            <w:shd w:val="clear" w:color="000000" w:fill="FFFFFF"/>
            <w:noWrap/>
            <w:vAlign w:val="center"/>
            <w:hideMark/>
          </w:tcPr>
          <w:p w14:paraId="616476F3"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w:t>
            </w:r>
          </w:p>
        </w:tc>
        <w:tc>
          <w:tcPr>
            <w:tcW w:w="789" w:type="dxa"/>
            <w:tcBorders>
              <w:top w:val="nil"/>
              <w:left w:val="nil"/>
              <w:bottom w:val="single" w:sz="8" w:space="0" w:color="auto"/>
              <w:right w:val="single" w:sz="8" w:space="0" w:color="auto"/>
            </w:tcBorders>
            <w:shd w:val="clear" w:color="000000" w:fill="FFFFFF"/>
            <w:noWrap/>
            <w:vAlign w:val="center"/>
            <w:hideMark/>
          </w:tcPr>
          <w:p w14:paraId="66343A64"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12</w:t>
            </w:r>
          </w:p>
        </w:tc>
        <w:tc>
          <w:tcPr>
            <w:tcW w:w="778" w:type="dxa"/>
            <w:tcBorders>
              <w:top w:val="nil"/>
              <w:left w:val="nil"/>
              <w:bottom w:val="single" w:sz="8" w:space="0" w:color="auto"/>
              <w:right w:val="single" w:sz="8" w:space="0" w:color="auto"/>
            </w:tcBorders>
            <w:shd w:val="clear" w:color="000000" w:fill="FFFFFF"/>
            <w:noWrap/>
            <w:vAlign w:val="center"/>
            <w:hideMark/>
          </w:tcPr>
          <w:p w14:paraId="7CB100AA"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14</w:t>
            </w:r>
          </w:p>
        </w:tc>
        <w:tc>
          <w:tcPr>
            <w:tcW w:w="778" w:type="dxa"/>
            <w:tcBorders>
              <w:top w:val="nil"/>
              <w:left w:val="nil"/>
              <w:bottom w:val="single" w:sz="8" w:space="0" w:color="auto"/>
              <w:right w:val="single" w:sz="8" w:space="0" w:color="auto"/>
            </w:tcBorders>
            <w:shd w:val="clear" w:color="000000" w:fill="FFFFFF"/>
            <w:noWrap/>
            <w:vAlign w:val="center"/>
            <w:hideMark/>
          </w:tcPr>
          <w:p w14:paraId="2D738101" w14:textId="77777777" w:rsidR="0055117A" w:rsidRPr="0055117A" w:rsidRDefault="0055117A" w:rsidP="0055117A">
            <w:pPr>
              <w:spacing w:after="0" w:line="240" w:lineRule="auto"/>
              <w:jc w:val="center"/>
              <w:rPr>
                <w:rFonts w:ascii="Arial" w:eastAsia="Times New Roman" w:hAnsi="Arial" w:cs="Arial"/>
                <w:color w:val="000000"/>
                <w:sz w:val="20"/>
                <w:szCs w:val="20"/>
                <w:lang w:eastAsia="en-IN"/>
              </w:rPr>
            </w:pPr>
            <w:r w:rsidRPr="0055117A">
              <w:rPr>
                <w:rFonts w:ascii="Arial" w:eastAsia="Times New Roman" w:hAnsi="Arial" w:cs="Arial"/>
                <w:color w:val="000000"/>
                <w:sz w:val="20"/>
                <w:szCs w:val="20"/>
                <w:lang w:eastAsia="en-IN"/>
              </w:rPr>
              <w:t>15</w:t>
            </w:r>
          </w:p>
        </w:tc>
      </w:tr>
      <w:tr w:rsidR="0055117A" w:rsidRPr="0055117A" w14:paraId="4BA16BD0" w14:textId="77777777" w:rsidTr="0055117A">
        <w:trPr>
          <w:trHeight w:val="458"/>
        </w:trPr>
        <w:tc>
          <w:tcPr>
            <w:tcW w:w="1667" w:type="dxa"/>
            <w:tcBorders>
              <w:top w:val="nil"/>
              <w:left w:val="single" w:sz="8" w:space="0" w:color="auto"/>
              <w:bottom w:val="single" w:sz="8" w:space="0" w:color="auto"/>
              <w:right w:val="single" w:sz="8" w:space="0" w:color="auto"/>
            </w:tcBorders>
            <w:shd w:val="clear" w:color="000000" w:fill="FFFFFF"/>
            <w:noWrap/>
            <w:vAlign w:val="center"/>
            <w:hideMark/>
          </w:tcPr>
          <w:p w14:paraId="10F1AE9E" w14:textId="77777777" w:rsidR="0055117A" w:rsidRPr="0055117A" w:rsidRDefault="0055117A" w:rsidP="0055117A">
            <w:pPr>
              <w:spacing w:after="0" w:line="240" w:lineRule="auto"/>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val="en-US" w:eastAsia="en-IN"/>
              </w:rPr>
              <w:t>Total</w:t>
            </w:r>
          </w:p>
        </w:tc>
        <w:tc>
          <w:tcPr>
            <w:tcW w:w="1276" w:type="dxa"/>
            <w:tcBorders>
              <w:top w:val="nil"/>
              <w:left w:val="nil"/>
              <w:bottom w:val="single" w:sz="8" w:space="0" w:color="auto"/>
              <w:right w:val="single" w:sz="8" w:space="0" w:color="auto"/>
            </w:tcBorders>
            <w:shd w:val="clear" w:color="000000" w:fill="FFFFFF"/>
            <w:noWrap/>
            <w:vAlign w:val="center"/>
            <w:hideMark/>
          </w:tcPr>
          <w:p w14:paraId="22C4AA5C"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274</w:t>
            </w:r>
          </w:p>
        </w:tc>
        <w:tc>
          <w:tcPr>
            <w:tcW w:w="1276" w:type="dxa"/>
            <w:tcBorders>
              <w:top w:val="nil"/>
              <w:left w:val="nil"/>
              <w:bottom w:val="single" w:sz="8" w:space="0" w:color="auto"/>
              <w:right w:val="single" w:sz="8" w:space="0" w:color="auto"/>
            </w:tcBorders>
            <w:shd w:val="clear" w:color="000000" w:fill="FFFFFF"/>
            <w:noWrap/>
            <w:vAlign w:val="center"/>
            <w:hideMark/>
          </w:tcPr>
          <w:p w14:paraId="6DC83F6B"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284</w:t>
            </w:r>
          </w:p>
        </w:tc>
        <w:tc>
          <w:tcPr>
            <w:tcW w:w="1049" w:type="dxa"/>
            <w:tcBorders>
              <w:top w:val="nil"/>
              <w:left w:val="nil"/>
              <w:bottom w:val="single" w:sz="8" w:space="0" w:color="auto"/>
              <w:right w:val="single" w:sz="8" w:space="0" w:color="auto"/>
            </w:tcBorders>
            <w:shd w:val="clear" w:color="000000" w:fill="FFFFFF"/>
            <w:noWrap/>
            <w:vAlign w:val="center"/>
            <w:hideMark/>
          </w:tcPr>
          <w:p w14:paraId="3635EE5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292</w:t>
            </w:r>
          </w:p>
        </w:tc>
        <w:tc>
          <w:tcPr>
            <w:tcW w:w="888" w:type="dxa"/>
            <w:tcBorders>
              <w:top w:val="nil"/>
              <w:left w:val="nil"/>
              <w:bottom w:val="single" w:sz="8" w:space="0" w:color="auto"/>
              <w:right w:val="single" w:sz="8" w:space="0" w:color="auto"/>
            </w:tcBorders>
            <w:shd w:val="clear" w:color="000000" w:fill="FFFFFF"/>
            <w:noWrap/>
            <w:vAlign w:val="center"/>
            <w:hideMark/>
          </w:tcPr>
          <w:p w14:paraId="4E04A2C5"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277</w:t>
            </w:r>
          </w:p>
        </w:tc>
        <w:tc>
          <w:tcPr>
            <w:tcW w:w="774" w:type="dxa"/>
            <w:tcBorders>
              <w:top w:val="nil"/>
              <w:left w:val="nil"/>
              <w:bottom w:val="single" w:sz="8" w:space="0" w:color="auto"/>
              <w:right w:val="single" w:sz="8" w:space="0" w:color="auto"/>
            </w:tcBorders>
            <w:shd w:val="clear" w:color="000000" w:fill="FFFFFF"/>
            <w:noWrap/>
            <w:vAlign w:val="center"/>
            <w:hideMark/>
          </w:tcPr>
          <w:p w14:paraId="22E5376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290</w:t>
            </w:r>
          </w:p>
        </w:tc>
        <w:tc>
          <w:tcPr>
            <w:tcW w:w="774" w:type="dxa"/>
            <w:tcBorders>
              <w:top w:val="nil"/>
              <w:left w:val="nil"/>
              <w:bottom w:val="single" w:sz="8" w:space="0" w:color="auto"/>
              <w:right w:val="single" w:sz="8" w:space="0" w:color="auto"/>
            </w:tcBorders>
            <w:shd w:val="clear" w:color="000000" w:fill="FFFFFF"/>
            <w:noWrap/>
            <w:vAlign w:val="center"/>
            <w:hideMark/>
          </w:tcPr>
          <w:p w14:paraId="4E8A7FF2"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271</w:t>
            </w:r>
          </w:p>
        </w:tc>
        <w:tc>
          <w:tcPr>
            <w:tcW w:w="789" w:type="dxa"/>
            <w:tcBorders>
              <w:top w:val="nil"/>
              <w:left w:val="nil"/>
              <w:bottom w:val="single" w:sz="8" w:space="0" w:color="auto"/>
              <w:right w:val="single" w:sz="8" w:space="0" w:color="auto"/>
            </w:tcBorders>
            <w:shd w:val="clear" w:color="000000" w:fill="FFFFFF"/>
            <w:noWrap/>
            <w:vAlign w:val="center"/>
            <w:hideMark/>
          </w:tcPr>
          <w:p w14:paraId="325B3C7C"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289</w:t>
            </w:r>
          </w:p>
        </w:tc>
        <w:tc>
          <w:tcPr>
            <w:tcW w:w="778" w:type="dxa"/>
            <w:tcBorders>
              <w:top w:val="nil"/>
              <w:left w:val="nil"/>
              <w:bottom w:val="single" w:sz="8" w:space="0" w:color="auto"/>
              <w:right w:val="single" w:sz="8" w:space="0" w:color="auto"/>
            </w:tcBorders>
            <w:shd w:val="clear" w:color="000000" w:fill="FFFFFF"/>
            <w:noWrap/>
            <w:vAlign w:val="center"/>
            <w:hideMark/>
          </w:tcPr>
          <w:p w14:paraId="712C2527"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352</w:t>
            </w:r>
          </w:p>
        </w:tc>
        <w:tc>
          <w:tcPr>
            <w:tcW w:w="778" w:type="dxa"/>
            <w:tcBorders>
              <w:top w:val="nil"/>
              <w:left w:val="nil"/>
              <w:bottom w:val="single" w:sz="8" w:space="0" w:color="auto"/>
              <w:right w:val="single" w:sz="8" w:space="0" w:color="auto"/>
            </w:tcBorders>
            <w:shd w:val="clear" w:color="000000" w:fill="FFFFFF"/>
            <w:noWrap/>
            <w:vAlign w:val="center"/>
            <w:hideMark/>
          </w:tcPr>
          <w:p w14:paraId="459A4DA4" w14:textId="77777777" w:rsidR="0055117A" w:rsidRPr="0055117A" w:rsidRDefault="0055117A" w:rsidP="0055117A">
            <w:pPr>
              <w:spacing w:after="0" w:line="240" w:lineRule="auto"/>
              <w:jc w:val="center"/>
              <w:rPr>
                <w:rFonts w:ascii="Arial" w:eastAsia="Times New Roman" w:hAnsi="Arial" w:cs="Arial"/>
                <w:b/>
                <w:bCs/>
                <w:color w:val="000000"/>
                <w:sz w:val="20"/>
                <w:szCs w:val="20"/>
                <w:lang w:eastAsia="en-IN"/>
              </w:rPr>
            </w:pPr>
            <w:r w:rsidRPr="0055117A">
              <w:rPr>
                <w:rFonts w:ascii="Arial" w:eastAsia="Times New Roman" w:hAnsi="Arial" w:cs="Arial"/>
                <w:b/>
                <w:bCs/>
                <w:color w:val="000000"/>
                <w:sz w:val="20"/>
                <w:szCs w:val="20"/>
                <w:lang w:eastAsia="en-IN"/>
              </w:rPr>
              <w:t>425</w:t>
            </w:r>
          </w:p>
        </w:tc>
      </w:tr>
    </w:tbl>
    <w:p w14:paraId="2927D56A" w14:textId="2F99C404" w:rsidR="003F4B41" w:rsidRDefault="00AC691F" w:rsidP="003F4B41">
      <w:pPr>
        <w:spacing w:line="360" w:lineRule="auto"/>
        <w:textAlignment w:val="baseline"/>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39872" behindDoc="0" locked="0" layoutInCell="1" allowOverlap="1" wp14:anchorId="3901AAE4" wp14:editId="10E13B1B">
                <wp:simplePos x="0" y="0"/>
                <wp:positionH relativeFrom="column">
                  <wp:posOffset>5241851</wp:posOffset>
                </wp:positionH>
                <wp:positionV relativeFrom="paragraph">
                  <wp:posOffset>-635</wp:posOffset>
                </wp:positionV>
                <wp:extent cx="1280160" cy="292735"/>
                <wp:effectExtent l="0" t="0" r="0" b="0"/>
                <wp:wrapNone/>
                <wp:docPr id="114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3901AAE4" id="_x0000_s1164" type="#_x0000_t202" style="position:absolute;margin-left:412.75pt;margin-top:-.05pt;width:100.8pt;height:23.0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" filled="f" stroked="f">
                <v:textbox style="mso-fit-shape-to-text:t">
                  <w:txbxContent>
                    <w:p w14:paraId="4A4AB8A1" w14:textId="77777777" w:rsidR="00AC691F" w:rsidRPr="005858C1" w:rsidRDefault="00AC691F" w:rsidP="00AC691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FC166D9"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023C5388"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14A7379C"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07444862"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2CFA1163" w14:textId="6E0D175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lastRenderedPageBreak/>
        <w:t>3.6.</w:t>
      </w:r>
      <w:r w:rsidR="00955F6C">
        <w:rPr>
          <w:rFonts w:ascii="Arial" w:eastAsia="Verdana" w:hAnsi="Arial" w:cs="Arial"/>
          <w:b/>
          <w:bCs/>
          <w:color w:val="0F0E0E"/>
          <w:kern w:val="24"/>
          <w:sz w:val="24"/>
          <w:szCs w:val="24"/>
          <w:lang w:val="en-US"/>
        </w:rPr>
        <w:t>5</w:t>
      </w:r>
      <w:r w:rsidRPr="00592AA5">
        <w:rPr>
          <w:rFonts w:ascii="Arial" w:eastAsia="Verdana" w:hAnsi="Arial" w:cs="Arial"/>
          <w:b/>
          <w:bCs/>
          <w:color w:val="0F0E0E"/>
          <w:kern w:val="24"/>
          <w:sz w:val="24"/>
          <w:szCs w:val="24"/>
          <w:lang w:val="en-US"/>
        </w:rPr>
        <w:t>. Demand By Type</w:t>
      </w:r>
    </w:p>
    <w:p w14:paraId="04C03242" w14:textId="77777777" w:rsidR="00040B88" w:rsidRPr="00592AA5" w:rsidRDefault="00040B88" w:rsidP="00040B88">
      <w:pPr>
        <w:spacing w:line="360" w:lineRule="auto"/>
        <w:jc w:val="both"/>
        <w:rPr>
          <w:rFonts w:ascii="Arial" w:eastAsia="Verdana" w:hAnsi="Arial" w:cs="Arial"/>
          <w:b/>
          <w:bCs/>
          <w:color w:val="0F0E0E"/>
          <w:kern w:val="24"/>
          <w:sz w:val="24"/>
          <w:szCs w:val="24"/>
          <w:lang w:val="en-US"/>
        </w:rPr>
        <w:sectPr w:rsidR="00040B88" w:rsidRP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F64A86" w14:textId="4431D2A8"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Type</w:t>
      </w:r>
      <w:r w:rsidR="00F65819">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57091131" w14:textId="77777777" w:rsidR="00040B88" w:rsidRDefault="00040B88" w:rsidP="00040B88">
      <w:pPr>
        <w:rPr>
          <w:rFonts w:ascii="Arial" w:eastAsia="Arial" w:hAnsi="Arial" w:cs="Arial"/>
          <w:sz w:val="24"/>
          <w:szCs w:val="24"/>
        </w:rPr>
      </w:pPr>
      <w:r>
        <w:rPr>
          <w:noProof/>
        </w:rPr>
        <mc:AlternateContent>
          <mc:Choice Requires="wps">
            <w:drawing>
              <wp:anchor distT="0" distB="0" distL="114300" distR="114300" simplePos="0" relativeHeight="251698176" behindDoc="0" locked="0" layoutInCell="1" allowOverlap="1" wp14:anchorId="40115994" wp14:editId="2BA53242">
                <wp:simplePos x="0" y="0"/>
                <wp:positionH relativeFrom="margin">
                  <wp:posOffset>4712099</wp:posOffset>
                </wp:positionH>
                <wp:positionV relativeFrom="paragraph">
                  <wp:posOffset>2307338</wp:posOffset>
                </wp:positionV>
                <wp:extent cx="1650365" cy="276225"/>
                <wp:effectExtent l="0" t="0" r="0" b="0"/>
                <wp:wrapNone/>
                <wp:docPr id="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5" cy="276225"/>
                        </a:xfrm>
                        <a:prstGeom prst="rect">
                          <a:avLst/>
                        </a:prstGeom>
                        <a:noFill/>
                      </wps:spPr>
                      <wps:txb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115994" id="TextBox 6" o:spid="_x0000_s1165" type="#_x0000_t202" style="position:absolute;margin-left:371.05pt;margin-top:181.7pt;width:129.95pt;height:2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" filled="f" stroked="f">
                <v:textbox>
                  <w:txbxContent>
                    <w:p w14:paraId="56CEC8C3" w14:textId="77777777" w:rsidR="00040B88" w:rsidRDefault="00040B88" w:rsidP="00040B88">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p w14:paraId="55F8C5B1" w14:textId="77777777" w:rsidR="00040B88" w:rsidRPr="000D1A88" w:rsidRDefault="00040B88" w:rsidP="00040B88">
                      <w:pPr>
                        <w:jc w:val="right"/>
                        <w:textAlignment w:val="baseline"/>
                        <w:rPr>
                          <w:rFonts w:ascii="Verdana" w:eastAsia="Verdana" w:hAnsi="Verdana" w:cs="Verdana"/>
                          <w:i/>
                          <w:iCs/>
                          <w:color w:val="000000" w:themeColor="text1"/>
                          <w:kern w:val="24"/>
                          <w:sz w:val="12"/>
                          <w:szCs w:val="12"/>
                        </w:rPr>
                      </w:pPr>
                    </w:p>
                  </w:txbxContent>
                </v:textbox>
                <w10:wrap anchorx="margin"/>
              </v:shape>
            </w:pict>
          </mc:Fallback>
        </mc:AlternateContent>
      </w:r>
      <w:r w:rsidRPr="0013644D">
        <w:rPr>
          <w:noProof/>
        </w:rPr>
        <w:drawing>
          <wp:inline distT="0" distB="0" distL="0" distR="0" wp14:anchorId="2AF1125D" wp14:editId="7B85D155">
            <wp:extent cx="6360795" cy="2286000"/>
            <wp:effectExtent l="0" t="0" r="1905" b="0"/>
            <wp:docPr id="39" name="Chart 39">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1E564DD" w14:textId="1C6425A7" w:rsidR="00040B88" w:rsidRDefault="00040B88" w:rsidP="00040B88">
      <w:pPr>
        <w:rPr>
          <w:rFonts w:ascii="Arial" w:eastAsia="Arial" w:hAnsi="Arial" w:cs="Arial"/>
          <w:sz w:val="24"/>
          <w:szCs w:val="24"/>
        </w:rPr>
      </w:pPr>
    </w:p>
    <w:tbl>
      <w:tblPr>
        <w:tblW w:w="10436" w:type="dxa"/>
        <w:tblInd w:w="-185" w:type="dxa"/>
        <w:tblLook w:val="04A0" w:firstRow="1" w:lastRow="0" w:firstColumn="1" w:lastColumn="0" w:noHBand="0" w:noVBand="1"/>
      </w:tblPr>
      <w:tblGrid>
        <w:gridCol w:w="2188"/>
        <w:gridCol w:w="855"/>
        <w:gridCol w:w="855"/>
        <w:gridCol w:w="855"/>
        <w:gridCol w:w="857"/>
        <w:gridCol w:w="977"/>
        <w:gridCol w:w="972"/>
        <w:gridCol w:w="972"/>
        <w:gridCol w:w="972"/>
        <w:gridCol w:w="933"/>
      </w:tblGrid>
      <w:tr w:rsidR="00D45696" w:rsidRPr="00592AA5" w14:paraId="0D2D03FF" w14:textId="77777777" w:rsidTr="00592AA5">
        <w:trPr>
          <w:trHeight w:val="255"/>
        </w:trPr>
        <w:tc>
          <w:tcPr>
            <w:tcW w:w="218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85B2085" w14:textId="77777777" w:rsidR="00D45696" w:rsidRPr="00592AA5" w:rsidRDefault="00D45696"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Type</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4AFB4490"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855" w:type="dxa"/>
            <w:tcBorders>
              <w:top w:val="single" w:sz="4" w:space="0" w:color="auto"/>
              <w:left w:val="nil"/>
              <w:bottom w:val="single" w:sz="4" w:space="0" w:color="auto"/>
              <w:right w:val="single" w:sz="4" w:space="0" w:color="auto"/>
            </w:tcBorders>
            <w:shd w:val="clear" w:color="auto" w:fill="C00000"/>
            <w:noWrap/>
            <w:vAlign w:val="center"/>
            <w:hideMark/>
          </w:tcPr>
          <w:p w14:paraId="248235A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855" w:type="dxa"/>
            <w:tcBorders>
              <w:top w:val="single" w:sz="4" w:space="0" w:color="auto"/>
              <w:left w:val="nil"/>
              <w:bottom w:val="single" w:sz="4" w:space="0" w:color="auto"/>
              <w:right w:val="single" w:sz="4" w:space="0" w:color="auto"/>
            </w:tcBorders>
            <w:shd w:val="clear" w:color="auto" w:fill="C00000"/>
            <w:noWrap/>
            <w:vAlign w:val="bottom"/>
            <w:hideMark/>
          </w:tcPr>
          <w:p w14:paraId="32506237"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50D4B411"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77" w:type="dxa"/>
            <w:tcBorders>
              <w:top w:val="single" w:sz="4" w:space="0" w:color="auto"/>
              <w:left w:val="nil"/>
              <w:bottom w:val="single" w:sz="4" w:space="0" w:color="auto"/>
              <w:right w:val="single" w:sz="4" w:space="0" w:color="auto"/>
            </w:tcBorders>
            <w:shd w:val="clear" w:color="auto" w:fill="C00000"/>
            <w:noWrap/>
            <w:vAlign w:val="bottom"/>
            <w:hideMark/>
          </w:tcPr>
          <w:p w14:paraId="0B0CD316" w14:textId="1F07B9AC" w:rsidR="00D45696" w:rsidRPr="00592AA5"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060A9D7B" w14:textId="54AA8615" w:rsidR="00D45696" w:rsidRPr="00592AA5" w:rsidRDefault="009803E1" w:rsidP="00363C10">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2020</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60482AC8"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2021F</w:t>
            </w:r>
          </w:p>
        </w:tc>
        <w:tc>
          <w:tcPr>
            <w:tcW w:w="972" w:type="dxa"/>
            <w:tcBorders>
              <w:top w:val="single" w:sz="4" w:space="0" w:color="auto"/>
              <w:left w:val="nil"/>
              <w:bottom w:val="single" w:sz="4" w:space="0" w:color="auto"/>
              <w:right w:val="single" w:sz="4" w:space="0" w:color="auto"/>
            </w:tcBorders>
            <w:shd w:val="clear" w:color="auto" w:fill="C00000"/>
            <w:noWrap/>
            <w:vAlign w:val="bottom"/>
            <w:hideMark/>
          </w:tcPr>
          <w:p w14:paraId="7518D553"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93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5801186" w14:textId="77777777" w:rsidR="00D45696" w:rsidRPr="00592AA5" w:rsidRDefault="00D45696"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D45696" w:rsidRPr="00592AA5" w14:paraId="053F6899"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2FEF79A"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A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5A6D77A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228</w:t>
            </w:r>
          </w:p>
        </w:tc>
        <w:tc>
          <w:tcPr>
            <w:tcW w:w="855" w:type="dxa"/>
            <w:tcBorders>
              <w:top w:val="nil"/>
              <w:left w:val="nil"/>
              <w:bottom w:val="single" w:sz="4" w:space="0" w:color="auto"/>
              <w:right w:val="single" w:sz="4" w:space="0" w:color="auto"/>
            </w:tcBorders>
            <w:shd w:val="clear" w:color="000000" w:fill="FFFFFF"/>
            <w:noWrap/>
            <w:vAlign w:val="bottom"/>
            <w:hideMark/>
          </w:tcPr>
          <w:p w14:paraId="34934D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235</w:t>
            </w:r>
          </w:p>
        </w:tc>
        <w:tc>
          <w:tcPr>
            <w:tcW w:w="855" w:type="dxa"/>
            <w:tcBorders>
              <w:top w:val="nil"/>
              <w:left w:val="nil"/>
              <w:bottom w:val="single" w:sz="4" w:space="0" w:color="auto"/>
              <w:right w:val="single" w:sz="4" w:space="0" w:color="auto"/>
            </w:tcBorders>
            <w:shd w:val="clear" w:color="000000" w:fill="FFFFFF"/>
            <w:noWrap/>
            <w:vAlign w:val="bottom"/>
            <w:hideMark/>
          </w:tcPr>
          <w:p w14:paraId="12121F6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240</w:t>
            </w:r>
          </w:p>
        </w:tc>
        <w:tc>
          <w:tcPr>
            <w:tcW w:w="857" w:type="dxa"/>
            <w:tcBorders>
              <w:top w:val="nil"/>
              <w:left w:val="nil"/>
              <w:bottom w:val="single" w:sz="4" w:space="0" w:color="auto"/>
              <w:right w:val="single" w:sz="4" w:space="0" w:color="auto"/>
            </w:tcBorders>
            <w:shd w:val="clear" w:color="000000" w:fill="FFFFFF"/>
            <w:noWrap/>
            <w:vAlign w:val="bottom"/>
            <w:hideMark/>
          </w:tcPr>
          <w:p w14:paraId="5C4C0A8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227</w:t>
            </w:r>
          </w:p>
        </w:tc>
        <w:tc>
          <w:tcPr>
            <w:tcW w:w="977" w:type="dxa"/>
            <w:tcBorders>
              <w:top w:val="nil"/>
              <w:left w:val="nil"/>
              <w:bottom w:val="single" w:sz="4" w:space="0" w:color="auto"/>
              <w:right w:val="single" w:sz="4" w:space="0" w:color="auto"/>
            </w:tcBorders>
            <w:shd w:val="clear" w:color="000000" w:fill="FFFFFF"/>
            <w:noWrap/>
            <w:vAlign w:val="bottom"/>
            <w:hideMark/>
          </w:tcPr>
          <w:p w14:paraId="6C3C17BB"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237</w:t>
            </w:r>
          </w:p>
        </w:tc>
        <w:tc>
          <w:tcPr>
            <w:tcW w:w="972" w:type="dxa"/>
            <w:tcBorders>
              <w:top w:val="nil"/>
              <w:left w:val="nil"/>
              <w:bottom w:val="single" w:sz="4" w:space="0" w:color="auto"/>
              <w:right w:val="single" w:sz="4" w:space="0" w:color="auto"/>
            </w:tcBorders>
            <w:shd w:val="clear" w:color="000000" w:fill="FFFFFF"/>
            <w:noWrap/>
            <w:vAlign w:val="bottom"/>
            <w:hideMark/>
          </w:tcPr>
          <w:p w14:paraId="5867607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220</w:t>
            </w:r>
          </w:p>
        </w:tc>
        <w:tc>
          <w:tcPr>
            <w:tcW w:w="972" w:type="dxa"/>
            <w:tcBorders>
              <w:top w:val="nil"/>
              <w:left w:val="nil"/>
              <w:bottom w:val="single" w:sz="4" w:space="0" w:color="auto"/>
              <w:right w:val="single" w:sz="4" w:space="0" w:color="auto"/>
            </w:tcBorders>
            <w:shd w:val="clear" w:color="000000" w:fill="FFFFFF"/>
            <w:noWrap/>
            <w:vAlign w:val="bottom"/>
            <w:hideMark/>
          </w:tcPr>
          <w:p w14:paraId="10EC6EB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234</w:t>
            </w:r>
          </w:p>
        </w:tc>
        <w:tc>
          <w:tcPr>
            <w:tcW w:w="972" w:type="dxa"/>
            <w:tcBorders>
              <w:top w:val="nil"/>
              <w:left w:val="nil"/>
              <w:bottom w:val="single" w:sz="4" w:space="0" w:color="auto"/>
              <w:right w:val="single" w:sz="4" w:space="0" w:color="auto"/>
            </w:tcBorders>
            <w:shd w:val="clear" w:color="000000" w:fill="FFFFFF"/>
            <w:noWrap/>
            <w:vAlign w:val="bottom"/>
            <w:hideMark/>
          </w:tcPr>
          <w:p w14:paraId="0AD9EAF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282</w:t>
            </w:r>
          </w:p>
        </w:tc>
        <w:tc>
          <w:tcPr>
            <w:tcW w:w="933" w:type="dxa"/>
            <w:tcBorders>
              <w:top w:val="nil"/>
              <w:left w:val="nil"/>
              <w:bottom w:val="single" w:sz="4" w:space="0" w:color="auto"/>
              <w:right w:val="single" w:sz="4" w:space="0" w:color="auto"/>
            </w:tcBorders>
            <w:shd w:val="clear" w:color="000000" w:fill="FFFFFF"/>
            <w:noWrap/>
            <w:vAlign w:val="bottom"/>
            <w:hideMark/>
          </w:tcPr>
          <w:p w14:paraId="58EFDEB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335</w:t>
            </w:r>
          </w:p>
        </w:tc>
      </w:tr>
      <w:tr w:rsidR="00D45696" w:rsidRPr="00592AA5" w14:paraId="34CB6242"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6C9C7AD0"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Bisphenol F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4A20777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5A9424D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005520D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bottom"/>
            <w:hideMark/>
          </w:tcPr>
          <w:p w14:paraId="5CD8E949"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7" w:type="dxa"/>
            <w:tcBorders>
              <w:top w:val="nil"/>
              <w:left w:val="nil"/>
              <w:bottom w:val="single" w:sz="4" w:space="0" w:color="auto"/>
              <w:right w:val="single" w:sz="4" w:space="0" w:color="auto"/>
            </w:tcBorders>
            <w:shd w:val="clear" w:color="000000" w:fill="FFFFFF"/>
            <w:noWrap/>
            <w:vAlign w:val="bottom"/>
            <w:hideMark/>
          </w:tcPr>
          <w:p w14:paraId="087A7CE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5E17451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3DC1AD7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9</w:t>
            </w:r>
          </w:p>
        </w:tc>
        <w:tc>
          <w:tcPr>
            <w:tcW w:w="972" w:type="dxa"/>
            <w:tcBorders>
              <w:top w:val="nil"/>
              <w:left w:val="nil"/>
              <w:bottom w:val="single" w:sz="4" w:space="0" w:color="auto"/>
              <w:right w:val="single" w:sz="4" w:space="0" w:color="auto"/>
            </w:tcBorders>
            <w:shd w:val="clear" w:color="000000" w:fill="FFFFFF"/>
            <w:noWrap/>
            <w:vAlign w:val="bottom"/>
            <w:hideMark/>
          </w:tcPr>
          <w:p w14:paraId="776CB23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33" w:type="dxa"/>
            <w:tcBorders>
              <w:top w:val="nil"/>
              <w:left w:val="nil"/>
              <w:bottom w:val="single" w:sz="4" w:space="0" w:color="auto"/>
              <w:right w:val="single" w:sz="4" w:space="0" w:color="auto"/>
            </w:tcBorders>
            <w:shd w:val="clear" w:color="000000" w:fill="FFFFFF"/>
            <w:noWrap/>
            <w:vAlign w:val="bottom"/>
            <w:hideMark/>
          </w:tcPr>
          <w:p w14:paraId="50E9CF88"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r>
      <w:tr w:rsidR="00D45696" w:rsidRPr="00592AA5" w14:paraId="7CC2B4E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79854D3F"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 xml:space="preserve">Epoxy Phenol </w:t>
            </w:r>
            <w:proofErr w:type="spellStart"/>
            <w:r w:rsidRPr="00592AA5">
              <w:rPr>
                <w:rFonts w:ascii="Arial" w:hAnsi="Arial" w:cs="Arial"/>
                <w:color w:val="000000"/>
                <w:sz w:val="20"/>
                <w:szCs w:val="20"/>
              </w:rPr>
              <w:t>Novolac</w:t>
            </w:r>
            <w:proofErr w:type="spellEnd"/>
            <w:r w:rsidRPr="00592AA5">
              <w:rPr>
                <w:rFonts w:ascii="Arial" w:hAnsi="Arial" w:cs="Arial"/>
                <w:color w:val="000000"/>
                <w:sz w:val="20"/>
                <w:szCs w:val="20"/>
              </w:rPr>
              <w:t xml:space="preserve">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9F170D6"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855" w:type="dxa"/>
            <w:tcBorders>
              <w:top w:val="nil"/>
              <w:left w:val="nil"/>
              <w:bottom w:val="single" w:sz="4" w:space="0" w:color="auto"/>
              <w:right w:val="single" w:sz="4" w:space="0" w:color="auto"/>
            </w:tcBorders>
            <w:shd w:val="clear" w:color="000000" w:fill="FFFFFF"/>
            <w:noWrap/>
            <w:vAlign w:val="bottom"/>
            <w:hideMark/>
          </w:tcPr>
          <w:p w14:paraId="0E827A7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5" w:type="dxa"/>
            <w:tcBorders>
              <w:top w:val="nil"/>
              <w:left w:val="nil"/>
              <w:bottom w:val="single" w:sz="4" w:space="0" w:color="auto"/>
              <w:right w:val="single" w:sz="4" w:space="0" w:color="auto"/>
            </w:tcBorders>
            <w:shd w:val="clear" w:color="000000" w:fill="FFFFFF"/>
            <w:noWrap/>
            <w:vAlign w:val="bottom"/>
            <w:hideMark/>
          </w:tcPr>
          <w:p w14:paraId="3EA0EDF7"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bottom"/>
            <w:hideMark/>
          </w:tcPr>
          <w:p w14:paraId="3ED5E230"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7" w:type="dxa"/>
            <w:tcBorders>
              <w:top w:val="nil"/>
              <w:left w:val="nil"/>
              <w:bottom w:val="single" w:sz="4" w:space="0" w:color="auto"/>
              <w:right w:val="single" w:sz="4" w:space="0" w:color="auto"/>
            </w:tcBorders>
            <w:shd w:val="clear" w:color="000000" w:fill="FFFFFF"/>
            <w:noWrap/>
            <w:vAlign w:val="bottom"/>
            <w:hideMark/>
          </w:tcPr>
          <w:p w14:paraId="2E5333E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48FA6D3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w:t>
            </w:r>
          </w:p>
        </w:tc>
        <w:tc>
          <w:tcPr>
            <w:tcW w:w="972" w:type="dxa"/>
            <w:tcBorders>
              <w:top w:val="nil"/>
              <w:left w:val="nil"/>
              <w:bottom w:val="single" w:sz="4" w:space="0" w:color="auto"/>
              <w:right w:val="single" w:sz="4" w:space="0" w:color="auto"/>
            </w:tcBorders>
            <w:shd w:val="clear" w:color="000000" w:fill="FFFFFF"/>
            <w:noWrap/>
            <w:vAlign w:val="bottom"/>
            <w:hideMark/>
          </w:tcPr>
          <w:p w14:paraId="4A3DE54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12</w:t>
            </w:r>
          </w:p>
        </w:tc>
        <w:tc>
          <w:tcPr>
            <w:tcW w:w="972" w:type="dxa"/>
            <w:tcBorders>
              <w:top w:val="nil"/>
              <w:left w:val="nil"/>
              <w:bottom w:val="single" w:sz="4" w:space="0" w:color="auto"/>
              <w:right w:val="single" w:sz="4" w:space="0" w:color="auto"/>
            </w:tcBorders>
            <w:shd w:val="clear" w:color="000000" w:fill="FFFFFF"/>
            <w:noWrap/>
            <w:vAlign w:val="bottom"/>
            <w:hideMark/>
          </w:tcPr>
          <w:p w14:paraId="72ECBA4C"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w:t>
            </w:r>
          </w:p>
        </w:tc>
        <w:tc>
          <w:tcPr>
            <w:tcW w:w="933" w:type="dxa"/>
            <w:tcBorders>
              <w:top w:val="nil"/>
              <w:left w:val="nil"/>
              <w:bottom w:val="single" w:sz="4" w:space="0" w:color="auto"/>
              <w:right w:val="single" w:sz="4" w:space="0" w:color="auto"/>
            </w:tcBorders>
            <w:shd w:val="clear" w:color="000000" w:fill="FFFFFF"/>
            <w:noWrap/>
            <w:vAlign w:val="bottom"/>
            <w:hideMark/>
          </w:tcPr>
          <w:p w14:paraId="0EA57694"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21</w:t>
            </w:r>
          </w:p>
        </w:tc>
      </w:tr>
      <w:tr w:rsidR="00D45696" w:rsidRPr="00592AA5" w14:paraId="4FDB7166"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54A2D10B"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Cycloaliphatic Epoxy Based Resin</w:t>
            </w:r>
          </w:p>
        </w:tc>
        <w:tc>
          <w:tcPr>
            <w:tcW w:w="855" w:type="dxa"/>
            <w:tcBorders>
              <w:top w:val="nil"/>
              <w:left w:val="nil"/>
              <w:bottom w:val="single" w:sz="4" w:space="0" w:color="auto"/>
              <w:right w:val="single" w:sz="4" w:space="0" w:color="auto"/>
            </w:tcBorders>
            <w:shd w:val="clear" w:color="000000" w:fill="FFFFFF"/>
            <w:noWrap/>
            <w:vAlign w:val="bottom"/>
            <w:hideMark/>
          </w:tcPr>
          <w:p w14:paraId="053A65A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2C5A2BD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5" w:type="dxa"/>
            <w:tcBorders>
              <w:top w:val="nil"/>
              <w:left w:val="nil"/>
              <w:bottom w:val="single" w:sz="4" w:space="0" w:color="auto"/>
              <w:right w:val="single" w:sz="4" w:space="0" w:color="auto"/>
            </w:tcBorders>
            <w:shd w:val="clear" w:color="000000" w:fill="FFFFFF"/>
            <w:noWrap/>
            <w:vAlign w:val="bottom"/>
            <w:hideMark/>
          </w:tcPr>
          <w:p w14:paraId="1A50496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857" w:type="dxa"/>
            <w:tcBorders>
              <w:top w:val="nil"/>
              <w:left w:val="nil"/>
              <w:bottom w:val="single" w:sz="4" w:space="0" w:color="auto"/>
              <w:right w:val="single" w:sz="4" w:space="0" w:color="auto"/>
            </w:tcBorders>
            <w:shd w:val="clear" w:color="000000" w:fill="FFFFFF"/>
            <w:noWrap/>
            <w:vAlign w:val="bottom"/>
            <w:hideMark/>
          </w:tcPr>
          <w:p w14:paraId="151C785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7" w:type="dxa"/>
            <w:tcBorders>
              <w:top w:val="nil"/>
              <w:left w:val="nil"/>
              <w:bottom w:val="single" w:sz="4" w:space="0" w:color="auto"/>
              <w:right w:val="single" w:sz="4" w:space="0" w:color="auto"/>
            </w:tcBorders>
            <w:shd w:val="clear" w:color="000000" w:fill="FFFFFF"/>
            <w:noWrap/>
            <w:vAlign w:val="bottom"/>
            <w:hideMark/>
          </w:tcPr>
          <w:p w14:paraId="00407FFD"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457AC81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7</w:t>
            </w:r>
          </w:p>
        </w:tc>
        <w:tc>
          <w:tcPr>
            <w:tcW w:w="972" w:type="dxa"/>
            <w:tcBorders>
              <w:top w:val="nil"/>
              <w:left w:val="nil"/>
              <w:bottom w:val="single" w:sz="4" w:space="0" w:color="auto"/>
              <w:right w:val="single" w:sz="4" w:space="0" w:color="auto"/>
            </w:tcBorders>
            <w:shd w:val="clear" w:color="000000" w:fill="FFFFFF"/>
            <w:noWrap/>
            <w:vAlign w:val="bottom"/>
            <w:hideMark/>
          </w:tcPr>
          <w:p w14:paraId="125B7A52"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8</w:t>
            </w:r>
          </w:p>
        </w:tc>
        <w:tc>
          <w:tcPr>
            <w:tcW w:w="972" w:type="dxa"/>
            <w:tcBorders>
              <w:top w:val="nil"/>
              <w:left w:val="nil"/>
              <w:bottom w:val="single" w:sz="4" w:space="0" w:color="auto"/>
              <w:right w:val="single" w:sz="4" w:space="0" w:color="auto"/>
            </w:tcBorders>
            <w:shd w:val="clear" w:color="000000" w:fill="FFFFFF"/>
            <w:noWrap/>
            <w:vAlign w:val="bottom"/>
            <w:hideMark/>
          </w:tcPr>
          <w:p w14:paraId="55F3D6F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w:t>
            </w:r>
          </w:p>
        </w:tc>
        <w:tc>
          <w:tcPr>
            <w:tcW w:w="933" w:type="dxa"/>
            <w:tcBorders>
              <w:top w:val="nil"/>
              <w:left w:val="nil"/>
              <w:bottom w:val="single" w:sz="4" w:space="0" w:color="auto"/>
              <w:right w:val="single" w:sz="4" w:space="0" w:color="auto"/>
            </w:tcBorders>
            <w:shd w:val="clear" w:color="000000" w:fill="FFFFFF"/>
            <w:noWrap/>
            <w:vAlign w:val="bottom"/>
            <w:hideMark/>
          </w:tcPr>
          <w:p w14:paraId="6BBD14F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w:t>
            </w:r>
          </w:p>
        </w:tc>
      </w:tr>
      <w:tr w:rsidR="00D45696" w:rsidRPr="00592AA5" w14:paraId="02912AD7"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309A2C26" w14:textId="77777777" w:rsidR="00D45696" w:rsidRPr="00592AA5" w:rsidRDefault="00D45696" w:rsidP="00D45696">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Others</w:t>
            </w:r>
          </w:p>
        </w:tc>
        <w:tc>
          <w:tcPr>
            <w:tcW w:w="855" w:type="dxa"/>
            <w:tcBorders>
              <w:top w:val="nil"/>
              <w:left w:val="nil"/>
              <w:bottom w:val="single" w:sz="4" w:space="0" w:color="auto"/>
              <w:right w:val="single" w:sz="4" w:space="0" w:color="auto"/>
            </w:tcBorders>
            <w:shd w:val="clear" w:color="000000" w:fill="FFFFFF"/>
            <w:noWrap/>
            <w:vAlign w:val="bottom"/>
            <w:hideMark/>
          </w:tcPr>
          <w:p w14:paraId="259C7C55"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w:t>
            </w:r>
          </w:p>
        </w:tc>
        <w:tc>
          <w:tcPr>
            <w:tcW w:w="855" w:type="dxa"/>
            <w:tcBorders>
              <w:top w:val="nil"/>
              <w:left w:val="nil"/>
              <w:bottom w:val="single" w:sz="4" w:space="0" w:color="auto"/>
              <w:right w:val="single" w:sz="4" w:space="0" w:color="auto"/>
            </w:tcBorders>
            <w:shd w:val="clear" w:color="000000" w:fill="FFFFFF"/>
            <w:noWrap/>
            <w:vAlign w:val="bottom"/>
            <w:hideMark/>
          </w:tcPr>
          <w:p w14:paraId="7F5A8A23"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22</w:t>
            </w:r>
          </w:p>
        </w:tc>
        <w:tc>
          <w:tcPr>
            <w:tcW w:w="855" w:type="dxa"/>
            <w:tcBorders>
              <w:top w:val="nil"/>
              <w:left w:val="nil"/>
              <w:bottom w:val="single" w:sz="4" w:space="0" w:color="auto"/>
              <w:right w:val="single" w:sz="4" w:space="0" w:color="auto"/>
            </w:tcBorders>
            <w:shd w:val="clear" w:color="000000" w:fill="FFFFFF"/>
            <w:noWrap/>
            <w:vAlign w:val="bottom"/>
            <w:hideMark/>
          </w:tcPr>
          <w:p w14:paraId="4F7268EF"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w:t>
            </w:r>
          </w:p>
        </w:tc>
        <w:tc>
          <w:tcPr>
            <w:tcW w:w="857" w:type="dxa"/>
            <w:tcBorders>
              <w:top w:val="nil"/>
              <w:left w:val="nil"/>
              <w:bottom w:val="single" w:sz="4" w:space="0" w:color="auto"/>
              <w:right w:val="single" w:sz="4" w:space="0" w:color="auto"/>
            </w:tcBorders>
            <w:shd w:val="clear" w:color="000000" w:fill="FFFFFF"/>
            <w:noWrap/>
            <w:vAlign w:val="bottom"/>
            <w:hideMark/>
          </w:tcPr>
          <w:p w14:paraId="73307B5A"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23</w:t>
            </w:r>
          </w:p>
        </w:tc>
        <w:tc>
          <w:tcPr>
            <w:tcW w:w="977" w:type="dxa"/>
            <w:tcBorders>
              <w:top w:val="nil"/>
              <w:left w:val="nil"/>
              <w:bottom w:val="single" w:sz="4" w:space="0" w:color="auto"/>
              <w:right w:val="single" w:sz="4" w:space="0" w:color="auto"/>
            </w:tcBorders>
            <w:shd w:val="clear" w:color="000000" w:fill="FFFFFF"/>
            <w:noWrap/>
            <w:vAlign w:val="bottom"/>
            <w:hideMark/>
          </w:tcPr>
          <w:p w14:paraId="25F9266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24411D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25</w:t>
            </w:r>
          </w:p>
        </w:tc>
        <w:tc>
          <w:tcPr>
            <w:tcW w:w="972" w:type="dxa"/>
            <w:tcBorders>
              <w:top w:val="nil"/>
              <w:left w:val="nil"/>
              <w:bottom w:val="single" w:sz="4" w:space="0" w:color="auto"/>
              <w:right w:val="single" w:sz="4" w:space="0" w:color="auto"/>
            </w:tcBorders>
            <w:shd w:val="clear" w:color="000000" w:fill="FFFFFF"/>
            <w:noWrap/>
            <w:vAlign w:val="bottom"/>
            <w:hideMark/>
          </w:tcPr>
          <w:p w14:paraId="686C602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26</w:t>
            </w:r>
          </w:p>
        </w:tc>
        <w:tc>
          <w:tcPr>
            <w:tcW w:w="972" w:type="dxa"/>
            <w:tcBorders>
              <w:top w:val="nil"/>
              <w:left w:val="nil"/>
              <w:bottom w:val="single" w:sz="4" w:space="0" w:color="auto"/>
              <w:right w:val="single" w:sz="4" w:space="0" w:color="auto"/>
            </w:tcBorders>
            <w:shd w:val="clear" w:color="000000" w:fill="FFFFFF"/>
            <w:noWrap/>
            <w:vAlign w:val="bottom"/>
            <w:hideMark/>
          </w:tcPr>
          <w:p w14:paraId="6332EC3E"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33</w:t>
            </w:r>
          </w:p>
        </w:tc>
        <w:tc>
          <w:tcPr>
            <w:tcW w:w="933" w:type="dxa"/>
            <w:tcBorders>
              <w:top w:val="nil"/>
              <w:left w:val="nil"/>
              <w:bottom w:val="single" w:sz="4" w:space="0" w:color="auto"/>
              <w:right w:val="single" w:sz="4" w:space="0" w:color="auto"/>
            </w:tcBorders>
            <w:shd w:val="clear" w:color="000000" w:fill="FFFFFF"/>
            <w:noWrap/>
            <w:vAlign w:val="bottom"/>
            <w:hideMark/>
          </w:tcPr>
          <w:p w14:paraId="65261F71" w14:textId="77777777" w:rsidR="00D45696" w:rsidRPr="00592AA5" w:rsidRDefault="00D45696"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41</w:t>
            </w:r>
          </w:p>
        </w:tc>
      </w:tr>
      <w:tr w:rsidR="00D45696" w:rsidRPr="00592AA5" w14:paraId="5601AAA0" w14:textId="77777777" w:rsidTr="00592AA5">
        <w:trPr>
          <w:trHeight w:val="300"/>
        </w:trPr>
        <w:tc>
          <w:tcPr>
            <w:tcW w:w="2188" w:type="dxa"/>
            <w:tcBorders>
              <w:top w:val="nil"/>
              <w:left w:val="single" w:sz="4" w:space="0" w:color="auto"/>
              <w:bottom w:val="single" w:sz="4" w:space="0" w:color="auto"/>
              <w:right w:val="single" w:sz="4" w:space="0" w:color="auto"/>
            </w:tcBorders>
            <w:shd w:val="clear" w:color="000000" w:fill="FFFFFF"/>
            <w:noWrap/>
            <w:vAlign w:val="bottom"/>
            <w:hideMark/>
          </w:tcPr>
          <w:p w14:paraId="16252617" w14:textId="77777777" w:rsidR="00D45696" w:rsidRPr="00592AA5" w:rsidRDefault="00D45696" w:rsidP="00D45696">
            <w:pPr>
              <w:spacing w:after="0" w:line="240" w:lineRule="auto"/>
              <w:rPr>
                <w:rFonts w:ascii="Arial" w:eastAsia="Times New Roman" w:hAnsi="Arial" w:cs="Arial"/>
                <w:b/>
                <w:bCs/>
                <w:color w:val="000000"/>
                <w:sz w:val="20"/>
                <w:szCs w:val="20"/>
                <w:lang w:val="en-US"/>
              </w:rPr>
            </w:pPr>
            <w:r w:rsidRPr="00592AA5">
              <w:rPr>
                <w:rFonts w:ascii="Arial" w:hAnsi="Arial" w:cs="Arial"/>
                <w:b/>
                <w:bCs/>
                <w:color w:val="000000"/>
                <w:sz w:val="20"/>
                <w:szCs w:val="20"/>
              </w:rPr>
              <w:t>Total</w:t>
            </w:r>
          </w:p>
        </w:tc>
        <w:tc>
          <w:tcPr>
            <w:tcW w:w="855" w:type="dxa"/>
            <w:tcBorders>
              <w:top w:val="nil"/>
              <w:left w:val="nil"/>
              <w:bottom w:val="single" w:sz="4" w:space="0" w:color="auto"/>
              <w:right w:val="single" w:sz="4" w:space="0" w:color="auto"/>
            </w:tcBorders>
            <w:shd w:val="clear" w:color="000000" w:fill="FFFFFF"/>
            <w:noWrap/>
            <w:vAlign w:val="bottom"/>
            <w:hideMark/>
          </w:tcPr>
          <w:p w14:paraId="2A330BBD"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274</w:t>
            </w:r>
          </w:p>
        </w:tc>
        <w:tc>
          <w:tcPr>
            <w:tcW w:w="855" w:type="dxa"/>
            <w:tcBorders>
              <w:top w:val="nil"/>
              <w:left w:val="nil"/>
              <w:bottom w:val="single" w:sz="4" w:space="0" w:color="auto"/>
              <w:right w:val="single" w:sz="4" w:space="0" w:color="auto"/>
            </w:tcBorders>
            <w:shd w:val="clear" w:color="000000" w:fill="FFFFFF"/>
            <w:noWrap/>
            <w:vAlign w:val="bottom"/>
            <w:hideMark/>
          </w:tcPr>
          <w:p w14:paraId="035611C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284</w:t>
            </w:r>
          </w:p>
        </w:tc>
        <w:tc>
          <w:tcPr>
            <w:tcW w:w="855" w:type="dxa"/>
            <w:tcBorders>
              <w:top w:val="nil"/>
              <w:left w:val="nil"/>
              <w:bottom w:val="single" w:sz="4" w:space="0" w:color="auto"/>
              <w:right w:val="single" w:sz="4" w:space="0" w:color="auto"/>
            </w:tcBorders>
            <w:shd w:val="clear" w:color="000000" w:fill="FFFFFF"/>
            <w:noWrap/>
            <w:vAlign w:val="bottom"/>
            <w:hideMark/>
          </w:tcPr>
          <w:p w14:paraId="17F5AB89"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292</w:t>
            </w:r>
          </w:p>
        </w:tc>
        <w:tc>
          <w:tcPr>
            <w:tcW w:w="857" w:type="dxa"/>
            <w:tcBorders>
              <w:top w:val="nil"/>
              <w:left w:val="nil"/>
              <w:bottom w:val="single" w:sz="4" w:space="0" w:color="auto"/>
              <w:right w:val="single" w:sz="4" w:space="0" w:color="auto"/>
            </w:tcBorders>
            <w:shd w:val="clear" w:color="000000" w:fill="FFFFFF"/>
            <w:noWrap/>
            <w:vAlign w:val="bottom"/>
            <w:hideMark/>
          </w:tcPr>
          <w:p w14:paraId="46C253E0"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277</w:t>
            </w:r>
          </w:p>
        </w:tc>
        <w:tc>
          <w:tcPr>
            <w:tcW w:w="977" w:type="dxa"/>
            <w:tcBorders>
              <w:top w:val="nil"/>
              <w:left w:val="nil"/>
              <w:bottom w:val="single" w:sz="4" w:space="0" w:color="auto"/>
              <w:right w:val="single" w:sz="4" w:space="0" w:color="auto"/>
            </w:tcBorders>
            <w:shd w:val="clear" w:color="000000" w:fill="FFFFFF"/>
            <w:noWrap/>
            <w:vAlign w:val="bottom"/>
            <w:hideMark/>
          </w:tcPr>
          <w:p w14:paraId="28189F8E"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290</w:t>
            </w:r>
          </w:p>
        </w:tc>
        <w:tc>
          <w:tcPr>
            <w:tcW w:w="972" w:type="dxa"/>
            <w:tcBorders>
              <w:top w:val="nil"/>
              <w:left w:val="nil"/>
              <w:bottom w:val="single" w:sz="4" w:space="0" w:color="auto"/>
              <w:right w:val="single" w:sz="4" w:space="0" w:color="auto"/>
            </w:tcBorders>
            <w:shd w:val="clear" w:color="000000" w:fill="FFFFFF"/>
            <w:noWrap/>
            <w:vAlign w:val="bottom"/>
            <w:hideMark/>
          </w:tcPr>
          <w:p w14:paraId="53ADC2A2"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271</w:t>
            </w:r>
          </w:p>
        </w:tc>
        <w:tc>
          <w:tcPr>
            <w:tcW w:w="972" w:type="dxa"/>
            <w:tcBorders>
              <w:top w:val="nil"/>
              <w:left w:val="nil"/>
              <w:bottom w:val="single" w:sz="4" w:space="0" w:color="auto"/>
              <w:right w:val="single" w:sz="4" w:space="0" w:color="auto"/>
            </w:tcBorders>
            <w:shd w:val="clear" w:color="000000" w:fill="FFFFFF"/>
            <w:noWrap/>
            <w:vAlign w:val="bottom"/>
            <w:hideMark/>
          </w:tcPr>
          <w:p w14:paraId="4C109598"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289</w:t>
            </w:r>
          </w:p>
        </w:tc>
        <w:tc>
          <w:tcPr>
            <w:tcW w:w="972" w:type="dxa"/>
            <w:tcBorders>
              <w:top w:val="nil"/>
              <w:left w:val="nil"/>
              <w:bottom w:val="single" w:sz="4" w:space="0" w:color="auto"/>
              <w:right w:val="single" w:sz="4" w:space="0" w:color="auto"/>
            </w:tcBorders>
            <w:shd w:val="clear" w:color="000000" w:fill="FFFFFF"/>
            <w:noWrap/>
            <w:vAlign w:val="bottom"/>
            <w:hideMark/>
          </w:tcPr>
          <w:p w14:paraId="6C069B1C"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352</w:t>
            </w:r>
          </w:p>
        </w:tc>
        <w:tc>
          <w:tcPr>
            <w:tcW w:w="933" w:type="dxa"/>
            <w:tcBorders>
              <w:top w:val="nil"/>
              <w:left w:val="nil"/>
              <w:bottom w:val="single" w:sz="4" w:space="0" w:color="auto"/>
              <w:right w:val="single" w:sz="4" w:space="0" w:color="auto"/>
            </w:tcBorders>
            <w:shd w:val="clear" w:color="000000" w:fill="FFFFFF"/>
            <w:noWrap/>
            <w:vAlign w:val="bottom"/>
            <w:hideMark/>
          </w:tcPr>
          <w:p w14:paraId="41A44541" w14:textId="77777777" w:rsidR="00D45696" w:rsidRPr="00592AA5" w:rsidRDefault="00D45696" w:rsidP="00363C10">
            <w:pPr>
              <w:spacing w:after="0" w:line="240" w:lineRule="auto"/>
              <w:jc w:val="center"/>
              <w:rPr>
                <w:rFonts w:ascii="Arial" w:eastAsia="Times New Roman" w:hAnsi="Arial" w:cs="Arial"/>
                <w:b/>
                <w:bCs/>
                <w:color w:val="000000"/>
                <w:sz w:val="20"/>
                <w:szCs w:val="20"/>
                <w:lang w:val="en-US"/>
              </w:rPr>
            </w:pPr>
            <w:r w:rsidRPr="00592AA5">
              <w:rPr>
                <w:rFonts w:ascii="Arial" w:hAnsi="Arial" w:cs="Arial"/>
                <w:b/>
                <w:bCs/>
                <w:color w:val="000000"/>
                <w:sz w:val="20"/>
                <w:szCs w:val="20"/>
              </w:rPr>
              <w:t>425</w:t>
            </w:r>
          </w:p>
        </w:tc>
      </w:tr>
    </w:tbl>
    <w:p w14:paraId="5C173D50" w14:textId="77777777" w:rsidR="00460D57" w:rsidRDefault="00460D57" w:rsidP="003F4B41">
      <w:pPr>
        <w:spacing w:line="360" w:lineRule="auto"/>
        <w:textAlignment w:val="baseline"/>
        <w:rPr>
          <w:rFonts w:ascii="Arial" w:eastAsia="Verdana" w:hAnsi="Arial" w:cs="Arial"/>
          <w:b/>
          <w:bCs/>
          <w:color w:val="0F0E0E"/>
          <w:kern w:val="24"/>
          <w:sz w:val="24"/>
          <w:szCs w:val="24"/>
          <w:lang w:val="en-US"/>
        </w:rPr>
      </w:pPr>
    </w:p>
    <w:p w14:paraId="157A0CC6" w14:textId="619995DE"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6</w:t>
      </w:r>
      <w:r w:rsidRPr="00592AA5">
        <w:rPr>
          <w:rFonts w:ascii="Arial" w:eastAsia="Verdana" w:hAnsi="Arial" w:cs="Arial"/>
          <w:b/>
          <w:bCs/>
          <w:color w:val="0F0E0E"/>
          <w:kern w:val="24"/>
          <w:sz w:val="24"/>
          <w:szCs w:val="24"/>
          <w:lang w:val="en-US"/>
        </w:rPr>
        <w:t xml:space="preserve">. Demand By Sales Channel </w:t>
      </w:r>
    </w:p>
    <w:p w14:paraId="77113BBE" w14:textId="672908A3" w:rsidR="00040B88"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Sales Channel</w:t>
      </w:r>
      <w:r w:rsidR="00A41421">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6B2DE719" w14:textId="3D96B13F" w:rsidR="00040B88" w:rsidRDefault="0055117A" w:rsidP="00040B88">
      <w:pPr>
        <w:tabs>
          <w:tab w:val="left" w:pos="1275"/>
        </w:tabs>
        <w:rPr>
          <w:rFonts w:ascii="Arial" w:eastAsia="Arial" w:hAnsi="Arial" w:cs="Arial"/>
          <w:sz w:val="24"/>
          <w:szCs w:val="24"/>
        </w:rPr>
      </w:pPr>
      <w:r>
        <w:rPr>
          <w:noProof/>
        </w:rPr>
        <mc:AlternateContent>
          <mc:Choice Requires="wps">
            <w:drawing>
              <wp:anchor distT="0" distB="0" distL="114300" distR="114300" simplePos="0" relativeHeight="252961792" behindDoc="0" locked="0" layoutInCell="1" allowOverlap="1" wp14:anchorId="24E922F7" wp14:editId="702AF941">
                <wp:simplePos x="0" y="0"/>
                <wp:positionH relativeFrom="column">
                  <wp:posOffset>4975225</wp:posOffset>
                </wp:positionH>
                <wp:positionV relativeFrom="paragraph">
                  <wp:posOffset>1415415</wp:posOffset>
                </wp:positionV>
                <wp:extent cx="1280160" cy="292735"/>
                <wp:effectExtent l="0" t="0" r="0" b="0"/>
                <wp:wrapNone/>
                <wp:docPr id="207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4E922F7" id="_x0000_s1166" type="#_x0000_t202" style="position:absolute;margin-left:391.75pt;margin-top:111.45pt;width:100.8pt;height:23.05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" filled="f" stroked="f">
                <v:textbox style="mso-fit-shape-to-text:t">
                  <w:txbxContent>
                    <w:p w14:paraId="54197856" w14:textId="77777777" w:rsidR="0055117A" w:rsidRPr="005858C1" w:rsidRDefault="0055117A" w:rsidP="0055117A">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040B88" w:rsidRPr="00433AAB">
        <w:rPr>
          <w:rFonts w:ascii="Arial" w:eastAsia="Arial" w:hAnsi="Arial" w:cs="Arial"/>
          <w:noProof/>
          <w:sz w:val="24"/>
          <w:szCs w:val="24"/>
        </w:rPr>
        <w:drawing>
          <wp:inline distT="0" distB="0" distL="0" distR="0" wp14:anchorId="70038308" wp14:editId="70423C8D">
            <wp:extent cx="6353175" cy="1343025"/>
            <wp:effectExtent l="0" t="0" r="0" b="0"/>
            <wp:docPr id="2075" name="Chart 2075">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B07ACAE" w14:textId="43555B46" w:rsidR="00040B88" w:rsidRDefault="00040B88" w:rsidP="00040B88">
      <w:pPr>
        <w:tabs>
          <w:tab w:val="left" w:pos="1275"/>
        </w:tabs>
        <w:rPr>
          <w:rFonts w:ascii="Arial" w:eastAsia="Arial" w:hAnsi="Arial" w:cs="Arial"/>
          <w:sz w:val="24"/>
          <w:szCs w:val="24"/>
        </w:rPr>
      </w:pPr>
    </w:p>
    <w:tbl>
      <w:tblPr>
        <w:tblW w:w="10406" w:type="dxa"/>
        <w:tblInd w:w="-185" w:type="dxa"/>
        <w:tblLook w:val="04A0" w:firstRow="1" w:lastRow="0" w:firstColumn="1" w:lastColumn="0" w:noHBand="0" w:noVBand="1"/>
      </w:tblPr>
      <w:tblGrid>
        <w:gridCol w:w="3042"/>
        <w:gridCol w:w="1181"/>
        <w:gridCol w:w="1181"/>
        <w:gridCol w:w="1181"/>
        <w:gridCol w:w="1181"/>
        <w:gridCol w:w="1303"/>
        <w:gridCol w:w="1337"/>
      </w:tblGrid>
      <w:tr w:rsidR="00040B88" w:rsidRPr="00D45696" w14:paraId="0697DACB" w14:textId="77777777" w:rsidTr="00D45696">
        <w:trPr>
          <w:trHeight w:val="290"/>
        </w:trPr>
        <w:tc>
          <w:tcPr>
            <w:tcW w:w="30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0788021" w14:textId="77777777" w:rsidR="00040B88" w:rsidRPr="00592AA5" w:rsidRDefault="00040B88" w:rsidP="00D45696">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lastRenderedPageBreak/>
              <w:t>Demand by Sales Channel</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9D84190"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1181" w:type="dxa"/>
            <w:tcBorders>
              <w:top w:val="single" w:sz="4" w:space="0" w:color="auto"/>
              <w:left w:val="nil"/>
              <w:bottom w:val="single" w:sz="4" w:space="0" w:color="auto"/>
              <w:right w:val="single" w:sz="4" w:space="0" w:color="auto"/>
            </w:tcBorders>
            <w:shd w:val="clear" w:color="auto" w:fill="C00000"/>
            <w:noWrap/>
            <w:vAlign w:val="center"/>
            <w:hideMark/>
          </w:tcPr>
          <w:p w14:paraId="38580768"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2420EF4F"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1181" w:type="dxa"/>
            <w:tcBorders>
              <w:top w:val="single" w:sz="4" w:space="0" w:color="auto"/>
              <w:left w:val="nil"/>
              <w:bottom w:val="single" w:sz="4" w:space="0" w:color="auto"/>
              <w:right w:val="single" w:sz="4" w:space="0" w:color="auto"/>
            </w:tcBorders>
            <w:shd w:val="clear" w:color="auto" w:fill="C00000"/>
            <w:noWrap/>
            <w:vAlign w:val="bottom"/>
            <w:hideMark/>
          </w:tcPr>
          <w:p w14:paraId="1E896AF7"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1303" w:type="dxa"/>
            <w:tcBorders>
              <w:top w:val="single" w:sz="4" w:space="0" w:color="auto"/>
              <w:left w:val="nil"/>
              <w:bottom w:val="single" w:sz="4" w:space="0" w:color="auto"/>
              <w:right w:val="single" w:sz="4" w:space="0" w:color="auto"/>
            </w:tcBorders>
            <w:shd w:val="clear" w:color="auto" w:fill="C00000"/>
            <w:noWrap/>
            <w:vAlign w:val="bottom"/>
            <w:hideMark/>
          </w:tcPr>
          <w:p w14:paraId="18D9413A" w14:textId="77777777"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1A80A16" w14:textId="552A5B55" w:rsidR="00040B88" w:rsidRPr="00592AA5" w:rsidRDefault="00040B8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r>
      <w:tr w:rsidR="0059585C" w:rsidRPr="00D45696" w14:paraId="6A3DAE1F"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0AB14756"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Direct Company Sale</w:t>
            </w:r>
          </w:p>
        </w:tc>
        <w:tc>
          <w:tcPr>
            <w:tcW w:w="1181" w:type="dxa"/>
            <w:tcBorders>
              <w:top w:val="nil"/>
              <w:left w:val="nil"/>
              <w:bottom w:val="single" w:sz="4" w:space="0" w:color="auto"/>
              <w:right w:val="single" w:sz="4" w:space="0" w:color="auto"/>
            </w:tcBorders>
            <w:shd w:val="clear" w:color="000000" w:fill="FFFFFF"/>
            <w:noWrap/>
            <w:vAlign w:val="center"/>
            <w:hideMark/>
          </w:tcPr>
          <w:p w14:paraId="4E0A5A73" w14:textId="103BD86A"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130</w:t>
            </w:r>
          </w:p>
        </w:tc>
        <w:tc>
          <w:tcPr>
            <w:tcW w:w="1181" w:type="dxa"/>
            <w:tcBorders>
              <w:top w:val="nil"/>
              <w:left w:val="nil"/>
              <w:bottom w:val="single" w:sz="4" w:space="0" w:color="auto"/>
              <w:right w:val="single" w:sz="4" w:space="0" w:color="auto"/>
            </w:tcBorders>
            <w:shd w:val="clear" w:color="000000" w:fill="FFFFFF"/>
            <w:noWrap/>
            <w:vAlign w:val="center"/>
            <w:hideMark/>
          </w:tcPr>
          <w:p w14:paraId="7E3CCE0F" w14:textId="466122A7"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135</w:t>
            </w:r>
          </w:p>
        </w:tc>
        <w:tc>
          <w:tcPr>
            <w:tcW w:w="1181" w:type="dxa"/>
            <w:tcBorders>
              <w:top w:val="nil"/>
              <w:left w:val="nil"/>
              <w:bottom w:val="single" w:sz="4" w:space="0" w:color="auto"/>
              <w:right w:val="single" w:sz="4" w:space="0" w:color="auto"/>
            </w:tcBorders>
            <w:shd w:val="clear" w:color="000000" w:fill="FFFFFF"/>
            <w:noWrap/>
            <w:vAlign w:val="center"/>
            <w:hideMark/>
          </w:tcPr>
          <w:p w14:paraId="7DB9FEF2" w14:textId="6D46E17C"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140</w:t>
            </w:r>
          </w:p>
        </w:tc>
        <w:tc>
          <w:tcPr>
            <w:tcW w:w="1181" w:type="dxa"/>
            <w:tcBorders>
              <w:top w:val="nil"/>
              <w:left w:val="nil"/>
              <w:bottom w:val="single" w:sz="4" w:space="0" w:color="auto"/>
              <w:right w:val="single" w:sz="4" w:space="0" w:color="auto"/>
            </w:tcBorders>
            <w:shd w:val="clear" w:color="000000" w:fill="FFFFFF"/>
            <w:noWrap/>
            <w:vAlign w:val="center"/>
            <w:hideMark/>
          </w:tcPr>
          <w:p w14:paraId="63768086" w14:textId="207AAC29"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132</w:t>
            </w:r>
          </w:p>
        </w:tc>
        <w:tc>
          <w:tcPr>
            <w:tcW w:w="1303" w:type="dxa"/>
            <w:tcBorders>
              <w:top w:val="nil"/>
              <w:left w:val="nil"/>
              <w:bottom w:val="single" w:sz="4" w:space="0" w:color="auto"/>
              <w:right w:val="single" w:sz="4" w:space="0" w:color="auto"/>
            </w:tcBorders>
            <w:shd w:val="clear" w:color="000000" w:fill="FFFFFF"/>
            <w:noWrap/>
            <w:vAlign w:val="center"/>
            <w:hideMark/>
          </w:tcPr>
          <w:p w14:paraId="542D8333" w14:textId="260DC71F"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137</w:t>
            </w:r>
          </w:p>
        </w:tc>
        <w:tc>
          <w:tcPr>
            <w:tcW w:w="1337" w:type="dxa"/>
            <w:tcBorders>
              <w:top w:val="nil"/>
              <w:left w:val="nil"/>
              <w:bottom w:val="single" w:sz="4" w:space="0" w:color="auto"/>
              <w:right w:val="single" w:sz="4" w:space="0" w:color="auto"/>
            </w:tcBorders>
            <w:shd w:val="clear" w:color="000000" w:fill="FFFFFF"/>
            <w:noWrap/>
            <w:vAlign w:val="center"/>
            <w:hideMark/>
          </w:tcPr>
          <w:p w14:paraId="710F124B" w14:textId="1EE326A6"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128</w:t>
            </w:r>
          </w:p>
        </w:tc>
      </w:tr>
      <w:tr w:rsidR="0059585C" w:rsidRPr="00D45696" w14:paraId="31D7EAE6"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5B4DC43C"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Indirect</w:t>
            </w:r>
          </w:p>
        </w:tc>
        <w:tc>
          <w:tcPr>
            <w:tcW w:w="1181" w:type="dxa"/>
            <w:tcBorders>
              <w:top w:val="nil"/>
              <w:left w:val="nil"/>
              <w:bottom w:val="single" w:sz="4" w:space="0" w:color="auto"/>
              <w:right w:val="single" w:sz="4" w:space="0" w:color="auto"/>
            </w:tcBorders>
            <w:shd w:val="clear" w:color="000000" w:fill="FFFFFF"/>
            <w:noWrap/>
            <w:vAlign w:val="center"/>
            <w:hideMark/>
          </w:tcPr>
          <w:p w14:paraId="516E1DFE" w14:textId="5508BCAB"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144</w:t>
            </w:r>
          </w:p>
        </w:tc>
        <w:tc>
          <w:tcPr>
            <w:tcW w:w="1181" w:type="dxa"/>
            <w:tcBorders>
              <w:top w:val="nil"/>
              <w:left w:val="nil"/>
              <w:bottom w:val="single" w:sz="4" w:space="0" w:color="auto"/>
              <w:right w:val="single" w:sz="4" w:space="0" w:color="auto"/>
            </w:tcBorders>
            <w:shd w:val="clear" w:color="000000" w:fill="FFFFFF"/>
            <w:noWrap/>
            <w:vAlign w:val="center"/>
            <w:hideMark/>
          </w:tcPr>
          <w:p w14:paraId="08817E35" w14:textId="2AB7A9CC"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149</w:t>
            </w:r>
          </w:p>
        </w:tc>
        <w:tc>
          <w:tcPr>
            <w:tcW w:w="1181" w:type="dxa"/>
            <w:tcBorders>
              <w:top w:val="nil"/>
              <w:left w:val="nil"/>
              <w:bottom w:val="single" w:sz="4" w:space="0" w:color="auto"/>
              <w:right w:val="single" w:sz="4" w:space="0" w:color="auto"/>
            </w:tcBorders>
            <w:shd w:val="clear" w:color="000000" w:fill="FFFFFF"/>
            <w:noWrap/>
            <w:vAlign w:val="center"/>
            <w:hideMark/>
          </w:tcPr>
          <w:p w14:paraId="6AD35E11" w14:textId="22032C48"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152</w:t>
            </w:r>
          </w:p>
        </w:tc>
        <w:tc>
          <w:tcPr>
            <w:tcW w:w="1181" w:type="dxa"/>
            <w:tcBorders>
              <w:top w:val="nil"/>
              <w:left w:val="nil"/>
              <w:bottom w:val="single" w:sz="4" w:space="0" w:color="auto"/>
              <w:right w:val="single" w:sz="4" w:space="0" w:color="auto"/>
            </w:tcBorders>
            <w:shd w:val="clear" w:color="000000" w:fill="FFFFFF"/>
            <w:noWrap/>
            <w:vAlign w:val="center"/>
            <w:hideMark/>
          </w:tcPr>
          <w:p w14:paraId="49CC8F76" w14:textId="540ED5A7"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145</w:t>
            </w:r>
          </w:p>
        </w:tc>
        <w:tc>
          <w:tcPr>
            <w:tcW w:w="1303" w:type="dxa"/>
            <w:tcBorders>
              <w:top w:val="nil"/>
              <w:left w:val="nil"/>
              <w:bottom w:val="single" w:sz="4" w:space="0" w:color="auto"/>
              <w:right w:val="single" w:sz="4" w:space="0" w:color="auto"/>
            </w:tcBorders>
            <w:shd w:val="clear" w:color="000000" w:fill="FFFFFF"/>
            <w:noWrap/>
            <w:vAlign w:val="center"/>
            <w:hideMark/>
          </w:tcPr>
          <w:p w14:paraId="47A88140" w14:textId="78674319"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153</w:t>
            </w:r>
          </w:p>
        </w:tc>
        <w:tc>
          <w:tcPr>
            <w:tcW w:w="1337" w:type="dxa"/>
            <w:tcBorders>
              <w:top w:val="nil"/>
              <w:left w:val="nil"/>
              <w:bottom w:val="single" w:sz="4" w:space="0" w:color="auto"/>
              <w:right w:val="single" w:sz="4" w:space="0" w:color="auto"/>
            </w:tcBorders>
            <w:shd w:val="clear" w:color="000000" w:fill="FFFFFF"/>
            <w:noWrap/>
            <w:vAlign w:val="center"/>
            <w:hideMark/>
          </w:tcPr>
          <w:p w14:paraId="267356DC" w14:textId="0B6B98BB" w:rsidR="0059585C" w:rsidRPr="00592AA5"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143</w:t>
            </w:r>
          </w:p>
        </w:tc>
      </w:tr>
      <w:tr w:rsidR="0059585C" w:rsidRPr="00D45696" w14:paraId="597A9187" w14:textId="77777777" w:rsidTr="004A1DD0">
        <w:trPr>
          <w:trHeight w:val="342"/>
        </w:trPr>
        <w:tc>
          <w:tcPr>
            <w:tcW w:w="3042" w:type="dxa"/>
            <w:tcBorders>
              <w:top w:val="nil"/>
              <w:left w:val="single" w:sz="4" w:space="0" w:color="auto"/>
              <w:bottom w:val="single" w:sz="4" w:space="0" w:color="auto"/>
              <w:right w:val="single" w:sz="4" w:space="0" w:color="auto"/>
            </w:tcBorders>
            <w:shd w:val="clear" w:color="000000" w:fill="FFFFFF"/>
            <w:noWrap/>
            <w:vAlign w:val="bottom"/>
            <w:hideMark/>
          </w:tcPr>
          <w:p w14:paraId="435B3D24" w14:textId="77777777" w:rsidR="0059585C" w:rsidRPr="00592AA5" w:rsidRDefault="0059585C" w:rsidP="0059585C">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1181" w:type="dxa"/>
            <w:tcBorders>
              <w:top w:val="nil"/>
              <w:left w:val="nil"/>
              <w:bottom w:val="single" w:sz="4" w:space="0" w:color="auto"/>
              <w:right w:val="single" w:sz="4" w:space="0" w:color="auto"/>
            </w:tcBorders>
            <w:shd w:val="clear" w:color="000000" w:fill="FFFFFF"/>
            <w:noWrap/>
            <w:vAlign w:val="center"/>
            <w:hideMark/>
          </w:tcPr>
          <w:p w14:paraId="1E4561C7" w14:textId="1C47E42E"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274</w:t>
            </w:r>
          </w:p>
        </w:tc>
        <w:tc>
          <w:tcPr>
            <w:tcW w:w="1181" w:type="dxa"/>
            <w:tcBorders>
              <w:top w:val="nil"/>
              <w:left w:val="nil"/>
              <w:bottom w:val="single" w:sz="4" w:space="0" w:color="auto"/>
              <w:right w:val="single" w:sz="4" w:space="0" w:color="auto"/>
            </w:tcBorders>
            <w:shd w:val="clear" w:color="000000" w:fill="FFFFFF"/>
            <w:noWrap/>
            <w:vAlign w:val="center"/>
            <w:hideMark/>
          </w:tcPr>
          <w:p w14:paraId="66C4BEA5" w14:textId="425F275F"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284</w:t>
            </w:r>
          </w:p>
        </w:tc>
        <w:tc>
          <w:tcPr>
            <w:tcW w:w="1181" w:type="dxa"/>
            <w:tcBorders>
              <w:top w:val="nil"/>
              <w:left w:val="nil"/>
              <w:bottom w:val="single" w:sz="4" w:space="0" w:color="auto"/>
              <w:right w:val="single" w:sz="4" w:space="0" w:color="auto"/>
            </w:tcBorders>
            <w:shd w:val="clear" w:color="000000" w:fill="FFFFFF"/>
            <w:noWrap/>
            <w:vAlign w:val="center"/>
            <w:hideMark/>
          </w:tcPr>
          <w:p w14:paraId="24D2B85A" w14:textId="6CECDFED"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292</w:t>
            </w:r>
          </w:p>
        </w:tc>
        <w:tc>
          <w:tcPr>
            <w:tcW w:w="1181" w:type="dxa"/>
            <w:tcBorders>
              <w:top w:val="nil"/>
              <w:left w:val="nil"/>
              <w:bottom w:val="single" w:sz="4" w:space="0" w:color="auto"/>
              <w:right w:val="single" w:sz="4" w:space="0" w:color="auto"/>
            </w:tcBorders>
            <w:shd w:val="clear" w:color="000000" w:fill="FFFFFF"/>
            <w:noWrap/>
            <w:vAlign w:val="center"/>
            <w:hideMark/>
          </w:tcPr>
          <w:p w14:paraId="42F72A90" w14:textId="77530244"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277</w:t>
            </w:r>
          </w:p>
        </w:tc>
        <w:tc>
          <w:tcPr>
            <w:tcW w:w="1303" w:type="dxa"/>
            <w:tcBorders>
              <w:top w:val="nil"/>
              <w:left w:val="nil"/>
              <w:bottom w:val="single" w:sz="4" w:space="0" w:color="auto"/>
              <w:right w:val="single" w:sz="4" w:space="0" w:color="auto"/>
            </w:tcBorders>
            <w:shd w:val="clear" w:color="000000" w:fill="FFFFFF"/>
            <w:noWrap/>
            <w:vAlign w:val="center"/>
            <w:hideMark/>
          </w:tcPr>
          <w:p w14:paraId="1F28B64C" w14:textId="5809D322"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290</w:t>
            </w:r>
          </w:p>
        </w:tc>
        <w:tc>
          <w:tcPr>
            <w:tcW w:w="1337" w:type="dxa"/>
            <w:tcBorders>
              <w:top w:val="nil"/>
              <w:left w:val="nil"/>
              <w:bottom w:val="single" w:sz="4" w:space="0" w:color="auto"/>
              <w:right w:val="single" w:sz="4" w:space="0" w:color="auto"/>
            </w:tcBorders>
            <w:shd w:val="clear" w:color="000000" w:fill="FFFFFF"/>
            <w:noWrap/>
            <w:vAlign w:val="center"/>
            <w:hideMark/>
          </w:tcPr>
          <w:p w14:paraId="77E64F3B" w14:textId="6F55D04F" w:rsidR="0059585C" w:rsidRPr="00592AA5" w:rsidRDefault="0059585C" w:rsidP="0059585C">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rPr>
              <w:t>271</w:t>
            </w:r>
          </w:p>
        </w:tc>
      </w:tr>
    </w:tbl>
    <w:p w14:paraId="4F53ABAA" w14:textId="6AF99AB9" w:rsidR="00040B88" w:rsidRPr="00592AA5" w:rsidRDefault="00AC691F" w:rsidP="00040B88">
      <w:pPr>
        <w:tabs>
          <w:tab w:val="left" w:pos="1095"/>
        </w:tabs>
        <w:rPr>
          <w:rFonts w:ascii="Arial" w:eastAsia="Verdana" w:hAnsi="Arial" w:cs="Arial"/>
          <w:b/>
          <w:bCs/>
          <w:color w:val="0F0E0E"/>
          <w:kern w:val="24"/>
          <w:sz w:val="24"/>
          <w:szCs w:val="24"/>
          <w:lang w:val="en-US"/>
        </w:rPr>
      </w:pPr>
      <w:r>
        <w:rPr>
          <w:noProof/>
        </w:rPr>
        <mc:AlternateContent>
          <mc:Choice Requires="wps">
            <w:drawing>
              <wp:anchor distT="0" distB="0" distL="114300" distR="114300" simplePos="0" relativeHeight="252243968" behindDoc="0" locked="0" layoutInCell="1" allowOverlap="1" wp14:anchorId="22E655A8" wp14:editId="04B1AC2A">
                <wp:simplePos x="0" y="0"/>
                <wp:positionH relativeFrom="margin">
                  <wp:posOffset>3880884</wp:posOffset>
                </wp:positionH>
                <wp:positionV relativeFrom="paragraph">
                  <wp:posOffset>74428</wp:posOffset>
                </wp:positionV>
                <wp:extent cx="2588260" cy="219075"/>
                <wp:effectExtent l="0" t="0" r="0" b="0"/>
                <wp:wrapNone/>
                <wp:docPr id="114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22E655A8" id="_x0000_s1167" type="#_x0000_t202" style="position:absolute;margin-left:305.6pt;margin-top:5.85pt;width:203.8pt;height:17.2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" filled="f" stroked="f">
                <v:textbox>
                  <w:txbxContent>
                    <w:p w14:paraId="0F5EDC30"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99396D9" w14:textId="636C1782" w:rsidR="003F4B41" w:rsidRPr="00592AA5" w:rsidRDefault="003F4B41" w:rsidP="003F4B41">
      <w:pPr>
        <w:spacing w:line="360" w:lineRule="auto"/>
        <w:textAlignment w:val="baseline"/>
        <w:rPr>
          <w:rFonts w:ascii="Arial" w:eastAsia="Arial" w:hAnsi="Arial" w:cs="Arial"/>
          <w:b/>
          <w:bCs/>
          <w:sz w:val="36"/>
          <w:szCs w:val="36"/>
        </w:rPr>
      </w:pPr>
      <w:r w:rsidRPr="00592AA5">
        <w:rPr>
          <w:rFonts w:ascii="Arial" w:eastAsia="Verdana" w:hAnsi="Arial" w:cs="Arial"/>
          <w:b/>
          <w:bCs/>
          <w:color w:val="0F0E0E"/>
          <w:kern w:val="24"/>
          <w:sz w:val="24"/>
          <w:szCs w:val="24"/>
          <w:lang w:val="en-US"/>
        </w:rPr>
        <w:t>3.6.</w:t>
      </w:r>
      <w:r w:rsidR="00955F6C">
        <w:rPr>
          <w:rFonts w:ascii="Arial" w:eastAsia="Verdana" w:hAnsi="Arial" w:cs="Arial"/>
          <w:b/>
          <w:bCs/>
          <w:color w:val="0F0E0E"/>
          <w:kern w:val="24"/>
          <w:sz w:val="24"/>
          <w:szCs w:val="24"/>
          <w:lang w:val="en-US"/>
        </w:rPr>
        <w:t>7</w:t>
      </w:r>
      <w:r w:rsidRPr="00592AA5">
        <w:rPr>
          <w:rFonts w:ascii="Arial" w:eastAsia="Verdana" w:hAnsi="Arial" w:cs="Arial"/>
          <w:b/>
          <w:bCs/>
          <w:color w:val="0F0E0E"/>
          <w:kern w:val="24"/>
          <w:sz w:val="24"/>
          <w:szCs w:val="24"/>
          <w:lang w:val="en-US"/>
        </w:rPr>
        <w:t>. Demand By Grade</w:t>
      </w:r>
      <w:r w:rsidRPr="00592AA5">
        <w:rPr>
          <w:rFonts w:ascii="Arial" w:eastAsia="Arial" w:hAnsi="Arial" w:cs="Arial"/>
          <w:b/>
          <w:bCs/>
          <w:sz w:val="32"/>
          <w:szCs w:val="32"/>
        </w:rPr>
        <w:t xml:space="preserve"> </w:t>
      </w:r>
    </w:p>
    <w:p w14:paraId="5F32C3F4" w14:textId="6D25D050" w:rsidR="003F4B41" w:rsidRPr="00592AA5" w:rsidRDefault="003F4B41" w:rsidP="003F4B41">
      <w:pPr>
        <w:spacing w:line="360" w:lineRule="auto"/>
        <w:textAlignment w:val="baseline"/>
        <w:rPr>
          <w:rFonts w:ascii="Arial" w:eastAsia="Verdana" w:hAnsi="Arial" w:cs="Arial"/>
          <w:b/>
          <w:bCs/>
          <w:color w:val="0F0E0E"/>
          <w:kern w:val="24"/>
          <w:sz w:val="24"/>
          <w:szCs w:val="24"/>
          <w:lang w:val="en-US"/>
        </w:rPr>
      </w:pPr>
      <w:r w:rsidRPr="00592AA5">
        <w:rPr>
          <w:rFonts w:ascii="Arial" w:eastAsia="Verdana" w:hAnsi="Arial" w:cs="Arial"/>
          <w:b/>
          <w:bCs/>
          <w:color w:val="0F0E0E"/>
          <w:kern w:val="24"/>
          <w:sz w:val="24"/>
          <w:szCs w:val="24"/>
          <w:lang w:val="en-US"/>
        </w:rPr>
        <w:t>Middle East &amp; Africa Epoxy Resin Demand, By Grade</w:t>
      </w:r>
      <w:r w:rsidR="00A41421">
        <w:rPr>
          <w:rFonts w:ascii="Arial" w:eastAsia="Verdana" w:hAnsi="Arial" w:cs="Arial"/>
          <w:b/>
          <w:bCs/>
          <w:color w:val="0F0E0E"/>
          <w:kern w:val="24"/>
          <w:sz w:val="24"/>
          <w:szCs w:val="24"/>
          <w:lang w:val="en-US"/>
        </w:rPr>
        <w:t xml:space="preserve"> (Thousand Tonnes) (%)</w:t>
      </w:r>
      <w:r w:rsidRPr="00592AA5">
        <w:rPr>
          <w:rFonts w:ascii="Arial" w:eastAsia="Verdana" w:hAnsi="Arial" w:cs="Arial"/>
          <w:b/>
          <w:bCs/>
          <w:color w:val="0F0E0E"/>
          <w:kern w:val="24"/>
          <w:sz w:val="24"/>
          <w:szCs w:val="24"/>
          <w:lang w:val="en-US"/>
        </w:rPr>
        <w:t>, By Volume, 2015–2030F</w:t>
      </w:r>
    </w:p>
    <w:p w14:paraId="1532BF43" w14:textId="12271D39" w:rsidR="00040B88" w:rsidRDefault="00FA0D73" w:rsidP="00040B88">
      <w:r>
        <w:rPr>
          <w:noProof/>
        </w:rPr>
        <mc:AlternateContent>
          <mc:Choice Requires="wps">
            <w:drawing>
              <wp:anchor distT="0" distB="0" distL="114300" distR="114300" simplePos="0" relativeHeight="251773952" behindDoc="0" locked="0" layoutInCell="1" allowOverlap="1" wp14:anchorId="4AE85B59" wp14:editId="78E87F6F">
                <wp:simplePos x="0" y="0"/>
                <wp:positionH relativeFrom="margin">
                  <wp:posOffset>3695700</wp:posOffset>
                </wp:positionH>
                <wp:positionV relativeFrom="paragraph">
                  <wp:posOffset>2003425</wp:posOffset>
                </wp:positionV>
                <wp:extent cx="2588260" cy="292735"/>
                <wp:effectExtent l="0" t="0" r="0" b="0"/>
                <wp:wrapNone/>
                <wp:docPr id="6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AE85B59" id="_x0000_s1168" type="#_x0000_t202" style="position:absolute;margin-left:291pt;margin-top:157.75pt;width:203.8pt;height:23.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" filled="f" stroked="f">
                <v:textbox style="mso-fit-shape-to-text:t">
                  <w:txbxContent>
                    <w:p w14:paraId="0E12AC71" w14:textId="77777777" w:rsidR="00040B88" w:rsidRPr="00687E98" w:rsidRDefault="00040B88" w:rsidP="00040B8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40B88" w:rsidRPr="00023038">
        <w:rPr>
          <w:noProof/>
        </w:rPr>
        <w:drawing>
          <wp:inline distT="0" distB="0" distL="0" distR="0" wp14:anchorId="17668BE2" wp14:editId="7E3C7D3B">
            <wp:extent cx="6410325" cy="2095500"/>
            <wp:effectExtent l="0" t="0" r="0" b="0"/>
            <wp:docPr id="67" name="Chart 67">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bl>
      <w:tblPr>
        <w:tblW w:w="10067" w:type="dxa"/>
        <w:tblInd w:w="-5" w:type="dxa"/>
        <w:tblLook w:val="04A0" w:firstRow="1" w:lastRow="0" w:firstColumn="1" w:lastColumn="0" w:noHBand="0" w:noVBand="1"/>
      </w:tblPr>
      <w:tblGrid>
        <w:gridCol w:w="1777"/>
        <w:gridCol w:w="939"/>
        <w:gridCol w:w="939"/>
        <w:gridCol w:w="939"/>
        <w:gridCol w:w="938"/>
        <w:gridCol w:w="938"/>
        <w:gridCol w:w="938"/>
        <w:gridCol w:w="938"/>
        <w:gridCol w:w="938"/>
        <w:gridCol w:w="784"/>
      </w:tblGrid>
      <w:tr w:rsidR="00F37CE8" w:rsidRPr="00F37CE8" w14:paraId="608FF1EC" w14:textId="77777777" w:rsidTr="00FA0D73">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6E02FCD" w14:textId="77777777" w:rsidR="00F37CE8" w:rsidRPr="00592AA5" w:rsidRDefault="00F37CE8" w:rsidP="00F37CE8">
            <w:pPr>
              <w:spacing w:after="0" w:line="240" w:lineRule="auto"/>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Demand by Grade</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7196A9B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2015</w:t>
            </w:r>
          </w:p>
        </w:tc>
        <w:tc>
          <w:tcPr>
            <w:tcW w:w="939" w:type="dxa"/>
            <w:tcBorders>
              <w:top w:val="single" w:sz="4" w:space="0" w:color="auto"/>
              <w:left w:val="nil"/>
              <w:bottom w:val="single" w:sz="4" w:space="0" w:color="auto"/>
              <w:right w:val="single" w:sz="4" w:space="0" w:color="auto"/>
            </w:tcBorders>
            <w:shd w:val="clear" w:color="auto" w:fill="C00000"/>
            <w:noWrap/>
            <w:vAlign w:val="center"/>
            <w:hideMark/>
          </w:tcPr>
          <w:p w14:paraId="3BFA581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2016</w:t>
            </w:r>
          </w:p>
        </w:tc>
        <w:tc>
          <w:tcPr>
            <w:tcW w:w="939" w:type="dxa"/>
            <w:tcBorders>
              <w:top w:val="single" w:sz="4" w:space="0" w:color="auto"/>
              <w:left w:val="nil"/>
              <w:bottom w:val="single" w:sz="4" w:space="0" w:color="auto"/>
              <w:right w:val="single" w:sz="4" w:space="0" w:color="auto"/>
            </w:tcBorders>
            <w:shd w:val="clear" w:color="auto" w:fill="C00000"/>
            <w:noWrap/>
            <w:vAlign w:val="bottom"/>
            <w:hideMark/>
          </w:tcPr>
          <w:p w14:paraId="0E12D05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2017</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2CE5200"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2018</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402C81AC"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2019</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06777BC2"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2020</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30D3648B"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2021E</w:t>
            </w:r>
          </w:p>
        </w:tc>
        <w:tc>
          <w:tcPr>
            <w:tcW w:w="938" w:type="dxa"/>
            <w:tcBorders>
              <w:top w:val="single" w:sz="4" w:space="0" w:color="auto"/>
              <w:left w:val="nil"/>
              <w:bottom w:val="single" w:sz="4" w:space="0" w:color="auto"/>
              <w:right w:val="single" w:sz="4" w:space="0" w:color="auto"/>
            </w:tcBorders>
            <w:shd w:val="clear" w:color="auto" w:fill="C00000"/>
            <w:noWrap/>
            <w:vAlign w:val="bottom"/>
            <w:hideMark/>
          </w:tcPr>
          <w:p w14:paraId="5DECB82A" w14:textId="2D222661"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2025F</w:t>
            </w:r>
          </w:p>
        </w:tc>
        <w:tc>
          <w:tcPr>
            <w:tcW w:w="78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84595C8" w14:textId="77777777" w:rsidR="00F37CE8" w:rsidRPr="00592AA5" w:rsidRDefault="00F37CE8" w:rsidP="00363C10">
            <w:pPr>
              <w:spacing w:after="0" w:line="480" w:lineRule="auto"/>
              <w:jc w:val="center"/>
              <w:rPr>
                <w:rFonts w:ascii="Arial" w:eastAsia="Times New Roman" w:hAnsi="Arial" w:cs="Arial"/>
                <w:b/>
                <w:bCs/>
                <w:color w:val="FFFFFF" w:themeColor="background1"/>
                <w:sz w:val="20"/>
                <w:szCs w:val="20"/>
                <w:lang w:val="en-US"/>
              </w:rPr>
            </w:pPr>
            <w:r w:rsidRPr="00592AA5">
              <w:rPr>
                <w:rFonts w:ascii="Arial" w:eastAsia="Times New Roman" w:hAnsi="Arial" w:cs="Arial"/>
                <w:b/>
                <w:bCs/>
                <w:color w:val="FFFFFF" w:themeColor="background1"/>
                <w:sz w:val="20"/>
                <w:szCs w:val="20"/>
                <w:lang w:val="en-US"/>
              </w:rPr>
              <w:t>2030F</w:t>
            </w:r>
          </w:p>
        </w:tc>
      </w:tr>
      <w:tr w:rsidR="00F37CE8" w:rsidRPr="00F37CE8" w14:paraId="4175E971"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D40C38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Liquid</w:t>
            </w:r>
          </w:p>
        </w:tc>
        <w:tc>
          <w:tcPr>
            <w:tcW w:w="939" w:type="dxa"/>
            <w:tcBorders>
              <w:top w:val="nil"/>
              <w:left w:val="nil"/>
              <w:bottom w:val="single" w:sz="4" w:space="0" w:color="auto"/>
              <w:right w:val="single" w:sz="4" w:space="0" w:color="auto"/>
            </w:tcBorders>
            <w:shd w:val="clear" w:color="000000" w:fill="FFFFFF"/>
            <w:noWrap/>
            <w:vAlign w:val="bottom"/>
            <w:hideMark/>
          </w:tcPr>
          <w:p w14:paraId="0899CE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39" w:type="dxa"/>
            <w:tcBorders>
              <w:top w:val="nil"/>
              <w:left w:val="nil"/>
              <w:bottom w:val="single" w:sz="4" w:space="0" w:color="auto"/>
              <w:right w:val="single" w:sz="4" w:space="0" w:color="auto"/>
            </w:tcBorders>
            <w:shd w:val="clear" w:color="000000" w:fill="FFFFFF"/>
            <w:noWrap/>
            <w:vAlign w:val="bottom"/>
            <w:hideMark/>
          </w:tcPr>
          <w:p w14:paraId="0FA2A0D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157</w:t>
            </w:r>
          </w:p>
        </w:tc>
        <w:tc>
          <w:tcPr>
            <w:tcW w:w="939" w:type="dxa"/>
            <w:tcBorders>
              <w:top w:val="nil"/>
              <w:left w:val="nil"/>
              <w:bottom w:val="single" w:sz="4" w:space="0" w:color="auto"/>
              <w:right w:val="single" w:sz="4" w:space="0" w:color="auto"/>
            </w:tcBorders>
            <w:shd w:val="clear" w:color="000000" w:fill="FFFFFF"/>
            <w:noWrap/>
            <w:vAlign w:val="bottom"/>
            <w:hideMark/>
          </w:tcPr>
          <w:p w14:paraId="6D0087A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161</w:t>
            </w:r>
          </w:p>
        </w:tc>
        <w:tc>
          <w:tcPr>
            <w:tcW w:w="938" w:type="dxa"/>
            <w:tcBorders>
              <w:top w:val="nil"/>
              <w:left w:val="nil"/>
              <w:bottom w:val="single" w:sz="4" w:space="0" w:color="auto"/>
              <w:right w:val="single" w:sz="4" w:space="0" w:color="auto"/>
            </w:tcBorders>
            <w:shd w:val="clear" w:color="000000" w:fill="FFFFFF"/>
            <w:noWrap/>
            <w:vAlign w:val="bottom"/>
            <w:hideMark/>
          </w:tcPr>
          <w:p w14:paraId="4860288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154</w:t>
            </w:r>
          </w:p>
        </w:tc>
        <w:tc>
          <w:tcPr>
            <w:tcW w:w="938" w:type="dxa"/>
            <w:tcBorders>
              <w:top w:val="nil"/>
              <w:left w:val="nil"/>
              <w:bottom w:val="single" w:sz="4" w:space="0" w:color="auto"/>
              <w:right w:val="single" w:sz="4" w:space="0" w:color="auto"/>
            </w:tcBorders>
            <w:shd w:val="clear" w:color="000000" w:fill="FFFFFF"/>
            <w:noWrap/>
            <w:vAlign w:val="bottom"/>
            <w:hideMark/>
          </w:tcPr>
          <w:p w14:paraId="2C003C7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162</w:t>
            </w:r>
          </w:p>
        </w:tc>
        <w:tc>
          <w:tcPr>
            <w:tcW w:w="938" w:type="dxa"/>
            <w:tcBorders>
              <w:top w:val="nil"/>
              <w:left w:val="nil"/>
              <w:bottom w:val="single" w:sz="4" w:space="0" w:color="auto"/>
              <w:right w:val="single" w:sz="4" w:space="0" w:color="auto"/>
            </w:tcBorders>
            <w:shd w:val="clear" w:color="000000" w:fill="FFFFFF"/>
            <w:noWrap/>
            <w:vAlign w:val="bottom"/>
            <w:hideMark/>
          </w:tcPr>
          <w:p w14:paraId="201D0850"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152</w:t>
            </w:r>
          </w:p>
        </w:tc>
        <w:tc>
          <w:tcPr>
            <w:tcW w:w="938" w:type="dxa"/>
            <w:tcBorders>
              <w:top w:val="nil"/>
              <w:left w:val="nil"/>
              <w:bottom w:val="single" w:sz="4" w:space="0" w:color="auto"/>
              <w:right w:val="single" w:sz="4" w:space="0" w:color="auto"/>
            </w:tcBorders>
            <w:shd w:val="clear" w:color="000000" w:fill="FFFFFF"/>
            <w:noWrap/>
            <w:vAlign w:val="bottom"/>
            <w:hideMark/>
          </w:tcPr>
          <w:p w14:paraId="14D49F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c>
          <w:tcPr>
            <w:tcW w:w="938" w:type="dxa"/>
            <w:tcBorders>
              <w:top w:val="nil"/>
              <w:left w:val="nil"/>
              <w:bottom w:val="single" w:sz="4" w:space="0" w:color="auto"/>
              <w:right w:val="single" w:sz="4" w:space="0" w:color="auto"/>
            </w:tcBorders>
            <w:shd w:val="clear" w:color="000000" w:fill="FFFFFF"/>
            <w:noWrap/>
            <w:vAlign w:val="bottom"/>
            <w:hideMark/>
          </w:tcPr>
          <w:p w14:paraId="5351C34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200</w:t>
            </w:r>
          </w:p>
        </w:tc>
        <w:tc>
          <w:tcPr>
            <w:tcW w:w="783" w:type="dxa"/>
            <w:tcBorders>
              <w:top w:val="nil"/>
              <w:left w:val="nil"/>
              <w:bottom w:val="single" w:sz="4" w:space="0" w:color="auto"/>
              <w:right w:val="single" w:sz="4" w:space="0" w:color="auto"/>
            </w:tcBorders>
            <w:shd w:val="clear" w:color="000000" w:fill="FFFFFF"/>
            <w:noWrap/>
            <w:vAlign w:val="bottom"/>
            <w:hideMark/>
          </w:tcPr>
          <w:p w14:paraId="2A5CB41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244</w:t>
            </w:r>
          </w:p>
        </w:tc>
      </w:tr>
      <w:tr w:rsidR="00F37CE8" w:rsidRPr="00F37CE8" w14:paraId="09E662BD"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3895D0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Semi-Solid</w:t>
            </w:r>
          </w:p>
        </w:tc>
        <w:tc>
          <w:tcPr>
            <w:tcW w:w="939" w:type="dxa"/>
            <w:tcBorders>
              <w:top w:val="nil"/>
              <w:left w:val="nil"/>
              <w:bottom w:val="single" w:sz="4" w:space="0" w:color="auto"/>
              <w:right w:val="single" w:sz="4" w:space="0" w:color="auto"/>
            </w:tcBorders>
            <w:shd w:val="clear" w:color="000000" w:fill="FFFFFF"/>
            <w:noWrap/>
            <w:vAlign w:val="bottom"/>
            <w:hideMark/>
          </w:tcPr>
          <w:p w14:paraId="27C2D29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7816177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9" w:type="dxa"/>
            <w:tcBorders>
              <w:top w:val="nil"/>
              <w:left w:val="nil"/>
              <w:bottom w:val="single" w:sz="4" w:space="0" w:color="auto"/>
              <w:right w:val="single" w:sz="4" w:space="0" w:color="auto"/>
            </w:tcBorders>
            <w:shd w:val="clear" w:color="000000" w:fill="FFFFFF"/>
            <w:noWrap/>
            <w:vAlign w:val="bottom"/>
            <w:hideMark/>
          </w:tcPr>
          <w:p w14:paraId="0290036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15</w:t>
            </w:r>
          </w:p>
        </w:tc>
        <w:tc>
          <w:tcPr>
            <w:tcW w:w="938" w:type="dxa"/>
            <w:tcBorders>
              <w:top w:val="nil"/>
              <w:left w:val="nil"/>
              <w:bottom w:val="single" w:sz="4" w:space="0" w:color="auto"/>
              <w:right w:val="single" w:sz="4" w:space="0" w:color="auto"/>
            </w:tcBorders>
            <w:shd w:val="clear" w:color="000000" w:fill="FFFFFF"/>
            <w:noWrap/>
            <w:vAlign w:val="bottom"/>
            <w:hideMark/>
          </w:tcPr>
          <w:p w14:paraId="69E077E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63643301"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605A1A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711759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14</w:t>
            </w:r>
          </w:p>
        </w:tc>
        <w:tc>
          <w:tcPr>
            <w:tcW w:w="938" w:type="dxa"/>
            <w:tcBorders>
              <w:top w:val="nil"/>
              <w:left w:val="nil"/>
              <w:bottom w:val="single" w:sz="4" w:space="0" w:color="auto"/>
              <w:right w:val="single" w:sz="4" w:space="0" w:color="auto"/>
            </w:tcBorders>
            <w:shd w:val="clear" w:color="000000" w:fill="FFFFFF"/>
            <w:noWrap/>
            <w:vAlign w:val="bottom"/>
            <w:hideMark/>
          </w:tcPr>
          <w:p w14:paraId="1AAB65E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18</w:t>
            </w:r>
          </w:p>
        </w:tc>
        <w:tc>
          <w:tcPr>
            <w:tcW w:w="783" w:type="dxa"/>
            <w:tcBorders>
              <w:top w:val="nil"/>
              <w:left w:val="nil"/>
              <w:bottom w:val="single" w:sz="4" w:space="0" w:color="auto"/>
              <w:right w:val="single" w:sz="4" w:space="0" w:color="auto"/>
            </w:tcBorders>
            <w:shd w:val="clear" w:color="000000" w:fill="FFFFFF"/>
            <w:noWrap/>
            <w:vAlign w:val="bottom"/>
            <w:hideMark/>
          </w:tcPr>
          <w:p w14:paraId="2DED7676"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19</w:t>
            </w:r>
          </w:p>
        </w:tc>
      </w:tr>
      <w:tr w:rsidR="00F37CE8" w:rsidRPr="00F37CE8" w14:paraId="3425067E"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6666A647"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color w:val="000000"/>
                <w:sz w:val="20"/>
                <w:szCs w:val="20"/>
              </w:rPr>
              <w:t>Solid</w:t>
            </w:r>
          </w:p>
        </w:tc>
        <w:tc>
          <w:tcPr>
            <w:tcW w:w="939" w:type="dxa"/>
            <w:tcBorders>
              <w:top w:val="nil"/>
              <w:left w:val="nil"/>
              <w:bottom w:val="single" w:sz="4" w:space="0" w:color="auto"/>
              <w:right w:val="single" w:sz="4" w:space="0" w:color="auto"/>
            </w:tcBorders>
            <w:shd w:val="clear" w:color="000000" w:fill="FFFFFF"/>
            <w:noWrap/>
            <w:vAlign w:val="bottom"/>
            <w:hideMark/>
          </w:tcPr>
          <w:p w14:paraId="0B05E5C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108</w:t>
            </w:r>
          </w:p>
        </w:tc>
        <w:tc>
          <w:tcPr>
            <w:tcW w:w="939" w:type="dxa"/>
            <w:tcBorders>
              <w:top w:val="nil"/>
              <w:left w:val="nil"/>
              <w:bottom w:val="single" w:sz="4" w:space="0" w:color="auto"/>
              <w:right w:val="single" w:sz="4" w:space="0" w:color="auto"/>
            </w:tcBorders>
            <w:shd w:val="clear" w:color="000000" w:fill="FFFFFF"/>
            <w:noWrap/>
            <w:vAlign w:val="bottom"/>
            <w:hideMark/>
          </w:tcPr>
          <w:p w14:paraId="7C4D0A6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39" w:type="dxa"/>
            <w:tcBorders>
              <w:top w:val="nil"/>
              <w:left w:val="nil"/>
              <w:bottom w:val="single" w:sz="4" w:space="0" w:color="auto"/>
              <w:right w:val="single" w:sz="4" w:space="0" w:color="auto"/>
            </w:tcBorders>
            <w:shd w:val="clear" w:color="000000" w:fill="FFFFFF"/>
            <w:noWrap/>
            <w:vAlign w:val="bottom"/>
            <w:hideMark/>
          </w:tcPr>
          <w:p w14:paraId="329464E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116</w:t>
            </w:r>
          </w:p>
        </w:tc>
        <w:tc>
          <w:tcPr>
            <w:tcW w:w="938" w:type="dxa"/>
            <w:tcBorders>
              <w:top w:val="nil"/>
              <w:left w:val="nil"/>
              <w:bottom w:val="single" w:sz="4" w:space="0" w:color="auto"/>
              <w:right w:val="single" w:sz="4" w:space="0" w:color="auto"/>
            </w:tcBorders>
            <w:shd w:val="clear" w:color="000000" w:fill="FFFFFF"/>
            <w:noWrap/>
            <w:vAlign w:val="bottom"/>
            <w:hideMark/>
          </w:tcPr>
          <w:p w14:paraId="01F01CAF"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110</w:t>
            </w:r>
          </w:p>
        </w:tc>
        <w:tc>
          <w:tcPr>
            <w:tcW w:w="938" w:type="dxa"/>
            <w:tcBorders>
              <w:top w:val="nil"/>
              <w:left w:val="nil"/>
              <w:bottom w:val="single" w:sz="4" w:space="0" w:color="auto"/>
              <w:right w:val="single" w:sz="4" w:space="0" w:color="auto"/>
            </w:tcBorders>
            <w:shd w:val="clear" w:color="000000" w:fill="FFFFFF"/>
            <w:noWrap/>
            <w:vAlign w:val="bottom"/>
            <w:hideMark/>
          </w:tcPr>
          <w:p w14:paraId="7389177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114</w:t>
            </w:r>
          </w:p>
        </w:tc>
        <w:tc>
          <w:tcPr>
            <w:tcW w:w="938" w:type="dxa"/>
            <w:tcBorders>
              <w:top w:val="nil"/>
              <w:left w:val="nil"/>
              <w:bottom w:val="single" w:sz="4" w:space="0" w:color="auto"/>
              <w:right w:val="single" w:sz="4" w:space="0" w:color="auto"/>
            </w:tcBorders>
            <w:shd w:val="clear" w:color="000000" w:fill="FFFFFF"/>
            <w:noWrap/>
            <w:vAlign w:val="bottom"/>
            <w:hideMark/>
          </w:tcPr>
          <w:p w14:paraId="6D567C1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105</w:t>
            </w:r>
          </w:p>
        </w:tc>
        <w:tc>
          <w:tcPr>
            <w:tcW w:w="938" w:type="dxa"/>
            <w:tcBorders>
              <w:top w:val="nil"/>
              <w:left w:val="nil"/>
              <w:bottom w:val="single" w:sz="4" w:space="0" w:color="auto"/>
              <w:right w:val="single" w:sz="4" w:space="0" w:color="auto"/>
            </w:tcBorders>
            <w:shd w:val="clear" w:color="000000" w:fill="FFFFFF"/>
            <w:noWrap/>
            <w:vAlign w:val="bottom"/>
            <w:hideMark/>
          </w:tcPr>
          <w:p w14:paraId="29E4386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113</w:t>
            </w:r>
          </w:p>
        </w:tc>
        <w:tc>
          <w:tcPr>
            <w:tcW w:w="938" w:type="dxa"/>
            <w:tcBorders>
              <w:top w:val="nil"/>
              <w:left w:val="nil"/>
              <w:bottom w:val="single" w:sz="4" w:space="0" w:color="auto"/>
              <w:right w:val="single" w:sz="4" w:space="0" w:color="auto"/>
            </w:tcBorders>
            <w:shd w:val="clear" w:color="000000" w:fill="FFFFFF"/>
            <w:noWrap/>
            <w:vAlign w:val="bottom"/>
            <w:hideMark/>
          </w:tcPr>
          <w:p w14:paraId="15CCDDC2"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135</w:t>
            </w:r>
          </w:p>
        </w:tc>
        <w:tc>
          <w:tcPr>
            <w:tcW w:w="783" w:type="dxa"/>
            <w:tcBorders>
              <w:top w:val="nil"/>
              <w:left w:val="nil"/>
              <w:bottom w:val="single" w:sz="4" w:space="0" w:color="auto"/>
              <w:right w:val="single" w:sz="4" w:space="0" w:color="auto"/>
            </w:tcBorders>
            <w:shd w:val="clear" w:color="000000" w:fill="FFFFFF"/>
            <w:noWrap/>
            <w:vAlign w:val="bottom"/>
            <w:hideMark/>
          </w:tcPr>
          <w:p w14:paraId="3DF67CF8"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color w:val="000000"/>
                <w:sz w:val="20"/>
                <w:szCs w:val="20"/>
              </w:rPr>
              <w:t>163</w:t>
            </w:r>
          </w:p>
        </w:tc>
      </w:tr>
      <w:tr w:rsidR="00F37CE8" w:rsidRPr="00F37CE8" w14:paraId="46711F10" w14:textId="77777777" w:rsidTr="00FA0D73">
        <w:trPr>
          <w:trHeight w:val="370"/>
        </w:trPr>
        <w:tc>
          <w:tcPr>
            <w:tcW w:w="1777" w:type="dxa"/>
            <w:tcBorders>
              <w:top w:val="nil"/>
              <w:left w:val="single" w:sz="4" w:space="0" w:color="auto"/>
              <w:bottom w:val="single" w:sz="4" w:space="0" w:color="auto"/>
              <w:right w:val="single" w:sz="4" w:space="0" w:color="auto"/>
            </w:tcBorders>
            <w:shd w:val="clear" w:color="000000" w:fill="FFFFFF"/>
            <w:noWrap/>
            <w:vAlign w:val="bottom"/>
            <w:hideMark/>
          </w:tcPr>
          <w:p w14:paraId="0B76E5CB" w14:textId="77777777" w:rsidR="00F37CE8" w:rsidRPr="00592AA5" w:rsidRDefault="00F37CE8" w:rsidP="00F37CE8">
            <w:pPr>
              <w:spacing w:after="0" w:line="240" w:lineRule="auto"/>
              <w:rPr>
                <w:rFonts w:ascii="Arial" w:eastAsia="Times New Roman" w:hAnsi="Arial" w:cs="Arial"/>
                <w:color w:val="000000"/>
                <w:sz w:val="20"/>
                <w:szCs w:val="20"/>
                <w:lang w:val="en-US"/>
              </w:rPr>
            </w:pPr>
            <w:r w:rsidRPr="00592AA5">
              <w:rPr>
                <w:rFonts w:ascii="Arial" w:hAnsi="Arial" w:cs="Arial"/>
                <w:b/>
                <w:bCs/>
                <w:color w:val="000000"/>
                <w:sz w:val="20"/>
                <w:szCs w:val="20"/>
              </w:rPr>
              <w:t>Total</w:t>
            </w:r>
          </w:p>
        </w:tc>
        <w:tc>
          <w:tcPr>
            <w:tcW w:w="939" w:type="dxa"/>
            <w:tcBorders>
              <w:top w:val="nil"/>
              <w:left w:val="nil"/>
              <w:bottom w:val="single" w:sz="4" w:space="0" w:color="auto"/>
              <w:right w:val="single" w:sz="4" w:space="0" w:color="auto"/>
            </w:tcBorders>
            <w:shd w:val="clear" w:color="000000" w:fill="FFFFFF"/>
            <w:noWrap/>
            <w:vAlign w:val="bottom"/>
            <w:hideMark/>
          </w:tcPr>
          <w:p w14:paraId="6B5A644D"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274</w:t>
            </w:r>
          </w:p>
        </w:tc>
        <w:tc>
          <w:tcPr>
            <w:tcW w:w="939" w:type="dxa"/>
            <w:tcBorders>
              <w:top w:val="nil"/>
              <w:left w:val="nil"/>
              <w:bottom w:val="single" w:sz="4" w:space="0" w:color="auto"/>
              <w:right w:val="single" w:sz="4" w:space="0" w:color="auto"/>
            </w:tcBorders>
            <w:shd w:val="clear" w:color="000000" w:fill="FFFFFF"/>
            <w:noWrap/>
            <w:vAlign w:val="bottom"/>
            <w:hideMark/>
          </w:tcPr>
          <w:p w14:paraId="05C6C9B9"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284</w:t>
            </w:r>
          </w:p>
        </w:tc>
        <w:tc>
          <w:tcPr>
            <w:tcW w:w="939" w:type="dxa"/>
            <w:tcBorders>
              <w:top w:val="nil"/>
              <w:left w:val="nil"/>
              <w:bottom w:val="single" w:sz="4" w:space="0" w:color="auto"/>
              <w:right w:val="single" w:sz="4" w:space="0" w:color="auto"/>
            </w:tcBorders>
            <w:shd w:val="clear" w:color="000000" w:fill="FFFFFF"/>
            <w:noWrap/>
            <w:vAlign w:val="bottom"/>
            <w:hideMark/>
          </w:tcPr>
          <w:p w14:paraId="3635797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292</w:t>
            </w:r>
          </w:p>
        </w:tc>
        <w:tc>
          <w:tcPr>
            <w:tcW w:w="938" w:type="dxa"/>
            <w:tcBorders>
              <w:top w:val="nil"/>
              <w:left w:val="nil"/>
              <w:bottom w:val="single" w:sz="4" w:space="0" w:color="auto"/>
              <w:right w:val="single" w:sz="4" w:space="0" w:color="auto"/>
            </w:tcBorders>
            <w:shd w:val="clear" w:color="000000" w:fill="FFFFFF"/>
            <w:noWrap/>
            <w:vAlign w:val="bottom"/>
            <w:hideMark/>
          </w:tcPr>
          <w:p w14:paraId="3C820ACC"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277</w:t>
            </w:r>
          </w:p>
        </w:tc>
        <w:tc>
          <w:tcPr>
            <w:tcW w:w="938" w:type="dxa"/>
            <w:tcBorders>
              <w:top w:val="nil"/>
              <w:left w:val="nil"/>
              <w:bottom w:val="single" w:sz="4" w:space="0" w:color="auto"/>
              <w:right w:val="single" w:sz="4" w:space="0" w:color="auto"/>
            </w:tcBorders>
            <w:shd w:val="clear" w:color="000000" w:fill="FFFFFF"/>
            <w:noWrap/>
            <w:vAlign w:val="bottom"/>
            <w:hideMark/>
          </w:tcPr>
          <w:p w14:paraId="63E506E7"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290</w:t>
            </w:r>
          </w:p>
        </w:tc>
        <w:tc>
          <w:tcPr>
            <w:tcW w:w="938" w:type="dxa"/>
            <w:tcBorders>
              <w:top w:val="nil"/>
              <w:left w:val="nil"/>
              <w:bottom w:val="single" w:sz="4" w:space="0" w:color="auto"/>
              <w:right w:val="single" w:sz="4" w:space="0" w:color="auto"/>
            </w:tcBorders>
            <w:shd w:val="clear" w:color="000000" w:fill="FFFFFF"/>
            <w:noWrap/>
            <w:vAlign w:val="bottom"/>
            <w:hideMark/>
          </w:tcPr>
          <w:p w14:paraId="6446C11B"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271</w:t>
            </w:r>
          </w:p>
        </w:tc>
        <w:tc>
          <w:tcPr>
            <w:tcW w:w="938" w:type="dxa"/>
            <w:tcBorders>
              <w:top w:val="nil"/>
              <w:left w:val="nil"/>
              <w:bottom w:val="single" w:sz="4" w:space="0" w:color="auto"/>
              <w:right w:val="single" w:sz="4" w:space="0" w:color="auto"/>
            </w:tcBorders>
            <w:shd w:val="clear" w:color="000000" w:fill="FFFFFF"/>
            <w:noWrap/>
            <w:vAlign w:val="bottom"/>
            <w:hideMark/>
          </w:tcPr>
          <w:p w14:paraId="096B05F3"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289</w:t>
            </w:r>
          </w:p>
        </w:tc>
        <w:tc>
          <w:tcPr>
            <w:tcW w:w="938" w:type="dxa"/>
            <w:tcBorders>
              <w:top w:val="nil"/>
              <w:left w:val="nil"/>
              <w:bottom w:val="single" w:sz="4" w:space="0" w:color="auto"/>
              <w:right w:val="single" w:sz="4" w:space="0" w:color="auto"/>
            </w:tcBorders>
            <w:shd w:val="clear" w:color="000000" w:fill="FFFFFF"/>
            <w:noWrap/>
            <w:vAlign w:val="bottom"/>
            <w:hideMark/>
          </w:tcPr>
          <w:p w14:paraId="3A274675"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352</w:t>
            </w:r>
          </w:p>
        </w:tc>
        <w:tc>
          <w:tcPr>
            <w:tcW w:w="783" w:type="dxa"/>
            <w:tcBorders>
              <w:top w:val="nil"/>
              <w:left w:val="nil"/>
              <w:bottom w:val="single" w:sz="4" w:space="0" w:color="auto"/>
              <w:right w:val="single" w:sz="4" w:space="0" w:color="auto"/>
            </w:tcBorders>
            <w:shd w:val="clear" w:color="000000" w:fill="FFFFFF"/>
            <w:noWrap/>
            <w:vAlign w:val="bottom"/>
            <w:hideMark/>
          </w:tcPr>
          <w:p w14:paraId="0A5A54BA" w14:textId="77777777" w:rsidR="00F37CE8" w:rsidRPr="00592AA5" w:rsidRDefault="00F37CE8" w:rsidP="00363C10">
            <w:pPr>
              <w:spacing w:after="0" w:line="240" w:lineRule="auto"/>
              <w:jc w:val="center"/>
              <w:rPr>
                <w:rFonts w:ascii="Arial" w:eastAsia="Times New Roman" w:hAnsi="Arial" w:cs="Arial"/>
                <w:color w:val="000000"/>
                <w:sz w:val="20"/>
                <w:szCs w:val="20"/>
                <w:lang w:val="en-US"/>
              </w:rPr>
            </w:pPr>
            <w:r w:rsidRPr="00592AA5">
              <w:rPr>
                <w:rFonts w:ascii="Arial" w:hAnsi="Arial" w:cs="Arial"/>
                <w:b/>
                <w:bCs/>
                <w:color w:val="000000"/>
                <w:sz w:val="20"/>
                <w:szCs w:val="20"/>
              </w:rPr>
              <w:t>425</w:t>
            </w:r>
          </w:p>
        </w:tc>
      </w:tr>
    </w:tbl>
    <w:p w14:paraId="4AA47350" w14:textId="2D049D56" w:rsidR="00592AA5" w:rsidRDefault="00592AA5" w:rsidP="00040B88">
      <w:pPr>
        <w:rPr>
          <w:rFonts w:ascii="Arial" w:hAnsi="Arial" w:cs="Arial"/>
          <w:sz w:val="24"/>
          <w:szCs w:val="24"/>
        </w:rPr>
      </w:pPr>
      <w:r>
        <w:rPr>
          <w:noProof/>
        </w:rPr>
        <mc:AlternateContent>
          <mc:Choice Requires="wps">
            <w:drawing>
              <wp:anchor distT="0" distB="0" distL="114300" distR="114300" simplePos="0" relativeHeight="252246016" behindDoc="0" locked="0" layoutInCell="1" allowOverlap="1" wp14:anchorId="5DA2163E" wp14:editId="24895A22">
                <wp:simplePos x="0" y="0"/>
                <wp:positionH relativeFrom="margin">
                  <wp:align>right</wp:align>
                </wp:positionH>
                <wp:positionV relativeFrom="paragraph">
                  <wp:posOffset>58420</wp:posOffset>
                </wp:positionV>
                <wp:extent cx="2588260" cy="219075"/>
                <wp:effectExtent l="0" t="0" r="0" b="0"/>
                <wp:wrapNone/>
                <wp:docPr id="114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5DA2163E" id="_x0000_s1169" type="#_x0000_t202" style="position:absolute;margin-left:152.6pt;margin-top:4.6pt;width:203.8pt;height:17.25pt;z-index:25224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" filled="f" stroked="f">
                <v:textbox>
                  <w:txbxContent>
                    <w:p w14:paraId="64EF966E"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8FFF650" w14:textId="50DBC9EE" w:rsidR="00FA0D73" w:rsidRPr="00363C10" w:rsidRDefault="00955F6C" w:rsidP="00FA0D73">
      <w:pPr>
        <w:spacing w:line="360" w:lineRule="auto"/>
        <w:jc w:val="both"/>
        <w:rPr>
          <w:rFonts w:ascii="Arial" w:hAnsi="Arial" w:cs="Arial"/>
          <w:sz w:val="24"/>
          <w:szCs w:val="24"/>
        </w:rPr>
      </w:pPr>
      <w:r>
        <w:rPr>
          <w:rFonts w:ascii="Arial" w:eastAsia="Arial" w:hAnsi="Arial" w:cs="Arial"/>
          <w:b/>
          <w:bCs/>
          <w:sz w:val="24"/>
          <w:szCs w:val="24"/>
        </w:rPr>
        <w:t xml:space="preserve">3.6.8. </w:t>
      </w:r>
      <w:r w:rsidR="00FA0D73">
        <w:rPr>
          <w:rFonts w:ascii="Arial" w:eastAsia="Arial" w:hAnsi="Arial" w:cs="Arial"/>
          <w:b/>
          <w:bCs/>
          <w:sz w:val="24"/>
          <w:szCs w:val="24"/>
        </w:rPr>
        <w:t>MEA</w:t>
      </w:r>
      <w:r w:rsidR="00FA0D73" w:rsidRPr="004070B7">
        <w:rPr>
          <w:rFonts w:ascii="Arial" w:eastAsia="Arial" w:hAnsi="Arial" w:cs="Arial"/>
          <w:b/>
          <w:bCs/>
          <w:sz w:val="24"/>
          <w:szCs w:val="24"/>
        </w:rPr>
        <w:t xml:space="preserve"> Epoxy Resin Market </w:t>
      </w:r>
      <w:r w:rsidR="00FA0D73">
        <w:rPr>
          <w:rFonts w:ascii="Verdana" w:eastAsia="Arial" w:hAnsi="Verdana" w:cs="Arial"/>
          <w:b/>
          <w:bCs/>
          <w:sz w:val="20"/>
          <w:szCs w:val="20"/>
          <w:lang w:val="en-US"/>
        </w:rPr>
        <w:t>Demand-</w:t>
      </w:r>
      <w:r w:rsidR="00FA0D73" w:rsidRPr="00363C10">
        <w:rPr>
          <w:rFonts w:ascii="Verdana" w:eastAsia="Arial" w:hAnsi="Verdana" w:cs="Arial"/>
          <w:b/>
          <w:bCs/>
          <w:sz w:val="20"/>
          <w:szCs w:val="20"/>
          <w:lang w:val="en-US"/>
        </w:rPr>
        <w:t>Supply</w:t>
      </w:r>
      <w:r w:rsidR="00FA0D73" w:rsidRPr="004070B7">
        <w:rPr>
          <w:rFonts w:ascii="Arial" w:eastAsia="Arial" w:hAnsi="Arial" w:cs="Arial"/>
          <w:b/>
          <w:bCs/>
          <w:sz w:val="24"/>
          <w:szCs w:val="24"/>
        </w:rPr>
        <w:t xml:space="preserve"> Analysis</w:t>
      </w:r>
      <w:r w:rsidR="00FA0D73" w:rsidRPr="004070B7">
        <w:rPr>
          <w:rFonts w:ascii="Arial" w:eastAsia="Arial" w:hAnsi="Arial" w:cs="Arial"/>
          <w:b/>
          <w:bCs/>
          <w:sz w:val="24"/>
          <w:szCs w:val="24"/>
          <w:lang w:val="en-US"/>
        </w:rPr>
        <w:t>, By Volume, 2015-20</w:t>
      </w:r>
      <w:r w:rsidR="00FA0D73">
        <w:rPr>
          <w:rFonts w:ascii="Arial" w:eastAsia="Arial" w:hAnsi="Arial" w:cs="Arial"/>
          <w:b/>
          <w:bCs/>
          <w:sz w:val="24"/>
          <w:szCs w:val="24"/>
          <w:lang w:val="en-US"/>
        </w:rPr>
        <w:t>30</w:t>
      </w:r>
      <w:r w:rsidR="00FA0D73" w:rsidRPr="004070B7">
        <w:rPr>
          <w:rFonts w:ascii="Arial" w:eastAsia="Arial" w:hAnsi="Arial" w:cs="Arial"/>
          <w:b/>
          <w:bCs/>
          <w:sz w:val="24"/>
          <w:szCs w:val="24"/>
          <w:lang w:val="en-US"/>
        </w:rPr>
        <w:t>F (Thousand Tonnes</w:t>
      </w:r>
      <w:r w:rsidR="00FA0D73">
        <w:rPr>
          <w:rFonts w:ascii="Arial" w:eastAsia="Arial" w:hAnsi="Arial" w:cs="Arial"/>
          <w:b/>
          <w:bCs/>
          <w:sz w:val="24"/>
          <w:szCs w:val="24"/>
          <w:lang w:val="en-US"/>
        </w:rPr>
        <w:t>)</w:t>
      </w:r>
    </w:p>
    <w:tbl>
      <w:tblPr>
        <w:tblW w:w="10210" w:type="dxa"/>
        <w:tblLook w:val="0420" w:firstRow="1" w:lastRow="0" w:firstColumn="0" w:lastColumn="0" w:noHBand="0" w:noVBand="1"/>
      </w:tblPr>
      <w:tblGrid>
        <w:gridCol w:w="1289"/>
        <w:gridCol w:w="985"/>
        <w:gridCol w:w="986"/>
        <w:gridCol w:w="986"/>
        <w:gridCol w:w="986"/>
        <w:gridCol w:w="986"/>
        <w:gridCol w:w="994"/>
        <w:gridCol w:w="999"/>
        <w:gridCol w:w="998"/>
        <w:gridCol w:w="1001"/>
      </w:tblGrid>
      <w:tr w:rsidR="0059585C" w:rsidRPr="0059585C" w14:paraId="45D1299D" w14:textId="77777777" w:rsidTr="0059585C">
        <w:trPr>
          <w:trHeight w:val="365"/>
        </w:trPr>
        <w:tc>
          <w:tcPr>
            <w:tcW w:w="1290"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4C421579" w14:textId="77777777" w:rsidR="0059585C" w:rsidRPr="0059585C" w:rsidRDefault="0059585C" w:rsidP="0059585C">
            <w:pPr>
              <w:spacing w:after="0" w:line="240" w:lineRule="auto"/>
              <w:ind w:firstLineChars="100" w:firstLine="220"/>
              <w:rPr>
                <w:rFonts w:ascii="Calibri" w:eastAsia="Times New Roman" w:hAnsi="Calibri" w:cs="Calibri"/>
                <w:color w:val="000000"/>
                <w:lang w:eastAsia="en-IN"/>
              </w:rPr>
            </w:pPr>
            <w:r w:rsidRPr="0059585C">
              <w:rPr>
                <w:rFonts w:ascii="Calibri" w:eastAsia="Times New Roman" w:hAnsi="Calibri" w:cs="Calibri"/>
                <w:color w:val="000000"/>
                <w:lang w:val="en-US" w:eastAsia="en-IN"/>
              </w:rPr>
              <w:t> </w:t>
            </w:r>
          </w:p>
        </w:tc>
        <w:tc>
          <w:tcPr>
            <w:tcW w:w="985" w:type="dxa"/>
            <w:tcBorders>
              <w:top w:val="single" w:sz="8" w:space="0" w:color="FFFFFF"/>
              <w:left w:val="nil"/>
              <w:bottom w:val="single" w:sz="12" w:space="0" w:color="FFFFFF"/>
              <w:right w:val="single" w:sz="8" w:space="0" w:color="FFFFFF"/>
            </w:tcBorders>
            <w:shd w:val="clear" w:color="000000" w:fill="70AD47"/>
            <w:vAlign w:val="center"/>
            <w:hideMark/>
          </w:tcPr>
          <w:p w14:paraId="1E3E942F"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2015</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61C77EA7"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2016</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3D52B39F"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2017</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8C1A445"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val="en-US" w:eastAsia="en-IN"/>
              </w:rPr>
              <w:t>2018</w:t>
            </w:r>
          </w:p>
        </w:tc>
        <w:tc>
          <w:tcPr>
            <w:tcW w:w="986" w:type="dxa"/>
            <w:tcBorders>
              <w:top w:val="single" w:sz="8" w:space="0" w:color="FFFFFF"/>
              <w:left w:val="nil"/>
              <w:bottom w:val="single" w:sz="12" w:space="0" w:color="FFFFFF"/>
              <w:right w:val="single" w:sz="8" w:space="0" w:color="FFFFFF"/>
            </w:tcBorders>
            <w:shd w:val="clear" w:color="000000" w:fill="70AD47"/>
            <w:vAlign w:val="center"/>
            <w:hideMark/>
          </w:tcPr>
          <w:p w14:paraId="27C7A5D0"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2019</w:t>
            </w:r>
          </w:p>
        </w:tc>
        <w:tc>
          <w:tcPr>
            <w:tcW w:w="990" w:type="dxa"/>
            <w:tcBorders>
              <w:top w:val="single" w:sz="8" w:space="0" w:color="FFFFFF"/>
              <w:left w:val="nil"/>
              <w:bottom w:val="single" w:sz="12" w:space="0" w:color="FFFFFF"/>
              <w:right w:val="single" w:sz="8" w:space="0" w:color="FFFFFF"/>
            </w:tcBorders>
            <w:shd w:val="clear" w:color="000000" w:fill="70AD47"/>
            <w:vAlign w:val="center"/>
            <w:hideMark/>
          </w:tcPr>
          <w:p w14:paraId="3130DFA0"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val="en-US" w:eastAsia="en-IN"/>
              </w:rPr>
              <w:t>2020</w:t>
            </w:r>
          </w:p>
        </w:tc>
        <w:tc>
          <w:tcPr>
            <w:tcW w:w="999" w:type="dxa"/>
            <w:tcBorders>
              <w:top w:val="single" w:sz="8" w:space="0" w:color="FFFFFF"/>
              <w:left w:val="nil"/>
              <w:bottom w:val="single" w:sz="12" w:space="0" w:color="FFFFFF"/>
              <w:right w:val="single" w:sz="8" w:space="0" w:color="FFFFFF"/>
            </w:tcBorders>
            <w:shd w:val="clear" w:color="000000" w:fill="70AD47"/>
            <w:vAlign w:val="center"/>
            <w:hideMark/>
          </w:tcPr>
          <w:p w14:paraId="3AFFC668"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2021E</w:t>
            </w:r>
          </w:p>
        </w:tc>
        <w:tc>
          <w:tcPr>
            <w:tcW w:w="998" w:type="dxa"/>
            <w:tcBorders>
              <w:top w:val="single" w:sz="8" w:space="0" w:color="FFFFFF"/>
              <w:left w:val="nil"/>
              <w:bottom w:val="single" w:sz="12" w:space="0" w:color="FFFFFF"/>
              <w:right w:val="single" w:sz="8" w:space="0" w:color="FFFFFF"/>
            </w:tcBorders>
            <w:shd w:val="clear" w:color="000000" w:fill="70AD47"/>
            <w:vAlign w:val="center"/>
            <w:hideMark/>
          </w:tcPr>
          <w:p w14:paraId="016B4FFD"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2025F</w:t>
            </w:r>
          </w:p>
        </w:tc>
        <w:tc>
          <w:tcPr>
            <w:tcW w:w="1000" w:type="dxa"/>
            <w:tcBorders>
              <w:top w:val="single" w:sz="8" w:space="0" w:color="FFFFFF"/>
              <w:left w:val="nil"/>
              <w:bottom w:val="single" w:sz="12" w:space="0" w:color="FFFFFF"/>
              <w:right w:val="single" w:sz="8" w:space="0" w:color="FFFFFF"/>
            </w:tcBorders>
            <w:shd w:val="clear" w:color="000000" w:fill="70AD47"/>
            <w:vAlign w:val="center"/>
            <w:hideMark/>
          </w:tcPr>
          <w:p w14:paraId="0CE845F9" w14:textId="77777777" w:rsidR="0059585C" w:rsidRPr="0059585C" w:rsidRDefault="0059585C" w:rsidP="0059585C">
            <w:pPr>
              <w:spacing w:after="0" w:line="240" w:lineRule="auto"/>
              <w:ind w:firstLineChars="100" w:firstLine="141"/>
              <w:rPr>
                <w:rFonts w:ascii="Verdana" w:eastAsia="Times New Roman" w:hAnsi="Verdana" w:cs="Calibri"/>
                <w:b/>
                <w:bCs/>
                <w:color w:val="FFFFFF"/>
                <w:sz w:val="14"/>
                <w:szCs w:val="14"/>
                <w:lang w:eastAsia="en-IN"/>
              </w:rPr>
            </w:pPr>
            <w:r w:rsidRPr="0059585C">
              <w:rPr>
                <w:rFonts w:ascii="Verdana" w:eastAsia="Times New Roman" w:hAnsi="Verdana" w:cs="Calibri"/>
                <w:b/>
                <w:bCs/>
                <w:color w:val="FFFFFF"/>
                <w:sz w:val="14"/>
                <w:szCs w:val="14"/>
                <w:lang w:eastAsia="en-IN"/>
              </w:rPr>
              <w:t>2030F</w:t>
            </w:r>
          </w:p>
        </w:tc>
      </w:tr>
      <w:tr w:rsidR="0059585C" w:rsidRPr="0059585C" w14:paraId="7CE91E71" w14:textId="77777777" w:rsidTr="0059585C">
        <w:trPr>
          <w:trHeight w:val="383"/>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04364E4F"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Capacity</w:t>
            </w:r>
          </w:p>
        </w:tc>
        <w:tc>
          <w:tcPr>
            <w:tcW w:w="985" w:type="dxa"/>
            <w:tcBorders>
              <w:top w:val="nil"/>
              <w:left w:val="nil"/>
              <w:bottom w:val="single" w:sz="8" w:space="0" w:color="FFFFFF"/>
              <w:right w:val="single" w:sz="8" w:space="0" w:color="FFFFFF"/>
            </w:tcBorders>
            <w:shd w:val="clear" w:color="000000" w:fill="D5E3CF"/>
            <w:vAlign w:val="center"/>
            <w:hideMark/>
          </w:tcPr>
          <w:p w14:paraId="3266D57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2E17E284"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6559A2D7"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3AC8F77C"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220</w:t>
            </w:r>
          </w:p>
        </w:tc>
        <w:tc>
          <w:tcPr>
            <w:tcW w:w="986" w:type="dxa"/>
            <w:tcBorders>
              <w:top w:val="nil"/>
              <w:left w:val="nil"/>
              <w:bottom w:val="single" w:sz="8" w:space="0" w:color="FFFFFF"/>
              <w:right w:val="single" w:sz="8" w:space="0" w:color="FFFFFF"/>
            </w:tcBorders>
            <w:shd w:val="clear" w:color="000000" w:fill="D5E3CF"/>
            <w:vAlign w:val="center"/>
            <w:hideMark/>
          </w:tcPr>
          <w:p w14:paraId="4ACB20AB"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0" w:type="dxa"/>
            <w:tcBorders>
              <w:top w:val="nil"/>
              <w:left w:val="nil"/>
              <w:bottom w:val="single" w:sz="8" w:space="0" w:color="FFFFFF"/>
              <w:right w:val="single" w:sz="8" w:space="0" w:color="FFFFFF"/>
            </w:tcBorders>
            <w:shd w:val="clear" w:color="000000" w:fill="D5E3CF"/>
            <w:vAlign w:val="center"/>
            <w:hideMark/>
          </w:tcPr>
          <w:p w14:paraId="6DB12B0B"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9" w:type="dxa"/>
            <w:tcBorders>
              <w:top w:val="nil"/>
              <w:left w:val="nil"/>
              <w:bottom w:val="single" w:sz="8" w:space="0" w:color="FFFFFF"/>
              <w:right w:val="single" w:sz="8" w:space="0" w:color="FFFFFF"/>
            </w:tcBorders>
            <w:shd w:val="clear" w:color="000000" w:fill="D5E3CF"/>
            <w:vAlign w:val="center"/>
            <w:hideMark/>
          </w:tcPr>
          <w:p w14:paraId="40CD268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998" w:type="dxa"/>
            <w:tcBorders>
              <w:top w:val="nil"/>
              <w:left w:val="nil"/>
              <w:bottom w:val="single" w:sz="8" w:space="0" w:color="FFFFFF"/>
              <w:right w:val="single" w:sz="8" w:space="0" w:color="FFFFFF"/>
            </w:tcBorders>
            <w:shd w:val="clear" w:color="000000" w:fill="D5E3CF"/>
            <w:vAlign w:val="center"/>
            <w:hideMark/>
          </w:tcPr>
          <w:p w14:paraId="194CDC3F"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c>
          <w:tcPr>
            <w:tcW w:w="1000" w:type="dxa"/>
            <w:tcBorders>
              <w:top w:val="nil"/>
              <w:left w:val="nil"/>
              <w:bottom w:val="single" w:sz="8" w:space="0" w:color="FFFFFF"/>
              <w:right w:val="single" w:sz="8" w:space="0" w:color="FFFFFF"/>
            </w:tcBorders>
            <w:shd w:val="clear" w:color="000000" w:fill="D5E3CF"/>
            <w:vAlign w:val="center"/>
            <w:hideMark/>
          </w:tcPr>
          <w:p w14:paraId="34AA1B6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220</w:t>
            </w:r>
          </w:p>
        </w:tc>
      </w:tr>
      <w:tr w:rsidR="0059585C" w:rsidRPr="0059585C" w14:paraId="217C6543"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1641DCD3"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Production</w:t>
            </w:r>
          </w:p>
        </w:tc>
        <w:tc>
          <w:tcPr>
            <w:tcW w:w="985" w:type="dxa"/>
            <w:tcBorders>
              <w:top w:val="nil"/>
              <w:left w:val="nil"/>
              <w:bottom w:val="single" w:sz="8" w:space="0" w:color="FFFFFF"/>
              <w:right w:val="single" w:sz="8" w:space="0" w:color="FFFFFF"/>
            </w:tcBorders>
            <w:shd w:val="clear" w:color="000000" w:fill="EBF1E9"/>
            <w:vAlign w:val="center"/>
            <w:hideMark/>
          </w:tcPr>
          <w:p w14:paraId="77C1433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167</w:t>
            </w:r>
          </w:p>
        </w:tc>
        <w:tc>
          <w:tcPr>
            <w:tcW w:w="986" w:type="dxa"/>
            <w:tcBorders>
              <w:top w:val="nil"/>
              <w:left w:val="nil"/>
              <w:bottom w:val="single" w:sz="8" w:space="0" w:color="FFFFFF"/>
              <w:right w:val="single" w:sz="8" w:space="0" w:color="FFFFFF"/>
            </w:tcBorders>
            <w:shd w:val="clear" w:color="000000" w:fill="EBF1E9"/>
            <w:vAlign w:val="center"/>
            <w:hideMark/>
          </w:tcPr>
          <w:p w14:paraId="4C3CC0D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175</w:t>
            </w:r>
          </w:p>
        </w:tc>
        <w:tc>
          <w:tcPr>
            <w:tcW w:w="986" w:type="dxa"/>
            <w:tcBorders>
              <w:top w:val="nil"/>
              <w:left w:val="nil"/>
              <w:bottom w:val="single" w:sz="8" w:space="0" w:color="FFFFFF"/>
              <w:right w:val="single" w:sz="8" w:space="0" w:color="FFFFFF"/>
            </w:tcBorders>
            <w:shd w:val="clear" w:color="000000" w:fill="EBF1E9"/>
            <w:vAlign w:val="center"/>
            <w:hideMark/>
          </w:tcPr>
          <w:p w14:paraId="51BFD28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172</w:t>
            </w:r>
          </w:p>
        </w:tc>
        <w:tc>
          <w:tcPr>
            <w:tcW w:w="986" w:type="dxa"/>
            <w:tcBorders>
              <w:top w:val="nil"/>
              <w:left w:val="nil"/>
              <w:bottom w:val="single" w:sz="8" w:space="0" w:color="FFFFFF"/>
              <w:right w:val="single" w:sz="8" w:space="0" w:color="FFFFFF"/>
            </w:tcBorders>
            <w:shd w:val="clear" w:color="000000" w:fill="EBF1E9"/>
            <w:vAlign w:val="center"/>
            <w:hideMark/>
          </w:tcPr>
          <w:p w14:paraId="46FB47C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170</w:t>
            </w:r>
          </w:p>
        </w:tc>
        <w:tc>
          <w:tcPr>
            <w:tcW w:w="986" w:type="dxa"/>
            <w:tcBorders>
              <w:top w:val="nil"/>
              <w:left w:val="nil"/>
              <w:bottom w:val="single" w:sz="8" w:space="0" w:color="FFFFFF"/>
              <w:right w:val="single" w:sz="8" w:space="0" w:color="FFFFFF"/>
            </w:tcBorders>
            <w:shd w:val="clear" w:color="000000" w:fill="EBF1E9"/>
            <w:vAlign w:val="center"/>
            <w:hideMark/>
          </w:tcPr>
          <w:p w14:paraId="30FD578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159</w:t>
            </w:r>
          </w:p>
        </w:tc>
        <w:tc>
          <w:tcPr>
            <w:tcW w:w="990" w:type="dxa"/>
            <w:tcBorders>
              <w:top w:val="nil"/>
              <w:left w:val="nil"/>
              <w:bottom w:val="single" w:sz="8" w:space="0" w:color="FFFFFF"/>
              <w:right w:val="single" w:sz="8" w:space="0" w:color="FFFFFF"/>
            </w:tcBorders>
            <w:shd w:val="clear" w:color="000000" w:fill="EBF1E9"/>
            <w:vAlign w:val="center"/>
            <w:hideMark/>
          </w:tcPr>
          <w:p w14:paraId="02131B9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171</w:t>
            </w:r>
          </w:p>
        </w:tc>
        <w:tc>
          <w:tcPr>
            <w:tcW w:w="999" w:type="dxa"/>
            <w:tcBorders>
              <w:top w:val="nil"/>
              <w:left w:val="nil"/>
              <w:bottom w:val="single" w:sz="8" w:space="0" w:color="FFFFFF"/>
              <w:right w:val="single" w:sz="8" w:space="0" w:color="FFFFFF"/>
            </w:tcBorders>
            <w:shd w:val="clear" w:color="000000" w:fill="EBF1E9"/>
            <w:vAlign w:val="center"/>
            <w:hideMark/>
          </w:tcPr>
          <w:p w14:paraId="3216A2B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183</w:t>
            </w:r>
          </w:p>
        </w:tc>
        <w:tc>
          <w:tcPr>
            <w:tcW w:w="998" w:type="dxa"/>
            <w:tcBorders>
              <w:top w:val="nil"/>
              <w:left w:val="nil"/>
              <w:bottom w:val="single" w:sz="8" w:space="0" w:color="FFFFFF"/>
              <w:right w:val="single" w:sz="8" w:space="0" w:color="FFFFFF"/>
            </w:tcBorders>
            <w:shd w:val="clear" w:color="000000" w:fill="EBF1E9"/>
            <w:vAlign w:val="center"/>
            <w:hideMark/>
          </w:tcPr>
          <w:p w14:paraId="296CE9B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197</w:t>
            </w:r>
          </w:p>
        </w:tc>
        <w:tc>
          <w:tcPr>
            <w:tcW w:w="1000" w:type="dxa"/>
            <w:tcBorders>
              <w:top w:val="nil"/>
              <w:left w:val="nil"/>
              <w:bottom w:val="single" w:sz="8" w:space="0" w:color="FFFFFF"/>
              <w:right w:val="single" w:sz="8" w:space="0" w:color="FFFFFF"/>
            </w:tcBorders>
            <w:shd w:val="clear" w:color="000000" w:fill="EBF1E9"/>
            <w:vAlign w:val="center"/>
            <w:hideMark/>
          </w:tcPr>
          <w:p w14:paraId="524E50B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214</w:t>
            </w:r>
          </w:p>
        </w:tc>
      </w:tr>
      <w:tr w:rsidR="0059585C" w:rsidRPr="0059585C" w14:paraId="7EE7392A"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3C4585D2"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 xml:space="preserve">Import </w:t>
            </w:r>
          </w:p>
        </w:tc>
        <w:tc>
          <w:tcPr>
            <w:tcW w:w="985" w:type="dxa"/>
            <w:tcBorders>
              <w:top w:val="nil"/>
              <w:left w:val="nil"/>
              <w:bottom w:val="single" w:sz="8" w:space="0" w:color="FFFFFF"/>
              <w:right w:val="single" w:sz="8" w:space="0" w:color="FFFFFF"/>
            </w:tcBorders>
            <w:shd w:val="clear" w:color="000000" w:fill="D5E3CF"/>
            <w:vAlign w:val="center"/>
            <w:hideMark/>
          </w:tcPr>
          <w:p w14:paraId="522B91E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145</w:t>
            </w:r>
          </w:p>
        </w:tc>
        <w:tc>
          <w:tcPr>
            <w:tcW w:w="986" w:type="dxa"/>
            <w:tcBorders>
              <w:top w:val="nil"/>
              <w:left w:val="nil"/>
              <w:bottom w:val="single" w:sz="8" w:space="0" w:color="FFFFFF"/>
              <w:right w:val="single" w:sz="8" w:space="0" w:color="FFFFFF"/>
            </w:tcBorders>
            <w:shd w:val="clear" w:color="000000" w:fill="D5E3CF"/>
            <w:vAlign w:val="center"/>
            <w:hideMark/>
          </w:tcPr>
          <w:p w14:paraId="6C88D867"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161</w:t>
            </w:r>
          </w:p>
        </w:tc>
        <w:tc>
          <w:tcPr>
            <w:tcW w:w="986" w:type="dxa"/>
            <w:tcBorders>
              <w:top w:val="nil"/>
              <w:left w:val="nil"/>
              <w:bottom w:val="single" w:sz="8" w:space="0" w:color="FFFFFF"/>
              <w:right w:val="single" w:sz="8" w:space="0" w:color="FFFFFF"/>
            </w:tcBorders>
            <w:shd w:val="clear" w:color="000000" w:fill="D5E3CF"/>
            <w:vAlign w:val="center"/>
            <w:hideMark/>
          </w:tcPr>
          <w:p w14:paraId="58E2DBE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185</w:t>
            </w:r>
          </w:p>
        </w:tc>
        <w:tc>
          <w:tcPr>
            <w:tcW w:w="986" w:type="dxa"/>
            <w:tcBorders>
              <w:top w:val="nil"/>
              <w:left w:val="nil"/>
              <w:bottom w:val="single" w:sz="8" w:space="0" w:color="FFFFFF"/>
              <w:right w:val="single" w:sz="8" w:space="0" w:color="FFFFFF"/>
            </w:tcBorders>
            <w:shd w:val="clear" w:color="000000" w:fill="D5E3CF"/>
            <w:vAlign w:val="center"/>
            <w:hideMark/>
          </w:tcPr>
          <w:p w14:paraId="121C24B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166</w:t>
            </w:r>
          </w:p>
        </w:tc>
        <w:tc>
          <w:tcPr>
            <w:tcW w:w="986" w:type="dxa"/>
            <w:tcBorders>
              <w:top w:val="nil"/>
              <w:left w:val="nil"/>
              <w:bottom w:val="single" w:sz="8" w:space="0" w:color="FFFFFF"/>
              <w:right w:val="single" w:sz="8" w:space="0" w:color="FFFFFF"/>
            </w:tcBorders>
            <w:shd w:val="clear" w:color="000000" w:fill="D5E3CF"/>
            <w:vAlign w:val="center"/>
            <w:hideMark/>
          </w:tcPr>
          <w:p w14:paraId="5CB824A4"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180</w:t>
            </w:r>
          </w:p>
        </w:tc>
        <w:tc>
          <w:tcPr>
            <w:tcW w:w="990" w:type="dxa"/>
            <w:tcBorders>
              <w:top w:val="nil"/>
              <w:left w:val="nil"/>
              <w:bottom w:val="single" w:sz="8" w:space="0" w:color="FFFFFF"/>
              <w:right w:val="single" w:sz="8" w:space="0" w:color="FFFFFF"/>
            </w:tcBorders>
            <w:shd w:val="clear" w:color="000000" w:fill="D5E3CF"/>
            <w:vAlign w:val="center"/>
            <w:hideMark/>
          </w:tcPr>
          <w:p w14:paraId="1F6283F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146</w:t>
            </w:r>
          </w:p>
        </w:tc>
        <w:tc>
          <w:tcPr>
            <w:tcW w:w="2998" w:type="dxa"/>
            <w:gridSpan w:val="3"/>
            <w:vMerge w:val="restart"/>
            <w:tcBorders>
              <w:top w:val="single" w:sz="8" w:space="0" w:color="FFFFFF"/>
              <w:left w:val="single" w:sz="8" w:space="0" w:color="FFFFFF"/>
              <w:bottom w:val="single" w:sz="8" w:space="0" w:color="FFFFFF"/>
              <w:right w:val="single" w:sz="8" w:space="0" w:color="FFFFFF"/>
            </w:tcBorders>
            <w:shd w:val="clear" w:color="000000" w:fill="D5E3CF"/>
            <w:vAlign w:val="center"/>
            <w:hideMark/>
          </w:tcPr>
          <w:p w14:paraId="216D732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 </w:t>
            </w:r>
          </w:p>
        </w:tc>
      </w:tr>
      <w:tr w:rsidR="0059585C" w:rsidRPr="0059585C" w14:paraId="31FEEDE7" w14:textId="77777777" w:rsidTr="0059585C">
        <w:trPr>
          <w:trHeight w:val="36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07890196"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Export</w:t>
            </w:r>
          </w:p>
        </w:tc>
        <w:tc>
          <w:tcPr>
            <w:tcW w:w="985" w:type="dxa"/>
            <w:tcBorders>
              <w:top w:val="nil"/>
              <w:left w:val="nil"/>
              <w:bottom w:val="single" w:sz="8" w:space="0" w:color="FFFFFF"/>
              <w:right w:val="single" w:sz="8" w:space="0" w:color="FFFFFF"/>
            </w:tcBorders>
            <w:shd w:val="clear" w:color="000000" w:fill="EBF1E9"/>
            <w:vAlign w:val="center"/>
            <w:hideMark/>
          </w:tcPr>
          <w:p w14:paraId="2E0E9EC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34</w:t>
            </w:r>
          </w:p>
        </w:tc>
        <w:tc>
          <w:tcPr>
            <w:tcW w:w="986" w:type="dxa"/>
            <w:tcBorders>
              <w:top w:val="nil"/>
              <w:left w:val="nil"/>
              <w:bottom w:val="single" w:sz="8" w:space="0" w:color="FFFFFF"/>
              <w:right w:val="single" w:sz="8" w:space="0" w:color="FFFFFF"/>
            </w:tcBorders>
            <w:shd w:val="clear" w:color="000000" w:fill="EBF1E9"/>
            <w:vAlign w:val="center"/>
            <w:hideMark/>
          </w:tcPr>
          <w:p w14:paraId="01ECFBA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48</w:t>
            </w:r>
          </w:p>
        </w:tc>
        <w:tc>
          <w:tcPr>
            <w:tcW w:w="986" w:type="dxa"/>
            <w:tcBorders>
              <w:top w:val="nil"/>
              <w:left w:val="nil"/>
              <w:bottom w:val="single" w:sz="8" w:space="0" w:color="FFFFFF"/>
              <w:right w:val="single" w:sz="8" w:space="0" w:color="FFFFFF"/>
            </w:tcBorders>
            <w:shd w:val="clear" w:color="000000" w:fill="EBF1E9"/>
            <w:vAlign w:val="center"/>
            <w:hideMark/>
          </w:tcPr>
          <w:p w14:paraId="7B7DF4B9"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62</w:t>
            </w:r>
          </w:p>
        </w:tc>
        <w:tc>
          <w:tcPr>
            <w:tcW w:w="986" w:type="dxa"/>
            <w:tcBorders>
              <w:top w:val="nil"/>
              <w:left w:val="nil"/>
              <w:bottom w:val="single" w:sz="8" w:space="0" w:color="FFFFFF"/>
              <w:right w:val="single" w:sz="8" w:space="0" w:color="FFFFFF"/>
            </w:tcBorders>
            <w:shd w:val="clear" w:color="000000" w:fill="EBF1E9"/>
            <w:vAlign w:val="center"/>
            <w:hideMark/>
          </w:tcPr>
          <w:p w14:paraId="2A2267F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55</w:t>
            </w:r>
          </w:p>
        </w:tc>
        <w:tc>
          <w:tcPr>
            <w:tcW w:w="986" w:type="dxa"/>
            <w:tcBorders>
              <w:top w:val="nil"/>
              <w:left w:val="nil"/>
              <w:bottom w:val="single" w:sz="8" w:space="0" w:color="FFFFFF"/>
              <w:right w:val="single" w:sz="8" w:space="0" w:color="FFFFFF"/>
            </w:tcBorders>
            <w:shd w:val="clear" w:color="000000" w:fill="EBF1E9"/>
            <w:vAlign w:val="center"/>
            <w:hideMark/>
          </w:tcPr>
          <w:p w14:paraId="04FBBBA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46</w:t>
            </w:r>
          </w:p>
        </w:tc>
        <w:tc>
          <w:tcPr>
            <w:tcW w:w="990" w:type="dxa"/>
            <w:tcBorders>
              <w:top w:val="nil"/>
              <w:left w:val="nil"/>
              <w:bottom w:val="single" w:sz="8" w:space="0" w:color="FFFFFF"/>
              <w:right w:val="single" w:sz="8" w:space="0" w:color="FFFFFF"/>
            </w:tcBorders>
            <w:shd w:val="clear" w:color="000000" w:fill="EBF1E9"/>
            <w:vAlign w:val="center"/>
            <w:hideMark/>
          </w:tcPr>
          <w:p w14:paraId="485B1411"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44</w:t>
            </w:r>
          </w:p>
        </w:tc>
        <w:tc>
          <w:tcPr>
            <w:tcW w:w="2998" w:type="dxa"/>
            <w:gridSpan w:val="3"/>
            <w:vMerge/>
            <w:tcBorders>
              <w:top w:val="nil"/>
              <w:left w:val="nil"/>
              <w:bottom w:val="single" w:sz="8" w:space="0" w:color="FFFFFF"/>
              <w:right w:val="single" w:sz="8" w:space="0" w:color="FFFFFF"/>
            </w:tcBorders>
            <w:vAlign w:val="center"/>
            <w:hideMark/>
          </w:tcPr>
          <w:p w14:paraId="691DA990" w14:textId="77777777" w:rsidR="0059585C" w:rsidRPr="0059585C" w:rsidRDefault="0059585C" w:rsidP="0059585C">
            <w:pPr>
              <w:spacing w:after="0" w:line="240" w:lineRule="auto"/>
              <w:rPr>
                <w:rFonts w:ascii="Verdana" w:eastAsia="Times New Roman" w:hAnsi="Verdana" w:cs="Calibri"/>
                <w:color w:val="000000"/>
                <w:sz w:val="14"/>
                <w:szCs w:val="14"/>
                <w:lang w:eastAsia="en-IN"/>
              </w:rPr>
            </w:pPr>
          </w:p>
        </w:tc>
      </w:tr>
      <w:tr w:rsidR="0059585C" w:rsidRPr="0059585C" w14:paraId="11E55320" w14:textId="77777777" w:rsidTr="0059585C">
        <w:trPr>
          <w:trHeight w:val="436"/>
        </w:trPr>
        <w:tc>
          <w:tcPr>
            <w:tcW w:w="1290" w:type="dxa"/>
            <w:tcBorders>
              <w:top w:val="nil"/>
              <w:left w:val="single" w:sz="8" w:space="0" w:color="FFFFFF"/>
              <w:bottom w:val="single" w:sz="8" w:space="0" w:color="FFFFFF"/>
              <w:right w:val="single" w:sz="8" w:space="0" w:color="FFFFFF"/>
            </w:tcBorders>
            <w:shd w:val="clear" w:color="000000" w:fill="D5E3CF"/>
            <w:vAlign w:val="center"/>
            <w:hideMark/>
          </w:tcPr>
          <w:p w14:paraId="1BF982AC"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Total Demand</w:t>
            </w:r>
          </w:p>
        </w:tc>
        <w:tc>
          <w:tcPr>
            <w:tcW w:w="985" w:type="dxa"/>
            <w:tcBorders>
              <w:top w:val="nil"/>
              <w:left w:val="nil"/>
              <w:bottom w:val="single" w:sz="8" w:space="0" w:color="FFFFFF"/>
              <w:right w:val="single" w:sz="8" w:space="0" w:color="FFFFFF"/>
            </w:tcBorders>
            <w:shd w:val="clear" w:color="000000" w:fill="D5E3CF"/>
            <w:vAlign w:val="center"/>
            <w:hideMark/>
          </w:tcPr>
          <w:p w14:paraId="4E16CC7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274</w:t>
            </w:r>
          </w:p>
        </w:tc>
        <w:tc>
          <w:tcPr>
            <w:tcW w:w="986" w:type="dxa"/>
            <w:tcBorders>
              <w:top w:val="nil"/>
              <w:left w:val="nil"/>
              <w:bottom w:val="single" w:sz="8" w:space="0" w:color="FFFFFF"/>
              <w:right w:val="single" w:sz="8" w:space="0" w:color="FFFFFF"/>
            </w:tcBorders>
            <w:shd w:val="clear" w:color="000000" w:fill="D5E3CF"/>
            <w:vAlign w:val="center"/>
            <w:hideMark/>
          </w:tcPr>
          <w:p w14:paraId="5BAEABC0"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284</w:t>
            </w:r>
          </w:p>
        </w:tc>
        <w:tc>
          <w:tcPr>
            <w:tcW w:w="986" w:type="dxa"/>
            <w:tcBorders>
              <w:top w:val="nil"/>
              <w:left w:val="nil"/>
              <w:bottom w:val="single" w:sz="8" w:space="0" w:color="FFFFFF"/>
              <w:right w:val="single" w:sz="8" w:space="0" w:color="FFFFFF"/>
            </w:tcBorders>
            <w:shd w:val="clear" w:color="000000" w:fill="D5E3CF"/>
            <w:vAlign w:val="center"/>
            <w:hideMark/>
          </w:tcPr>
          <w:p w14:paraId="56FFB94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292</w:t>
            </w:r>
          </w:p>
        </w:tc>
        <w:tc>
          <w:tcPr>
            <w:tcW w:w="986" w:type="dxa"/>
            <w:tcBorders>
              <w:top w:val="nil"/>
              <w:left w:val="nil"/>
              <w:bottom w:val="single" w:sz="8" w:space="0" w:color="FFFFFF"/>
              <w:right w:val="single" w:sz="8" w:space="0" w:color="FFFFFF"/>
            </w:tcBorders>
            <w:shd w:val="clear" w:color="000000" w:fill="D5E3CF"/>
            <w:vAlign w:val="center"/>
            <w:hideMark/>
          </w:tcPr>
          <w:p w14:paraId="2B7361B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277</w:t>
            </w:r>
          </w:p>
        </w:tc>
        <w:tc>
          <w:tcPr>
            <w:tcW w:w="986" w:type="dxa"/>
            <w:tcBorders>
              <w:top w:val="nil"/>
              <w:left w:val="nil"/>
              <w:bottom w:val="single" w:sz="8" w:space="0" w:color="FFFFFF"/>
              <w:right w:val="single" w:sz="8" w:space="0" w:color="FFFFFF"/>
            </w:tcBorders>
            <w:shd w:val="clear" w:color="000000" w:fill="D5E3CF"/>
            <w:vAlign w:val="center"/>
            <w:hideMark/>
          </w:tcPr>
          <w:p w14:paraId="04784E33"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290</w:t>
            </w:r>
          </w:p>
        </w:tc>
        <w:tc>
          <w:tcPr>
            <w:tcW w:w="990" w:type="dxa"/>
            <w:tcBorders>
              <w:top w:val="nil"/>
              <w:left w:val="nil"/>
              <w:bottom w:val="single" w:sz="8" w:space="0" w:color="FFFFFF"/>
              <w:right w:val="single" w:sz="8" w:space="0" w:color="FFFFFF"/>
            </w:tcBorders>
            <w:shd w:val="clear" w:color="000000" w:fill="D5E3CF"/>
            <w:vAlign w:val="center"/>
            <w:hideMark/>
          </w:tcPr>
          <w:p w14:paraId="165CAE28"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val="en-US" w:eastAsia="en-IN"/>
              </w:rPr>
              <w:t>271</w:t>
            </w:r>
          </w:p>
        </w:tc>
        <w:tc>
          <w:tcPr>
            <w:tcW w:w="999" w:type="dxa"/>
            <w:tcBorders>
              <w:top w:val="nil"/>
              <w:left w:val="nil"/>
              <w:bottom w:val="single" w:sz="8" w:space="0" w:color="FFFFFF"/>
              <w:right w:val="single" w:sz="8" w:space="0" w:color="FFFFFF"/>
            </w:tcBorders>
            <w:shd w:val="clear" w:color="000000" w:fill="D5E3CF"/>
            <w:vAlign w:val="center"/>
            <w:hideMark/>
          </w:tcPr>
          <w:p w14:paraId="7C91EDC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289</w:t>
            </w:r>
          </w:p>
        </w:tc>
        <w:tc>
          <w:tcPr>
            <w:tcW w:w="998" w:type="dxa"/>
            <w:tcBorders>
              <w:top w:val="nil"/>
              <w:left w:val="nil"/>
              <w:bottom w:val="single" w:sz="8" w:space="0" w:color="FFFFFF"/>
              <w:right w:val="single" w:sz="8" w:space="0" w:color="FFFFFF"/>
            </w:tcBorders>
            <w:shd w:val="clear" w:color="000000" w:fill="D5E3CF"/>
            <w:vAlign w:val="center"/>
            <w:hideMark/>
          </w:tcPr>
          <w:p w14:paraId="055BBC72"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352</w:t>
            </w:r>
          </w:p>
        </w:tc>
        <w:tc>
          <w:tcPr>
            <w:tcW w:w="1000" w:type="dxa"/>
            <w:tcBorders>
              <w:top w:val="nil"/>
              <w:left w:val="nil"/>
              <w:bottom w:val="single" w:sz="8" w:space="0" w:color="FFFFFF"/>
              <w:right w:val="single" w:sz="8" w:space="0" w:color="FFFFFF"/>
            </w:tcBorders>
            <w:shd w:val="clear" w:color="000000" w:fill="D5E3CF"/>
            <w:vAlign w:val="center"/>
            <w:hideMark/>
          </w:tcPr>
          <w:p w14:paraId="2B590A1A"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425</w:t>
            </w:r>
          </w:p>
        </w:tc>
      </w:tr>
      <w:tr w:rsidR="0059585C" w:rsidRPr="0059585C" w14:paraId="22DFFB2F" w14:textId="77777777" w:rsidTr="0059585C">
        <w:trPr>
          <w:trHeight w:val="645"/>
        </w:trPr>
        <w:tc>
          <w:tcPr>
            <w:tcW w:w="1290" w:type="dxa"/>
            <w:tcBorders>
              <w:top w:val="nil"/>
              <w:left w:val="single" w:sz="8" w:space="0" w:color="FFFFFF"/>
              <w:bottom w:val="single" w:sz="8" w:space="0" w:color="FFFFFF"/>
              <w:right w:val="single" w:sz="8" w:space="0" w:color="FFFFFF"/>
            </w:tcBorders>
            <w:shd w:val="clear" w:color="000000" w:fill="EBF1E9"/>
            <w:vAlign w:val="center"/>
            <w:hideMark/>
          </w:tcPr>
          <w:p w14:paraId="25B2B7A3" w14:textId="77777777" w:rsidR="0059585C" w:rsidRPr="0059585C" w:rsidRDefault="0059585C" w:rsidP="0059585C">
            <w:pPr>
              <w:spacing w:after="0" w:line="240" w:lineRule="auto"/>
              <w:ind w:firstLineChars="100" w:firstLine="141"/>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eastAsia="en-IN"/>
              </w:rPr>
              <w:t>Demand Supply Gap</w:t>
            </w:r>
          </w:p>
        </w:tc>
        <w:tc>
          <w:tcPr>
            <w:tcW w:w="5923"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543BA6DB" w14:textId="77777777" w:rsidR="0059585C" w:rsidRPr="0059585C" w:rsidRDefault="0059585C" w:rsidP="0059585C">
            <w:pPr>
              <w:spacing w:after="0" w:line="240" w:lineRule="auto"/>
              <w:jc w:val="center"/>
              <w:rPr>
                <w:rFonts w:ascii="Verdana" w:eastAsia="Times New Roman" w:hAnsi="Verdana" w:cs="Calibri"/>
                <w:b/>
                <w:bCs/>
                <w:color w:val="000000"/>
                <w:sz w:val="14"/>
                <w:szCs w:val="14"/>
                <w:lang w:eastAsia="en-IN"/>
              </w:rPr>
            </w:pPr>
            <w:r w:rsidRPr="0059585C">
              <w:rPr>
                <w:rFonts w:ascii="Verdana" w:eastAsia="Times New Roman" w:hAnsi="Verdana" w:cs="Calibri"/>
                <w:b/>
                <w:bCs/>
                <w:color w:val="000000"/>
                <w:sz w:val="14"/>
                <w:szCs w:val="14"/>
                <w:lang w:val="en-US" w:eastAsia="en-IN"/>
              </w:rPr>
              <w:t> </w:t>
            </w:r>
          </w:p>
        </w:tc>
        <w:tc>
          <w:tcPr>
            <w:tcW w:w="999" w:type="dxa"/>
            <w:tcBorders>
              <w:top w:val="nil"/>
              <w:left w:val="nil"/>
              <w:bottom w:val="single" w:sz="8" w:space="0" w:color="FFFFFF"/>
              <w:right w:val="single" w:sz="8" w:space="0" w:color="FFFFFF"/>
            </w:tcBorders>
            <w:shd w:val="clear" w:color="000000" w:fill="EBF1E9"/>
            <w:vAlign w:val="center"/>
            <w:hideMark/>
          </w:tcPr>
          <w:p w14:paraId="0F7CF3B5"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-106</w:t>
            </w:r>
          </w:p>
        </w:tc>
        <w:tc>
          <w:tcPr>
            <w:tcW w:w="998" w:type="dxa"/>
            <w:tcBorders>
              <w:top w:val="nil"/>
              <w:left w:val="nil"/>
              <w:bottom w:val="single" w:sz="8" w:space="0" w:color="FFFFFF"/>
              <w:right w:val="single" w:sz="8" w:space="0" w:color="FFFFFF"/>
            </w:tcBorders>
            <w:shd w:val="clear" w:color="000000" w:fill="EBF1E9"/>
            <w:vAlign w:val="center"/>
            <w:hideMark/>
          </w:tcPr>
          <w:p w14:paraId="479E198E"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-155</w:t>
            </w:r>
          </w:p>
        </w:tc>
        <w:tc>
          <w:tcPr>
            <w:tcW w:w="1000" w:type="dxa"/>
            <w:tcBorders>
              <w:top w:val="nil"/>
              <w:left w:val="nil"/>
              <w:bottom w:val="single" w:sz="8" w:space="0" w:color="FFFFFF"/>
              <w:right w:val="single" w:sz="8" w:space="0" w:color="FFFFFF"/>
            </w:tcBorders>
            <w:shd w:val="clear" w:color="000000" w:fill="EBF1E9"/>
            <w:vAlign w:val="center"/>
            <w:hideMark/>
          </w:tcPr>
          <w:p w14:paraId="17473C46" w14:textId="77777777" w:rsidR="0059585C" w:rsidRPr="0059585C" w:rsidRDefault="0059585C" w:rsidP="0059585C">
            <w:pPr>
              <w:spacing w:after="0" w:line="240" w:lineRule="auto"/>
              <w:jc w:val="center"/>
              <w:rPr>
                <w:rFonts w:ascii="Verdana" w:eastAsia="Times New Roman" w:hAnsi="Verdana" w:cs="Calibri"/>
                <w:color w:val="000000"/>
                <w:sz w:val="14"/>
                <w:szCs w:val="14"/>
                <w:lang w:eastAsia="en-IN"/>
              </w:rPr>
            </w:pPr>
            <w:r w:rsidRPr="0059585C">
              <w:rPr>
                <w:rFonts w:ascii="Verdana" w:eastAsia="Times New Roman" w:hAnsi="Verdana" w:cs="Calibri"/>
                <w:color w:val="000000"/>
                <w:sz w:val="14"/>
                <w:szCs w:val="14"/>
                <w:lang w:eastAsia="en-IN"/>
              </w:rPr>
              <w:t>-211</w:t>
            </w:r>
          </w:p>
        </w:tc>
      </w:tr>
    </w:tbl>
    <w:p w14:paraId="53622185" w14:textId="5C924569" w:rsidR="0055117A" w:rsidRDefault="00FA0D73" w:rsidP="00FA0D73">
      <w:pPr>
        <w:tabs>
          <w:tab w:val="left" w:pos="1290"/>
        </w:tabs>
        <w:rPr>
          <w:rFonts w:ascii="Arial" w:eastAsia="Verdana" w:hAnsi="Arial" w:cs="Arial"/>
          <w:b/>
          <w:bCs/>
          <w:color w:val="000000" w:themeColor="text1"/>
          <w:kern w:val="24"/>
          <w:sz w:val="24"/>
          <w:szCs w:val="24"/>
        </w:rPr>
      </w:pPr>
      <w:r>
        <w:rPr>
          <w:noProof/>
        </w:rPr>
        <w:lastRenderedPageBreak/>
        <mc:AlternateContent>
          <mc:Choice Requires="wps">
            <w:drawing>
              <wp:anchor distT="0" distB="0" distL="114300" distR="114300" simplePos="0" relativeHeight="252974080" behindDoc="0" locked="0" layoutInCell="1" allowOverlap="1" wp14:anchorId="0584B554" wp14:editId="4F2D1542">
                <wp:simplePos x="0" y="0"/>
                <wp:positionH relativeFrom="margin">
                  <wp:align>right</wp:align>
                </wp:positionH>
                <wp:positionV relativeFrom="paragraph">
                  <wp:posOffset>9525</wp:posOffset>
                </wp:positionV>
                <wp:extent cx="1864360" cy="200025"/>
                <wp:effectExtent l="0" t="0" r="0" b="0"/>
                <wp:wrapNone/>
                <wp:docPr id="111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00025"/>
                        </a:xfrm>
                        <a:prstGeom prst="rect">
                          <a:avLst/>
                        </a:prstGeom>
                        <a:noFill/>
                      </wps:spPr>
                      <wps:txbx>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584B554" id="_x0000_s1170" type="#_x0000_t202" style="position:absolute;margin-left:95.6pt;margin-top:.75pt;width:146.8pt;height:15.75pt;z-index:25297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" filled="f" stroked="f">
                <v:textbox style="mso-fit-shape-to-text:t">
                  <w:txbxContent>
                    <w:p w14:paraId="10DDCD04" w14:textId="77777777" w:rsidR="00FA0D73" w:rsidRPr="00687E98" w:rsidRDefault="00FA0D73" w:rsidP="00FA0D73">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4308AB4D" w14:textId="3058D49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3.6.</w:t>
      </w:r>
      <w:r w:rsidR="00955F6C">
        <w:rPr>
          <w:rFonts w:ascii="Arial" w:eastAsia="Verdana" w:hAnsi="Arial" w:cs="Arial"/>
          <w:b/>
          <w:bCs/>
          <w:color w:val="000000" w:themeColor="text1"/>
          <w:kern w:val="24"/>
          <w:sz w:val="24"/>
          <w:szCs w:val="24"/>
        </w:rPr>
        <w:t>9</w:t>
      </w:r>
      <w:r w:rsidRPr="00592AA5">
        <w:rPr>
          <w:rFonts w:ascii="Arial" w:eastAsia="Verdana" w:hAnsi="Arial" w:cs="Arial"/>
          <w:b/>
          <w:bCs/>
          <w:color w:val="000000" w:themeColor="text1"/>
          <w:kern w:val="24"/>
          <w:sz w:val="24"/>
          <w:szCs w:val="24"/>
        </w:rPr>
        <w:t>. Sales By Company</w:t>
      </w:r>
    </w:p>
    <w:p w14:paraId="24225F0A" w14:textId="403A7082" w:rsidR="003F4B41" w:rsidRPr="00592AA5" w:rsidRDefault="003F4B41" w:rsidP="003F4B41">
      <w:pPr>
        <w:spacing w:line="360" w:lineRule="auto"/>
        <w:textAlignment w:val="baseline"/>
        <w:rPr>
          <w:rFonts w:ascii="Arial" w:eastAsia="Verdana" w:hAnsi="Arial" w:cs="Arial"/>
          <w:b/>
          <w:bCs/>
          <w:color w:val="000000" w:themeColor="text1"/>
          <w:kern w:val="24"/>
          <w:sz w:val="24"/>
          <w:szCs w:val="24"/>
        </w:rPr>
      </w:pPr>
      <w:r w:rsidRPr="00592AA5">
        <w:rPr>
          <w:rFonts w:ascii="Arial" w:eastAsia="Verdana" w:hAnsi="Arial" w:cs="Arial"/>
          <w:b/>
          <w:bCs/>
          <w:color w:val="000000" w:themeColor="text1"/>
          <w:kern w:val="24"/>
          <w:sz w:val="24"/>
          <w:szCs w:val="24"/>
        </w:rPr>
        <w:t>Middle East &amp; Africa Epoxy Resin Sales, By Company, By Volume, 2020</w:t>
      </w:r>
    </w:p>
    <w:p w14:paraId="6A806767" w14:textId="24E04D74" w:rsidR="00040B88" w:rsidRDefault="00DD0687" w:rsidP="00040B88">
      <w:r>
        <w:rPr>
          <w:noProof/>
        </w:rPr>
        <mc:AlternateContent>
          <mc:Choice Requires="wps">
            <w:drawing>
              <wp:anchor distT="0" distB="0" distL="114300" distR="114300" simplePos="0" relativeHeight="251939840" behindDoc="0" locked="0" layoutInCell="1" allowOverlap="1" wp14:anchorId="583B148E" wp14:editId="1514E2A3">
                <wp:simplePos x="0" y="0"/>
                <wp:positionH relativeFrom="margin">
                  <wp:posOffset>2379921</wp:posOffset>
                </wp:positionH>
                <wp:positionV relativeFrom="paragraph">
                  <wp:posOffset>2384720</wp:posOffset>
                </wp:positionV>
                <wp:extent cx="4075430" cy="292735"/>
                <wp:effectExtent l="0" t="0" r="0" b="0"/>
                <wp:wrapNone/>
                <wp:docPr id="6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2735"/>
                        </a:xfrm>
                        <a:prstGeom prst="rect">
                          <a:avLst/>
                        </a:prstGeom>
                        <a:noFill/>
                      </wps:spPr>
                      <wps:txbx>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83B148E" id="_x0000_s1171" type="#_x0000_t202" style="position:absolute;margin-left:187.4pt;margin-top:187.75pt;width:320.9pt;height:23.0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" filled="f" stroked="f">
                <v:textbox style="mso-fit-shape-to-text:t">
                  <w:txbxContent>
                    <w:p w14:paraId="7B89FFFB" w14:textId="77777777" w:rsidR="00040B88" w:rsidRPr="005858C1" w:rsidRDefault="00040B88" w:rsidP="00040B88">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Pr="00064A01">
        <w:rPr>
          <w:noProof/>
        </w:rPr>
        <w:drawing>
          <wp:inline distT="0" distB="0" distL="0" distR="0" wp14:anchorId="5ED5DB23" wp14:editId="3D88976C">
            <wp:extent cx="6457950" cy="2381250"/>
            <wp:effectExtent l="0" t="0" r="0" b="0"/>
            <wp:docPr id="1076" name="Chart 1076">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bl>
      <w:tblPr>
        <w:tblW w:w="10148" w:type="dxa"/>
        <w:tblLook w:val="0420" w:firstRow="1" w:lastRow="0" w:firstColumn="0" w:lastColumn="0" w:noHBand="0" w:noVBand="1"/>
      </w:tblPr>
      <w:tblGrid>
        <w:gridCol w:w="1554"/>
        <w:gridCol w:w="3109"/>
        <w:gridCol w:w="1097"/>
        <w:gridCol w:w="1097"/>
        <w:gridCol w:w="1097"/>
        <w:gridCol w:w="1097"/>
        <w:gridCol w:w="1097"/>
      </w:tblGrid>
      <w:tr w:rsidR="00E47F3C" w:rsidRPr="00E47F3C" w14:paraId="3532A022" w14:textId="77777777" w:rsidTr="00E47F3C">
        <w:trPr>
          <w:trHeight w:val="310"/>
        </w:trPr>
        <w:tc>
          <w:tcPr>
            <w:tcW w:w="15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827E7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Region</w:t>
            </w:r>
          </w:p>
        </w:tc>
        <w:tc>
          <w:tcPr>
            <w:tcW w:w="3109" w:type="dxa"/>
            <w:tcBorders>
              <w:top w:val="single" w:sz="4" w:space="0" w:color="auto"/>
              <w:left w:val="nil"/>
              <w:bottom w:val="nil"/>
              <w:right w:val="single" w:sz="4" w:space="0" w:color="auto"/>
            </w:tcBorders>
            <w:shd w:val="clear" w:color="000000" w:fill="A9D08E"/>
            <w:noWrap/>
            <w:vAlign w:val="bottom"/>
            <w:hideMark/>
          </w:tcPr>
          <w:p w14:paraId="2B39BF2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Demand Volume Share (%)</w:t>
            </w:r>
          </w:p>
        </w:tc>
        <w:tc>
          <w:tcPr>
            <w:tcW w:w="1097" w:type="dxa"/>
            <w:tcBorders>
              <w:top w:val="single" w:sz="4" w:space="0" w:color="auto"/>
              <w:left w:val="nil"/>
              <w:bottom w:val="nil"/>
              <w:right w:val="single" w:sz="4" w:space="0" w:color="auto"/>
            </w:tcBorders>
            <w:shd w:val="clear" w:color="000000" w:fill="A9D08E"/>
            <w:noWrap/>
            <w:vAlign w:val="bottom"/>
            <w:hideMark/>
          </w:tcPr>
          <w:p w14:paraId="6166BF36"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3DC2737A"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c>
          <w:tcPr>
            <w:tcW w:w="1097" w:type="dxa"/>
            <w:tcBorders>
              <w:top w:val="nil"/>
              <w:left w:val="nil"/>
              <w:bottom w:val="nil"/>
              <w:right w:val="nil"/>
            </w:tcBorders>
            <w:shd w:val="clear" w:color="auto" w:fill="auto"/>
            <w:noWrap/>
            <w:vAlign w:val="bottom"/>
            <w:hideMark/>
          </w:tcPr>
          <w:p w14:paraId="67D4E8A2"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p>
        </w:tc>
        <w:tc>
          <w:tcPr>
            <w:tcW w:w="1097" w:type="dxa"/>
            <w:tcBorders>
              <w:top w:val="single" w:sz="4" w:space="0" w:color="auto"/>
              <w:left w:val="single" w:sz="4" w:space="0" w:color="auto"/>
              <w:bottom w:val="nil"/>
              <w:right w:val="single" w:sz="4" w:space="0" w:color="auto"/>
            </w:tcBorders>
            <w:shd w:val="clear" w:color="000000" w:fill="A9D08E"/>
            <w:noWrap/>
            <w:vAlign w:val="bottom"/>
            <w:hideMark/>
          </w:tcPr>
          <w:p w14:paraId="6DED7C78"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2020</w:t>
            </w:r>
          </w:p>
        </w:tc>
        <w:tc>
          <w:tcPr>
            <w:tcW w:w="1097" w:type="dxa"/>
            <w:tcBorders>
              <w:top w:val="single" w:sz="4" w:space="0" w:color="auto"/>
              <w:left w:val="nil"/>
              <w:bottom w:val="nil"/>
              <w:right w:val="single" w:sz="4" w:space="0" w:color="auto"/>
            </w:tcBorders>
            <w:shd w:val="clear" w:color="000000" w:fill="A9D08E"/>
            <w:noWrap/>
            <w:vAlign w:val="bottom"/>
            <w:hideMark/>
          </w:tcPr>
          <w:p w14:paraId="4ACCFDD5" w14:textId="77777777" w:rsidR="00E47F3C" w:rsidRPr="00E47F3C" w:rsidRDefault="00E47F3C" w:rsidP="00E47F3C">
            <w:pPr>
              <w:spacing w:after="0" w:line="240" w:lineRule="auto"/>
              <w:jc w:val="center"/>
              <w:rPr>
                <w:rFonts w:ascii="Arial" w:eastAsia="Times New Roman" w:hAnsi="Arial" w:cs="Arial"/>
                <w:b/>
                <w:bCs/>
                <w:color w:val="000000"/>
                <w:sz w:val="20"/>
                <w:szCs w:val="20"/>
                <w:lang w:val="en-US"/>
              </w:rPr>
            </w:pPr>
            <w:r w:rsidRPr="00E47F3C">
              <w:rPr>
                <w:rFonts w:ascii="Arial" w:eastAsia="Times New Roman" w:hAnsi="Arial" w:cs="Arial"/>
                <w:b/>
                <w:bCs/>
                <w:color w:val="000000"/>
                <w:sz w:val="20"/>
                <w:szCs w:val="20"/>
                <w:lang w:val="en-US"/>
              </w:rPr>
              <w:t>2021E</w:t>
            </w:r>
          </w:p>
        </w:tc>
      </w:tr>
      <w:tr w:rsidR="0059585C" w:rsidRPr="00E47F3C" w14:paraId="638F168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72360453"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single" w:sz="4" w:space="0" w:color="auto"/>
              <w:left w:val="nil"/>
              <w:bottom w:val="single" w:sz="4" w:space="0" w:color="auto"/>
              <w:right w:val="single" w:sz="4" w:space="0" w:color="auto"/>
            </w:tcBorders>
            <w:shd w:val="clear" w:color="auto" w:fill="auto"/>
            <w:noWrap/>
            <w:vAlign w:val="bottom"/>
            <w:hideMark/>
          </w:tcPr>
          <w:p w14:paraId="1D50EB66"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NAMA Chemicals</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44637CA6" w14:textId="43ECAE89"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81</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37B1C8EB" w14:textId="4F3CBE9A"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95</w:t>
            </w:r>
          </w:p>
        </w:tc>
        <w:tc>
          <w:tcPr>
            <w:tcW w:w="1097" w:type="dxa"/>
            <w:tcBorders>
              <w:top w:val="nil"/>
              <w:left w:val="nil"/>
              <w:bottom w:val="nil"/>
              <w:right w:val="nil"/>
            </w:tcBorders>
            <w:shd w:val="clear" w:color="auto" w:fill="auto"/>
            <w:noWrap/>
            <w:vAlign w:val="bottom"/>
            <w:hideMark/>
          </w:tcPr>
          <w:p w14:paraId="3A75A654"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ABEE1" w14:textId="1BE1C8C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30.04%</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55F999D3" w14:textId="0600ABC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32.82%</w:t>
            </w:r>
          </w:p>
        </w:tc>
      </w:tr>
      <w:tr w:rsidR="0059585C" w:rsidRPr="00E47F3C" w14:paraId="3520EDF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03613CCD"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4663793" w14:textId="77777777" w:rsidR="0059585C" w:rsidRPr="00E47F3C" w:rsidRDefault="0059585C" w:rsidP="0059585C">
            <w:pPr>
              <w:spacing w:after="0" w:line="240" w:lineRule="auto"/>
              <w:rPr>
                <w:rFonts w:ascii="Arial" w:eastAsia="Times New Roman" w:hAnsi="Arial" w:cs="Arial"/>
                <w:sz w:val="20"/>
                <w:szCs w:val="20"/>
                <w:lang w:val="en-US"/>
              </w:rPr>
            </w:pPr>
            <w:proofErr w:type="spellStart"/>
            <w:r w:rsidRPr="00E47F3C">
              <w:rPr>
                <w:rFonts w:ascii="Arial" w:eastAsia="Times New Roman" w:hAnsi="Arial" w:cs="Arial"/>
                <w:sz w:val="20"/>
                <w:szCs w:val="20"/>
                <w:lang w:val="en-US"/>
              </w:rPr>
              <w:t>Izel</w:t>
            </w:r>
            <w:proofErr w:type="spellEnd"/>
            <w:r w:rsidRPr="00E47F3C">
              <w:rPr>
                <w:rFonts w:ascii="Arial" w:eastAsia="Times New Roman" w:hAnsi="Arial" w:cs="Arial"/>
                <w:sz w:val="20"/>
                <w:szCs w:val="20"/>
                <w:lang w:val="en-US"/>
              </w:rPr>
              <w:t xml:space="preserve"> </w:t>
            </w:r>
            <w:proofErr w:type="spellStart"/>
            <w:r w:rsidRPr="00E47F3C">
              <w:rPr>
                <w:rFonts w:ascii="Arial" w:eastAsia="Times New Roman" w:hAnsi="Arial" w:cs="Arial"/>
                <w:sz w:val="20"/>
                <w:szCs w:val="20"/>
                <w:lang w:val="en-US"/>
              </w:rPr>
              <w:t>Kimya</w:t>
            </w:r>
            <w:proofErr w:type="spellEnd"/>
          </w:p>
        </w:tc>
        <w:tc>
          <w:tcPr>
            <w:tcW w:w="1097" w:type="dxa"/>
            <w:tcBorders>
              <w:top w:val="nil"/>
              <w:left w:val="nil"/>
              <w:bottom w:val="single" w:sz="4" w:space="0" w:color="auto"/>
              <w:right w:val="single" w:sz="4" w:space="0" w:color="auto"/>
            </w:tcBorders>
            <w:shd w:val="clear" w:color="auto" w:fill="auto"/>
            <w:noWrap/>
            <w:vAlign w:val="center"/>
            <w:hideMark/>
          </w:tcPr>
          <w:p w14:paraId="206ED799" w14:textId="0070C271"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w:t>
            </w:r>
          </w:p>
        </w:tc>
        <w:tc>
          <w:tcPr>
            <w:tcW w:w="1097" w:type="dxa"/>
            <w:tcBorders>
              <w:top w:val="nil"/>
              <w:left w:val="nil"/>
              <w:bottom w:val="single" w:sz="4" w:space="0" w:color="auto"/>
              <w:right w:val="single" w:sz="4" w:space="0" w:color="auto"/>
            </w:tcBorders>
            <w:shd w:val="clear" w:color="auto" w:fill="auto"/>
            <w:noWrap/>
            <w:vAlign w:val="center"/>
            <w:hideMark/>
          </w:tcPr>
          <w:p w14:paraId="5751D036" w14:textId="2F320A0C"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97" w:type="dxa"/>
            <w:tcBorders>
              <w:top w:val="nil"/>
              <w:left w:val="nil"/>
              <w:bottom w:val="nil"/>
              <w:right w:val="nil"/>
            </w:tcBorders>
            <w:shd w:val="clear" w:color="auto" w:fill="auto"/>
            <w:noWrap/>
            <w:vAlign w:val="bottom"/>
            <w:hideMark/>
          </w:tcPr>
          <w:p w14:paraId="78AD9A54"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37068C3E" w14:textId="0FE36C37"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9.51%</w:t>
            </w:r>
          </w:p>
        </w:tc>
        <w:tc>
          <w:tcPr>
            <w:tcW w:w="1097" w:type="dxa"/>
            <w:tcBorders>
              <w:top w:val="nil"/>
              <w:left w:val="nil"/>
              <w:bottom w:val="single" w:sz="4" w:space="0" w:color="auto"/>
              <w:right w:val="single" w:sz="4" w:space="0" w:color="auto"/>
            </w:tcBorders>
            <w:shd w:val="clear" w:color="auto" w:fill="auto"/>
            <w:noWrap/>
            <w:vAlign w:val="center"/>
            <w:hideMark/>
          </w:tcPr>
          <w:p w14:paraId="113EE697" w14:textId="02D59738"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12.08%</w:t>
            </w:r>
          </w:p>
        </w:tc>
      </w:tr>
      <w:tr w:rsidR="0059585C" w:rsidRPr="00E47F3C" w14:paraId="517CF69E"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B553481"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1ECC1FAB"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Olin Corporation</w:t>
            </w:r>
          </w:p>
        </w:tc>
        <w:tc>
          <w:tcPr>
            <w:tcW w:w="1097" w:type="dxa"/>
            <w:tcBorders>
              <w:top w:val="nil"/>
              <w:left w:val="nil"/>
              <w:bottom w:val="single" w:sz="4" w:space="0" w:color="auto"/>
              <w:right w:val="single" w:sz="4" w:space="0" w:color="auto"/>
            </w:tcBorders>
            <w:shd w:val="clear" w:color="auto" w:fill="auto"/>
            <w:noWrap/>
            <w:vAlign w:val="center"/>
            <w:hideMark/>
          </w:tcPr>
          <w:p w14:paraId="17E79EB1" w14:textId="23DA81A5"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25</w:t>
            </w:r>
          </w:p>
        </w:tc>
        <w:tc>
          <w:tcPr>
            <w:tcW w:w="1097" w:type="dxa"/>
            <w:tcBorders>
              <w:top w:val="nil"/>
              <w:left w:val="nil"/>
              <w:bottom w:val="single" w:sz="4" w:space="0" w:color="auto"/>
              <w:right w:val="single" w:sz="4" w:space="0" w:color="auto"/>
            </w:tcBorders>
            <w:shd w:val="clear" w:color="auto" w:fill="auto"/>
            <w:noWrap/>
            <w:vAlign w:val="center"/>
            <w:hideMark/>
          </w:tcPr>
          <w:p w14:paraId="2BBFAF4A" w14:textId="40F12B87"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31</w:t>
            </w:r>
          </w:p>
        </w:tc>
        <w:tc>
          <w:tcPr>
            <w:tcW w:w="1097" w:type="dxa"/>
            <w:tcBorders>
              <w:top w:val="nil"/>
              <w:left w:val="nil"/>
              <w:bottom w:val="nil"/>
              <w:right w:val="nil"/>
            </w:tcBorders>
            <w:shd w:val="clear" w:color="auto" w:fill="auto"/>
            <w:noWrap/>
            <w:vAlign w:val="bottom"/>
            <w:hideMark/>
          </w:tcPr>
          <w:p w14:paraId="73B46C31"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6BA78A7C" w14:textId="7FDA0489"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9.15%</w:t>
            </w:r>
          </w:p>
        </w:tc>
        <w:tc>
          <w:tcPr>
            <w:tcW w:w="1097" w:type="dxa"/>
            <w:tcBorders>
              <w:top w:val="nil"/>
              <w:left w:val="nil"/>
              <w:bottom w:val="single" w:sz="4" w:space="0" w:color="auto"/>
              <w:right w:val="single" w:sz="4" w:space="0" w:color="auto"/>
            </w:tcBorders>
            <w:shd w:val="clear" w:color="auto" w:fill="auto"/>
            <w:noWrap/>
            <w:vAlign w:val="center"/>
            <w:hideMark/>
          </w:tcPr>
          <w:p w14:paraId="1578AC76" w14:textId="42A55B8D"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10.64%</w:t>
            </w:r>
          </w:p>
        </w:tc>
      </w:tr>
      <w:tr w:rsidR="0059585C" w:rsidRPr="00E47F3C" w14:paraId="2FE48432"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420DFDBD"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2DCC1C8B"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Hexion Inc.</w:t>
            </w:r>
          </w:p>
        </w:tc>
        <w:tc>
          <w:tcPr>
            <w:tcW w:w="1097" w:type="dxa"/>
            <w:tcBorders>
              <w:top w:val="nil"/>
              <w:left w:val="nil"/>
              <w:bottom w:val="single" w:sz="4" w:space="0" w:color="auto"/>
              <w:right w:val="single" w:sz="4" w:space="0" w:color="auto"/>
            </w:tcBorders>
            <w:shd w:val="clear" w:color="auto" w:fill="auto"/>
            <w:noWrap/>
            <w:vAlign w:val="center"/>
            <w:hideMark/>
          </w:tcPr>
          <w:p w14:paraId="0A6FD505" w14:textId="4D510922"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23</w:t>
            </w:r>
          </w:p>
        </w:tc>
        <w:tc>
          <w:tcPr>
            <w:tcW w:w="1097" w:type="dxa"/>
            <w:tcBorders>
              <w:top w:val="nil"/>
              <w:left w:val="nil"/>
              <w:bottom w:val="single" w:sz="4" w:space="0" w:color="auto"/>
              <w:right w:val="single" w:sz="4" w:space="0" w:color="auto"/>
            </w:tcBorders>
            <w:shd w:val="clear" w:color="auto" w:fill="auto"/>
            <w:noWrap/>
            <w:vAlign w:val="center"/>
            <w:hideMark/>
          </w:tcPr>
          <w:p w14:paraId="7F4BD018" w14:textId="59B60560"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16</w:t>
            </w:r>
          </w:p>
        </w:tc>
        <w:tc>
          <w:tcPr>
            <w:tcW w:w="1097" w:type="dxa"/>
            <w:tcBorders>
              <w:top w:val="nil"/>
              <w:left w:val="nil"/>
              <w:bottom w:val="nil"/>
              <w:right w:val="nil"/>
            </w:tcBorders>
            <w:shd w:val="clear" w:color="auto" w:fill="auto"/>
            <w:noWrap/>
            <w:vAlign w:val="bottom"/>
            <w:hideMark/>
          </w:tcPr>
          <w:p w14:paraId="1A7B1A2A"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7FA77108" w14:textId="0FD16624"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8.33%</w:t>
            </w:r>
          </w:p>
        </w:tc>
        <w:tc>
          <w:tcPr>
            <w:tcW w:w="1097" w:type="dxa"/>
            <w:tcBorders>
              <w:top w:val="nil"/>
              <w:left w:val="nil"/>
              <w:bottom w:val="single" w:sz="4" w:space="0" w:color="auto"/>
              <w:right w:val="single" w:sz="4" w:space="0" w:color="auto"/>
            </w:tcBorders>
            <w:shd w:val="clear" w:color="auto" w:fill="auto"/>
            <w:noWrap/>
            <w:vAlign w:val="center"/>
            <w:hideMark/>
          </w:tcPr>
          <w:p w14:paraId="55A82D73" w14:textId="3F913506"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5.65%</w:t>
            </w:r>
          </w:p>
        </w:tc>
      </w:tr>
      <w:tr w:rsidR="0059585C" w:rsidRPr="00E47F3C" w14:paraId="11E06E7A" w14:textId="77777777" w:rsidTr="00E73334">
        <w:trPr>
          <w:trHeight w:val="310"/>
        </w:trPr>
        <w:tc>
          <w:tcPr>
            <w:tcW w:w="1554" w:type="dxa"/>
            <w:tcBorders>
              <w:top w:val="nil"/>
              <w:left w:val="single" w:sz="4" w:space="0" w:color="auto"/>
              <w:bottom w:val="single" w:sz="4" w:space="0" w:color="auto"/>
              <w:right w:val="single" w:sz="4" w:space="0" w:color="auto"/>
            </w:tcBorders>
            <w:shd w:val="clear" w:color="auto" w:fill="auto"/>
            <w:noWrap/>
            <w:vAlign w:val="bottom"/>
            <w:hideMark/>
          </w:tcPr>
          <w:p w14:paraId="6CB04FD2"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r w:rsidRPr="00E47F3C">
              <w:rPr>
                <w:rFonts w:ascii="Arial" w:eastAsia="Times New Roman" w:hAnsi="Arial" w:cs="Arial"/>
                <w:color w:val="000000"/>
                <w:sz w:val="20"/>
                <w:szCs w:val="20"/>
                <w:lang w:val="en-US"/>
              </w:rPr>
              <w:t>MEA</w:t>
            </w:r>
          </w:p>
        </w:tc>
        <w:tc>
          <w:tcPr>
            <w:tcW w:w="3109" w:type="dxa"/>
            <w:tcBorders>
              <w:top w:val="nil"/>
              <w:left w:val="nil"/>
              <w:bottom w:val="single" w:sz="4" w:space="0" w:color="auto"/>
              <w:right w:val="single" w:sz="4" w:space="0" w:color="auto"/>
            </w:tcBorders>
            <w:shd w:val="clear" w:color="auto" w:fill="auto"/>
            <w:noWrap/>
            <w:vAlign w:val="bottom"/>
            <w:hideMark/>
          </w:tcPr>
          <w:p w14:paraId="42F32D71" w14:textId="77777777" w:rsidR="0059585C" w:rsidRPr="00E47F3C" w:rsidRDefault="0059585C" w:rsidP="0059585C">
            <w:pPr>
              <w:spacing w:after="0" w:line="240" w:lineRule="auto"/>
              <w:rPr>
                <w:rFonts w:ascii="Arial" w:eastAsia="Times New Roman" w:hAnsi="Arial" w:cs="Arial"/>
                <w:sz w:val="20"/>
                <w:szCs w:val="20"/>
                <w:lang w:val="en-US"/>
              </w:rPr>
            </w:pPr>
            <w:r w:rsidRPr="00E47F3C">
              <w:rPr>
                <w:rFonts w:ascii="Arial" w:eastAsia="Times New Roman" w:hAnsi="Arial" w:cs="Arial"/>
                <w:sz w:val="20"/>
                <w:szCs w:val="20"/>
                <w:lang w:val="en-US"/>
              </w:rPr>
              <w:t>Others</w:t>
            </w:r>
          </w:p>
        </w:tc>
        <w:tc>
          <w:tcPr>
            <w:tcW w:w="1097" w:type="dxa"/>
            <w:tcBorders>
              <w:top w:val="nil"/>
              <w:left w:val="nil"/>
              <w:bottom w:val="single" w:sz="4" w:space="0" w:color="auto"/>
              <w:right w:val="single" w:sz="4" w:space="0" w:color="auto"/>
            </w:tcBorders>
            <w:shd w:val="clear" w:color="auto" w:fill="auto"/>
            <w:noWrap/>
            <w:vAlign w:val="center"/>
            <w:hideMark/>
          </w:tcPr>
          <w:p w14:paraId="06230F29" w14:textId="20C9F8D6"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116</w:t>
            </w:r>
          </w:p>
        </w:tc>
        <w:tc>
          <w:tcPr>
            <w:tcW w:w="1097" w:type="dxa"/>
            <w:tcBorders>
              <w:top w:val="nil"/>
              <w:left w:val="nil"/>
              <w:bottom w:val="single" w:sz="4" w:space="0" w:color="auto"/>
              <w:right w:val="single" w:sz="4" w:space="0" w:color="auto"/>
            </w:tcBorders>
            <w:shd w:val="clear" w:color="auto" w:fill="auto"/>
            <w:noWrap/>
            <w:vAlign w:val="center"/>
            <w:hideMark/>
          </w:tcPr>
          <w:p w14:paraId="0A0959D6" w14:textId="059B187B"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rPr>
              <w:t>112</w:t>
            </w:r>
          </w:p>
        </w:tc>
        <w:tc>
          <w:tcPr>
            <w:tcW w:w="1097" w:type="dxa"/>
            <w:tcBorders>
              <w:top w:val="nil"/>
              <w:left w:val="nil"/>
              <w:bottom w:val="nil"/>
              <w:right w:val="nil"/>
            </w:tcBorders>
            <w:shd w:val="clear" w:color="auto" w:fill="auto"/>
            <w:noWrap/>
            <w:vAlign w:val="bottom"/>
            <w:hideMark/>
          </w:tcPr>
          <w:p w14:paraId="23C8143A" w14:textId="77777777" w:rsidR="0059585C" w:rsidRPr="00E47F3C" w:rsidRDefault="0059585C" w:rsidP="0059585C">
            <w:pPr>
              <w:spacing w:after="0" w:line="240" w:lineRule="auto"/>
              <w:jc w:val="center"/>
              <w:rPr>
                <w:rFonts w:ascii="Arial" w:eastAsia="Times New Roman" w:hAnsi="Arial" w:cs="Arial"/>
                <w:color w:val="000000"/>
                <w:sz w:val="20"/>
                <w:szCs w:val="20"/>
                <w:lang w:val="en-US"/>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DBCB25C" w14:textId="63C9AA1E"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42.97%</w:t>
            </w:r>
          </w:p>
        </w:tc>
        <w:tc>
          <w:tcPr>
            <w:tcW w:w="1097" w:type="dxa"/>
            <w:tcBorders>
              <w:top w:val="nil"/>
              <w:left w:val="nil"/>
              <w:bottom w:val="single" w:sz="4" w:space="0" w:color="auto"/>
              <w:right w:val="single" w:sz="4" w:space="0" w:color="auto"/>
            </w:tcBorders>
            <w:shd w:val="clear" w:color="auto" w:fill="auto"/>
            <w:noWrap/>
            <w:vAlign w:val="center"/>
            <w:hideMark/>
          </w:tcPr>
          <w:p w14:paraId="5B136397" w14:textId="16F6C3F8" w:rsidR="0059585C" w:rsidRPr="00E47F3C" w:rsidRDefault="0059585C" w:rsidP="0059585C">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38.81%</w:t>
            </w:r>
          </w:p>
        </w:tc>
      </w:tr>
    </w:tbl>
    <w:p w14:paraId="1FCD8BEF" w14:textId="5DF81A26" w:rsidR="009A6290" w:rsidRDefault="00AC691F" w:rsidP="00040B88">
      <w:pPr>
        <w:tabs>
          <w:tab w:val="left" w:pos="1095"/>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248064" behindDoc="0" locked="0" layoutInCell="1" allowOverlap="1" wp14:anchorId="12101A45" wp14:editId="12471718">
                <wp:simplePos x="0" y="0"/>
                <wp:positionH relativeFrom="margin">
                  <wp:posOffset>3868863</wp:posOffset>
                </wp:positionH>
                <wp:positionV relativeFrom="paragraph">
                  <wp:posOffset>38321</wp:posOffset>
                </wp:positionV>
                <wp:extent cx="2588260" cy="219075"/>
                <wp:effectExtent l="0" t="0" r="0" b="0"/>
                <wp:wrapNone/>
                <wp:docPr id="114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19075"/>
                        </a:xfrm>
                        <a:prstGeom prst="rect">
                          <a:avLst/>
                        </a:prstGeom>
                        <a:noFill/>
                      </wps:spPr>
                      <wps:txb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page">
                  <wp14:pctWidth>0</wp14:pctWidth>
                </wp14:sizeRelH>
                <wp14:sizeRelV relativeFrom="margin">
                  <wp14:pctHeight>0</wp14:pctHeight>
                </wp14:sizeRelV>
              </wp:anchor>
            </w:drawing>
          </mc:Choice>
          <mc:Fallback>
            <w:pict>
              <v:shape w14:anchorId="12101A45" id="_x0000_s1172" type="#_x0000_t202" style="position:absolute;margin-left:304.65pt;margin-top:3pt;width:203.8pt;height:17.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" filled="f" stroked="f">
                <v:textbox>
                  <w:txbxContent>
                    <w:p w14:paraId="3588D8F6" w14:textId="77777777" w:rsidR="00AC691F" w:rsidRPr="004644A7" w:rsidRDefault="00AC691F" w:rsidP="00AC691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DA4A363" w14:textId="022AAAB8" w:rsidR="009A6290" w:rsidRPr="004C2670" w:rsidRDefault="004C2670" w:rsidP="004C2670">
      <w:pPr>
        <w:tabs>
          <w:tab w:val="left" w:pos="1095"/>
        </w:tabs>
        <w:spacing w:line="360" w:lineRule="auto"/>
        <w:jc w:val="both"/>
        <w:rPr>
          <w:rFonts w:ascii="Arial" w:eastAsia="Verdana" w:hAnsi="Arial" w:cs="Arial"/>
          <w:b/>
          <w:bCs/>
          <w:color w:val="0F0E0E"/>
          <w:kern w:val="24"/>
          <w:sz w:val="24"/>
          <w:szCs w:val="24"/>
          <w:lang w:val="en-US"/>
        </w:rPr>
      </w:pPr>
      <w:r w:rsidRPr="004C2670">
        <w:rPr>
          <w:rFonts w:ascii="Arial" w:hAnsi="Arial" w:cs="Arial"/>
          <w:sz w:val="24"/>
          <w:szCs w:val="24"/>
        </w:rPr>
        <w:t xml:space="preserve">NAMA Chemicals, Al-Jubail headquartered, Saudi Arabian petrochemical giant is the key player in the Middle East epoxy resin market as it captures close to one-third of the market in terms of sales by an individual company. Demand from paints and coatings along with electrical &amp; electronics industries have been the critical drivers of epoxy resin growth in the region. </w:t>
      </w:r>
      <w:proofErr w:type="spellStart"/>
      <w:r w:rsidRPr="004C2670">
        <w:rPr>
          <w:rFonts w:ascii="Arial" w:hAnsi="Arial" w:cs="Arial"/>
          <w:sz w:val="24"/>
          <w:szCs w:val="24"/>
        </w:rPr>
        <w:t>Izel</w:t>
      </w:r>
      <w:proofErr w:type="spellEnd"/>
      <w:r w:rsidRPr="004C2670">
        <w:rPr>
          <w:rFonts w:ascii="Arial" w:hAnsi="Arial" w:cs="Arial"/>
          <w:sz w:val="24"/>
          <w:szCs w:val="24"/>
        </w:rPr>
        <w:t xml:space="preserve"> </w:t>
      </w:r>
      <w:proofErr w:type="spellStart"/>
      <w:r w:rsidRPr="004C2670">
        <w:rPr>
          <w:rFonts w:ascii="Arial" w:hAnsi="Arial" w:cs="Arial"/>
          <w:sz w:val="24"/>
          <w:szCs w:val="24"/>
        </w:rPr>
        <w:t>Kimya</w:t>
      </w:r>
      <w:proofErr w:type="spellEnd"/>
      <w:r w:rsidRPr="004C2670">
        <w:rPr>
          <w:rFonts w:ascii="Arial" w:hAnsi="Arial" w:cs="Arial"/>
          <w:sz w:val="24"/>
          <w:szCs w:val="24"/>
        </w:rPr>
        <w:t xml:space="preserve"> and Olin Corporation are other two significant epoxy manufacturers in the Middle East and African region. Economic recovery across the world has resulted in increasing demand for energy feedstocks, market participants will be aware of these developments and will look to consolidate by putting an optimistic approach in the long-term which is likely to reflected in new green field and brown field projects.</w:t>
      </w:r>
    </w:p>
    <w:p w14:paraId="1F3DB031"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4FC2200D"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72B60367"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0671EC9E" w14:textId="65546BBC" w:rsidR="0055117A" w:rsidRPr="0055117A" w:rsidRDefault="0055117A" w:rsidP="0055117A">
      <w:pPr>
        <w:tabs>
          <w:tab w:val="left" w:pos="3075"/>
        </w:tabs>
        <w:spacing w:line="360" w:lineRule="auto"/>
        <w:jc w:val="both"/>
        <w:rPr>
          <w:rFonts w:ascii="Arial" w:eastAsia="Arial" w:hAnsi="Arial" w:cs="Arial"/>
          <w:b/>
          <w:sz w:val="24"/>
          <w:szCs w:val="24"/>
          <w:lang w:val="en-US"/>
        </w:rPr>
      </w:pPr>
      <w:r>
        <w:rPr>
          <w:rFonts w:ascii="Arial" w:eastAsia="Arial" w:hAnsi="Arial" w:cs="Arial"/>
          <w:b/>
          <w:sz w:val="24"/>
          <w:szCs w:val="24"/>
          <w:lang w:val="en-US"/>
        </w:rPr>
        <w:lastRenderedPageBreak/>
        <w:t>Middle East &amp; Africa Market Insights</w:t>
      </w:r>
    </w:p>
    <w:p w14:paraId="5B8F0C2A"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Total capacity of Epoxy resin in Middle East stood at about 220 KTPA with NAMA Chemicals holding largest chunk of market share with annual capacity of 120 KTPA.</w:t>
      </w:r>
    </w:p>
    <w:p w14:paraId="60E43101" w14:textId="77777777" w:rsidR="00627729"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The Middle East epoxy resin market grew at a negative CAGR of 0.21% in terms of volume during the period 2015-2020 and is forecasted to grow at an average CAGR of 4.38% by 2030. </w:t>
      </w:r>
    </w:p>
    <w:p w14:paraId="3727DCA1" w14:textId="77777777" w:rsidR="00627729"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 xml:space="preserve">Operating Efficiency </w:t>
      </w:r>
    </w:p>
    <w:p w14:paraId="5BADEEC2" w14:textId="78CBA28C" w:rsidR="0055117A" w:rsidRPr="00627729" w:rsidRDefault="0055117A" w:rsidP="0055117A">
      <w:pPr>
        <w:tabs>
          <w:tab w:val="left" w:pos="3075"/>
        </w:tabs>
        <w:spacing w:line="360" w:lineRule="auto"/>
        <w:jc w:val="both"/>
        <w:rPr>
          <w:rFonts w:ascii="Arial" w:eastAsia="Arial" w:hAnsi="Arial" w:cs="Arial"/>
          <w:bCs/>
          <w:i/>
          <w:iCs/>
          <w:sz w:val="24"/>
          <w:szCs w:val="24"/>
          <w:lang w:val="en-US"/>
        </w:rPr>
      </w:pPr>
      <w:r w:rsidRPr="0055117A">
        <w:rPr>
          <w:rFonts w:ascii="Arial" w:eastAsia="Arial" w:hAnsi="Arial" w:cs="Arial"/>
          <w:bCs/>
          <w:sz w:val="24"/>
          <w:szCs w:val="24"/>
          <w:lang w:val="en-US"/>
        </w:rPr>
        <w:t>Operating efficiency of all the key manufactures is observed to be more than 70%. There has been a gradual increase in efficiency till 2020.However in the year 2020, companies faced backlog in production owing to supply-chain disruptions as well as lockdown constraints being imposed due to the pandemic. As the Middle East market recovers to its pre pandemic levels of economic activity, the demand for resins in general is going to increase significantly</w:t>
      </w:r>
    </w:p>
    <w:p w14:paraId="2939E83F" w14:textId="77777777"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Application</w:t>
      </w:r>
    </w:p>
    <w:p w14:paraId="2D8F77AE"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Epoxy resin has a wide range of applications including paints and coatings, electronics industry, construction, composites etc.</w:t>
      </w:r>
    </w:p>
    <w:p w14:paraId="73EF09ED"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Demand of epoxy resin in paint &amp; coating industry holds the largest market share at 40% as of 2021 in the MEA region. Other applications of epoxy resin include marine, defense, encapsulation etc. The demand of epoxy resins from the Paints and Coatings sector stood at 108 KT in 2020. The sector is estimated to hold a demand share of more than 40% in the forecast period. </w:t>
      </w:r>
    </w:p>
    <w:p w14:paraId="345CC062" w14:textId="77777777"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Type</w:t>
      </w:r>
    </w:p>
    <w:p w14:paraId="654D5008" w14:textId="3ECBA639" w:rsid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t xml:space="preserve">Based on type, BPA-based epoxy resin is </w:t>
      </w:r>
      <w:proofErr w:type="gramStart"/>
      <w:r w:rsidRPr="0055117A">
        <w:rPr>
          <w:rFonts w:ascii="Arial" w:eastAsia="Arial" w:hAnsi="Arial" w:cs="Arial"/>
          <w:bCs/>
          <w:sz w:val="24"/>
          <w:szCs w:val="24"/>
          <w:lang w:val="en-US"/>
        </w:rPr>
        <w:t>holds</w:t>
      </w:r>
      <w:proofErr w:type="gramEnd"/>
      <w:r w:rsidRPr="0055117A">
        <w:rPr>
          <w:rFonts w:ascii="Arial" w:eastAsia="Arial" w:hAnsi="Arial" w:cs="Arial"/>
          <w:bCs/>
          <w:sz w:val="24"/>
          <w:szCs w:val="24"/>
          <w:lang w:val="en-US"/>
        </w:rPr>
        <w:t xml:space="preserve"> the largest demand share followed as on 2021.  Bisphenol A (BPA) based Epoxy resins continue to dominate the market among other categories. However, growing awareness regarding toxic impacts of BPA and awareness about several alternatives for production of Epoxy resins have resulted in consumers opting for comparatively safer alternatives. Bisphenol F based Epoxy resins seem to attract attention of several player into Epoxy Resin production in the coming years.</w:t>
      </w:r>
    </w:p>
    <w:p w14:paraId="5C0C6855"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46462A21" w14:textId="77777777" w:rsidR="00460D57" w:rsidRDefault="00460D57" w:rsidP="0055117A">
      <w:pPr>
        <w:tabs>
          <w:tab w:val="left" w:pos="3075"/>
        </w:tabs>
        <w:spacing w:line="360" w:lineRule="auto"/>
        <w:jc w:val="both"/>
        <w:rPr>
          <w:rFonts w:ascii="Arial" w:eastAsia="Arial" w:hAnsi="Arial" w:cs="Arial"/>
          <w:b/>
          <w:sz w:val="24"/>
          <w:szCs w:val="24"/>
          <w:lang w:val="en-US"/>
        </w:rPr>
      </w:pPr>
    </w:p>
    <w:p w14:paraId="62043A57" w14:textId="630B5EF1" w:rsidR="0055117A" w:rsidRPr="00627729" w:rsidRDefault="0055117A" w:rsidP="0055117A">
      <w:pPr>
        <w:tabs>
          <w:tab w:val="left" w:pos="3075"/>
        </w:tabs>
        <w:spacing w:line="360" w:lineRule="auto"/>
        <w:jc w:val="both"/>
        <w:rPr>
          <w:rFonts w:ascii="Arial" w:eastAsia="Arial" w:hAnsi="Arial" w:cs="Arial"/>
          <w:b/>
          <w:sz w:val="24"/>
          <w:szCs w:val="24"/>
          <w:lang w:val="en-US"/>
        </w:rPr>
      </w:pPr>
      <w:r w:rsidRPr="00627729">
        <w:rPr>
          <w:rFonts w:ascii="Arial" w:eastAsia="Arial" w:hAnsi="Arial" w:cs="Arial"/>
          <w:b/>
          <w:sz w:val="24"/>
          <w:szCs w:val="24"/>
          <w:lang w:val="en-US"/>
        </w:rPr>
        <w:t>Demand By Grade</w:t>
      </w:r>
    </w:p>
    <w:p w14:paraId="573F09F9" w14:textId="77777777" w:rsidR="0055117A" w:rsidRPr="0055117A" w:rsidRDefault="0055117A" w:rsidP="0055117A">
      <w:pPr>
        <w:tabs>
          <w:tab w:val="left" w:pos="3075"/>
        </w:tabs>
        <w:spacing w:line="360" w:lineRule="auto"/>
        <w:jc w:val="both"/>
        <w:rPr>
          <w:rFonts w:ascii="Arial" w:eastAsia="Arial" w:hAnsi="Arial" w:cs="Arial"/>
          <w:bCs/>
          <w:sz w:val="24"/>
          <w:szCs w:val="24"/>
          <w:lang w:val="en-US"/>
        </w:rPr>
      </w:pPr>
      <w:r w:rsidRPr="0055117A">
        <w:rPr>
          <w:rFonts w:ascii="Arial" w:eastAsia="Arial" w:hAnsi="Arial" w:cs="Arial"/>
          <w:bCs/>
          <w:sz w:val="24"/>
          <w:szCs w:val="24"/>
          <w:lang w:val="en-US"/>
        </w:rPr>
        <w:lastRenderedPageBreak/>
        <w:t xml:space="preserve">Liquid epoxy resin (LER) remained highest in demand, holding a demand share of 56.2% in the MEA epoxy resin market. Solid epoxy resin seems to be second in the league while Demand in semi-solid epoxy resin has witnessed a negative growth and will further decline in coming years. </w:t>
      </w:r>
    </w:p>
    <w:p w14:paraId="1CBB1B8D"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21FE2F1"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6377BABD"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D6252F5"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1F6E585" w14:textId="78F149F8" w:rsidR="00CC57FF" w:rsidRDefault="00CC57FF" w:rsidP="00CC57FF">
      <w:pPr>
        <w:tabs>
          <w:tab w:val="left" w:pos="3075"/>
        </w:tabs>
        <w:spacing w:line="360" w:lineRule="auto"/>
        <w:jc w:val="both"/>
        <w:rPr>
          <w:rFonts w:ascii="Arial" w:eastAsia="Arial" w:hAnsi="Arial" w:cs="Arial"/>
          <w:b/>
          <w:sz w:val="24"/>
          <w:szCs w:val="24"/>
          <w:lang w:val="en-US"/>
        </w:rPr>
      </w:pPr>
    </w:p>
    <w:p w14:paraId="5BAFA7E0" w14:textId="7CC83515" w:rsidR="0055117A" w:rsidRDefault="0055117A" w:rsidP="00CC57FF">
      <w:pPr>
        <w:tabs>
          <w:tab w:val="left" w:pos="3075"/>
        </w:tabs>
        <w:spacing w:line="360" w:lineRule="auto"/>
        <w:jc w:val="both"/>
        <w:rPr>
          <w:rFonts w:ascii="Arial" w:eastAsia="Arial" w:hAnsi="Arial" w:cs="Arial"/>
          <w:b/>
          <w:sz w:val="24"/>
          <w:szCs w:val="24"/>
          <w:lang w:val="en-US"/>
        </w:rPr>
      </w:pPr>
    </w:p>
    <w:p w14:paraId="27A9585F" w14:textId="0343A336" w:rsidR="0055117A" w:rsidRDefault="0055117A" w:rsidP="00CC57FF">
      <w:pPr>
        <w:tabs>
          <w:tab w:val="left" w:pos="3075"/>
        </w:tabs>
        <w:spacing w:line="360" w:lineRule="auto"/>
        <w:jc w:val="both"/>
        <w:rPr>
          <w:rFonts w:ascii="Arial" w:eastAsia="Arial" w:hAnsi="Arial" w:cs="Arial"/>
          <w:b/>
          <w:sz w:val="24"/>
          <w:szCs w:val="24"/>
          <w:lang w:val="en-US"/>
        </w:rPr>
      </w:pPr>
    </w:p>
    <w:p w14:paraId="54D8F97A" w14:textId="22E79344" w:rsidR="0059585C" w:rsidRDefault="0059585C" w:rsidP="00CC57FF">
      <w:pPr>
        <w:tabs>
          <w:tab w:val="left" w:pos="3075"/>
        </w:tabs>
        <w:spacing w:line="360" w:lineRule="auto"/>
        <w:jc w:val="both"/>
        <w:rPr>
          <w:rFonts w:ascii="Arial" w:eastAsia="Arial" w:hAnsi="Arial" w:cs="Arial"/>
          <w:b/>
          <w:sz w:val="24"/>
          <w:szCs w:val="24"/>
          <w:lang w:val="en-US"/>
        </w:rPr>
      </w:pPr>
    </w:p>
    <w:p w14:paraId="29096F4C" w14:textId="69FF770C" w:rsidR="0059585C" w:rsidRDefault="0059585C" w:rsidP="00CC57FF">
      <w:pPr>
        <w:tabs>
          <w:tab w:val="left" w:pos="3075"/>
        </w:tabs>
        <w:spacing w:line="360" w:lineRule="auto"/>
        <w:jc w:val="both"/>
        <w:rPr>
          <w:rFonts w:ascii="Arial" w:eastAsia="Arial" w:hAnsi="Arial" w:cs="Arial"/>
          <w:b/>
          <w:sz w:val="24"/>
          <w:szCs w:val="24"/>
          <w:lang w:val="en-US"/>
        </w:rPr>
      </w:pPr>
    </w:p>
    <w:p w14:paraId="0886E94B" w14:textId="3AB0A53C" w:rsidR="0059585C" w:rsidRDefault="0059585C" w:rsidP="00CC57FF">
      <w:pPr>
        <w:tabs>
          <w:tab w:val="left" w:pos="3075"/>
        </w:tabs>
        <w:spacing w:line="360" w:lineRule="auto"/>
        <w:jc w:val="both"/>
        <w:rPr>
          <w:rFonts w:ascii="Arial" w:eastAsia="Arial" w:hAnsi="Arial" w:cs="Arial"/>
          <w:b/>
          <w:sz w:val="24"/>
          <w:szCs w:val="24"/>
          <w:lang w:val="en-US"/>
        </w:rPr>
      </w:pPr>
    </w:p>
    <w:p w14:paraId="25BFB11C" w14:textId="45FA4F7F" w:rsidR="0059585C" w:rsidRDefault="0059585C" w:rsidP="00CC57FF">
      <w:pPr>
        <w:tabs>
          <w:tab w:val="left" w:pos="3075"/>
        </w:tabs>
        <w:spacing w:line="360" w:lineRule="auto"/>
        <w:jc w:val="both"/>
        <w:rPr>
          <w:rFonts w:ascii="Arial" w:eastAsia="Arial" w:hAnsi="Arial" w:cs="Arial"/>
          <w:b/>
          <w:sz w:val="24"/>
          <w:szCs w:val="24"/>
          <w:lang w:val="en-US"/>
        </w:rPr>
      </w:pPr>
    </w:p>
    <w:p w14:paraId="2EC88A30" w14:textId="5E6A1F1D" w:rsidR="0059585C" w:rsidRDefault="0059585C" w:rsidP="00CC57FF">
      <w:pPr>
        <w:tabs>
          <w:tab w:val="left" w:pos="3075"/>
        </w:tabs>
        <w:spacing w:line="360" w:lineRule="auto"/>
        <w:jc w:val="both"/>
        <w:rPr>
          <w:rFonts w:ascii="Arial" w:eastAsia="Arial" w:hAnsi="Arial" w:cs="Arial"/>
          <w:b/>
          <w:sz w:val="24"/>
          <w:szCs w:val="24"/>
          <w:lang w:val="en-US"/>
        </w:rPr>
      </w:pPr>
    </w:p>
    <w:p w14:paraId="504340E2" w14:textId="5C759299" w:rsidR="00282D30" w:rsidRDefault="00282D30" w:rsidP="00CC57FF">
      <w:pPr>
        <w:tabs>
          <w:tab w:val="left" w:pos="3075"/>
        </w:tabs>
        <w:spacing w:line="360" w:lineRule="auto"/>
        <w:jc w:val="both"/>
        <w:rPr>
          <w:rFonts w:ascii="Arial" w:eastAsia="Arial" w:hAnsi="Arial" w:cs="Arial"/>
          <w:b/>
          <w:sz w:val="24"/>
          <w:szCs w:val="24"/>
          <w:lang w:val="en-US"/>
        </w:rPr>
      </w:pPr>
    </w:p>
    <w:p w14:paraId="6DDA59B0" w14:textId="0CCB0105" w:rsidR="00CC57FF" w:rsidRDefault="00CC57FF" w:rsidP="00CC57FF">
      <w:pPr>
        <w:tabs>
          <w:tab w:val="left" w:pos="3075"/>
        </w:tabs>
        <w:spacing w:line="360" w:lineRule="auto"/>
        <w:jc w:val="both"/>
        <w:rPr>
          <w:rFonts w:ascii="Arial" w:eastAsia="Arial" w:hAnsi="Arial" w:cs="Arial"/>
          <w:b/>
          <w:sz w:val="24"/>
          <w:szCs w:val="24"/>
          <w:lang w:val="en-US"/>
        </w:rPr>
      </w:pPr>
    </w:p>
    <w:p w14:paraId="62F2C5CD" w14:textId="169B3107" w:rsidR="00460D57" w:rsidRDefault="00460D57" w:rsidP="00CC57FF">
      <w:pPr>
        <w:tabs>
          <w:tab w:val="left" w:pos="3075"/>
        </w:tabs>
        <w:spacing w:line="360" w:lineRule="auto"/>
        <w:jc w:val="both"/>
        <w:rPr>
          <w:rFonts w:ascii="Arial" w:eastAsia="Arial" w:hAnsi="Arial" w:cs="Arial"/>
          <w:b/>
          <w:sz w:val="24"/>
          <w:szCs w:val="24"/>
          <w:lang w:val="en-US"/>
        </w:rPr>
      </w:pPr>
    </w:p>
    <w:p w14:paraId="5AB48E11" w14:textId="5BBB08AD" w:rsidR="00460D57" w:rsidRDefault="00460D57" w:rsidP="00CC57FF">
      <w:pPr>
        <w:tabs>
          <w:tab w:val="left" w:pos="3075"/>
        </w:tabs>
        <w:spacing w:line="360" w:lineRule="auto"/>
        <w:jc w:val="both"/>
        <w:rPr>
          <w:rFonts w:ascii="Arial" w:eastAsia="Arial" w:hAnsi="Arial" w:cs="Arial"/>
          <w:b/>
          <w:sz w:val="24"/>
          <w:szCs w:val="24"/>
          <w:lang w:val="en-US"/>
        </w:rPr>
      </w:pPr>
    </w:p>
    <w:p w14:paraId="3148C145" w14:textId="4F2B4789" w:rsidR="00460D57" w:rsidRDefault="00460D57" w:rsidP="00CC57FF">
      <w:pPr>
        <w:tabs>
          <w:tab w:val="left" w:pos="3075"/>
        </w:tabs>
        <w:spacing w:line="360" w:lineRule="auto"/>
        <w:jc w:val="both"/>
        <w:rPr>
          <w:rFonts w:ascii="Arial" w:eastAsia="Arial" w:hAnsi="Arial" w:cs="Arial"/>
          <w:b/>
          <w:sz w:val="24"/>
          <w:szCs w:val="24"/>
          <w:lang w:val="en-US"/>
        </w:rPr>
      </w:pPr>
    </w:p>
    <w:p w14:paraId="31AF7425" w14:textId="27EFE525" w:rsidR="00CC57FF" w:rsidRDefault="00CC57FF" w:rsidP="00CC57FF">
      <w:pPr>
        <w:tabs>
          <w:tab w:val="left" w:pos="3075"/>
        </w:tabs>
        <w:spacing w:line="360" w:lineRule="auto"/>
        <w:jc w:val="both"/>
        <w:rPr>
          <w:rFonts w:ascii="Arial" w:eastAsia="Arial" w:hAnsi="Arial" w:cs="Arial"/>
          <w:b/>
          <w:sz w:val="24"/>
          <w:szCs w:val="24"/>
          <w:lang w:val="en-US"/>
        </w:rPr>
      </w:pPr>
    </w:p>
    <w:p w14:paraId="34C45FE6" w14:textId="77777777" w:rsidR="00460D57" w:rsidRDefault="00460D57" w:rsidP="00CC57FF">
      <w:pPr>
        <w:tabs>
          <w:tab w:val="left" w:pos="3075"/>
        </w:tabs>
        <w:spacing w:line="360" w:lineRule="auto"/>
        <w:jc w:val="both"/>
        <w:rPr>
          <w:rFonts w:ascii="Arial" w:eastAsia="Arial" w:hAnsi="Arial" w:cs="Arial"/>
          <w:b/>
          <w:sz w:val="24"/>
          <w:szCs w:val="24"/>
          <w:lang w:val="en-US"/>
        </w:rPr>
      </w:pPr>
    </w:p>
    <w:p w14:paraId="431C017A" w14:textId="545D58D6" w:rsidR="00CC57FF" w:rsidRDefault="00CC57FF" w:rsidP="00CC57FF">
      <w:pPr>
        <w:tabs>
          <w:tab w:val="left" w:pos="3075"/>
        </w:tabs>
        <w:spacing w:line="360" w:lineRule="auto"/>
        <w:jc w:val="both"/>
        <w:rPr>
          <w:rFonts w:ascii="Arial" w:eastAsia="Arial" w:hAnsi="Arial" w:cs="Arial"/>
          <w:b/>
          <w:sz w:val="24"/>
          <w:szCs w:val="24"/>
          <w:lang w:val="en-US"/>
        </w:rPr>
      </w:pPr>
    </w:p>
    <w:p w14:paraId="2E6D98FE" w14:textId="70E9C238" w:rsidR="00CC57FF" w:rsidRDefault="00CC57FF" w:rsidP="00CC57FF">
      <w:pPr>
        <w:tabs>
          <w:tab w:val="left" w:pos="3075"/>
        </w:tabs>
        <w:spacing w:line="360" w:lineRule="auto"/>
        <w:jc w:val="both"/>
        <w:rPr>
          <w:rFonts w:ascii="Arial" w:eastAsia="Arial" w:hAnsi="Arial" w:cs="Arial"/>
          <w:b/>
          <w:sz w:val="24"/>
          <w:szCs w:val="24"/>
          <w:lang w:val="en-US"/>
        </w:rPr>
      </w:pPr>
    </w:p>
    <w:p w14:paraId="51179E21" w14:textId="52CCCC1D" w:rsidR="00CC57FF" w:rsidRDefault="00D46623" w:rsidP="00CC57FF">
      <w:pPr>
        <w:tabs>
          <w:tab w:val="left" w:pos="3075"/>
        </w:tabs>
        <w:spacing w:line="360" w:lineRule="auto"/>
        <w:jc w:val="both"/>
        <w:rPr>
          <w:rFonts w:ascii="Arial" w:eastAsia="Arial" w:hAnsi="Arial" w:cs="Arial"/>
          <w:b/>
          <w:sz w:val="24"/>
          <w:szCs w:val="24"/>
          <w:lang w:val="en-US"/>
        </w:rPr>
      </w:pPr>
      <w:r>
        <w:rPr>
          <w:noProof/>
        </w:rPr>
        <w:lastRenderedPageBreak/>
        <mc:AlternateContent>
          <mc:Choice Requires="wpg">
            <w:drawing>
              <wp:anchor distT="0" distB="0" distL="114300" distR="114300" simplePos="0" relativeHeight="252955648" behindDoc="0" locked="0" layoutInCell="1" allowOverlap="1" wp14:anchorId="571091F7" wp14:editId="1B2FED4C">
                <wp:simplePos x="0" y="0"/>
                <wp:positionH relativeFrom="page">
                  <wp:align>right</wp:align>
                </wp:positionH>
                <wp:positionV relativeFrom="paragraph">
                  <wp:posOffset>-1203325</wp:posOffset>
                </wp:positionV>
                <wp:extent cx="7554595" cy="10949940"/>
                <wp:effectExtent l="0" t="0" r="8255" b="3810"/>
                <wp:wrapNone/>
                <wp:docPr id="2061" name="Group 2061"/>
                <wp:cNvGraphicFramePr/>
                <a:graphic xmlns:a="http://schemas.openxmlformats.org/drawingml/2006/main">
                  <a:graphicData uri="http://schemas.microsoft.com/office/word/2010/wordprocessingGroup">
                    <wpg:wgp>
                      <wpg:cNvGrpSpPr/>
                      <wpg:grpSpPr>
                        <a:xfrm>
                          <a:off x="0" y="0"/>
                          <a:ext cx="7554595" cy="10949940"/>
                          <a:chOff x="551180" y="266700"/>
                          <a:chExt cx="7554595" cy="10949940"/>
                        </a:xfrm>
                      </wpg:grpSpPr>
                      <pic:pic xmlns:pic="http://schemas.openxmlformats.org/drawingml/2006/picture">
                        <pic:nvPicPr>
                          <pic:cNvPr id="2062" name="Picture 2062" descr="A picture containing do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551180" y="266700"/>
                            <a:ext cx="7554595" cy="10949940"/>
                          </a:xfrm>
                          <a:prstGeom prst="rect">
                            <a:avLst/>
                          </a:prstGeom>
                          <a:noFill/>
                          <a:ln>
                            <a:noFill/>
                          </a:ln>
                        </pic:spPr>
                      </pic:pic>
                      <wps:wsp>
                        <wps:cNvPr id="2063" name="Content Placeholder 2"/>
                        <wps:cNvSpPr txBox="1">
                          <a:spLocks/>
                        </wps:cNvSpPr>
                        <wps:spPr>
                          <a:xfrm>
                            <a:off x="1657350" y="3077239"/>
                            <a:ext cx="4997967" cy="2658139"/>
                          </a:xfrm>
                          <a:prstGeom prst="rect">
                            <a:avLst/>
                          </a:prstGeom>
                        </wps:spPr>
                        <wps:txbx>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wps:txbx>
                        <wps:bodyPr vert="horz" wrap="square" lIns="83127" tIns="41564" rIns="83127" bIns="41564" rtlCol="0">
                          <a:noAutofit/>
                        </wps:bodyPr>
                      </wps:wsp>
                      <pic:pic xmlns:pic="http://schemas.openxmlformats.org/drawingml/2006/picture">
                        <pic:nvPicPr>
                          <pic:cNvPr id="2064" name="Picture 2064" descr="A picture containing cup, coffee, food, beverage&#10;&#10;Description automatically generated"/>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771775" y="5534025"/>
                            <a:ext cx="3051175" cy="1964055"/>
                          </a:xfrm>
                          <a:prstGeom prst="rect">
                            <a:avLst/>
                          </a:prstGeom>
                          <a:noFill/>
                          <a:ln>
                            <a:noFill/>
                          </a:ln>
                          <a:effectLst>
                            <a:outerShdw blurRad="50800" dist="38100" dir="2700000" algn="tl" rotWithShape="0">
                              <a:prstClr val="black">
                                <a:alpha val="40000"/>
                              </a:prstClr>
                            </a:outerShdw>
                          </a:effectLst>
                        </pic:spPr>
                      </pic:pic>
                      <wps:wsp>
                        <wps:cNvPr id="2065" name="Straight Connector 2065"/>
                        <wps:cNvCnPr>
                          <a:cxnSpLocks/>
                        </wps:cNvCnPr>
                        <wps:spPr>
                          <a:xfrm flipH="1">
                            <a:off x="1200150" y="4381500"/>
                            <a:ext cx="1924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66" name="Straight Connector 2066"/>
                        <wps:cNvCnPr>
                          <a:cxnSpLocks/>
                        </wps:cNvCnPr>
                        <wps:spPr>
                          <a:xfrm flipH="1">
                            <a:off x="5172075" y="4371975"/>
                            <a:ext cx="19240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71091F7" id="Group 2061" o:spid="_x0000_s1173" style="position:absolute;left:0;text-align:left;margin-left:543.65pt;margin-top:-94.75pt;width:594.85pt;height:862.2pt;z-index:252955648;mso-position-horizontal:right;mso-position-horizontal-relative:page" coordorigin="5511,2667" coordsize="75545,109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JKKKKkAooooAKKK&#10;KACiiigAooooADzxQODzRRQAZHZacCncU2ikVzDv3dH7um7j60Zb1oDmHfIeBTQaNz0d6QMKKKKC&#10;QooooAKKKKACiiigAooooAKKKKACiiigAooooAKKKKACiiigAooooAKKKKACiiigAooooAKKKKAC&#10;iiigAooooAKKKKACiiigAooooAKKKKACiiigAooooAKKKKACiiigAooooAKKKKACiiigAooooAKK&#10;KKACiiigAo6jFFFADF2/xUv7uj7rcUZc9BWgB+7o/d0Zf0oy/pQAfu6aQOxp2X9KGLY5o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">
                <v:shape id="Picture 2062" o:spid="_x0000_s1174" type="#_x0000_t75" alt="A picture containing dome&#10;&#10;Description automatically generated" style="position:absolute;left:5511;top:2667;width:75546;height:10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">
                  <v:imagedata r:id="rId78" o:title="A picture containing dome&#10;&#10;Description automatically generated"/>
                </v:shape>
                <v:shape id="_x0000_s1175" type="#_x0000_t202" style="position:absolute;left:16573;top:30772;width:49980;height:26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" filled="f" stroked="f">
                  <v:textbox inset="2.30908mm,1.1546mm,2.30908mm,1.1546mm">
                    <w:txbxContent>
                      <w:p w14:paraId="3C401F58" w14:textId="3CF1E70C"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Pr>
                            <w:rFonts w:ascii="Verdana" w:hAnsi="Verdana" w:cs="Arial"/>
                            <w:b/>
                            <w:bCs/>
                            <w:color w:val="404040" w:themeColor="text1" w:themeTint="BF"/>
                            <w:spacing w:val="-27"/>
                            <w:kern w:val="24"/>
                            <w:sz w:val="56"/>
                            <w:szCs w:val="56"/>
                            <w:lang w:val="en-US"/>
                          </w:rPr>
                          <w:t>INDIA</w:t>
                        </w:r>
                        <w:r w:rsidRPr="00363C10">
                          <w:rPr>
                            <w:rFonts w:ascii="Verdana" w:hAnsi="Verdana" w:cs="Arial"/>
                            <w:b/>
                            <w:bCs/>
                            <w:color w:val="404040" w:themeColor="text1" w:themeTint="BF"/>
                            <w:spacing w:val="-27"/>
                            <w:kern w:val="24"/>
                            <w:sz w:val="56"/>
                            <w:szCs w:val="56"/>
                            <w:lang w:val="en-US"/>
                          </w:rPr>
                          <w:t xml:space="preserve"> EPOXY RESIN MARKET</w:t>
                        </w:r>
                      </w:p>
                      <w:p w14:paraId="02FF556E" w14:textId="77777777" w:rsidR="00CC57FF" w:rsidRPr="00363C10" w:rsidRDefault="00CC57FF" w:rsidP="00CC57FF">
                        <w:pPr>
                          <w:spacing w:after="120"/>
                          <w:jc w:val="center"/>
                          <w:rPr>
                            <w:rFonts w:ascii="Verdana" w:hAnsi="Verdana" w:cs="Arial"/>
                            <w:b/>
                            <w:bCs/>
                            <w:color w:val="404040" w:themeColor="text1" w:themeTint="BF"/>
                            <w:spacing w:val="-27"/>
                            <w:kern w:val="24"/>
                            <w:sz w:val="56"/>
                            <w:szCs w:val="56"/>
                            <w:lang w:val="en-US"/>
                          </w:rPr>
                        </w:pPr>
                        <w:r w:rsidRPr="00363C10">
                          <w:rPr>
                            <w:rFonts w:ascii="Verdana" w:hAnsi="Verdana" w:cs="Arial"/>
                            <w:b/>
                            <w:bCs/>
                            <w:color w:val="404040" w:themeColor="text1" w:themeTint="BF"/>
                            <w:spacing w:val="-27"/>
                            <w:kern w:val="24"/>
                            <w:sz w:val="56"/>
                            <w:szCs w:val="56"/>
                            <w:lang w:val="en-US"/>
                          </w:rPr>
                          <w:t>OUTLOOK</w:t>
                        </w:r>
                      </w:p>
                    </w:txbxContent>
                  </v:textbox>
                </v:shape>
                <v:shape id="Picture 2064" o:spid="_x0000_s1176" type="#_x0000_t75" alt="A picture containing cup, coffee, food, beverage&#10;&#10;Description automatically generated" style="position:absolute;left:27717;top:55340;width:3051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">
                  <v:imagedata r:id="rId79" o:title="A picture containing cup, coffee, food, beverage&#10;&#10;Description automatically generated"/>
                  <v:shadow on="t" color="black" opacity="26214f" origin="-.5,-.5" offset=".74836mm,.74836mm"/>
                </v:shape>
                <v:line id="Straight Connector 2065" o:spid="_x0000_s1177" style="position:absolute;flip:x;visibility:visible;mso-wrap-style:square" from="12001,43815" to="31242,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" strokecolor="black [3200]" strokeweight=".5pt">
                  <v:stroke joinstyle="miter"/>
                  <o:lock v:ext="edit" shapetype="f"/>
                </v:line>
                <v:line id="Straight Connector 2066" o:spid="_x0000_s1178" style="position:absolute;flip:x;visibility:visible;mso-wrap-style:square" from="51720,43719" to="70961,4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" strokecolor="black [3200]" strokeweight=".5pt">
                  <v:stroke joinstyle="miter"/>
                  <o:lock v:ext="edit" shapetype="f"/>
                </v:line>
                <w10:wrap anchorx="page"/>
              </v:group>
            </w:pict>
          </mc:Fallback>
        </mc:AlternateContent>
      </w:r>
    </w:p>
    <w:p w14:paraId="119D47B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31C1E75"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9E9AC2C"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290BF2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71FCC67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A6FCA1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C775EC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18BDAA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29322A4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0C4762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6ED52B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5AB31DB"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546CF81A"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15EBAFE"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04EFAB59"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372FA13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19101BFF"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43840C53" w14:textId="77777777" w:rsidR="00CC57FF" w:rsidRDefault="00CC57FF" w:rsidP="00CC57FF">
      <w:pPr>
        <w:tabs>
          <w:tab w:val="left" w:pos="3075"/>
        </w:tabs>
        <w:spacing w:line="360" w:lineRule="auto"/>
        <w:jc w:val="both"/>
        <w:rPr>
          <w:rFonts w:ascii="Arial" w:eastAsia="Arial" w:hAnsi="Arial" w:cs="Arial"/>
          <w:b/>
          <w:sz w:val="24"/>
          <w:szCs w:val="24"/>
          <w:lang w:val="en-US"/>
        </w:rPr>
      </w:pPr>
    </w:p>
    <w:p w14:paraId="7051370D"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541AA3BD"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69984C3C" w14:textId="77777777" w:rsidR="00955F6C" w:rsidRDefault="00955F6C" w:rsidP="00CC57FF">
      <w:pPr>
        <w:tabs>
          <w:tab w:val="left" w:pos="3075"/>
        </w:tabs>
        <w:spacing w:line="360" w:lineRule="auto"/>
        <w:jc w:val="both"/>
        <w:rPr>
          <w:rFonts w:ascii="Arial" w:eastAsia="Arial" w:hAnsi="Arial" w:cs="Arial"/>
          <w:b/>
          <w:sz w:val="24"/>
          <w:szCs w:val="24"/>
          <w:lang w:val="en-US"/>
        </w:rPr>
      </w:pPr>
    </w:p>
    <w:p w14:paraId="216BBE04" w14:textId="3FD02F5F" w:rsidR="00CC57FF" w:rsidRPr="00363C10" w:rsidRDefault="001F27AC" w:rsidP="00CC57FF">
      <w:pPr>
        <w:rPr>
          <w:rFonts w:ascii="Arial" w:hAnsi="Arial" w:cs="Arial"/>
          <w:b/>
          <w:bCs/>
          <w:sz w:val="24"/>
          <w:szCs w:val="24"/>
        </w:rPr>
        <w:sectPr w:rsidR="00CC57FF" w:rsidRPr="00363C10"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eastAsia="Arial" w:hAnsi="Arial" w:cs="Arial"/>
          <w:b/>
          <w:bCs/>
          <w:sz w:val="24"/>
          <w:szCs w:val="24"/>
        </w:rPr>
        <w:t xml:space="preserve">3.7.1. </w:t>
      </w:r>
      <w:r w:rsidR="00CC57FF" w:rsidRPr="00257590">
        <w:rPr>
          <w:rFonts w:ascii="Arial" w:eastAsia="Arial" w:hAnsi="Arial" w:cs="Arial"/>
          <w:b/>
          <w:bCs/>
          <w:sz w:val="24"/>
          <w:szCs w:val="24"/>
        </w:rPr>
        <w:t>India</w:t>
      </w:r>
      <w:r w:rsidR="00CC57FF">
        <w:rPr>
          <w:b/>
          <w:bCs/>
        </w:rPr>
        <w:t xml:space="preserve"> </w:t>
      </w:r>
      <w:r w:rsidR="00CC57FF">
        <w:rPr>
          <w:rFonts w:ascii="Arial" w:hAnsi="Arial" w:cs="Arial"/>
          <w:b/>
          <w:bCs/>
          <w:sz w:val="24"/>
          <w:szCs w:val="24"/>
        </w:rPr>
        <w:t xml:space="preserve">Epoxy Resin </w:t>
      </w:r>
      <w:r w:rsidR="00CC57FF" w:rsidRPr="00257590">
        <w:rPr>
          <w:rFonts w:ascii="Arial" w:hAnsi="Arial" w:cs="Arial"/>
          <w:b/>
          <w:bCs/>
          <w:sz w:val="24"/>
          <w:szCs w:val="24"/>
        </w:rPr>
        <w:t>Capacity</w:t>
      </w:r>
      <w:r w:rsidR="00CC57FF">
        <w:rPr>
          <w:rFonts w:ascii="Arial" w:hAnsi="Arial" w:cs="Arial"/>
          <w:b/>
          <w:bCs/>
          <w:sz w:val="24"/>
          <w:szCs w:val="24"/>
        </w:rPr>
        <w:t xml:space="preserve"> &amp;</w:t>
      </w:r>
      <w:r w:rsidR="00CC57FF" w:rsidRPr="00257590">
        <w:rPr>
          <w:rFonts w:ascii="Arial" w:hAnsi="Arial" w:cs="Arial"/>
          <w:b/>
          <w:bCs/>
          <w:sz w:val="24"/>
          <w:szCs w:val="24"/>
        </w:rPr>
        <w:t xml:space="preserve"> Production</w:t>
      </w:r>
      <w:r w:rsidR="00CC57FF">
        <w:rPr>
          <w:rFonts w:ascii="Arial" w:hAnsi="Arial" w:cs="Arial"/>
          <w:b/>
          <w:bCs/>
          <w:sz w:val="24"/>
          <w:szCs w:val="24"/>
        </w:rPr>
        <w:t xml:space="preserve">, By Volume, 2015 - 2030F (Thousand Tonnes) </w:t>
      </w:r>
      <w:r w:rsidR="00CC57FF">
        <w:rPr>
          <w:noProof/>
        </w:rPr>
        <mc:AlternateContent>
          <mc:Choice Requires="wps">
            <w:drawing>
              <wp:anchor distT="0" distB="0" distL="114300" distR="114300" simplePos="0" relativeHeight="252934144" behindDoc="0" locked="0" layoutInCell="1" allowOverlap="1" wp14:anchorId="619ABD35" wp14:editId="08598C86">
                <wp:simplePos x="0" y="0"/>
                <wp:positionH relativeFrom="column">
                  <wp:posOffset>5253990</wp:posOffset>
                </wp:positionH>
                <wp:positionV relativeFrom="paragraph">
                  <wp:posOffset>2086610</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19ABD35" id="_x0000_s1179" type="#_x0000_t202" style="position:absolute;margin-left:413.7pt;margin-top:164.3pt;width:100.8pt;height:23.0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" filled="f" stroked="f">
                <v:textbox style="mso-fit-shape-to-text:t">
                  <w:txbxContent>
                    <w:p w14:paraId="3CE92F51"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3D65643D" w14:textId="77777777" w:rsidR="00CC57FF" w:rsidRDefault="00CC57FF" w:rsidP="00CC57FF">
      <w:pPr>
        <w:spacing w:line="360" w:lineRule="auto"/>
        <w:jc w:val="both"/>
        <w:rPr>
          <w:rFonts w:ascii="Arial" w:hAnsi="Arial" w:cs="Arial"/>
          <w:sz w:val="24"/>
          <w:szCs w:val="24"/>
        </w:rPr>
      </w:pPr>
      <w:r w:rsidRPr="00473C99">
        <w:rPr>
          <w:noProof/>
        </w:rPr>
        <w:lastRenderedPageBreak/>
        <w:drawing>
          <wp:inline distT="0" distB="0" distL="0" distR="0" wp14:anchorId="6E70A43A" wp14:editId="28110BF1">
            <wp:extent cx="6534150" cy="2028825"/>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bl>
      <w:tblPr>
        <w:tblpPr w:leftFromText="180" w:rightFromText="180" w:vertAnchor="text" w:horzAnchor="margin" w:tblpY="197"/>
        <w:tblW w:w="10253" w:type="dxa"/>
        <w:tblLook w:val="04A0" w:firstRow="1" w:lastRow="0" w:firstColumn="1" w:lastColumn="0" w:noHBand="0" w:noVBand="1"/>
      </w:tblPr>
      <w:tblGrid>
        <w:gridCol w:w="3364"/>
        <w:gridCol w:w="2173"/>
        <w:gridCol w:w="1493"/>
        <w:gridCol w:w="1493"/>
        <w:gridCol w:w="1730"/>
      </w:tblGrid>
      <w:tr w:rsidR="00CC57FF" w:rsidRPr="0081193C" w14:paraId="4B78E52B" w14:textId="77777777" w:rsidTr="00CC57FF">
        <w:trPr>
          <w:trHeight w:val="44"/>
        </w:trPr>
        <w:tc>
          <w:tcPr>
            <w:tcW w:w="336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C34841"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Company</w:t>
            </w:r>
          </w:p>
        </w:tc>
        <w:tc>
          <w:tcPr>
            <w:tcW w:w="2173" w:type="dxa"/>
            <w:tcBorders>
              <w:top w:val="single" w:sz="4" w:space="0" w:color="auto"/>
              <w:left w:val="nil"/>
              <w:bottom w:val="single" w:sz="4" w:space="0" w:color="auto"/>
              <w:right w:val="single" w:sz="4" w:space="0" w:color="auto"/>
            </w:tcBorders>
            <w:shd w:val="clear" w:color="auto" w:fill="C00000"/>
            <w:noWrap/>
            <w:vAlign w:val="bottom"/>
            <w:hideMark/>
          </w:tcPr>
          <w:p w14:paraId="5FB7EC7C"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Location</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DF82917" w14:textId="77777777" w:rsidR="00CC57FF" w:rsidRPr="00363C10" w:rsidRDefault="00CC57FF" w:rsidP="00A61E95">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2015</w:t>
            </w:r>
          </w:p>
        </w:tc>
        <w:tc>
          <w:tcPr>
            <w:tcW w:w="1493" w:type="dxa"/>
            <w:tcBorders>
              <w:top w:val="single" w:sz="4" w:space="0" w:color="auto"/>
              <w:left w:val="nil"/>
              <w:bottom w:val="single" w:sz="4" w:space="0" w:color="auto"/>
              <w:right w:val="single" w:sz="4" w:space="0" w:color="auto"/>
            </w:tcBorders>
            <w:shd w:val="clear" w:color="auto" w:fill="C00000"/>
            <w:noWrap/>
            <w:vAlign w:val="bottom"/>
            <w:hideMark/>
          </w:tcPr>
          <w:p w14:paraId="244D1B3E" w14:textId="77777777" w:rsidR="00CC57FF" w:rsidRPr="00363C10" w:rsidRDefault="00CC57FF" w:rsidP="00A61E95">
            <w:pPr>
              <w:spacing w:after="0" w:line="240" w:lineRule="auto"/>
              <w:jc w:val="right"/>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2020</w:t>
            </w:r>
          </w:p>
        </w:tc>
        <w:tc>
          <w:tcPr>
            <w:tcW w:w="1730" w:type="dxa"/>
            <w:tcBorders>
              <w:top w:val="single" w:sz="4" w:space="0" w:color="auto"/>
              <w:left w:val="nil"/>
              <w:bottom w:val="single" w:sz="4" w:space="0" w:color="auto"/>
              <w:right w:val="single" w:sz="4" w:space="0" w:color="auto"/>
            </w:tcBorders>
            <w:shd w:val="clear" w:color="auto" w:fill="C00000"/>
            <w:noWrap/>
            <w:vAlign w:val="bottom"/>
            <w:hideMark/>
          </w:tcPr>
          <w:p w14:paraId="3D1AE2BB"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2030F</w:t>
            </w:r>
          </w:p>
        </w:tc>
      </w:tr>
      <w:tr w:rsidR="00CC57FF" w:rsidRPr="0081193C" w14:paraId="30C642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7FC762A"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Kukdo Chemical India Private Limited</w:t>
            </w:r>
          </w:p>
        </w:tc>
        <w:tc>
          <w:tcPr>
            <w:tcW w:w="2173" w:type="dxa"/>
            <w:tcBorders>
              <w:top w:val="nil"/>
              <w:left w:val="nil"/>
              <w:bottom w:val="single" w:sz="4" w:space="0" w:color="auto"/>
              <w:right w:val="single" w:sz="4" w:space="0" w:color="auto"/>
            </w:tcBorders>
            <w:shd w:val="clear" w:color="auto" w:fill="auto"/>
            <w:noWrap/>
            <w:vAlign w:val="bottom"/>
            <w:hideMark/>
          </w:tcPr>
          <w:p w14:paraId="2B4E1767"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6DE4A4DB"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7795489C"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350F8DF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r>
      <w:tr w:rsidR="00CC57FF" w:rsidRPr="0081193C" w14:paraId="3AB236B5"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40EB652F"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Grasim Industries Ltd.</w:t>
            </w:r>
          </w:p>
        </w:tc>
        <w:tc>
          <w:tcPr>
            <w:tcW w:w="2173" w:type="dxa"/>
            <w:tcBorders>
              <w:top w:val="nil"/>
              <w:left w:val="nil"/>
              <w:bottom w:val="single" w:sz="4" w:space="0" w:color="auto"/>
              <w:right w:val="single" w:sz="4" w:space="0" w:color="auto"/>
            </w:tcBorders>
            <w:shd w:val="clear" w:color="auto" w:fill="auto"/>
            <w:noWrap/>
            <w:vAlign w:val="bottom"/>
            <w:hideMark/>
          </w:tcPr>
          <w:p w14:paraId="21959FA8"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041AB2DF"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44</w:t>
            </w:r>
          </w:p>
        </w:tc>
        <w:tc>
          <w:tcPr>
            <w:tcW w:w="1493" w:type="dxa"/>
            <w:tcBorders>
              <w:top w:val="nil"/>
              <w:left w:val="nil"/>
              <w:bottom w:val="single" w:sz="4" w:space="0" w:color="auto"/>
              <w:right w:val="single" w:sz="4" w:space="0" w:color="auto"/>
            </w:tcBorders>
            <w:shd w:val="clear" w:color="auto" w:fill="auto"/>
            <w:noWrap/>
            <w:vAlign w:val="bottom"/>
            <w:hideMark/>
          </w:tcPr>
          <w:p w14:paraId="0F4CC964"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66</w:t>
            </w:r>
          </w:p>
        </w:tc>
        <w:tc>
          <w:tcPr>
            <w:tcW w:w="1730" w:type="dxa"/>
            <w:tcBorders>
              <w:top w:val="nil"/>
              <w:left w:val="nil"/>
              <w:bottom w:val="single" w:sz="4" w:space="0" w:color="auto"/>
              <w:right w:val="single" w:sz="4" w:space="0" w:color="auto"/>
            </w:tcBorders>
            <w:shd w:val="clear" w:color="auto" w:fill="auto"/>
            <w:noWrap/>
            <w:vAlign w:val="bottom"/>
            <w:hideMark/>
          </w:tcPr>
          <w:p w14:paraId="0FD6B389"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90</w:t>
            </w:r>
          </w:p>
        </w:tc>
      </w:tr>
      <w:tr w:rsidR="00CC57FF" w:rsidRPr="0081193C" w14:paraId="514E189C"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61E99079"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Atul Limited</w:t>
            </w:r>
          </w:p>
        </w:tc>
        <w:tc>
          <w:tcPr>
            <w:tcW w:w="2173" w:type="dxa"/>
            <w:tcBorders>
              <w:top w:val="nil"/>
              <w:left w:val="nil"/>
              <w:bottom w:val="single" w:sz="4" w:space="0" w:color="auto"/>
              <w:right w:val="single" w:sz="4" w:space="0" w:color="auto"/>
            </w:tcBorders>
            <w:shd w:val="clear" w:color="auto" w:fill="auto"/>
            <w:noWrap/>
            <w:vAlign w:val="bottom"/>
            <w:hideMark/>
          </w:tcPr>
          <w:p w14:paraId="5858602D"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516E7F9B"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1493" w:type="dxa"/>
            <w:tcBorders>
              <w:top w:val="nil"/>
              <w:left w:val="nil"/>
              <w:bottom w:val="single" w:sz="4" w:space="0" w:color="auto"/>
              <w:right w:val="single" w:sz="4" w:space="0" w:color="auto"/>
            </w:tcBorders>
            <w:shd w:val="clear" w:color="auto" w:fill="auto"/>
            <w:noWrap/>
            <w:vAlign w:val="bottom"/>
            <w:hideMark/>
          </w:tcPr>
          <w:p w14:paraId="17222E4F"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40</w:t>
            </w:r>
          </w:p>
        </w:tc>
        <w:tc>
          <w:tcPr>
            <w:tcW w:w="1730" w:type="dxa"/>
            <w:tcBorders>
              <w:top w:val="nil"/>
              <w:left w:val="nil"/>
              <w:bottom w:val="single" w:sz="4" w:space="0" w:color="auto"/>
              <w:right w:val="single" w:sz="4" w:space="0" w:color="auto"/>
            </w:tcBorders>
            <w:shd w:val="clear" w:color="auto" w:fill="auto"/>
            <w:noWrap/>
            <w:vAlign w:val="bottom"/>
            <w:hideMark/>
          </w:tcPr>
          <w:p w14:paraId="15574DBD"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50</w:t>
            </w:r>
          </w:p>
        </w:tc>
      </w:tr>
      <w:tr w:rsidR="00CC57FF" w:rsidRPr="0081193C" w14:paraId="647B9754"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3C13076B"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proofErr w:type="spellStart"/>
            <w:r w:rsidRPr="00363C10">
              <w:rPr>
                <w:rFonts w:ascii="Verdana" w:eastAsia="Times New Roman" w:hAnsi="Verdana" w:cs="Times New Roman"/>
                <w:color w:val="000000"/>
                <w:sz w:val="20"/>
                <w:szCs w:val="20"/>
                <w:lang w:val="en-US"/>
              </w:rPr>
              <w:t>Meghmani</w:t>
            </w:r>
            <w:proofErr w:type="spellEnd"/>
            <w:r w:rsidRPr="00363C10">
              <w:rPr>
                <w:rFonts w:ascii="Verdana" w:eastAsia="Times New Roman" w:hAnsi="Verdana" w:cs="Times New Roman"/>
                <w:color w:val="000000"/>
                <w:sz w:val="20"/>
                <w:szCs w:val="20"/>
                <w:lang w:val="en-US"/>
              </w:rPr>
              <w:t xml:space="preserve"> </w:t>
            </w:r>
            <w:proofErr w:type="spellStart"/>
            <w:r w:rsidRPr="00363C10">
              <w:rPr>
                <w:rFonts w:ascii="Verdana" w:eastAsia="Times New Roman" w:hAnsi="Verdana" w:cs="Times New Roman"/>
                <w:color w:val="000000"/>
                <w:sz w:val="20"/>
                <w:szCs w:val="20"/>
                <w:lang w:val="en-US"/>
              </w:rPr>
              <w:t>Finechem</w:t>
            </w:r>
            <w:proofErr w:type="spellEnd"/>
            <w:r w:rsidRPr="00363C10">
              <w:rPr>
                <w:rFonts w:ascii="Verdana" w:eastAsia="Times New Roman" w:hAnsi="Verdana" w:cs="Times New Roman"/>
                <w:color w:val="000000"/>
                <w:sz w:val="20"/>
                <w:szCs w:val="20"/>
                <w:lang w:val="en-US"/>
              </w:rPr>
              <w:t xml:space="preserve"> Limited</w:t>
            </w:r>
          </w:p>
        </w:tc>
        <w:tc>
          <w:tcPr>
            <w:tcW w:w="2173" w:type="dxa"/>
            <w:tcBorders>
              <w:top w:val="nil"/>
              <w:left w:val="nil"/>
              <w:bottom w:val="single" w:sz="4" w:space="0" w:color="auto"/>
              <w:right w:val="single" w:sz="4" w:space="0" w:color="auto"/>
            </w:tcBorders>
            <w:shd w:val="clear" w:color="auto" w:fill="auto"/>
            <w:noWrap/>
            <w:vAlign w:val="bottom"/>
            <w:hideMark/>
          </w:tcPr>
          <w:p w14:paraId="4110592E"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2B3A143A"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6E26B8BA"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hideMark/>
          </w:tcPr>
          <w:p w14:paraId="5E89B89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25</w:t>
            </w:r>
          </w:p>
        </w:tc>
      </w:tr>
      <w:tr w:rsidR="00CC57FF" w:rsidRPr="0081193C" w14:paraId="67149950"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hideMark/>
          </w:tcPr>
          <w:p w14:paraId="746951DF"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Hindusthan Specialty Chemicals Ltd</w:t>
            </w:r>
          </w:p>
        </w:tc>
        <w:tc>
          <w:tcPr>
            <w:tcW w:w="2173" w:type="dxa"/>
            <w:tcBorders>
              <w:top w:val="nil"/>
              <w:left w:val="nil"/>
              <w:bottom w:val="single" w:sz="4" w:space="0" w:color="auto"/>
              <w:right w:val="single" w:sz="4" w:space="0" w:color="auto"/>
            </w:tcBorders>
            <w:shd w:val="clear" w:color="auto" w:fill="auto"/>
            <w:noWrap/>
            <w:vAlign w:val="bottom"/>
            <w:hideMark/>
          </w:tcPr>
          <w:p w14:paraId="0776C87C"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Gujarat</w:t>
            </w:r>
          </w:p>
        </w:tc>
        <w:tc>
          <w:tcPr>
            <w:tcW w:w="1493" w:type="dxa"/>
            <w:tcBorders>
              <w:top w:val="nil"/>
              <w:left w:val="nil"/>
              <w:bottom w:val="single" w:sz="4" w:space="0" w:color="auto"/>
              <w:right w:val="single" w:sz="4" w:space="0" w:color="auto"/>
            </w:tcBorders>
            <w:shd w:val="clear" w:color="auto" w:fill="auto"/>
            <w:noWrap/>
            <w:vAlign w:val="bottom"/>
            <w:hideMark/>
          </w:tcPr>
          <w:p w14:paraId="72F5E2E2"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hideMark/>
          </w:tcPr>
          <w:p w14:paraId="5E0DEDE3"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c>
          <w:tcPr>
            <w:tcW w:w="1730" w:type="dxa"/>
            <w:tcBorders>
              <w:top w:val="nil"/>
              <w:left w:val="nil"/>
              <w:bottom w:val="single" w:sz="4" w:space="0" w:color="auto"/>
              <w:right w:val="single" w:sz="4" w:space="0" w:color="auto"/>
            </w:tcBorders>
            <w:shd w:val="clear" w:color="auto" w:fill="auto"/>
            <w:noWrap/>
            <w:vAlign w:val="bottom"/>
            <w:hideMark/>
          </w:tcPr>
          <w:p w14:paraId="576C0BFC"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sidRPr="00363C10">
              <w:rPr>
                <w:rFonts w:ascii="Verdana" w:eastAsia="Times New Roman" w:hAnsi="Verdana" w:cs="Times New Roman"/>
                <w:color w:val="000000"/>
                <w:sz w:val="20"/>
                <w:szCs w:val="20"/>
                <w:lang w:val="en-US"/>
              </w:rPr>
              <w:t>30</w:t>
            </w:r>
          </w:p>
        </w:tc>
      </w:tr>
      <w:tr w:rsidR="00CC57FF" w:rsidRPr="0081193C" w14:paraId="574C4157"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auto"/>
            <w:noWrap/>
            <w:vAlign w:val="bottom"/>
          </w:tcPr>
          <w:p w14:paraId="1C4A78F1"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Others</w:t>
            </w:r>
          </w:p>
        </w:tc>
        <w:tc>
          <w:tcPr>
            <w:tcW w:w="2173" w:type="dxa"/>
            <w:tcBorders>
              <w:top w:val="nil"/>
              <w:left w:val="nil"/>
              <w:bottom w:val="single" w:sz="4" w:space="0" w:color="auto"/>
              <w:right w:val="single" w:sz="4" w:space="0" w:color="auto"/>
            </w:tcBorders>
            <w:shd w:val="clear" w:color="auto" w:fill="auto"/>
            <w:noWrap/>
            <w:vAlign w:val="bottom"/>
          </w:tcPr>
          <w:p w14:paraId="700E7816" w14:textId="77777777" w:rsidR="00CC57FF" w:rsidRPr="00363C10" w:rsidRDefault="00CC57FF" w:rsidP="00A61E95">
            <w:pPr>
              <w:spacing w:after="0" w:line="240" w:lineRule="auto"/>
              <w:rPr>
                <w:rFonts w:ascii="Verdana" w:eastAsia="Times New Roman" w:hAnsi="Verdana" w:cs="Times New Roman"/>
                <w:color w:val="000000"/>
                <w:sz w:val="20"/>
                <w:szCs w:val="20"/>
                <w:lang w:val="en-US"/>
              </w:rPr>
            </w:pPr>
          </w:p>
        </w:tc>
        <w:tc>
          <w:tcPr>
            <w:tcW w:w="1493" w:type="dxa"/>
            <w:tcBorders>
              <w:top w:val="nil"/>
              <w:left w:val="nil"/>
              <w:bottom w:val="single" w:sz="4" w:space="0" w:color="auto"/>
              <w:right w:val="single" w:sz="4" w:space="0" w:color="auto"/>
            </w:tcBorders>
            <w:shd w:val="clear" w:color="auto" w:fill="auto"/>
            <w:noWrap/>
            <w:vAlign w:val="bottom"/>
          </w:tcPr>
          <w:p w14:paraId="7621C938"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1493" w:type="dxa"/>
            <w:tcBorders>
              <w:top w:val="nil"/>
              <w:left w:val="nil"/>
              <w:bottom w:val="single" w:sz="4" w:space="0" w:color="auto"/>
              <w:right w:val="single" w:sz="4" w:space="0" w:color="auto"/>
            </w:tcBorders>
            <w:shd w:val="clear" w:color="auto" w:fill="auto"/>
            <w:noWrap/>
            <w:vAlign w:val="bottom"/>
          </w:tcPr>
          <w:p w14:paraId="09315279"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c>
          <w:tcPr>
            <w:tcW w:w="1730" w:type="dxa"/>
            <w:tcBorders>
              <w:top w:val="nil"/>
              <w:left w:val="nil"/>
              <w:bottom w:val="single" w:sz="4" w:space="0" w:color="auto"/>
              <w:right w:val="single" w:sz="4" w:space="0" w:color="auto"/>
            </w:tcBorders>
            <w:shd w:val="clear" w:color="auto" w:fill="auto"/>
            <w:noWrap/>
            <w:vAlign w:val="bottom"/>
          </w:tcPr>
          <w:p w14:paraId="44359970" w14:textId="77777777" w:rsidR="00CC57FF" w:rsidRPr="00363C10" w:rsidRDefault="00CC57FF" w:rsidP="00A61E95">
            <w:pPr>
              <w:spacing w:after="0" w:line="240" w:lineRule="auto"/>
              <w:jc w:val="cente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0</w:t>
            </w:r>
          </w:p>
        </w:tc>
      </w:tr>
      <w:tr w:rsidR="00CC57FF" w:rsidRPr="0081193C" w14:paraId="082378AB" w14:textId="77777777" w:rsidTr="00CC57FF">
        <w:trPr>
          <w:trHeight w:val="44"/>
        </w:trPr>
        <w:tc>
          <w:tcPr>
            <w:tcW w:w="3364" w:type="dxa"/>
            <w:tcBorders>
              <w:top w:val="nil"/>
              <w:left w:val="single" w:sz="4" w:space="0" w:color="auto"/>
              <w:bottom w:val="single" w:sz="4" w:space="0" w:color="auto"/>
              <w:right w:val="single" w:sz="4" w:space="0" w:color="auto"/>
            </w:tcBorders>
            <w:shd w:val="clear" w:color="auto" w:fill="C00000"/>
            <w:noWrap/>
            <w:vAlign w:val="bottom"/>
            <w:hideMark/>
          </w:tcPr>
          <w:p w14:paraId="237396C6"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Total</w:t>
            </w:r>
          </w:p>
        </w:tc>
        <w:tc>
          <w:tcPr>
            <w:tcW w:w="2173" w:type="dxa"/>
            <w:tcBorders>
              <w:top w:val="nil"/>
              <w:left w:val="nil"/>
              <w:bottom w:val="single" w:sz="4" w:space="0" w:color="auto"/>
              <w:right w:val="single" w:sz="4" w:space="0" w:color="auto"/>
            </w:tcBorders>
            <w:shd w:val="clear" w:color="auto" w:fill="C00000"/>
            <w:noWrap/>
            <w:vAlign w:val="bottom"/>
            <w:hideMark/>
          </w:tcPr>
          <w:p w14:paraId="246C008C" w14:textId="77777777" w:rsidR="00CC57FF" w:rsidRPr="00363C10" w:rsidRDefault="00CC57FF" w:rsidP="00A61E95">
            <w:pPr>
              <w:spacing w:after="0" w:line="240" w:lineRule="auto"/>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 </w:t>
            </w:r>
          </w:p>
        </w:tc>
        <w:tc>
          <w:tcPr>
            <w:tcW w:w="1493" w:type="dxa"/>
            <w:tcBorders>
              <w:top w:val="nil"/>
              <w:left w:val="nil"/>
              <w:bottom w:val="single" w:sz="4" w:space="0" w:color="auto"/>
              <w:right w:val="single" w:sz="4" w:space="0" w:color="auto"/>
            </w:tcBorders>
            <w:shd w:val="clear" w:color="auto" w:fill="C00000"/>
            <w:noWrap/>
            <w:vAlign w:val="bottom"/>
            <w:hideMark/>
          </w:tcPr>
          <w:p w14:paraId="5E5DD3CC"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74</w:t>
            </w:r>
          </w:p>
        </w:tc>
        <w:tc>
          <w:tcPr>
            <w:tcW w:w="1493" w:type="dxa"/>
            <w:tcBorders>
              <w:top w:val="nil"/>
              <w:left w:val="nil"/>
              <w:bottom w:val="single" w:sz="4" w:space="0" w:color="auto"/>
              <w:right w:val="single" w:sz="4" w:space="0" w:color="auto"/>
            </w:tcBorders>
            <w:shd w:val="clear" w:color="auto" w:fill="C00000"/>
            <w:noWrap/>
            <w:vAlign w:val="bottom"/>
            <w:hideMark/>
          </w:tcPr>
          <w:p w14:paraId="50932A40"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176</w:t>
            </w:r>
          </w:p>
        </w:tc>
        <w:tc>
          <w:tcPr>
            <w:tcW w:w="1730" w:type="dxa"/>
            <w:tcBorders>
              <w:top w:val="nil"/>
              <w:left w:val="nil"/>
              <w:bottom w:val="single" w:sz="4" w:space="0" w:color="auto"/>
              <w:right w:val="single" w:sz="4" w:space="0" w:color="auto"/>
            </w:tcBorders>
            <w:shd w:val="clear" w:color="auto" w:fill="C00000"/>
            <w:noWrap/>
            <w:vAlign w:val="bottom"/>
            <w:hideMark/>
          </w:tcPr>
          <w:p w14:paraId="38C8BDBB" w14:textId="77777777" w:rsidR="00CC57FF" w:rsidRPr="00363C10" w:rsidRDefault="00CC57FF" w:rsidP="00A61E95">
            <w:pPr>
              <w:spacing w:after="0" w:line="240" w:lineRule="auto"/>
              <w:jc w:val="center"/>
              <w:rPr>
                <w:rFonts w:ascii="Verdana" w:eastAsia="Times New Roman" w:hAnsi="Verdana" w:cs="Times New Roman"/>
                <w:color w:val="FFFFFF" w:themeColor="background1"/>
                <w:sz w:val="20"/>
                <w:szCs w:val="20"/>
                <w:lang w:val="en-US"/>
              </w:rPr>
            </w:pPr>
            <w:r w:rsidRPr="00363C10">
              <w:rPr>
                <w:rFonts w:ascii="Verdana" w:eastAsia="Times New Roman" w:hAnsi="Verdana" w:cs="Times New Roman"/>
                <w:color w:val="FFFFFF" w:themeColor="background1"/>
                <w:sz w:val="20"/>
                <w:szCs w:val="20"/>
                <w:lang w:val="en-US"/>
              </w:rPr>
              <w:t>235</w:t>
            </w:r>
          </w:p>
        </w:tc>
      </w:tr>
    </w:tbl>
    <w:p w14:paraId="66118CD6" w14:textId="3CE07F79" w:rsidR="00CC57FF" w:rsidRPr="00CC57FF" w:rsidRDefault="00CC57FF" w:rsidP="00CC57FF">
      <w:pPr>
        <w:spacing w:line="360" w:lineRule="auto"/>
        <w:jc w:val="both"/>
        <w:rPr>
          <w:sz w:val="24"/>
          <w:szCs w:val="24"/>
        </w:rPr>
      </w:pPr>
      <w:r>
        <w:rPr>
          <w:noProof/>
        </w:rPr>
        <mc:AlternateContent>
          <mc:Choice Requires="wps">
            <w:drawing>
              <wp:anchor distT="0" distB="0" distL="114300" distR="114300" simplePos="0" relativeHeight="252943360" behindDoc="0" locked="0" layoutInCell="1" allowOverlap="1" wp14:anchorId="6595623E" wp14:editId="6D88F100">
                <wp:simplePos x="0" y="0"/>
                <wp:positionH relativeFrom="margin">
                  <wp:posOffset>4641850</wp:posOffset>
                </wp:positionH>
                <wp:positionV relativeFrom="paragraph">
                  <wp:posOffset>1757045</wp:posOffset>
                </wp:positionV>
                <wp:extent cx="1889760" cy="266700"/>
                <wp:effectExtent l="0" t="0" r="0" b="0"/>
                <wp:wrapNone/>
                <wp:docPr id="110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95623E" id="_x0000_s1180" type="#_x0000_t202" style="position:absolute;left:0;text-align:left;margin-left:365.5pt;margin-top:138.35pt;width:148.8pt;height:21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" filled="f" stroked="f">
                <v:textbox>
                  <w:txbxContent>
                    <w:p w14:paraId="58C8F81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7FD43BDE" w14:textId="01B94D8B" w:rsidR="00CC57FF" w:rsidRPr="00CC57FF" w:rsidRDefault="00CC57FF" w:rsidP="00CC57FF">
      <w:pPr>
        <w:pStyle w:val="BodyText"/>
        <w:numPr>
          <w:ilvl w:val="0"/>
          <w:numId w:val="3"/>
        </w:numPr>
        <w:spacing w:line="360" w:lineRule="auto"/>
        <w:jc w:val="both"/>
      </w:pPr>
      <w:r w:rsidRPr="00765EF7">
        <w:t xml:space="preserve">Apart from Grasim Industries, Atul Ltd., Hindustan Specialty and Kukdo Chemical, who manufacture the </w:t>
      </w:r>
      <w:r>
        <w:t>Base</w:t>
      </w:r>
      <w:r w:rsidRPr="00765EF7">
        <w:t xml:space="preserve"> Epoxy Resin in addition to formulations and downstream products, around 10 to 15 small units are also engaged in making formulations of epoxies and epoxy-based products. Epoxy Resin, though produced indigenously, is also imported in substantial quantity into India</w:t>
      </w:r>
      <w:proofErr w:type="gramStart"/>
      <w:r w:rsidRPr="00765EF7">
        <w:t xml:space="preserve">.  </w:t>
      </w:r>
      <w:proofErr w:type="gramEnd"/>
      <w:r w:rsidRPr="00765EF7">
        <w:t>Both the raw materials, Bisphenol-A and Epichlorohydrin are imported.</w:t>
      </w:r>
      <w:r w:rsidRPr="00496483">
        <w:t xml:space="preserve"> </w:t>
      </w:r>
      <w:proofErr w:type="spellStart"/>
      <w:r w:rsidRPr="00496483">
        <w:t>Meghmani</w:t>
      </w:r>
      <w:proofErr w:type="spellEnd"/>
      <w:r w:rsidRPr="00496483">
        <w:t xml:space="preserve"> </w:t>
      </w:r>
      <w:proofErr w:type="spellStart"/>
      <w:r w:rsidRPr="00496483">
        <w:t>Finechem</w:t>
      </w:r>
      <w:proofErr w:type="spellEnd"/>
      <w:r w:rsidRPr="00496483">
        <w:t xml:space="preserve"> Ltd. will become the first </w:t>
      </w:r>
      <w:r w:rsidRPr="00CC57FF">
        <w:t>manufacturer of ECH with capacity of 50 KTPA.</w:t>
      </w:r>
    </w:p>
    <w:p w14:paraId="6D64CB6C" w14:textId="1D033DE3" w:rsidR="00CC57FF" w:rsidRPr="00CC57FF" w:rsidRDefault="00CC57FF" w:rsidP="00CC57FF">
      <w:pPr>
        <w:pStyle w:val="BodyText"/>
        <w:numPr>
          <w:ilvl w:val="0"/>
          <w:numId w:val="3"/>
        </w:numPr>
        <w:spacing w:line="360" w:lineRule="auto"/>
        <w:jc w:val="both"/>
      </w:pPr>
      <w:r w:rsidRPr="00CC57FF">
        <w:t>Aditya Birla Epoxy India Ltd, renamed as Grasim Industries India Ltd. (Chemicals Division) is the largest manufacturer of basic Epoxy Resin with installed capacity of 66 KTPA. This project was commissioned during the year 2013.</w:t>
      </w:r>
    </w:p>
    <w:p w14:paraId="0AE54556" w14:textId="77777777" w:rsidR="00CC57FF" w:rsidRPr="00CC57FF" w:rsidRDefault="00CC57FF" w:rsidP="00CC57FF">
      <w:pPr>
        <w:pStyle w:val="BodyText"/>
        <w:numPr>
          <w:ilvl w:val="0"/>
          <w:numId w:val="3"/>
        </w:numPr>
        <w:spacing w:line="360" w:lineRule="auto"/>
        <w:jc w:val="both"/>
      </w:pPr>
      <w:r w:rsidRPr="00CC57FF">
        <w:t xml:space="preserve">Atul Ltd., part of the </w:t>
      </w:r>
      <w:proofErr w:type="spellStart"/>
      <w:r w:rsidRPr="00CC57FF">
        <w:t>Lalbhai</w:t>
      </w:r>
      <w:proofErr w:type="spellEnd"/>
      <w:r w:rsidRPr="00CC57FF">
        <w:t xml:space="preserve"> Group, is the second largest producer of Epoxy Resins located at Valsad, Gujarat. The company has a capacity of 40 KTPA for manufacturing Epoxy Resin.</w:t>
      </w:r>
    </w:p>
    <w:p w14:paraId="2CBB30EB" w14:textId="1DE0280C" w:rsidR="00CC57FF" w:rsidRDefault="00CC57FF" w:rsidP="00CC57FF">
      <w:pPr>
        <w:jc w:val="both"/>
        <w:rPr>
          <w:rFonts w:ascii="Arial" w:hAnsi="Arial" w:cs="Arial"/>
          <w:b/>
          <w:bCs/>
          <w:sz w:val="24"/>
          <w:szCs w:val="24"/>
        </w:rPr>
      </w:pPr>
    </w:p>
    <w:p w14:paraId="55212D1A" w14:textId="77777777" w:rsidR="001F27AC" w:rsidRDefault="001F27AC" w:rsidP="00CC57FF">
      <w:pPr>
        <w:jc w:val="both"/>
        <w:rPr>
          <w:rFonts w:ascii="Arial" w:hAnsi="Arial" w:cs="Arial"/>
          <w:b/>
          <w:bCs/>
          <w:sz w:val="24"/>
          <w:szCs w:val="24"/>
        </w:rPr>
      </w:pPr>
    </w:p>
    <w:p w14:paraId="56E60202" w14:textId="18AF2F57" w:rsidR="001F27AC" w:rsidRDefault="001F27AC" w:rsidP="00CC57FF">
      <w:pPr>
        <w:jc w:val="both"/>
        <w:rPr>
          <w:rFonts w:ascii="Arial" w:hAnsi="Arial" w:cs="Arial"/>
          <w:b/>
          <w:bCs/>
          <w:sz w:val="24"/>
          <w:szCs w:val="24"/>
        </w:rPr>
      </w:pPr>
    </w:p>
    <w:p w14:paraId="13B7CEF6" w14:textId="0D8B693E" w:rsidR="00D46623" w:rsidRDefault="00D46623" w:rsidP="00CC57FF">
      <w:pPr>
        <w:jc w:val="both"/>
        <w:rPr>
          <w:rFonts w:ascii="Arial" w:hAnsi="Arial" w:cs="Arial"/>
          <w:b/>
          <w:bCs/>
          <w:sz w:val="24"/>
          <w:szCs w:val="24"/>
        </w:rPr>
      </w:pPr>
    </w:p>
    <w:p w14:paraId="38513A01" w14:textId="77777777" w:rsidR="00D46623" w:rsidRDefault="00D46623" w:rsidP="00CC57FF">
      <w:pPr>
        <w:jc w:val="both"/>
        <w:rPr>
          <w:rFonts w:ascii="Arial" w:hAnsi="Arial" w:cs="Arial"/>
          <w:b/>
          <w:bCs/>
          <w:sz w:val="24"/>
          <w:szCs w:val="24"/>
        </w:rPr>
      </w:pPr>
    </w:p>
    <w:p w14:paraId="18A19A29" w14:textId="26353EAF" w:rsidR="00CC57FF" w:rsidRPr="00363C10" w:rsidRDefault="001F27AC" w:rsidP="00CC57FF">
      <w:pPr>
        <w:jc w:val="both"/>
        <w:rPr>
          <w:rFonts w:ascii="Arial" w:hAnsi="Arial" w:cs="Arial"/>
          <w:b/>
          <w:bCs/>
          <w:sz w:val="24"/>
          <w:szCs w:val="24"/>
        </w:rPr>
      </w:pPr>
      <w:r>
        <w:rPr>
          <w:rFonts w:ascii="Arial" w:hAnsi="Arial" w:cs="Arial"/>
          <w:b/>
          <w:bCs/>
          <w:sz w:val="24"/>
          <w:szCs w:val="24"/>
        </w:rPr>
        <w:lastRenderedPageBreak/>
        <w:t xml:space="preserve">3.7.2. </w:t>
      </w:r>
      <w:r w:rsidR="00CC57FF" w:rsidRPr="00363C10">
        <w:rPr>
          <w:rFonts w:ascii="Arial" w:hAnsi="Arial" w:cs="Arial"/>
          <w:b/>
          <w:bCs/>
          <w:sz w:val="24"/>
          <w:szCs w:val="24"/>
        </w:rPr>
        <w:t>India Epoxy Resin Demand, By Volume (Thousand Tonnes), 2015-2030F</w:t>
      </w:r>
    </w:p>
    <w:p w14:paraId="0AA3C6ED" w14:textId="77777777" w:rsidR="00CC57FF" w:rsidRDefault="00CC57FF" w:rsidP="00CC57FF">
      <w:pPr>
        <w:jc w:val="both"/>
        <w:rPr>
          <w:rFonts w:ascii="Arial" w:hAnsi="Arial" w:cs="Arial"/>
          <w:sz w:val="24"/>
          <w:szCs w:val="24"/>
        </w:rPr>
      </w:pPr>
      <w:r>
        <w:rPr>
          <w:noProof/>
        </w:rPr>
        <mc:AlternateContent>
          <mc:Choice Requires="wps">
            <w:drawing>
              <wp:anchor distT="0" distB="0" distL="114300" distR="114300" simplePos="0" relativeHeight="252941312" behindDoc="0" locked="0" layoutInCell="1" allowOverlap="1" wp14:anchorId="6A408C7B" wp14:editId="495A4B09">
                <wp:simplePos x="0" y="0"/>
                <wp:positionH relativeFrom="column">
                  <wp:posOffset>5337544</wp:posOffset>
                </wp:positionH>
                <wp:positionV relativeFrom="paragraph">
                  <wp:posOffset>1700604</wp:posOffset>
                </wp:positionV>
                <wp:extent cx="1280160" cy="292735"/>
                <wp:effectExtent l="0" t="0" r="0" b="0"/>
                <wp:wrapNone/>
                <wp:docPr id="107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A408C7B" id="_x0000_s1181" type="#_x0000_t202" style="position:absolute;left:0;text-align:left;margin-left:420.3pt;margin-top:133.9pt;width:100.8pt;height:23.0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" filled="f" stroked="f">
                <v:textbox style="mso-fit-shape-to-text:t">
                  <w:txbxContent>
                    <w:p w14:paraId="30E15C2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938240" behindDoc="0" locked="0" layoutInCell="1" allowOverlap="1" wp14:anchorId="27FD77E1" wp14:editId="41ECC3E3">
                <wp:simplePos x="0" y="0"/>
                <wp:positionH relativeFrom="column">
                  <wp:posOffset>4100315</wp:posOffset>
                </wp:positionH>
                <wp:positionV relativeFrom="paragraph">
                  <wp:posOffset>1705909</wp:posOffset>
                </wp:positionV>
                <wp:extent cx="1651000" cy="723265"/>
                <wp:effectExtent l="0" t="0" r="0" b="0"/>
                <wp:wrapNone/>
                <wp:docPr id="1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98EB94"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77777777"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27FD77E1" id="_x0000_s1182" style="position:absolute;left:0;text-align:left;margin-left:322.85pt;margin-top:134.3pt;width:130pt;height:56.9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" filled="f" stroked="f" strokeweight="1pt">
                <v:textbox>
                  <w:txbxContent>
                    <w:p w14:paraId="5098EB94"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2021-2030F</w:t>
                      </w:r>
                    </w:p>
                    <w:p w14:paraId="15927B7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2F963607" w14:textId="77777777" w:rsidR="00CC57FF" w:rsidRDefault="00CC57FF" w:rsidP="00CC57FF">
                      <w:pPr>
                        <w:spacing w:after="0" w:line="360" w:lineRule="auto"/>
                        <w:jc w:val="center"/>
                        <w:textAlignment w:val="baseline"/>
                        <w:rPr>
                          <w:rFonts w:ascii="Verdana" w:eastAsia="Verdana" w:hAnsi="Verdana" w:cs="Verdana"/>
                          <w:b/>
                          <w:bCs/>
                          <w:color w:val="000000"/>
                          <w:kern w:val="24"/>
                          <w:sz w:val="18"/>
                          <w:szCs w:val="18"/>
                        </w:rPr>
                      </w:pPr>
                      <w:r w:rsidRPr="00E7067C">
                        <w:rPr>
                          <w:rFonts w:ascii="Arial" w:eastAsia="Verdana" w:hAnsi="Arial" w:cs="Arial"/>
                          <w:b/>
                          <w:bCs/>
                          <w:color w:val="000000"/>
                          <w:kern w:val="24"/>
                          <w:sz w:val="20"/>
                          <w:szCs w:val="20"/>
                        </w:rPr>
                        <w:t>8.69%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937216" behindDoc="0" locked="0" layoutInCell="1" allowOverlap="1" wp14:anchorId="3323AA71" wp14:editId="7A4E75C2">
                <wp:simplePos x="0" y="0"/>
                <wp:positionH relativeFrom="column">
                  <wp:posOffset>491706</wp:posOffset>
                </wp:positionH>
                <wp:positionV relativeFrom="paragraph">
                  <wp:posOffset>1705813</wp:posOffset>
                </wp:positionV>
                <wp:extent cx="1651000" cy="723265"/>
                <wp:effectExtent l="0" t="0" r="0" b="0"/>
                <wp:wrapNone/>
                <wp:docPr id="1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0A3892E"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3323AA71" id="_x0000_s1183" style="position:absolute;left:0;text-align:left;margin-left:38.7pt;margin-top:134.3pt;width:130pt;height:56.9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" filled="f" stroked="f" strokeweight="1pt">
                <v:textbox>
                  <w:txbxContent>
                    <w:p w14:paraId="30A3892E"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2015-2020</w:t>
                      </w:r>
                    </w:p>
                    <w:p w14:paraId="0CD26D00"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 xml:space="preserve">CAGR </w:t>
                      </w:r>
                    </w:p>
                    <w:p w14:paraId="7FAC50D1" w14:textId="77777777" w:rsidR="00CC57FF" w:rsidRPr="00E7067C" w:rsidRDefault="00CC57FF" w:rsidP="00CC57FF">
                      <w:pPr>
                        <w:spacing w:after="0" w:line="360" w:lineRule="auto"/>
                        <w:jc w:val="center"/>
                        <w:textAlignment w:val="baseline"/>
                        <w:rPr>
                          <w:rFonts w:ascii="Arial" w:eastAsia="Verdana" w:hAnsi="Arial" w:cs="Arial"/>
                          <w:b/>
                          <w:bCs/>
                          <w:color w:val="000000"/>
                          <w:kern w:val="24"/>
                          <w:sz w:val="20"/>
                          <w:szCs w:val="20"/>
                        </w:rPr>
                      </w:pPr>
                      <w:r w:rsidRPr="00E7067C">
                        <w:rPr>
                          <w:rFonts w:ascii="Arial" w:eastAsia="Verdana" w:hAnsi="Arial" w:cs="Arial"/>
                          <w:b/>
                          <w:bCs/>
                          <w:color w:val="000000"/>
                          <w:kern w:val="24"/>
                          <w:sz w:val="20"/>
                          <w:szCs w:val="20"/>
                        </w:rPr>
                        <w:t>6.31% By Volume</w:t>
                      </w:r>
                    </w:p>
                  </w:txbxContent>
                </v:textbox>
              </v:rect>
            </w:pict>
          </mc:Fallback>
        </mc:AlternateContent>
      </w:r>
      <w:r w:rsidRPr="00102FDC">
        <w:rPr>
          <w:rFonts w:ascii="Arial" w:eastAsia="Arial" w:hAnsi="Arial" w:cs="Arial"/>
          <w:bCs/>
          <w:noProof/>
          <w:sz w:val="20"/>
          <w:szCs w:val="20"/>
        </w:rPr>
        <w:drawing>
          <wp:inline distT="0" distB="0" distL="0" distR="0" wp14:anchorId="2F0882F9" wp14:editId="749548B8">
            <wp:extent cx="6457950" cy="1800225"/>
            <wp:effectExtent l="0" t="0" r="0" b="0"/>
            <wp:docPr id="160" name="Chart 160">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8133622" w14:textId="77777777" w:rsidR="00CC57FF" w:rsidRDefault="00CC57FF" w:rsidP="00CC57FF">
      <w:pPr>
        <w:jc w:val="both"/>
        <w:rPr>
          <w:rFonts w:ascii="Arial" w:hAnsi="Arial" w:cs="Arial"/>
          <w:sz w:val="24"/>
          <w:szCs w:val="24"/>
        </w:rPr>
      </w:pPr>
    </w:p>
    <w:p w14:paraId="24108D7F" w14:textId="29345B01" w:rsidR="00CC57FF" w:rsidRDefault="00CC57FF" w:rsidP="00CC57FF">
      <w:pPr>
        <w:jc w:val="both"/>
        <w:rPr>
          <w:rFonts w:ascii="Arial" w:hAnsi="Arial" w:cs="Arial"/>
          <w:sz w:val="24"/>
          <w:szCs w:val="24"/>
        </w:rPr>
      </w:pPr>
    </w:p>
    <w:p w14:paraId="589408FB" w14:textId="0D06799A" w:rsidR="0059585C" w:rsidRDefault="0059585C" w:rsidP="00CC57FF">
      <w:pPr>
        <w:jc w:val="both"/>
        <w:rPr>
          <w:rFonts w:ascii="Arial" w:hAnsi="Arial" w:cs="Arial"/>
          <w:sz w:val="24"/>
          <w:szCs w:val="24"/>
        </w:rPr>
      </w:pPr>
    </w:p>
    <w:p w14:paraId="4C73C064" w14:textId="0FA8A60E" w:rsidR="00460D57" w:rsidRDefault="00460D57" w:rsidP="00CC57FF">
      <w:pPr>
        <w:jc w:val="both"/>
        <w:rPr>
          <w:rFonts w:ascii="Arial" w:hAnsi="Arial" w:cs="Arial"/>
          <w:sz w:val="24"/>
          <w:szCs w:val="24"/>
        </w:rPr>
      </w:pPr>
    </w:p>
    <w:p w14:paraId="53F725E0" w14:textId="77777777" w:rsidR="00460D57" w:rsidRDefault="00460D57" w:rsidP="00CC57FF">
      <w:pPr>
        <w:jc w:val="both"/>
        <w:rPr>
          <w:rFonts w:ascii="Arial" w:hAnsi="Arial" w:cs="Arial"/>
          <w:sz w:val="24"/>
          <w:szCs w:val="24"/>
        </w:rPr>
      </w:pPr>
    </w:p>
    <w:p w14:paraId="7333DB87" w14:textId="77777777" w:rsidR="0059585C" w:rsidRPr="00592AA5" w:rsidRDefault="0059585C" w:rsidP="0059585C">
      <w:pPr>
        <w:spacing w:line="360" w:lineRule="auto"/>
        <w:textAlignment w:val="baseline"/>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3</w:t>
      </w:r>
      <w:r w:rsidRPr="00592AA5">
        <w:rPr>
          <w:rFonts w:ascii="Arial" w:eastAsia="Verdana" w:hAnsi="Arial" w:cs="Arial"/>
          <w:b/>
          <w:bCs/>
          <w:color w:val="0F0E0E"/>
          <w:kern w:val="24"/>
          <w:sz w:val="24"/>
          <w:szCs w:val="24"/>
          <w:lang w:val="en-US"/>
        </w:rPr>
        <w:t>.6.</w:t>
      </w:r>
      <w:r>
        <w:rPr>
          <w:rFonts w:ascii="Arial" w:eastAsia="Verdana" w:hAnsi="Arial" w:cs="Arial"/>
          <w:b/>
          <w:bCs/>
          <w:color w:val="0F0E0E"/>
          <w:kern w:val="24"/>
          <w:sz w:val="24"/>
          <w:szCs w:val="24"/>
          <w:lang w:val="en-US"/>
        </w:rPr>
        <w:t>3</w:t>
      </w:r>
      <w:r w:rsidRPr="00592AA5">
        <w:rPr>
          <w:rFonts w:ascii="Arial" w:eastAsia="Verdana" w:hAnsi="Arial" w:cs="Arial"/>
          <w:b/>
          <w:bCs/>
          <w:color w:val="0F0E0E"/>
          <w:kern w:val="24"/>
          <w:sz w:val="24"/>
          <w:szCs w:val="24"/>
          <w:lang w:val="en-US"/>
        </w:rPr>
        <w:t xml:space="preserve">. Operating Efficiency </w:t>
      </w:r>
    </w:p>
    <w:p w14:paraId="2779B977" w14:textId="4DDA8C01" w:rsidR="0059585C" w:rsidRPr="00592AA5" w:rsidRDefault="0059585C" w:rsidP="0059585C">
      <w:pPr>
        <w:spacing w:line="360" w:lineRule="auto"/>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t>India</w:t>
      </w:r>
      <w:r w:rsidRPr="00592AA5">
        <w:rPr>
          <w:rFonts w:ascii="Arial" w:eastAsia="Verdana" w:hAnsi="Arial" w:cs="Arial"/>
          <w:b/>
          <w:bCs/>
          <w:color w:val="0F0E0E"/>
          <w:kern w:val="24"/>
          <w:sz w:val="24"/>
          <w:szCs w:val="24"/>
          <w:lang w:val="en-US"/>
        </w:rPr>
        <w:t xml:space="preserve"> Epoxy Resin Operating Efficiency (Percentage), 2015-2030F</w:t>
      </w:r>
    </w:p>
    <w:p w14:paraId="03CCC19B" w14:textId="77777777" w:rsidR="0059585C" w:rsidRDefault="0059585C" w:rsidP="0059585C">
      <w:pPr>
        <w:spacing w:line="360" w:lineRule="auto"/>
        <w:jc w:val="both"/>
        <w:rPr>
          <w:rFonts w:ascii="Arial" w:hAnsi="Arial" w:cs="Arial"/>
          <w:color w:val="FF0000"/>
          <w:sz w:val="24"/>
          <w:szCs w:val="24"/>
        </w:rPr>
      </w:pPr>
      <w:r>
        <w:rPr>
          <w:noProof/>
        </w:rPr>
        <mc:AlternateContent>
          <mc:Choice Requires="wps">
            <w:drawing>
              <wp:anchor distT="0" distB="0" distL="114300" distR="114300" simplePos="0" relativeHeight="253033472" behindDoc="0" locked="0" layoutInCell="1" allowOverlap="1" wp14:anchorId="612C13B3" wp14:editId="72FCA34C">
                <wp:simplePos x="0" y="0"/>
                <wp:positionH relativeFrom="margin">
                  <wp:align>right</wp:align>
                </wp:positionH>
                <wp:positionV relativeFrom="paragraph">
                  <wp:posOffset>2235835</wp:posOffset>
                </wp:positionV>
                <wp:extent cx="2588260" cy="292735"/>
                <wp:effectExtent l="0" t="0" r="0" b="0"/>
                <wp:wrapNone/>
                <wp:docPr id="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8260" cy="292735"/>
                        </a:xfrm>
                        <a:prstGeom prst="rect">
                          <a:avLst/>
                        </a:prstGeom>
                        <a:noFill/>
                      </wps:spPr>
                      <wps:txbx>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12C13B3" id="_x0000_s1184" type="#_x0000_t202" style="position:absolute;left:0;text-align:left;margin-left:152.6pt;margin-top:176.05pt;width:203.8pt;height:23.05pt;z-index:25303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" filled="f" stroked="f">
                <v:textbox style="mso-fit-shape-to-text:t">
                  <w:txbxContent>
                    <w:p w14:paraId="28665F14" w14:textId="77777777" w:rsidR="0059585C" w:rsidRPr="004644A7" w:rsidRDefault="0059585C" w:rsidP="0059585C">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20E95">
        <w:rPr>
          <w:rFonts w:ascii="Arial" w:eastAsia="Arial" w:hAnsi="Arial" w:cs="Arial"/>
          <w:noProof/>
          <w:sz w:val="24"/>
          <w:szCs w:val="24"/>
        </w:rPr>
        <w:drawing>
          <wp:inline distT="0" distB="0" distL="0" distR="0" wp14:anchorId="6111A2AD" wp14:editId="148B40A0">
            <wp:extent cx="6448425" cy="2423795"/>
            <wp:effectExtent l="0" t="0" r="0" b="0"/>
            <wp:docPr id="2070" name="Chart 2070">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C458BC7" w14:textId="231026CA" w:rsidR="0059585C" w:rsidRDefault="0059585C" w:rsidP="00CC57FF">
      <w:pPr>
        <w:jc w:val="both"/>
        <w:rPr>
          <w:rFonts w:ascii="Arial" w:hAnsi="Arial" w:cs="Arial"/>
          <w:sz w:val="24"/>
          <w:szCs w:val="24"/>
        </w:rPr>
      </w:pPr>
    </w:p>
    <w:p w14:paraId="3DACD086" w14:textId="29C886EA" w:rsidR="0059585C" w:rsidRDefault="0059585C" w:rsidP="00CC57FF">
      <w:pPr>
        <w:jc w:val="both"/>
        <w:rPr>
          <w:rFonts w:ascii="Arial" w:hAnsi="Arial" w:cs="Arial"/>
          <w:sz w:val="24"/>
          <w:szCs w:val="24"/>
        </w:rPr>
      </w:pPr>
    </w:p>
    <w:p w14:paraId="0CEC7782" w14:textId="66B1680D" w:rsidR="0059585C" w:rsidRDefault="0059585C" w:rsidP="00CC57FF">
      <w:pPr>
        <w:jc w:val="both"/>
        <w:rPr>
          <w:rFonts w:ascii="Arial" w:hAnsi="Arial" w:cs="Arial"/>
          <w:sz w:val="24"/>
          <w:szCs w:val="24"/>
        </w:rPr>
      </w:pPr>
    </w:p>
    <w:p w14:paraId="3EF1B2E8" w14:textId="5969559B" w:rsidR="0059585C" w:rsidRDefault="0059585C" w:rsidP="00CC57FF">
      <w:pPr>
        <w:jc w:val="both"/>
        <w:rPr>
          <w:rFonts w:ascii="Arial" w:hAnsi="Arial" w:cs="Arial"/>
          <w:sz w:val="24"/>
          <w:szCs w:val="24"/>
        </w:rPr>
      </w:pPr>
    </w:p>
    <w:p w14:paraId="390607A8" w14:textId="37608489" w:rsidR="0059585C" w:rsidRDefault="0059585C" w:rsidP="00CC57FF">
      <w:pPr>
        <w:jc w:val="both"/>
        <w:rPr>
          <w:rFonts w:ascii="Arial" w:hAnsi="Arial" w:cs="Arial"/>
          <w:sz w:val="24"/>
          <w:szCs w:val="24"/>
        </w:rPr>
      </w:pPr>
    </w:p>
    <w:p w14:paraId="0CC940B5" w14:textId="1FC4176E" w:rsidR="0059585C" w:rsidRDefault="0059585C" w:rsidP="00CC57FF">
      <w:pPr>
        <w:jc w:val="both"/>
        <w:rPr>
          <w:rFonts w:ascii="Arial" w:hAnsi="Arial" w:cs="Arial"/>
          <w:sz w:val="24"/>
          <w:szCs w:val="24"/>
        </w:rPr>
      </w:pPr>
    </w:p>
    <w:p w14:paraId="40C388DD" w14:textId="77777777" w:rsidR="0059585C" w:rsidRDefault="0059585C" w:rsidP="00CC57FF">
      <w:pPr>
        <w:jc w:val="both"/>
        <w:rPr>
          <w:rFonts w:ascii="Arial" w:hAnsi="Arial" w:cs="Arial"/>
          <w:sz w:val="24"/>
          <w:szCs w:val="24"/>
        </w:rPr>
      </w:pPr>
    </w:p>
    <w:tbl>
      <w:tblPr>
        <w:tblW w:w="10689" w:type="dxa"/>
        <w:tblInd w:w="-100" w:type="dxa"/>
        <w:tblLook w:val="04A0" w:firstRow="1" w:lastRow="0" w:firstColumn="1" w:lastColumn="0" w:noHBand="0" w:noVBand="1"/>
      </w:tblPr>
      <w:tblGrid>
        <w:gridCol w:w="3188"/>
        <w:gridCol w:w="3370"/>
        <w:gridCol w:w="1329"/>
        <w:gridCol w:w="1093"/>
        <w:gridCol w:w="1228"/>
        <w:gridCol w:w="518"/>
      </w:tblGrid>
      <w:tr w:rsidR="00CC57FF" w:rsidRPr="00E7067C" w14:paraId="28CE0D42" w14:textId="77777777" w:rsidTr="00FA0D73">
        <w:trPr>
          <w:trHeight w:val="469"/>
        </w:trPr>
        <w:tc>
          <w:tcPr>
            <w:tcW w:w="10171" w:type="dxa"/>
            <w:gridSpan w:val="5"/>
            <w:tcBorders>
              <w:top w:val="nil"/>
              <w:left w:val="single" w:sz="8" w:space="0" w:color="auto"/>
              <w:bottom w:val="nil"/>
              <w:right w:val="nil"/>
            </w:tcBorders>
            <w:shd w:val="clear" w:color="000000" w:fill="1F4E78"/>
            <w:noWrap/>
            <w:vAlign w:val="center"/>
            <w:hideMark/>
          </w:tcPr>
          <w:p w14:paraId="2A10FE21"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Approach: Growth Forecast Via Factors (Impact Analysis)</w:t>
            </w:r>
          </w:p>
        </w:tc>
        <w:tc>
          <w:tcPr>
            <w:tcW w:w="518" w:type="dxa"/>
            <w:tcBorders>
              <w:top w:val="nil"/>
              <w:left w:val="nil"/>
              <w:bottom w:val="nil"/>
              <w:right w:val="nil"/>
            </w:tcBorders>
            <w:shd w:val="clear" w:color="auto" w:fill="auto"/>
            <w:noWrap/>
            <w:vAlign w:val="bottom"/>
            <w:hideMark/>
          </w:tcPr>
          <w:p w14:paraId="68F20C48"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p>
        </w:tc>
      </w:tr>
      <w:tr w:rsidR="00CC57FF" w:rsidRPr="00E7067C" w14:paraId="012C6DB8" w14:textId="77777777" w:rsidTr="00FA0D73">
        <w:trPr>
          <w:trHeight w:val="551"/>
        </w:trPr>
        <w:tc>
          <w:tcPr>
            <w:tcW w:w="3188" w:type="dxa"/>
            <w:tcBorders>
              <w:top w:val="single" w:sz="4" w:space="0" w:color="auto"/>
              <w:left w:val="single" w:sz="4" w:space="0" w:color="auto"/>
              <w:bottom w:val="single" w:sz="4" w:space="0" w:color="auto"/>
              <w:right w:val="single" w:sz="4" w:space="0" w:color="auto"/>
            </w:tcBorders>
            <w:shd w:val="clear" w:color="000000" w:fill="ACB9CA"/>
            <w:noWrap/>
            <w:vAlign w:val="center"/>
            <w:hideMark/>
          </w:tcPr>
          <w:p w14:paraId="03DF746C"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Factors</w:t>
            </w:r>
          </w:p>
        </w:tc>
        <w:tc>
          <w:tcPr>
            <w:tcW w:w="3370" w:type="dxa"/>
            <w:tcBorders>
              <w:top w:val="single" w:sz="4" w:space="0" w:color="auto"/>
              <w:left w:val="nil"/>
              <w:bottom w:val="single" w:sz="4" w:space="0" w:color="auto"/>
              <w:right w:val="single" w:sz="4" w:space="0" w:color="auto"/>
            </w:tcBorders>
            <w:shd w:val="clear" w:color="000000" w:fill="ACB9CA"/>
            <w:noWrap/>
            <w:vAlign w:val="center"/>
            <w:hideMark/>
          </w:tcPr>
          <w:p w14:paraId="2E8205BD"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Sources</w:t>
            </w:r>
          </w:p>
        </w:tc>
        <w:tc>
          <w:tcPr>
            <w:tcW w:w="1308" w:type="dxa"/>
            <w:tcBorders>
              <w:top w:val="single" w:sz="4" w:space="0" w:color="auto"/>
              <w:left w:val="nil"/>
              <w:bottom w:val="single" w:sz="4" w:space="0" w:color="auto"/>
              <w:right w:val="single" w:sz="4" w:space="0" w:color="auto"/>
            </w:tcBorders>
            <w:shd w:val="clear" w:color="000000" w:fill="ACB9CA"/>
            <w:noWrap/>
            <w:vAlign w:val="center"/>
            <w:hideMark/>
          </w:tcPr>
          <w:p w14:paraId="4D22E778"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Value</w:t>
            </w:r>
          </w:p>
        </w:tc>
        <w:tc>
          <w:tcPr>
            <w:tcW w:w="1093" w:type="dxa"/>
            <w:tcBorders>
              <w:top w:val="single" w:sz="4" w:space="0" w:color="auto"/>
              <w:left w:val="nil"/>
              <w:bottom w:val="single" w:sz="4" w:space="0" w:color="auto"/>
              <w:right w:val="single" w:sz="4" w:space="0" w:color="auto"/>
            </w:tcBorders>
            <w:shd w:val="clear" w:color="000000" w:fill="ACB9CA"/>
            <w:vAlign w:val="center"/>
            <w:hideMark/>
          </w:tcPr>
          <w:p w14:paraId="4F16CF31"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w:t>
            </w:r>
          </w:p>
        </w:tc>
        <w:tc>
          <w:tcPr>
            <w:tcW w:w="1209" w:type="dxa"/>
            <w:tcBorders>
              <w:top w:val="single" w:sz="4" w:space="0" w:color="auto"/>
              <w:left w:val="nil"/>
              <w:bottom w:val="single" w:sz="4" w:space="0" w:color="auto"/>
              <w:right w:val="single" w:sz="4" w:space="0" w:color="auto"/>
            </w:tcBorders>
            <w:shd w:val="clear" w:color="000000" w:fill="ACB9CA"/>
            <w:noWrap/>
            <w:vAlign w:val="center"/>
            <w:hideMark/>
          </w:tcPr>
          <w:p w14:paraId="39177A85"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Weightage</w:t>
            </w:r>
          </w:p>
        </w:tc>
        <w:tc>
          <w:tcPr>
            <w:tcW w:w="518" w:type="dxa"/>
            <w:tcBorders>
              <w:top w:val="nil"/>
              <w:left w:val="nil"/>
              <w:bottom w:val="nil"/>
              <w:right w:val="nil"/>
            </w:tcBorders>
            <w:shd w:val="clear" w:color="auto" w:fill="auto"/>
            <w:noWrap/>
            <w:vAlign w:val="bottom"/>
            <w:hideMark/>
          </w:tcPr>
          <w:p w14:paraId="54C4137C" w14:textId="77777777" w:rsidR="00CC57FF" w:rsidRPr="001543F7" w:rsidRDefault="00CC57FF" w:rsidP="00A61E95">
            <w:pPr>
              <w:spacing w:after="0" w:line="240" w:lineRule="auto"/>
              <w:jc w:val="center"/>
              <w:rPr>
                <w:rFonts w:ascii="Arial" w:eastAsia="Times New Roman" w:hAnsi="Arial" w:cs="Arial"/>
                <w:b/>
                <w:bCs/>
                <w:color w:val="000000"/>
                <w:sz w:val="20"/>
                <w:szCs w:val="20"/>
                <w:lang w:val="en-US"/>
              </w:rPr>
            </w:pPr>
          </w:p>
        </w:tc>
      </w:tr>
      <w:tr w:rsidR="00CC57FF" w:rsidRPr="00E7067C" w14:paraId="66245ED0"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79CE03"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Growth Rate (2021-2030 Period_</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BE11C5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608ED0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F79858D"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7.50%</w:t>
            </w:r>
          </w:p>
        </w:tc>
        <w:tc>
          <w:tcPr>
            <w:tcW w:w="1209" w:type="dxa"/>
            <w:tcBorders>
              <w:top w:val="nil"/>
              <w:left w:val="nil"/>
              <w:bottom w:val="single" w:sz="4" w:space="0" w:color="auto"/>
              <w:right w:val="single" w:sz="4" w:space="0" w:color="auto"/>
            </w:tcBorders>
            <w:shd w:val="clear" w:color="auto" w:fill="auto"/>
            <w:noWrap/>
            <w:vAlign w:val="center"/>
            <w:hideMark/>
          </w:tcPr>
          <w:p w14:paraId="1405368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12%</w:t>
            </w:r>
          </w:p>
        </w:tc>
        <w:tc>
          <w:tcPr>
            <w:tcW w:w="518" w:type="dxa"/>
            <w:tcBorders>
              <w:top w:val="nil"/>
              <w:left w:val="nil"/>
              <w:bottom w:val="nil"/>
              <w:right w:val="nil"/>
            </w:tcBorders>
            <w:shd w:val="clear" w:color="auto" w:fill="auto"/>
            <w:noWrap/>
            <w:vAlign w:val="bottom"/>
            <w:hideMark/>
          </w:tcPr>
          <w:p w14:paraId="270AD89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723BC0C"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1C564DB9"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GDP Per Capita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35F064D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World Bank, TechSci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25A1DAB"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631097B"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5.09%</w:t>
            </w:r>
          </w:p>
        </w:tc>
        <w:tc>
          <w:tcPr>
            <w:tcW w:w="1209" w:type="dxa"/>
            <w:tcBorders>
              <w:top w:val="nil"/>
              <w:left w:val="nil"/>
              <w:bottom w:val="single" w:sz="4" w:space="0" w:color="auto"/>
              <w:right w:val="single" w:sz="4" w:space="0" w:color="auto"/>
            </w:tcBorders>
            <w:shd w:val="clear" w:color="auto" w:fill="auto"/>
            <w:noWrap/>
            <w:vAlign w:val="center"/>
            <w:hideMark/>
          </w:tcPr>
          <w:p w14:paraId="12457DC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EF77A83"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0B104359"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1E4A3"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 xml:space="preserve">Average </w:t>
            </w:r>
            <w:r w:rsidRPr="00E7067C">
              <w:rPr>
                <w:rFonts w:ascii="Arial" w:eastAsia="Times New Roman" w:hAnsi="Arial" w:cs="Arial"/>
                <w:b/>
                <w:bCs/>
                <w:color w:val="000000"/>
                <w:sz w:val="20"/>
                <w:szCs w:val="20"/>
                <w:lang w:val="en-US"/>
              </w:rPr>
              <w:t>Selling Growth</w:t>
            </w:r>
            <w:r w:rsidRPr="001543F7">
              <w:rPr>
                <w:rFonts w:ascii="Arial" w:eastAsia="Times New Roman" w:hAnsi="Arial" w:cs="Arial"/>
                <w:b/>
                <w:bCs/>
                <w:color w:val="000000"/>
                <w:sz w:val="20"/>
                <w:szCs w:val="20"/>
                <w:lang w:val="en-US"/>
              </w:rPr>
              <w:t xml:space="preserve"> (%)</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ADD179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2EDF7FB5"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F3319E5"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2.50%</w:t>
            </w:r>
          </w:p>
        </w:tc>
        <w:tc>
          <w:tcPr>
            <w:tcW w:w="1209" w:type="dxa"/>
            <w:tcBorders>
              <w:top w:val="nil"/>
              <w:left w:val="nil"/>
              <w:bottom w:val="single" w:sz="4" w:space="0" w:color="auto"/>
              <w:right w:val="single" w:sz="4" w:space="0" w:color="auto"/>
            </w:tcBorders>
            <w:shd w:val="clear" w:color="auto" w:fill="auto"/>
            <w:noWrap/>
            <w:vAlign w:val="center"/>
            <w:hideMark/>
          </w:tcPr>
          <w:p w14:paraId="7675498B"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3%</w:t>
            </w:r>
          </w:p>
        </w:tc>
        <w:tc>
          <w:tcPr>
            <w:tcW w:w="518" w:type="dxa"/>
            <w:tcBorders>
              <w:top w:val="nil"/>
              <w:left w:val="nil"/>
              <w:bottom w:val="nil"/>
              <w:right w:val="nil"/>
            </w:tcBorders>
            <w:shd w:val="clear" w:color="auto" w:fill="auto"/>
            <w:noWrap/>
            <w:vAlign w:val="bottom"/>
            <w:hideMark/>
          </w:tcPr>
          <w:p w14:paraId="0C93542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D6E164A"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9F46562"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Construction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FE20EFB"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1E659DBC"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3B60F42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8.85%</w:t>
            </w:r>
          </w:p>
        </w:tc>
        <w:tc>
          <w:tcPr>
            <w:tcW w:w="1209" w:type="dxa"/>
            <w:tcBorders>
              <w:top w:val="nil"/>
              <w:left w:val="nil"/>
              <w:bottom w:val="single" w:sz="4" w:space="0" w:color="auto"/>
              <w:right w:val="single" w:sz="4" w:space="0" w:color="auto"/>
            </w:tcBorders>
            <w:shd w:val="clear" w:color="auto" w:fill="auto"/>
            <w:noWrap/>
            <w:vAlign w:val="center"/>
            <w:hideMark/>
          </w:tcPr>
          <w:p w14:paraId="1183B1F2"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21%</w:t>
            </w:r>
          </w:p>
        </w:tc>
        <w:tc>
          <w:tcPr>
            <w:tcW w:w="518" w:type="dxa"/>
            <w:tcBorders>
              <w:top w:val="nil"/>
              <w:left w:val="nil"/>
              <w:bottom w:val="nil"/>
              <w:right w:val="nil"/>
            </w:tcBorders>
            <w:shd w:val="clear" w:color="auto" w:fill="auto"/>
            <w:noWrap/>
            <w:vAlign w:val="bottom"/>
            <w:hideMark/>
          </w:tcPr>
          <w:p w14:paraId="044E5DB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3F67AB66"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1359E270"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Renewable Sector</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7A50961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009ABB10"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4B070C09"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9.50%</w:t>
            </w:r>
          </w:p>
        </w:tc>
        <w:tc>
          <w:tcPr>
            <w:tcW w:w="1209" w:type="dxa"/>
            <w:tcBorders>
              <w:top w:val="nil"/>
              <w:left w:val="nil"/>
              <w:bottom w:val="single" w:sz="4" w:space="0" w:color="auto"/>
              <w:right w:val="single" w:sz="4" w:space="0" w:color="auto"/>
            </w:tcBorders>
            <w:shd w:val="clear" w:color="auto" w:fill="auto"/>
            <w:noWrap/>
            <w:vAlign w:val="center"/>
            <w:hideMark/>
          </w:tcPr>
          <w:p w14:paraId="68658A16"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23%</w:t>
            </w:r>
          </w:p>
        </w:tc>
        <w:tc>
          <w:tcPr>
            <w:tcW w:w="518" w:type="dxa"/>
            <w:tcBorders>
              <w:top w:val="nil"/>
              <w:left w:val="nil"/>
              <w:bottom w:val="nil"/>
              <w:right w:val="nil"/>
            </w:tcBorders>
            <w:shd w:val="clear" w:color="auto" w:fill="auto"/>
            <w:noWrap/>
            <w:vAlign w:val="bottom"/>
            <w:hideMark/>
          </w:tcPr>
          <w:p w14:paraId="1A6F6AFA"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47271274"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vAlign w:val="center"/>
            <w:hideMark/>
          </w:tcPr>
          <w:p w14:paraId="072732D6"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Growth in Automotive Sector</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05D5F9DD" w14:textId="77777777" w:rsidR="00CC57FF" w:rsidRPr="001543F7" w:rsidRDefault="00CC57FF" w:rsidP="00A61E95">
            <w:pPr>
              <w:spacing w:after="0" w:line="240" w:lineRule="auto"/>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OICA, SIAM</w:t>
            </w:r>
          </w:p>
        </w:tc>
        <w:tc>
          <w:tcPr>
            <w:tcW w:w="1308" w:type="dxa"/>
            <w:tcBorders>
              <w:top w:val="nil"/>
              <w:left w:val="nil"/>
              <w:bottom w:val="single" w:sz="4" w:space="0" w:color="auto"/>
              <w:right w:val="single" w:sz="4" w:space="0" w:color="auto"/>
            </w:tcBorders>
            <w:shd w:val="clear" w:color="auto" w:fill="auto"/>
            <w:noWrap/>
            <w:vAlign w:val="center"/>
            <w:hideMark/>
          </w:tcPr>
          <w:p w14:paraId="7CDF36A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A407452"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7.80%</w:t>
            </w:r>
          </w:p>
        </w:tc>
        <w:tc>
          <w:tcPr>
            <w:tcW w:w="1209" w:type="dxa"/>
            <w:tcBorders>
              <w:top w:val="nil"/>
              <w:left w:val="nil"/>
              <w:bottom w:val="single" w:sz="4" w:space="0" w:color="auto"/>
              <w:right w:val="single" w:sz="4" w:space="0" w:color="auto"/>
            </w:tcBorders>
            <w:shd w:val="clear" w:color="auto" w:fill="auto"/>
            <w:noWrap/>
            <w:vAlign w:val="center"/>
            <w:hideMark/>
          </w:tcPr>
          <w:p w14:paraId="35BB2490"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14%</w:t>
            </w:r>
          </w:p>
        </w:tc>
        <w:tc>
          <w:tcPr>
            <w:tcW w:w="518" w:type="dxa"/>
            <w:tcBorders>
              <w:top w:val="nil"/>
              <w:left w:val="nil"/>
              <w:bottom w:val="nil"/>
              <w:right w:val="nil"/>
            </w:tcBorders>
            <w:shd w:val="clear" w:color="auto" w:fill="auto"/>
            <w:noWrap/>
            <w:vAlign w:val="bottom"/>
            <w:hideMark/>
          </w:tcPr>
          <w:p w14:paraId="677679A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34F117DF"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40FBCADA"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Paint &amp; Coating Indu</w:t>
            </w:r>
            <w:r>
              <w:rPr>
                <w:rFonts w:ascii="Arial" w:eastAsia="Times New Roman" w:hAnsi="Arial" w:cs="Arial"/>
                <w:b/>
                <w:bCs/>
                <w:color w:val="000000"/>
                <w:sz w:val="20"/>
                <w:szCs w:val="20"/>
                <w:lang w:val="en-US"/>
              </w:rPr>
              <w:t>s</w:t>
            </w:r>
            <w:r w:rsidRPr="001543F7">
              <w:rPr>
                <w:rFonts w:ascii="Arial" w:eastAsia="Times New Roman" w:hAnsi="Arial" w:cs="Arial"/>
                <w:b/>
                <w:bCs/>
                <w:color w:val="000000"/>
                <w:sz w:val="20"/>
                <w:szCs w:val="20"/>
                <w:lang w:val="en-US"/>
              </w:rPr>
              <w:t>try Growth</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16A1D774"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59D330D7"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Forecast</w:t>
            </w:r>
          </w:p>
        </w:tc>
        <w:tc>
          <w:tcPr>
            <w:tcW w:w="1093" w:type="dxa"/>
            <w:tcBorders>
              <w:top w:val="nil"/>
              <w:left w:val="nil"/>
              <w:bottom w:val="single" w:sz="4" w:space="0" w:color="auto"/>
              <w:right w:val="single" w:sz="4" w:space="0" w:color="auto"/>
            </w:tcBorders>
            <w:shd w:val="clear" w:color="auto" w:fill="auto"/>
            <w:noWrap/>
            <w:vAlign w:val="center"/>
            <w:hideMark/>
          </w:tcPr>
          <w:p w14:paraId="16058EAF"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10.50%</w:t>
            </w:r>
          </w:p>
        </w:tc>
        <w:tc>
          <w:tcPr>
            <w:tcW w:w="1209" w:type="dxa"/>
            <w:tcBorders>
              <w:top w:val="nil"/>
              <w:left w:val="nil"/>
              <w:bottom w:val="single" w:sz="4" w:space="0" w:color="auto"/>
              <w:right w:val="single" w:sz="4" w:space="0" w:color="auto"/>
            </w:tcBorders>
            <w:shd w:val="clear" w:color="auto" w:fill="auto"/>
            <w:noWrap/>
            <w:vAlign w:val="center"/>
            <w:hideMark/>
          </w:tcPr>
          <w:p w14:paraId="6E3F9C99"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24%</w:t>
            </w:r>
          </w:p>
        </w:tc>
        <w:tc>
          <w:tcPr>
            <w:tcW w:w="518" w:type="dxa"/>
            <w:tcBorders>
              <w:top w:val="nil"/>
              <w:left w:val="nil"/>
              <w:bottom w:val="nil"/>
              <w:right w:val="nil"/>
            </w:tcBorders>
            <w:shd w:val="clear" w:color="auto" w:fill="auto"/>
            <w:noWrap/>
            <w:vAlign w:val="bottom"/>
            <w:hideMark/>
          </w:tcPr>
          <w:p w14:paraId="19678F4C"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181CD4CE"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FFFF00"/>
            <w:noWrap/>
            <w:vAlign w:val="center"/>
            <w:hideMark/>
          </w:tcPr>
          <w:p w14:paraId="202DA7DF" w14:textId="77777777" w:rsidR="00CC57FF" w:rsidRPr="001543F7" w:rsidRDefault="00CC57FF" w:rsidP="00A61E95">
            <w:pPr>
              <w:spacing w:after="0" w:line="240" w:lineRule="auto"/>
              <w:ind w:firstLineChars="100" w:firstLine="201"/>
              <w:jc w:val="center"/>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Market Growth in Historical Period (2015-2020)</w:t>
            </w:r>
          </w:p>
        </w:tc>
        <w:tc>
          <w:tcPr>
            <w:tcW w:w="3370" w:type="dxa"/>
            <w:tcBorders>
              <w:top w:val="single" w:sz="4" w:space="0" w:color="auto"/>
              <w:left w:val="nil"/>
              <w:bottom w:val="single" w:sz="4" w:space="0" w:color="auto"/>
              <w:right w:val="single" w:sz="4" w:space="0" w:color="000000"/>
            </w:tcBorders>
            <w:shd w:val="clear" w:color="auto" w:fill="auto"/>
            <w:noWrap/>
            <w:vAlign w:val="center"/>
            <w:hideMark/>
          </w:tcPr>
          <w:p w14:paraId="128DD208"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Industry Sources &amp; TechSci Research Estimates</w:t>
            </w:r>
          </w:p>
        </w:tc>
        <w:tc>
          <w:tcPr>
            <w:tcW w:w="1308" w:type="dxa"/>
            <w:tcBorders>
              <w:top w:val="nil"/>
              <w:left w:val="nil"/>
              <w:bottom w:val="single" w:sz="4" w:space="0" w:color="auto"/>
              <w:right w:val="single" w:sz="4" w:space="0" w:color="auto"/>
            </w:tcBorders>
            <w:shd w:val="clear" w:color="auto" w:fill="auto"/>
            <w:noWrap/>
            <w:vAlign w:val="center"/>
            <w:hideMark/>
          </w:tcPr>
          <w:p w14:paraId="65BF4356" w14:textId="77777777" w:rsidR="00CC57FF" w:rsidRPr="001543F7" w:rsidRDefault="00CC57FF" w:rsidP="00A61E95">
            <w:pPr>
              <w:spacing w:after="0" w:line="240" w:lineRule="auto"/>
              <w:ind w:firstLineChars="100" w:firstLine="201"/>
              <w:jc w:val="center"/>
              <w:rPr>
                <w:rFonts w:ascii="Arial" w:eastAsia="Times New Roman" w:hAnsi="Arial" w:cs="Arial"/>
                <w:b/>
                <w:bCs/>
                <w:i/>
                <w:iCs/>
                <w:color w:val="808080"/>
                <w:sz w:val="20"/>
                <w:szCs w:val="20"/>
                <w:lang w:val="en-US"/>
              </w:rPr>
            </w:pPr>
            <w:r w:rsidRPr="001543F7">
              <w:rPr>
                <w:rFonts w:ascii="Arial" w:eastAsia="Times New Roman" w:hAnsi="Arial" w:cs="Arial"/>
                <w:b/>
                <w:bCs/>
                <w:i/>
                <w:iCs/>
                <w:color w:val="808080"/>
                <w:sz w:val="20"/>
                <w:szCs w:val="20"/>
                <w:lang w:val="en-US"/>
              </w:rPr>
              <w:t>Historical</w:t>
            </w:r>
          </w:p>
        </w:tc>
        <w:tc>
          <w:tcPr>
            <w:tcW w:w="1093" w:type="dxa"/>
            <w:tcBorders>
              <w:top w:val="nil"/>
              <w:left w:val="nil"/>
              <w:bottom w:val="single" w:sz="4" w:space="0" w:color="auto"/>
              <w:right w:val="single" w:sz="4" w:space="0" w:color="auto"/>
            </w:tcBorders>
            <w:shd w:val="clear" w:color="auto" w:fill="auto"/>
            <w:noWrap/>
            <w:vAlign w:val="center"/>
            <w:hideMark/>
          </w:tcPr>
          <w:p w14:paraId="7587308D" w14:textId="7D37D2B1"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7.11%</w:t>
            </w:r>
          </w:p>
        </w:tc>
        <w:tc>
          <w:tcPr>
            <w:tcW w:w="1209" w:type="dxa"/>
            <w:tcBorders>
              <w:top w:val="nil"/>
              <w:left w:val="nil"/>
              <w:bottom w:val="single" w:sz="4" w:space="0" w:color="auto"/>
              <w:right w:val="single" w:sz="4" w:space="0" w:color="auto"/>
            </w:tcBorders>
            <w:shd w:val="clear" w:color="auto" w:fill="auto"/>
            <w:noWrap/>
            <w:vAlign w:val="center"/>
            <w:hideMark/>
          </w:tcPr>
          <w:p w14:paraId="5E5E8A28"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r w:rsidRPr="001543F7">
              <w:rPr>
                <w:rFonts w:ascii="Arial" w:eastAsia="Times New Roman" w:hAnsi="Arial" w:cs="Arial"/>
                <w:color w:val="000000"/>
                <w:sz w:val="20"/>
                <w:szCs w:val="20"/>
                <w:lang w:val="en-US"/>
              </w:rPr>
              <w:t>1%</w:t>
            </w:r>
          </w:p>
        </w:tc>
        <w:tc>
          <w:tcPr>
            <w:tcW w:w="518" w:type="dxa"/>
            <w:tcBorders>
              <w:top w:val="nil"/>
              <w:left w:val="nil"/>
              <w:bottom w:val="nil"/>
              <w:right w:val="nil"/>
            </w:tcBorders>
            <w:shd w:val="clear" w:color="auto" w:fill="auto"/>
            <w:noWrap/>
            <w:vAlign w:val="bottom"/>
            <w:hideMark/>
          </w:tcPr>
          <w:p w14:paraId="6BE700F6" w14:textId="77777777" w:rsidR="00CC57FF" w:rsidRPr="001543F7" w:rsidRDefault="00CC57FF" w:rsidP="00A61E95">
            <w:pPr>
              <w:spacing w:after="0" w:line="240" w:lineRule="auto"/>
              <w:jc w:val="center"/>
              <w:rPr>
                <w:rFonts w:ascii="Arial" w:eastAsia="Times New Roman" w:hAnsi="Arial" w:cs="Arial"/>
                <w:color w:val="000000"/>
                <w:sz w:val="20"/>
                <w:szCs w:val="20"/>
                <w:lang w:val="en-US"/>
              </w:rPr>
            </w:pPr>
          </w:p>
        </w:tc>
      </w:tr>
      <w:tr w:rsidR="00CC57FF" w:rsidRPr="00E7067C" w14:paraId="17612321" w14:textId="77777777" w:rsidTr="00FA0D73">
        <w:trPr>
          <w:trHeight w:val="551"/>
        </w:trPr>
        <w:tc>
          <w:tcPr>
            <w:tcW w:w="3188" w:type="dxa"/>
            <w:tcBorders>
              <w:top w:val="nil"/>
              <w:left w:val="single" w:sz="4" w:space="0" w:color="auto"/>
              <w:bottom w:val="single" w:sz="4" w:space="0" w:color="auto"/>
              <w:right w:val="single" w:sz="4" w:space="0" w:color="auto"/>
            </w:tcBorders>
            <w:shd w:val="clear" w:color="000000" w:fill="ACB9CA"/>
            <w:noWrap/>
            <w:vAlign w:val="center"/>
            <w:hideMark/>
          </w:tcPr>
          <w:p w14:paraId="251CAAFE" w14:textId="77777777" w:rsidR="00CC57FF" w:rsidRPr="001543F7" w:rsidRDefault="00CC57FF" w:rsidP="00A61E95">
            <w:pPr>
              <w:spacing w:after="0" w:line="240" w:lineRule="auto"/>
              <w:ind w:firstLineChars="100" w:firstLine="201"/>
              <w:rPr>
                <w:rFonts w:ascii="Arial" w:eastAsia="Times New Roman" w:hAnsi="Arial" w:cs="Arial"/>
                <w:b/>
                <w:bCs/>
                <w:color w:val="000000"/>
                <w:sz w:val="20"/>
                <w:szCs w:val="20"/>
                <w:lang w:val="en-US"/>
              </w:rPr>
            </w:pPr>
            <w:r w:rsidRPr="001543F7">
              <w:rPr>
                <w:rFonts w:ascii="Arial" w:eastAsia="Times New Roman" w:hAnsi="Arial" w:cs="Arial"/>
                <w:b/>
                <w:bCs/>
                <w:color w:val="000000"/>
                <w:sz w:val="20"/>
                <w:szCs w:val="20"/>
                <w:lang w:val="en-US"/>
              </w:rPr>
              <w:t>CAGR (2021-2030)</w:t>
            </w:r>
          </w:p>
        </w:tc>
        <w:tc>
          <w:tcPr>
            <w:tcW w:w="6982" w:type="dxa"/>
            <w:gridSpan w:val="4"/>
            <w:tcBorders>
              <w:top w:val="single" w:sz="4" w:space="0" w:color="auto"/>
              <w:left w:val="nil"/>
              <w:bottom w:val="nil"/>
              <w:right w:val="nil"/>
            </w:tcBorders>
            <w:shd w:val="clear" w:color="000000" w:fill="333F4F"/>
            <w:noWrap/>
            <w:vAlign w:val="center"/>
            <w:hideMark/>
          </w:tcPr>
          <w:p w14:paraId="57D8A90A" w14:textId="6A98D2FF" w:rsidR="00CC57FF" w:rsidRPr="001543F7" w:rsidRDefault="00CC57FF" w:rsidP="00A61E95">
            <w:pPr>
              <w:spacing w:after="0" w:line="240" w:lineRule="auto"/>
              <w:jc w:val="center"/>
              <w:rPr>
                <w:rFonts w:ascii="Arial" w:eastAsia="Times New Roman" w:hAnsi="Arial" w:cs="Arial"/>
                <w:b/>
                <w:bCs/>
                <w:color w:val="FFFFFF"/>
                <w:sz w:val="20"/>
                <w:szCs w:val="20"/>
                <w:lang w:val="en-US"/>
              </w:rPr>
            </w:pPr>
            <w:r w:rsidRPr="001543F7">
              <w:rPr>
                <w:rFonts w:ascii="Arial" w:eastAsia="Times New Roman" w:hAnsi="Arial" w:cs="Arial"/>
                <w:b/>
                <w:bCs/>
                <w:color w:val="FFFFFF"/>
                <w:sz w:val="20"/>
                <w:szCs w:val="20"/>
                <w:lang w:val="en-US"/>
              </w:rPr>
              <w:t>8.</w:t>
            </w:r>
            <w:r w:rsidRPr="00E7067C">
              <w:rPr>
                <w:rFonts w:ascii="Arial" w:eastAsia="Times New Roman" w:hAnsi="Arial" w:cs="Arial"/>
                <w:b/>
                <w:bCs/>
                <w:color w:val="FFFFFF"/>
                <w:sz w:val="20"/>
                <w:szCs w:val="20"/>
                <w:lang w:val="en-US"/>
              </w:rPr>
              <w:t>69</w:t>
            </w:r>
            <w:r w:rsidRPr="001543F7">
              <w:rPr>
                <w:rFonts w:ascii="Arial" w:eastAsia="Times New Roman" w:hAnsi="Arial" w:cs="Arial"/>
                <w:b/>
                <w:bCs/>
                <w:color w:val="FFFFFF"/>
                <w:sz w:val="20"/>
                <w:szCs w:val="20"/>
                <w:lang w:val="en-US"/>
              </w:rPr>
              <w:t>%</w:t>
            </w:r>
          </w:p>
        </w:tc>
        <w:tc>
          <w:tcPr>
            <w:tcW w:w="518" w:type="dxa"/>
            <w:tcBorders>
              <w:top w:val="nil"/>
              <w:left w:val="nil"/>
              <w:bottom w:val="nil"/>
              <w:right w:val="nil"/>
            </w:tcBorders>
            <w:shd w:val="clear" w:color="auto" w:fill="auto"/>
            <w:noWrap/>
            <w:vAlign w:val="bottom"/>
            <w:hideMark/>
          </w:tcPr>
          <w:p w14:paraId="2DD9CB83" w14:textId="77777777" w:rsidR="00CC57FF" w:rsidRPr="001543F7" w:rsidRDefault="00CC57FF" w:rsidP="00A61E95">
            <w:pPr>
              <w:spacing w:after="0" w:line="240" w:lineRule="auto"/>
              <w:jc w:val="center"/>
              <w:rPr>
                <w:rFonts w:ascii="Arial" w:eastAsia="Times New Roman" w:hAnsi="Arial" w:cs="Arial"/>
                <w:b/>
                <w:bCs/>
                <w:color w:val="FFFFFF"/>
                <w:sz w:val="20"/>
                <w:szCs w:val="20"/>
                <w:lang w:val="en-US"/>
              </w:rPr>
            </w:pPr>
          </w:p>
        </w:tc>
      </w:tr>
    </w:tbl>
    <w:p w14:paraId="048D67DB" w14:textId="2E1F1FE6" w:rsidR="00CC57FF" w:rsidRDefault="00FA0D73" w:rsidP="00CC57FF">
      <w:pPr>
        <w:jc w:val="both"/>
        <w:rPr>
          <w:rFonts w:ascii="Arial" w:hAnsi="Arial" w:cs="Arial"/>
          <w:b/>
          <w:bCs/>
          <w:sz w:val="24"/>
          <w:szCs w:val="24"/>
        </w:rPr>
      </w:pPr>
      <w:r>
        <w:rPr>
          <w:noProof/>
        </w:rPr>
        <mc:AlternateContent>
          <mc:Choice Requires="wps">
            <w:drawing>
              <wp:anchor distT="0" distB="0" distL="114300" distR="114300" simplePos="0" relativeHeight="252944384" behindDoc="0" locked="0" layoutInCell="1" allowOverlap="1" wp14:anchorId="1E13B8E0" wp14:editId="6BE118DC">
                <wp:simplePos x="0" y="0"/>
                <wp:positionH relativeFrom="margin">
                  <wp:posOffset>4549775</wp:posOffset>
                </wp:positionH>
                <wp:positionV relativeFrom="paragraph">
                  <wp:posOffset>62865</wp:posOffset>
                </wp:positionV>
                <wp:extent cx="1889760" cy="266700"/>
                <wp:effectExtent l="0" t="0" r="0" b="0"/>
                <wp:wrapNone/>
                <wp:docPr id="1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13B8E0" id="_x0000_s1185" type="#_x0000_t202" style="position:absolute;left:0;text-align:left;margin-left:358.25pt;margin-top:4.95pt;width:148.8pt;height:21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" filled="f" stroked="f">
                <v:textbox>
                  <w:txbxContent>
                    <w:p w14:paraId="10A56E7F"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1543F7">
        <w:rPr>
          <w:rFonts w:ascii="Arial" w:hAnsi="Arial" w:cs="Arial"/>
          <w:b/>
          <w:bCs/>
          <w:noProof/>
          <w:sz w:val="24"/>
          <w:szCs w:val="24"/>
        </w:rPr>
        <mc:AlternateContent>
          <mc:Choice Requires="wps">
            <w:drawing>
              <wp:anchor distT="45720" distB="45720" distL="114300" distR="114300" simplePos="0" relativeHeight="252939264" behindDoc="0" locked="0" layoutInCell="1" allowOverlap="1" wp14:anchorId="506A0635" wp14:editId="0E7D00E4">
                <wp:simplePos x="0" y="0"/>
                <wp:positionH relativeFrom="column">
                  <wp:posOffset>-180340</wp:posOffset>
                </wp:positionH>
                <wp:positionV relativeFrom="paragraph">
                  <wp:posOffset>434340</wp:posOffset>
                </wp:positionV>
                <wp:extent cx="6623050" cy="140462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1404620"/>
                        </a:xfrm>
                        <a:prstGeom prst="rect">
                          <a:avLst/>
                        </a:prstGeom>
                        <a:solidFill>
                          <a:schemeClr val="accent5">
                            <a:lumMod val="50000"/>
                          </a:schemeClr>
                        </a:solidFill>
                        <a:ln w="9525">
                          <a:solidFill>
                            <a:srgbClr val="000000"/>
                          </a:solidFill>
                          <a:miter lim="800000"/>
                          <a:headEnd/>
                          <a:tailEnd/>
                        </a:ln>
                      </wps:spPr>
                      <wps:txbx>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6A0635" id="_x0000_s1186" type="#_x0000_t202" style="position:absolute;left:0;text-align:left;margin-left:-14.2pt;margin-top:34.2pt;width:521.5pt;height:110.6pt;z-index:25293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" fillcolor="#1f4d78 [1608]">
                <v:textbox style="mso-fit-shape-to-text:t">
                  <w:txbxContent>
                    <w:p w14:paraId="358CA853" w14:textId="77777777" w:rsidR="00CC57FF" w:rsidRPr="001543F7" w:rsidRDefault="00CC57FF" w:rsidP="00460D57">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v:shape>
            </w:pict>
          </mc:Fallback>
        </mc:AlternateContent>
      </w:r>
    </w:p>
    <w:p w14:paraId="3FD5FF3F" w14:textId="77777777" w:rsidR="00CC57FF" w:rsidRDefault="00CC57FF" w:rsidP="00CC57FF">
      <w:pPr>
        <w:jc w:val="both"/>
        <w:rPr>
          <w:rFonts w:ascii="Arial" w:eastAsia="Arial" w:hAnsi="Arial" w:cs="Arial"/>
          <w:b/>
          <w:bCs/>
          <w:sz w:val="24"/>
          <w:szCs w:val="24"/>
        </w:rPr>
      </w:pPr>
    </w:p>
    <w:p w14:paraId="0FADE0B1" w14:textId="25524762" w:rsidR="00CC57FF" w:rsidRDefault="00CC57FF" w:rsidP="00CC57FF">
      <w:pPr>
        <w:jc w:val="both"/>
        <w:rPr>
          <w:rFonts w:ascii="Arial" w:eastAsia="Arial" w:hAnsi="Arial" w:cs="Arial"/>
          <w:b/>
          <w:bCs/>
          <w:sz w:val="24"/>
          <w:szCs w:val="24"/>
        </w:rPr>
      </w:pPr>
    </w:p>
    <w:p w14:paraId="60893605" w14:textId="0AEA393C" w:rsidR="00416909" w:rsidRDefault="00416909" w:rsidP="00CC57FF">
      <w:pPr>
        <w:jc w:val="both"/>
        <w:rPr>
          <w:rFonts w:ascii="Arial" w:eastAsia="Arial" w:hAnsi="Arial" w:cs="Arial"/>
          <w:b/>
          <w:bCs/>
          <w:sz w:val="24"/>
          <w:szCs w:val="24"/>
        </w:rPr>
      </w:pPr>
    </w:p>
    <w:p w14:paraId="56A256FC" w14:textId="2CEFF77C" w:rsidR="00416909" w:rsidRDefault="00416909" w:rsidP="00CC57FF">
      <w:pPr>
        <w:jc w:val="both"/>
        <w:rPr>
          <w:rFonts w:ascii="Arial" w:eastAsia="Arial" w:hAnsi="Arial" w:cs="Arial"/>
          <w:b/>
          <w:bCs/>
          <w:sz w:val="24"/>
          <w:szCs w:val="24"/>
        </w:rPr>
      </w:pPr>
    </w:p>
    <w:p w14:paraId="0CF62625" w14:textId="5A22019A" w:rsidR="00416909" w:rsidRDefault="00416909" w:rsidP="00CC57FF">
      <w:pPr>
        <w:jc w:val="both"/>
        <w:rPr>
          <w:rFonts w:ascii="Arial" w:eastAsia="Arial" w:hAnsi="Arial" w:cs="Arial"/>
          <w:b/>
          <w:bCs/>
          <w:sz w:val="24"/>
          <w:szCs w:val="24"/>
        </w:rPr>
      </w:pPr>
    </w:p>
    <w:p w14:paraId="65A45892" w14:textId="6CE6BAE5" w:rsidR="00416909" w:rsidRDefault="00416909" w:rsidP="00CC57FF">
      <w:pPr>
        <w:jc w:val="both"/>
        <w:rPr>
          <w:rFonts w:ascii="Arial" w:eastAsia="Arial" w:hAnsi="Arial" w:cs="Arial"/>
          <w:b/>
          <w:bCs/>
          <w:sz w:val="24"/>
          <w:szCs w:val="24"/>
        </w:rPr>
      </w:pPr>
    </w:p>
    <w:p w14:paraId="6A9CC592" w14:textId="1B545EEA" w:rsidR="00416909" w:rsidRDefault="00416909" w:rsidP="00CC57FF">
      <w:pPr>
        <w:jc w:val="both"/>
        <w:rPr>
          <w:rFonts w:ascii="Arial" w:eastAsia="Arial" w:hAnsi="Arial" w:cs="Arial"/>
          <w:b/>
          <w:bCs/>
          <w:sz w:val="24"/>
          <w:szCs w:val="24"/>
        </w:rPr>
      </w:pPr>
    </w:p>
    <w:p w14:paraId="0EC9E791" w14:textId="72C54DC2" w:rsidR="00416909" w:rsidRDefault="00416909" w:rsidP="00CC57FF">
      <w:pPr>
        <w:jc w:val="both"/>
        <w:rPr>
          <w:rFonts w:ascii="Arial" w:eastAsia="Arial" w:hAnsi="Arial" w:cs="Arial"/>
          <w:b/>
          <w:bCs/>
          <w:sz w:val="24"/>
          <w:szCs w:val="24"/>
        </w:rPr>
      </w:pPr>
    </w:p>
    <w:p w14:paraId="16451280" w14:textId="72E37843" w:rsidR="00416909" w:rsidRDefault="00416909" w:rsidP="00CC57FF">
      <w:pPr>
        <w:jc w:val="both"/>
        <w:rPr>
          <w:rFonts w:ascii="Arial" w:eastAsia="Arial" w:hAnsi="Arial" w:cs="Arial"/>
          <w:b/>
          <w:bCs/>
          <w:sz w:val="24"/>
          <w:szCs w:val="24"/>
        </w:rPr>
      </w:pPr>
    </w:p>
    <w:p w14:paraId="1B899249" w14:textId="77777777" w:rsidR="00416909" w:rsidRDefault="00416909" w:rsidP="00CC57FF">
      <w:pPr>
        <w:jc w:val="both"/>
        <w:rPr>
          <w:rFonts w:ascii="Arial" w:eastAsia="Arial" w:hAnsi="Arial" w:cs="Arial"/>
          <w:b/>
          <w:bCs/>
          <w:sz w:val="24"/>
          <w:szCs w:val="24"/>
        </w:rPr>
      </w:pPr>
    </w:p>
    <w:p w14:paraId="19D08CF1" w14:textId="74FAF784" w:rsidR="00CC57FF" w:rsidRDefault="001F27AC" w:rsidP="00CC57FF">
      <w:pPr>
        <w:jc w:val="both"/>
        <w:rPr>
          <w:rFonts w:ascii="Arial" w:hAnsi="Arial" w:cs="Arial"/>
          <w:b/>
          <w:bCs/>
          <w:sz w:val="24"/>
          <w:szCs w:val="24"/>
        </w:rPr>
      </w:pPr>
      <w:r>
        <w:rPr>
          <w:rFonts w:ascii="Arial" w:eastAsia="Arial" w:hAnsi="Arial" w:cs="Arial"/>
          <w:b/>
          <w:bCs/>
          <w:sz w:val="24"/>
          <w:szCs w:val="24"/>
        </w:rPr>
        <w:lastRenderedPageBreak/>
        <w:t xml:space="preserve">3.7.3. </w:t>
      </w:r>
      <w:r w:rsidR="00CC57FF" w:rsidRPr="00257590">
        <w:rPr>
          <w:rFonts w:ascii="Arial" w:eastAsia="Arial" w:hAnsi="Arial" w:cs="Arial"/>
          <w:b/>
          <w:bCs/>
          <w:sz w:val="24"/>
          <w:szCs w:val="24"/>
        </w:rPr>
        <w:t>India</w:t>
      </w:r>
      <w:r w:rsidR="00CC57FF">
        <w:rPr>
          <w:b/>
          <w:bCs/>
        </w:rPr>
        <w:t xml:space="preserve"> </w:t>
      </w:r>
      <w:r w:rsidR="00CC57FF">
        <w:rPr>
          <w:rFonts w:ascii="Arial" w:hAnsi="Arial" w:cs="Arial"/>
          <w:b/>
          <w:bCs/>
          <w:sz w:val="24"/>
          <w:szCs w:val="24"/>
        </w:rPr>
        <w:t xml:space="preserve">Epoxy Resin </w:t>
      </w:r>
      <w:r w:rsidR="00CC57FF" w:rsidRPr="00257590">
        <w:rPr>
          <w:rFonts w:ascii="Arial" w:hAnsi="Arial" w:cs="Arial"/>
          <w:b/>
          <w:bCs/>
          <w:sz w:val="24"/>
          <w:szCs w:val="24"/>
        </w:rPr>
        <w:t>Capacity</w:t>
      </w:r>
      <w:r w:rsidR="00CC57FF">
        <w:rPr>
          <w:rFonts w:ascii="Arial" w:hAnsi="Arial" w:cs="Arial"/>
          <w:b/>
          <w:bCs/>
          <w:sz w:val="24"/>
          <w:szCs w:val="24"/>
        </w:rPr>
        <w:t>, By Technology, By Process, By Volume, 2015 - 2030F (Thousand Tonnes)</w:t>
      </w:r>
    </w:p>
    <w:tbl>
      <w:tblPr>
        <w:tblW w:w="10150" w:type="dxa"/>
        <w:tblLook w:val="04A0" w:firstRow="1" w:lastRow="0" w:firstColumn="1" w:lastColumn="0" w:noHBand="0" w:noVBand="1"/>
      </w:tblPr>
      <w:tblGrid>
        <w:gridCol w:w="2677"/>
        <w:gridCol w:w="1566"/>
        <w:gridCol w:w="1843"/>
        <w:gridCol w:w="850"/>
        <w:gridCol w:w="1051"/>
        <w:gridCol w:w="840"/>
        <w:gridCol w:w="1323"/>
      </w:tblGrid>
      <w:tr w:rsidR="00416909" w:rsidRPr="003768D9" w14:paraId="2A6F866C" w14:textId="77777777" w:rsidTr="00416909">
        <w:trPr>
          <w:trHeight w:val="303"/>
        </w:trPr>
        <w:tc>
          <w:tcPr>
            <w:tcW w:w="2677" w:type="dxa"/>
            <w:tcBorders>
              <w:top w:val="single" w:sz="8" w:space="0" w:color="auto"/>
              <w:left w:val="single" w:sz="8" w:space="0" w:color="auto"/>
              <w:bottom w:val="single" w:sz="8" w:space="0" w:color="auto"/>
              <w:right w:val="single" w:sz="8" w:space="0" w:color="auto"/>
            </w:tcBorders>
            <w:shd w:val="clear" w:color="000000" w:fill="C00000"/>
            <w:noWrap/>
            <w:hideMark/>
          </w:tcPr>
          <w:p w14:paraId="4067D534"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Company</w:t>
            </w:r>
          </w:p>
        </w:tc>
        <w:tc>
          <w:tcPr>
            <w:tcW w:w="1566" w:type="dxa"/>
            <w:tcBorders>
              <w:top w:val="single" w:sz="8" w:space="0" w:color="auto"/>
              <w:left w:val="nil"/>
              <w:bottom w:val="single" w:sz="8" w:space="0" w:color="auto"/>
              <w:right w:val="single" w:sz="8" w:space="0" w:color="auto"/>
            </w:tcBorders>
            <w:shd w:val="clear" w:color="000000" w:fill="C00000"/>
            <w:noWrap/>
            <w:hideMark/>
          </w:tcPr>
          <w:p w14:paraId="6A6B052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Technology</w:t>
            </w:r>
          </w:p>
        </w:tc>
        <w:tc>
          <w:tcPr>
            <w:tcW w:w="1843" w:type="dxa"/>
            <w:tcBorders>
              <w:top w:val="single" w:sz="8" w:space="0" w:color="auto"/>
              <w:left w:val="nil"/>
              <w:bottom w:val="single" w:sz="8" w:space="0" w:color="auto"/>
              <w:right w:val="single" w:sz="8" w:space="0" w:color="auto"/>
            </w:tcBorders>
            <w:shd w:val="clear" w:color="000000" w:fill="C00000"/>
            <w:hideMark/>
          </w:tcPr>
          <w:p w14:paraId="26B0A9A4"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Process</w:t>
            </w:r>
          </w:p>
        </w:tc>
        <w:tc>
          <w:tcPr>
            <w:tcW w:w="850" w:type="dxa"/>
            <w:tcBorders>
              <w:top w:val="single" w:sz="8" w:space="0" w:color="auto"/>
              <w:left w:val="nil"/>
              <w:bottom w:val="single" w:sz="8" w:space="0" w:color="auto"/>
              <w:right w:val="single" w:sz="8" w:space="0" w:color="auto"/>
            </w:tcBorders>
            <w:shd w:val="clear" w:color="000000" w:fill="C00000"/>
            <w:noWrap/>
            <w:hideMark/>
          </w:tcPr>
          <w:p w14:paraId="6268CC92"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2015</w:t>
            </w:r>
          </w:p>
        </w:tc>
        <w:tc>
          <w:tcPr>
            <w:tcW w:w="1051" w:type="dxa"/>
            <w:tcBorders>
              <w:top w:val="single" w:sz="8" w:space="0" w:color="auto"/>
              <w:left w:val="nil"/>
              <w:bottom w:val="single" w:sz="8" w:space="0" w:color="auto"/>
              <w:right w:val="single" w:sz="8" w:space="0" w:color="auto"/>
            </w:tcBorders>
            <w:shd w:val="clear" w:color="000000" w:fill="C00000"/>
            <w:noWrap/>
            <w:hideMark/>
          </w:tcPr>
          <w:p w14:paraId="697CEEA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2020</w:t>
            </w:r>
          </w:p>
        </w:tc>
        <w:tc>
          <w:tcPr>
            <w:tcW w:w="840" w:type="dxa"/>
            <w:tcBorders>
              <w:top w:val="single" w:sz="8" w:space="0" w:color="auto"/>
              <w:left w:val="nil"/>
              <w:bottom w:val="single" w:sz="8" w:space="0" w:color="auto"/>
              <w:right w:val="single" w:sz="8" w:space="0" w:color="auto"/>
            </w:tcBorders>
            <w:shd w:val="clear" w:color="000000" w:fill="C00000"/>
            <w:noWrap/>
            <w:hideMark/>
          </w:tcPr>
          <w:p w14:paraId="78DB7E6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2030F</w:t>
            </w:r>
          </w:p>
        </w:tc>
        <w:tc>
          <w:tcPr>
            <w:tcW w:w="1323" w:type="dxa"/>
            <w:tcBorders>
              <w:top w:val="single" w:sz="8" w:space="0" w:color="auto"/>
              <w:left w:val="nil"/>
              <w:bottom w:val="single" w:sz="8" w:space="0" w:color="auto"/>
              <w:right w:val="single" w:sz="8" w:space="0" w:color="auto"/>
            </w:tcBorders>
            <w:shd w:val="clear" w:color="000000" w:fill="C00000"/>
            <w:hideMark/>
          </w:tcPr>
          <w:p w14:paraId="178D7FE1"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References</w:t>
            </w:r>
          </w:p>
        </w:tc>
      </w:tr>
      <w:tr w:rsidR="00416909" w:rsidRPr="003768D9" w14:paraId="744B0E4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1384B31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Kukdo Chemical India Private Limited</w:t>
            </w:r>
          </w:p>
        </w:tc>
        <w:tc>
          <w:tcPr>
            <w:tcW w:w="1566" w:type="dxa"/>
            <w:tcBorders>
              <w:top w:val="nil"/>
              <w:left w:val="nil"/>
              <w:bottom w:val="single" w:sz="8" w:space="0" w:color="auto"/>
              <w:right w:val="single" w:sz="8" w:space="0" w:color="auto"/>
            </w:tcBorders>
            <w:shd w:val="clear" w:color="auto" w:fill="auto"/>
            <w:hideMark/>
          </w:tcPr>
          <w:p w14:paraId="64D7CC6D"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45CA659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Advancement</w:t>
            </w:r>
          </w:p>
        </w:tc>
        <w:tc>
          <w:tcPr>
            <w:tcW w:w="850" w:type="dxa"/>
            <w:tcBorders>
              <w:top w:val="nil"/>
              <w:left w:val="nil"/>
              <w:bottom w:val="single" w:sz="8" w:space="0" w:color="auto"/>
              <w:right w:val="single" w:sz="8" w:space="0" w:color="auto"/>
            </w:tcBorders>
            <w:shd w:val="clear" w:color="auto" w:fill="auto"/>
            <w:noWrap/>
            <w:hideMark/>
          </w:tcPr>
          <w:p w14:paraId="00A80C3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49E9D3A7"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2A698B8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1323" w:type="dxa"/>
            <w:tcBorders>
              <w:top w:val="nil"/>
              <w:left w:val="nil"/>
              <w:bottom w:val="single" w:sz="8" w:space="0" w:color="auto"/>
              <w:right w:val="single" w:sz="8" w:space="0" w:color="auto"/>
            </w:tcBorders>
            <w:shd w:val="clear" w:color="auto" w:fill="auto"/>
            <w:hideMark/>
          </w:tcPr>
          <w:p w14:paraId="2E1B9C61" w14:textId="07F78AA0"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r w:rsidRPr="00416909">
              <w:rPr>
                <w:rFonts w:ascii="Arial" w:eastAsia="Times New Roman" w:hAnsi="Arial" w:cs="Arial"/>
                <w:color w:val="000000"/>
                <w:sz w:val="20"/>
                <w:szCs w:val="20"/>
                <w:lang w:eastAsia="en-IN"/>
              </w:rPr>
              <w:t>, Company Press Releases</w:t>
            </w:r>
          </w:p>
        </w:tc>
      </w:tr>
      <w:tr w:rsidR="00416909" w:rsidRPr="003768D9" w14:paraId="51566AEF" w14:textId="77777777" w:rsidTr="00416909">
        <w:trPr>
          <w:trHeight w:val="813"/>
        </w:trPr>
        <w:tc>
          <w:tcPr>
            <w:tcW w:w="2677" w:type="dxa"/>
            <w:tcBorders>
              <w:top w:val="nil"/>
              <w:left w:val="single" w:sz="8" w:space="0" w:color="auto"/>
              <w:bottom w:val="single" w:sz="8" w:space="0" w:color="auto"/>
              <w:right w:val="single" w:sz="8" w:space="0" w:color="auto"/>
            </w:tcBorders>
            <w:shd w:val="clear" w:color="auto" w:fill="auto"/>
            <w:noWrap/>
            <w:hideMark/>
          </w:tcPr>
          <w:p w14:paraId="7E6EA55B"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Grasim Industries Ltd.</w:t>
            </w:r>
          </w:p>
        </w:tc>
        <w:tc>
          <w:tcPr>
            <w:tcW w:w="1566" w:type="dxa"/>
            <w:tcBorders>
              <w:top w:val="nil"/>
              <w:left w:val="nil"/>
              <w:bottom w:val="single" w:sz="8" w:space="0" w:color="auto"/>
              <w:right w:val="single" w:sz="8" w:space="0" w:color="auto"/>
            </w:tcBorders>
            <w:shd w:val="clear" w:color="auto" w:fill="auto"/>
            <w:noWrap/>
            <w:hideMark/>
          </w:tcPr>
          <w:p w14:paraId="75CA9ADA"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Tohto Kesia</w:t>
            </w:r>
          </w:p>
        </w:tc>
        <w:tc>
          <w:tcPr>
            <w:tcW w:w="1843" w:type="dxa"/>
            <w:tcBorders>
              <w:top w:val="nil"/>
              <w:left w:val="nil"/>
              <w:bottom w:val="single" w:sz="8" w:space="0" w:color="auto"/>
              <w:right w:val="single" w:sz="8" w:space="0" w:color="auto"/>
            </w:tcBorders>
            <w:shd w:val="clear" w:color="auto" w:fill="auto"/>
            <w:hideMark/>
          </w:tcPr>
          <w:p w14:paraId="78A394B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368CB2C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44</w:t>
            </w:r>
          </w:p>
        </w:tc>
        <w:tc>
          <w:tcPr>
            <w:tcW w:w="1051" w:type="dxa"/>
            <w:tcBorders>
              <w:top w:val="nil"/>
              <w:left w:val="nil"/>
              <w:bottom w:val="single" w:sz="8" w:space="0" w:color="auto"/>
              <w:right w:val="single" w:sz="8" w:space="0" w:color="auto"/>
            </w:tcBorders>
            <w:shd w:val="clear" w:color="auto" w:fill="auto"/>
            <w:noWrap/>
            <w:hideMark/>
          </w:tcPr>
          <w:p w14:paraId="4EB4549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66</w:t>
            </w:r>
          </w:p>
        </w:tc>
        <w:tc>
          <w:tcPr>
            <w:tcW w:w="840" w:type="dxa"/>
            <w:tcBorders>
              <w:top w:val="nil"/>
              <w:left w:val="nil"/>
              <w:bottom w:val="single" w:sz="8" w:space="0" w:color="auto"/>
              <w:right w:val="single" w:sz="8" w:space="0" w:color="auto"/>
            </w:tcBorders>
            <w:shd w:val="clear" w:color="auto" w:fill="auto"/>
            <w:noWrap/>
            <w:hideMark/>
          </w:tcPr>
          <w:p w14:paraId="771DF0D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90</w:t>
            </w:r>
          </w:p>
        </w:tc>
        <w:tc>
          <w:tcPr>
            <w:tcW w:w="1323" w:type="dxa"/>
            <w:tcBorders>
              <w:top w:val="nil"/>
              <w:left w:val="nil"/>
              <w:bottom w:val="single" w:sz="8" w:space="0" w:color="auto"/>
              <w:right w:val="single" w:sz="8" w:space="0" w:color="auto"/>
            </w:tcBorders>
            <w:shd w:val="clear" w:color="auto" w:fill="auto"/>
            <w:hideMark/>
          </w:tcPr>
          <w:p w14:paraId="52ACFC4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Company Press Releases</w:t>
            </w:r>
          </w:p>
        </w:tc>
      </w:tr>
      <w:tr w:rsidR="00416909" w:rsidRPr="003768D9" w14:paraId="18393991" w14:textId="77777777" w:rsidTr="00416909">
        <w:trPr>
          <w:trHeight w:val="505"/>
        </w:trPr>
        <w:tc>
          <w:tcPr>
            <w:tcW w:w="2677" w:type="dxa"/>
            <w:tcBorders>
              <w:top w:val="nil"/>
              <w:left w:val="single" w:sz="8" w:space="0" w:color="auto"/>
              <w:bottom w:val="single" w:sz="8" w:space="0" w:color="auto"/>
              <w:right w:val="single" w:sz="8" w:space="0" w:color="auto"/>
            </w:tcBorders>
            <w:shd w:val="clear" w:color="auto" w:fill="auto"/>
            <w:noWrap/>
            <w:hideMark/>
          </w:tcPr>
          <w:p w14:paraId="7B512F6F"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Atul Limited</w:t>
            </w:r>
          </w:p>
        </w:tc>
        <w:tc>
          <w:tcPr>
            <w:tcW w:w="1566" w:type="dxa"/>
            <w:tcBorders>
              <w:top w:val="nil"/>
              <w:left w:val="nil"/>
              <w:bottom w:val="single" w:sz="8" w:space="0" w:color="auto"/>
              <w:right w:val="single" w:sz="8" w:space="0" w:color="auto"/>
            </w:tcBorders>
            <w:shd w:val="clear" w:color="auto" w:fill="auto"/>
            <w:noWrap/>
            <w:hideMark/>
          </w:tcPr>
          <w:p w14:paraId="7495A2A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Ciba-Geigy</w:t>
            </w:r>
          </w:p>
        </w:tc>
        <w:tc>
          <w:tcPr>
            <w:tcW w:w="1843" w:type="dxa"/>
            <w:tcBorders>
              <w:top w:val="nil"/>
              <w:left w:val="nil"/>
              <w:bottom w:val="single" w:sz="8" w:space="0" w:color="auto"/>
              <w:right w:val="single" w:sz="8" w:space="0" w:color="auto"/>
            </w:tcBorders>
            <w:shd w:val="clear" w:color="auto" w:fill="auto"/>
            <w:hideMark/>
          </w:tcPr>
          <w:p w14:paraId="2B8D6E6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6BD0625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1051" w:type="dxa"/>
            <w:tcBorders>
              <w:top w:val="nil"/>
              <w:left w:val="nil"/>
              <w:bottom w:val="single" w:sz="8" w:space="0" w:color="auto"/>
              <w:right w:val="single" w:sz="8" w:space="0" w:color="auto"/>
            </w:tcBorders>
            <w:shd w:val="clear" w:color="auto" w:fill="auto"/>
            <w:noWrap/>
            <w:hideMark/>
          </w:tcPr>
          <w:p w14:paraId="345A95E7"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40</w:t>
            </w:r>
          </w:p>
        </w:tc>
        <w:tc>
          <w:tcPr>
            <w:tcW w:w="840" w:type="dxa"/>
            <w:tcBorders>
              <w:top w:val="nil"/>
              <w:left w:val="nil"/>
              <w:bottom w:val="single" w:sz="8" w:space="0" w:color="auto"/>
              <w:right w:val="single" w:sz="8" w:space="0" w:color="auto"/>
            </w:tcBorders>
            <w:shd w:val="clear" w:color="auto" w:fill="auto"/>
            <w:noWrap/>
            <w:hideMark/>
          </w:tcPr>
          <w:p w14:paraId="12358C2C"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50</w:t>
            </w:r>
          </w:p>
        </w:tc>
        <w:tc>
          <w:tcPr>
            <w:tcW w:w="1323" w:type="dxa"/>
            <w:tcBorders>
              <w:top w:val="nil"/>
              <w:left w:val="nil"/>
              <w:bottom w:val="single" w:sz="8" w:space="0" w:color="auto"/>
              <w:right w:val="single" w:sz="8" w:space="0" w:color="auto"/>
            </w:tcBorders>
            <w:shd w:val="clear" w:color="auto" w:fill="auto"/>
            <w:hideMark/>
          </w:tcPr>
          <w:p w14:paraId="2B4F31E0" w14:textId="3E8DD033"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p>
        </w:tc>
      </w:tr>
      <w:tr w:rsidR="00416909" w:rsidRPr="003768D9" w14:paraId="5C1CAF60" w14:textId="77777777" w:rsidTr="00416909">
        <w:trPr>
          <w:trHeight w:val="549"/>
        </w:trPr>
        <w:tc>
          <w:tcPr>
            <w:tcW w:w="2677" w:type="dxa"/>
            <w:tcBorders>
              <w:top w:val="nil"/>
              <w:left w:val="single" w:sz="8" w:space="0" w:color="auto"/>
              <w:bottom w:val="single" w:sz="8" w:space="0" w:color="auto"/>
              <w:right w:val="single" w:sz="8" w:space="0" w:color="auto"/>
            </w:tcBorders>
            <w:shd w:val="clear" w:color="auto" w:fill="auto"/>
            <w:noWrap/>
            <w:hideMark/>
          </w:tcPr>
          <w:p w14:paraId="66622553" w14:textId="77777777" w:rsidR="00416909" w:rsidRPr="00416909" w:rsidRDefault="00416909" w:rsidP="00416909">
            <w:pPr>
              <w:spacing w:after="0" w:line="240" w:lineRule="auto"/>
              <w:rPr>
                <w:rFonts w:ascii="Arial" w:eastAsia="Times New Roman" w:hAnsi="Arial" w:cs="Arial"/>
                <w:color w:val="000000"/>
                <w:sz w:val="20"/>
                <w:szCs w:val="20"/>
                <w:lang w:eastAsia="en-IN"/>
              </w:rPr>
            </w:pPr>
            <w:proofErr w:type="spellStart"/>
            <w:r w:rsidRPr="00416909">
              <w:rPr>
                <w:rFonts w:ascii="Arial" w:eastAsia="Times New Roman" w:hAnsi="Arial" w:cs="Arial"/>
                <w:color w:val="000000"/>
                <w:sz w:val="20"/>
                <w:szCs w:val="20"/>
                <w:lang w:val="en-US" w:eastAsia="en-IN"/>
              </w:rPr>
              <w:t>Meghmani</w:t>
            </w:r>
            <w:proofErr w:type="spellEnd"/>
            <w:r w:rsidRPr="00416909">
              <w:rPr>
                <w:rFonts w:ascii="Arial" w:eastAsia="Times New Roman" w:hAnsi="Arial" w:cs="Arial"/>
                <w:color w:val="000000"/>
                <w:sz w:val="20"/>
                <w:szCs w:val="20"/>
                <w:lang w:val="en-US" w:eastAsia="en-IN"/>
              </w:rPr>
              <w:t xml:space="preserve"> </w:t>
            </w:r>
            <w:proofErr w:type="spellStart"/>
            <w:r w:rsidRPr="00416909">
              <w:rPr>
                <w:rFonts w:ascii="Arial" w:eastAsia="Times New Roman" w:hAnsi="Arial" w:cs="Arial"/>
                <w:color w:val="000000"/>
                <w:sz w:val="20"/>
                <w:szCs w:val="20"/>
                <w:lang w:val="en-US" w:eastAsia="en-IN"/>
              </w:rPr>
              <w:t>Finechem</w:t>
            </w:r>
            <w:proofErr w:type="spellEnd"/>
            <w:r w:rsidRPr="00416909">
              <w:rPr>
                <w:rFonts w:ascii="Arial" w:eastAsia="Times New Roman" w:hAnsi="Arial" w:cs="Arial"/>
                <w:color w:val="000000"/>
                <w:sz w:val="20"/>
                <w:szCs w:val="20"/>
                <w:lang w:val="en-US" w:eastAsia="en-IN"/>
              </w:rPr>
              <w:t xml:space="preserve"> Limited</w:t>
            </w:r>
          </w:p>
        </w:tc>
        <w:tc>
          <w:tcPr>
            <w:tcW w:w="1566" w:type="dxa"/>
            <w:tcBorders>
              <w:top w:val="nil"/>
              <w:left w:val="nil"/>
              <w:bottom w:val="single" w:sz="8" w:space="0" w:color="auto"/>
              <w:right w:val="single" w:sz="8" w:space="0" w:color="auto"/>
            </w:tcBorders>
            <w:shd w:val="clear" w:color="auto" w:fill="auto"/>
            <w:hideMark/>
          </w:tcPr>
          <w:p w14:paraId="5E3EBD1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In house Technology</w:t>
            </w:r>
          </w:p>
        </w:tc>
        <w:tc>
          <w:tcPr>
            <w:tcW w:w="1843" w:type="dxa"/>
            <w:tcBorders>
              <w:top w:val="nil"/>
              <w:left w:val="nil"/>
              <w:bottom w:val="single" w:sz="8" w:space="0" w:color="auto"/>
              <w:right w:val="single" w:sz="8" w:space="0" w:color="auto"/>
            </w:tcBorders>
            <w:shd w:val="clear" w:color="auto" w:fill="auto"/>
            <w:hideMark/>
          </w:tcPr>
          <w:p w14:paraId="27E8F05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2E58793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1330183E"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840" w:type="dxa"/>
            <w:tcBorders>
              <w:top w:val="nil"/>
              <w:left w:val="nil"/>
              <w:bottom w:val="single" w:sz="8" w:space="0" w:color="auto"/>
              <w:right w:val="single" w:sz="8" w:space="0" w:color="auto"/>
            </w:tcBorders>
            <w:shd w:val="clear" w:color="auto" w:fill="auto"/>
            <w:noWrap/>
            <w:hideMark/>
          </w:tcPr>
          <w:p w14:paraId="371EB86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25</w:t>
            </w:r>
          </w:p>
        </w:tc>
        <w:tc>
          <w:tcPr>
            <w:tcW w:w="1323" w:type="dxa"/>
            <w:tcBorders>
              <w:top w:val="nil"/>
              <w:left w:val="nil"/>
              <w:bottom w:val="single" w:sz="8" w:space="0" w:color="auto"/>
              <w:right w:val="single" w:sz="8" w:space="0" w:color="auto"/>
            </w:tcBorders>
            <w:shd w:val="clear" w:color="auto" w:fill="auto"/>
            <w:hideMark/>
          </w:tcPr>
          <w:p w14:paraId="3094EB89" w14:textId="26241296"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Company Press Releases</w:t>
            </w:r>
          </w:p>
        </w:tc>
      </w:tr>
      <w:tr w:rsidR="00416909" w:rsidRPr="003768D9" w14:paraId="15691109" w14:textId="77777777" w:rsidTr="00416909">
        <w:trPr>
          <w:trHeight w:val="520"/>
        </w:trPr>
        <w:tc>
          <w:tcPr>
            <w:tcW w:w="2677" w:type="dxa"/>
            <w:tcBorders>
              <w:top w:val="nil"/>
              <w:left w:val="single" w:sz="8" w:space="0" w:color="auto"/>
              <w:bottom w:val="single" w:sz="8" w:space="0" w:color="auto"/>
              <w:right w:val="single" w:sz="8" w:space="0" w:color="auto"/>
            </w:tcBorders>
            <w:shd w:val="clear" w:color="auto" w:fill="auto"/>
            <w:noWrap/>
            <w:hideMark/>
          </w:tcPr>
          <w:p w14:paraId="5380D016"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Hindusthan Specialty Chemicals Ltd</w:t>
            </w:r>
          </w:p>
        </w:tc>
        <w:tc>
          <w:tcPr>
            <w:tcW w:w="1566" w:type="dxa"/>
            <w:tcBorders>
              <w:top w:val="nil"/>
              <w:left w:val="nil"/>
              <w:bottom w:val="single" w:sz="8" w:space="0" w:color="auto"/>
              <w:right w:val="single" w:sz="8" w:space="0" w:color="auto"/>
            </w:tcBorders>
            <w:shd w:val="clear" w:color="auto" w:fill="auto"/>
            <w:noWrap/>
            <w:hideMark/>
          </w:tcPr>
          <w:p w14:paraId="0FBBD082" w14:textId="2FD2268D" w:rsidR="00416909" w:rsidRPr="00416909" w:rsidRDefault="00C37D72" w:rsidP="00416909">
            <w:pPr>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JEIL Chemical Ltd. &amp; Wuxi Bluestar </w:t>
            </w:r>
          </w:p>
        </w:tc>
        <w:tc>
          <w:tcPr>
            <w:tcW w:w="1843" w:type="dxa"/>
            <w:tcBorders>
              <w:top w:val="nil"/>
              <w:left w:val="nil"/>
              <w:bottom w:val="single" w:sz="8" w:space="0" w:color="auto"/>
              <w:right w:val="single" w:sz="8" w:space="0" w:color="auto"/>
            </w:tcBorders>
            <w:shd w:val="clear" w:color="auto" w:fill="auto"/>
            <w:hideMark/>
          </w:tcPr>
          <w:p w14:paraId="333AD003"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BADGE &amp; Advancement</w:t>
            </w:r>
          </w:p>
        </w:tc>
        <w:tc>
          <w:tcPr>
            <w:tcW w:w="850" w:type="dxa"/>
            <w:tcBorders>
              <w:top w:val="nil"/>
              <w:left w:val="nil"/>
              <w:bottom w:val="single" w:sz="8" w:space="0" w:color="auto"/>
              <w:right w:val="single" w:sz="8" w:space="0" w:color="auto"/>
            </w:tcBorders>
            <w:shd w:val="clear" w:color="auto" w:fill="auto"/>
            <w:noWrap/>
            <w:hideMark/>
          </w:tcPr>
          <w:p w14:paraId="724AD32F"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0</w:t>
            </w:r>
          </w:p>
        </w:tc>
        <w:tc>
          <w:tcPr>
            <w:tcW w:w="1051" w:type="dxa"/>
            <w:tcBorders>
              <w:top w:val="nil"/>
              <w:left w:val="nil"/>
              <w:bottom w:val="single" w:sz="8" w:space="0" w:color="auto"/>
              <w:right w:val="single" w:sz="8" w:space="0" w:color="auto"/>
            </w:tcBorders>
            <w:shd w:val="clear" w:color="auto" w:fill="auto"/>
            <w:noWrap/>
            <w:hideMark/>
          </w:tcPr>
          <w:p w14:paraId="3B94B8F2"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840" w:type="dxa"/>
            <w:tcBorders>
              <w:top w:val="nil"/>
              <w:left w:val="nil"/>
              <w:bottom w:val="single" w:sz="8" w:space="0" w:color="auto"/>
              <w:right w:val="single" w:sz="8" w:space="0" w:color="auto"/>
            </w:tcBorders>
            <w:shd w:val="clear" w:color="auto" w:fill="auto"/>
            <w:noWrap/>
            <w:hideMark/>
          </w:tcPr>
          <w:p w14:paraId="5387F3F4" w14:textId="77777777"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val="en-US" w:eastAsia="en-IN"/>
              </w:rPr>
              <w:t>30</w:t>
            </w:r>
          </w:p>
        </w:tc>
        <w:tc>
          <w:tcPr>
            <w:tcW w:w="1323" w:type="dxa"/>
            <w:tcBorders>
              <w:top w:val="nil"/>
              <w:left w:val="nil"/>
              <w:bottom w:val="single" w:sz="8" w:space="0" w:color="auto"/>
              <w:right w:val="single" w:sz="8" w:space="0" w:color="auto"/>
            </w:tcBorders>
            <w:shd w:val="clear" w:color="auto" w:fill="auto"/>
            <w:hideMark/>
          </w:tcPr>
          <w:p w14:paraId="21A6C1E4" w14:textId="61791795" w:rsidR="00416909" w:rsidRPr="00416909" w:rsidRDefault="00416909" w:rsidP="00416909">
            <w:pPr>
              <w:spacing w:after="0" w:line="240" w:lineRule="auto"/>
              <w:rPr>
                <w:rFonts w:ascii="Arial" w:eastAsia="Times New Roman" w:hAnsi="Arial" w:cs="Arial"/>
                <w:color w:val="000000"/>
                <w:sz w:val="20"/>
                <w:szCs w:val="20"/>
                <w:lang w:eastAsia="en-IN"/>
              </w:rPr>
            </w:pPr>
            <w:r w:rsidRPr="00416909">
              <w:rPr>
                <w:rFonts w:ascii="Arial" w:eastAsia="Times New Roman" w:hAnsi="Arial" w:cs="Arial"/>
                <w:color w:val="000000"/>
                <w:sz w:val="20"/>
                <w:szCs w:val="20"/>
                <w:lang w:eastAsia="en-IN"/>
              </w:rPr>
              <w:t>Primary Research</w:t>
            </w:r>
            <w:r w:rsidR="003768D9">
              <w:rPr>
                <w:rFonts w:ascii="Arial" w:eastAsia="Times New Roman" w:hAnsi="Arial" w:cs="Arial"/>
                <w:color w:val="000000"/>
                <w:sz w:val="20"/>
                <w:szCs w:val="20"/>
                <w:lang w:eastAsia="en-IN"/>
              </w:rPr>
              <w:t>*</w:t>
            </w:r>
          </w:p>
        </w:tc>
      </w:tr>
      <w:tr w:rsidR="00416909" w:rsidRPr="003768D9" w14:paraId="2ADB34C2" w14:textId="77777777" w:rsidTr="00416909">
        <w:trPr>
          <w:trHeight w:val="303"/>
        </w:trPr>
        <w:tc>
          <w:tcPr>
            <w:tcW w:w="2677" w:type="dxa"/>
            <w:tcBorders>
              <w:top w:val="nil"/>
              <w:left w:val="single" w:sz="8" w:space="0" w:color="auto"/>
              <w:bottom w:val="single" w:sz="8" w:space="0" w:color="auto"/>
              <w:right w:val="single" w:sz="8" w:space="0" w:color="auto"/>
            </w:tcBorders>
            <w:shd w:val="clear" w:color="000000" w:fill="C00000"/>
            <w:noWrap/>
            <w:hideMark/>
          </w:tcPr>
          <w:p w14:paraId="7ABF4B80"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Total</w:t>
            </w:r>
          </w:p>
        </w:tc>
        <w:tc>
          <w:tcPr>
            <w:tcW w:w="1566" w:type="dxa"/>
            <w:tcBorders>
              <w:top w:val="nil"/>
              <w:left w:val="nil"/>
              <w:bottom w:val="single" w:sz="8" w:space="0" w:color="auto"/>
              <w:right w:val="single" w:sz="8" w:space="0" w:color="auto"/>
            </w:tcBorders>
            <w:shd w:val="clear" w:color="000000" w:fill="C00000"/>
            <w:noWrap/>
            <w:hideMark/>
          </w:tcPr>
          <w:p w14:paraId="17C0676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 </w:t>
            </w:r>
          </w:p>
        </w:tc>
        <w:tc>
          <w:tcPr>
            <w:tcW w:w="1843" w:type="dxa"/>
            <w:tcBorders>
              <w:top w:val="nil"/>
              <w:left w:val="nil"/>
              <w:bottom w:val="single" w:sz="8" w:space="0" w:color="auto"/>
              <w:right w:val="single" w:sz="8" w:space="0" w:color="auto"/>
            </w:tcBorders>
            <w:shd w:val="clear" w:color="000000" w:fill="C00000"/>
            <w:hideMark/>
          </w:tcPr>
          <w:p w14:paraId="4B4BEF00"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 </w:t>
            </w:r>
          </w:p>
        </w:tc>
        <w:tc>
          <w:tcPr>
            <w:tcW w:w="850" w:type="dxa"/>
            <w:tcBorders>
              <w:top w:val="nil"/>
              <w:left w:val="nil"/>
              <w:bottom w:val="single" w:sz="8" w:space="0" w:color="auto"/>
              <w:right w:val="single" w:sz="8" w:space="0" w:color="auto"/>
            </w:tcBorders>
            <w:shd w:val="clear" w:color="000000" w:fill="C00000"/>
            <w:noWrap/>
            <w:hideMark/>
          </w:tcPr>
          <w:p w14:paraId="3B1CB442"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74</w:t>
            </w:r>
          </w:p>
        </w:tc>
        <w:tc>
          <w:tcPr>
            <w:tcW w:w="1051" w:type="dxa"/>
            <w:tcBorders>
              <w:top w:val="nil"/>
              <w:left w:val="nil"/>
              <w:bottom w:val="single" w:sz="8" w:space="0" w:color="auto"/>
              <w:right w:val="single" w:sz="8" w:space="0" w:color="auto"/>
            </w:tcBorders>
            <w:shd w:val="clear" w:color="000000" w:fill="C00000"/>
            <w:noWrap/>
            <w:hideMark/>
          </w:tcPr>
          <w:p w14:paraId="573C18F9"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176</w:t>
            </w:r>
          </w:p>
        </w:tc>
        <w:tc>
          <w:tcPr>
            <w:tcW w:w="840" w:type="dxa"/>
            <w:tcBorders>
              <w:top w:val="nil"/>
              <w:left w:val="nil"/>
              <w:bottom w:val="single" w:sz="8" w:space="0" w:color="auto"/>
              <w:right w:val="single" w:sz="8" w:space="0" w:color="auto"/>
            </w:tcBorders>
            <w:shd w:val="clear" w:color="000000" w:fill="C00000"/>
            <w:noWrap/>
            <w:hideMark/>
          </w:tcPr>
          <w:p w14:paraId="3796EFDC" w14:textId="77777777"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val="en-US" w:eastAsia="en-IN"/>
              </w:rPr>
              <w:t>235</w:t>
            </w:r>
          </w:p>
        </w:tc>
        <w:tc>
          <w:tcPr>
            <w:tcW w:w="1323" w:type="dxa"/>
            <w:tcBorders>
              <w:top w:val="nil"/>
              <w:left w:val="nil"/>
              <w:bottom w:val="single" w:sz="8" w:space="0" w:color="auto"/>
              <w:right w:val="single" w:sz="8" w:space="0" w:color="auto"/>
            </w:tcBorders>
            <w:shd w:val="clear" w:color="000000" w:fill="C00000"/>
            <w:hideMark/>
          </w:tcPr>
          <w:p w14:paraId="347C97E0" w14:textId="215AFF95" w:rsidR="00416909" w:rsidRPr="00416909" w:rsidRDefault="00416909" w:rsidP="00416909">
            <w:pPr>
              <w:spacing w:after="0" w:line="240" w:lineRule="auto"/>
              <w:rPr>
                <w:rFonts w:ascii="Arial" w:eastAsia="Times New Roman" w:hAnsi="Arial" w:cs="Arial"/>
                <w:color w:val="FFFFFF"/>
                <w:sz w:val="20"/>
                <w:szCs w:val="20"/>
                <w:lang w:eastAsia="en-IN"/>
              </w:rPr>
            </w:pPr>
            <w:r w:rsidRPr="00416909">
              <w:rPr>
                <w:rFonts w:ascii="Arial" w:eastAsia="Times New Roman" w:hAnsi="Arial" w:cs="Arial"/>
                <w:color w:val="FFFFFF"/>
                <w:sz w:val="20"/>
                <w:szCs w:val="20"/>
                <w:lang w:eastAsia="en-IN"/>
              </w:rPr>
              <w:t> </w:t>
            </w:r>
          </w:p>
        </w:tc>
      </w:tr>
    </w:tbl>
    <w:p w14:paraId="6ECB214B" w14:textId="4B799AD2" w:rsidR="003768D9" w:rsidRDefault="003768D9" w:rsidP="00CC57FF">
      <w:pPr>
        <w:jc w:val="both"/>
        <w:rPr>
          <w:rFonts w:ascii="Arial" w:hAnsi="Arial" w:cs="Arial"/>
          <w:b/>
          <w:bCs/>
          <w:sz w:val="24"/>
          <w:szCs w:val="24"/>
        </w:rPr>
      </w:pPr>
      <w:r>
        <w:rPr>
          <w:noProof/>
        </w:rPr>
        <mc:AlternateContent>
          <mc:Choice Requires="wps">
            <w:drawing>
              <wp:anchor distT="0" distB="0" distL="114300" distR="114300" simplePos="0" relativeHeight="252951552" behindDoc="0" locked="0" layoutInCell="1" allowOverlap="1" wp14:anchorId="6C97D1F0" wp14:editId="13354E79">
                <wp:simplePos x="0" y="0"/>
                <wp:positionH relativeFrom="margin">
                  <wp:align>right</wp:align>
                </wp:positionH>
                <wp:positionV relativeFrom="paragraph">
                  <wp:posOffset>63500</wp:posOffset>
                </wp:positionV>
                <wp:extent cx="1889760" cy="266700"/>
                <wp:effectExtent l="0" t="0" r="0" b="0"/>
                <wp:wrapNone/>
                <wp:docPr id="238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97D1F0" id="_x0000_s1187" type="#_x0000_t202" style="position:absolute;left:0;text-align:left;margin-left:97.6pt;margin-top:5pt;width:148.8pt;height:21pt;z-index:25295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" filled="f" stroked="f">
                <v:textbox>
                  <w:txbxContent>
                    <w:p w14:paraId="702235B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5555C534" w14:textId="2C1DBC1A" w:rsidR="00C35E69" w:rsidRDefault="003768D9" w:rsidP="00CC57FF">
      <w:pPr>
        <w:jc w:val="both"/>
        <w:rPr>
          <w:rFonts w:ascii="Arial" w:hAnsi="Arial" w:cs="Arial"/>
          <w:i/>
          <w:iCs/>
          <w:sz w:val="18"/>
          <w:szCs w:val="18"/>
        </w:rPr>
      </w:pPr>
      <w:r>
        <w:rPr>
          <w:rFonts w:ascii="Arial" w:hAnsi="Arial" w:cs="Arial"/>
          <w:b/>
          <w:bCs/>
          <w:sz w:val="24"/>
          <w:szCs w:val="24"/>
        </w:rPr>
        <w:t>*</w:t>
      </w:r>
      <w:r w:rsidRPr="003768D9">
        <w:rPr>
          <w:rFonts w:ascii="Arial" w:hAnsi="Arial" w:cs="Arial"/>
          <w:i/>
          <w:iCs/>
          <w:sz w:val="18"/>
          <w:szCs w:val="18"/>
        </w:rPr>
        <w:t>We do multiple interviews in one organisation at different levels (Mid-Senior) and departments (Sales, Marketing, Production etc.)</w:t>
      </w:r>
    </w:p>
    <w:p w14:paraId="1FF719DC" w14:textId="1CFC8D81" w:rsidR="00C37D72" w:rsidRPr="00C37D72" w:rsidRDefault="00C37D72" w:rsidP="00CC57FF">
      <w:pPr>
        <w:jc w:val="both"/>
        <w:rPr>
          <w:rFonts w:ascii="Arial" w:eastAsia="Times New Roman" w:hAnsi="Arial" w:cs="Arial"/>
          <w:i/>
          <w:iCs/>
          <w:color w:val="000000"/>
          <w:sz w:val="20"/>
          <w:szCs w:val="20"/>
          <w:lang w:eastAsia="en-IN"/>
        </w:rPr>
      </w:pPr>
      <w:commentRangeStart w:id="212"/>
      <w:commentRangeStart w:id="213"/>
      <w:r w:rsidRPr="00C37D72">
        <w:rPr>
          <w:rFonts w:ascii="Arial" w:eastAsia="Times New Roman" w:hAnsi="Arial" w:cs="Arial"/>
          <w:i/>
          <w:iCs/>
          <w:color w:val="000000"/>
          <w:sz w:val="20"/>
          <w:szCs w:val="20"/>
          <w:lang w:eastAsia="en-IN"/>
        </w:rPr>
        <w:t>JEIL Chemical Ltd.-</w:t>
      </w:r>
      <w:r>
        <w:rPr>
          <w:rFonts w:ascii="Arial" w:eastAsia="Times New Roman" w:hAnsi="Arial" w:cs="Arial"/>
          <w:i/>
          <w:iCs/>
          <w:color w:val="000000"/>
          <w:sz w:val="20"/>
          <w:szCs w:val="20"/>
          <w:lang w:eastAsia="en-IN"/>
        </w:rPr>
        <w:t xml:space="preserve"> Korean Based Technology</w:t>
      </w:r>
      <w:ins w:id="214" w:author="Hardik Malhotra" w:date="2021-11-25T16:55:00Z">
        <w:r w:rsidR="002C04BC">
          <w:rPr>
            <w:rFonts w:ascii="Arial" w:eastAsia="Times New Roman" w:hAnsi="Arial" w:cs="Arial"/>
            <w:i/>
            <w:iCs/>
            <w:color w:val="000000"/>
            <w:sz w:val="20"/>
            <w:szCs w:val="20"/>
            <w:lang w:eastAsia="en-IN"/>
          </w:rPr>
          <w:t>. Open for licensing for small capacity plant.</w:t>
        </w:r>
      </w:ins>
      <w:del w:id="215" w:author="Hardik Malhotra" w:date="2021-11-25T16:55:00Z">
        <w:r w:rsidDel="002C04BC">
          <w:rPr>
            <w:rFonts w:ascii="Arial" w:eastAsia="Times New Roman" w:hAnsi="Arial" w:cs="Arial"/>
            <w:i/>
            <w:iCs/>
            <w:color w:val="000000"/>
            <w:sz w:val="20"/>
            <w:szCs w:val="20"/>
            <w:lang w:eastAsia="en-IN"/>
          </w:rPr>
          <w:delText xml:space="preserve"> (Extended branch of Kukdo Chemical Co. Ltd.)</w:delText>
        </w:r>
        <w:commentRangeEnd w:id="212"/>
        <w:r w:rsidR="005457B4" w:rsidDel="002C04BC">
          <w:rPr>
            <w:rStyle w:val="CommentReference"/>
          </w:rPr>
          <w:commentReference w:id="212"/>
        </w:r>
      </w:del>
      <w:commentRangeEnd w:id="213"/>
      <w:r w:rsidR="003042BB">
        <w:rPr>
          <w:rStyle w:val="CommentReference"/>
        </w:rPr>
        <w:commentReference w:id="213"/>
      </w:r>
    </w:p>
    <w:p w14:paraId="5FD5F46F" w14:textId="661FE5D7" w:rsidR="00CC57FF" w:rsidRPr="00F81D1E" w:rsidRDefault="00CC57FF" w:rsidP="00CC57FF">
      <w:pPr>
        <w:jc w:val="both"/>
        <w:rPr>
          <w:rFonts w:ascii="Arial" w:hAnsi="Arial" w:cs="Arial"/>
          <w:b/>
          <w:bCs/>
          <w:sz w:val="24"/>
          <w:szCs w:val="24"/>
        </w:rPr>
      </w:pPr>
      <w:r>
        <w:rPr>
          <w:rFonts w:ascii="Arial" w:hAnsi="Arial" w:cs="Arial"/>
          <w:b/>
          <w:bCs/>
          <w:sz w:val="24"/>
          <w:szCs w:val="24"/>
        </w:rPr>
        <w:t xml:space="preserve">India Trade Dynamics, By </w:t>
      </w:r>
      <w:r w:rsidRPr="00F81D1E">
        <w:rPr>
          <w:rFonts w:ascii="Arial" w:hAnsi="Arial" w:cs="Arial"/>
          <w:b/>
          <w:bCs/>
          <w:sz w:val="24"/>
          <w:szCs w:val="24"/>
        </w:rPr>
        <w:t xml:space="preserve">Value </w:t>
      </w:r>
      <w:r>
        <w:rPr>
          <w:rFonts w:ascii="Arial" w:hAnsi="Arial" w:cs="Arial"/>
          <w:b/>
          <w:bCs/>
          <w:sz w:val="24"/>
          <w:szCs w:val="24"/>
        </w:rPr>
        <w:t>(</w:t>
      </w:r>
      <w:r w:rsidRPr="00F81D1E">
        <w:rPr>
          <w:rFonts w:ascii="Arial" w:hAnsi="Arial" w:cs="Arial"/>
          <w:b/>
          <w:bCs/>
          <w:sz w:val="24"/>
          <w:szCs w:val="24"/>
        </w:rPr>
        <w:t>USD million</w:t>
      </w:r>
      <w:r>
        <w:rPr>
          <w:rFonts w:ascii="Arial" w:hAnsi="Arial" w:cs="Arial"/>
          <w:b/>
          <w:bCs/>
          <w:sz w:val="24"/>
          <w:szCs w:val="24"/>
        </w:rPr>
        <w:t>), By</w:t>
      </w:r>
      <w:r w:rsidRPr="00F81D1E">
        <w:rPr>
          <w:rFonts w:ascii="Arial" w:hAnsi="Arial" w:cs="Arial"/>
          <w:b/>
          <w:bCs/>
          <w:sz w:val="24"/>
          <w:szCs w:val="24"/>
        </w:rPr>
        <w:t xml:space="preserve"> Volume </w:t>
      </w:r>
      <w:r>
        <w:rPr>
          <w:rFonts w:ascii="Arial" w:hAnsi="Arial" w:cs="Arial"/>
          <w:b/>
          <w:bCs/>
          <w:sz w:val="24"/>
          <w:szCs w:val="24"/>
        </w:rPr>
        <w:t>(</w:t>
      </w:r>
      <w:r w:rsidRPr="00F81D1E">
        <w:rPr>
          <w:rFonts w:ascii="Arial" w:hAnsi="Arial" w:cs="Arial"/>
          <w:b/>
          <w:bCs/>
          <w:sz w:val="24"/>
          <w:szCs w:val="24"/>
        </w:rPr>
        <w:t>Thousand tonnes)</w:t>
      </w:r>
      <w:r>
        <w:rPr>
          <w:rFonts w:ascii="Arial" w:hAnsi="Arial" w:cs="Arial"/>
          <w:b/>
          <w:bCs/>
          <w:sz w:val="24"/>
          <w:szCs w:val="24"/>
        </w:rPr>
        <w:t>, 2019 - 2021</w:t>
      </w:r>
    </w:p>
    <w:tbl>
      <w:tblPr>
        <w:tblW w:w="10174" w:type="dxa"/>
        <w:tblLook w:val="04A0" w:firstRow="1" w:lastRow="0" w:firstColumn="1" w:lastColumn="0" w:noHBand="0" w:noVBand="1"/>
      </w:tblPr>
      <w:tblGrid>
        <w:gridCol w:w="2658"/>
        <w:gridCol w:w="1017"/>
        <w:gridCol w:w="1303"/>
        <w:gridCol w:w="1260"/>
        <w:gridCol w:w="1616"/>
        <w:gridCol w:w="1017"/>
        <w:gridCol w:w="1303"/>
      </w:tblGrid>
      <w:tr w:rsidR="00CC57FF" w:rsidRPr="000F6E70" w14:paraId="360B0591" w14:textId="77777777" w:rsidTr="00A61E95">
        <w:trPr>
          <w:trHeight w:val="296"/>
        </w:trPr>
        <w:tc>
          <w:tcPr>
            <w:tcW w:w="265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E0F26FC"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Imported Country </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1657512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2019</w:t>
            </w:r>
          </w:p>
        </w:tc>
        <w:tc>
          <w:tcPr>
            <w:tcW w:w="2876"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ED173E7"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2020</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34582EE0"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2021</w:t>
            </w:r>
          </w:p>
        </w:tc>
      </w:tr>
      <w:tr w:rsidR="00CC57FF" w:rsidRPr="00E7067C" w14:paraId="6648D49D"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5FE15C5F"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w:t>
            </w:r>
          </w:p>
        </w:tc>
        <w:tc>
          <w:tcPr>
            <w:tcW w:w="1017" w:type="dxa"/>
            <w:tcBorders>
              <w:top w:val="nil"/>
              <w:left w:val="nil"/>
              <w:bottom w:val="single" w:sz="8" w:space="0" w:color="auto"/>
              <w:right w:val="single" w:sz="8" w:space="0" w:color="auto"/>
            </w:tcBorders>
            <w:shd w:val="clear" w:color="000000" w:fill="C00000"/>
            <w:noWrap/>
            <w:vAlign w:val="center"/>
            <w:hideMark/>
          </w:tcPr>
          <w:p w14:paraId="63A19A67"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single" w:sz="8" w:space="0" w:color="auto"/>
              <w:right w:val="single" w:sz="8" w:space="0" w:color="auto"/>
            </w:tcBorders>
            <w:shd w:val="clear" w:color="000000" w:fill="C00000"/>
            <w:noWrap/>
            <w:vAlign w:val="center"/>
            <w:hideMark/>
          </w:tcPr>
          <w:p w14:paraId="49AD3ED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260" w:type="dxa"/>
            <w:tcBorders>
              <w:top w:val="nil"/>
              <w:left w:val="nil"/>
              <w:bottom w:val="single" w:sz="8" w:space="0" w:color="auto"/>
              <w:right w:val="single" w:sz="8" w:space="0" w:color="auto"/>
            </w:tcBorders>
            <w:shd w:val="clear" w:color="000000" w:fill="C00000"/>
            <w:noWrap/>
            <w:vAlign w:val="center"/>
            <w:hideMark/>
          </w:tcPr>
          <w:p w14:paraId="16511E7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615" w:type="dxa"/>
            <w:tcBorders>
              <w:top w:val="nil"/>
              <w:left w:val="nil"/>
              <w:bottom w:val="single" w:sz="8" w:space="0" w:color="auto"/>
              <w:right w:val="single" w:sz="8" w:space="0" w:color="auto"/>
            </w:tcBorders>
            <w:shd w:val="clear" w:color="000000" w:fill="C00000"/>
            <w:noWrap/>
            <w:vAlign w:val="center"/>
            <w:hideMark/>
          </w:tcPr>
          <w:p w14:paraId="4109A87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017" w:type="dxa"/>
            <w:tcBorders>
              <w:top w:val="nil"/>
              <w:left w:val="nil"/>
              <w:bottom w:val="single" w:sz="8" w:space="0" w:color="auto"/>
              <w:right w:val="single" w:sz="8" w:space="0" w:color="auto"/>
            </w:tcBorders>
            <w:shd w:val="clear" w:color="000000" w:fill="C00000"/>
            <w:noWrap/>
            <w:vAlign w:val="center"/>
            <w:hideMark/>
          </w:tcPr>
          <w:p w14:paraId="2A8FFDA0"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single" w:sz="8" w:space="0" w:color="auto"/>
              <w:right w:val="single" w:sz="8" w:space="0" w:color="auto"/>
            </w:tcBorders>
            <w:shd w:val="clear" w:color="000000" w:fill="C00000"/>
            <w:noWrap/>
            <w:vAlign w:val="center"/>
            <w:hideMark/>
          </w:tcPr>
          <w:p w14:paraId="71019F4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Volume </w:t>
            </w:r>
          </w:p>
        </w:tc>
      </w:tr>
      <w:tr w:rsidR="00CC57FF" w:rsidRPr="000F6E70" w14:paraId="476CB8C1" w14:textId="77777777" w:rsidTr="00A61E95">
        <w:trPr>
          <w:trHeight w:val="281"/>
        </w:trPr>
        <w:tc>
          <w:tcPr>
            <w:tcW w:w="2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17942"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 xml:space="preserve">South Korea </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06593D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24.84</w:t>
            </w:r>
          </w:p>
        </w:tc>
        <w:tc>
          <w:tcPr>
            <w:tcW w:w="1302" w:type="dxa"/>
            <w:tcBorders>
              <w:top w:val="single" w:sz="4" w:space="0" w:color="auto"/>
              <w:left w:val="nil"/>
              <w:bottom w:val="single" w:sz="4" w:space="0" w:color="auto"/>
              <w:right w:val="single" w:sz="4" w:space="0" w:color="auto"/>
            </w:tcBorders>
            <w:shd w:val="clear" w:color="000000" w:fill="FFFFFF"/>
            <w:noWrap/>
            <w:vAlign w:val="center"/>
            <w:hideMark/>
          </w:tcPr>
          <w:p w14:paraId="73E6A30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9.31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2086B20"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32.21</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48029DF1"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14.41</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2771EF0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36.30</w:t>
            </w:r>
          </w:p>
        </w:tc>
        <w:tc>
          <w:tcPr>
            <w:tcW w:w="1302" w:type="dxa"/>
            <w:tcBorders>
              <w:top w:val="single" w:sz="4" w:space="0" w:color="auto"/>
              <w:left w:val="nil"/>
              <w:bottom w:val="single" w:sz="4" w:space="0" w:color="auto"/>
              <w:right w:val="single" w:sz="4" w:space="0" w:color="auto"/>
            </w:tcBorders>
            <w:shd w:val="clear" w:color="auto" w:fill="auto"/>
            <w:noWrap/>
            <w:vAlign w:val="center"/>
            <w:hideMark/>
          </w:tcPr>
          <w:p w14:paraId="58EAEC01"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14.96</w:t>
            </w:r>
          </w:p>
        </w:tc>
      </w:tr>
      <w:tr w:rsidR="00CC57FF" w:rsidRPr="000F6E70" w14:paraId="719E964C"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30F8AE83"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 xml:space="preserve">China </w:t>
            </w:r>
          </w:p>
        </w:tc>
        <w:tc>
          <w:tcPr>
            <w:tcW w:w="1017" w:type="dxa"/>
            <w:tcBorders>
              <w:top w:val="nil"/>
              <w:left w:val="nil"/>
              <w:bottom w:val="single" w:sz="4" w:space="0" w:color="auto"/>
              <w:right w:val="single" w:sz="4" w:space="0" w:color="auto"/>
            </w:tcBorders>
            <w:shd w:val="clear" w:color="auto" w:fill="auto"/>
            <w:noWrap/>
            <w:vAlign w:val="center"/>
            <w:hideMark/>
          </w:tcPr>
          <w:p w14:paraId="4F4BAEBB"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8.98</w:t>
            </w:r>
          </w:p>
        </w:tc>
        <w:tc>
          <w:tcPr>
            <w:tcW w:w="1302" w:type="dxa"/>
            <w:tcBorders>
              <w:top w:val="nil"/>
              <w:left w:val="nil"/>
              <w:bottom w:val="single" w:sz="4" w:space="0" w:color="auto"/>
              <w:right w:val="single" w:sz="4" w:space="0" w:color="auto"/>
            </w:tcBorders>
            <w:shd w:val="clear" w:color="000000" w:fill="FFFFFF"/>
            <w:noWrap/>
            <w:vAlign w:val="center"/>
            <w:hideMark/>
          </w:tcPr>
          <w:p w14:paraId="257B1F4A"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2.40</w:t>
            </w:r>
          </w:p>
        </w:tc>
        <w:tc>
          <w:tcPr>
            <w:tcW w:w="1260" w:type="dxa"/>
            <w:tcBorders>
              <w:top w:val="nil"/>
              <w:left w:val="nil"/>
              <w:bottom w:val="single" w:sz="4" w:space="0" w:color="auto"/>
              <w:right w:val="single" w:sz="4" w:space="0" w:color="auto"/>
            </w:tcBorders>
            <w:shd w:val="clear" w:color="auto" w:fill="auto"/>
            <w:noWrap/>
            <w:vAlign w:val="center"/>
            <w:hideMark/>
          </w:tcPr>
          <w:p w14:paraId="7F6C2E2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8.76</w:t>
            </w:r>
          </w:p>
        </w:tc>
        <w:tc>
          <w:tcPr>
            <w:tcW w:w="1615" w:type="dxa"/>
            <w:tcBorders>
              <w:top w:val="nil"/>
              <w:left w:val="nil"/>
              <w:bottom w:val="single" w:sz="4" w:space="0" w:color="auto"/>
              <w:right w:val="single" w:sz="4" w:space="0" w:color="auto"/>
            </w:tcBorders>
            <w:shd w:val="clear" w:color="auto" w:fill="auto"/>
            <w:noWrap/>
            <w:vAlign w:val="center"/>
            <w:hideMark/>
          </w:tcPr>
          <w:p w14:paraId="74345B7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2.64</w:t>
            </w:r>
          </w:p>
        </w:tc>
        <w:tc>
          <w:tcPr>
            <w:tcW w:w="1017" w:type="dxa"/>
            <w:tcBorders>
              <w:top w:val="nil"/>
              <w:left w:val="nil"/>
              <w:bottom w:val="single" w:sz="4" w:space="0" w:color="auto"/>
              <w:right w:val="single" w:sz="4" w:space="0" w:color="auto"/>
            </w:tcBorders>
            <w:shd w:val="clear" w:color="auto" w:fill="auto"/>
            <w:noWrap/>
            <w:vAlign w:val="center"/>
            <w:hideMark/>
          </w:tcPr>
          <w:p w14:paraId="17A5223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5.92</w:t>
            </w:r>
          </w:p>
        </w:tc>
        <w:tc>
          <w:tcPr>
            <w:tcW w:w="1302" w:type="dxa"/>
            <w:tcBorders>
              <w:top w:val="nil"/>
              <w:left w:val="nil"/>
              <w:bottom w:val="single" w:sz="4" w:space="0" w:color="auto"/>
              <w:right w:val="single" w:sz="4" w:space="0" w:color="auto"/>
            </w:tcBorders>
            <w:shd w:val="clear" w:color="auto" w:fill="auto"/>
            <w:noWrap/>
            <w:vAlign w:val="center"/>
            <w:hideMark/>
          </w:tcPr>
          <w:p w14:paraId="351E974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2.20</w:t>
            </w:r>
          </w:p>
        </w:tc>
      </w:tr>
      <w:tr w:rsidR="00CC57FF" w:rsidRPr="000F6E70" w14:paraId="702362DE"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6BF8C616"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Taiwan</w:t>
            </w:r>
          </w:p>
        </w:tc>
        <w:tc>
          <w:tcPr>
            <w:tcW w:w="1017" w:type="dxa"/>
            <w:tcBorders>
              <w:top w:val="nil"/>
              <w:left w:val="nil"/>
              <w:bottom w:val="single" w:sz="4" w:space="0" w:color="auto"/>
              <w:right w:val="single" w:sz="4" w:space="0" w:color="auto"/>
            </w:tcBorders>
            <w:shd w:val="clear" w:color="auto" w:fill="auto"/>
            <w:noWrap/>
            <w:vAlign w:val="center"/>
            <w:hideMark/>
          </w:tcPr>
          <w:p w14:paraId="41D42A2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7.89</w:t>
            </w:r>
          </w:p>
        </w:tc>
        <w:tc>
          <w:tcPr>
            <w:tcW w:w="1302" w:type="dxa"/>
            <w:tcBorders>
              <w:top w:val="nil"/>
              <w:left w:val="nil"/>
              <w:bottom w:val="single" w:sz="4" w:space="0" w:color="auto"/>
              <w:right w:val="single" w:sz="4" w:space="0" w:color="auto"/>
            </w:tcBorders>
            <w:shd w:val="clear" w:color="000000" w:fill="FFFFFF"/>
            <w:noWrap/>
            <w:vAlign w:val="center"/>
            <w:hideMark/>
          </w:tcPr>
          <w:p w14:paraId="03623D97"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2.58</w:t>
            </w:r>
          </w:p>
        </w:tc>
        <w:tc>
          <w:tcPr>
            <w:tcW w:w="1260" w:type="dxa"/>
            <w:tcBorders>
              <w:top w:val="nil"/>
              <w:left w:val="nil"/>
              <w:bottom w:val="single" w:sz="4" w:space="0" w:color="auto"/>
              <w:right w:val="single" w:sz="4" w:space="0" w:color="auto"/>
            </w:tcBorders>
            <w:shd w:val="clear" w:color="auto" w:fill="auto"/>
            <w:noWrap/>
            <w:vAlign w:val="center"/>
            <w:hideMark/>
          </w:tcPr>
          <w:p w14:paraId="6AE1836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7.05</w:t>
            </w:r>
          </w:p>
        </w:tc>
        <w:tc>
          <w:tcPr>
            <w:tcW w:w="1615" w:type="dxa"/>
            <w:tcBorders>
              <w:top w:val="nil"/>
              <w:left w:val="nil"/>
              <w:bottom w:val="single" w:sz="4" w:space="0" w:color="auto"/>
              <w:right w:val="single" w:sz="4" w:space="0" w:color="auto"/>
            </w:tcBorders>
            <w:shd w:val="clear" w:color="auto" w:fill="auto"/>
            <w:noWrap/>
            <w:vAlign w:val="center"/>
            <w:hideMark/>
          </w:tcPr>
          <w:p w14:paraId="687ACD1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2.66</w:t>
            </w:r>
          </w:p>
        </w:tc>
        <w:tc>
          <w:tcPr>
            <w:tcW w:w="1017" w:type="dxa"/>
            <w:tcBorders>
              <w:top w:val="nil"/>
              <w:left w:val="nil"/>
              <w:bottom w:val="single" w:sz="4" w:space="0" w:color="auto"/>
              <w:right w:val="single" w:sz="4" w:space="0" w:color="auto"/>
            </w:tcBorders>
            <w:shd w:val="clear" w:color="auto" w:fill="auto"/>
            <w:noWrap/>
            <w:vAlign w:val="center"/>
            <w:hideMark/>
          </w:tcPr>
          <w:p w14:paraId="4A1A36D5"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5.82</w:t>
            </w:r>
          </w:p>
        </w:tc>
        <w:tc>
          <w:tcPr>
            <w:tcW w:w="1302" w:type="dxa"/>
            <w:tcBorders>
              <w:top w:val="nil"/>
              <w:left w:val="nil"/>
              <w:bottom w:val="single" w:sz="4" w:space="0" w:color="auto"/>
              <w:right w:val="single" w:sz="4" w:space="0" w:color="auto"/>
            </w:tcBorders>
            <w:shd w:val="clear" w:color="auto" w:fill="auto"/>
            <w:noWrap/>
            <w:vAlign w:val="center"/>
            <w:hideMark/>
          </w:tcPr>
          <w:p w14:paraId="6AB6568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1.78</w:t>
            </w:r>
          </w:p>
        </w:tc>
      </w:tr>
      <w:tr w:rsidR="00CC57FF" w:rsidRPr="000F6E70" w14:paraId="0D640AAE"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1894E453"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Japan</w:t>
            </w:r>
          </w:p>
        </w:tc>
        <w:tc>
          <w:tcPr>
            <w:tcW w:w="1017" w:type="dxa"/>
            <w:tcBorders>
              <w:top w:val="nil"/>
              <w:left w:val="nil"/>
              <w:bottom w:val="single" w:sz="4" w:space="0" w:color="auto"/>
              <w:right w:val="single" w:sz="4" w:space="0" w:color="auto"/>
            </w:tcBorders>
            <w:shd w:val="clear" w:color="auto" w:fill="auto"/>
            <w:noWrap/>
            <w:vAlign w:val="center"/>
            <w:hideMark/>
          </w:tcPr>
          <w:p w14:paraId="2307F96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10.37</w:t>
            </w:r>
          </w:p>
        </w:tc>
        <w:tc>
          <w:tcPr>
            <w:tcW w:w="1302" w:type="dxa"/>
            <w:tcBorders>
              <w:top w:val="nil"/>
              <w:left w:val="nil"/>
              <w:bottom w:val="single" w:sz="4" w:space="0" w:color="auto"/>
              <w:right w:val="single" w:sz="4" w:space="0" w:color="auto"/>
            </w:tcBorders>
            <w:shd w:val="clear" w:color="000000" w:fill="FFFFFF"/>
            <w:noWrap/>
            <w:vAlign w:val="center"/>
            <w:hideMark/>
          </w:tcPr>
          <w:p w14:paraId="03F8AA0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1.85</w:t>
            </w:r>
          </w:p>
        </w:tc>
        <w:tc>
          <w:tcPr>
            <w:tcW w:w="1260" w:type="dxa"/>
            <w:tcBorders>
              <w:top w:val="nil"/>
              <w:left w:val="nil"/>
              <w:bottom w:val="single" w:sz="4" w:space="0" w:color="auto"/>
              <w:right w:val="single" w:sz="4" w:space="0" w:color="auto"/>
            </w:tcBorders>
            <w:shd w:val="clear" w:color="auto" w:fill="auto"/>
            <w:noWrap/>
            <w:vAlign w:val="center"/>
            <w:hideMark/>
          </w:tcPr>
          <w:p w14:paraId="75A0C4A8"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9.73</w:t>
            </w:r>
          </w:p>
        </w:tc>
        <w:tc>
          <w:tcPr>
            <w:tcW w:w="1615" w:type="dxa"/>
            <w:tcBorders>
              <w:top w:val="nil"/>
              <w:left w:val="nil"/>
              <w:bottom w:val="single" w:sz="4" w:space="0" w:color="auto"/>
              <w:right w:val="single" w:sz="4" w:space="0" w:color="auto"/>
            </w:tcBorders>
            <w:shd w:val="clear" w:color="auto" w:fill="auto"/>
            <w:noWrap/>
            <w:vAlign w:val="center"/>
            <w:hideMark/>
          </w:tcPr>
          <w:p w14:paraId="33A55E9D"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1.55</w:t>
            </w:r>
          </w:p>
        </w:tc>
        <w:tc>
          <w:tcPr>
            <w:tcW w:w="1017" w:type="dxa"/>
            <w:tcBorders>
              <w:top w:val="nil"/>
              <w:left w:val="nil"/>
              <w:bottom w:val="single" w:sz="4" w:space="0" w:color="auto"/>
              <w:right w:val="single" w:sz="4" w:space="0" w:color="auto"/>
            </w:tcBorders>
            <w:shd w:val="clear" w:color="auto" w:fill="auto"/>
            <w:noWrap/>
            <w:vAlign w:val="center"/>
            <w:hideMark/>
          </w:tcPr>
          <w:p w14:paraId="6A2B70F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9.87</w:t>
            </w:r>
          </w:p>
        </w:tc>
        <w:tc>
          <w:tcPr>
            <w:tcW w:w="1302" w:type="dxa"/>
            <w:tcBorders>
              <w:top w:val="nil"/>
              <w:left w:val="nil"/>
              <w:bottom w:val="single" w:sz="4" w:space="0" w:color="auto"/>
              <w:right w:val="single" w:sz="4" w:space="0" w:color="auto"/>
            </w:tcBorders>
            <w:shd w:val="clear" w:color="auto" w:fill="auto"/>
            <w:noWrap/>
            <w:vAlign w:val="center"/>
            <w:hideMark/>
          </w:tcPr>
          <w:p w14:paraId="1F9AB6D0"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1.37</w:t>
            </w:r>
          </w:p>
        </w:tc>
      </w:tr>
      <w:tr w:rsidR="00CC57FF" w:rsidRPr="000F6E70" w14:paraId="37F2B6EB" w14:textId="77777777" w:rsidTr="00A61E95">
        <w:trPr>
          <w:trHeight w:val="281"/>
        </w:trPr>
        <w:tc>
          <w:tcPr>
            <w:tcW w:w="2658" w:type="dxa"/>
            <w:tcBorders>
              <w:top w:val="nil"/>
              <w:left w:val="single" w:sz="4" w:space="0" w:color="auto"/>
              <w:bottom w:val="single" w:sz="4" w:space="0" w:color="auto"/>
              <w:right w:val="single" w:sz="4" w:space="0" w:color="auto"/>
            </w:tcBorders>
            <w:shd w:val="clear" w:color="auto" w:fill="auto"/>
            <w:noWrap/>
            <w:vAlign w:val="center"/>
            <w:hideMark/>
          </w:tcPr>
          <w:p w14:paraId="51FA62C4"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Netherland</w:t>
            </w:r>
          </w:p>
        </w:tc>
        <w:tc>
          <w:tcPr>
            <w:tcW w:w="1017" w:type="dxa"/>
            <w:tcBorders>
              <w:top w:val="nil"/>
              <w:left w:val="nil"/>
              <w:bottom w:val="single" w:sz="4" w:space="0" w:color="auto"/>
              <w:right w:val="single" w:sz="4" w:space="0" w:color="auto"/>
            </w:tcBorders>
            <w:shd w:val="clear" w:color="auto" w:fill="auto"/>
            <w:noWrap/>
            <w:vAlign w:val="center"/>
            <w:hideMark/>
          </w:tcPr>
          <w:p w14:paraId="0DABE3D4"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4.93</w:t>
            </w:r>
          </w:p>
        </w:tc>
        <w:tc>
          <w:tcPr>
            <w:tcW w:w="1302" w:type="dxa"/>
            <w:tcBorders>
              <w:top w:val="nil"/>
              <w:left w:val="nil"/>
              <w:bottom w:val="single" w:sz="4" w:space="0" w:color="auto"/>
              <w:right w:val="single" w:sz="4" w:space="0" w:color="auto"/>
            </w:tcBorders>
            <w:shd w:val="clear" w:color="000000" w:fill="FFFFFF"/>
            <w:noWrap/>
            <w:vAlign w:val="center"/>
            <w:hideMark/>
          </w:tcPr>
          <w:p w14:paraId="165001B4"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1.68</w:t>
            </w:r>
          </w:p>
        </w:tc>
        <w:tc>
          <w:tcPr>
            <w:tcW w:w="1260" w:type="dxa"/>
            <w:tcBorders>
              <w:top w:val="nil"/>
              <w:left w:val="nil"/>
              <w:bottom w:val="single" w:sz="4" w:space="0" w:color="auto"/>
              <w:right w:val="single" w:sz="4" w:space="0" w:color="auto"/>
            </w:tcBorders>
            <w:shd w:val="clear" w:color="auto" w:fill="auto"/>
            <w:noWrap/>
            <w:vAlign w:val="center"/>
            <w:hideMark/>
          </w:tcPr>
          <w:p w14:paraId="165E070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5.41</w:t>
            </w:r>
          </w:p>
        </w:tc>
        <w:tc>
          <w:tcPr>
            <w:tcW w:w="1615" w:type="dxa"/>
            <w:tcBorders>
              <w:top w:val="nil"/>
              <w:left w:val="nil"/>
              <w:bottom w:val="single" w:sz="4" w:space="0" w:color="auto"/>
              <w:right w:val="single" w:sz="4" w:space="0" w:color="auto"/>
            </w:tcBorders>
            <w:shd w:val="clear" w:color="auto" w:fill="auto"/>
            <w:noWrap/>
            <w:vAlign w:val="center"/>
            <w:hideMark/>
          </w:tcPr>
          <w:p w14:paraId="3040203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1.99</w:t>
            </w:r>
          </w:p>
        </w:tc>
        <w:tc>
          <w:tcPr>
            <w:tcW w:w="1017" w:type="dxa"/>
            <w:tcBorders>
              <w:top w:val="nil"/>
              <w:left w:val="nil"/>
              <w:bottom w:val="single" w:sz="4" w:space="0" w:color="auto"/>
              <w:right w:val="single" w:sz="4" w:space="0" w:color="auto"/>
            </w:tcBorders>
            <w:shd w:val="clear" w:color="auto" w:fill="auto"/>
            <w:noWrap/>
            <w:vAlign w:val="center"/>
            <w:hideMark/>
          </w:tcPr>
          <w:p w14:paraId="27217A56" w14:textId="3B26BFB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4.02</w:t>
            </w:r>
          </w:p>
        </w:tc>
        <w:tc>
          <w:tcPr>
            <w:tcW w:w="1302" w:type="dxa"/>
            <w:tcBorders>
              <w:top w:val="nil"/>
              <w:left w:val="nil"/>
              <w:bottom w:val="single" w:sz="4" w:space="0" w:color="auto"/>
              <w:right w:val="single" w:sz="4" w:space="0" w:color="auto"/>
            </w:tcBorders>
            <w:shd w:val="clear" w:color="auto" w:fill="auto"/>
            <w:noWrap/>
            <w:vAlign w:val="center"/>
            <w:hideMark/>
          </w:tcPr>
          <w:p w14:paraId="4A5EF53B"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1.14</w:t>
            </w:r>
          </w:p>
        </w:tc>
      </w:tr>
      <w:tr w:rsidR="00CC57FF" w:rsidRPr="000F6E70" w14:paraId="0753DCD3"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FFFFFF"/>
            <w:noWrap/>
            <w:vAlign w:val="center"/>
            <w:hideMark/>
          </w:tcPr>
          <w:p w14:paraId="75603115"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Others</w:t>
            </w:r>
          </w:p>
        </w:tc>
        <w:tc>
          <w:tcPr>
            <w:tcW w:w="1017" w:type="dxa"/>
            <w:tcBorders>
              <w:top w:val="nil"/>
              <w:left w:val="single" w:sz="4" w:space="0" w:color="auto"/>
              <w:bottom w:val="single" w:sz="4" w:space="0" w:color="auto"/>
              <w:right w:val="single" w:sz="4" w:space="0" w:color="auto"/>
            </w:tcBorders>
            <w:shd w:val="clear" w:color="auto" w:fill="auto"/>
            <w:noWrap/>
            <w:vAlign w:val="center"/>
            <w:hideMark/>
          </w:tcPr>
          <w:p w14:paraId="0647D90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32.35</w:t>
            </w:r>
          </w:p>
        </w:tc>
        <w:tc>
          <w:tcPr>
            <w:tcW w:w="1302" w:type="dxa"/>
            <w:tcBorders>
              <w:top w:val="nil"/>
              <w:left w:val="nil"/>
              <w:bottom w:val="single" w:sz="4" w:space="0" w:color="auto"/>
              <w:right w:val="single" w:sz="4" w:space="0" w:color="auto"/>
            </w:tcBorders>
            <w:shd w:val="clear" w:color="auto" w:fill="auto"/>
            <w:noWrap/>
            <w:vAlign w:val="center"/>
            <w:hideMark/>
          </w:tcPr>
          <w:p w14:paraId="0D5ED39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8.55</w:t>
            </w:r>
          </w:p>
        </w:tc>
        <w:tc>
          <w:tcPr>
            <w:tcW w:w="1260" w:type="dxa"/>
            <w:tcBorders>
              <w:top w:val="nil"/>
              <w:left w:val="nil"/>
              <w:bottom w:val="single" w:sz="4" w:space="0" w:color="auto"/>
              <w:right w:val="single" w:sz="4" w:space="0" w:color="auto"/>
            </w:tcBorders>
            <w:shd w:val="clear" w:color="auto" w:fill="auto"/>
            <w:noWrap/>
            <w:vAlign w:val="center"/>
            <w:hideMark/>
          </w:tcPr>
          <w:p w14:paraId="09E90C9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30.02</w:t>
            </w:r>
          </w:p>
        </w:tc>
        <w:tc>
          <w:tcPr>
            <w:tcW w:w="1615" w:type="dxa"/>
            <w:tcBorders>
              <w:top w:val="nil"/>
              <w:left w:val="nil"/>
              <w:bottom w:val="single" w:sz="4" w:space="0" w:color="auto"/>
              <w:right w:val="single" w:sz="4" w:space="0" w:color="auto"/>
            </w:tcBorders>
            <w:shd w:val="clear" w:color="auto" w:fill="auto"/>
            <w:noWrap/>
            <w:vAlign w:val="center"/>
            <w:hideMark/>
          </w:tcPr>
          <w:p w14:paraId="4C9505E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8.81</w:t>
            </w:r>
          </w:p>
        </w:tc>
        <w:tc>
          <w:tcPr>
            <w:tcW w:w="1017" w:type="dxa"/>
            <w:tcBorders>
              <w:top w:val="nil"/>
              <w:left w:val="nil"/>
              <w:bottom w:val="single" w:sz="4" w:space="0" w:color="auto"/>
              <w:right w:val="single" w:sz="4" w:space="0" w:color="auto"/>
            </w:tcBorders>
            <w:shd w:val="clear" w:color="auto" w:fill="auto"/>
            <w:noWrap/>
            <w:vAlign w:val="center"/>
            <w:hideMark/>
          </w:tcPr>
          <w:p w14:paraId="0C102ADD"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28.21</w:t>
            </w:r>
          </w:p>
        </w:tc>
        <w:tc>
          <w:tcPr>
            <w:tcW w:w="1302" w:type="dxa"/>
            <w:tcBorders>
              <w:top w:val="nil"/>
              <w:left w:val="nil"/>
              <w:bottom w:val="single" w:sz="4" w:space="0" w:color="auto"/>
              <w:right w:val="single" w:sz="4" w:space="0" w:color="auto"/>
            </w:tcBorders>
            <w:shd w:val="clear" w:color="auto" w:fill="auto"/>
            <w:noWrap/>
            <w:vAlign w:val="center"/>
            <w:hideMark/>
          </w:tcPr>
          <w:p w14:paraId="63491FBF" w14:textId="1AB56444"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8.36</w:t>
            </w:r>
          </w:p>
        </w:tc>
      </w:tr>
      <w:tr w:rsidR="00CC57FF" w:rsidRPr="00E7067C" w14:paraId="0C898EF6"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374B367C"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Total</w:t>
            </w:r>
          </w:p>
        </w:tc>
        <w:tc>
          <w:tcPr>
            <w:tcW w:w="1017" w:type="dxa"/>
            <w:tcBorders>
              <w:top w:val="nil"/>
              <w:left w:val="nil"/>
              <w:bottom w:val="single" w:sz="8" w:space="0" w:color="auto"/>
              <w:right w:val="single" w:sz="8" w:space="0" w:color="auto"/>
            </w:tcBorders>
            <w:shd w:val="clear" w:color="000000" w:fill="C00000"/>
            <w:noWrap/>
            <w:vAlign w:val="center"/>
            <w:hideMark/>
          </w:tcPr>
          <w:p w14:paraId="5B7616D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89.36</w:t>
            </w:r>
          </w:p>
        </w:tc>
        <w:tc>
          <w:tcPr>
            <w:tcW w:w="1302" w:type="dxa"/>
            <w:tcBorders>
              <w:top w:val="nil"/>
              <w:left w:val="nil"/>
              <w:bottom w:val="single" w:sz="8" w:space="0" w:color="auto"/>
              <w:right w:val="single" w:sz="8" w:space="0" w:color="auto"/>
            </w:tcBorders>
            <w:shd w:val="clear" w:color="000000" w:fill="C00000"/>
            <w:noWrap/>
            <w:vAlign w:val="center"/>
            <w:hideMark/>
          </w:tcPr>
          <w:p w14:paraId="5C5780EF"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26.37</w:t>
            </w:r>
          </w:p>
        </w:tc>
        <w:tc>
          <w:tcPr>
            <w:tcW w:w="1260" w:type="dxa"/>
            <w:tcBorders>
              <w:top w:val="nil"/>
              <w:left w:val="nil"/>
              <w:bottom w:val="single" w:sz="8" w:space="0" w:color="auto"/>
              <w:right w:val="single" w:sz="8" w:space="0" w:color="auto"/>
            </w:tcBorders>
            <w:shd w:val="clear" w:color="000000" w:fill="C00000"/>
            <w:noWrap/>
            <w:vAlign w:val="center"/>
            <w:hideMark/>
          </w:tcPr>
          <w:p w14:paraId="23FA4591"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93.18</w:t>
            </w:r>
          </w:p>
        </w:tc>
        <w:tc>
          <w:tcPr>
            <w:tcW w:w="1615" w:type="dxa"/>
            <w:tcBorders>
              <w:top w:val="nil"/>
              <w:left w:val="nil"/>
              <w:bottom w:val="single" w:sz="8" w:space="0" w:color="auto"/>
              <w:right w:val="single" w:sz="8" w:space="0" w:color="auto"/>
            </w:tcBorders>
            <w:shd w:val="clear" w:color="000000" w:fill="C00000"/>
            <w:noWrap/>
            <w:vAlign w:val="center"/>
            <w:hideMark/>
          </w:tcPr>
          <w:p w14:paraId="534B7F00"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32.05</w:t>
            </w:r>
          </w:p>
        </w:tc>
        <w:tc>
          <w:tcPr>
            <w:tcW w:w="1017" w:type="dxa"/>
            <w:tcBorders>
              <w:top w:val="nil"/>
              <w:left w:val="nil"/>
              <w:bottom w:val="single" w:sz="8" w:space="0" w:color="auto"/>
              <w:right w:val="single" w:sz="8" w:space="0" w:color="auto"/>
            </w:tcBorders>
            <w:shd w:val="clear" w:color="000000" w:fill="C00000"/>
            <w:noWrap/>
            <w:vAlign w:val="center"/>
            <w:hideMark/>
          </w:tcPr>
          <w:p w14:paraId="12540D1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90.14</w:t>
            </w:r>
          </w:p>
        </w:tc>
        <w:tc>
          <w:tcPr>
            <w:tcW w:w="1302" w:type="dxa"/>
            <w:tcBorders>
              <w:top w:val="nil"/>
              <w:left w:val="nil"/>
              <w:bottom w:val="single" w:sz="8" w:space="0" w:color="auto"/>
              <w:right w:val="single" w:sz="8" w:space="0" w:color="auto"/>
            </w:tcBorders>
            <w:shd w:val="clear" w:color="000000" w:fill="C00000"/>
            <w:noWrap/>
            <w:vAlign w:val="center"/>
            <w:hideMark/>
          </w:tcPr>
          <w:p w14:paraId="3D8759B7" w14:textId="5B9986F2"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29.81</w:t>
            </w:r>
          </w:p>
        </w:tc>
      </w:tr>
      <w:tr w:rsidR="00CC57FF" w:rsidRPr="000F6E70" w14:paraId="40A3D85B"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143E1FCD"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Exported Country</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2E56CA4C"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2019</w:t>
            </w:r>
          </w:p>
        </w:tc>
        <w:tc>
          <w:tcPr>
            <w:tcW w:w="2876"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529BA2BF"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2020</w:t>
            </w:r>
          </w:p>
        </w:tc>
        <w:tc>
          <w:tcPr>
            <w:tcW w:w="2320" w:type="dxa"/>
            <w:gridSpan w:val="2"/>
            <w:tcBorders>
              <w:top w:val="single" w:sz="8" w:space="0" w:color="auto"/>
              <w:left w:val="nil"/>
              <w:bottom w:val="single" w:sz="8" w:space="0" w:color="auto"/>
              <w:right w:val="single" w:sz="8" w:space="0" w:color="000000"/>
            </w:tcBorders>
            <w:shd w:val="clear" w:color="000000" w:fill="C00000"/>
            <w:noWrap/>
            <w:vAlign w:val="center"/>
            <w:hideMark/>
          </w:tcPr>
          <w:p w14:paraId="37BF4AC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2021</w:t>
            </w:r>
          </w:p>
        </w:tc>
      </w:tr>
      <w:tr w:rsidR="00CC57FF" w:rsidRPr="00E7067C" w14:paraId="14ED2647"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68AFF9C4"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w:t>
            </w:r>
          </w:p>
        </w:tc>
        <w:tc>
          <w:tcPr>
            <w:tcW w:w="1017" w:type="dxa"/>
            <w:tcBorders>
              <w:top w:val="nil"/>
              <w:left w:val="nil"/>
              <w:bottom w:val="nil"/>
              <w:right w:val="single" w:sz="8" w:space="0" w:color="auto"/>
            </w:tcBorders>
            <w:shd w:val="clear" w:color="000000" w:fill="C00000"/>
            <w:noWrap/>
            <w:vAlign w:val="center"/>
            <w:hideMark/>
          </w:tcPr>
          <w:p w14:paraId="420DC4D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nil"/>
              <w:right w:val="single" w:sz="8" w:space="0" w:color="auto"/>
            </w:tcBorders>
            <w:shd w:val="clear" w:color="000000" w:fill="C00000"/>
            <w:noWrap/>
            <w:vAlign w:val="center"/>
            <w:hideMark/>
          </w:tcPr>
          <w:p w14:paraId="2544865B"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260" w:type="dxa"/>
            <w:tcBorders>
              <w:top w:val="nil"/>
              <w:left w:val="nil"/>
              <w:bottom w:val="nil"/>
              <w:right w:val="single" w:sz="8" w:space="0" w:color="auto"/>
            </w:tcBorders>
            <w:shd w:val="clear" w:color="000000" w:fill="C00000"/>
            <w:noWrap/>
            <w:vAlign w:val="center"/>
            <w:hideMark/>
          </w:tcPr>
          <w:p w14:paraId="50E31145"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615" w:type="dxa"/>
            <w:tcBorders>
              <w:top w:val="nil"/>
              <w:left w:val="nil"/>
              <w:bottom w:val="nil"/>
              <w:right w:val="single" w:sz="8" w:space="0" w:color="auto"/>
            </w:tcBorders>
            <w:shd w:val="clear" w:color="000000" w:fill="C00000"/>
            <w:noWrap/>
            <w:vAlign w:val="center"/>
            <w:hideMark/>
          </w:tcPr>
          <w:p w14:paraId="321A7775"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c>
          <w:tcPr>
            <w:tcW w:w="1017" w:type="dxa"/>
            <w:tcBorders>
              <w:top w:val="nil"/>
              <w:left w:val="nil"/>
              <w:bottom w:val="nil"/>
              <w:right w:val="single" w:sz="8" w:space="0" w:color="auto"/>
            </w:tcBorders>
            <w:shd w:val="clear" w:color="000000" w:fill="C00000"/>
            <w:noWrap/>
            <w:vAlign w:val="center"/>
            <w:hideMark/>
          </w:tcPr>
          <w:p w14:paraId="3C6592DA"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 xml:space="preserve">Value </w:t>
            </w:r>
          </w:p>
        </w:tc>
        <w:tc>
          <w:tcPr>
            <w:tcW w:w="1302" w:type="dxa"/>
            <w:tcBorders>
              <w:top w:val="nil"/>
              <w:left w:val="nil"/>
              <w:bottom w:val="nil"/>
              <w:right w:val="single" w:sz="8" w:space="0" w:color="auto"/>
            </w:tcBorders>
            <w:shd w:val="clear" w:color="000000" w:fill="C00000"/>
            <w:noWrap/>
            <w:vAlign w:val="center"/>
            <w:hideMark/>
          </w:tcPr>
          <w:p w14:paraId="1FBF9CC0" w14:textId="0239D583"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Volume</w:t>
            </w:r>
          </w:p>
        </w:tc>
      </w:tr>
      <w:tr w:rsidR="00CC57FF" w:rsidRPr="000F6E70" w14:paraId="7AD6AF11" w14:textId="77777777" w:rsidTr="00A61E95">
        <w:trPr>
          <w:trHeight w:val="281"/>
        </w:trPr>
        <w:tc>
          <w:tcPr>
            <w:tcW w:w="2658" w:type="dxa"/>
            <w:tcBorders>
              <w:top w:val="single" w:sz="4" w:space="0" w:color="auto"/>
              <w:left w:val="single" w:sz="4" w:space="0" w:color="auto"/>
              <w:bottom w:val="single" w:sz="4" w:space="0" w:color="auto"/>
              <w:right w:val="nil"/>
            </w:tcBorders>
            <w:shd w:val="clear" w:color="auto" w:fill="auto"/>
            <w:noWrap/>
            <w:vAlign w:val="center"/>
            <w:hideMark/>
          </w:tcPr>
          <w:p w14:paraId="68E231EE"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Germany</w:t>
            </w:r>
          </w:p>
        </w:tc>
        <w:tc>
          <w:tcPr>
            <w:tcW w:w="1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263E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18.92</w:t>
            </w:r>
          </w:p>
        </w:tc>
        <w:tc>
          <w:tcPr>
            <w:tcW w:w="1302" w:type="dxa"/>
            <w:tcBorders>
              <w:top w:val="single" w:sz="4" w:space="0" w:color="auto"/>
              <w:left w:val="nil"/>
              <w:bottom w:val="single" w:sz="4" w:space="0" w:color="auto"/>
              <w:right w:val="single" w:sz="4" w:space="0" w:color="auto"/>
            </w:tcBorders>
            <w:shd w:val="clear" w:color="000000" w:fill="FFFFFF"/>
            <w:noWrap/>
            <w:hideMark/>
          </w:tcPr>
          <w:p w14:paraId="18DEA89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7.18</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F5D037"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12.07</w:t>
            </w:r>
          </w:p>
        </w:tc>
        <w:tc>
          <w:tcPr>
            <w:tcW w:w="1615" w:type="dxa"/>
            <w:tcBorders>
              <w:top w:val="single" w:sz="4" w:space="0" w:color="auto"/>
              <w:left w:val="nil"/>
              <w:bottom w:val="single" w:sz="4" w:space="0" w:color="auto"/>
              <w:right w:val="single" w:sz="4" w:space="0" w:color="auto"/>
            </w:tcBorders>
            <w:shd w:val="clear" w:color="auto" w:fill="auto"/>
            <w:noWrap/>
            <w:vAlign w:val="bottom"/>
            <w:hideMark/>
          </w:tcPr>
          <w:p w14:paraId="6141AC6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5.59</w:t>
            </w:r>
          </w:p>
        </w:tc>
        <w:tc>
          <w:tcPr>
            <w:tcW w:w="1017" w:type="dxa"/>
            <w:tcBorders>
              <w:top w:val="single" w:sz="4" w:space="0" w:color="auto"/>
              <w:left w:val="nil"/>
              <w:bottom w:val="single" w:sz="4" w:space="0" w:color="auto"/>
              <w:right w:val="single" w:sz="4" w:space="0" w:color="auto"/>
            </w:tcBorders>
            <w:shd w:val="clear" w:color="auto" w:fill="auto"/>
            <w:noWrap/>
            <w:vAlign w:val="bottom"/>
            <w:hideMark/>
          </w:tcPr>
          <w:p w14:paraId="2F7F4D1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13.10</w:t>
            </w:r>
          </w:p>
        </w:tc>
        <w:tc>
          <w:tcPr>
            <w:tcW w:w="1302" w:type="dxa"/>
            <w:tcBorders>
              <w:top w:val="single" w:sz="4" w:space="0" w:color="auto"/>
              <w:left w:val="nil"/>
              <w:bottom w:val="single" w:sz="4" w:space="0" w:color="auto"/>
              <w:right w:val="single" w:sz="4" w:space="0" w:color="auto"/>
            </w:tcBorders>
            <w:shd w:val="clear" w:color="auto" w:fill="auto"/>
            <w:noWrap/>
            <w:vAlign w:val="bottom"/>
            <w:hideMark/>
          </w:tcPr>
          <w:p w14:paraId="41BC961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5.61</w:t>
            </w:r>
          </w:p>
        </w:tc>
      </w:tr>
      <w:tr w:rsidR="00CC57FF" w:rsidRPr="000F6E70" w14:paraId="4FBF2B0E"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190720A8"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Italy</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417C7BB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19.70</w:t>
            </w:r>
          </w:p>
        </w:tc>
        <w:tc>
          <w:tcPr>
            <w:tcW w:w="1302" w:type="dxa"/>
            <w:tcBorders>
              <w:top w:val="nil"/>
              <w:left w:val="nil"/>
              <w:bottom w:val="single" w:sz="4" w:space="0" w:color="auto"/>
              <w:right w:val="single" w:sz="4" w:space="0" w:color="auto"/>
            </w:tcBorders>
            <w:shd w:val="clear" w:color="000000" w:fill="FFFFFF"/>
            <w:noWrap/>
            <w:hideMark/>
          </w:tcPr>
          <w:p w14:paraId="5FA2D52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7.89</w:t>
            </w:r>
          </w:p>
        </w:tc>
        <w:tc>
          <w:tcPr>
            <w:tcW w:w="1260" w:type="dxa"/>
            <w:tcBorders>
              <w:top w:val="nil"/>
              <w:left w:val="nil"/>
              <w:bottom w:val="single" w:sz="4" w:space="0" w:color="auto"/>
              <w:right w:val="single" w:sz="4" w:space="0" w:color="auto"/>
            </w:tcBorders>
            <w:shd w:val="clear" w:color="auto" w:fill="auto"/>
            <w:noWrap/>
            <w:vAlign w:val="bottom"/>
            <w:hideMark/>
          </w:tcPr>
          <w:p w14:paraId="04D8F3F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14.51</w:t>
            </w:r>
          </w:p>
        </w:tc>
        <w:tc>
          <w:tcPr>
            <w:tcW w:w="1615" w:type="dxa"/>
            <w:tcBorders>
              <w:top w:val="nil"/>
              <w:left w:val="nil"/>
              <w:bottom w:val="single" w:sz="4" w:space="0" w:color="auto"/>
              <w:right w:val="single" w:sz="4" w:space="0" w:color="auto"/>
            </w:tcBorders>
            <w:shd w:val="clear" w:color="auto" w:fill="auto"/>
            <w:noWrap/>
            <w:vAlign w:val="bottom"/>
            <w:hideMark/>
          </w:tcPr>
          <w:p w14:paraId="1213412A"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6.96</w:t>
            </w:r>
          </w:p>
        </w:tc>
        <w:tc>
          <w:tcPr>
            <w:tcW w:w="1017" w:type="dxa"/>
            <w:tcBorders>
              <w:top w:val="nil"/>
              <w:left w:val="nil"/>
              <w:bottom w:val="single" w:sz="4" w:space="0" w:color="auto"/>
              <w:right w:val="single" w:sz="4" w:space="0" w:color="auto"/>
            </w:tcBorders>
            <w:shd w:val="clear" w:color="auto" w:fill="auto"/>
            <w:noWrap/>
            <w:vAlign w:val="bottom"/>
            <w:hideMark/>
          </w:tcPr>
          <w:p w14:paraId="07B7AF38"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10.64</w:t>
            </w:r>
          </w:p>
        </w:tc>
        <w:tc>
          <w:tcPr>
            <w:tcW w:w="1302" w:type="dxa"/>
            <w:tcBorders>
              <w:top w:val="nil"/>
              <w:left w:val="nil"/>
              <w:bottom w:val="single" w:sz="4" w:space="0" w:color="auto"/>
              <w:right w:val="single" w:sz="4" w:space="0" w:color="auto"/>
            </w:tcBorders>
            <w:shd w:val="clear" w:color="auto" w:fill="auto"/>
            <w:noWrap/>
            <w:vAlign w:val="bottom"/>
            <w:hideMark/>
          </w:tcPr>
          <w:p w14:paraId="2CC9AB58" w14:textId="2525B8A9"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4.51</w:t>
            </w:r>
          </w:p>
        </w:tc>
      </w:tr>
      <w:tr w:rsidR="00CC57FF" w:rsidRPr="000F6E70" w14:paraId="4DDF6F05"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73E39AFD"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United Arab Emirates</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DBDD31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13.28</w:t>
            </w:r>
          </w:p>
        </w:tc>
        <w:tc>
          <w:tcPr>
            <w:tcW w:w="1302" w:type="dxa"/>
            <w:tcBorders>
              <w:top w:val="nil"/>
              <w:left w:val="nil"/>
              <w:bottom w:val="single" w:sz="4" w:space="0" w:color="auto"/>
              <w:right w:val="single" w:sz="4" w:space="0" w:color="auto"/>
            </w:tcBorders>
            <w:shd w:val="clear" w:color="000000" w:fill="FFFFFF"/>
            <w:noWrap/>
            <w:hideMark/>
          </w:tcPr>
          <w:p w14:paraId="765925C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5.02</w:t>
            </w:r>
          </w:p>
        </w:tc>
        <w:tc>
          <w:tcPr>
            <w:tcW w:w="1260" w:type="dxa"/>
            <w:tcBorders>
              <w:top w:val="nil"/>
              <w:left w:val="nil"/>
              <w:bottom w:val="single" w:sz="4" w:space="0" w:color="auto"/>
              <w:right w:val="single" w:sz="4" w:space="0" w:color="auto"/>
            </w:tcBorders>
            <w:shd w:val="clear" w:color="auto" w:fill="auto"/>
            <w:noWrap/>
            <w:vAlign w:val="bottom"/>
            <w:hideMark/>
          </w:tcPr>
          <w:p w14:paraId="550C05B5"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7.88</w:t>
            </w:r>
          </w:p>
        </w:tc>
        <w:tc>
          <w:tcPr>
            <w:tcW w:w="1615" w:type="dxa"/>
            <w:tcBorders>
              <w:top w:val="nil"/>
              <w:left w:val="nil"/>
              <w:bottom w:val="single" w:sz="4" w:space="0" w:color="auto"/>
              <w:right w:val="single" w:sz="4" w:space="0" w:color="auto"/>
            </w:tcBorders>
            <w:shd w:val="clear" w:color="auto" w:fill="auto"/>
            <w:noWrap/>
            <w:vAlign w:val="bottom"/>
            <w:hideMark/>
          </w:tcPr>
          <w:p w14:paraId="4943E1AC"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3.54</w:t>
            </w:r>
          </w:p>
        </w:tc>
        <w:tc>
          <w:tcPr>
            <w:tcW w:w="1017" w:type="dxa"/>
            <w:tcBorders>
              <w:top w:val="nil"/>
              <w:left w:val="nil"/>
              <w:bottom w:val="single" w:sz="4" w:space="0" w:color="auto"/>
              <w:right w:val="single" w:sz="4" w:space="0" w:color="auto"/>
            </w:tcBorders>
            <w:shd w:val="clear" w:color="auto" w:fill="auto"/>
            <w:noWrap/>
            <w:vAlign w:val="bottom"/>
            <w:hideMark/>
          </w:tcPr>
          <w:p w14:paraId="4C35530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4.72</w:t>
            </w:r>
          </w:p>
        </w:tc>
        <w:tc>
          <w:tcPr>
            <w:tcW w:w="1302" w:type="dxa"/>
            <w:tcBorders>
              <w:top w:val="nil"/>
              <w:left w:val="nil"/>
              <w:bottom w:val="single" w:sz="4" w:space="0" w:color="auto"/>
              <w:right w:val="single" w:sz="4" w:space="0" w:color="auto"/>
            </w:tcBorders>
            <w:shd w:val="clear" w:color="auto" w:fill="auto"/>
            <w:noWrap/>
            <w:vAlign w:val="bottom"/>
            <w:hideMark/>
          </w:tcPr>
          <w:p w14:paraId="34C03C8B" w14:textId="500D0ACB"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1.72</w:t>
            </w:r>
          </w:p>
        </w:tc>
      </w:tr>
      <w:tr w:rsidR="00CC57FF" w:rsidRPr="000F6E70" w14:paraId="09E9B90B"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0FB2FA72"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Saudi Arabia</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03EA2E8"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2.81</w:t>
            </w:r>
          </w:p>
        </w:tc>
        <w:tc>
          <w:tcPr>
            <w:tcW w:w="1302" w:type="dxa"/>
            <w:tcBorders>
              <w:top w:val="nil"/>
              <w:left w:val="nil"/>
              <w:bottom w:val="single" w:sz="4" w:space="0" w:color="auto"/>
              <w:right w:val="single" w:sz="4" w:space="0" w:color="auto"/>
            </w:tcBorders>
            <w:shd w:val="clear" w:color="000000" w:fill="FFFFFF"/>
            <w:noWrap/>
            <w:hideMark/>
          </w:tcPr>
          <w:p w14:paraId="5DFC80A9"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1.13</w:t>
            </w:r>
          </w:p>
        </w:tc>
        <w:tc>
          <w:tcPr>
            <w:tcW w:w="1260" w:type="dxa"/>
            <w:tcBorders>
              <w:top w:val="nil"/>
              <w:left w:val="nil"/>
              <w:bottom w:val="single" w:sz="4" w:space="0" w:color="auto"/>
              <w:right w:val="single" w:sz="4" w:space="0" w:color="auto"/>
            </w:tcBorders>
            <w:shd w:val="clear" w:color="auto" w:fill="auto"/>
            <w:noWrap/>
            <w:vAlign w:val="bottom"/>
            <w:hideMark/>
          </w:tcPr>
          <w:p w14:paraId="3AE0C031"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2.11</w:t>
            </w:r>
          </w:p>
        </w:tc>
        <w:tc>
          <w:tcPr>
            <w:tcW w:w="1615" w:type="dxa"/>
            <w:tcBorders>
              <w:top w:val="nil"/>
              <w:left w:val="nil"/>
              <w:bottom w:val="single" w:sz="4" w:space="0" w:color="auto"/>
              <w:right w:val="single" w:sz="4" w:space="0" w:color="auto"/>
            </w:tcBorders>
            <w:shd w:val="clear" w:color="auto" w:fill="auto"/>
            <w:noWrap/>
            <w:vAlign w:val="bottom"/>
            <w:hideMark/>
          </w:tcPr>
          <w:p w14:paraId="5B39E7B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0.95</w:t>
            </w:r>
          </w:p>
        </w:tc>
        <w:tc>
          <w:tcPr>
            <w:tcW w:w="1017" w:type="dxa"/>
            <w:tcBorders>
              <w:top w:val="nil"/>
              <w:left w:val="nil"/>
              <w:bottom w:val="single" w:sz="4" w:space="0" w:color="auto"/>
              <w:right w:val="single" w:sz="4" w:space="0" w:color="auto"/>
            </w:tcBorders>
            <w:shd w:val="clear" w:color="auto" w:fill="auto"/>
            <w:noWrap/>
            <w:vAlign w:val="bottom"/>
            <w:hideMark/>
          </w:tcPr>
          <w:p w14:paraId="577C835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2.46</w:t>
            </w:r>
          </w:p>
        </w:tc>
        <w:tc>
          <w:tcPr>
            <w:tcW w:w="1302" w:type="dxa"/>
            <w:tcBorders>
              <w:top w:val="nil"/>
              <w:left w:val="nil"/>
              <w:bottom w:val="single" w:sz="4" w:space="0" w:color="auto"/>
              <w:right w:val="single" w:sz="4" w:space="0" w:color="auto"/>
            </w:tcBorders>
            <w:shd w:val="clear" w:color="auto" w:fill="auto"/>
            <w:noWrap/>
            <w:vAlign w:val="bottom"/>
            <w:hideMark/>
          </w:tcPr>
          <w:p w14:paraId="5EC6C112" w14:textId="73F02C81"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0.98</w:t>
            </w:r>
          </w:p>
        </w:tc>
      </w:tr>
      <w:tr w:rsidR="00CC57FF" w:rsidRPr="000F6E70" w14:paraId="6065E5BF" w14:textId="77777777" w:rsidTr="00A61E95">
        <w:trPr>
          <w:trHeight w:val="281"/>
        </w:trPr>
        <w:tc>
          <w:tcPr>
            <w:tcW w:w="2658" w:type="dxa"/>
            <w:tcBorders>
              <w:top w:val="nil"/>
              <w:left w:val="single" w:sz="4" w:space="0" w:color="auto"/>
              <w:bottom w:val="single" w:sz="4" w:space="0" w:color="auto"/>
              <w:right w:val="nil"/>
            </w:tcBorders>
            <w:shd w:val="clear" w:color="auto" w:fill="auto"/>
            <w:noWrap/>
            <w:vAlign w:val="center"/>
            <w:hideMark/>
          </w:tcPr>
          <w:p w14:paraId="666C84E1"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Turkey</w:t>
            </w:r>
          </w:p>
        </w:tc>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C329A2E"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1.57</w:t>
            </w:r>
          </w:p>
        </w:tc>
        <w:tc>
          <w:tcPr>
            <w:tcW w:w="1302" w:type="dxa"/>
            <w:tcBorders>
              <w:top w:val="nil"/>
              <w:left w:val="nil"/>
              <w:bottom w:val="single" w:sz="4" w:space="0" w:color="auto"/>
              <w:right w:val="single" w:sz="4" w:space="0" w:color="auto"/>
            </w:tcBorders>
            <w:shd w:val="clear" w:color="000000" w:fill="FFFFFF"/>
            <w:noWrap/>
            <w:hideMark/>
          </w:tcPr>
          <w:p w14:paraId="6C51CCDF"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0.54</w:t>
            </w:r>
          </w:p>
        </w:tc>
        <w:tc>
          <w:tcPr>
            <w:tcW w:w="1260" w:type="dxa"/>
            <w:tcBorders>
              <w:top w:val="nil"/>
              <w:left w:val="nil"/>
              <w:bottom w:val="single" w:sz="4" w:space="0" w:color="auto"/>
              <w:right w:val="single" w:sz="4" w:space="0" w:color="auto"/>
            </w:tcBorders>
            <w:shd w:val="clear" w:color="auto" w:fill="auto"/>
            <w:noWrap/>
            <w:vAlign w:val="bottom"/>
            <w:hideMark/>
          </w:tcPr>
          <w:p w14:paraId="192D7216"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2.78</w:t>
            </w:r>
          </w:p>
        </w:tc>
        <w:tc>
          <w:tcPr>
            <w:tcW w:w="1615" w:type="dxa"/>
            <w:tcBorders>
              <w:top w:val="nil"/>
              <w:left w:val="nil"/>
              <w:bottom w:val="single" w:sz="4" w:space="0" w:color="auto"/>
              <w:right w:val="single" w:sz="4" w:space="0" w:color="auto"/>
            </w:tcBorders>
            <w:shd w:val="clear" w:color="auto" w:fill="auto"/>
            <w:noWrap/>
            <w:vAlign w:val="bottom"/>
            <w:hideMark/>
          </w:tcPr>
          <w:p w14:paraId="7F7E7F3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0.95</w:t>
            </w:r>
          </w:p>
        </w:tc>
        <w:tc>
          <w:tcPr>
            <w:tcW w:w="1017" w:type="dxa"/>
            <w:tcBorders>
              <w:top w:val="nil"/>
              <w:left w:val="nil"/>
              <w:bottom w:val="single" w:sz="4" w:space="0" w:color="auto"/>
              <w:right w:val="single" w:sz="4" w:space="0" w:color="auto"/>
            </w:tcBorders>
            <w:shd w:val="clear" w:color="auto" w:fill="auto"/>
            <w:noWrap/>
            <w:vAlign w:val="bottom"/>
            <w:hideMark/>
          </w:tcPr>
          <w:p w14:paraId="32E28CC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2.88</w:t>
            </w:r>
          </w:p>
        </w:tc>
        <w:tc>
          <w:tcPr>
            <w:tcW w:w="1302" w:type="dxa"/>
            <w:tcBorders>
              <w:top w:val="nil"/>
              <w:left w:val="nil"/>
              <w:bottom w:val="single" w:sz="4" w:space="0" w:color="auto"/>
              <w:right w:val="single" w:sz="4" w:space="0" w:color="auto"/>
            </w:tcBorders>
            <w:shd w:val="clear" w:color="auto" w:fill="auto"/>
            <w:noWrap/>
            <w:vAlign w:val="bottom"/>
            <w:hideMark/>
          </w:tcPr>
          <w:p w14:paraId="383EE863" w14:textId="6AFBB07F"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0.85</w:t>
            </w:r>
          </w:p>
        </w:tc>
      </w:tr>
      <w:tr w:rsidR="00CC57FF" w:rsidRPr="000F6E70" w14:paraId="406B17C7" w14:textId="77777777" w:rsidTr="00A61E95">
        <w:trPr>
          <w:trHeight w:val="296"/>
        </w:trPr>
        <w:tc>
          <w:tcPr>
            <w:tcW w:w="2658" w:type="dxa"/>
            <w:tcBorders>
              <w:top w:val="nil"/>
              <w:left w:val="single" w:sz="8" w:space="0" w:color="auto"/>
              <w:bottom w:val="single" w:sz="8" w:space="0" w:color="auto"/>
              <w:right w:val="nil"/>
            </w:tcBorders>
            <w:shd w:val="clear" w:color="000000" w:fill="FFFFFF"/>
            <w:noWrap/>
            <w:vAlign w:val="center"/>
            <w:hideMark/>
          </w:tcPr>
          <w:p w14:paraId="402BAAAD" w14:textId="77777777" w:rsidR="00CC57FF" w:rsidRPr="000F6E70" w:rsidRDefault="00CC57FF" w:rsidP="00A61E95">
            <w:pPr>
              <w:spacing w:after="0" w:line="240" w:lineRule="auto"/>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Others</w:t>
            </w:r>
          </w:p>
        </w:tc>
        <w:tc>
          <w:tcPr>
            <w:tcW w:w="1017" w:type="dxa"/>
            <w:tcBorders>
              <w:top w:val="nil"/>
              <w:left w:val="single" w:sz="4" w:space="0" w:color="auto"/>
              <w:bottom w:val="single" w:sz="4" w:space="0" w:color="auto"/>
              <w:right w:val="single" w:sz="4" w:space="0" w:color="auto"/>
            </w:tcBorders>
            <w:shd w:val="clear" w:color="auto" w:fill="auto"/>
            <w:noWrap/>
            <w:vAlign w:val="center"/>
            <w:hideMark/>
          </w:tcPr>
          <w:p w14:paraId="663F83F7"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24.13</w:t>
            </w:r>
          </w:p>
        </w:tc>
        <w:tc>
          <w:tcPr>
            <w:tcW w:w="1302" w:type="dxa"/>
            <w:tcBorders>
              <w:top w:val="nil"/>
              <w:left w:val="nil"/>
              <w:bottom w:val="single" w:sz="4" w:space="0" w:color="auto"/>
              <w:right w:val="single" w:sz="4" w:space="0" w:color="auto"/>
            </w:tcBorders>
            <w:shd w:val="clear" w:color="auto" w:fill="auto"/>
            <w:noWrap/>
            <w:vAlign w:val="center"/>
            <w:hideMark/>
          </w:tcPr>
          <w:p w14:paraId="2DB681C2"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7.90</w:t>
            </w:r>
          </w:p>
        </w:tc>
        <w:tc>
          <w:tcPr>
            <w:tcW w:w="1260" w:type="dxa"/>
            <w:tcBorders>
              <w:top w:val="nil"/>
              <w:left w:val="nil"/>
              <w:bottom w:val="single" w:sz="4" w:space="0" w:color="auto"/>
              <w:right w:val="single" w:sz="4" w:space="0" w:color="auto"/>
            </w:tcBorders>
            <w:shd w:val="clear" w:color="auto" w:fill="auto"/>
            <w:noWrap/>
            <w:vAlign w:val="center"/>
            <w:hideMark/>
          </w:tcPr>
          <w:p w14:paraId="4D9CBFF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20.46</w:t>
            </w:r>
          </w:p>
        </w:tc>
        <w:tc>
          <w:tcPr>
            <w:tcW w:w="1615" w:type="dxa"/>
            <w:tcBorders>
              <w:top w:val="nil"/>
              <w:left w:val="nil"/>
              <w:bottom w:val="single" w:sz="4" w:space="0" w:color="auto"/>
              <w:right w:val="single" w:sz="4" w:space="0" w:color="auto"/>
            </w:tcBorders>
            <w:shd w:val="clear" w:color="auto" w:fill="auto"/>
            <w:noWrap/>
            <w:vAlign w:val="center"/>
            <w:hideMark/>
          </w:tcPr>
          <w:p w14:paraId="117CAA44"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7.47</w:t>
            </w:r>
          </w:p>
        </w:tc>
        <w:tc>
          <w:tcPr>
            <w:tcW w:w="1017" w:type="dxa"/>
            <w:tcBorders>
              <w:top w:val="nil"/>
              <w:left w:val="nil"/>
              <w:bottom w:val="single" w:sz="4" w:space="0" w:color="auto"/>
              <w:right w:val="single" w:sz="4" w:space="0" w:color="auto"/>
            </w:tcBorders>
            <w:shd w:val="clear" w:color="auto" w:fill="auto"/>
            <w:noWrap/>
            <w:vAlign w:val="center"/>
            <w:hideMark/>
          </w:tcPr>
          <w:p w14:paraId="769CB623"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16.58</w:t>
            </w:r>
          </w:p>
        </w:tc>
        <w:tc>
          <w:tcPr>
            <w:tcW w:w="1302" w:type="dxa"/>
            <w:tcBorders>
              <w:top w:val="nil"/>
              <w:left w:val="nil"/>
              <w:bottom w:val="single" w:sz="4" w:space="0" w:color="auto"/>
              <w:right w:val="single" w:sz="4" w:space="0" w:color="auto"/>
            </w:tcBorders>
            <w:shd w:val="clear" w:color="auto" w:fill="auto"/>
            <w:noWrap/>
            <w:vAlign w:val="center"/>
            <w:hideMark/>
          </w:tcPr>
          <w:p w14:paraId="750448D5" w14:textId="77777777" w:rsidR="00CC57FF" w:rsidRPr="000F6E70" w:rsidRDefault="00CC57FF" w:rsidP="00A61E95">
            <w:pPr>
              <w:spacing w:after="0" w:line="240" w:lineRule="auto"/>
              <w:jc w:val="center"/>
              <w:rPr>
                <w:rFonts w:ascii="Arial" w:eastAsia="Times New Roman" w:hAnsi="Arial" w:cs="Arial"/>
                <w:color w:val="000000"/>
                <w:sz w:val="20"/>
                <w:szCs w:val="20"/>
                <w:lang w:val="en-US"/>
              </w:rPr>
            </w:pPr>
            <w:r w:rsidRPr="000F6E70">
              <w:rPr>
                <w:rFonts w:ascii="Arial" w:eastAsia="Times New Roman" w:hAnsi="Arial" w:cs="Arial"/>
                <w:color w:val="000000"/>
                <w:sz w:val="20"/>
                <w:szCs w:val="20"/>
                <w:lang w:val="en-US"/>
              </w:rPr>
              <w:t>5.66</w:t>
            </w:r>
          </w:p>
        </w:tc>
      </w:tr>
      <w:tr w:rsidR="00CC57FF" w:rsidRPr="00E7067C" w14:paraId="315D28A0" w14:textId="77777777" w:rsidTr="00A61E95">
        <w:trPr>
          <w:trHeight w:val="296"/>
        </w:trPr>
        <w:tc>
          <w:tcPr>
            <w:tcW w:w="2658" w:type="dxa"/>
            <w:tcBorders>
              <w:top w:val="nil"/>
              <w:left w:val="single" w:sz="8" w:space="0" w:color="auto"/>
              <w:bottom w:val="single" w:sz="8" w:space="0" w:color="auto"/>
              <w:right w:val="single" w:sz="8" w:space="0" w:color="auto"/>
            </w:tcBorders>
            <w:shd w:val="clear" w:color="000000" w:fill="C00000"/>
            <w:noWrap/>
            <w:vAlign w:val="center"/>
            <w:hideMark/>
          </w:tcPr>
          <w:p w14:paraId="677C05A2" w14:textId="77777777" w:rsidR="00CC57FF" w:rsidRPr="000F6E70" w:rsidRDefault="00CC57FF" w:rsidP="00A61E95">
            <w:pPr>
              <w:spacing w:after="0" w:line="240" w:lineRule="auto"/>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Total</w:t>
            </w:r>
          </w:p>
        </w:tc>
        <w:tc>
          <w:tcPr>
            <w:tcW w:w="1017" w:type="dxa"/>
            <w:tcBorders>
              <w:top w:val="nil"/>
              <w:left w:val="nil"/>
              <w:bottom w:val="single" w:sz="8" w:space="0" w:color="auto"/>
              <w:right w:val="single" w:sz="8" w:space="0" w:color="auto"/>
            </w:tcBorders>
            <w:shd w:val="clear" w:color="000000" w:fill="C00000"/>
            <w:noWrap/>
            <w:vAlign w:val="center"/>
            <w:hideMark/>
          </w:tcPr>
          <w:p w14:paraId="1BF0F79D"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80.41</w:t>
            </w:r>
          </w:p>
        </w:tc>
        <w:tc>
          <w:tcPr>
            <w:tcW w:w="1302" w:type="dxa"/>
            <w:tcBorders>
              <w:top w:val="nil"/>
              <w:left w:val="nil"/>
              <w:bottom w:val="single" w:sz="8" w:space="0" w:color="auto"/>
              <w:right w:val="single" w:sz="8" w:space="0" w:color="auto"/>
            </w:tcBorders>
            <w:shd w:val="clear" w:color="000000" w:fill="C00000"/>
            <w:noWrap/>
            <w:vAlign w:val="center"/>
            <w:hideMark/>
          </w:tcPr>
          <w:p w14:paraId="0657FAC2"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29.66</w:t>
            </w:r>
          </w:p>
        </w:tc>
        <w:tc>
          <w:tcPr>
            <w:tcW w:w="1260" w:type="dxa"/>
            <w:tcBorders>
              <w:top w:val="nil"/>
              <w:left w:val="nil"/>
              <w:bottom w:val="single" w:sz="8" w:space="0" w:color="auto"/>
              <w:right w:val="single" w:sz="8" w:space="0" w:color="auto"/>
            </w:tcBorders>
            <w:shd w:val="clear" w:color="000000" w:fill="C00000"/>
            <w:noWrap/>
            <w:vAlign w:val="center"/>
            <w:hideMark/>
          </w:tcPr>
          <w:p w14:paraId="783BAB35"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59.81</w:t>
            </w:r>
          </w:p>
        </w:tc>
        <w:tc>
          <w:tcPr>
            <w:tcW w:w="1615" w:type="dxa"/>
            <w:tcBorders>
              <w:top w:val="nil"/>
              <w:left w:val="nil"/>
              <w:bottom w:val="single" w:sz="8" w:space="0" w:color="auto"/>
              <w:right w:val="single" w:sz="8" w:space="0" w:color="auto"/>
            </w:tcBorders>
            <w:shd w:val="clear" w:color="000000" w:fill="C00000"/>
            <w:noWrap/>
            <w:vAlign w:val="center"/>
            <w:hideMark/>
          </w:tcPr>
          <w:p w14:paraId="2423FC14"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25.47</w:t>
            </w:r>
          </w:p>
        </w:tc>
        <w:tc>
          <w:tcPr>
            <w:tcW w:w="1017" w:type="dxa"/>
            <w:tcBorders>
              <w:top w:val="nil"/>
              <w:left w:val="nil"/>
              <w:bottom w:val="single" w:sz="8" w:space="0" w:color="auto"/>
              <w:right w:val="single" w:sz="8" w:space="0" w:color="auto"/>
            </w:tcBorders>
            <w:shd w:val="clear" w:color="000000" w:fill="C00000"/>
            <w:noWrap/>
            <w:vAlign w:val="center"/>
            <w:hideMark/>
          </w:tcPr>
          <w:p w14:paraId="138A4D6E" w14:textId="77777777"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50.38</w:t>
            </w:r>
          </w:p>
        </w:tc>
        <w:tc>
          <w:tcPr>
            <w:tcW w:w="1302" w:type="dxa"/>
            <w:tcBorders>
              <w:top w:val="nil"/>
              <w:left w:val="nil"/>
              <w:bottom w:val="single" w:sz="8" w:space="0" w:color="auto"/>
              <w:right w:val="single" w:sz="8" w:space="0" w:color="auto"/>
            </w:tcBorders>
            <w:shd w:val="clear" w:color="000000" w:fill="C00000"/>
            <w:noWrap/>
            <w:vAlign w:val="center"/>
            <w:hideMark/>
          </w:tcPr>
          <w:p w14:paraId="3BC93759" w14:textId="2A38D634" w:rsidR="00CC57FF" w:rsidRPr="000F6E70" w:rsidRDefault="00CC57FF" w:rsidP="00A61E95">
            <w:pPr>
              <w:spacing w:after="0" w:line="240" w:lineRule="auto"/>
              <w:jc w:val="center"/>
              <w:rPr>
                <w:rFonts w:ascii="Arial" w:eastAsia="Times New Roman" w:hAnsi="Arial" w:cs="Arial"/>
                <w:color w:val="FFFFFF"/>
                <w:sz w:val="20"/>
                <w:szCs w:val="20"/>
                <w:lang w:val="en-US"/>
              </w:rPr>
            </w:pPr>
            <w:r w:rsidRPr="000F6E70">
              <w:rPr>
                <w:rFonts w:ascii="Arial" w:eastAsia="Times New Roman" w:hAnsi="Arial" w:cs="Arial"/>
                <w:color w:val="FFFFFF"/>
                <w:sz w:val="20"/>
                <w:szCs w:val="20"/>
                <w:lang w:val="en-US"/>
              </w:rPr>
              <w:t>19.32</w:t>
            </w:r>
          </w:p>
        </w:tc>
      </w:tr>
    </w:tbl>
    <w:p w14:paraId="74241D8E" w14:textId="77777777" w:rsidR="00416909" w:rsidRDefault="00416909" w:rsidP="00CC57FF">
      <w:pPr>
        <w:jc w:val="both"/>
        <w:rPr>
          <w:rFonts w:ascii="Arial" w:hAnsi="Arial" w:cs="Arial"/>
          <w:sz w:val="24"/>
          <w:szCs w:val="24"/>
        </w:rPr>
      </w:pPr>
    </w:p>
    <w:p w14:paraId="0AB5DE15" w14:textId="36DED15D" w:rsidR="00416909" w:rsidRDefault="00416909" w:rsidP="00CC57FF">
      <w:pPr>
        <w:jc w:val="both"/>
        <w:rPr>
          <w:rFonts w:ascii="Arial" w:hAnsi="Arial" w:cs="Arial"/>
          <w:sz w:val="24"/>
          <w:szCs w:val="24"/>
        </w:rPr>
      </w:pPr>
      <w:r>
        <w:rPr>
          <w:noProof/>
        </w:rPr>
        <mc:AlternateContent>
          <mc:Choice Requires="wps">
            <w:drawing>
              <wp:anchor distT="0" distB="0" distL="114300" distR="114300" simplePos="0" relativeHeight="252942336" behindDoc="0" locked="0" layoutInCell="1" allowOverlap="1" wp14:anchorId="07016E3C" wp14:editId="5BD9C278">
                <wp:simplePos x="0" y="0"/>
                <wp:positionH relativeFrom="column">
                  <wp:posOffset>5163820</wp:posOffset>
                </wp:positionH>
                <wp:positionV relativeFrom="paragraph">
                  <wp:posOffset>6350</wp:posOffset>
                </wp:positionV>
                <wp:extent cx="1280160" cy="292735"/>
                <wp:effectExtent l="0" t="0" r="0" b="0"/>
                <wp:wrapNone/>
                <wp:docPr id="107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7016E3C" id="_x0000_s1188" type="#_x0000_t202" style="position:absolute;left:0;text-align:left;margin-left:406.6pt;margin-top:.5pt;width:100.8pt;height:23.0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" filled="f" stroked="f">
                <v:textbox style="mso-fit-shape-to-text:t">
                  <w:txbxContent>
                    <w:p w14:paraId="6B749FB3"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DGFT</w:t>
                      </w:r>
                    </w:p>
                  </w:txbxContent>
                </v:textbox>
              </v:shape>
            </w:pict>
          </mc:Fallback>
        </mc:AlternateContent>
      </w:r>
    </w:p>
    <w:p w14:paraId="17B777A2" w14:textId="77777777" w:rsidR="00416909" w:rsidRDefault="00416909" w:rsidP="00CC57FF">
      <w:pPr>
        <w:jc w:val="both"/>
        <w:rPr>
          <w:rFonts w:ascii="Arial" w:hAnsi="Arial" w:cs="Arial"/>
          <w:sz w:val="24"/>
          <w:szCs w:val="24"/>
        </w:rPr>
      </w:pPr>
    </w:p>
    <w:p w14:paraId="5DEC4D0D" w14:textId="3C9B8F8C" w:rsidR="00CC57FF" w:rsidRDefault="00CC57FF" w:rsidP="00CC57FF">
      <w:pPr>
        <w:jc w:val="both"/>
        <w:rPr>
          <w:rFonts w:ascii="Arial" w:hAnsi="Arial" w:cs="Arial"/>
          <w:sz w:val="24"/>
          <w:szCs w:val="24"/>
        </w:rPr>
      </w:pPr>
    </w:p>
    <w:p w14:paraId="11A78F87" w14:textId="280B5218" w:rsidR="00F4283D" w:rsidRPr="00363C10" w:rsidRDefault="00F4283D" w:rsidP="00F4283D">
      <w:pPr>
        <w:spacing w:line="360" w:lineRule="auto"/>
        <w:jc w:val="both"/>
        <w:rPr>
          <w:rFonts w:ascii="Arial" w:hAnsi="Arial" w:cs="Arial"/>
          <w:sz w:val="24"/>
          <w:szCs w:val="24"/>
        </w:rPr>
      </w:pPr>
      <w:r>
        <w:rPr>
          <w:rFonts w:ascii="Arial" w:eastAsia="Arial" w:hAnsi="Arial" w:cs="Arial"/>
          <w:b/>
          <w:bCs/>
          <w:sz w:val="24"/>
          <w:szCs w:val="24"/>
        </w:rPr>
        <w:t>3.6.8. India</w:t>
      </w:r>
      <w:r w:rsidRPr="004070B7">
        <w:rPr>
          <w:rFonts w:ascii="Arial" w:eastAsia="Arial" w:hAnsi="Arial" w:cs="Arial"/>
          <w:b/>
          <w:bCs/>
          <w:sz w:val="24"/>
          <w:szCs w:val="24"/>
        </w:rPr>
        <w:t xml:space="preserve"> Epoxy Resin Market </w:t>
      </w:r>
      <w:r>
        <w:rPr>
          <w:rFonts w:ascii="Verdana" w:eastAsia="Arial" w:hAnsi="Verdana" w:cs="Arial"/>
          <w:b/>
          <w:bCs/>
          <w:sz w:val="20"/>
          <w:szCs w:val="20"/>
          <w:lang w:val="en-US"/>
        </w:rPr>
        <w:t>Demand-</w:t>
      </w:r>
      <w:r w:rsidRPr="00363C10">
        <w:rPr>
          <w:rFonts w:ascii="Verdana" w:eastAsia="Arial" w:hAnsi="Verdana" w:cs="Arial"/>
          <w:b/>
          <w:bCs/>
          <w:sz w:val="20"/>
          <w:szCs w:val="20"/>
          <w:lang w:val="en-US"/>
        </w:rPr>
        <w:t>Supply</w:t>
      </w:r>
      <w:r w:rsidRPr="004070B7">
        <w:rPr>
          <w:rFonts w:ascii="Arial" w:eastAsia="Arial" w:hAnsi="Arial" w:cs="Arial"/>
          <w:b/>
          <w:bCs/>
          <w:sz w:val="24"/>
          <w:szCs w:val="24"/>
        </w:rPr>
        <w:t xml:space="preserve"> Analysis</w:t>
      </w:r>
      <w:r w:rsidRPr="004070B7">
        <w:rPr>
          <w:rFonts w:ascii="Arial" w:eastAsia="Arial" w:hAnsi="Arial" w:cs="Arial"/>
          <w:b/>
          <w:bCs/>
          <w:sz w:val="24"/>
          <w:szCs w:val="24"/>
          <w:lang w:val="en-US"/>
        </w:rPr>
        <w:t>, By Volume, 2015-20</w:t>
      </w:r>
      <w:r>
        <w:rPr>
          <w:rFonts w:ascii="Arial" w:eastAsia="Arial" w:hAnsi="Arial" w:cs="Arial"/>
          <w:b/>
          <w:bCs/>
          <w:sz w:val="24"/>
          <w:szCs w:val="24"/>
          <w:lang w:val="en-US"/>
        </w:rPr>
        <w:t>30</w:t>
      </w:r>
      <w:r w:rsidRPr="004070B7">
        <w:rPr>
          <w:rFonts w:ascii="Arial" w:eastAsia="Arial" w:hAnsi="Arial" w:cs="Arial"/>
          <w:b/>
          <w:bCs/>
          <w:sz w:val="24"/>
          <w:szCs w:val="24"/>
          <w:lang w:val="en-US"/>
        </w:rPr>
        <w:t>F (Thousand Tonnes</w:t>
      </w:r>
      <w:r>
        <w:rPr>
          <w:rFonts w:ascii="Arial" w:eastAsia="Arial" w:hAnsi="Arial" w:cs="Arial"/>
          <w:b/>
          <w:bCs/>
          <w:sz w:val="24"/>
          <w:szCs w:val="24"/>
          <w:lang w:val="en-US"/>
        </w:rPr>
        <w:t>)</w:t>
      </w:r>
    </w:p>
    <w:tbl>
      <w:tblPr>
        <w:tblW w:w="9984" w:type="dxa"/>
        <w:tblLook w:val="0420" w:firstRow="1" w:lastRow="0" w:firstColumn="0" w:lastColumn="0" w:noHBand="0" w:noVBand="1"/>
      </w:tblPr>
      <w:tblGrid>
        <w:gridCol w:w="1260"/>
        <w:gridCol w:w="964"/>
        <w:gridCol w:w="964"/>
        <w:gridCol w:w="964"/>
        <w:gridCol w:w="964"/>
        <w:gridCol w:w="964"/>
        <w:gridCol w:w="973"/>
        <w:gridCol w:w="977"/>
        <w:gridCol w:w="976"/>
        <w:gridCol w:w="978"/>
      </w:tblGrid>
      <w:tr w:rsidR="00372571" w:rsidRPr="00372571" w14:paraId="3D477127" w14:textId="77777777" w:rsidTr="00E133E2">
        <w:trPr>
          <w:trHeight w:val="492"/>
        </w:trPr>
        <w:tc>
          <w:tcPr>
            <w:tcW w:w="1260"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5959683D" w14:textId="77777777" w:rsidR="00372571" w:rsidRPr="00372571" w:rsidRDefault="00372571" w:rsidP="00372571">
            <w:pPr>
              <w:spacing w:after="0" w:line="240" w:lineRule="auto"/>
              <w:ind w:firstLineChars="100" w:firstLine="220"/>
              <w:rPr>
                <w:rFonts w:ascii="Calibri" w:eastAsia="Times New Roman" w:hAnsi="Calibri" w:cs="Calibri"/>
                <w:color w:val="000000"/>
                <w:lang w:eastAsia="en-IN"/>
              </w:rPr>
            </w:pPr>
            <w:r w:rsidRPr="00372571">
              <w:rPr>
                <w:rFonts w:ascii="Calibri" w:eastAsia="Times New Roman" w:hAnsi="Calibri" w:cs="Calibri"/>
                <w:color w:val="000000"/>
                <w:lang w:val="en-US" w:eastAsia="en-IN"/>
              </w:rPr>
              <w:t> </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5600D489" w14:textId="26D302D0"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2015</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78E66694" w14:textId="4135EFAC"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2016</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39FA41AA"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2017</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50B5E103"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val="en-US" w:eastAsia="en-IN"/>
              </w:rPr>
              <w:t>2018</w:t>
            </w:r>
          </w:p>
        </w:tc>
        <w:tc>
          <w:tcPr>
            <w:tcW w:w="964" w:type="dxa"/>
            <w:tcBorders>
              <w:top w:val="single" w:sz="8" w:space="0" w:color="FFFFFF"/>
              <w:left w:val="nil"/>
              <w:bottom w:val="single" w:sz="12" w:space="0" w:color="FFFFFF"/>
              <w:right w:val="single" w:sz="8" w:space="0" w:color="FFFFFF"/>
            </w:tcBorders>
            <w:shd w:val="clear" w:color="000000" w:fill="70AD47"/>
            <w:vAlign w:val="center"/>
            <w:hideMark/>
          </w:tcPr>
          <w:p w14:paraId="6C860A27"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2019</w:t>
            </w:r>
          </w:p>
        </w:tc>
        <w:tc>
          <w:tcPr>
            <w:tcW w:w="973" w:type="dxa"/>
            <w:tcBorders>
              <w:top w:val="single" w:sz="8" w:space="0" w:color="FFFFFF"/>
              <w:left w:val="nil"/>
              <w:bottom w:val="single" w:sz="12" w:space="0" w:color="FFFFFF"/>
              <w:right w:val="single" w:sz="8" w:space="0" w:color="FFFFFF"/>
            </w:tcBorders>
            <w:shd w:val="clear" w:color="000000" w:fill="70AD47"/>
            <w:vAlign w:val="center"/>
            <w:hideMark/>
          </w:tcPr>
          <w:p w14:paraId="6D4060BE"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val="en-US" w:eastAsia="en-IN"/>
              </w:rPr>
              <w:t>2020</w:t>
            </w:r>
          </w:p>
        </w:tc>
        <w:tc>
          <w:tcPr>
            <w:tcW w:w="977" w:type="dxa"/>
            <w:tcBorders>
              <w:top w:val="single" w:sz="8" w:space="0" w:color="FFFFFF"/>
              <w:left w:val="nil"/>
              <w:bottom w:val="single" w:sz="12" w:space="0" w:color="FFFFFF"/>
              <w:right w:val="single" w:sz="8" w:space="0" w:color="FFFFFF"/>
            </w:tcBorders>
            <w:shd w:val="clear" w:color="000000" w:fill="70AD47"/>
            <w:vAlign w:val="center"/>
            <w:hideMark/>
          </w:tcPr>
          <w:p w14:paraId="59CC4C7D" w14:textId="59A36092"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2021</w:t>
            </w:r>
            <w:r w:rsidR="00F4283D">
              <w:rPr>
                <w:rFonts w:ascii="Verdana" w:eastAsia="Times New Roman" w:hAnsi="Verdana" w:cs="Calibri"/>
                <w:b/>
                <w:bCs/>
                <w:color w:val="FFFFFF"/>
                <w:sz w:val="14"/>
                <w:szCs w:val="14"/>
                <w:lang w:eastAsia="en-IN"/>
              </w:rPr>
              <w:t>E</w:t>
            </w:r>
          </w:p>
        </w:tc>
        <w:tc>
          <w:tcPr>
            <w:tcW w:w="976" w:type="dxa"/>
            <w:tcBorders>
              <w:top w:val="single" w:sz="8" w:space="0" w:color="FFFFFF"/>
              <w:left w:val="nil"/>
              <w:bottom w:val="single" w:sz="12" w:space="0" w:color="FFFFFF"/>
              <w:right w:val="single" w:sz="8" w:space="0" w:color="FFFFFF"/>
            </w:tcBorders>
            <w:shd w:val="clear" w:color="000000" w:fill="70AD47"/>
            <w:vAlign w:val="center"/>
            <w:hideMark/>
          </w:tcPr>
          <w:p w14:paraId="0D9F2DCE"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2025F</w:t>
            </w:r>
          </w:p>
        </w:tc>
        <w:tc>
          <w:tcPr>
            <w:tcW w:w="978" w:type="dxa"/>
            <w:tcBorders>
              <w:top w:val="single" w:sz="8" w:space="0" w:color="FFFFFF"/>
              <w:left w:val="nil"/>
              <w:bottom w:val="single" w:sz="12" w:space="0" w:color="FFFFFF"/>
              <w:right w:val="single" w:sz="8" w:space="0" w:color="FFFFFF"/>
            </w:tcBorders>
            <w:shd w:val="clear" w:color="000000" w:fill="70AD47"/>
            <w:vAlign w:val="center"/>
            <w:hideMark/>
          </w:tcPr>
          <w:p w14:paraId="2EACFBDF" w14:textId="77777777" w:rsidR="00372571" w:rsidRPr="00372571" w:rsidRDefault="00372571" w:rsidP="00372571">
            <w:pPr>
              <w:spacing w:after="0" w:line="240" w:lineRule="auto"/>
              <w:ind w:firstLineChars="100" w:firstLine="141"/>
              <w:rPr>
                <w:rFonts w:ascii="Verdana" w:eastAsia="Times New Roman" w:hAnsi="Verdana" w:cs="Calibri"/>
                <w:b/>
                <w:bCs/>
                <w:color w:val="FFFFFF"/>
                <w:sz w:val="14"/>
                <w:szCs w:val="14"/>
                <w:lang w:eastAsia="en-IN"/>
              </w:rPr>
            </w:pPr>
            <w:r w:rsidRPr="00372571">
              <w:rPr>
                <w:rFonts w:ascii="Verdana" w:eastAsia="Times New Roman" w:hAnsi="Verdana" w:cs="Calibri"/>
                <w:b/>
                <w:bCs/>
                <w:color w:val="FFFFFF"/>
                <w:sz w:val="14"/>
                <w:szCs w:val="14"/>
                <w:lang w:eastAsia="en-IN"/>
              </w:rPr>
              <w:t>2030F</w:t>
            </w:r>
          </w:p>
        </w:tc>
      </w:tr>
      <w:tr w:rsidR="00372571" w:rsidRPr="00372571" w14:paraId="23F2963D" w14:textId="77777777" w:rsidTr="00E133E2">
        <w:trPr>
          <w:trHeight w:val="514"/>
        </w:trPr>
        <w:tc>
          <w:tcPr>
            <w:tcW w:w="1260" w:type="dxa"/>
            <w:tcBorders>
              <w:top w:val="nil"/>
              <w:left w:val="single" w:sz="8" w:space="0" w:color="FFFFFF"/>
              <w:bottom w:val="single" w:sz="8" w:space="0" w:color="FFFFFF"/>
              <w:right w:val="single" w:sz="8" w:space="0" w:color="FFFFFF"/>
            </w:tcBorders>
            <w:shd w:val="clear" w:color="000000" w:fill="D5E3CF"/>
            <w:vAlign w:val="center"/>
            <w:hideMark/>
          </w:tcPr>
          <w:p w14:paraId="78CCC885"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Capacity</w:t>
            </w:r>
          </w:p>
        </w:tc>
        <w:tc>
          <w:tcPr>
            <w:tcW w:w="964" w:type="dxa"/>
            <w:tcBorders>
              <w:top w:val="nil"/>
              <w:left w:val="nil"/>
              <w:bottom w:val="single" w:sz="8" w:space="0" w:color="FFFFFF"/>
              <w:right w:val="single" w:sz="8" w:space="0" w:color="FFFFFF"/>
            </w:tcBorders>
            <w:shd w:val="clear" w:color="000000" w:fill="D5E3CF"/>
            <w:vAlign w:val="center"/>
            <w:hideMark/>
          </w:tcPr>
          <w:p w14:paraId="633590F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84</w:t>
            </w:r>
          </w:p>
        </w:tc>
        <w:tc>
          <w:tcPr>
            <w:tcW w:w="964" w:type="dxa"/>
            <w:tcBorders>
              <w:top w:val="nil"/>
              <w:left w:val="nil"/>
              <w:bottom w:val="single" w:sz="8" w:space="0" w:color="FFFFFF"/>
              <w:right w:val="single" w:sz="8" w:space="0" w:color="FFFFFF"/>
            </w:tcBorders>
            <w:shd w:val="clear" w:color="000000" w:fill="D5E3CF"/>
            <w:vAlign w:val="center"/>
            <w:hideMark/>
          </w:tcPr>
          <w:p w14:paraId="190787A3"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84</w:t>
            </w:r>
          </w:p>
        </w:tc>
        <w:tc>
          <w:tcPr>
            <w:tcW w:w="964" w:type="dxa"/>
            <w:tcBorders>
              <w:top w:val="nil"/>
              <w:left w:val="nil"/>
              <w:bottom w:val="single" w:sz="8" w:space="0" w:color="FFFFFF"/>
              <w:right w:val="single" w:sz="8" w:space="0" w:color="FFFFFF"/>
            </w:tcBorders>
            <w:shd w:val="clear" w:color="000000" w:fill="D5E3CF"/>
            <w:vAlign w:val="center"/>
            <w:hideMark/>
          </w:tcPr>
          <w:p w14:paraId="50EB3043"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106</w:t>
            </w:r>
          </w:p>
        </w:tc>
        <w:tc>
          <w:tcPr>
            <w:tcW w:w="964" w:type="dxa"/>
            <w:tcBorders>
              <w:top w:val="nil"/>
              <w:left w:val="nil"/>
              <w:bottom w:val="single" w:sz="8" w:space="0" w:color="FFFFFF"/>
              <w:right w:val="single" w:sz="8" w:space="0" w:color="FFFFFF"/>
            </w:tcBorders>
            <w:shd w:val="clear" w:color="000000" w:fill="D5E3CF"/>
            <w:vAlign w:val="center"/>
            <w:hideMark/>
          </w:tcPr>
          <w:p w14:paraId="69A74F15"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136</w:t>
            </w:r>
          </w:p>
        </w:tc>
        <w:tc>
          <w:tcPr>
            <w:tcW w:w="964" w:type="dxa"/>
            <w:tcBorders>
              <w:top w:val="nil"/>
              <w:left w:val="nil"/>
              <w:bottom w:val="single" w:sz="8" w:space="0" w:color="FFFFFF"/>
              <w:right w:val="single" w:sz="8" w:space="0" w:color="FFFFFF"/>
            </w:tcBorders>
            <w:shd w:val="clear" w:color="000000" w:fill="D5E3CF"/>
            <w:vAlign w:val="center"/>
            <w:hideMark/>
          </w:tcPr>
          <w:p w14:paraId="5291C32D"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176</w:t>
            </w:r>
          </w:p>
        </w:tc>
        <w:tc>
          <w:tcPr>
            <w:tcW w:w="973" w:type="dxa"/>
            <w:tcBorders>
              <w:top w:val="nil"/>
              <w:left w:val="nil"/>
              <w:bottom w:val="single" w:sz="8" w:space="0" w:color="FFFFFF"/>
              <w:right w:val="single" w:sz="8" w:space="0" w:color="FFFFFF"/>
            </w:tcBorders>
            <w:shd w:val="clear" w:color="000000" w:fill="D5E3CF"/>
            <w:vAlign w:val="center"/>
            <w:hideMark/>
          </w:tcPr>
          <w:p w14:paraId="3CF97A6D"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176</w:t>
            </w:r>
          </w:p>
        </w:tc>
        <w:tc>
          <w:tcPr>
            <w:tcW w:w="977" w:type="dxa"/>
            <w:tcBorders>
              <w:top w:val="nil"/>
              <w:left w:val="nil"/>
              <w:bottom w:val="single" w:sz="8" w:space="0" w:color="FFFFFF"/>
              <w:right w:val="single" w:sz="8" w:space="0" w:color="FFFFFF"/>
            </w:tcBorders>
            <w:shd w:val="clear" w:color="000000" w:fill="D5E3CF"/>
            <w:vAlign w:val="center"/>
            <w:hideMark/>
          </w:tcPr>
          <w:p w14:paraId="49DA82B6"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176</w:t>
            </w:r>
          </w:p>
        </w:tc>
        <w:tc>
          <w:tcPr>
            <w:tcW w:w="976" w:type="dxa"/>
            <w:tcBorders>
              <w:top w:val="nil"/>
              <w:left w:val="nil"/>
              <w:bottom w:val="single" w:sz="8" w:space="0" w:color="FFFFFF"/>
              <w:right w:val="single" w:sz="8" w:space="0" w:color="FFFFFF"/>
            </w:tcBorders>
            <w:shd w:val="clear" w:color="000000" w:fill="D5E3CF"/>
            <w:vAlign w:val="center"/>
            <w:hideMark/>
          </w:tcPr>
          <w:p w14:paraId="5ED5552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235</w:t>
            </w:r>
          </w:p>
        </w:tc>
        <w:tc>
          <w:tcPr>
            <w:tcW w:w="978" w:type="dxa"/>
            <w:tcBorders>
              <w:top w:val="nil"/>
              <w:left w:val="nil"/>
              <w:bottom w:val="single" w:sz="8" w:space="0" w:color="FFFFFF"/>
              <w:right w:val="single" w:sz="8" w:space="0" w:color="FFFFFF"/>
            </w:tcBorders>
            <w:shd w:val="clear" w:color="000000" w:fill="D5E3CF"/>
            <w:vAlign w:val="center"/>
            <w:hideMark/>
          </w:tcPr>
          <w:p w14:paraId="3930E5F4"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235</w:t>
            </w:r>
          </w:p>
        </w:tc>
      </w:tr>
      <w:tr w:rsidR="00372571" w:rsidRPr="00372571" w14:paraId="6FDD97D1" w14:textId="77777777" w:rsidTr="00E133E2">
        <w:trPr>
          <w:trHeight w:val="585"/>
        </w:trPr>
        <w:tc>
          <w:tcPr>
            <w:tcW w:w="1260" w:type="dxa"/>
            <w:tcBorders>
              <w:top w:val="nil"/>
              <w:left w:val="single" w:sz="8" w:space="0" w:color="FFFFFF"/>
              <w:bottom w:val="single" w:sz="8" w:space="0" w:color="FFFFFF"/>
              <w:right w:val="single" w:sz="8" w:space="0" w:color="FFFFFF"/>
            </w:tcBorders>
            <w:shd w:val="clear" w:color="000000" w:fill="EBF1E9"/>
            <w:vAlign w:val="center"/>
            <w:hideMark/>
          </w:tcPr>
          <w:p w14:paraId="2C7A5869"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Production</w:t>
            </w:r>
          </w:p>
        </w:tc>
        <w:tc>
          <w:tcPr>
            <w:tcW w:w="964" w:type="dxa"/>
            <w:tcBorders>
              <w:top w:val="nil"/>
              <w:left w:val="nil"/>
              <w:bottom w:val="single" w:sz="8" w:space="0" w:color="FFFFFF"/>
              <w:right w:val="single" w:sz="8" w:space="0" w:color="FFFFFF"/>
            </w:tcBorders>
            <w:shd w:val="clear" w:color="000000" w:fill="EBF1E9"/>
            <w:vAlign w:val="center"/>
            <w:hideMark/>
          </w:tcPr>
          <w:p w14:paraId="6C9E7B1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56</w:t>
            </w:r>
          </w:p>
        </w:tc>
        <w:tc>
          <w:tcPr>
            <w:tcW w:w="964" w:type="dxa"/>
            <w:tcBorders>
              <w:top w:val="nil"/>
              <w:left w:val="nil"/>
              <w:bottom w:val="single" w:sz="8" w:space="0" w:color="FFFFFF"/>
              <w:right w:val="single" w:sz="8" w:space="0" w:color="FFFFFF"/>
            </w:tcBorders>
            <w:shd w:val="clear" w:color="000000" w:fill="EBF1E9"/>
            <w:vAlign w:val="center"/>
            <w:hideMark/>
          </w:tcPr>
          <w:p w14:paraId="16E56ED0"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69</w:t>
            </w:r>
          </w:p>
        </w:tc>
        <w:tc>
          <w:tcPr>
            <w:tcW w:w="964" w:type="dxa"/>
            <w:tcBorders>
              <w:top w:val="nil"/>
              <w:left w:val="nil"/>
              <w:bottom w:val="single" w:sz="8" w:space="0" w:color="FFFFFF"/>
              <w:right w:val="single" w:sz="8" w:space="0" w:color="FFFFFF"/>
            </w:tcBorders>
            <w:shd w:val="clear" w:color="000000" w:fill="EBF1E9"/>
            <w:vAlign w:val="center"/>
            <w:hideMark/>
          </w:tcPr>
          <w:p w14:paraId="7AD8D76F"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89</w:t>
            </w:r>
          </w:p>
        </w:tc>
        <w:tc>
          <w:tcPr>
            <w:tcW w:w="964" w:type="dxa"/>
            <w:tcBorders>
              <w:top w:val="nil"/>
              <w:left w:val="nil"/>
              <w:bottom w:val="single" w:sz="8" w:space="0" w:color="FFFFFF"/>
              <w:right w:val="single" w:sz="8" w:space="0" w:color="FFFFFF"/>
            </w:tcBorders>
            <w:shd w:val="clear" w:color="000000" w:fill="EBF1E9"/>
            <w:vAlign w:val="center"/>
            <w:hideMark/>
          </w:tcPr>
          <w:p w14:paraId="6BCDAE2A"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90</w:t>
            </w:r>
          </w:p>
        </w:tc>
        <w:tc>
          <w:tcPr>
            <w:tcW w:w="964" w:type="dxa"/>
            <w:tcBorders>
              <w:top w:val="nil"/>
              <w:left w:val="nil"/>
              <w:bottom w:val="single" w:sz="8" w:space="0" w:color="FFFFFF"/>
              <w:right w:val="single" w:sz="8" w:space="0" w:color="FFFFFF"/>
            </w:tcBorders>
            <w:shd w:val="clear" w:color="000000" w:fill="EBF1E9"/>
            <w:vAlign w:val="center"/>
            <w:hideMark/>
          </w:tcPr>
          <w:p w14:paraId="4C9F7060"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102</w:t>
            </w:r>
          </w:p>
        </w:tc>
        <w:tc>
          <w:tcPr>
            <w:tcW w:w="973" w:type="dxa"/>
            <w:tcBorders>
              <w:top w:val="nil"/>
              <w:left w:val="nil"/>
              <w:bottom w:val="single" w:sz="8" w:space="0" w:color="FFFFFF"/>
              <w:right w:val="single" w:sz="8" w:space="0" w:color="FFFFFF"/>
            </w:tcBorders>
            <w:shd w:val="clear" w:color="000000" w:fill="EBF1E9"/>
            <w:vAlign w:val="center"/>
            <w:hideMark/>
          </w:tcPr>
          <w:p w14:paraId="1BA6FB1A"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94</w:t>
            </w:r>
          </w:p>
        </w:tc>
        <w:tc>
          <w:tcPr>
            <w:tcW w:w="977" w:type="dxa"/>
            <w:tcBorders>
              <w:top w:val="nil"/>
              <w:left w:val="nil"/>
              <w:bottom w:val="single" w:sz="8" w:space="0" w:color="FFFFFF"/>
              <w:right w:val="single" w:sz="8" w:space="0" w:color="FFFFFF"/>
            </w:tcBorders>
            <w:shd w:val="clear" w:color="000000" w:fill="EBF1E9"/>
            <w:vAlign w:val="center"/>
            <w:hideMark/>
          </w:tcPr>
          <w:p w14:paraId="6FFBE152"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120</w:t>
            </w:r>
          </w:p>
        </w:tc>
        <w:tc>
          <w:tcPr>
            <w:tcW w:w="976" w:type="dxa"/>
            <w:tcBorders>
              <w:top w:val="nil"/>
              <w:left w:val="nil"/>
              <w:bottom w:val="single" w:sz="8" w:space="0" w:color="FFFFFF"/>
              <w:right w:val="single" w:sz="8" w:space="0" w:color="FFFFFF"/>
            </w:tcBorders>
            <w:shd w:val="clear" w:color="000000" w:fill="EBF1E9"/>
            <w:vAlign w:val="center"/>
            <w:hideMark/>
          </w:tcPr>
          <w:p w14:paraId="2CFFEE91"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194</w:t>
            </w:r>
          </w:p>
        </w:tc>
        <w:tc>
          <w:tcPr>
            <w:tcW w:w="978" w:type="dxa"/>
            <w:tcBorders>
              <w:top w:val="nil"/>
              <w:left w:val="nil"/>
              <w:bottom w:val="single" w:sz="8" w:space="0" w:color="FFFFFF"/>
              <w:right w:val="single" w:sz="8" w:space="0" w:color="FFFFFF"/>
            </w:tcBorders>
            <w:shd w:val="clear" w:color="000000" w:fill="EBF1E9"/>
            <w:vAlign w:val="center"/>
            <w:hideMark/>
          </w:tcPr>
          <w:p w14:paraId="716FFA2E"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206</w:t>
            </w:r>
          </w:p>
        </w:tc>
      </w:tr>
      <w:tr w:rsidR="00372571" w:rsidRPr="00372571" w14:paraId="0865ECF2" w14:textId="77777777" w:rsidTr="00E133E2">
        <w:trPr>
          <w:trHeight w:val="585"/>
        </w:trPr>
        <w:tc>
          <w:tcPr>
            <w:tcW w:w="1260" w:type="dxa"/>
            <w:tcBorders>
              <w:top w:val="nil"/>
              <w:left w:val="single" w:sz="8" w:space="0" w:color="FFFFFF"/>
              <w:bottom w:val="single" w:sz="8" w:space="0" w:color="FFFFFF"/>
              <w:right w:val="single" w:sz="8" w:space="0" w:color="FFFFFF"/>
            </w:tcBorders>
            <w:shd w:val="clear" w:color="000000" w:fill="D5E3CF"/>
            <w:vAlign w:val="center"/>
            <w:hideMark/>
          </w:tcPr>
          <w:p w14:paraId="7015705D"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Total Demand</w:t>
            </w:r>
          </w:p>
        </w:tc>
        <w:tc>
          <w:tcPr>
            <w:tcW w:w="964" w:type="dxa"/>
            <w:tcBorders>
              <w:top w:val="nil"/>
              <w:left w:val="nil"/>
              <w:bottom w:val="single" w:sz="8" w:space="0" w:color="FFFFFF"/>
              <w:right w:val="single" w:sz="8" w:space="0" w:color="FFFFFF"/>
            </w:tcBorders>
            <w:shd w:val="clear" w:color="000000" w:fill="D5E3CF"/>
            <w:vAlign w:val="center"/>
            <w:hideMark/>
          </w:tcPr>
          <w:p w14:paraId="0184823F"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65</w:t>
            </w:r>
          </w:p>
        </w:tc>
        <w:tc>
          <w:tcPr>
            <w:tcW w:w="964" w:type="dxa"/>
            <w:tcBorders>
              <w:top w:val="nil"/>
              <w:left w:val="nil"/>
              <w:bottom w:val="single" w:sz="8" w:space="0" w:color="FFFFFF"/>
              <w:right w:val="single" w:sz="8" w:space="0" w:color="FFFFFF"/>
            </w:tcBorders>
            <w:shd w:val="clear" w:color="000000" w:fill="D5E3CF"/>
            <w:vAlign w:val="center"/>
            <w:hideMark/>
          </w:tcPr>
          <w:p w14:paraId="53855213"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72</w:t>
            </w:r>
          </w:p>
        </w:tc>
        <w:tc>
          <w:tcPr>
            <w:tcW w:w="964" w:type="dxa"/>
            <w:tcBorders>
              <w:top w:val="nil"/>
              <w:left w:val="nil"/>
              <w:bottom w:val="single" w:sz="8" w:space="0" w:color="FFFFFF"/>
              <w:right w:val="single" w:sz="8" w:space="0" w:color="FFFFFF"/>
            </w:tcBorders>
            <w:shd w:val="clear" w:color="000000" w:fill="D5E3CF"/>
            <w:vAlign w:val="center"/>
            <w:hideMark/>
          </w:tcPr>
          <w:p w14:paraId="3CAA7CAB"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80</w:t>
            </w:r>
          </w:p>
        </w:tc>
        <w:tc>
          <w:tcPr>
            <w:tcW w:w="964" w:type="dxa"/>
            <w:tcBorders>
              <w:top w:val="nil"/>
              <w:left w:val="nil"/>
              <w:bottom w:val="single" w:sz="8" w:space="0" w:color="FFFFFF"/>
              <w:right w:val="single" w:sz="8" w:space="0" w:color="FFFFFF"/>
            </w:tcBorders>
            <w:shd w:val="clear" w:color="000000" w:fill="D5E3CF"/>
            <w:vAlign w:val="center"/>
            <w:hideMark/>
          </w:tcPr>
          <w:p w14:paraId="737D8249"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89</w:t>
            </w:r>
          </w:p>
        </w:tc>
        <w:tc>
          <w:tcPr>
            <w:tcW w:w="964" w:type="dxa"/>
            <w:tcBorders>
              <w:top w:val="nil"/>
              <w:left w:val="nil"/>
              <w:bottom w:val="single" w:sz="8" w:space="0" w:color="FFFFFF"/>
              <w:right w:val="single" w:sz="8" w:space="0" w:color="FFFFFF"/>
            </w:tcBorders>
            <w:shd w:val="clear" w:color="000000" w:fill="D5E3CF"/>
            <w:vAlign w:val="center"/>
            <w:hideMark/>
          </w:tcPr>
          <w:p w14:paraId="30FC2661"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103</w:t>
            </w:r>
          </w:p>
        </w:tc>
        <w:tc>
          <w:tcPr>
            <w:tcW w:w="973" w:type="dxa"/>
            <w:tcBorders>
              <w:top w:val="nil"/>
              <w:left w:val="nil"/>
              <w:bottom w:val="single" w:sz="8" w:space="0" w:color="FFFFFF"/>
              <w:right w:val="single" w:sz="8" w:space="0" w:color="FFFFFF"/>
            </w:tcBorders>
            <w:shd w:val="clear" w:color="000000" w:fill="D5E3CF"/>
            <w:vAlign w:val="center"/>
            <w:hideMark/>
          </w:tcPr>
          <w:p w14:paraId="54591474"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89</w:t>
            </w:r>
          </w:p>
        </w:tc>
        <w:tc>
          <w:tcPr>
            <w:tcW w:w="977" w:type="dxa"/>
            <w:tcBorders>
              <w:top w:val="nil"/>
              <w:left w:val="nil"/>
              <w:bottom w:val="single" w:sz="8" w:space="0" w:color="FFFFFF"/>
              <w:right w:val="single" w:sz="8" w:space="0" w:color="FFFFFF"/>
            </w:tcBorders>
            <w:shd w:val="clear" w:color="000000" w:fill="D5E3CF"/>
            <w:vAlign w:val="center"/>
            <w:hideMark/>
          </w:tcPr>
          <w:p w14:paraId="78728F56"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98</w:t>
            </w:r>
          </w:p>
        </w:tc>
        <w:tc>
          <w:tcPr>
            <w:tcW w:w="976" w:type="dxa"/>
            <w:tcBorders>
              <w:top w:val="nil"/>
              <w:left w:val="nil"/>
              <w:bottom w:val="single" w:sz="8" w:space="0" w:color="FFFFFF"/>
              <w:right w:val="single" w:sz="8" w:space="0" w:color="FFFFFF"/>
            </w:tcBorders>
            <w:shd w:val="clear" w:color="000000" w:fill="D5E3CF"/>
            <w:vAlign w:val="center"/>
            <w:hideMark/>
          </w:tcPr>
          <w:p w14:paraId="5DF1D758"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140</w:t>
            </w:r>
          </w:p>
        </w:tc>
        <w:tc>
          <w:tcPr>
            <w:tcW w:w="978" w:type="dxa"/>
            <w:tcBorders>
              <w:top w:val="nil"/>
              <w:left w:val="nil"/>
              <w:bottom w:val="single" w:sz="8" w:space="0" w:color="FFFFFF"/>
              <w:right w:val="single" w:sz="8" w:space="0" w:color="FFFFFF"/>
            </w:tcBorders>
            <w:shd w:val="clear" w:color="000000" w:fill="D5E3CF"/>
            <w:vAlign w:val="center"/>
            <w:hideMark/>
          </w:tcPr>
          <w:p w14:paraId="21DF239C"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208</w:t>
            </w:r>
          </w:p>
        </w:tc>
      </w:tr>
      <w:tr w:rsidR="00F4283D" w:rsidRPr="00372571" w14:paraId="5B1F449E" w14:textId="77777777" w:rsidTr="00E133E2">
        <w:trPr>
          <w:trHeight w:val="865"/>
        </w:trPr>
        <w:tc>
          <w:tcPr>
            <w:tcW w:w="1260" w:type="dxa"/>
            <w:tcBorders>
              <w:top w:val="nil"/>
              <w:left w:val="single" w:sz="8" w:space="0" w:color="FFFFFF"/>
              <w:bottom w:val="single" w:sz="8" w:space="0" w:color="FFFFFF"/>
              <w:right w:val="single" w:sz="8" w:space="0" w:color="FFFFFF"/>
            </w:tcBorders>
            <w:shd w:val="clear" w:color="000000" w:fill="EBF1E9"/>
            <w:vAlign w:val="center"/>
            <w:hideMark/>
          </w:tcPr>
          <w:p w14:paraId="493FA826" w14:textId="77777777" w:rsidR="00372571" w:rsidRPr="00372571" w:rsidRDefault="00372571" w:rsidP="00372571">
            <w:pPr>
              <w:spacing w:after="0" w:line="240" w:lineRule="auto"/>
              <w:ind w:firstLineChars="100" w:firstLine="141"/>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eastAsia="en-IN"/>
              </w:rPr>
              <w:t>Demand Supply Gap</w:t>
            </w:r>
          </w:p>
        </w:tc>
        <w:tc>
          <w:tcPr>
            <w:tcW w:w="5793" w:type="dxa"/>
            <w:gridSpan w:val="6"/>
            <w:tcBorders>
              <w:top w:val="single" w:sz="8" w:space="0" w:color="FFFFFF"/>
              <w:left w:val="nil"/>
              <w:bottom w:val="single" w:sz="8" w:space="0" w:color="FFFFFF"/>
              <w:right w:val="single" w:sz="8" w:space="0" w:color="FFFFFF"/>
            </w:tcBorders>
            <w:shd w:val="clear" w:color="000000" w:fill="EBF1E9"/>
            <w:vAlign w:val="center"/>
            <w:hideMark/>
          </w:tcPr>
          <w:p w14:paraId="2A22A867" w14:textId="1CF53BE0" w:rsidR="00372571" w:rsidRPr="00372571" w:rsidRDefault="00372571" w:rsidP="00E133E2">
            <w:pPr>
              <w:spacing w:after="0" w:line="240" w:lineRule="auto"/>
              <w:rPr>
                <w:rFonts w:ascii="Verdana" w:eastAsia="Times New Roman" w:hAnsi="Verdana" w:cs="Calibri"/>
                <w:b/>
                <w:bCs/>
                <w:color w:val="000000"/>
                <w:sz w:val="14"/>
                <w:szCs w:val="14"/>
                <w:lang w:eastAsia="en-IN"/>
              </w:rPr>
            </w:pPr>
            <w:r w:rsidRPr="00372571">
              <w:rPr>
                <w:rFonts w:ascii="Verdana" w:eastAsia="Times New Roman" w:hAnsi="Verdana" w:cs="Calibri"/>
                <w:b/>
                <w:bCs/>
                <w:color w:val="000000"/>
                <w:sz w:val="14"/>
                <w:szCs w:val="14"/>
                <w:lang w:val="en-US" w:eastAsia="en-IN"/>
              </w:rPr>
              <w:t> </w:t>
            </w:r>
          </w:p>
        </w:tc>
        <w:tc>
          <w:tcPr>
            <w:tcW w:w="977" w:type="dxa"/>
            <w:tcBorders>
              <w:top w:val="nil"/>
              <w:left w:val="nil"/>
              <w:bottom w:val="single" w:sz="8" w:space="0" w:color="FFFFFF"/>
              <w:right w:val="single" w:sz="8" w:space="0" w:color="FFFFFF"/>
            </w:tcBorders>
            <w:shd w:val="clear" w:color="000000" w:fill="EBF1E9"/>
            <w:vAlign w:val="center"/>
            <w:hideMark/>
          </w:tcPr>
          <w:p w14:paraId="0EA32ECB" w14:textId="30594898"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36</w:t>
            </w:r>
          </w:p>
        </w:tc>
        <w:tc>
          <w:tcPr>
            <w:tcW w:w="976" w:type="dxa"/>
            <w:tcBorders>
              <w:top w:val="nil"/>
              <w:left w:val="nil"/>
              <w:bottom w:val="single" w:sz="8" w:space="0" w:color="FFFFFF"/>
              <w:right w:val="single" w:sz="8" w:space="0" w:color="FFFFFF"/>
            </w:tcBorders>
            <w:shd w:val="clear" w:color="000000" w:fill="EBF1E9"/>
            <w:vAlign w:val="center"/>
            <w:hideMark/>
          </w:tcPr>
          <w:p w14:paraId="2546DE24" w14:textId="1DD8C84C"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27</w:t>
            </w:r>
          </w:p>
        </w:tc>
        <w:tc>
          <w:tcPr>
            <w:tcW w:w="978" w:type="dxa"/>
            <w:tcBorders>
              <w:top w:val="nil"/>
              <w:left w:val="nil"/>
              <w:bottom w:val="single" w:sz="8" w:space="0" w:color="FFFFFF"/>
              <w:right w:val="single" w:sz="8" w:space="0" w:color="FFFFFF"/>
            </w:tcBorders>
            <w:shd w:val="clear" w:color="000000" w:fill="EBF1E9"/>
            <w:vAlign w:val="center"/>
            <w:hideMark/>
          </w:tcPr>
          <w:p w14:paraId="2AC4CDFE" w14:textId="77777777" w:rsidR="00372571" w:rsidRPr="00372571" w:rsidRDefault="00372571" w:rsidP="00E133E2">
            <w:pPr>
              <w:spacing w:after="0" w:line="240" w:lineRule="auto"/>
              <w:rPr>
                <w:rFonts w:ascii="Verdana" w:eastAsia="Times New Roman" w:hAnsi="Verdana" w:cs="Calibri"/>
                <w:color w:val="000000"/>
                <w:sz w:val="14"/>
                <w:szCs w:val="14"/>
                <w:lang w:eastAsia="en-IN"/>
              </w:rPr>
            </w:pPr>
            <w:r w:rsidRPr="00372571">
              <w:rPr>
                <w:rFonts w:ascii="Verdana" w:eastAsia="Times New Roman" w:hAnsi="Verdana" w:cs="Calibri"/>
                <w:color w:val="000000"/>
                <w:sz w:val="14"/>
                <w:szCs w:val="14"/>
                <w:lang w:eastAsia="en-IN"/>
              </w:rPr>
              <w:t>13</w:t>
            </w:r>
          </w:p>
        </w:tc>
      </w:tr>
    </w:tbl>
    <w:p w14:paraId="4BDACC91" w14:textId="7A2AC8B2" w:rsidR="00CC57FF" w:rsidRDefault="00F4283D" w:rsidP="00CC57FF">
      <w:pPr>
        <w:spacing w:line="216" w:lineRule="auto"/>
        <w:rPr>
          <w:rFonts w:ascii="Arial" w:eastAsia="Verdana" w:hAnsi="Arial" w:cs="Arial"/>
          <w:b/>
          <w:bCs/>
          <w:color w:val="000000"/>
          <w:kern w:val="24"/>
          <w:sz w:val="24"/>
          <w:szCs w:val="24"/>
        </w:rPr>
      </w:pPr>
      <w:r>
        <w:rPr>
          <w:noProof/>
        </w:rPr>
        <mc:AlternateContent>
          <mc:Choice Requires="wps">
            <w:drawing>
              <wp:anchor distT="0" distB="0" distL="114300" distR="114300" simplePos="0" relativeHeight="253035520" behindDoc="0" locked="0" layoutInCell="1" allowOverlap="1" wp14:anchorId="747E27E4" wp14:editId="09B65BBE">
                <wp:simplePos x="0" y="0"/>
                <wp:positionH relativeFrom="margin">
                  <wp:posOffset>4524375</wp:posOffset>
                </wp:positionH>
                <wp:positionV relativeFrom="paragraph">
                  <wp:posOffset>96520</wp:posOffset>
                </wp:positionV>
                <wp:extent cx="1889760" cy="266700"/>
                <wp:effectExtent l="0" t="0" r="0" b="0"/>
                <wp:wrapNone/>
                <wp:docPr id="207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E27E4" id="_x0000_s1189" type="#_x0000_t202" style="position:absolute;margin-left:356.25pt;margin-top:7.6pt;width:148.8pt;height:21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" filled="f" stroked="f">
                <v:textbox>
                  <w:txbxContent>
                    <w:p w14:paraId="3A171B24" w14:textId="77777777" w:rsidR="00F4283D" w:rsidRPr="005858C1" w:rsidRDefault="00F4283D" w:rsidP="00F4283D">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AC3DC48" w14:textId="77777777" w:rsidR="00E133E2" w:rsidRDefault="00E133E2" w:rsidP="00CC57FF">
      <w:pPr>
        <w:spacing w:line="216" w:lineRule="auto"/>
        <w:rPr>
          <w:rFonts w:ascii="Arial" w:eastAsia="Verdana" w:hAnsi="Arial" w:cs="Arial"/>
          <w:b/>
          <w:bCs/>
          <w:color w:val="000000"/>
          <w:kern w:val="24"/>
          <w:sz w:val="24"/>
          <w:szCs w:val="24"/>
        </w:rPr>
      </w:pPr>
    </w:p>
    <w:p w14:paraId="561A7A4A" w14:textId="621D11BC" w:rsidR="00CC57FF" w:rsidRPr="00FD39DE" w:rsidRDefault="00CC57FF" w:rsidP="00CC57FF">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7.4</w:t>
      </w:r>
      <w:r w:rsidRPr="00FD39DE">
        <w:rPr>
          <w:rFonts w:ascii="Arial" w:eastAsia="Verdana" w:hAnsi="Arial" w:cs="Arial"/>
          <w:b/>
          <w:bCs/>
          <w:color w:val="000000"/>
          <w:kern w:val="24"/>
          <w:sz w:val="24"/>
          <w:szCs w:val="24"/>
        </w:rPr>
        <w:t>. Demand By Application</w:t>
      </w:r>
    </w:p>
    <w:p w14:paraId="50D254A1" w14:textId="77777777" w:rsidR="00CC57FF" w:rsidRPr="00FD39DE" w:rsidRDefault="00CC57FF" w:rsidP="00CC57FF">
      <w:pPr>
        <w:spacing w:line="216" w:lineRule="auto"/>
        <w:rPr>
          <w:rFonts w:ascii="Arial" w:eastAsia="Verdana" w:hAnsi="Arial" w:cs="Arial"/>
          <w:b/>
          <w:bCs/>
          <w:color w:val="000000"/>
          <w:kern w:val="24"/>
          <w:sz w:val="24"/>
          <w:szCs w:val="24"/>
        </w:rPr>
      </w:pPr>
      <w:r w:rsidRPr="00FD39DE">
        <w:rPr>
          <w:rFonts w:ascii="Arial" w:eastAsia="Verdana" w:hAnsi="Arial" w:cs="Arial"/>
          <w:b/>
          <w:bCs/>
          <w:color w:val="000000"/>
          <w:kern w:val="24"/>
          <w:sz w:val="24"/>
          <w:szCs w:val="24"/>
        </w:rPr>
        <w:t>India Epoxy Resin Demand, By Application</w:t>
      </w:r>
      <w:r>
        <w:rPr>
          <w:rFonts w:ascii="Arial" w:eastAsia="Verdana" w:hAnsi="Arial" w:cs="Arial"/>
          <w:b/>
          <w:bCs/>
          <w:color w:val="000000"/>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kern w:val="24"/>
          <w:sz w:val="24"/>
          <w:szCs w:val="24"/>
        </w:rPr>
        <w:t>, By Volume, 2015–2030F</w:t>
      </w:r>
    </w:p>
    <w:p w14:paraId="300585F9" w14:textId="77777777" w:rsidR="00CC57FF" w:rsidRDefault="00CC57FF" w:rsidP="00CC57FF"/>
    <w:p w14:paraId="5EF160FF" w14:textId="77777777" w:rsidR="00CC57FF" w:rsidRDefault="00CC57FF" w:rsidP="00CC57FF"/>
    <w:p w14:paraId="6D22F1AC" w14:textId="77777777" w:rsidR="00CC57FF" w:rsidRDefault="00CC57FF" w:rsidP="00CC57FF">
      <w:r>
        <w:rPr>
          <w:noProof/>
        </w:rPr>
        <mc:AlternateContent>
          <mc:Choice Requires="wps">
            <w:drawing>
              <wp:anchor distT="0" distB="0" distL="114300" distR="114300" simplePos="0" relativeHeight="252935168" behindDoc="0" locked="0" layoutInCell="1" allowOverlap="1" wp14:anchorId="4C1DC862" wp14:editId="2D9D3BDB">
                <wp:simplePos x="0" y="0"/>
                <wp:positionH relativeFrom="margin">
                  <wp:posOffset>3883542</wp:posOffset>
                </wp:positionH>
                <wp:positionV relativeFrom="paragraph">
                  <wp:posOffset>2246423</wp:posOffset>
                </wp:positionV>
                <wp:extent cx="2461998" cy="514350"/>
                <wp:effectExtent l="0" t="0" r="0" b="0"/>
                <wp:wrapNone/>
                <wp:docPr id="217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1998" cy="514350"/>
                        </a:xfrm>
                        <a:prstGeom prst="rect">
                          <a:avLst/>
                        </a:prstGeom>
                        <a:noFill/>
                      </wps:spPr>
                      <wps:txb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w:t>
                            </w:r>
                            <w:proofErr w:type="gramStart"/>
                            <w:r>
                              <w:rPr>
                                <w:rFonts w:ascii="Verdana" w:eastAsia="Verdana" w:hAnsi="Verdana" w:cs="Verdana"/>
                                <w:i/>
                                <w:iCs/>
                                <w:color w:val="000000" w:themeColor="text1"/>
                                <w:kern w:val="24"/>
                                <w:sz w:val="12"/>
                                <w:szCs w:val="12"/>
                              </w:rPr>
                              <w:t xml:space="preserve">etc </w:t>
                            </w:r>
                            <w:r w:rsidRPr="00AE05DC">
                              <w:rPr>
                                <w:rFonts w:ascii="Verdana" w:eastAsia="Verdana" w:hAnsi="Verdana" w:cs="Verdana"/>
                                <w:i/>
                                <w:iCs/>
                                <w:color w:val="000000" w:themeColor="text1"/>
                                <w:kern w:val="24"/>
                                <w:sz w:val="12"/>
                                <w:szCs w:val="12"/>
                              </w:rPr>
                              <w:t>.</w:t>
                            </w:r>
                            <w:proofErr w:type="gramEnd"/>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1DC862" id="_x0000_s1190" type="#_x0000_t202" style="position:absolute;margin-left:305.8pt;margin-top:176.9pt;width:193.85pt;height:40.5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" filled="f" stroked="f">
                <v:textbox>
                  <w:txbxContent>
                    <w:p w14:paraId="741F8298"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Marine, Defence, Encapsulation </w:t>
                      </w:r>
                      <w:proofErr w:type="gramStart"/>
                      <w:r>
                        <w:rPr>
                          <w:rFonts w:ascii="Verdana" w:eastAsia="Verdana" w:hAnsi="Verdana" w:cs="Verdana"/>
                          <w:i/>
                          <w:iCs/>
                          <w:color w:val="000000" w:themeColor="text1"/>
                          <w:kern w:val="24"/>
                          <w:sz w:val="12"/>
                          <w:szCs w:val="12"/>
                        </w:rPr>
                        <w:t xml:space="preserve">etc </w:t>
                      </w:r>
                      <w:r w:rsidRPr="00AE05DC">
                        <w:rPr>
                          <w:rFonts w:ascii="Verdana" w:eastAsia="Verdana" w:hAnsi="Verdana" w:cs="Verdana"/>
                          <w:i/>
                          <w:iCs/>
                          <w:color w:val="000000" w:themeColor="text1"/>
                          <w:kern w:val="24"/>
                          <w:sz w:val="12"/>
                          <w:szCs w:val="12"/>
                        </w:rPr>
                        <w:t>.</w:t>
                      </w:r>
                      <w:proofErr w:type="gramEnd"/>
                    </w:p>
                    <w:p w14:paraId="77E20910"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023038">
        <w:rPr>
          <w:noProof/>
        </w:rPr>
        <w:drawing>
          <wp:inline distT="0" distB="0" distL="0" distR="0" wp14:anchorId="040E1BC0" wp14:editId="2C4B4A66">
            <wp:extent cx="6410325" cy="2169042"/>
            <wp:effectExtent l="0" t="0" r="2540" b="3175"/>
            <wp:docPr id="2178" name="Chart 2178">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09E47EC" w14:textId="77777777" w:rsidR="00CC57FF" w:rsidRDefault="00CC57FF" w:rsidP="00CC57FF">
      <w:pPr>
        <w:spacing w:line="360" w:lineRule="auto"/>
        <w:jc w:val="both"/>
        <w:rPr>
          <w:rFonts w:ascii="Arial" w:eastAsia="Arial" w:hAnsi="Arial" w:cs="Arial"/>
          <w:sz w:val="24"/>
          <w:szCs w:val="24"/>
        </w:rPr>
        <w:sectPr w:rsidR="00CC57FF"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3A0D11" w14:textId="77777777" w:rsidR="00CC57FF" w:rsidRDefault="00CC57FF" w:rsidP="00CC57FF">
      <w:pPr>
        <w:spacing w:line="360" w:lineRule="auto"/>
        <w:jc w:val="both"/>
        <w:rPr>
          <w:rFonts w:ascii="Arial" w:eastAsia="Arial" w:hAnsi="Arial" w:cs="Arial"/>
          <w:sz w:val="24"/>
          <w:szCs w:val="24"/>
        </w:rPr>
      </w:pPr>
    </w:p>
    <w:p w14:paraId="6514010B" w14:textId="77777777" w:rsidR="00CC57FF" w:rsidRDefault="00CC57FF" w:rsidP="00CC57FF">
      <w:pPr>
        <w:spacing w:line="360" w:lineRule="auto"/>
        <w:jc w:val="center"/>
        <w:rPr>
          <w:rFonts w:ascii="Arial" w:eastAsia="Arial" w:hAnsi="Arial" w:cs="Arial"/>
          <w:sz w:val="24"/>
          <w:szCs w:val="24"/>
        </w:rPr>
      </w:pPr>
    </w:p>
    <w:tbl>
      <w:tblPr>
        <w:tblW w:w="10104" w:type="dxa"/>
        <w:tblLook w:val="04A0" w:firstRow="1" w:lastRow="0" w:firstColumn="1" w:lastColumn="0" w:noHBand="0" w:noVBand="1"/>
      </w:tblPr>
      <w:tblGrid>
        <w:gridCol w:w="2392"/>
        <w:gridCol w:w="964"/>
        <w:gridCol w:w="964"/>
        <w:gridCol w:w="964"/>
        <w:gridCol w:w="964"/>
        <w:gridCol w:w="964"/>
        <w:gridCol w:w="964"/>
        <w:gridCol w:w="964"/>
        <w:gridCol w:w="964"/>
      </w:tblGrid>
      <w:tr w:rsidR="00CC57FF" w:rsidRPr="0045732B" w14:paraId="23F6111C" w14:textId="77777777" w:rsidTr="00A61E95">
        <w:trPr>
          <w:trHeight w:val="231"/>
        </w:trPr>
        <w:tc>
          <w:tcPr>
            <w:tcW w:w="2392" w:type="dxa"/>
            <w:tcBorders>
              <w:top w:val="single" w:sz="4" w:space="0" w:color="auto"/>
              <w:left w:val="single" w:sz="4" w:space="0" w:color="auto"/>
              <w:bottom w:val="single" w:sz="8" w:space="0" w:color="auto"/>
              <w:right w:val="single" w:sz="8" w:space="0" w:color="auto"/>
            </w:tcBorders>
            <w:shd w:val="clear" w:color="000000" w:fill="C00000"/>
            <w:noWrap/>
            <w:vAlign w:val="center"/>
            <w:hideMark/>
          </w:tcPr>
          <w:p w14:paraId="4B78E1DB" w14:textId="77777777" w:rsidR="00CC57FF" w:rsidRPr="0045732B" w:rsidRDefault="00CC57FF" w:rsidP="00A61E95">
            <w:pPr>
              <w:spacing w:after="0" w:line="240" w:lineRule="auto"/>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Demand by Application</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777D7DC0"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2015</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244E1DDF"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2016</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63DCB5DF"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2017</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253A1F41"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2018</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41CDC207"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val="en-US" w:eastAsia="en-IN"/>
              </w:rPr>
              <w:t>2019</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0D994FFA"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2020</w:t>
            </w:r>
          </w:p>
        </w:tc>
        <w:tc>
          <w:tcPr>
            <w:tcW w:w="964" w:type="dxa"/>
            <w:tcBorders>
              <w:top w:val="single" w:sz="4" w:space="0" w:color="auto"/>
              <w:left w:val="nil"/>
              <w:bottom w:val="single" w:sz="8" w:space="0" w:color="auto"/>
              <w:right w:val="single" w:sz="8" w:space="0" w:color="auto"/>
            </w:tcBorders>
            <w:shd w:val="clear" w:color="000000" w:fill="C00000"/>
            <w:noWrap/>
            <w:vAlign w:val="center"/>
            <w:hideMark/>
          </w:tcPr>
          <w:p w14:paraId="4D9DDD98"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2025F</w:t>
            </w:r>
          </w:p>
        </w:tc>
        <w:tc>
          <w:tcPr>
            <w:tcW w:w="964" w:type="dxa"/>
            <w:tcBorders>
              <w:top w:val="single" w:sz="4" w:space="0" w:color="auto"/>
              <w:left w:val="nil"/>
              <w:bottom w:val="single" w:sz="8" w:space="0" w:color="auto"/>
              <w:right w:val="single" w:sz="4" w:space="0" w:color="auto"/>
            </w:tcBorders>
            <w:shd w:val="clear" w:color="000000" w:fill="C00000"/>
            <w:noWrap/>
            <w:vAlign w:val="center"/>
            <w:hideMark/>
          </w:tcPr>
          <w:p w14:paraId="3C4AFDC4" w14:textId="77777777" w:rsidR="00CC57FF" w:rsidRPr="0045732B" w:rsidRDefault="00CC57FF" w:rsidP="00A61E95">
            <w:pPr>
              <w:spacing w:after="0" w:line="240" w:lineRule="auto"/>
              <w:jc w:val="center"/>
              <w:rPr>
                <w:rFonts w:ascii="Arial" w:eastAsia="Times New Roman" w:hAnsi="Arial" w:cs="Arial"/>
                <w:b/>
                <w:bCs/>
                <w:color w:val="FFFFFF"/>
                <w:sz w:val="20"/>
                <w:szCs w:val="20"/>
                <w:lang w:eastAsia="en-IN"/>
              </w:rPr>
            </w:pPr>
            <w:r w:rsidRPr="0045732B">
              <w:rPr>
                <w:rFonts w:ascii="Arial" w:eastAsia="Times New Roman" w:hAnsi="Arial" w:cs="Arial"/>
                <w:b/>
                <w:bCs/>
                <w:color w:val="FFFFFF"/>
                <w:sz w:val="20"/>
                <w:szCs w:val="20"/>
                <w:lang w:val="en-US" w:eastAsia="en-IN"/>
              </w:rPr>
              <w:t>2030F</w:t>
            </w:r>
          </w:p>
        </w:tc>
      </w:tr>
      <w:tr w:rsidR="00CC57FF" w:rsidRPr="0045732B" w14:paraId="77B4F353"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31FB2EE6"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Paints &amp; Coatings</w:t>
            </w:r>
          </w:p>
        </w:tc>
        <w:tc>
          <w:tcPr>
            <w:tcW w:w="964" w:type="dxa"/>
            <w:tcBorders>
              <w:top w:val="nil"/>
              <w:left w:val="nil"/>
              <w:bottom w:val="single" w:sz="8" w:space="0" w:color="auto"/>
              <w:right w:val="single" w:sz="8" w:space="0" w:color="auto"/>
            </w:tcBorders>
            <w:shd w:val="clear" w:color="000000" w:fill="FFFFFF"/>
            <w:noWrap/>
            <w:vAlign w:val="bottom"/>
            <w:hideMark/>
          </w:tcPr>
          <w:p w14:paraId="0C42EB3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29</w:t>
            </w:r>
          </w:p>
        </w:tc>
        <w:tc>
          <w:tcPr>
            <w:tcW w:w="964" w:type="dxa"/>
            <w:tcBorders>
              <w:top w:val="nil"/>
              <w:left w:val="nil"/>
              <w:bottom w:val="single" w:sz="8" w:space="0" w:color="auto"/>
              <w:right w:val="single" w:sz="8" w:space="0" w:color="auto"/>
            </w:tcBorders>
            <w:shd w:val="clear" w:color="000000" w:fill="FFFFFF"/>
            <w:noWrap/>
            <w:vAlign w:val="bottom"/>
            <w:hideMark/>
          </w:tcPr>
          <w:p w14:paraId="7E46AFF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32</w:t>
            </w:r>
          </w:p>
        </w:tc>
        <w:tc>
          <w:tcPr>
            <w:tcW w:w="964" w:type="dxa"/>
            <w:tcBorders>
              <w:top w:val="nil"/>
              <w:left w:val="nil"/>
              <w:bottom w:val="single" w:sz="8" w:space="0" w:color="auto"/>
              <w:right w:val="single" w:sz="8" w:space="0" w:color="auto"/>
            </w:tcBorders>
            <w:shd w:val="clear" w:color="000000" w:fill="FFFFFF"/>
            <w:noWrap/>
            <w:vAlign w:val="bottom"/>
            <w:hideMark/>
          </w:tcPr>
          <w:p w14:paraId="78DA6548"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35</w:t>
            </w:r>
          </w:p>
        </w:tc>
        <w:tc>
          <w:tcPr>
            <w:tcW w:w="964" w:type="dxa"/>
            <w:tcBorders>
              <w:top w:val="nil"/>
              <w:left w:val="nil"/>
              <w:bottom w:val="single" w:sz="8" w:space="0" w:color="auto"/>
              <w:right w:val="single" w:sz="8" w:space="0" w:color="auto"/>
            </w:tcBorders>
            <w:shd w:val="clear" w:color="000000" w:fill="FFFFFF"/>
            <w:noWrap/>
            <w:vAlign w:val="bottom"/>
            <w:hideMark/>
          </w:tcPr>
          <w:p w14:paraId="6D6C7C68"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39</w:t>
            </w:r>
          </w:p>
        </w:tc>
        <w:tc>
          <w:tcPr>
            <w:tcW w:w="964" w:type="dxa"/>
            <w:tcBorders>
              <w:top w:val="nil"/>
              <w:left w:val="nil"/>
              <w:bottom w:val="single" w:sz="8" w:space="0" w:color="auto"/>
              <w:right w:val="single" w:sz="8" w:space="0" w:color="auto"/>
            </w:tcBorders>
            <w:shd w:val="clear" w:color="000000" w:fill="FFFFFF"/>
            <w:noWrap/>
            <w:vAlign w:val="bottom"/>
            <w:hideMark/>
          </w:tcPr>
          <w:p w14:paraId="75ED885B"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46</w:t>
            </w:r>
          </w:p>
        </w:tc>
        <w:tc>
          <w:tcPr>
            <w:tcW w:w="964" w:type="dxa"/>
            <w:tcBorders>
              <w:top w:val="nil"/>
              <w:left w:val="nil"/>
              <w:bottom w:val="single" w:sz="8" w:space="0" w:color="auto"/>
              <w:right w:val="single" w:sz="8" w:space="0" w:color="auto"/>
            </w:tcBorders>
            <w:shd w:val="clear" w:color="000000" w:fill="FFFFFF"/>
            <w:noWrap/>
            <w:vAlign w:val="bottom"/>
            <w:hideMark/>
          </w:tcPr>
          <w:p w14:paraId="3494FE8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40</w:t>
            </w:r>
          </w:p>
        </w:tc>
        <w:tc>
          <w:tcPr>
            <w:tcW w:w="964" w:type="dxa"/>
            <w:tcBorders>
              <w:top w:val="nil"/>
              <w:left w:val="nil"/>
              <w:bottom w:val="single" w:sz="8" w:space="0" w:color="auto"/>
              <w:right w:val="single" w:sz="8" w:space="0" w:color="auto"/>
            </w:tcBorders>
            <w:shd w:val="clear" w:color="000000" w:fill="FFFFFF"/>
            <w:noWrap/>
            <w:vAlign w:val="center"/>
            <w:hideMark/>
          </w:tcPr>
          <w:p w14:paraId="52F53112"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57</w:t>
            </w:r>
          </w:p>
        </w:tc>
        <w:tc>
          <w:tcPr>
            <w:tcW w:w="964" w:type="dxa"/>
            <w:tcBorders>
              <w:top w:val="nil"/>
              <w:left w:val="nil"/>
              <w:bottom w:val="single" w:sz="8" w:space="0" w:color="auto"/>
              <w:right w:val="single" w:sz="4" w:space="0" w:color="auto"/>
            </w:tcBorders>
            <w:shd w:val="clear" w:color="000000" w:fill="FFFFFF"/>
            <w:noWrap/>
            <w:vAlign w:val="center"/>
            <w:hideMark/>
          </w:tcPr>
          <w:p w14:paraId="236869F0"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85</w:t>
            </w:r>
          </w:p>
        </w:tc>
      </w:tr>
      <w:tr w:rsidR="00CC57FF" w:rsidRPr="0045732B" w14:paraId="491DCD01"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73E7C0DE"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lastRenderedPageBreak/>
              <w:t>Electrical &amp; Electronics</w:t>
            </w:r>
          </w:p>
        </w:tc>
        <w:tc>
          <w:tcPr>
            <w:tcW w:w="964" w:type="dxa"/>
            <w:tcBorders>
              <w:top w:val="nil"/>
              <w:left w:val="nil"/>
              <w:bottom w:val="single" w:sz="8" w:space="0" w:color="auto"/>
              <w:right w:val="single" w:sz="8" w:space="0" w:color="auto"/>
            </w:tcBorders>
            <w:shd w:val="clear" w:color="000000" w:fill="FFFFFF"/>
            <w:noWrap/>
            <w:vAlign w:val="bottom"/>
            <w:hideMark/>
          </w:tcPr>
          <w:p w14:paraId="1CDEFF75"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17</w:t>
            </w:r>
          </w:p>
        </w:tc>
        <w:tc>
          <w:tcPr>
            <w:tcW w:w="964" w:type="dxa"/>
            <w:tcBorders>
              <w:top w:val="nil"/>
              <w:left w:val="nil"/>
              <w:bottom w:val="single" w:sz="8" w:space="0" w:color="auto"/>
              <w:right w:val="single" w:sz="8" w:space="0" w:color="auto"/>
            </w:tcBorders>
            <w:shd w:val="clear" w:color="000000" w:fill="FFFFFF"/>
            <w:noWrap/>
            <w:vAlign w:val="bottom"/>
            <w:hideMark/>
          </w:tcPr>
          <w:p w14:paraId="31FAFA4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18</w:t>
            </w:r>
          </w:p>
        </w:tc>
        <w:tc>
          <w:tcPr>
            <w:tcW w:w="964" w:type="dxa"/>
            <w:tcBorders>
              <w:top w:val="nil"/>
              <w:left w:val="nil"/>
              <w:bottom w:val="single" w:sz="8" w:space="0" w:color="auto"/>
              <w:right w:val="single" w:sz="8" w:space="0" w:color="auto"/>
            </w:tcBorders>
            <w:shd w:val="clear" w:color="000000" w:fill="FFFFFF"/>
            <w:noWrap/>
            <w:vAlign w:val="bottom"/>
            <w:hideMark/>
          </w:tcPr>
          <w:p w14:paraId="045F65C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20</w:t>
            </w:r>
          </w:p>
        </w:tc>
        <w:tc>
          <w:tcPr>
            <w:tcW w:w="964" w:type="dxa"/>
            <w:tcBorders>
              <w:top w:val="nil"/>
              <w:left w:val="nil"/>
              <w:bottom w:val="single" w:sz="8" w:space="0" w:color="auto"/>
              <w:right w:val="single" w:sz="8" w:space="0" w:color="auto"/>
            </w:tcBorders>
            <w:shd w:val="clear" w:color="000000" w:fill="FFFFFF"/>
            <w:noWrap/>
            <w:vAlign w:val="bottom"/>
            <w:hideMark/>
          </w:tcPr>
          <w:p w14:paraId="5AD07F2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23</w:t>
            </w:r>
          </w:p>
        </w:tc>
        <w:tc>
          <w:tcPr>
            <w:tcW w:w="964" w:type="dxa"/>
            <w:tcBorders>
              <w:top w:val="nil"/>
              <w:left w:val="nil"/>
              <w:bottom w:val="single" w:sz="8" w:space="0" w:color="auto"/>
              <w:right w:val="single" w:sz="8" w:space="0" w:color="auto"/>
            </w:tcBorders>
            <w:shd w:val="clear" w:color="000000" w:fill="FFFFFF"/>
            <w:noWrap/>
            <w:vAlign w:val="bottom"/>
            <w:hideMark/>
          </w:tcPr>
          <w:p w14:paraId="0BAAB850"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26</w:t>
            </w:r>
          </w:p>
        </w:tc>
        <w:tc>
          <w:tcPr>
            <w:tcW w:w="964" w:type="dxa"/>
            <w:tcBorders>
              <w:top w:val="nil"/>
              <w:left w:val="nil"/>
              <w:bottom w:val="single" w:sz="8" w:space="0" w:color="auto"/>
              <w:right w:val="single" w:sz="8" w:space="0" w:color="auto"/>
            </w:tcBorders>
            <w:shd w:val="clear" w:color="000000" w:fill="FFFFFF"/>
            <w:noWrap/>
            <w:vAlign w:val="bottom"/>
            <w:hideMark/>
          </w:tcPr>
          <w:p w14:paraId="2F6D90E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23</w:t>
            </w:r>
          </w:p>
        </w:tc>
        <w:tc>
          <w:tcPr>
            <w:tcW w:w="964" w:type="dxa"/>
            <w:tcBorders>
              <w:top w:val="nil"/>
              <w:left w:val="nil"/>
              <w:bottom w:val="single" w:sz="8" w:space="0" w:color="auto"/>
              <w:right w:val="single" w:sz="8" w:space="0" w:color="auto"/>
            </w:tcBorders>
            <w:shd w:val="clear" w:color="000000" w:fill="FFFFFF"/>
            <w:noWrap/>
            <w:vAlign w:val="center"/>
            <w:hideMark/>
          </w:tcPr>
          <w:p w14:paraId="195DD95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33</w:t>
            </w:r>
          </w:p>
        </w:tc>
        <w:tc>
          <w:tcPr>
            <w:tcW w:w="964" w:type="dxa"/>
            <w:tcBorders>
              <w:top w:val="nil"/>
              <w:left w:val="nil"/>
              <w:bottom w:val="single" w:sz="8" w:space="0" w:color="auto"/>
              <w:right w:val="single" w:sz="4" w:space="0" w:color="auto"/>
            </w:tcBorders>
            <w:shd w:val="clear" w:color="000000" w:fill="FFFFFF"/>
            <w:noWrap/>
            <w:vAlign w:val="center"/>
            <w:hideMark/>
          </w:tcPr>
          <w:p w14:paraId="4066F6FB"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50</w:t>
            </w:r>
          </w:p>
        </w:tc>
      </w:tr>
      <w:tr w:rsidR="00CC57FF" w:rsidRPr="0045732B" w14:paraId="0E2E28A5"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174E86B1"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Construction</w:t>
            </w:r>
          </w:p>
        </w:tc>
        <w:tc>
          <w:tcPr>
            <w:tcW w:w="964" w:type="dxa"/>
            <w:tcBorders>
              <w:top w:val="nil"/>
              <w:left w:val="nil"/>
              <w:bottom w:val="single" w:sz="8" w:space="0" w:color="auto"/>
              <w:right w:val="single" w:sz="8" w:space="0" w:color="auto"/>
            </w:tcBorders>
            <w:shd w:val="clear" w:color="000000" w:fill="FFFFFF"/>
            <w:noWrap/>
            <w:vAlign w:val="bottom"/>
            <w:hideMark/>
          </w:tcPr>
          <w:p w14:paraId="3A91FA4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7</w:t>
            </w:r>
          </w:p>
        </w:tc>
        <w:tc>
          <w:tcPr>
            <w:tcW w:w="964" w:type="dxa"/>
            <w:tcBorders>
              <w:top w:val="nil"/>
              <w:left w:val="nil"/>
              <w:bottom w:val="single" w:sz="8" w:space="0" w:color="auto"/>
              <w:right w:val="single" w:sz="8" w:space="0" w:color="auto"/>
            </w:tcBorders>
            <w:shd w:val="clear" w:color="000000" w:fill="FFFFFF"/>
            <w:noWrap/>
            <w:vAlign w:val="bottom"/>
            <w:hideMark/>
          </w:tcPr>
          <w:p w14:paraId="0D3B8F0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8</w:t>
            </w:r>
          </w:p>
        </w:tc>
        <w:tc>
          <w:tcPr>
            <w:tcW w:w="964" w:type="dxa"/>
            <w:tcBorders>
              <w:top w:val="nil"/>
              <w:left w:val="nil"/>
              <w:bottom w:val="single" w:sz="8" w:space="0" w:color="auto"/>
              <w:right w:val="single" w:sz="8" w:space="0" w:color="auto"/>
            </w:tcBorders>
            <w:shd w:val="clear" w:color="000000" w:fill="FFFFFF"/>
            <w:noWrap/>
            <w:vAlign w:val="bottom"/>
            <w:hideMark/>
          </w:tcPr>
          <w:p w14:paraId="40EA9E1D"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9</w:t>
            </w:r>
          </w:p>
        </w:tc>
        <w:tc>
          <w:tcPr>
            <w:tcW w:w="964" w:type="dxa"/>
            <w:tcBorders>
              <w:top w:val="nil"/>
              <w:left w:val="nil"/>
              <w:bottom w:val="single" w:sz="8" w:space="0" w:color="auto"/>
              <w:right w:val="single" w:sz="8" w:space="0" w:color="auto"/>
            </w:tcBorders>
            <w:shd w:val="clear" w:color="000000" w:fill="FFFFFF"/>
            <w:noWrap/>
            <w:vAlign w:val="bottom"/>
            <w:hideMark/>
          </w:tcPr>
          <w:p w14:paraId="03C09C9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10</w:t>
            </w:r>
          </w:p>
        </w:tc>
        <w:tc>
          <w:tcPr>
            <w:tcW w:w="964" w:type="dxa"/>
            <w:tcBorders>
              <w:top w:val="nil"/>
              <w:left w:val="nil"/>
              <w:bottom w:val="single" w:sz="8" w:space="0" w:color="auto"/>
              <w:right w:val="single" w:sz="8" w:space="0" w:color="auto"/>
            </w:tcBorders>
            <w:shd w:val="clear" w:color="000000" w:fill="FFFFFF"/>
            <w:noWrap/>
            <w:vAlign w:val="bottom"/>
            <w:hideMark/>
          </w:tcPr>
          <w:p w14:paraId="0F43654F"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12</w:t>
            </w:r>
          </w:p>
        </w:tc>
        <w:tc>
          <w:tcPr>
            <w:tcW w:w="964" w:type="dxa"/>
            <w:tcBorders>
              <w:top w:val="nil"/>
              <w:left w:val="nil"/>
              <w:bottom w:val="single" w:sz="8" w:space="0" w:color="auto"/>
              <w:right w:val="single" w:sz="8" w:space="0" w:color="auto"/>
            </w:tcBorders>
            <w:shd w:val="clear" w:color="000000" w:fill="FFFFFF"/>
            <w:noWrap/>
            <w:vAlign w:val="bottom"/>
            <w:hideMark/>
          </w:tcPr>
          <w:p w14:paraId="27923A2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10</w:t>
            </w:r>
          </w:p>
        </w:tc>
        <w:tc>
          <w:tcPr>
            <w:tcW w:w="964" w:type="dxa"/>
            <w:tcBorders>
              <w:top w:val="nil"/>
              <w:left w:val="nil"/>
              <w:bottom w:val="single" w:sz="8" w:space="0" w:color="auto"/>
              <w:right w:val="single" w:sz="8" w:space="0" w:color="auto"/>
            </w:tcBorders>
            <w:shd w:val="clear" w:color="000000" w:fill="FFFFFF"/>
            <w:noWrap/>
            <w:vAlign w:val="center"/>
            <w:hideMark/>
          </w:tcPr>
          <w:p w14:paraId="2FCCC0D5"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15</w:t>
            </w:r>
          </w:p>
        </w:tc>
        <w:tc>
          <w:tcPr>
            <w:tcW w:w="964" w:type="dxa"/>
            <w:tcBorders>
              <w:top w:val="nil"/>
              <w:left w:val="nil"/>
              <w:bottom w:val="single" w:sz="8" w:space="0" w:color="auto"/>
              <w:right w:val="single" w:sz="4" w:space="0" w:color="auto"/>
            </w:tcBorders>
            <w:shd w:val="clear" w:color="000000" w:fill="FFFFFF"/>
            <w:noWrap/>
            <w:vAlign w:val="center"/>
            <w:hideMark/>
          </w:tcPr>
          <w:p w14:paraId="5D0E71B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22</w:t>
            </w:r>
          </w:p>
        </w:tc>
      </w:tr>
      <w:tr w:rsidR="00CC57FF" w:rsidRPr="0045732B" w14:paraId="3E0C2608"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1BD9F246"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Composite Materials</w:t>
            </w:r>
          </w:p>
        </w:tc>
        <w:tc>
          <w:tcPr>
            <w:tcW w:w="964" w:type="dxa"/>
            <w:tcBorders>
              <w:top w:val="nil"/>
              <w:left w:val="nil"/>
              <w:bottom w:val="single" w:sz="8" w:space="0" w:color="auto"/>
              <w:right w:val="single" w:sz="8" w:space="0" w:color="auto"/>
            </w:tcBorders>
            <w:shd w:val="clear" w:color="000000" w:fill="FFFFFF"/>
            <w:noWrap/>
            <w:vAlign w:val="bottom"/>
            <w:hideMark/>
          </w:tcPr>
          <w:p w14:paraId="133020FA"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5</w:t>
            </w:r>
          </w:p>
        </w:tc>
        <w:tc>
          <w:tcPr>
            <w:tcW w:w="964" w:type="dxa"/>
            <w:tcBorders>
              <w:top w:val="nil"/>
              <w:left w:val="nil"/>
              <w:bottom w:val="single" w:sz="8" w:space="0" w:color="auto"/>
              <w:right w:val="single" w:sz="8" w:space="0" w:color="auto"/>
            </w:tcBorders>
            <w:shd w:val="clear" w:color="000000" w:fill="FFFFFF"/>
            <w:noWrap/>
            <w:vAlign w:val="bottom"/>
            <w:hideMark/>
          </w:tcPr>
          <w:p w14:paraId="386DDD7A"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bottom"/>
            <w:hideMark/>
          </w:tcPr>
          <w:p w14:paraId="69D6762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7</w:t>
            </w:r>
          </w:p>
        </w:tc>
        <w:tc>
          <w:tcPr>
            <w:tcW w:w="964" w:type="dxa"/>
            <w:tcBorders>
              <w:top w:val="nil"/>
              <w:left w:val="nil"/>
              <w:bottom w:val="single" w:sz="8" w:space="0" w:color="auto"/>
              <w:right w:val="single" w:sz="8" w:space="0" w:color="auto"/>
            </w:tcBorders>
            <w:shd w:val="clear" w:color="000000" w:fill="FFFFFF"/>
            <w:noWrap/>
            <w:vAlign w:val="bottom"/>
            <w:hideMark/>
          </w:tcPr>
          <w:p w14:paraId="6380628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8</w:t>
            </w:r>
          </w:p>
        </w:tc>
        <w:tc>
          <w:tcPr>
            <w:tcW w:w="964" w:type="dxa"/>
            <w:tcBorders>
              <w:top w:val="nil"/>
              <w:left w:val="nil"/>
              <w:bottom w:val="single" w:sz="8" w:space="0" w:color="auto"/>
              <w:right w:val="single" w:sz="8" w:space="0" w:color="auto"/>
            </w:tcBorders>
            <w:shd w:val="clear" w:color="000000" w:fill="FFFFFF"/>
            <w:noWrap/>
            <w:vAlign w:val="bottom"/>
            <w:hideMark/>
          </w:tcPr>
          <w:p w14:paraId="4F51C2F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9</w:t>
            </w:r>
          </w:p>
        </w:tc>
        <w:tc>
          <w:tcPr>
            <w:tcW w:w="964" w:type="dxa"/>
            <w:tcBorders>
              <w:top w:val="nil"/>
              <w:left w:val="nil"/>
              <w:bottom w:val="single" w:sz="8" w:space="0" w:color="auto"/>
              <w:right w:val="single" w:sz="8" w:space="0" w:color="auto"/>
            </w:tcBorders>
            <w:shd w:val="clear" w:color="000000" w:fill="FFFFFF"/>
            <w:noWrap/>
            <w:vAlign w:val="bottom"/>
            <w:hideMark/>
          </w:tcPr>
          <w:p w14:paraId="0EB2693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8</w:t>
            </w:r>
          </w:p>
        </w:tc>
        <w:tc>
          <w:tcPr>
            <w:tcW w:w="964" w:type="dxa"/>
            <w:tcBorders>
              <w:top w:val="nil"/>
              <w:left w:val="nil"/>
              <w:bottom w:val="single" w:sz="8" w:space="0" w:color="auto"/>
              <w:right w:val="single" w:sz="8" w:space="0" w:color="auto"/>
            </w:tcBorders>
            <w:shd w:val="clear" w:color="000000" w:fill="FFFFFF"/>
            <w:noWrap/>
            <w:vAlign w:val="center"/>
            <w:hideMark/>
          </w:tcPr>
          <w:p w14:paraId="6D7AF56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11</w:t>
            </w:r>
          </w:p>
        </w:tc>
        <w:tc>
          <w:tcPr>
            <w:tcW w:w="964" w:type="dxa"/>
            <w:tcBorders>
              <w:top w:val="nil"/>
              <w:left w:val="nil"/>
              <w:bottom w:val="single" w:sz="8" w:space="0" w:color="auto"/>
              <w:right w:val="single" w:sz="4" w:space="0" w:color="auto"/>
            </w:tcBorders>
            <w:shd w:val="clear" w:color="000000" w:fill="FFFFFF"/>
            <w:noWrap/>
            <w:vAlign w:val="center"/>
            <w:hideMark/>
          </w:tcPr>
          <w:p w14:paraId="2125B13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17</w:t>
            </w:r>
          </w:p>
        </w:tc>
      </w:tr>
      <w:tr w:rsidR="00CC57FF" w:rsidRPr="0045732B" w14:paraId="07164CD3"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731BCA55"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Adhesives</w:t>
            </w:r>
          </w:p>
        </w:tc>
        <w:tc>
          <w:tcPr>
            <w:tcW w:w="964" w:type="dxa"/>
            <w:tcBorders>
              <w:top w:val="nil"/>
              <w:left w:val="nil"/>
              <w:bottom w:val="single" w:sz="8" w:space="0" w:color="auto"/>
              <w:right w:val="single" w:sz="8" w:space="0" w:color="auto"/>
            </w:tcBorders>
            <w:shd w:val="clear" w:color="000000" w:fill="FFFFFF"/>
            <w:noWrap/>
            <w:vAlign w:val="bottom"/>
            <w:hideMark/>
          </w:tcPr>
          <w:p w14:paraId="0C2E1F62"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6076B9DB"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45C4FCC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5</w:t>
            </w:r>
          </w:p>
        </w:tc>
        <w:tc>
          <w:tcPr>
            <w:tcW w:w="964" w:type="dxa"/>
            <w:tcBorders>
              <w:top w:val="nil"/>
              <w:left w:val="nil"/>
              <w:bottom w:val="single" w:sz="8" w:space="0" w:color="auto"/>
              <w:right w:val="single" w:sz="8" w:space="0" w:color="auto"/>
            </w:tcBorders>
            <w:shd w:val="clear" w:color="000000" w:fill="FFFFFF"/>
            <w:noWrap/>
            <w:vAlign w:val="bottom"/>
            <w:hideMark/>
          </w:tcPr>
          <w:p w14:paraId="3122E9B7"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bottom"/>
            <w:hideMark/>
          </w:tcPr>
          <w:p w14:paraId="236CCF86"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bottom"/>
            <w:hideMark/>
          </w:tcPr>
          <w:p w14:paraId="20620A7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6</w:t>
            </w:r>
          </w:p>
        </w:tc>
        <w:tc>
          <w:tcPr>
            <w:tcW w:w="964" w:type="dxa"/>
            <w:tcBorders>
              <w:top w:val="nil"/>
              <w:left w:val="nil"/>
              <w:bottom w:val="single" w:sz="8" w:space="0" w:color="auto"/>
              <w:right w:val="single" w:sz="8" w:space="0" w:color="auto"/>
            </w:tcBorders>
            <w:shd w:val="clear" w:color="000000" w:fill="FFFFFF"/>
            <w:noWrap/>
            <w:vAlign w:val="center"/>
            <w:hideMark/>
          </w:tcPr>
          <w:p w14:paraId="6C3764D1"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8</w:t>
            </w:r>
          </w:p>
        </w:tc>
        <w:tc>
          <w:tcPr>
            <w:tcW w:w="964" w:type="dxa"/>
            <w:tcBorders>
              <w:top w:val="nil"/>
              <w:left w:val="nil"/>
              <w:bottom w:val="single" w:sz="8" w:space="0" w:color="auto"/>
              <w:right w:val="single" w:sz="4" w:space="0" w:color="auto"/>
            </w:tcBorders>
            <w:shd w:val="clear" w:color="000000" w:fill="FFFFFF"/>
            <w:noWrap/>
            <w:vAlign w:val="center"/>
            <w:hideMark/>
          </w:tcPr>
          <w:p w14:paraId="2423A8FA"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13</w:t>
            </w:r>
          </w:p>
        </w:tc>
      </w:tr>
      <w:tr w:rsidR="00CC57FF" w:rsidRPr="0045732B" w14:paraId="07B290DA" w14:textId="77777777" w:rsidTr="00A61E95">
        <w:trPr>
          <w:trHeight w:val="231"/>
        </w:trPr>
        <w:tc>
          <w:tcPr>
            <w:tcW w:w="2392" w:type="dxa"/>
            <w:tcBorders>
              <w:top w:val="nil"/>
              <w:left w:val="single" w:sz="4" w:space="0" w:color="auto"/>
              <w:bottom w:val="single" w:sz="8" w:space="0" w:color="auto"/>
              <w:right w:val="single" w:sz="8" w:space="0" w:color="auto"/>
            </w:tcBorders>
            <w:shd w:val="clear" w:color="000000" w:fill="FFFFFF"/>
            <w:noWrap/>
            <w:vAlign w:val="center"/>
            <w:hideMark/>
          </w:tcPr>
          <w:p w14:paraId="7D8DF17F"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Others</w:t>
            </w:r>
          </w:p>
        </w:tc>
        <w:tc>
          <w:tcPr>
            <w:tcW w:w="964" w:type="dxa"/>
            <w:tcBorders>
              <w:top w:val="nil"/>
              <w:left w:val="nil"/>
              <w:bottom w:val="single" w:sz="8" w:space="0" w:color="auto"/>
              <w:right w:val="single" w:sz="8" w:space="0" w:color="auto"/>
            </w:tcBorders>
            <w:shd w:val="clear" w:color="000000" w:fill="FFFFFF"/>
            <w:noWrap/>
            <w:vAlign w:val="bottom"/>
            <w:hideMark/>
          </w:tcPr>
          <w:p w14:paraId="497693D7"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w:t>
            </w:r>
          </w:p>
        </w:tc>
        <w:tc>
          <w:tcPr>
            <w:tcW w:w="964" w:type="dxa"/>
            <w:tcBorders>
              <w:top w:val="nil"/>
              <w:left w:val="nil"/>
              <w:bottom w:val="single" w:sz="8" w:space="0" w:color="auto"/>
              <w:right w:val="single" w:sz="8" w:space="0" w:color="auto"/>
            </w:tcBorders>
            <w:shd w:val="clear" w:color="000000" w:fill="FFFFFF"/>
            <w:noWrap/>
            <w:vAlign w:val="bottom"/>
            <w:hideMark/>
          </w:tcPr>
          <w:p w14:paraId="65127EF0"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w:t>
            </w:r>
          </w:p>
        </w:tc>
        <w:tc>
          <w:tcPr>
            <w:tcW w:w="964" w:type="dxa"/>
            <w:tcBorders>
              <w:top w:val="nil"/>
              <w:left w:val="nil"/>
              <w:bottom w:val="single" w:sz="8" w:space="0" w:color="auto"/>
              <w:right w:val="single" w:sz="8" w:space="0" w:color="auto"/>
            </w:tcBorders>
            <w:shd w:val="clear" w:color="000000" w:fill="FFFFFF"/>
            <w:noWrap/>
            <w:vAlign w:val="bottom"/>
            <w:hideMark/>
          </w:tcPr>
          <w:p w14:paraId="119CA33E"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412F442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4D55B88C"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4</w:t>
            </w:r>
          </w:p>
        </w:tc>
        <w:tc>
          <w:tcPr>
            <w:tcW w:w="964" w:type="dxa"/>
            <w:tcBorders>
              <w:top w:val="nil"/>
              <w:left w:val="nil"/>
              <w:bottom w:val="single" w:sz="8" w:space="0" w:color="auto"/>
              <w:right w:val="single" w:sz="8" w:space="0" w:color="auto"/>
            </w:tcBorders>
            <w:shd w:val="clear" w:color="000000" w:fill="FFFFFF"/>
            <w:noWrap/>
            <w:vAlign w:val="bottom"/>
            <w:hideMark/>
          </w:tcPr>
          <w:p w14:paraId="6C95B7C9"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Pr>
                <w:rFonts w:ascii="Verdana" w:hAnsi="Verdana"/>
                <w:color w:val="000000"/>
                <w:sz w:val="20"/>
                <w:szCs w:val="20"/>
              </w:rPr>
              <w:t>3</w:t>
            </w:r>
          </w:p>
        </w:tc>
        <w:tc>
          <w:tcPr>
            <w:tcW w:w="964" w:type="dxa"/>
            <w:tcBorders>
              <w:top w:val="nil"/>
              <w:left w:val="nil"/>
              <w:bottom w:val="single" w:sz="8" w:space="0" w:color="auto"/>
              <w:right w:val="single" w:sz="8" w:space="0" w:color="auto"/>
            </w:tcBorders>
            <w:shd w:val="clear" w:color="000000" w:fill="FFFFFF"/>
            <w:noWrap/>
            <w:vAlign w:val="center"/>
            <w:hideMark/>
          </w:tcPr>
          <w:p w14:paraId="46B88D8F"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5</w:t>
            </w:r>
          </w:p>
        </w:tc>
        <w:tc>
          <w:tcPr>
            <w:tcW w:w="964" w:type="dxa"/>
            <w:tcBorders>
              <w:top w:val="nil"/>
              <w:left w:val="nil"/>
              <w:bottom w:val="single" w:sz="8" w:space="0" w:color="auto"/>
              <w:right w:val="single" w:sz="4" w:space="0" w:color="auto"/>
            </w:tcBorders>
            <w:shd w:val="clear" w:color="000000" w:fill="FFFFFF"/>
            <w:noWrap/>
            <w:vAlign w:val="center"/>
            <w:hideMark/>
          </w:tcPr>
          <w:p w14:paraId="311B8463" w14:textId="77777777" w:rsidR="00CC57FF" w:rsidRPr="0045732B" w:rsidRDefault="00CC57FF" w:rsidP="00A61E95">
            <w:pPr>
              <w:spacing w:after="0" w:line="240" w:lineRule="auto"/>
              <w:jc w:val="center"/>
              <w:rPr>
                <w:rFonts w:ascii="Arial" w:eastAsia="Times New Roman" w:hAnsi="Arial" w:cs="Arial"/>
                <w:color w:val="000000"/>
                <w:sz w:val="20"/>
                <w:szCs w:val="20"/>
                <w:lang w:eastAsia="en-IN"/>
              </w:rPr>
            </w:pPr>
            <w:r w:rsidRPr="0045732B">
              <w:rPr>
                <w:rFonts w:ascii="Arial" w:eastAsia="Times New Roman" w:hAnsi="Arial" w:cs="Arial"/>
                <w:color w:val="000000"/>
                <w:sz w:val="20"/>
                <w:szCs w:val="20"/>
                <w:lang w:eastAsia="en-IN"/>
              </w:rPr>
              <w:t>6</w:t>
            </w:r>
          </w:p>
        </w:tc>
      </w:tr>
      <w:tr w:rsidR="00CC57FF" w:rsidRPr="0045732B" w14:paraId="74636AF4" w14:textId="77777777" w:rsidTr="00A61E95">
        <w:trPr>
          <w:trHeight w:val="221"/>
        </w:trPr>
        <w:tc>
          <w:tcPr>
            <w:tcW w:w="2392" w:type="dxa"/>
            <w:tcBorders>
              <w:top w:val="nil"/>
              <w:left w:val="single" w:sz="4" w:space="0" w:color="auto"/>
              <w:bottom w:val="single" w:sz="4" w:space="0" w:color="auto"/>
              <w:right w:val="single" w:sz="8" w:space="0" w:color="auto"/>
            </w:tcBorders>
            <w:shd w:val="clear" w:color="000000" w:fill="FFFFFF"/>
            <w:noWrap/>
            <w:vAlign w:val="center"/>
            <w:hideMark/>
          </w:tcPr>
          <w:p w14:paraId="686BA83A" w14:textId="77777777" w:rsidR="00CC57FF" w:rsidRPr="0045732B" w:rsidRDefault="00CC57FF" w:rsidP="00A61E95">
            <w:pPr>
              <w:spacing w:after="0" w:line="240" w:lineRule="auto"/>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Total</w:t>
            </w:r>
          </w:p>
        </w:tc>
        <w:tc>
          <w:tcPr>
            <w:tcW w:w="964" w:type="dxa"/>
            <w:tcBorders>
              <w:top w:val="nil"/>
              <w:left w:val="nil"/>
              <w:bottom w:val="single" w:sz="4" w:space="0" w:color="auto"/>
              <w:right w:val="single" w:sz="8" w:space="0" w:color="auto"/>
            </w:tcBorders>
            <w:shd w:val="clear" w:color="000000" w:fill="FFFFFF"/>
            <w:noWrap/>
            <w:vAlign w:val="bottom"/>
            <w:hideMark/>
          </w:tcPr>
          <w:p w14:paraId="05219948"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65</w:t>
            </w:r>
          </w:p>
        </w:tc>
        <w:tc>
          <w:tcPr>
            <w:tcW w:w="964" w:type="dxa"/>
            <w:tcBorders>
              <w:top w:val="nil"/>
              <w:left w:val="nil"/>
              <w:bottom w:val="single" w:sz="4" w:space="0" w:color="auto"/>
              <w:right w:val="single" w:sz="8" w:space="0" w:color="auto"/>
            </w:tcBorders>
            <w:shd w:val="clear" w:color="000000" w:fill="FFFFFF"/>
            <w:noWrap/>
            <w:vAlign w:val="bottom"/>
            <w:hideMark/>
          </w:tcPr>
          <w:p w14:paraId="75021B52"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72</w:t>
            </w:r>
          </w:p>
        </w:tc>
        <w:tc>
          <w:tcPr>
            <w:tcW w:w="964" w:type="dxa"/>
            <w:tcBorders>
              <w:top w:val="nil"/>
              <w:left w:val="nil"/>
              <w:bottom w:val="single" w:sz="4" w:space="0" w:color="auto"/>
              <w:right w:val="single" w:sz="8" w:space="0" w:color="auto"/>
            </w:tcBorders>
            <w:shd w:val="clear" w:color="000000" w:fill="FFFFFF"/>
            <w:noWrap/>
            <w:vAlign w:val="bottom"/>
            <w:hideMark/>
          </w:tcPr>
          <w:p w14:paraId="6CDF1385"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80</w:t>
            </w:r>
          </w:p>
        </w:tc>
        <w:tc>
          <w:tcPr>
            <w:tcW w:w="964" w:type="dxa"/>
            <w:tcBorders>
              <w:top w:val="nil"/>
              <w:left w:val="nil"/>
              <w:bottom w:val="single" w:sz="4" w:space="0" w:color="auto"/>
              <w:right w:val="single" w:sz="8" w:space="0" w:color="auto"/>
            </w:tcBorders>
            <w:shd w:val="clear" w:color="000000" w:fill="FFFFFF"/>
            <w:noWrap/>
            <w:vAlign w:val="bottom"/>
            <w:hideMark/>
          </w:tcPr>
          <w:p w14:paraId="44FCC389"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89</w:t>
            </w:r>
          </w:p>
        </w:tc>
        <w:tc>
          <w:tcPr>
            <w:tcW w:w="964" w:type="dxa"/>
            <w:tcBorders>
              <w:top w:val="nil"/>
              <w:left w:val="nil"/>
              <w:bottom w:val="single" w:sz="4" w:space="0" w:color="auto"/>
              <w:right w:val="single" w:sz="8" w:space="0" w:color="auto"/>
            </w:tcBorders>
            <w:shd w:val="clear" w:color="000000" w:fill="FFFFFF"/>
            <w:noWrap/>
            <w:vAlign w:val="bottom"/>
            <w:hideMark/>
          </w:tcPr>
          <w:p w14:paraId="2FE6401A"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103</w:t>
            </w:r>
          </w:p>
        </w:tc>
        <w:tc>
          <w:tcPr>
            <w:tcW w:w="964" w:type="dxa"/>
            <w:tcBorders>
              <w:top w:val="nil"/>
              <w:left w:val="nil"/>
              <w:bottom w:val="single" w:sz="4" w:space="0" w:color="auto"/>
              <w:right w:val="single" w:sz="8" w:space="0" w:color="auto"/>
            </w:tcBorders>
            <w:shd w:val="clear" w:color="000000" w:fill="FFFFFF"/>
            <w:noWrap/>
            <w:vAlign w:val="bottom"/>
            <w:hideMark/>
          </w:tcPr>
          <w:p w14:paraId="2F35FD6A"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Pr>
                <w:rFonts w:ascii="Verdana" w:hAnsi="Verdana"/>
                <w:color w:val="000000"/>
                <w:sz w:val="20"/>
                <w:szCs w:val="20"/>
              </w:rPr>
              <w:t>89</w:t>
            </w:r>
          </w:p>
        </w:tc>
        <w:tc>
          <w:tcPr>
            <w:tcW w:w="964" w:type="dxa"/>
            <w:tcBorders>
              <w:top w:val="nil"/>
              <w:left w:val="nil"/>
              <w:bottom w:val="single" w:sz="4" w:space="0" w:color="auto"/>
              <w:right w:val="single" w:sz="8" w:space="0" w:color="auto"/>
            </w:tcBorders>
            <w:shd w:val="clear" w:color="000000" w:fill="FFFFFF"/>
            <w:noWrap/>
            <w:vAlign w:val="center"/>
            <w:hideMark/>
          </w:tcPr>
          <w:p w14:paraId="4547886D"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eastAsia="en-IN"/>
              </w:rPr>
              <w:t>193</w:t>
            </w:r>
          </w:p>
        </w:tc>
        <w:tc>
          <w:tcPr>
            <w:tcW w:w="964" w:type="dxa"/>
            <w:tcBorders>
              <w:top w:val="nil"/>
              <w:left w:val="nil"/>
              <w:bottom w:val="single" w:sz="4" w:space="0" w:color="auto"/>
              <w:right w:val="single" w:sz="4" w:space="0" w:color="auto"/>
            </w:tcBorders>
            <w:shd w:val="clear" w:color="000000" w:fill="FFFFFF"/>
            <w:noWrap/>
            <w:vAlign w:val="center"/>
            <w:hideMark/>
          </w:tcPr>
          <w:p w14:paraId="64498AEC" w14:textId="77777777" w:rsidR="00CC57FF" w:rsidRPr="0045732B" w:rsidRDefault="00CC57FF" w:rsidP="00A61E95">
            <w:pPr>
              <w:spacing w:after="0" w:line="240" w:lineRule="auto"/>
              <w:jc w:val="center"/>
              <w:rPr>
                <w:rFonts w:ascii="Arial" w:eastAsia="Times New Roman" w:hAnsi="Arial" w:cs="Arial"/>
                <w:b/>
                <w:bCs/>
                <w:color w:val="000000"/>
                <w:sz w:val="20"/>
                <w:szCs w:val="20"/>
                <w:lang w:eastAsia="en-IN"/>
              </w:rPr>
            </w:pPr>
            <w:r w:rsidRPr="0045732B">
              <w:rPr>
                <w:rFonts w:ascii="Arial" w:eastAsia="Times New Roman" w:hAnsi="Arial" w:cs="Arial"/>
                <w:b/>
                <w:bCs/>
                <w:color w:val="000000"/>
                <w:sz w:val="20"/>
                <w:szCs w:val="20"/>
                <w:lang w:val="en-US" w:eastAsia="en-IN"/>
              </w:rPr>
              <w:t>208</w:t>
            </w:r>
          </w:p>
        </w:tc>
      </w:tr>
    </w:tbl>
    <w:p w14:paraId="250B1013" w14:textId="77777777" w:rsidR="00CC57FF" w:rsidRDefault="00CC57FF" w:rsidP="00CC57FF">
      <w:pPr>
        <w:pStyle w:val="Footer"/>
        <w:spacing w:before="162" w:line="360" w:lineRule="auto"/>
        <w:ind w:right="-85"/>
        <w:jc w:val="both"/>
      </w:pPr>
      <w:r>
        <w:rPr>
          <w:noProof/>
        </w:rPr>
        <mc:AlternateContent>
          <mc:Choice Requires="wps">
            <w:drawing>
              <wp:anchor distT="0" distB="0" distL="114300" distR="114300" simplePos="0" relativeHeight="252945408" behindDoc="0" locked="0" layoutInCell="1" allowOverlap="1" wp14:anchorId="5F7206FD" wp14:editId="3483133E">
                <wp:simplePos x="0" y="0"/>
                <wp:positionH relativeFrom="margin">
                  <wp:posOffset>4452901</wp:posOffset>
                </wp:positionH>
                <wp:positionV relativeFrom="paragraph">
                  <wp:posOffset>158602</wp:posOffset>
                </wp:positionV>
                <wp:extent cx="1889760" cy="266700"/>
                <wp:effectExtent l="0" t="0" r="0" b="0"/>
                <wp:wrapNone/>
                <wp:docPr id="110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7206FD" id="_x0000_s1191" type="#_x0000_t202" style="position:absolute;left:0;text-align:left;margin-left:350.6pt;margin-top:12.5pt;width:148.8pt;height:21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" filled="f" stroked="f">
                <v:textbox>
                  <w:txbxContent>
                    <w:p w14:paraId="358290CA"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34745F14" w14:textId="77777777" w:rsidR="00CC57FF" w:rsidRPr="00E133E2" w:rsidRDefault="00CC57FF" w:rsidP="00CC57FF">
      <w:pPr>
        <w:pStyle w:val="Footer"/>
        <w:spacing w:before="162" w:line="360" w:lineRule="auto"/>
        <w:ind w:right="-85"/>
        <w:jc w:val="both"/>
        <w:rPr>
          <w:rFonts w:ascii="Arial" w:hAnsi="Arial" w:cs="Arial"/>
          <w:sz w:val="24"/>
          <w:szCs w:val="24"/>
        </w:rPr>
      </w:pPr>
      <w:r w:rsidRPr="00E133E2">
        <w:rPr>
          <w:rFonts w:ascii="Arial" w:hAnsi="Arial" w:cs="Arial"/>
          <w:sz w:val="24"/>
          <w:szCs w:val="24"/>
        </w:rPr>
        <w:t xml:space="preserve">The rapid growth in the Indian paints and coatings industry (mainly automotive, industrial coatings, Medical Sector &amp; wind energy) is expected to propel the growth of the epoxy resins market during the forecast period. Epoxy resin is extensively used in electrical and energy distribution systems as adhesives, coatings, and sealants, also in the manufacturing of transformers, </w:t>
      </w:r>
      <w:proofErr w:type="gramStart"/>
      <w:r w:rsidRPr="00E133E2">
        <w:rPr>
          <w:rFonts w:ascii="Arial" w:hAnsi="Arial" w:cs="Arial"/>
          <w:sz w:val="24"/>
          <w:szCs w:val="24"/>
        </w:rPr>
        <w:t>insulators</w:t>
      </w:r>
      <w:proofErr w:type="gramEnd"/>
      <w:r w:rsidRPr="00E133E2">
        <w:rPr>
          <w:rFonts w:ascii="Arial" w:hAnsi="Arial" w:cs="Arial"/>
          <w:sz w:val="24"/>
          <w:szCs w:val="24"/>
        </w:rPr>
        <w:t xml:space="preserve"> and bushings (these are used as protective coatings in large generators &amp; on printed circuit board).  In Commercial construction, it provides particularly strong bonding adhesives, sealants and fillers, epoxy resins are suitable for internal and external use given them strength, </w:t>
      </w:r>
      <w:proofErr w:type="gramStart"/>
      <w:r w:rsidRPr="00E133E2">
        <w:rPr>
          <w:rFonts w:ascii="Arial" w:hAnsi="Arial" w:cs="Arial"/>
          <w:sz w:val="24"/>
          <w:szCs w:val="24"/>
        </w:rPr>
        <w:t>durability</w:t>
      </w:r>
      <w:proofErr w:type="gramEnd"/>
      <w:r w:rsidRPr="00E133E2">
        <w:rPr>
          <w:rFonts w:ascii="Arial" w:hAnsi="Arial" w:cs="Arial"/>
          <w:sz w:val="24"/>
          <w:szCs w:val="24"/>
        </w:rPr>
        <w:t xml:space="preserve"> and chemical resistance of mechanical fixings and to repair bridge &amp; decks. </w:t>
      </w:r>
    </w:p>
    <w:p w14:paraId="53D3FC12" w14:textId="067A1130" w:rsidR="00282D30" w:rsidRDefault="00282D30" w:rsidP="00CC57FF">
      <w:pPr>
        <w:pStyle w:val="Footer"/>
        <w:spacing w:before="162" w:line="360" w:lineRule="auto"/>
        <w:ind w:right="-85"/>
        <w:jc w:val="both"/>
      </w:pPr>
    </w:p>
    <w:p w14:paraId="40AA9619" w14:textId="24FEB3AA" w:rsidR="00CC57FF" w:rsidRPr="00FD39DE" w:rsidRDefault="00CC57FF" w:rsidP="00CC57FF">
      <w:pPr>
        <w:spacing w:line="360" w:lineRule="auto"/>
        <w:jc w:val="both"/>
        <w:rPr>
          <w:rFonts w:ascii="Arial" w:eastAsia="Arial" w:hAnsi="Arial" w:cs="Arial"/>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7.5</w:t>
      </w:r>
      <w:r w:rsidRPr="00FD39DE">
        <w:rPr>
          <w:rFonts w:ascii="Arial" w:eastAsia="Verdana" w:hAnsi="Arial" w:cs="Arial"/>
          <w:b/>
          <w:bCs/>
          <w:color w:val="000000"/>
          <w:kern w:val="24"/>
          <w:sz w:val="24"/>
          <w:szCs w:val="24"/>
        </w:rPr>
        <w:t xml:space="preserve">. Demand By Grade </w:t>
      </w:r>
      <w:r w:rsidRPr="00FD39DE">
        <w:rPr>
          <w:rFonts w:ascii="Arial" w:eastAsia="Arial" w:hAnsi="Arial" w:cs="Arial"/>
          <w:sz w:val="24"/>
          <w:szCs w:val="24"/>
        </w:rPr>
        <w:t xml:space="preserve"> </w:t>
      </w:r>
    </w:p>
    <w:p w14:paraId="6B4D18DE" w14:textId="77777777" w:rsidR="00CC57FF" w:rsidRPr="00FD39DE" w:rsidRDefault="00CC57FF" w:rsidP="00CC57FF">
      <w:pPr>
        <w:spacing w:line="360" w:lineRule="auto"/>
        <w:textAlignment w:val="baseline"/>
        <w:rPr>
          <w:rFonts w:ascii="Arial" w:eastAsia="Verdana" w:hAnsi="Arial" w:cs="Arial"/>
          <w:b/>
          <w:bCs/>
          <w:color w:val="0F0E0E"/>
          <w:kern w:val="24"/>
          <w:sz w:val="24"/>
          <w:szCs w:val="24"/>
          <w:lang w:val="en-US"/>
        </w:rPr>
      </w:pPr>
      <w:r w:rsidRPr="00FD39DE">
        <w:rPr>
          <w:rFonts w:ascii="Arial" w:eastAsia="Verdana" w:hAnsi="Arial" w:cs="Arial"/>
          <w:b/>
          <w:bCs/>
          <w:color w:val="0F0E0E"/>
          <w:kern w:val="24"/>
          <w:sz w:val="24"/>
          <w:szCs w:val="24"/>
          <w:lang w:val="en-US"/>
        </w:rPr>
        <w:t>India Epoxy Resin Demand, By Grade</w:t>
      </w:r>
      <w:r>
        <w:rPr>
          <w:rFonts w:ascii="Arial" w:eastAsia="Verdana" w:hAnsi="Arial" w:cs="Arial"/>
          <w:b/>
          <w:bCs/>
          <w:color w:val="0F0E0E"/>
          <w:kern w:val="24"/>
          <w:sz w:val="24"/>
          <w:szCs w:val="24"/>
          <w:lang w:val="en-US"/>
        </w:rPr>
        <w:t xml:space="preserve"> (Thousand Tonnes) (%)</w:t>
      </w:r>
      <w:r w:rsidRPr="00FD39DE">
        <w:rPr>
          <w:rFonts w:ascii="Arial" w:eastAsia="Verdana" w:hAnsi="Arial" w:cs="Arial"/>
          <w:b/>
          <w:bCs/>
          <w:color w:val="0F0E0E"/>
          <w:kern w:val="24"/>
          <w:sz w:val="24"/>
          <w:szCs w:val="24"/>
          <w:lang w:val="en-US"/>
        </w:rPr>
        <w:t>, By Volume, 2015–2030F</w:t>
      </w:r>
    </w:p>
    <w:p w14:paraId="07BFEA0C" w14:textId="089E0C82" w:rsidR="00CC57FF" w:rsidRDefault="007E7206" w:rsidP="00CC57FF">
      <w:pPr>
        <w:spacing w:line="360" w:lineRule="auto"/>
        <w:jc w:val="both"/>
        <w:rPr>
          <w:rFonts w:ascii="Arial" w:eastAsia="Arial" w:hAnsi="Arial" w:cs="Arial"/>
          <w:sz w:val="24"/>
          <w:szCs w:val="24"/>
        </w:rPr>
      </w:pPr>
      <w:r>
        <w:rPr>
          <w:noProof/>
        </w:rPr>
        <mc:AlternateContent>
          <mc:Choice Requires="wps">
            <w:drawing>
              <wp:anchor distT="0" distB="0" distL="114300" distR="114300" simplePos="0" relativeHeight="252949504" behindDoc="0" locked="0" layoutInCell="1" allowOverlap="1" wp14:anchorId="23860A9E" wp14:editId="0DD1DCF3">
                <wp:simplePos x="0" y="0"/>
                <wp:positionH relativeFrom="margin">
                  <wp:posOffset>4469765</wp:posOffset>
                </wp:positionH>
                <wp:positionV relativeFrom="paragraph">
                  <wp:posOffset>1737995</wp:posOffset>
                </wp:positionV>
                <wp:extent cx="1889760" cy="266700"/>
                <wp:effectExtent l="0" t="0" r="0" b="0"/>
                <wp:wrapNone/>
                <wp:docPr id="24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860A9E" id="_x0000_s1192" type="#_x0000_t202" style="position:absolute;left:0;text-align:left;margin-left:351.95pt;margin-top:136.85pt;width:148.8pt;height:21pt;z-index:25294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" filled="f" stroked="f">
                <v:textbox>
                  <w:txbxContent>
                    <w:p w14:paraId="6CF97776"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sidRPr="007379EA">
        <w:rPr>
          <w:rFonts w:ascii="Arial" w:eastAsia="Arial" w:hAnsi="Arial" w:cs="Arial"/>
          <w:noProof/>
          <w:sz w:val="24"/>
          <w:szCs w:val="24"/>
        </w:rPr>
        <w:drawing>
          <wp:inline distT="0" distB="0" distL="0" distR="0" wp14:anchorId="2D19FEFD" wp14:editId="04ABC119">
            <wp:extent cx="6457950" cy="1714500"/>
            <wp:effectExtent l="0" t="0" r="0" b="0"/>
            <wp:docPr id="2179" name="Chart 2179">
              <a:extLst xmlns:a="http://schemas.openxmlformats.org/drawingml/2006/main">
                <a:ext uri="{FF2B5EF4-FFF2-40B4-BE49-F238E27FC236}">
                  <a16:creationId xmlns:a16="http://schemas.microsoft.com/office/drawing/2014/main" id="{ECD7954C-F609-4FE6-81D4-49F0FE2B1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68828953" w14:textId="77777777" w:rsidR="00CC57FF" w:rsidRDefault="00CC57FF" w:rsidP="00CC57FF">
      <w:pPr>
        <w:spacing w:line="360" w:lineRule="auto"/>
        <w:jc w:val="both"/>
        <w:rPr>
          <w:rFonts w:ascii="Arial" w:eastAsia="Arial" w:hAnsi="Arial" w:cs="Arial"/>
          <w:sz w:val="24"/>
          <w:szCs w:val="24"/>
        </w:rPr>
        <w:sectPr w:rsidR="00CC57FF"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337" w:type="dxa"/>
        <w:tblInd w:w="-185" w:type="dxa"/>
        <w:tblLook w:val="04A0" w:firstRow="1" w:lastRow="0" w:firstColumn="1" w:lastColumn="0" w:noHBand="0" w:noVBand="1"/>
      </w:tblPr>
      <w:tblGrid>
        <w:gridCol w:w="2121"/>
        <w:gridCol w:w="967"/>
        <w:gridCol w:w="967"/>
        <w:gridCol w:w="967"/>
        <w:gridCol w:w="967"/>
        <w:gridCol w:w="1066"/>
        <w:gridCol w:w="1094"/>
        <w:gridCol w:w="1094"/>
        <w:gridCol w:w="1094"/>
      </w:tblGrid>
      <w:tr w:rsidR="00CC57FF" w:rsidRPr="00E7067C" w14:paraId="35DD890A" w14:textId="77777777" w:rsidTr="00460D57">
        <w:trPr>
          <w:trHeight w:val="363"/>
        </w:trPr>
        <w:tc>
          <w:tcPr>
            <w:tcW w:w="212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DB337B" w14:textId="77777777" w:rsidR="00CC57FF" w:rsidRPr="00E7067C" w:rsidRDefault="00CC57FF" w:rsidP="00A61E95">
            <w:pPr>
              <w:spacing w:after="0" w:line="240" w:lineRule="auto"/>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Demand by Grade</w:t>
            </w:r>
          </w:p>
        </w:tc>
        <w:tc>
          <w:tcPr>
            <w:tcW w:w="967" w:type="dxa"/>
            <w:tcBorders>
              <w:top w:val="single" w:sz="4" w:space="0" w:color="auto"/>
              <w:left w:val="nil"/>
              <w:bottom w:val="single" w:sz="4" w:space="0" w:color="auto"/>
              <w:right w:val="single" w:sz="4" w:space="0" w:color="auto"/>
            </w:tcBorders>
            <w:shd w:val="clear" w:color="auto" w:fill="C00000"/>
            <w:noWrap/>
            <w:vAlign w:val="center"/>
            <w:hideMark/>
          </w:tcPr>
          <w:p w14:paraId="5E52D8F6"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2015</w:t>
            </w:r>
          </w:p>
        </w:tc>
        <w:tc>
          <w:tcPr>
            <w:tcW w:w="967" w:type="dxa"/>
            <w:tcBorders>
              <w:top w:val="single" w:sz="4" w:space="0" w:color="auto"/>
              <w:left w:val="nil"/>
              <w:bottom w:val="single" w:sz="4" w:space="0" w:color="auto"/>
              <w:right w:val="single" w:sz="4" w:space="0" w:color="auto"/>
            </w:tcBorders>
            <w:shd w:val="clear" w:color="auto" w:fill="C00000"/>
            <w:noWrap/>
            <w:vAlign w:val="center"/>
            <w:hideMark/>
          </w:tcPr>
          <w:p w14:paraId="2B5A4922"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2016</w:t>
            </w:r>
          </w:p>
        </w:tc>
        <w:tc>
          <w:tcPr>
            <w:tcW w:w="967" w:type="dxa"/>
            <w:tcBorders>
              <w:top w:val="single" w:sz="4" w:space="0" w:color="auto"/>
              <w:left w:val="nil"/>
              <w:bottom w:val="single" w:sz="4" w:space="0" w:color="auto"/>
              <w:right w:val="single" w:sz="4" w:space="0" w:color="auto"/>
            </w:tcBorders>
            <w:shd w:val="clear" w:color="auto" w:fill="C00000"/>
            <w:noWrap/>
            <w:vAlign w:val="bottom"/>
            <w:hideMark/>
          </w:tcPr>
          <w:p w14:paraId="41B4692E"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2017</w:t>
            </w:r>
          </w:p>
        </w:tc>
        <w:tc>
          <w:tcPr>
            <w:tcW w:w="967" w:type="dxa"/>
            <w:tcBorders>
              <w:top w:val="single" w:sz="4" w:space="0" w:color="auto"/>
              <w:left w:val="nil"/>
              <w:bottom w:val="single" w:sz="4" w:space="0" w:color="auto"/>
              <w:right w:val="single" w:sz="4" w:space="0" w:color="auto"/>
            </w:tcBorders>
            <w:shd w:val="clear" w:color="auto" w:fill="C00000"/>
            <w:noWrap/>
            <w:vAlign w:val="bottom"/>
            <w:hideMark/>
          </w:tcPr>
          <w:p w14:paraId="4133DCA8"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2018</w:t>
            </w:r>
          </w:p>
        </w:tc>
        <w:tc>
          <w:tcPr>
            <w:tcW w:w="1066" w:type="dxa"/>
            <w:tcBorders>
              <w:top w:val="single" w:sz="4" w:space="0" w:color="auto"/>
              <w:left w:val="nil"/>
              <w:bottom w:val="single" w:sz="4" w:space="0" w:color="auto"/>
              <w:right w:val="single" w:sz="4" w:space="0" w:color="auto"/>
            </w:tcBorders>
            <w:shd w:val="clear" w:color="auto" w:fill="C00000"/>
            <w:noWrap/>
            <w:vAlign w:val="bottom"/>
            <w:hideMark/>
          </w:tcPr>
          <w:p w14:paraId="7DA4F5CA"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2019</w:t>
            </w:r>
          </w:p>
        </w:tc>
        <w:tc>
          <w:tcPr>
            <w:tcW w:w="1094" w:type="dxa"/>
            <w:tcBorders>
              <w:top w:val="single" w:sz="4" w:space="0" w:color="auto"/>
              <w:left w:val="nil"/>
              <w:bottom w:val="single" w:sz="4" w:space="0" w:color="auto"/>
              <w:right w:val="single" w:sz="4" w:space="0" w:color="auto"/>
            </w:tcBorders>
            <w:shd w:val="clear" w:color="auto" w:fill="C00000"/>
            <w:noWrap/>
            <w:vAlign w:val="bottom"/>
            <w:hideMark/>
          </w:tcPr>
          <w:p w14:paraId="3C7641A4"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2020</w:t>
            </w:r>
          </w:p>
        </w:tc>
        <w:tc>
          <w:tcPr>
            <w:tcW w:w="1094" w:type="dxa"/>
            <w:tcBorders>
              <w:top w:val="single" w:sz="4" w:space="0" w:color="auto"/>
              <w:left w:val="nil"/>
              <w:bottom w:val="single" w:sz="4" w:space="0" w:color="auto"/>
              <w:right w:val="single" w:sz="4" w:space="0" w:color="auto"/>
            </w:tcBorders>
            <w:shd w:val="clear" w:color="auto" w:fill="C00000"/>
            <w:noWrap/>
            <w:vAlign w:val="bottom"/>
            <w:hideMark/>
          </w:tcPr>
          <w:p w14:paraId="1FC102C7" w14:textId="77777777"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2025F</w:t>
            </w:r>
          </w:p>
        </w:tc>
        <w:tc>
          <w:tcPr>
            <w:tcW w:w="109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A9449BC" w14:textId="19345B44" w:rsidR="00CC57FF" w:rsidRPr="00E7067C"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E7067C">
              <w:rPr>
                <w:rFonts w:ascii="Arial" w:eastAsia="Times New Roman" w:hAnsi="Arial" w:cs="Arial"/>
                <w:b/>
                <w:bCs/>
                <w:color w:val="FFFFFF" w:themeColor="background1"/>
                <w:sz w:val="20"/>
                <w:szCs w:val="20"/>
                <w:lang w:val="en-US"/>
              </w:rPr>
              <w:t>2030F</w:t>
            </w:r>
          </w:p>
        </w:tc>
      </w:tr>
      <w:tr w:rsidR="00CC57FF" w:rsidRPr="0045732B" w14:paraId="66BCBC54"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0EDF1303" w14:textId="77777777" w:rsidR="00CC57FF" w:rsidRPr="00E7067C" w:rsidRDefault="00CC57FF" w:rsidP="00A61E95">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Liquid</w:t>
            </w:r>
          </w:p>
        </w:tc>
        <w:tc>
          <w:tcPr>
            <w:tcW w:w="967" w:type="dxa"/>
            <w:tcBorders>
              <w:top w:val="nil"/>
              <w:left w:val="nil"/>
              <w:bottom w:val="single" w:sz="4" w:space="0" w:color="auto"/>
              <w:right w:val="single" w:sz="4" w:space="0" w:color="auto"/>
            </w:tcBorders>
            <w:shd w:val="clear" w:color="000000" w:fill="FFFFFF"/>
            <w:noWrap/>
            <w:vAlign w:val="bottom"/>
            <w:hideMark/>
          </w:tcPr>
          <w:p w14:paraId="1EE90D6B"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30</w:t>
            </w:r>
          </w:p>
        </w:tc>
        <w:tc>
          <w:tcPr>
            <w:tcW w:w="967" w:type="dxa"/>
            <w:tcBorders>
              <w:top w:val="nil"/>
              <w:left w:val="nil"/>
              <w:bottom w:val="single" w:sz="4" w:space="0" w:color="auto"/>
              <w:right w:val="single" w:sz="4" w:space="0" w:color="auto"/>
            </w:tcBorders>
            <w:shd w:val="clear" w:color="000000" w:fill="FFFFFF"/>
            <w:noWrap/>
            <w:vAlign w:val="bottom"/>
          </w:tcPr>
          <w:p w14:paraId="6DB4859B"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33</w:t>
            </w:r>
          </w:p>
        </w:tc>
        <w:tc>
          <w:tcPr>
            <w:tcW w:w="967" w:type="dxa"/>
            <w:tcBorders>
              <w:top w:val="nil"/>
              <w:left w:val="nil"/>
              <w:bottom w:val="single" w:sz="4" w:space="0" w:color="auto"/>
              <w:right w:val="single" w:sz="4" w:space="0" w:color="auto"/>
            </w:tcBorders>
            <w:shd w:val="clear" w:color="000000" w:fill="FFFFFF"/>
            <w:noWrap/>
            <w:vAlign w:val="bottom"/>
          </w:tcPr>
          <w:p w14:paraId="41766CF1"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36</w:t>
            </w:r>
          </w:p>
        </w:tc>
        <w:tc>
          <w:tcPr>
            <w:tcW w:w="967" w:type="dxa"/>
            <w:tcBorders>
              <w:top w:val="nil"/>
              <w:left w:val="nil"/>
              <w:bottom w:val="single" w:sz="4" w:space="0" w:color="auto"/>
              <w:right w:val="single" w:sz="4" w:space="0" w:color="auto"/>
            </w:tcBorders>
            <w:shd w:val="clear" w:color="000000" w:fill="FFFFFF"/>
            <w:noWrap/>
            <w:vAlign w:val="bottom"/>
          </w:tcPr>
          <w:p w14:paraId="773E271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41</w:t>
            </w:r>
          </w:p>
        </w:tc>
        <w:tc>
          <w:tcPr>
            <w:tcW w:w="1066" w:type="dxa"/>
            <w:tcBorders>
              <w:top w:val="nil"/>
              <w:left w:val="nil"/>
              <w:bottom w:val="single" w:sz="4" w:space="0" w:color="auto"/>
              <w:right w:val="single" w:sz="4" w:space="0" w:color="auto"/>
            </w:tcBorders>
            <w:shd w:val="clear" w:color="000000" w:fill="FFFFFF"/>
            <w:noWrap/>
            <w:vAlign w:val="bottom"/>
          </w:tcPr>
          <w:p w14:paraId="266EEA36"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47</w:t>
            </w:r>
          </w:p>
        </w:tc>
        <w:tc>
          <w:tcPr>
            <w:tcW w:w="1094" w:type="dxa"/>
            <w:tcBorders>
              <w:top w:val="nil"/>
              <w:left w:val="nil"/>
              <w:bottom w:val="single" w:sz="4" w:space="0" w:color="auto"/>
              <w:right w:val="single" w:sz="4" w:space="0" w:color="auto"/>
            </w:tcBorders>
            <w:shd w:val="clear" w:color="000000" w:fill="FFFFFF"/>
            <w:noWrap/>
            <w:vAlign w:val="bottom"/>
          </w:tcPr>
          <w:p w14:paraId="081BE47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41</w:t>
            </w:r>
          </w:p>
        </w:tc>
        <w:tc>
          <w:tcPr>
            <w:tcW w:w="1094" w:type="dxa"/>
            <w:tcBorders>
              <w:top w:val="nil"/>
              <w:left w:val="nil"/>
              <w:bottom w:val="single" w:sz="4" w:space="0" w:color="auto"/>
              <w:right w:val="single" w:sz="4" w:space="0" w:color="auto"/>
            </w:tcBorders>
            <w:shd w:val="clear" w:color="000000" w:fill="FFFFFF"/>
            <w:noWrap/>
            <w:vAlign w:val="bottom"/>
          </w:tcPr>
          <w:p w14:paraId="3118BB0B" w14:textId="19C037F0"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90</w:t>
            </w:r>
          </w:p>
        </w:tc>
        <w:tc>
          <w:tcPr>
            <w:tcW w:w="1094" w:type="dxa"/>
            <w:tcBorders>
              <w:top w:val="nil"/>
              <w:left w:val="nil"/>
              <w:bottom w:val="single" w:sz="4" w:space="0" w:color="auto"/>
              <w:right w:val="single" w:sz="4" w:space="0" w:color="auto"/>
            </w:tcBorders>
            <w:shd w:val="clear" w:color="000000" w:fill="FFFFFF"/>
            <w:noWrap/>
            <w:vAlign w:val="bottom"/>
          </w:tcPr>
          <w:p w14:paraId="1CCC5A9B"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98</w:t>
            </w:r>
          </w:p>
        </w:tc>
      </w:tr>
      <w:tr w:rsidR="00CC57FF" w:rsidRPr="0045732B" w14:paraId="0E3047D6"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7191E26A" w14:textId="77777777" w:rsidR="00CC57FF" w:rsidRPr="00E7067C" w:rsidRDefault="00CC57FF" w:rsidP="00A61E95">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Semi-Solid</w:t>
            </w:r>
          </w:p>
        </w:tc>
        <w:tc>
          <w:tcPr>
            <w:tcW w:w="967" w:type="dxa"/>
            <w:tcBorders>
              <w:top w:val="nil"/>
              <w:left w:val="nil"/>
              <w:bottom w:val="single" w:sz="4" w:space="0" w:color="auto"/>
              <w:right w:val="single" w:sz="4" w:space="0" w:color="auto"/>
            </w:tcBorders>
            <w:shd w:val="clear" w:color="000000" w:fill="FFFFFF"/>
            <w:noWrap/>
            <w:vAlign w:val="bottom"/>
            <w:hideMark/>
          </w:tcPr>
          <w:p w14:paraId="04A7FF0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w:t>
            </w:r>
          </w:p>
        </w:tc>
        <w:tc>
          <w:tcPr>
            <w:tcW w:w="967" w:type="dxa"/>
            <w:tcBorders>
              <w:top w:val="nil"/>
              <w:left w:val="nil"/>
              <w:bottom w:val="single" w:sz="4" w:space="0" w:color="auto"/>
              <w:right w:val="single" w:sz="4" w:space="0" w:color="auto"/>
            </w:tcBorders>
            <w:shd w:val="clear" w:color="000000" w:fill="FFFFFF"/>
            <w:noWrap/>
            <w:vAlign w:val="bottom"/>
          </w:tcPr>
          <w:p w14:paraId="3BEFBFEE"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5</w:t>
            </w:r>
          </w:p>
        </w:tc>
        <w:tc>
          <w:tcPr>
            <w:tcW w:w="967" w:type="dxa"/>
            <w:tcBorders>
              <w:top w:val="nil"/>
              <w:left w:val="nil"/>
              <w:bottom w:val="single" w:sz="4" w:space="0" w:color="auto"/>
              <w:right w:val="single" w:sz="4" w:space="0" w:color="auto"/>
            </w:tcBorders>
            <w:shd w:val="clear" w:color="000000" w:fill="FFFFFF"/>
            <w:noWrap/>
            <w:vAlign w:val="bottom"/>
          </w:tcPr>
          <w:p w14:paraId="77A2E81F"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5</w:t>
            </w:r>
          </w:p>
        </w:tc>
        <w:tc>
          <w:tcPr>
            <w:tcW w:w="967" w:type="dxa"/>
            <w:tcBorders>
              <w:top w:val="nil"/>
              <w:left w:val="nil"/>
              <w:bottom w:val="single" w:sz="4" w:space="0" w:color="auto"/>
              <w:right w:val="single" w:sz="4" w:space="0" w:color="auto"/>
            </w:tcBorders>
            <w:shd w:val="clear" w:color="000000" w:fill="FFFFFF"/>
            <w:noWrap/>
            <w:vAlign w:val="bottom"/>
          </w:tcPr>
          <w:p w14:paraId="3FAFE539"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6</w:t>
            </w:r>
          </w:p>
        </w:tc>
        <w:tc>
          <w:tcPr>
            <w:tcW w:w="1066" w:type="dxa"/>
            <w:tcBorders>
              <w:top w:val="nil"/>
              <w:left w:val="nil"/>
              <w:bottom w:val="single" w:sz="4" w:space="0" w:color="auto"/>
              <w:right w:val="single" w:sz="4" w:space="0" w:color="auto"/>
            </w:tcBorders>
            <w:shd w:val="clear" w:color="000000" w:fill="FFFFFF"/>
            <w:noWrap/>
            <w:vAlign w:val="bottom"/>
          </w:tcPr>
          <w:p w14:paraId="59F98E34"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7</w:t>
            </w:r>
          </w:p>
        </w:tc>
        <w:tc>
          <w:tcPr>
            <w:tcW w:w="1094" w:type="dxa"/>
            <w:tcBorders>
              <w:top w:val="nil"/>
              <w:left w:val="nil"/>
              <w:bottom w:val="single" w:sz="4" w:space="0" w:color="auto"/>
              <w:right w:val="single" w:sz="4" w:space="0" w:color="auto"/>
            </w:tcBorders>
            <w:shd w:val="clear" w:color="000000" w:fill="FFFFFF"/>
            <w:noWrap/>
            <w:vAlign w:val="bottom"/>
          </w:tcPr>
          <w:p w14:paraId="55D13A34"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6</w:t>
            </w:r>
          </w:p>
        </w:tc>
        <w:tc>
          <w:tcPr>
            <w:tcW w:w="1094" w:type="dxa"/>
            <w:tcBorders>
              <w:top w:val="nil"/>
              <w:left w:val="nil"/>
              <w:bottom w:val="single" w:sz="4" w:space="0" w:color="auto"/>
              <w:right w:val="single" w:sz="4" w:space="0" w:color="auto"/>
            </w:tcBorders>
            <w:shd w:val="clear" w:color="000000" w:fill="FFFFFF"/>
            <w:noWrap/>
            <w:vAlign w:val="bottom"/>
          </w:tcPr>
          <w:p w14:paraId="56B2CA82"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12</w:t>
            </w:r>
          </w:p>
        </w:tc>
        <w:tc>
          <w:tcPr>
            <w:tcW w:w="1094" w:type="dxa"/>
            <w:tcBorders>
              <w:top w:val="nil"/>
              <w:left w:val="nil"/>
              <w:bottom w:val="single" w:sz="4" w:space="0" w:color="auto"/>
              <w:right w:val="single" w:sz="4" w:space="0" w:color="auto"/>
            </w:tcBorders>
            <w:shd w:val="clear" w:color="000000" w:fill="FFFFFF"/>
            <w:noWrap/>
            <w:vAlign w:val="bottom"/>
          </w:tcPr>
          <w:p w14:paraId="240FD377"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97</w:t>
            </w:r>
          </w:p>
        </w:tc>
      </w:tr>
      <w:tr w:rsidR="00CC57FF" w:rsidRPr="0045732B" w14:paraId="3BCD4C0D"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6D409AC8" w14:textId="77777777" w:rsidR="00CC57FF" w:rsidRPr="00E7067C" w:rsidRDefault="00CC57FF" w:rsidP="00A61E95">
            <w:pPr>
              <w:spacing w:after="0" w:line="240" w:lineRule="auto"/>
              <w:rPr>
                <w:rFonts w:ascii="Arial" w:eastAsia="Times New Roman" w:hAnsi="Arial" w:cs="Arial"/>
                <w:color w:val="000000"/>
                <w:sz w:val="20"/>
                <w:szCs w:val="20"/>
                <w:lang w:val="en-US"/>
              </w:rPr>
            </w:pPr>
            <w:r w:rsidRPr="00E7067C">
              <w:rPr>
                <w:rFonts w:ascii="Arial" w:eastAsia="Times New Roman" w:hAnsi="Arial" w:cs="Arial"/>
                <w:color w:val="000000"/>
                <w:sz w:val="20"/>
                <w:szCs w:val="20"/>
                <w:lang w:val="en-US"/>
              </w:rPr>
              <w:t>Solid</w:t>
            </w:r>
          </w:p>
        </w:tc>
        <w:tc>
          <w:tcPr>
            <w:tcW w:w="967" w:type="dxa"/>
            <w:tcBorders>
              <w:top w:val="nil"/>
              <w:left w:val="nil"/>
              <w:bottom w:val="single" w:sz="4" w:space="0" w:color="auto"/>
              <w:right w:val="single" w:sz="4" w:space="0" w:color="auto"/>
            </w:tcBorders>
            <w:shd w:val="clear" w:color="000000" w:fill="FFFFFF"/>
            <w:noWrap/>
            <w:vAlign w:val="bottom"/>
            <w:hideMark/>
          </w:tcPr>
          <w:p w14:paraId="627ED3C7"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31</w:t>
            </w:r>
          </w:p>
        </w:tc>
        <w:tc>
          <w:tcPr>
            <w:tcW w:w="967" w:type="dxa"/>
            <w:tcBorders>
              <w:top w:val="nil"/>
              <w:left w:val="nil"/>
              <w:bottom w:val="single" w:sz="4" w:space="0" w:color="auto"/>
              <w:right w:val="single" w:sz="4" w:space="0" w:color="auto"/>
            </w:tcBorders>
            <w:shd w:val="clear" w:color="000000" w:fill="FFFFFF"/>
            <w:noWrap/>
            <w:vAlign w:val="bottom"/>
          </w:tcPr>
          <w:p w14:paraId="368F7380"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34</w:t>
            </w:r>
          </w:p>
        </w:tc>
        <w:tc>
          <w:tcPr>
            <w:tcW w:w="967" w:type="dxa"/>
            <w:tcBorders>
              <w:top w:val="nil"/>
              <w:left w:val="nil"/>
              <w:bottom w:val="single" w:sz="4" w:space="0" w:color="auto"/>
              <w:right w:val="single" w:sz="4" w:space="0" w:color="auto"/>
            </w:tcBorders>
            <w:shd w:val="clear" w:color="000000" w:fill="FFFFFF"/>
            <w:noWrap/>
            <w:vAlign w:val="bottom"/>
          </w:tcPr>
          <w:p w14:paraId="384ED928"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38</w:t>
            </w:r>
          </w:p>
        </w:tc>
        <w:tc>
          <w:tcPr>
            <w:tcW w:w="967" w:type="dxa"/>
            <w:tcBorders>
              <w:top w:val="nil"/>
              <w:left w:val="nil"/>
              <w:bottom w:val="single" w:sz="4" w:space="0" w:color="auto"/>
              <w:right w:val="single" w:sz="4" w:space="0" w:color="auto"/>
            </w:tcBorders>
            <w:shd w:val="clear" w:color="000000" w:fill="FFFFFF"/>
            <w:noWrap/>
            <w:vAlign w:val="bottom"/>
          </w:tcPr>
          <w:p w14:paraId="43ED9D56"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43</w:t>
            </w:r>
          </w:p>
        </w:tc>
        <w:tc>
          <w:tcPr>
            <w:tcW w:w="1066" w:type="dxa"/>
            <w:tcBorders>
              <w:top w:val="nil"/>
              <w:left w:val="nil"/>
              <w:bottom w:val="single" w:sz="4" w:space="0" w:color="auto"/>
              <w:right w:val="single" w:sz="4" w:space="0" w:color="auto"/>
            </w:tcBorders>
            <w:shd w:val="clear" w:color="000000" w:fill="FFFFFF"/>
            <w:noWrap/>
            <w:vAlign w:val="bottom"/>
          </w:tcPr>
          <w:p w14:paraId="0DB9C2DD"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49</w:t>
            </w:r>
          </w:p>
        </w:tc>
        <w:tc>
          <w:tcPr>
            <w:tcW w:w="1094" w:type="dxa"/>
            <w:tcBorders>
              <w:top w:val="nil"/>
              <w:left w:val="nil"/>
              <w:bottom w:val="single" w:sz="4" w:space="0" w:color="auto"/>
              <w:right w:val="single" w:sz="4" w:space="0" w:color="auto"/>
            </w:tcBorders>
            <w:shd w:val="clear" w:color="000000" w:fill="FFFFFF"/>
            <w:noWrap/>
            <w:vAlign w:val="bottom"/>
          </w:tcPr>
          <w:p w14:paraId="2A754ADD"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42</w:t>
            </w:r>
          </w:p>
        </w:tc>
        <w:tc>
          <w:tcPr>
            <w:tcW w:w="1094" w:type="dxa"/>
            <w:tcBorders>
              <w:top w:val="nil"/>
              <w:left w:val="nil"/>
              <w:bottom w:val="single" w:sz="4" w:space="0" w:color="auto"/>
              <w:right w:val="single" w:sz="4" w:space="0" w:color="auto"/>
            </w:tcBorders>
            <w:shd w:val="clear" w:color="000000" w:fill="FFFFFF"/>
            <w:noWrap/>
            <w:vAlign w:val="bottom"/>
          </w:tcPr>
          <w:p w14:paraId="70C5CB10"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91</w:t>
            </w:r>
          </w:p>
        </w:tc>
        <w:tc>
          <w:tcPr>
            <w:tcW w:w="1094" w:type="dxa"/>
            <w:tcBorders>
              <w:top w:val="nil"/>
              <w:left w:val="nil"/>
              <w:bottom w:val="single" w:sz="4" w:space="0" w:color="auto"/>
              <w:right w:val="single" w:sz="4" w:space="0" w:color="auto"/>
            </w:tcBorders>
            <w:shd w:val="clear" w:color="000000" w:fill="FFFFFF"/>
            <w:noWrap/>
            <w:vAlign w:val="bottom"/>
          </w:tcPr>
          <w:p w14:paraId="6F0C094A" w14:textId="77777777" w:rsidR="00CC57FF" w:rsidRPr="0045732B" w:rsidRDefault="00CC57FF" w:rsidP="00A61E95">
            <w:pPr>
              <w:spacing w:after="0" w:line="240" w:lineRule="auto"/>
              <w:jc w:val="center"/>
              <w:rPr>
                <w:rFonts w:ascii="Arial" w:eastAsia="Times New Roman" w:hAnsi="Arial" w:cs="Arial"/>
                <w:color w:val="000000"/>
                <w:sz w:val="20"/>
                <w:szCs w:val="20"/>
                <w:lang w:val="en-US"/>
              </w:rPr>
            </w:pPr>
            <w:r w:rsidRPr="0045732B">
              <w:rPr>
                <w:rFonts w:ascii="Arial" w:eastAsia="Times New Roman" w:hAnsi="Arial" w:cs="Arial"/>
                <w:color w:val="000000"/>
                <w:sz w:val="20"/>
                <w:szCs w:val="20"/>
                <w:lang w:val="en-US"/>
              </w:rPr>
              <w:t>13</w:t>
            </w:r>
          </w:p>
        </w:tc>
      </w:tr>
      <w:tr w:rsidR="00CC57FF" w:rsidRPr="0045732B" w14:paraId="184C16D7" w14:textId="77777777" w:rsidTr="00460D57">
        <w:trPr>
          <w:trHeight w:val="430"/>
        </w:trPr>
        <w:tc>
          <w:tcPr>
            <w:tcW w:w="2121" w:type="dxa"/>
            <w:tcBorders>
              <w:top w:val="nil"/>
              <w:left w:val="single" w:sz="4" w:space="0" w:color="auto"/>
              <w:bottom w:val="single" w:sz="4" w:space="0" w:color="auto"/>
              <w:right w:val="single" w:sz="4" w:space="0" w:color="auto"/>
            </w:tcBorders>
            <w:shd w:val="clear" w:color="000000" w:fill="FFFFFF"/>
            <w:noWrap/>
            <w:vAlign w:val="bottom"/>
            <w:hideMark/>
          </w:tcPr>
          <w:p w14:paraId="4DEB656A" w14:textId="77777777" w:rsidR="00CC57FF" w:rsidRPr="00E7067C" w:rsidRDefault="00CC57FF" w:rsidP="00A61E95">
            <w:pPr>
              <w:spacing w:after="0" w:line="240" w:lineRule="auto"/>
              <w:rPr>
                <w:rFonts w:ascii="Arial" w:eastAsia="Times New Roman" w:hAnsi="Arial" w:cs="Arial"/>
                <w:b/>
                <w:bCs/>
                <w:color w:val="000000"/>
                <w:sz w:val="20"/>
                <w:szCs w:val="20"/>
                <w:lang w:val="en-US"/>
              </w:rPr>
            </w:pPr>
            <w:r w:rsidRPr="00E7067C">
              <w:rPr>
                <w:rFonts w:ascii="Arial" w:eastAsia="Times New Roman" w:hAnsi="Arial" w:cs="Arial"/>
                <w:b/>
                <w:bCs/>
                <w:color w:val="000000"/>
                <w:sz w:val="20"/>
                <w:szCs w:val="20"/>
                <w:lang w:val="en-US"/>
              </w:rPr>
              <w:t>Total</w:t>
            </w:r>
          </w:p>
        </w:tc>
        <w:tc>
          <w:tcPr>
            <w:tcW w:w="967" w:type="dxa"/>
            <w:tcBorders>
              <w:top w:val="nil"/>
              <w:left w:val="nil"/>
              <w:bottom w:val="single" w:sz="4" w:space="0" w:color="auto"/>
              <w:right w:val="single" w:sz="4" w:space="0" w:color="auto"/>
            </w:tcBorders>
            <w:shd w:val="clear" w:color="000000" w:fill="FFFFFF"/>
            <w:noWrap/>
            <w:vAlign w:val="bottom"/>
            <w:hideMark/>
          </w:tcPr>
          <w:p w14:paraId="5A9E736A"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65</w:t>
            </w:r>
          </w:p>
        </w:tc>
        <w:tc>
          <w:tcPr>
            <w:tcW w:w="967" w:type="dxa"/>
            <w:tcBorders>
              <w:top w:val="nil"/>
              <w:left w:val="nil"/>
              <w:bottom w:val="single" w:sz="4" w:space="0" w:color="auto"/>
              <w:right w:val="single" w:sz="4" w:space="0" w:color="auto"/>
            </w:tcBorders>
            <w:shd w:val="clear" w:color="000000" w:fill="FFFFFF"/>
            <w:noWrap/>
            <w:vAlign w:val="bottom"/>
          </w:tcPr>
          <w:p w14:paraId="0BBE9688"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72</w:t>
            </w:r>
          </w:p>
        </w:tc>
        <w:tc>
          <w:tcPr>
            <w:tcW w:w="967" w:type="dxa"/>
            <w:tcBorders>
              <w:top w:val="nil"/>
              <w:left w:val="nil"/>
              <w:bottom w:val="single" w:sz="4" w:space="0" w:color="auto"/>
              <w:right w:val="single" w:sz="4" w:space="0" w:color="auto"/>
            </w:tcBorders>
            <w:shd w:val="clear" w:color="000000" w:fill="FFFFFF"/>
            <w:noWrap/>
            <w:vAlign w:val="bottom"/>
          </w:tcPr>
          <w:p w14:paraId="29A19DE6"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80</w:t>
            </w:r>
          </w:p>
        </w:tc>
        <w:tc>
          <w:tcPr>
            <w:tcW w:w="967" w:type="dxa"/>
            <w:tcBorders>
              <w:top w:val="nil"/>
              <w:left w:val="nil"/>
              <w:bottom w:val="single" w:sz="4" w:space="0" w:color="auto"/>
              <w:right w:val="single" w:sz="4" w:space="0" w:color="auto"/>
            </w:tcBorders>
            <w:shd w:val="clear" w:color="000000" w:fill="FFFFFF"/>
            <w:noWrap/>
            <w:vAlign w:val="bottom"/>
          </w:tcPr>
          <w:p w14:paraId="383346C3"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89</w:t>
            </w:r>
          </w:p>
        </w:tc>
        <w:tc>
          <w:tcPr>
            <w:tcW w:w="1066" w:type="dxa"/>
            <w:tcBorders>
              <w:top w:val="nil"/>
              <w:left w:val="nil"/>
              <w:bottom w:val="single" w:sz="4" w:space="0" w:color="auto"/>
              <w:right w:val="single" w:sz="4" w:space="0" w:color="auto"/>
            </w:tcBorders>
            <w:shd w:val="clear" w:color="000000" w:fill="FFFFFF"/>
            <w:noWrap/>
            <w:vAlign w:val="bottom"/>
          </w:tcPr>
          <w:p w14:paraId="222E8840"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103</w:t>
            </w:r>
          </w:p>
        </w:tc>
        <w:tc>
          <w:tcPr>
            <w:tcW w:w="1094" w:type="dxa"/>
            <w:tcBorders>
              <w:top w:val="nil"/>
              <w:left w:val="nil"/>
              <w:bottom w:val="single" w:sz="4" w:space="0" w:color="auto"/>
              <w:right w:val="single" w:sz="4" w:space="0" w:color="auto"/>
            </w:tcBorders>
            <w:shd w:val="clear" w:color="000000" w:fill="FFFFFF"/>
            <w:noWrap/>
            <w:vAlign w:val="bottom"/>
          </w:tcPr>
          <w:p w14:paraId="6E2DB7D2"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89</w:t>
            </w:r>
          </w:p>
        </w:tc>
        <w:tc>
          <w:tcPr>
            <w:tcW w:w="1094" w:type="dxa"/>
            <w:tcBorders>
              <w:top w:val="nil"/>
              <w:left w:val="nil"/>
              <w:bottom w:val="single" w:sz="4" w:space="0" w:color="auto"/>
              <w:right w:val="single" w:sz="4" w:space="0" w:color="auto"/>
            </w:tcBorders>
            <w:shd w:val="clear" w:color="000000" w:fill="FFFFFF"/>
            <w:noWrap/>
            <w:vAlign w:val="bottom"/>
          </w:tcPr>
          <w:p w14:paraId="6AF1D272"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193</w:t>
            </w:r>
          </w:p>
        </w:tc>
        <w:tc>
          <w:tcPr>
            <w:tcW w:w="1094" w:type="dxa"/>
            <w:tcBorders>
              <w:top w:val="nil"/>
              <w:left w:val="nil"/>
              <w:bottom w:val="single" w:sz="4" w:space="0" w:color="auto"/>
              <w:right w:val="single" w:sz="4" w:space="0" w:color="auto"/>
            </w:tcBorders>
            <w:shd w:val="clear" w:color="000000" w:fill="FFFFFF"/>
            <w:noWrap/>
            <w:vAlign w:val="bottom"/>
          </w:tcPr>
          <w:p w14:paraId="5A2353A0" w14:textId="77777777" w:rsidR="00CC57FF" w:rsidRPr="0045732B" w:rsidRDefault="00CC57FF" w:rsidP="00A61E95">
            <w:pPr>
              <w:spacing w:after="0" w:line="240" w:lineRule="auto"/>
              <w:jc w:val="center"/>
              <w:rPr>
                <w:rFonts w:ascii="Arial" w:eastAsia="Times New Roman" w:hAnsi="Arial" w:cs="Arial"/>
                <w:b/>
                <w:bCs/>
                <w:color w:val="000000"/>
                <w:sz w:val="20"/>
                <w:szCs w:val="20"/>
                <w:lang w:val="en-US"/>
              </w:rPr>
            </w:pPr>
            <w:r w:rsidRPr="0045732B">
              <w:rPr>
                <w:rFonts w:ascii="Arial" w:eastAsia="Times New Roman" w:hAnsi="Arial" w:cs="Arial"/>
                <w:b/>
                <w:bCs/>
                <w:color w:val="000000"/>
                <w:sz w:val="20"/>
                <w:szCs w:val="20"/>
                <w:lang w:val="en-US"/>
              </w:rPr>
              <w:t>208</w:t>
            </w:r>
          </w:p>
        </w:tc>
      </w:tr>
    </w:tbl>
    <w:p w14:paraId="3A14F74B" w14:textId="77777777" w:rsidR="00CC57FF" w:rsidRDefault="00CC57FF" w:rsidP="00CC57FF">
      <w:pPr>
        <w:spacing w:after="0" w:line="360" w:lineRule="auto"/>
        <w:textAlignment w:val="baseline"/>
        <w:rPr>
          <w:rFonts w:ascii="Verdana" w:eastAsia="Verdana" w:hAnsi="Verdana" w:cs="Verdana"/>
          <w:b/>
          <w:bCs/>
          <w:color w:val="000000"/>
          <w:kern w:val="24"/>
          <w:sz w:val="20"/>
          <w:szCs w:val="20"/>
        </w:rPr>
      </w:pPr>
      <w:r>
        <w:rPr>
          <w:noProof/>
        </w:rPr>
        <mc:AlternateContent>
          <mc:Choice Requires="wps">
            <w:drawing>
              <wp:anchor distT="0" distB="0" distL="114300" distR="114300" simplePos="0" relativeHeight="252946432" behindDoc="0" locked="0" layoutInCell="1" allowOverlap="1" wp14:anchorId="1F2D96F0" wp14:editId="3304290A">
                <wp:simplePos x="0" y="0"/>
                <wp:positionH relativeFrom="margin">
                  <wp:posOffset>4562977</wp:posOffset>
                </wp:positionH>
                <wp:positionV relativeFrom="paragraph">
                  <wp:posOffset>73793</wp:posOffset>
                </wp:positionV>
                <wp:extent cx="1889760" cy="266700"/>
                <wp:effectExtent l="0" t="0" r="0" b="0"/>
                <wp:wrapNone/>
                <wp:docPr id="110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2D96F0" id="_x0000_s1193" type="#_x0000_t202" style="position:absolute;margin-left:359.3pt;margin-top:5.8pt;width:148.8pt;height:21pt;z-index:25294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" filled="f" stroked="f">
                <v:textbox>
                  <w:txbxContent>
                    <w:p w14:paraId="3968E127"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602FD0D8" w14:textId="4B74E475" w:rsidR="005256C1" w:rsidRDefault="005256C1" w:rsidP="00CC57FF">
      <w:pPr>
        <w:spacing w:line="360" w:lineRule="auto"/>
        <w:textAlignment w:val="baseline"/>
        <w:rPr>
          <w:rFonts w:ascii="Arial" w:eastAsia="Verdana" w:hAnsi="Arial" w:cs="Arial"/>
          <w:b/>
          <w:bCs/>
          <w:color w:val="000000" w:themeColor="text1"/>
          <w:kern w:val="24"/>
          <w:sz w:val="24"/>
          <w:szCs w:val="24"/>
        </w:rPr>
      </w:pPr>
    </w:p>
    <w:p w14:paraId="5E6D2D6D" w14:textId="1D748F08" w:rsidR="00460D57" w:rsidRDefault="00460D57" w:rsidP="00CC57FF">
      <w:pPr>
        <w:spacing w:line="360" w:lineRule="auto"/>
        <w:textAlignment w:val="baseline"/>
        <w:rPr>
          <w:rFonts w:ascii="Arial" w:eastAsia="Verdana" w:hAnsi="Arial" w:cs="Arial"/>
          <w:b/>
          <w:bCs/>
          <w:color w:val="000000" w:themeColor="text1"/>
          <w:kern w:val="24"/>
          <w:sz w:val="24"/>
          <w:szCs w:val="24"/>
        </w:rPr>
      </w:pPr>
    </w:p>
    <w:p w14:paraId="1B9FF6FB" w14:textId="62D2C330" w:rsidR="00460D57" w:rsidRDefault="00460D57" w:rsidP="00CC57FF">
      <w:pPr>
        <w:spacing w:line="360" w:lineRule="auto"/>
        <w:textAlignment w:val="baseline"/>
        <w:rPr>
          <w:rFonts w:ascii="Arial" w:eastAsia="Verdana" w:hAnsi="Arial" w:cs="Arial"/>
          <w:b/>
          <w:bCs/>
          <w:color w:val="000000" w:themeColor="text1"/>
          <w:kern w:val="24"/>
          <w:sz w:val="24"/>
          <w:szCs w:val="24"/>
        </w:rPr>
      </w:pPr>
    </w:p>
    <w:p w14:paraId="6433A5DA" w14:textId="79E84F1C" w:rsidR="00CC57FF" w:rsidRPr="00FD39DE" w:rsidRDefault="00CC57FF" w:rsidP="00CC57FF">
      <w:pPr>
        <w:spacing w:line="360" w:lineRule="auto"/>
        <w:textAlignment w:val="baseline"/>
        <w:rPr>
          <w:rFonts w:ascii="Arial" w:eastAsia="Verdana" w:hAnsi="Arial" w:cs="Arial"/>
          <w:b/>
          <w:bCs/>
          <w:color w:val="000000" w:themeColor="text1"/>
          <w:kern w:val="24"/>
          <w:sz w:val="24"/>
          <w:szCs w:val="24"/>
        </w:rPr>
      </w:pPr>
      <w:r w:rsidRPr="00FD39DE">
        <w:rPr>
          <w:rFonts w:ascii="Arial" w:eastAsia="Verdana" w:hAnsi="Arial" w:cs="Arial"/>
          <w:b/>
          <w:bCs/>
          <w:color w:val="000000" w:themeColor="text1"/>
          <w:kern w:val="24"/>
          <w:sz w:val="24"/>
          <w:szCs w:val="24"/>
        </w:rPr>
        <w:t>3.7.</w:t>
      </w:r>
      <w:r w:rsidR="001F27AC">
        <w:rPr>
          <w:rFonts w:ascii="Arial" w:eastAsia="Verdana" w:hAnsi="Arial" w:cs="Arial"/>
          <w:b/>
          <w:bCs/>
          <w:color w:val="000000" w:themeColor="text1"/>
          <w:kern w:val="24"/>
          <w:sz w:val="24"/>
          <w:szCs w:val="24"/>
        </w:rPr>
        <w:t>6.</w:t>
      </w:r>
      <w:r w:rsidRPr="00FD39DE">
        <w:rPr>
          <w:rFonts w:ascii="Arial" w:eastAsia="Verdana" w:hAnsi="Arial" w:cs="Arial"/>
          <w:b/>
          <w:bCs/>
          <w:color w:val="000000" w:themeColor="text1"/>
          <w:kern w:val="24"/>
          <w:sz w:val="24"/>
          <w:szCs w:val="24"/>
        </w:rPr>
        <w:t xml:space="preserve"> Demand By Sales Channel</w:t>
      </w:r>
    </w:p>
    <w:p w14:paraId="2C6E889E" w14:textId="77777777" w:rsidR="00CC57FF" w:rsidRPr="00FD39DE" w:rsidRDefault="00CC57FF" w:rsidP="00CC57FF">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Pr="00FD39DE">
        <w:rPr>
          <w:rFonts w:ascii="Arial" w:eastAsia="Verdana" w:hAnsi="Arial" w:cs="Arial"/>
          <w:b/>
          <w:bCs/>
          <w:color w:val="000000" w:themeColor="text1"/>
          <w:kern w:val="24"/>
          <w:sz w:val="24"/>
          <w:szCs w:val="24"/>
        </w:rPr>
        <w:t xml:space="preserve"> Epoxy Resin Demand, By Sales Channel</w:t>
      </w:r>
      <w:r>
        <w:rPr>
          <w:rFonts w:ascii="Arial" w:eastAsia="Verdana" w:hAnsi="Arial" w:cs="Arial"/>
          <w:b/>
          <w:bCs/>
          <w:color w:val="000000" w:themeColor="text1"/>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00000" w:themeColor="text1"/>
          <w:kern w:val="24"/>
          <w:sz w:val="24"/>
          <w:szCs w:val="24"/>
        </w:rPr>
        <w:t>, By Volume, 2015–2030F</w:t>
      </w:r>
    </w:p>
    <w:p w14:paraId="277BE8DF" w14:textId="028168AC" w:rsidR="00CC57FF" w:rsidRDefault="007E7206" w:rsidP="00CC57FF">
      <w:pPr>
        <w:rPr>
          <w:rFonts w:ascii="Arial" w:eastAsia="Arial" w:hAnsi="Arial" w:cs="Arial"/>
          <w:sz w:val="24"/>
          <w:szCs w:val="24"/>
        </w:rPr>
      </w:pPr>
      <w:r>
        <w:rPr>
          <w:noProof/>
        </w:rPr>
        <mc:AlternateContent>
          <mc:Choice Requires="wps">
            <w:drawing>
              <wp:anchor distT="0" distB="0" distL="114300" distR="114300" simplePos="0" relativeHeight="252953600" behindDoc="0" locked="0" layoutInCell="1" allowOverlap="1" wp14:anchorId="41A732C9" wp14:editId="23CC0B38">
                <wp:simplePos x="0" y="0"/>
                <wp:positionH relativeFrom="margin">
                  <wp:posOffset>3810635</wp:posOffset>
                </wp:positionH>
                <wp:positionV relativeFrom="paragraph">
                  <wp:posOffset>1187450</wp:posOffset>
                </wp:positionV>
                <wp:extent cx="2476495" cy="229469"/>
                <wp:effectExtent l="0" t="0" r="0" b="0"/>
                <wp:wrapNone/>
                <wp:docPr id="35" name="TextBox 22"/>
                <wp:cNvGraphicFramePr/>
                <a:graphic xmlns:a="http://schemas.openxmlformats.org/drawingml/2006/main">
                  <a:graphicData uri="http://schemas.microsoft.com/office/word/2010/wordprocessingShape">
                    <wps:wsp>
                      <wps:cNvSpPr txBox="1"/>
                      <wps:spPr>
                        <a:xfrm>
                          <a:off x="0" y="0"/>
                          <a:ext cx="2476495" cy="229469"/>
                        </a:xfrm>
                        <a:prstGeom prst="rect">
                          <a:avLst/>
                        </a:prstGeom>
                        <a:noFill/>
                      </wps:spPr>
                      <wps:txb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A732C9" id="_x0000_s1194" type="#_x0000_t202" style="position:absolute;margin-left:300.05pt;margin-top:93.5pt;width:195pt;height:18.05pt;z-index:2529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" filled="f" stroked="f">
                <v:textbox>
                  <w:txbxContent>
                    <w:p w14:paraId="0792759B" w14:textId="77777777" w:rsidR="00CC57FF" w:rsidRDefault="00CC57FF" w:rsidP="00CC57FF">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w10:wrap anchorx="margin"/>
              </v:shape>
            </w:pict>
          </mc:Fallback>
        </mc:AlternateContent>
      </w:r>
      <w:r w:rsidR="00CC57FF" w:rsidRPr="00CE65AC">
        <w:rPr>
          <w:rFonts w:ascii="Arial" w:eastAsia="Arial" w:hAnsi="Arial" w:cs="Arial"/>
          <w:noProof/>
          <w:sz w:val="24"/>
          <w:szCs w:val="24"/>
        </w:rPr>
        <w:drawing>
          <wp:inline distT="0" distB="0" distL="0" distR="0" wp14:anchorId="21A267F0" wp14:editId="038AA358">
            <wp:extent cx="6457950" cy="1219200"/>
            <wp:effectExtent l="0" t="0" r="0" b="0"/>
            <wp:docPr id="2389" name="Chart 238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bl>
      <w:tblPr>
        <w:tblW w:w="10451" w:type="dxa"/>
        <w:tblInd w:w="-185" w:type="dxa"/>
        <w:tblLook w:val="04A0" w:firstRow="1" w:lastRow="0" w:firstColumn="1" w:lastColumn="0" w:noHBand="0" w:noVBand="1"/>
      </w:tblPr>
      <w:tblGrid>
        <w:gridCol w:w="2719"/>
        <w:gridCol w:w="1240"/>
        <w:gridCol w:w="1240"/>
        <w:gridCol w:w="1240"/>
        <w:gridCol w:w="1240"/>
        <w:gridCol w:w="1368"/>
        <w:gridCol w:w="1404"/>
      </w:tblGrid>
      <w:tr w:rsidR="00CC57FF" w:rsidRPr="00112A6B" w14:paraId="4D3464F9" w14:textId="77777777" w:rsidTr="00282D30">
        <w:trPr>
          <w:trHeight w:val="508"/>
        </w:trPr>
        <w:tc>
          <w:tcPr>
            <w:tcW w:w="271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7A173D3" w14:textId="77777777" w:rsidR="00CC57FF" w:rsidRPr="00112A6B" w:rsidRDefault="00CC57FF" w:rsidP="00A61E95">
            <w:pPr>
              <w:spacing w:after="0" w:line="240" w:lineRule="auto"/>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Demand by Sales Channel</w:t>
            </w:r>
          </w:p>
        </w:tc>
        <w:tc>
          <w:tcPr>
            <w:tcW w:w="1240" w:type="dxa"/>
            <w:tcBorders>
              <w:top w:val="single" w:sz="4" w:space="0" w:color="auto"/>
              <w:left w:val="nil"/>
              <w:bottom w:val="single" w:sz="4" w:space="0" w:color="auto"/>
              <w:right w:val="single" w:sz="4" w:space="0" w:color="auto"/>
            </w:tcBorders>
            <w:shd w:val="clear" w:color="auto" w:fill="C00000"/>
            <w:noWrap/>
            <w:vAlign w:val="center"/>
            <w:hideMark/>
          </w:tcPr>
          <w:p w14:paraId="67E5440F"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2015</w:t>
            </w:r>
          </w:p>
        </w:tc>
        <w:tc>
          <w:tcPr>
            <w:tcW w:w="1240" w:type="dxa"/>
            <w:tcBorders>
              <w:top w:val="single" w:sz="4" w:space="0" w:color="auto"/>
              <w:left w:val="nil"/>
              <w:bottom w:val="single" w:sz="4" w:space="0" w:color="auto"/>
              <w:right w:val="single" w:sz="4" w:space="0" w:color="auto"/>
            </w:tcBorders>
            <w:shd w:val="clear" w:color="auto" w:fill="C00000"/>
            <w:noWrap/>
            <w:vAlign w:val="center"/>
            <w:hideMark/>
          </w:tcPr>
          <w:p w14:paraId="6170EE8E"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2016</w:t>
            </w:r>
          </w:p>
        </w:tc>
        <w:tc>
          <w:tcPr>
            <w:tcW w:w="1240" w:type="dxa"/>
            <w:tcBorders>
              <w:top w:val="single" w:sz="4" w:space="0" w:color="auto"/>
              <w:left w:val="nil"/>
              <w:bottom w:val="single" w:sz="4" w:space="0" w:color="auto"/>
              <w:right w:val="single" w:sz="4" w:space="0" w:color="auto"/>
            </w:tcBorders>
            <w:shd w:val="clear" w:color="auto" w:fill="C00000"/>
            <w:noWrap/>
            <w:vAlign w:val="bottom"/>
            <w:hideMark/>
          </w:tcPr>
          <w:p w14:paraId="447CA822"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2017</w:t>
            </w:r>
          </w:p>
        </w:tc>
        <w:tc>
          <w:tcPr>
            <w:tcW w:w="1240" w:type="dxa"/>
            <w:tcBorders>
              <w:top w:val="single" w:sz="4" w:space="0" w:color="auto"/>
              <w:left w:val="nil"/>
              <w:bottom w:val="single" w:sz="4" w:space="0" w:color="auto"/>
              <w:right w:val="single" w:sz="4" w:space="0" w:color="auto"/>
            </w:tcBorders>
            <w:shd w:val="clear" w:color="auto" w:fill="C00000"/>
            <w:noWrap/>
            <w:vAlign w:val="bottom"/>
            <w:hideMark/>
          </w:tcPr>
          <w:p w14:paraId="7D4B056D"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2018</w:t>
            </w:r>
          </w:p>
        </w:tc>
        <w:tc>
          <w:tcPr>
            <w:tcW w:w="1368" w:type="dxa"/>
            <w:tcBorders>
              <w:top w:val="single" w:sz="4" w:space="0" w:color="auto"/>
              <w:left w:val="nil"/>
              <w:bottom w:val="single" w:sz="4" w:space="0" w:color="auto"/>
              <w:right w:val="single" w:sz="4" w:space="0" w:color="auto"/>
            </w:tcBorders>
            <w:shd w:val="clear" w:color="auto" w:fill="C00000"/>
            <w:noWrap/>
            <w:vAlign w:val="bottom"/>
            <w:hideMark/>
          </w:tcPr>
          <w:p w14:paraId="421C2813" w14:textId="77777777"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2019</w:t>
            </w:r>
          </w:p>
        </w:tc>
        <w:tc>
          <w:tcPr>
            <w:tcW w:w="1404" w:type="dxa"/>
            <w:tcBorders>
              <w:top w:val="single" w:sz="4" w:space="0" w:color="auto"/>
              <w:left w:val="nil"/>
              <w:bottom w:val="single" w:sz="4" w:space="0" w:color="auto"/>
              <w:right w:val="single" w:sz="4" w:space="0" w:color="auto"/>
            </w:tcBorders>
            <w:shd w:val="clear" w:color="auto" w:fill="C00000"/>
            <w:noWrap/>
            <w:vAlign w:val="bottom"/>
            <w:hideMark/>
          </w:tcPr>
          <w:p w14:paraId="4D3A35F2" w14:textId="45713FF4" w:rsidR="00CC57FF" w:rsidRPr="00112A6B" w:rsidRDefault="00CC57FF" w:rsidP="00A61E95">
            <w:pPr>
              <w:spacing w:after="0" w:line="480" w:lineRule="auto"/>
              <w:jc w:val="center"/>
              <w:rPr>
                <w:rFonts w:ascii="Arial" w:eastAsia="Times New Roman" w:hAnsi="Arial" w:cs="Arial"/>
                <w:b/>
                <w:bCs/>
                <w:color w:val="FFFFFF" w:themeColor="background1"/>
                <w:sz w:val="20"/>
                <w:szCs w:val="20"/>
                <w:lang w:val="en-US"/>
              </w:rPr>
            </w:pPr>
            <w:r w:rsidRPr="00112A6B">
              <w:rPr>
                <w:rFonts w:ascii="Arial" w:eastAsia="Times New Roman" w:hAnsi="Arial" w:cs="Arial"/>
                <w:b/>
                <w:bCs/>
                <w:color w:val="FFFFFF" w:themeColor="background1"/>
                <w:sz w:val="20"/>
                <w:szCs w:val="20"/>
                <w:lang w:val="en-US"/>
              </w:rPr>
              <w:t>2020</w:t>
            </w:r>
          </w:p>
        </w:tc>
      </w:tr>
      <w:tr w:rsidR="00CC57FF" w:rsidRPr="00112A6B" w14:paraId="68BD556D" w14:textId="77777777" w:rsidTr="00282D30">
        <w:trPr>
          <w:trHeight w:val="598"/>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6E12790C" w14:textId="77777777" w:rsidR="00CC57FF" w:rsidRPr="00112A6B" w:rsidRDefault="00CC57FF" w:rsidP="00A61E95">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Direct Company Sale</w:t>
            </w:r>
          </w:p>
        </w:tc>
        <w:tc>
          <w:tcPr>
            <w:tcW w:w="1240" w:type="dxa"/>
            <w:tcBorders>
              <w:top w:val="nil"/>
              <w:left w:val="nil"/>
              <w:bottom w:val="single" w:sz="4" w:space="0" w:color="auto"/>
              <w:right w:val="single" w:sz="4" w:space="0" w:color="auto"/>
            </w:tcBorders>
            <w:shd w:val="clear" w:color="000000" w:fill="FFFFFF"/>
            <w:noWrap/>
            <w:vAlign w:val="bottom"/>
            <w:hideMark/>
          </w:tcPr>
          <w:p w14:paraId="55BAC455"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37</w:t>
            </w:r>
          </w:p>
        </w:tc>
        <w:tc>
          <w:tcPr>
            <w:tcW w:w="1240" w:type="dxa"/>
            <w:tcBorders>
              <w:top w:val="nil"/>
              <w:left w:val="nil"/>
              <w:bottom w:val="single" w:sz="4" w:space="0" w:color="auto"/>
              <w:right w:val="single" w:sz="4" w:space="0" w:color="auto"/>
            </w:tcBorders>
            <w:shd w:val="clear" w:color="000000" w:fill="FFFFFF"/>
            <w:noWrap/>
            <w:vAlign w:val="bottom"/>
            <w:hideMark/>
          </w:tcPr>
          <w:p w14:paraId="790ADE32"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40</w:t>
            </w:r>
          </w:p>
        </w:tc>
        <w:tc>
          <w:tcPr>
            <w:tcW w:w="1240" w:type="dxa"/>
            <w:tcBorders>
              <w:top w:val="nil"/>
              <w:left w:val="nil"/>
              <w:bottom w:val="single" w:sz="4" w:space="0" w:color="auto"/>
              <w:right w:val="single" w:sz="4" w:space="0" w:color="auto"/>
            </w:tcBorders>
            <w:shd w:val="clear" w:color="000000" w:fill="FFFFFF"/>
            <w:noWrap/>
            <w:vAlign w:val="bottom"/>
            <w:hideMark/>
          </w:tcPr>
          <w:p w14:paraId="30FB24E4"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45</w:t>
            </w:r>
          </w:p>
        </w:tc>
        <w:tc>
          <w:tcPr>
            <w:tcW w:w="1240" w:type="dxa"/>
            <w:tcBorders>
              <w:top w:val="nil"/>
              <w:left w:val="nil"/>
              <w:bottom w:val="single" w:sz="4" w:space="0" w:color="auto"/>
              <w:right w:val="single" w:sz="4" w:space="0" w:color="auto"/>
            </w:tcBorders>
            <w:shd w:val="clear" w:color="000000" w:fill="FFFFFF"/>
            <w:noWrap/>
            <w:vAlign w:val="bottom"/>
            <w:hideMark/>
          </w:tcPr>
          <w:p w14:paraId="2DC31B11"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50</w:t>
            </w:r>
          </w:p>
        </w:tc>
        <w:tc>
          <w:tcPr>
            <w:tcW w:w="1368" w:type="dxa"/>
            <w:tcBorders>
              <w:top w:val="nil"/>
              <w:left w:val="nil"/>
              <w:bottom w:val="single" w:sz="4" w:space="0" w:color="auto"/>
              <w:right w:val="single" w:sz="4" w:space="0" w:color="auto"/>
            </w:tcBorders>
            <w:shd w:val="clear" w:color="000000" w:fill="FFFFFF"/>
            <w:noWrap/>
            <w:vAlign w:val="bottom"/>
            <w:hideMark/>
          </w:tcPr>
          <w:p w14:paraId="30F225A8"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58</w:t>
            </w:r>
          </w:p>
        </w:tc>
        <w:tc>
          <w:tcPr>
            <w:tcW w:w="1404" w:type="dxa"/>
            <w:tcBorders>
              <w:top w:val="nil"/>
              <w:left w:val="nil"/>
              <w:bottom w:val="single" w:sz="4" w:space="0" w:color="auto"/>
              <w:right w:val="single" w:sz="4" w:space="0" w:color="auto"/>
            </w:tcBorders>
            <w:shd w:val="clear" w:color="000000" w:fill="FFFFFF"/>
            <w:noWrap/>
            <w:vAlign w:val="bottom"/>
            <w:hideMark/>
          </w:tcPr>
          <w:p w14:paraId="549B66A3" w14:textId="679E8D0F"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50</w:t>
            </w:r>
          </w:p>
        </w:tc>
      </w:tr>
      <w:tr w:rsidR="00CC57FF" w:rsidRPr="00112A6B" w14:paraId="4A8F8F4B" w14:textId="77777777" w:rsidTr="00282D30">
        <w:trPr>
          <w:trHeight w:val="598"/>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42832B1C" w14:textId="77777777" w:rsidR="00CC57FF" w:rsidRPr="00112A6B" w:rsidRDefault="00CC57FF" w:rsidP="00A61E95">
            <w:pPr>
              <w:spacing w:after="0" w:line="240" w:lineRule="auto"/>
              <w:rPr>
                <w:rFonts w:ascii="Arial" w:eastAsia="Times New Roman" w:hAnsi="Arial" w:cs="Arial"/>
                <w:color w:val="000000"/>
                <w:sz w:val="20"/>
                <w:szCs w:val="20"/>
                <w:lang w:val="en-US"/>
              </w:rPr>
            </w:pPr>
            <w:r w:rsidRPr="00112A6B">
              <w:rPr>
                <w:rFonts w:ascii="Arial" w:hAnsi="Arial" w:cs="Arial"/>
                <w:color w:val="000000"/>
                <w:sz w:val="20"/>
                <w:szCs w:val="20"/>
              </w:rPr>
              <w:t>Indirect</w:t>
            </w:r>
          </w:p>
        </w:tc>
        <w:tc>
          <w:tcPr>
            <w:tcW w:w="1240" w:type="dxa"/>
            <w:tcBorders>
              <w:top w:val="nil"/>
              <w:left w:val="nil"/>
              <w:bottom w:val="single" w:sz="4" w:space="0" w:color="auto"/>
              <w:right w:val="single" w:sz="4" w:space="0" w:color="auto"/>
            </w:tcBorders>
            <w:shd w:val="clear" w:color="000000" w:fill="FFFFFF"/>
            <w:noWrap/>
            <w:vAlign w:val="bottom"/>
            <w:hideMark/>
          </w:tcPr>
          <w:p w14:paraId="3D19BC52"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29</w:t>
            </w:r>
          </w:p>
        </w:tc>
        <w:tc>
          <w:tcPr>
            <w:tcW w:w="1240" w:type="dxa"/>
            <w:tcBorders>
              <w:top w:val="nil"/>
              <w:left w:val="nil"/>
              <w:bottom w:val="single" w:sz="4" w:space="0" w:color="auto"/>
              <w:right w:val="single" w:sz="4" w:space="0" w:color="auto"/>
            </w:tcBorders>
            <w:shd w:val="clear" w:color="000000" w:fill="FFFFFF"/>
            <w:noWrap/>
            <w:vAlign w:val="bottom"/>
            <w:hideMark/>
          </w:tcPr>
          <w:p w14:paraId="1F5A65E4"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32</w:t>
            </w:r>
          </w:p>
        </w:tc>
        <w:tc>
          <w:tcPr>
            <w:tcW w:w="1240" w:type="dxa"/>
            <w:tcBorders>
              <w:top w:val="nil"/>
              <w:left w:val="nil"/>
              <w:bottom w:val="single" w:sz="4" w:space="0" w:color="auto"/>
              <w:right w:val="single" w:sz="4" w:space="0" w:color="auto"/>
            </w:tcBorders>
            <w:shd w:val="clear" w:color="000000" w:fill="FFFFFF"/>
            <w:noWrap/>
            <w:vAlign w:val="bottom"/>
            <w:hideMark/>
          </w:tcPr>
          <w:p w14:paraId="6A0395F8"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35</w:t>
            </w:r>
          </w:p>
        </w:tc>
        <w:tc>
          <w:tcPr>
            <w:tcW w:w="1240" w:type="dxa"/>
            <w:tcBorders>
              <w:top w:val="nil"/>
              <w:left w:val="nil"/>
              <w:bottom w:val="single" w:sz="4" w:space="0" w:color="auto"/>
              <w:right w:val="single" w:sz="4" w:space="0" w:color="auto"/>
            </w:tcBorders>
            <w:shd w:val="clear" w:color="000000" w:fill="FFFFFF"/>
            <w:noWrap/>
            <w:vAlign w:val="bottom"/>
            <w:hideMark/>
          </w:tcPr>
          <w:p w14:paraId="269D4980"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39</w:t>
            </w:r>
          </w:p>
        </w:tc>
        <w:tc>
          <w:tcPr>
            <w:tcW w:w="1368" w:type="dxa"/>
            <w:tcBorders>
              <w:top w:val="nil"/>
              <w:left w:val="nil"/>
              <w:bottom w:val="single" w:sz="4" w:space="0" w:color="auto"/>
              <w:right w:val="single" w:sz="4" w:space="0" w:color="auto"/>
            </w:tcBorders>
            <w:shd w:val="clear" w:color="000000" w:fill="FFFFFF"/>
            <w:noWrap/>
            <w:vAlign w:val="bottom"/>
            <w:hideMark/>
          </w:tcPr>
          <w:p w14:paraId="7B197762" w14:textId="77777777"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45</w:t>
            </w:r>
          </w:p>
        </w:tc>
        <w:tc>
          <w:tcPr>
            <w:tcW w:w="1404" w:type="dxa"/>
            <w:tcBorders>
              <w:top w:val="nil"/>
              <w:left w:val="nil"/>
              <w:bottom w:val="single" w:sz="4" w:space="0" w:color="auto"/>
              <w:right w:val="single" w:sz="4" w:space="0" w:color="auto"/>
            </w:tcBorders>
            <w:shd w:val="clear" w:color="000000" w:fill="FFFFFF"/>
            <w:noWrap/>
            <w:vAlign w:val="bottom"/>
            <w:hideMark/>
          </w:tcPr>
          <w:p w14:paraId="1B05DA2C" w14:textId="35F1A05E" w:rsidR="00CC57FF" w:rsidRPr="00112A6B" w:rsidRDefault="00CC57FF" w:rsidP="00A61E95">
            <w:pPr>
              <w:spacing w:after="0" w:line="240" w:lineRule="auto"/>
              <w:jc w:val="center"/>
              <w:rPr>
                <w:rFonts w:ascii="Arial" w:eastAsia="Times New Roman" w:hAnsi="Arial" w:cs="Arial"/>
                <w:color w:val="000000"/>
                <w:sz w:val="20"/>
                <w:szCs w:val="20"/>
                <w:lang w:val="en-US"/>
              </w:rPr>
            </w:pPr>
            <w:r>
              <w:rPr>
                <w:rFonts w:ascii="Calibri" w:hAnsi="Calibri"/>
                <w:color w:val="000000"/>
              </w:rPr>
              <w:t>38</w:t>
            </w:r>
          </w:p>
        </w:tc>
      </w:tr>
      <w:tr w:rsidR="00CC57FF" w:rsidRPr="00112A6B" w14:paraId="1B2EA53F" w14:textId="77777777" w:rsidTr="00282D30">
        <w:trPr>
          <w:trHeight w:val="598"/>
        </w:trPr>
        <w:tc>
          <w:tcPr>
            <w:tcW w:w="2719" w:type="dxa"/>
            <w:tcBorders>
              <w:top w:val="nil"/>
              <w:left w:val="single" w:sz="4" w:space="0" w:color="auto"/>
              <w:bottom w:val="single" w:sz="4" w:space="0" w:color="auto"/>
              <w:right w:val="single" w:sz="4" w:space="0" w:color="auto"/>
            </w:tcBorders>
            <w:shd w:val="clear" w:color="000000" w:fill="FFFFFF"/>
            <w:noWrap/>
            <w:vAlign w:val="bottom"/>
            <w:hideMark/>
          </w:tcPr>
          <w:p w14:paraId="00790AC4" w14:textId="77777777" w:rsidR="00CC57FF" w:rsidRPr="009242A0" w:rsidRDefault="00CC57FF" w:rsidP="00A61E95">
            <w:pPr>
              <w:spacing w:after="0" w:line="240" w:lineRule="auto"/>
              <w:rPr>
                <w:rFonts w:ascii="Arial" w:eastAsia="Times New Roman" w:hAnsi="Arial" w:cs="Arial"/>
                <w:b/>
                <w:bCs/>
                <w:color w:val="000000"/>
                <w:sz w:val="20"/>
                <w:szCs w:val="20"/>
                <w:lang w:val="en-US"/>
              </w:rPr>
            </w:pPr>
            <w:r>
              <w:rPr>
                <w:rFonts w:ascii="Arial" w:eastAsia="Times New Roman" w:hAnsi="Arial" w:cs="Arial"/>
                <w:b/>
                <w:bCs/>
                <w:color w:val="000000"/>
                <w:sz w:val="20"/>
                <w:szCs w:val="20"/>
              </w:rPr>
              <w:t>Total</w:t>
            </w:r>
          </w:p>
        </w:tc>
        <w:tc>
          <w:tcPr>
            <w:tcW w:w="1240" w:type="dxa"/>
            <w:tcBorders>
              <w:top w:val="nil"/>
              <w:left w:val="nil"/>
              <w:bottom w:val="single" w:sz="4" w:space="0" w:color="auto"/>
              <w:right w:val="single" w:sz="4" w:space="0" w:color="auto"/>
            </w:tcBorders>
            <w:shd w:val="clear" w:color="000000" w:fill="FFFFFF"/>
            <w:noWrap/>
            <w:hideMark/>
          </w:tcPr>
          <w:p w14:paraId="3E9E9E80" w14:textId="77777777" w:rsidR="00CC57FF" w:rsidRPr="009242A0" w:rsidRDefault="00CC57FF" w:rsidP="00A61E95">
            <w:pPr>
              <w:spacing w:after="0" w:line="240" w:lineRule="auto"/>
              <w:jc w:val="center"/>
              <w:rPr>
                <w:b/>
                <w:bCs/>
              </w:rPr>
            </w:pPr>
          </w:p>
          <w:p w14:paraId="66336F2A"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65</w:t>
            </w:r>
          </w:p>
        </w:tc>
        <w:tc>
          <w:tcPr>
            <w:tcW w:w="1240" w:type="dxa"/>
            <w:tcBorders>
              <w:top w:val="nil"/>
              <w:left w:val="nil"/>
              <w:bottom w:val="single" w:sz="4" w:space="0" w:color="auto"/>
              <w:right w:val="single" w:sz="4" w:space="0" w:color="auto"/>
            </w:tcBorders>
            <w:shd w:val="clear" w:color="000000" w:fill="FFFFFF"/>
            <w:noWrap/>
            <w:hideMark/>
          </w:tcPr>
          <w:p w14:paraId="5E3C7B51" w14:textId="77777777" w:rsidR="00CC57FF" w:rsidRPr="009242A0" w:rsidRDefault="00CC57FF" w:rsidP="00A61E95">
            <w:pPr>
              <w:spacing w:after="0" w:line="240" w:lineRule="auto"/>
              <w:jc w:val="center"/>
              <w:rPr>
                <w:b/>
                <w:bCs/>
              </w:rPr>
            </w:pPr>
          </w:p>
          <w:p w14:paraId="5153C331"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72</w:t>
            </w:r>
          </w:p>
        </w:tc>
        <w:tc>
          <w:tcPr>
            <w:tcW w:w="1240" w:type="dxa"/>
            <w:tcBorders>
              <w:top w:val="nil"/>
              <w:left w:val="nil"/>
              <w:bottom w:val="single" w:sz="4" w:space="0" w:color="auto"/>
              <w:right w:val="single" w:sz="4" w:space="0" w:color="auto"/>
            </w:tcBorders>
            <w:shd w:val="clear" w:color="000000" w:fill="FFFFFF"/>
            <w:noWrap/>
            <w:hideMark/>
          </w:tcPr>
          <w:p w14:paraId="157416CE" w14:textId="77777777" w:rsidR="00CC57FF" w:rsidRPr="009242A0" w:rsidRDefault="00CC57FF" w:rsidP="00A61E95">
            <w:pPr>
              <w:spacing w:after="0" w:line="240" w:lineRule="auto"/>
              <w:jc w:val="center"/>
              <w:rPr>
                <w:b/>
                <w:bCs/>
              </w:rPr>
            </w:pPr>
          </w:p>
          <w:p w14:paraId="219B94CF"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80</w:t>
            </w:r>
          </w:p>
        </w:tc>
        <w:tc>
          <w:tcPr>
            <w:tcW w:w="1240" w:type="dxa"/>
            <w:tcBorders>
              <w:top w:val="nil"/>
              <w:left w:val="nil"/>
              <w:bottom w:val="single" w:sz="4" w:space="0" w:color="auto"/>
              <w:right w:val="single" w:sz="4" w:space="0" w:color="auto"/>
            </w:tcBorders>
            <w:shd w:val="clear" w:color="000000" w:fill="FFFFFF"/>
            <w:noWrap/>
            <w:hideMark/>
          </w:tcPr>
          <w:p w14:paraId="68A896F9" w14:textId="77777777" w:rsidR="00CC57FF" w:rsidRPr="009242A0" w:rsidRDefault="00CC57FF" w:rsidP="00A61E95">
            <w:pPr>
              <w:spacing w:after="0" w:line="240" w:lineRule="auto"/>
              <w:jc w:val="center"/>
              <w:rPr>
                <w:b/>
                <w:bCs/>
              </w:rPr>
            </w:pPr>
          </w:p>
          <w:p w14:paraId="26B4BD21"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89</w:t>
            </w:r>
          </w:p>
        </w:tc>
        <w:tc>
          <w:tcPr>
            <w:tcW w:w="1368" w:type="dxa"/>
            <w:tcBorders>
              <w:top w:val="nil"/>
              <w:left w:val="nil"/>
              <w:bottom w:val="single" w:sz="4" w:space="0" w:color="auto"/>
              <w:right w:val="single" w:sz="4" w:space="0" w:color="auto"/>
            </w:tcBorders>
            <w:shd w:val="clear" w:color="000000" w:fill="FFFFFF"/>
            <w:noWrap/>
            <w:hideMark/>
          </w:tcPr>
          <w:p w14:paraId="7EC85953" w14:textId="77777777" w:rsidR="00CC57FF" w:rsidRPr="009242A0" w:rsidRDefault="00CC57FF" w:rsidP="00A61E95">
            <w:pPr>
              <w:spacing w:after="0" w:line="240" w:lineRule="auto"/>
              <w:jc w:val="center"/>
              <w:rPr>
                <w:b/>
                <w:bCs/>
              </w:rPr>
            </w:pPr>
          </w:p>
          <w:p w14:paraId="6717CA26" w14:textId="77777777"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103</w:t>
            </w:r>
          </w:p>
        </w:tc>
        <w:tc>
          <w:tcPr>
            <w:tcW w:w="1404" w:type="dxa"/>
            <w:tcBorders>
              <w:top w:val="nil"/>
              <w:left w:val="nil"/>
              <w:bottom w:val="single" w:sz="4" w:space="0" w:color="auto"/>
              <w:right w:val="single" w:sz="4" w:space="0" w:color="auto"/>
            </w:tcBorders>
            <w:shd w:val="clear" w:color="000000" w:fill="FFFFFF"/>
            <w:noWrap/>
            <w:hideMark/>
          </w:tcPr>
          <w:p w14:paraId="16B2FD88" w14:textId="02DEE1E6" w:rsidR="00CC57FF" w:rsidRPr="009242A0" w:rsidRDefault="00CC57FF" w:rsidP="00A61E95">
            <w:pPr>
              <w:spacing w:after="0" w:line="240" w:lineRule="auto"/>
              <w:jc w:val="center"/>
              <w:rPr>
                <w:b/>
                <w:bCs/>
              </w:rPr>
            </w:pPr>
          </w:p>
          <w:p w14:paraId="6BB50932" w14:textId="6C308FDC" w:rsidR="00CC57FF" w:rsidRPr="009242A0" w:rsidRDefault="00CC57FF" w:rsidP="00A61E95">
            <w:pPr>
              <w:spacing w:after="0" w:line="240" w:lineRule="auto"/>
              <w:jc w:val="center"/>
              <w:rPr>
                <w:rFonts w:ascii="Arial" w:eastAsia="Times New Roman" w:hAnsi="Arial" w:cs="Arial"/>
                <w:b/>
                <w:bCs/>
                <w:color w:val="000000"/>
                <w:sz w:val="20"/>
                <w:szCs w:val="20"/>
                <w:lang w:val="en-US"/>
              </w:rPr>
            </w:pPr>
            <w:r w:rsidRPr="009242A0">
              <w:rPr>
                <w:b/>
                <w:bCs/>
              </w:rPr>
              <w:t>89</w:t>
            </w:r>
          </w:p>
        </w:tc>
      </w:tr>
    </w:tbl>
    <w:p w14:paraId="678632E2" w14:textId="7E223CBF" w:rsidR="00CC57FF" w:rsidRDefault="00CC57FF" w:rsidP="00CC57FF">
      <w:pPr>
        <w:rPr>
          <w:rFonts w:ascii="Arial" w:eastAsia="Arial" w:hAnsi="Arial" w:cs="Arial"/>
          <w:sz w:val="24"/>
          <w:szCs w:val="24"/>
        </w:rPr>
      </w:pPr>
      <w:r>
        <w:rPr>
          <w:noProof/>
        </w:rPr>
        <mc:AlternateContent>
          <mc:Choice Requires="wps">
            <w:drawing>
              <wp:anchor distT="0" distB="0" distL="114300" distR="114300" simplePos="0" relativeHeight="252952576" behindDoc="0" locked="0" layoutInCell="1" allowOverlap="1" wp14:anchorId="5D9DC0EB" wp14:editId="07FEE1B3">
                <wp:simplePos x="0" y="0"/>
                <wp:positionH relativeFrom="margin">
                  <wp:posOffset>4568190</wp:posOffset>
                </wp:positionH>
                <wp:positionV relativeFrom="paragraph">
                  <wp:posOffset>162604</wp:posOffset>
                </wp:positionV>
                <wp:extent cx="1889760" cy="266700"/>
                <wp:effectExtent l="0" t="0" r="0" b="0"/>
                <wp:wrapNone/>
                <wp:docPr id="238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9DC0EB" id="_x0000_s1195" type="#_x0000_t202" style="position:absolute;margin-left:359.7pt;margin-top:12.8pt;width:148.8pt;height:21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" filled="f" stroked="f">
                <v:textbox>
                  <w:txbxContent>
                    <w:p w14:paraId="18B66605"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225AEF81" w14:textId="77777777" w:rsidR="00CC57FF" w:rsidRDefault="00CC57FF" w:rsidP="00CC57FF">
      <w:pPr>
        <w:spacing w:after="0" w:line="360" w:lineRule="auto"/>
        <w:textAlignment w:val="baseline"/>
        <w:rPr>
          <w:rFonts w:ascii="Arial" w:eastAsia="Verdana" w:hAnsi="Arial" w:cs="Arial"/>
          <w:b/>
          <w:bCs/>
          <w:color w:val="000000"/>
          <w:kern w:val="24"/>
          <w:sz w:val="24"/>
          <w:szCs w:val="24"/>
        </w:rPr>
      </w:pPr>
    </w:p>
    <w:p w14:paraId="15A2F4D1" w14:textId="704AF448" w:rsidR="00CC57FF" w:rsidRPr="00FD39DE" w:rsidRDefault="00CC57FF" w:rsidP="00CC57FF">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00000"/>
          <w:kern w:val="24"/>
          <w:sz w:val="24"/>
          <w:szCs w:val="24"/>
        </w:rPr>
        <w:t>3.</w:t>
      </w:r>
      <w:r w:rsidR="001F27AC">
        <w:rPr>
          <w:rFonts w:ascii="Arial" w:eastAsia="Verdana" w:hAnsi="Arial" w:cs="Arial"/>
          <w:b/>
          <w:bCs/>
          <w:color w:val="000000"/>
          <w:kern w:val="24"/>
          <w:sz w:val="24"/>
          <w:szCs w:val="24"/>
        </w:rPr>
        <w:t>7.7.</w:t>
      </w:r>
      <w:r w:rsidRPr="00FD39DE">
        <w:rPr>
          <w:rFonts w:ascii="Arial" w:eastAsia="Verdana" w:hAnsi="Arial" w:cs="Arial"/>
          <w:b/>
          <w:bCs/>
          <w:color w:val="000000"/>
          <w:kern w:val="24"/>
          <w:sz w:val="24"/>
          <w:szCs w:val="24"/>
        </w:rPr>
        <w:t xml:space="preserve"> </w:t>
      </w:r>
      <w:r w:rsidRPr="00FD39DE">
        <w:rPr>
          <w:rFonts w:ascii="Arial" w:eastAsia="Verdana" w:hAnsi="Arial" w:cs="Arial"/>
          <w:b/>
          <w:bCs/>
          <w:color w:val="0F0E0E"/>
          <w:kern w:val="24"/>
          <w:sz w:val="24"/>
          <w:szCs w:val="24"/>
        </w:rPr>
        <w:t>Demand By Type</w:t>
      </w:r>
    </w:p>
    <w:p w14:paraId="2796BE4F" w14:textId="77777777" w:rsidR="00CC57FF" w:rsidRPr="00FD39DE" w:rsidRDefault="00CC57FF" w:rsidP="00CC57FF">
      <w:pPr>
        <w:spacing w:after="0" w:line="360" w:lineRule="auto"/>
        <w:textAlignment w:val="baseline"/>
        <w:rPr>
          <w:rFonts w:ascii="Arial" w:eastAsia="Verdana" w:hAnsi="Arial" w:cs="Arial"/>
          <w:b/>
          <w:bCs/>
          <w:color w:val="0F0E0E"/>
          <w:kern w:val="24"/>
          <w:sz w:val="24"/>
          <w:szCs w:val="24"/>
        </w:rPr>
      </w:pPr>
      <w:r w:rsidRPr="00FD39DE">
        <w:rPr>
          <w:rFonts w:ascii="Arial" w:eastAsia="Verdana" w:hAnsi="Arial" w:cs="Arial"/>
          <w:b/>
          <w:bCs/>
          <w:color w:val="0F0E0E"/>
          <w:kern w:val="24"/>
          <w:sz w:val="24"/>
          <w:szCs w:val="24"/>
        </w:rPr>
        <w:t>India Epoxy Resin Demand, By Type</w:t>
      </w:r>
      <w:r>
        <w:rPr>
          <w:rFonts w:ascii="Arial" w:eastAsia="Verdana" w:hAnsi="Arial" w:cs="Arial"/>
          <w:b/>
          <w:bCs/>
          <w:color w:val="0F0E0E"/>
          <w:kern w:val="24"/>
          <w:sz w:val="24"/>
          <w:szCs w:val="24"/>
        </w:rPr>
        <w:t xml:space="preserve"> </w:t>
      </w:r>
      <w:r>
        <w:rPr>
          <w:rFonts w:ascii="Arial" w:eastAsia="Verdana" w:hAnsi="Arial" w:cs="Arial"/>
          <w:b/>
          <w:bCs/>
          <w:color w:val="0F0E0E"/>
          <w:kern w:val="24"/>
          <w:sz w:val="24"/>
          <w:szCs w:val="24"/>
          <w:lang w:val="en-US"/>
        </w:rPr>
        <w:t>(Thousand Tonnes) (%)</w:t>
      </w:r>
      <w:r w:rsidRPr="00FD39DE">
        <w:rPr>
          <w:rFonts w:ascii="Arial" w:eastAsia="Verdana" w:hAnsi="Arial" w:cs="Arial"/>
          <w:b/>
          <w:bCs/>
          <w:color w:val="0F0E0E"/>
          <w:kern w:val="24"/>
          <w:sz w:val="24"/>
          <w:szCs w:val="24"/>
        </w:rPr>
        <w:t>, By Volume, 2015–2030F</w:t>
      </w:r>
    </w:p>
    <w:p w14:paraId="5D0FA202" w14:textId="77777777" w:rsidR="00CC57FF" w:rsidRDefault="00CC57FF" w:rsidP="00CC57FF">
      <w:r>
        <w:rPr>
          <w:noProof/>
        </w:rPr>
        <mc:AlternateContent>
          <mc:Choice Requires="wps">
            <w:drawing>
              <wp:anchor distT="0" distB="0" distL="114300" distR="114300" simplePos="0" relativeHeight="252936192" behindDoc="0" locked="0" layoutInCell="1" allowOverlap="1" wp14:anchorId="582539D6" wp14:editId="2728AE38">
                <wp:simplePos x="0" y="0"/>
                <wp:positionH relativeFrom="margin">
                  <wp:posOffset>2669673</wp:posOffset>
                </wp:positionH>
                <wp:positionV relativeFrom="paragraph">
                  <wp:posOffset>2980675</wp:posOffset>
                </wp:positionV>
                <wp:extent cx="3783965" cy="292735"/>
                <wp:effectExtent l="0" t="0" r="0" b="0"/>
                <wp:wrapNone/>
                <wp:docPr id="217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3965" cy="292735"/>
                        </a:xfrm>
                        <a:prstGeom prst="rect">
                          <a:avLst/>
                        </a:prstGeom>
                        <a:noFill/>
                      </wps:spPr>
                      <wps:txbx>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82539D6" id="_x0000_s1196" type="#_x0000_t202" style="position:absolute;margin-left:210.2pt;margin-top:234.7pt;width:297.95pt;height:23.05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" filled="f" stroked="f">
                <v:textbox style="mso-fit-shape-to-text:t">
                  <w:txbxContent>
                    <w:p w14:paraId="287495D3" w14:textId="77777777" w:rsidR="00CC57FF" w:rsidRPr="00AE05DC" w:rsidRDefault="00CC57FF" w:rsidP="00CC57FF">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13644D">
        <w:rPr>
          <w:noProof/>
        </w:rPr>
        <w:drawing>
          <wp:inline distT="0" distB="0" distL="0" distR="0" wp14:anchorId="5EB06E43" wp14:editId="3182EAF7">
            <wp:extent cx="6448425" cy="2977116"/>
            <wp:effectExtent l="0" t="0" r="0" b="0"/>
            <wp:docPr id="2180" name="Chart 2180">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BC7013E" w14:textId="77777777" w:rsidR="00CC57FF" w:rsidRDefault="00CC57FF" w:rsidP="00CC57FF"/>
    <w:tbl>
      <w:tblPr>
        <w:tblW w:w="10021" w:type="dxa"/>
        <w:tblCellMar>
          <w:left w:w="0" w:type="dxa"/>
          <w:right w:w="0" w:type="dxa"/>
        </w:tblCellMar>
        <w:tblLook w:val="04A0" w:firstRow="1" w:lastRow="0" w:firstColumn="1" w:lastColumn="0" w:noHBand="0" w:noVBand="1"/>
      </w:tblPr>
      <w:tblGrid>
        <w:gridCol w:w="3192"/>
        <w:gridCol w:w="871"/>
        <w:gridCol w:w="871"/>
        <w:gridCol w:w="871"/>
        <w:gridCol w:w="871"/>
        <w:gridCol w:w="871"/>
        <w:gridCol w:w="871"/>
        <w:gridCol w:w="871"/>
        <w:gridCol w:w="871"/>
      </w:tblGrid>
      <w:tr w:rsidR="00CC57FF" w14:paraId="24B24A5E" w14:textId="77777777" w:rsidTr="00A61E95">
        <w:trPr>
          <w:trHeight w:val="293"/>
        </w:trPr>
        <w:tc>
          <w:tcPr>
            <w:tcW w:w="3013" w:type="dxa"/>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5C876B2F" w14:textId="77777777" w:rsidR="00CC57FF" w:rsidRDefault="00CC57FF" w:rsidP="00A61E95">
            <w:pPr>
              <w:rPr>
                <w:rFonts w:ascii="Arial" w:hAnsi="Arial" w:cs="Arial"/>
                <w:b/>
                <w:bCs/>
                <w:color w:val="FFFFFF"/>
                <w:sz w:val="20"/>
                <w:szCs w:val="20"/>
              </w:rPr>
            </w:pPr>
            <w:r>
              <w:rPr>
                <w:rFonts w:ascii="Arial" w:hAnsi="Arial" w:cs="Arial"/>
                <w:b/>
                <w:bCs/>
                <w:color w:val="FFFFFF"/>
                <w:sz w:val="20"/>
                <w:szCs w:val="20"/>
                <w:lang w:val="en-US"/>
              </w:rPr>
              <w:t>Demand by Type</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5227C4BD"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2015</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5AB35841"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2016</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2D4DAE66"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2017</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18285167"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2018</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5DC7A7CB"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2019</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4F7D0C9C"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2020</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0B598BCD"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2025F</w:t>
            </w:r>
          </w:p>
        </w:tc>
        <w:tc>
          <w:tcPr>
            <w:tcW w:w="876" w:type="dxa"/>
            <w:tcBorders>
              <w:top w:val="single" w:sz="4" w:space="0" w:color="auto"/>
              <w:left w:val="nil"/>
              <w:bottom w:val="single" w:sz="4" w:space="0" w:color="auto"/>
              <w:right w:val="single" w:sz="4" w:space="0" w:color="auto"/>
            </w:tcBorders>
            <w:shd w:val="clear" w:color="000000" w:fill="C00000"/>
            <w:noWrap/>
            <w:vAlign w:val="center"/>
            <w:hideMark/>
          </w:tcPr>
          <w:p w14:paraId="0554E3C2" w14:textId="77777777" w:rsidR="00CC57FF" w:rsidRDefault="00CC57FF" w:rsidP="00A61E95">
            <w:pPr>
              <w:jc w:val="center"/>
              <w:rPr>
                <w:rFonts w:ascii="Arial" w:hAnsi="Arial" w:cs="Arial"/>
                <w:b/>
                <w:bCs/>
                <w:color w:val="FFFFFF"/>
                <w:sz w:val="20"/>
                <w:szCs w:val="20"/>
              </w:rPr>
            </w:pPr>
            <w:r>
              <w:rPr>
                <w:rFonts w:ascii="Arial" w:hAnsi="Arial" w:cs="Arial"/>
                <w:b/>
                <w:bCs/>
                <w:color w:val="FFFFFF"/>
                <w:sz w:val="20"/>
                <w:szCs w:val="20"/>
                <w:lang w:val="en-US"/>
              </w:rPr>
              <w:t>2030F</w:t>
            </w:r>
          </w:p>
        </w:tc>
      </w:tr>
      <w:tr w:rsidR="00CC57FF" w14:paraId="1F612304"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6DBB729"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Bisphenol A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160E96E2"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57</w:t>
            </w:r>
          </w:p>
        </w:tc>
        <w:tc>
          <w:tcPr>
            <w:tcW w:w="0" w:type="auto"/>
            <w:tcBorders>
              <w:top w:val="nil"/>
              <w:left w:val="nil"/>
              <w:bottom w:val="single" w:sz="4" w:space="0" w:color="auto"/>
              <w:right w:val="single" w:sz="4" w:space="0" w:color="auto"/>
            </w:tcBorders>
            <w:shd w:val="clear" w:color="000000" w:fill="FFFFFF"/>
            <w:noWrap/>
            <w:vAlign w:val="center"/>
            <w:hideMark/>
          </w:tcPr>
          <w:p w14:paraId="48BF20A9"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64</w:t>
            </w:r>
          </w:p>
        </w:tc>
        <w:tc>
          <w:tcPr>
            <w:tcW w:w="0" w:type="auto"/>
            <w:tcBorders>
              <w:top w:val="nil"/>
              <w:left w:val="nil"/>
              <w:bottom w:val="single" w:sz="4" w:space="0" w:color="auto"/>
              <w:right w:val="single" w:sz="4" w:space="0" w:color="auto"/>
            </w:tcBorders>
            <w:shd w:val="clear" w:color="000000" w:fill="FFFFFF"/>
            <w:noWrap/>
            <w:vAlign w:val="center"/>
            <w:hideMark/>
          </w:tcPr>
          <w:p w14:paraId="6754D4F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69</w:t>
            </w:r>
          </w:p>
        </w:tc>
        <w:tc>
          <w:tcPr>
            <w:tcW w:w="0" w:type="auto"/>
            <w:tcBorders>
              <w:top w:val="nil"/>
              <w:left w:val="nil"/>
              <w:bottom w:val="single" w:sz="4" w:space="0" w:color="auto"/>
              <w:right w:val="single" w:sz="4" w:space="0" w:color="auto"/>
            </w:tcBorders>
            <w:shd w:val="clear" w:color="000000" w:fill="FFFFFF"/>
            <w:noWrap/>
            <w:vAlign w:val="center"/>
            <w:hideMark/>
          </w:tcPr>
          <w:p w14:paraId="3C7A5B26"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78</w:t>
            </w:r>
          </w:p>
        </w:tc>
        <w:tc>
          <w:tcPr>
            <w:tcW w:w="0" w:type="auto"/>
            <w:tcBorders>
              <w:top w:val="nil"/>
              <w:left w:val="nil"/>
              <w:bottom w:val="single" w:sz="4" w:space="0" w:color="auto"/>
              <w:right w:val="single" w:sz="4" w:space="0" w:color="auto"/>
            </w:tcBorders>
            <w:shd w:val="clear" w:color="000000" w:fill="FFFFFF"/>
            <w:noWrap/>
            <w:vAlign w:val="center"/>
            <w:hideMark/>
          </w:tcPr>
          <w:p w14:paraId="3D0797B9"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rPr>
              <w:t>90</w:t>
            </w:r>
          </w:p>
        </w:tc>
        <w:tc>
          <w:tcPr>
            <w:tcW w:w="0" w:type="auto"/>
            <w:tcBorders>
              <w:top w:val="nil"/>
              <w:left w:val="nil"/>
              <w:bottom w:val="single" w:sz="4" w:space="0" w:color="auto"/>
              <w:right w:val="single" w:sz="4" w:space="0" w:color="auto"/>
            </w:tcBorders>
            <w:shd w:val="clear" w:color="000000" w:fill="FFFFFF"/>
            <w:noWrap/>
            <w:vAlign w:val="center"/>
            <w:hideMark/>
          </w:tcPr>
          <w:p w14:paraId="675462A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77</w:t>
            </w:r>
          </w:p>
        </w:tc>
        <w:tc>
          <w:tcPr>
            <w:tcW w:w="0" w:type="auto"/>
            <w:tcBorders>
              <w:top w:val="nil"/>
              <w:left w:val="nil"/>
              <w:bottom w:val="single" w:sz="4" w:space="0" w:color="auto"/>
              <w:right w:val="single" w:sz="4" w:space="0" w:color="auto"/>
            </w:tcBorders>
            <w:shd w:val="clear" w:color="000000" w:fill="FFFFFF"/>
            <w:noWrap/>
            <w:vAlign w:val="center"/>
            <w:hideMark/>
          </w:tcPr>
          <w:p w14:paraId="2B59A7B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110</w:t>
            </w:r>
          </w:p>
        </w:tc>
        <w:tc>
          <w:tcPr>
            <w:tcW w:w="0" w:type="auto"/>
            <w:tcBorders>
              <w:top w:val="nil"/>
              <w:left w:val="nil"/>
              <w:bottom w:val="single" w:sz="4" w:space="0" w:color="auto"/>
              <w:right w:val="single" w:sz="4" w:space="0" w:color="auto"/>
            </w:tcBorders>
            <w:shd w:val="clear" w:color="000000" w:fill="FFFFFF"/>
            <w:noWrap/>
            <w:vAlign w:val="center"/>
            <w:hideMark/>
          </w:tcPr>
          <w:p w14:paraId="2982F0EB"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170</w:t>
            </w:r>
          </w:p>
        </w:tc>
      </w:tr>
      <w:tr w:rsidR="00CC57FF" w14:paraId="2D0DF240"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6C891A68"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Bisphenol F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62C6EC5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465701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4289FBD2"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428E7C7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6F4A68AD"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149EA79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258F1CC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4</w:t>
            </w:r>
          </w:p>
        </w:tc>
        <w:tc>
          <w:tcPr>
            <w:tcW w:w="0" w:type="auto"/>
            <w:tcBorders>
              <w:top w:val="nil"/>
              <w:left w:val="nil"/>
              <w:bottom w:val="single" w:sz="4" w:space="0" w:color="auto"/>
              <w:right w:val="single" w:sz="4" w:space="0" w:color="auto"/>
            </w:tcBorders>
            <w:shd w:val="clear" w:color="000000" w:fill="FFFFFF"/>
            <w:noWrap/>
            <w:vAlign w:val="center"/>
            <w:hideMark/>
          </w:tcPr>
          <w:p w14:paraId="7E4EB8A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13</w:t>
            </w:r>
          </w:p>
        </w:tc>
      </w:tr>
      <w:tr w:rsidR="00CC57FF" w14:paraId="3E36F489"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0B133B2C"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 xml:space="preserve">Epoxy Phenol </w:t>
            </w:r>
            <w:proofErr w:type="spellStart"/>
            <w:r>
              <w:rPr>
                <w:rFonts w:ascii="Arial" w:hAnsi="Arial" w:cs="Arial"/>
                <w:color w:val="000000"/>
                <w:sz w:val="20"/>
                <w:szCs w:val="20"/>
                <w:lang w:val="en-US"/>
              </w:rPr>
              <w:t>Novolac</w:t>
            </w:r>
            <w:proofErr w:type="spellEnd"/>
            <w:r>
              <w:rPr>
                <w:rFonts w:ascii="Arial" w:hAnsi="Arial" w:cs="Arial"/>
                <w:color w:val="000000"/>
                <w:sz w:val="20"/>
                <w:szCs w:val="20"/>
                <w:lang w:val="en-US"/>
              </w:rPr>
              <w:t xml:space="preserve">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7BD1CA1E"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3A43D78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57AF84BF"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03846A2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09E9410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54712BE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14ADD56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c>
          <w:tcPr>
            <w:tcW w:w="0" w:type="auto"/>
            <w:tcBorders>
              <w:top w:val="nil"/>
              <w:left w:val="nil"/>
              <w:bottom w:val="single" w:sz="4" w:space="0" w:color="auto"/>
              <w:right w:val="single" w:sz="4" w:space="0" w:color="auto"/>
            </w:tcBorders>
            <w:shd w:val="clear" w:color="000000" w:fill="FFFFFF"/>
            <w:noWrap/>
            <w:vAlign w:val="center"/>
            <w:hideMark/>
          </w:tcPr>
          <w:p w14:paraId="6BE152EB"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4</w:t>
            </w:r>
          </w:p>
        </w:tc>
      </w:tr>
      <w:tr w:rsidR="00CC57FF" w14:paraId="1AEEC68A"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D500CA6"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Cycloaliphatic Epoxy Based Resin</w:t>
            </w:r>
          </w:p>
        </w:tc>
        <w:tc>
          <w:tcPr>
            <w:tcW w:w="0" w:type="auto"/>
            <w:tcBorders>
              <w:top w:val="nil"/>
              <w:left w:val="nil"/>
              <w:bottom w:val="single" w:sz="4" w:space="0" w:color="auto"/>
              <w:right w:val="single" w:sz="4" w:space="0" w:color="auto"/>
            </w:tcBorders>
            <w:shd w:val="clear" w:color="000000" w:fill="FFFFFF"/>
            <w:noWrap/>
            <w:vAlign w:val="center"/>
            <w:hideMark/>
          </w:tcPr>
          <w:p w14:paraId="6302372F"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670C0214"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52B8AAB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1179BBBF"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62447A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38DCE30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w:t>
            </w:r>
          </w:p>
        </w:tc>
        <w:tc>
          <w:tcPr>
            <w:tcW w:w="0" w:type="auto"/>
            <w:tcBorders>
              <w:top w:val="nil"/>
              <w:left w:val="nil"/>
              <w:bottom w:val="single" w:sz="4" w:space="0" w:color="auto"/>
              <w:right w:val="single" w:sz="4" w:space="0" w:color="auto"/>
            </w:tcBorders>
            <w:shd w:val="clear" w:color="000000" w:fill="FFFFFF"/>
            <w:noWrap/>
            <w:vAlign w:val="center"/>
            <w:hideMark/>
          </w:tcPr>
          <w:p w14:paraId="0CFD45FA"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2</w:t>
            </w:r>
          </w:p>
        </w:tc>
        <w:tc>
          <w:tcPr>
            <w:tcW w:w="0" w:type="auto"/>
            <w:tcBorders>
              <w:top w:val="nil"/>
              <w:left w:val="nil"/>
              <w:bottom w:val="single" w:sz="4" w:space="0" w:color="auto"/>
              <w:right w:val="single" w:sz="4" w:space="0" w:color="auto"/>
            </w:tcBorders>
            <w:shd w:val="clear" w:color="000000" w:fill="FFFFFF"/>
            <w:noWrap/>
            <w:vAlign w:val="center"/>
            <w:hideMark/>
          </w:tcPr>
          <w:p w14:paraId="6B724C87"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3</w:t>
            </w:r>
          </w:p>
        </w:tc>
      </w:tr>
      <w:tr w:rsidR="00CC57FF" w14:paraId="563078B6"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55435A66" w14:textId="77777777" w:rsidR="00CC57FF" w:rsidRDefault="00CC57FF" w:rsidP="00A61E95">
            <w:pPr>
              <w:rPr>
                <w:rFonts w:ascii="Arial" w:hAnsi="Arial" w:cs="Arial"/>
                <w:color w:val="000000"/>
                <w:sz w:val="20"/>
                <w:szCs w:val="20"/>
              </w:rPr>
            </w:pPr>
            <w:r>
              <w:rPr>
                <w:rFonts w:ascii="Arial" w:hAnsi="Arial" w:cs="Arial"/>
                <w:color w:val="000000"/>
                <w:sz w:val="20"/>
                <w:szCs w:val="20"/>
                <w:lang w:val="en-US"/>
              </w:rPr>
              <w:t>Others</w:t>
            </w:r>
          </w:p>
        </w:tc>
        <w:tc>
          <w:tcPr>
            <w:tcW w:w="0" w:type="auto"/>
            <w:tcBorders>
              <w:top w:val="nil"/>
              <w:left w:val="nil"/>
              <w:bottom w:val="single" w:sz="4" w:space="0" w:color="auto"/>
              <w:right w:val="single" w:sz="4" w:space="0" w:color="auto"/>
            </w:tcBorders>
            <w:shd w:val="clear" w:color="000000" w:fill="FFFFFF"/>
            <w:noWrap/>
            <w:vAlign w:val="center"/>
            <w:hideMark/>
          </w:tcPr>
          <w:p w14:paraId="13EFD2B9"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
          <w:p w14:paraId="7273CA9C"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5</w:t>
            </w:r>
          </w:p>
        </w:tc>
        <w:tc>
          <w:tcPr>
            <w:tcW w:w="0" w:type="auto"/>
            <w:tcBorders>
              <w:top w:val="nil"/>
              <w:left w:val="nil"/>
              <w:bottom w:val="single" w:sz="4" w:space="0" w:color="auto"/>
              <w:right w:val="single" w:sz="4" w:space="0" w:color="auto"/>
            </w:tcBorders>
            <w:shd w:val="clear" w:color="000000" w:fill="FFFFFF"/>
            <w:noWrap/>
            <w:vAlign w:val="center"/>
            <w:hideMark/>
          </w:tcPr>
          <w:p w14:paraId="5F30C6D8"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
          <w:p w14:paraId="6D493631"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2CB0DAF5"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17CCA4E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6</w:t>
            </w:r>
          </w:p>
        </w:tc>
        <w:tc>
          <w:tcPr>
            <w:tcW w:w="0" w:type="auto"/>
            <w:tcBorders>
              <w:top w:val="nil"/>
              <w:left w:val="nil"/>
              <w:bottom w:val="single" w:sz="4" w:space="0" w:color="auto"/>
              <w:right w:val="single" w:sz="4" w:space="0" w:color="auto"/>
            </w:tcBorders>
            <w:shd w:val="clear" w:color="000000" w:fill="FFFFFF"/>
            <w:noWrap/>
            <w:vAlign w:val="center"/>
            <w:hideMark/>
          </w:tcPr>
          <w:p w14:paraId="20DDDDE0"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10</w:t>
            </w:r>
          </w:p>
        </w:tc>
        <w:tc>
          <w:tcPr>
            <w:tcW w:w="0" w:type="auto"/>
            <w:tcBorders>
              <w:top w:val="nil"/>
              <w:left w:val="nil"/>
              <w:bottom w:val="single" w:sz="4" w:space="0" w:color="auto"/>
              <w:right w:val="single" w:sz="4" w:space="0" w:color="auto"/>
            </w:tcBorders>
            <w:shd w:val="clear" w:color="000000" w:fill="FFFFFF"/>
            <w:noWrap/>
            <w:vAlign w:val="center"/>
            <w:hideMark/>
          </w:tcPr>
          <w:p w14:paraId="7A958C33" w14:textId="77777777" w:rsidR="00CC57FF" w:rsidRDefault="00CC57FF" w:rsidP="00A61E95">
            <w:pPr>
              <w:jc w:val="center"/>
              <w:rPr>
                <w:rFonts w:ascii="Arial" w:hAnsi="Arial" w:cs="Arial"/>
                <w:color w:val="000000"/>
                <w:sz w:val="20"/>
                <w:szCs w:val="20"/>
              </w:rPr>
            </w:pPr>
            <w:r>
              <w:rPr>
                <w:rFonts w:ascii="Arial" w:hAnsi="Arial" w:cs="Arial"/>
                <w:color w:val="000000"/>
                <w:sz w:val="20"/>
                <w:szCs w:val="20"/>
                <w:lang w:val="en-US"/>
              </w:rPr>
              <w:t>18</w:t>
            </w:r>
          </w:p>
        </w:tc>
      </w:tr>
      <w:tr w:rsidR="00CC57FF" w14:paraId="78AC753C" w14:textId="77777777" w:rsidTr="00A61E95">
        <w:trPr>
          <w:trHeight w:val="293"/>
        </w:trPr>
        <w:tc>
          <w:tcPr>
            <w:tcW w:w="0" w:type="auto"/>
            <w:tcBorders>
              <w:top w:val="nil"/>
              <w:left w:val="single" w:sz="4" w:space="0" w:color="auto"/>
              <w:bottom w:val="single" w:sz="4" w:space="0" w:color="auto"/>
              <w:right w:val="single" w:sz="4" w:space="0" w:color="auto"/>
            </w:tcBorders>
            <w:shd w:val="clear" w:color="000000" w:fill="FFFFFF"/>
            <w:noWrap/>
            <w:vAlign w:val="center"/>
            <w:hideMark/>
          </w:tcPr>
          <w:p w14:paraId="1C93C572" w14:textId="77777777" w:rsidR="00CC57FF" w:rsidRDefault="00CC57FF" w:rsidP="00A61E95">
            <w:pPr>
              <w:rPr>
                <w:rFonts w:ascii="Arial" w:hAnsi="Arial" w:cs="Arial"/>
                <w:b/>
                <w:bCs/>
                <w:color w:val="000000"/>
                <w:sz w:val="20"/>
                <w:szCs w:val="20"/>
              </w:rPr>
            </w:pPr>
            <w:r>
              <w:rPr>
                <w:rFonts w:ascii="Arial" w:hAnsi="Arial" w:cs="Arial"/>
                <w:b/>
                <w:bCs/>
                <w:color w:val="000000"/>
                <w:sz w:val="20"/>
                <w:szCs w:val="20"/>
                <w:lang w:val="en-US"/>
              </w:rPr>
              <w:t>Total</w:t>
            </w:r>
          </w:p>
        </w:tc>
        <w:tc>
          <w:tcPr>
            <w:tcW w:w="0" w:type="auto"/>
            <w:tcBorders>
              <w:top w:val="nil"/>
              <w:left w:val="nil"/>
              <w:bottom w:val="single" w:sz="4" w:space="0" w:color="auto"/>
              <w:right w:val="single" w:sz="4" w:space="0" w:color="auto"/>
            </w:tcBorders>
            <w:shd w:val="clear" w:color="000000" w:fill="FFFFFF"/>
            <w:noWrap/>
            <w:vAlign w:val="center"/>
            <w:hideMark/>
          </w:tcPr>
          <w:p w14:paraId="6C0A6C65"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65</w:t>
            </w:r>
          </w:p>
        </w:tc>
        <w:tc>
          <w:tcPr>
            <w:tcW w:w="0" w:type="auto"/>
            <w:tcBorders>
              <w:top w:val="nil"/>
              <w:left w:val="nil"/>
              <w:bottom w:val="single" w:sz="4" w:space="0" w:color="auto"/>
              <w:right w:val="single" w:sz="4" w:space="0" w:color="auto"/>
            </w:tcBorders>
            <w:shd w:val="clear" w:color="000000" w:fill="FFFFFF"/>
            <w:noWrap/>
            <w:vAlign w:val="center"/>
            <w:hideMark/>
          </w:tcPr>
          <w:p w14:paraId="66ED518E"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72</w:t>
            </w:r>
          </w:p>
        </w:tc>
        <w:tc>
          <w:tcPr>
            <w:tcW w:w="0" w:type="auto"/>
            <w:tcBorders>
              <w:top w:val="nil"/>
              <w:left w:val="nil"/>
              <w:bottom w:val="single" w:sz="4" w:space="0" w:color="auto"/>
              <w:right w:val="single" w:sz="4" w:space="0" w:color="auto"/>
            </w:tcBorders>
            <w:shd w:val="clear" w:color="000000" w:fill="FFFFFF"/>
            <w:noWrap/>
            <w:vAlign w:val="center"/>
            <w:hideMark/>
          </w:tcPr>
          <w:p w14:paraId="395E9FF5"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80</w:t>
            </w:r>
          </w:p>
        </w:tc>
        <w:tc>
          <w:tcPr>
            <w:tcW w:w="0" w:type="auto"/>
            <w:tcBorders>
              <w:top w:val="nil"/>
              <w:left w:val="nil"/>
              <w:bottom w:val="single" w:sz="4" w:space="0" w:color="auto"/>
              <w:right w:val="single" w:sz="4" w:space="0" w:color="auto"/>
            </w:tcBorders>
            <w:shd w:val="clear" w:color="000000" w:fill="FFFFFF"/>
            <w:noWrap/>
            <w:vAlign w:val="center"/>
            <w:hideMark/>
          </w:tcPr>
          <w:p w14:paraId="7E2B5F01"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60E8A3DF"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103</w:t>
            </w:r>
          </w:p>
        </w:tc>
        <w:tc>
          <w:tcPr>
            <w:tcW w:w="0" w:type="auto"/>
            <w:tcBorders>
              <w:top w:val="nil"/>
              <w:left w:val="nil"/>
              <w:bottom w:val="single" w:sz="4" w:space="0" w:color="auto"/>
              <w:right w:val="single" w:sz="4" w:space="0" w:color="auto"/>
            </w:tcBorders>
            <w:shd w:val="clear" w:color="000000" w:fill="FFFFFF"/>
            <w:noWrap/>
            <w:vAlign w:val="center"/>
            <w:hideMark/>
          </w:tcPr>
          <w:p w14:paraId="57E37B40"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89</w:t>
            </w:r>
          </w:p>
        </w:tc>
        <w:tc>
          <w:tcPr>
            <w:tcW w:w="0" w:type="auto"/>
            <w:tcBorders>
              <w:top w:val="nil"/>
              <w:left w:val="nil"/>
              <w:bottom w:val="single" w:sz="4" w:space="0" w:color="auto"/>
              <w:right w:val="single" w:sz="4" w:space="0" w:color="auto"/>
            </w:tcBorders>
            <w:shd w:val="clear" w:color="000000" w:fill="FFFFFF"/>
            <w:noWrap/>
            <w:vAlign w:val="center"/>
            <w:hideMark/>
          </w:tcPr>
          <w:p w14:paraId="4CFC2CE7"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129</w:t>
            </w:r>
          </w:p>
        </w:tc>
        <w:tc>
          <w:tcPr>
            <w:tcW w:w="0" w:type="auto"/>
            <w:tcBorders>
              <w:top w:val="nil"/>
              <w:left w:val="nil"/>
              <w:bottom w:val="single" w:sz="4" w:space="0" w:color="auto"/>
              <w:right w:val="single" w:sz="4" w:space="0" w:color="auto"/>
            </w:tcBorders>
            <w:shd w:val="clear" w:color="000000" w:fill="FFFFFF"/>
            <w:noWrap/>
            <w:vAlign w:val="center"/>
            <w:hideMark/>
          </w:tcPr>
          <w:p w14:paraId="01536DEB" w14:textId="77777777" w:rsidR="00CC57FF" w:rsidRDefault="00CC57FF" w:rsidP="00A61E95">
            <w:pPr>
              <w:jc w:val="center"/>
              <w:rPr>
                <w:rFonts w:ascii="Arial" w:hAnsi="Arial" w:cs="Arial"/>
                <w:b/>
                <w:bCs/>
                <w:color w:val="000000"/>
                <w:sz w:val="20"/>
                <w:szCs w:val="20"/>
              </w:rPr>
            </w:pPr>
            <w:r>
              <w:rPr>
                <w:rFonts w:ascii="Arial" w:hAnsi="Arial" w:cs="Arial"/>
                <w:b/>
                <w:bCs/>
                <w:color w:val="000000"/>
                <w:sz w:val="20"/>
                <w:szCs w:val="20"/>
                <w:lang w:val="en-US"/>
              </w:rPr>
              <w:t>208</w:t>
            </w:r>
          </w:p>
        </w:tc>
      </w:tr>
    </w:tbl>
    <w:p w14:paraId="0B1A66BA" w14:textId="77777777" w:rsidR="00CC57FF" w:rsidRDefault="00CC57FF" w:rsidP="00CC57FF">
      <w:pPr>
        <w:pStyle w:val="Footer"/>
        <w:spacing w:before="162" w:line="480" w:lineRule="auto"/>
        <w:ind w:right="-90"/>
        <w:jc w:val="both"/>
        <w:rPr>
          <w:noProof/>
        </w:rPr>
      </w:pPr>
      <w:r>
        <w:rPr>
          <w:noProof/>
        </w:rPr>
        <w:t xml:space="preserve"> </w:t>
      </w:r>
      <w:r>
        <w:rPr>
          <w:noProof/>
        </w:rPr>
        <mc:AlternateContent>
          <mc:Choice Requires="wps">
            <w:drawing>
              <wp:anchor distT="0" distB="0" distL="114300" distR="114300" simplePos="0" relativeHeight="252947456" behindDoc="0" locked="0" layoutInCell="1" allowOverlap="1" wp14:anchorId="067CCB6B" wp14:editId="7C94787F">
                <wp:simplePos x="0" y="0"/>
                <wp:positionH relativeFrom="margin">
                  <wp:posOffset>4688501</wp:posOffset>
                </wp:positionH>
                <wp:positionV relativeFrom="paragraph">
                  <wp:posOffset>96491</wp:posOffset>
                </wp:positionV>
                <wp:extent cx="1889760" cy="266700"/>
                <wp:effectExtent l="0" t="0" r="0" b="0"/>
                <wp:wrapNone/>
                <wp:docPr id="111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CCB6B" id="_x0000_s1197" type="#_x0000_t202" style="position:absolute;left:0;text-align:left;margin-left:369.15pt;margin-top:7.6pt;width:148.8pt;height:21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" filled="f" stroked="f">
                <v:textbox>
                  <w:txbxContent>
                    <w:p w14:paraId="1BA4887C"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p>
    <w:p w14:paraId="0EE3AA31" w14:textId="4013ADAF" w:rsidR="00CC57FF" w:rsidRPr="00EE1C3B" w:rsidRDefault="001F27AC" w:rsidP="00CC57FF">
      <w:pPr>
        <w:tabs>
          <w:tab w:val="left" w:pos="1290"/>
        </w:tabs>
        <w:rPr>
          <w:rFonts w:ascii="Arial" w:eastAsia="Arial" w:hAnsi="Arial" w:cs="Arial"/>
          <w:b/>
          <w:bCs/>
          <w:lang w:val="en-US"/>
        </w:rPr>
      </w:pPr>
      <w:r>
        <w:rPr>
          <w:rFonts w:ascii="Arial" w:eastAsia="Arial" w:hAnsi="Arial" w:cs="Arial"/>
          <w:b/>
          <w:bCs/>
        </w:rPr>
        <w:t xml:space="preserve">3.7.8. </w:t>
      </w:r>
      <w:r w:rsidR="00CC57FF" w:rsidRPr="00EE1C3B">
        <w:rPr>
          <w:rFonts w:ascii="Arial" w:eastAsia="Arial" w:hAnsi="Arial" w:cs="Arial"/>
          <w:b/>
          <w:bCs/>
        </w:rPr>
        <w:t>India Epoxy Resin Market Demand and Gap Analysis</w:t>
      </w:r>
      <w:r w:rsidR="00CC57FF" w:rsidRPr="00EE1C3B">
        <w:rPr>
          <w:rFonts w:ascii="Arial" w:eastAsia="Arial" w:hAnsi="Arial" w:cs="Arial"/>
          <w:b/>
          <w:bCs/>
          <w:lang w:val="en-US"/>
        </w:rPr>
        <w:t xml:space="preserve">, By Volume, 2021, 2024, 2028 and 2030 – </w:t>
      </w:r>
      <w:commentRangeStart w:id="216"/>
      <w:r w:rsidR="00CC57FF" w:rsidRPr="00EE1C3B">
        <w:rPr>
          <w:rFonts w:ascii="Arial" w:eastAsia="Arial" w:hAnsi="Arial" w:cs="Arial"/>
          <w:b/>
          <w:bCs/>
          <w:lang w:val="en-US"/>
        </w:rPr>
        <w:t>Optimistic, Pessimistic and Realistic</w:t>
      </w:r>
      <w:commentRangeEnd w:id="216"/>
      <w:r w:rsidR="00A53558">
        <w:rPr>
          <w:rStyle w:val="CommentReference"/>
        </w:rPr>
        <w:commentReference w:id="216"/>
      </w:r>
    </w:p>
    <w:tbl>
      <w:tblPr>
        <w:tblW w:w="10211" w:type="dxa"/>
        <w:tblLook w:val="04A0" w:firstRow="1" w:lastRow="0" w:firstColumn="1" w:lastColumn="0" w:noHBand="0" w:noVBand="1"/>
      </w:tblPr>
      <w:tblGrid>
        <w:gridCol w:w="1945"/>
        <w:gridCol w:w="1622"/>
        <w:gridCol w:w="1661"/>
        <w:gridCol w:w="1661"/>
        <w:gridCol w:w="1661"/>
        <w:gridCol w:w="1661"/>
      </w:tblGrid>
      <w:tr w:rsidR="001E53A9" w:rsidRPr="001E53A9" w14:paraId="335D0D89" w14:textId="77777777" w:rsidTr="001E53A9">
        <w:trPr>
          <w:trHeight w:val="477"/>
        </w:trPr>
        <w:tc>
          <w:tcPr>
            <w:tcW w:w="1945"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290B620A"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Arial" w:hAnsi="Arial" w:cs="Arial"/>
                <w:b/>
                <w:bCs/>
                <w:sz w:val="16"/>
                <w:szCs w:val="16"/>
              </w:rPr>
              <w:t>Demand Scenario</w:t>
            </w:r>
          </w:p>
        </w:tc>
        <w:tc>
          <w:tcPr>
            <w:tcW w:w="1622" w:type="dxa"/>
            <w:tcBorders>
              <w:top w:val="single" w:sz="8" w:space="0" w:color="FFFFFF"/>
              <w:left w:val="nil"/>
              <w:bottom w:val="single" w:sz="12" w:space="0" w:color="FFFFFF"/>
              <w:right w:val="single" w:sz="8" w:space="0" w:color="FFFFFF"/>
            </w:tcBorders>
            <w:shd w:val="clear" w:color="000000" w:fill="70AD47"/>
            <w:vAlign w:val="center"/>
            <w:hideMark/>
          </w:tcPr>
          <w:p w14:paraId="34BCD307"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2020</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4AF892A0"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2021E</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3D1DF139"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2024F</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40BBDD2A"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2028F</w:t>
            </w:r>
          </w:p>
        </w:tc>
        <w:tc>
          <w:tcPr>
            <w:tcW w:w="1661" w:type="dxa"/>
            <w:tcBorders>
              <w:top w:val="single" w:sz="8" w:space="0" w:color="FFFFFF"/>
              <w:left w:val="nil"/>
              <w:bottom w:val="single" w:sz="12" w:space="0" w:color="FFFFFF"/>
              <w:right w:val="single" w:sz="8" w:space="0" w:color="FFFFFF"/>
            </w:tcBorders>
            <w:shd w:val="clear" w:color="000000" w:fill="70AD47"/>
            <w:vAlign w:val="center"/>
            <w:hideMark/>
          </w:tcPr>
          <w:p w14:paraId="02207CB6"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rPr>
              <w:t>2030F</w:t>
            </w:r>
          </w:p>
        </w:tc>
      </w:tr>
      <w:tr w:rsidR="001E53A9" w:rsidRPr="001E53A9" w14:paraId="506B6100" w14:textId="77777777" w:rsidTr="001E53A9">
        <w:trPr>
          <w:trHeight w:val="493"/>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13DD1C30"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Pessimistic</w:t>
            </w:r>
          </w:p>
        </w:tc>
        <w:tc>
          <w:tcPr>
            <w:tcW w:w="1622" w:type="dxa"/>
            <w:tcBorders>
              <w:top w:val="nil"/>
              <w:left w:val="nil"/>
              <w:bottom w:val="single" w:sz="8" w:space="0" w:color="FFFFFF"/>
              <w:right w:val="single" w:sz="8" w:space="0" w:color="FFFFFF"/>
            </w:tcBorders>
            <w:shd w:val="clear" w:color="000000" w:fill="D5E3CF"/>
            <w:vAlign w:val="center"/>
            <w:hideMark/>
          </w:tcPr>
          <w:p w14:paraId="248F18A2"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D5E3CF"/>
            <w:vAlign w:val="center"/>
            <w:hideMark/>
          </w:tcPr>
          <w:p w14:paraId="20B0C55C"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92.09</w:t>
            </w:r>
          </w:p>
        </w:tc>
        <w:tc>
          <w:tcPr>
            <w:tcW w:w="1661" w:type="dxa"/>
            <w:tcBorders>
              <w:top w:val="nil"/>
              <w:left w:val="nil"/>
              <w:bottom w:val="single" w:sz="8" w:space="0" w:color="FFFFFF"/>
              <w:right w:val="single" w:sz="8" w:space="0" w:color="FFFFFF"/>
            </w:tcBorders>
            <w:shd w:val="clear" w:color="000000" w:fill="D5E3CF"/>
            <w:vAlign w:val="center"/>
            <w:hideMark/>
          </w:tcPr>
          <w:p w14:paraId="38903157"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110.92</w:t>
            </w:r>
          </w:p>
        </w:tc>
        <w:tc>
          <w:tcPr>
            <w:tcW w:w="1661" w:type="dxa"/>
            <w:tcBorders>
              <w:top w:val="nil"/>
              <w:left w:val="nil"/>
              <w:bottom w:val="single" w:sz="8" w:space="0" w:color="FFFFFF"/>
              <w:right w:val="single" w:sz="8" w:space="0" w:color="FFFFFF"/>
            </w:tcBorders>
            <w:shd w:val="clear" w:color="000000" w:fill="D5E3CF"/>
            <w:vAlign w:val="center"/>
            <w:hideMark/>
          </w:tcPr>
          <w:p w14:paraId="0EC1A50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137.53</w:t>
            </w:r>
          </w:p>
        </w:tc>
        <w:tc>
          <w:tcPr>
            <w:tcW w:w="1661" w:type="dxa"/>
            <w:tcBorders>
              <w:top w:val="nil"/>
              <w:left w:val="nil"/>
              <w:bottom w:val="single" w:sz="8" w:space="0" w:color="FFFFFF"/>
              <w:right w:val="single" w:sz="8" w:space="0" w:color="FFFFFF"/>
            </w:tcBorders>
            <w:shd w:val="clear" w:color="000000" w:fill="D5E3CF"/>
            <w:vAlign w:val="center"/>
            <w:hideMark/>
          </w:tcPr>
          <w:p w14:paraId="35E5EAB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168.44</w:t>
            </w:r>
          </w:p>
        </w:tc>
      </w:tr>
      <w:tr w:rsidR="001E53A9" w:rsidRPr="001E53A9" w14:paraId="6559C413"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EBF1E9"/>
            <w:vAlign w:val="center"/>
            <w:hideMark/>
          </w:tcPr>
          <w:p w14:paraId="42751F02"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EBF1E9"/>
            <w:vAlign w:val="center"/>
            <w:hideMark/>
          </w:tcPr>
          <w:p w14:paraId="223359A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 </w:t>
            </w:r>
          </w:p>
        </w:tc>
        <w:tc>
          <w:tcPr>
            <w:tcW w:w="1661" w:type="dxa"/>
            <w:tcBorders>
              <w:top w:val="nil"/>
              <w:left w:val="nil"/>
              <w:bottom w:val="single" w:sz="8" w:space="0" w:color="FFFFFF"/>
              <w:right w:val="single" w:sz="8" w:space="0" w:color="FFFFFF"/>
            </w:tcBorders>
            <w:shd w:val="clear" w:color="000000" w:fill="EBF1E9"/>
            <w:vAlign w:val="center"/>
            <w:hideMark/>
          </w:tcPr>
          <w:p w14:paraId="27044CC4"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27.71</w:t>
            </w:r>
          </w:p>
        </w:tc>
        <w:tc>
          <w:tcPr>
            <w:tcW w:w="1661" w:type="dxa"/>
            <w:tcBorders>
              <w:top w:val="nil"/>
              <w:left w:val="nil"/>
              <w:bottom w:val="single" w:sz="8" w:space="0" w:color="FFFFFF"/>
              <w:right w:val="single" w:sz="8" w:space="0" w:color="FFFFFF"/>
            </w:tcBorders>
            <w:shd w:val="clear" w:color="000000" w:fill="EBF1E9"/>
            <w:vAlign w:val="center"/>
            <w:hideMark/>
          </w:tcPr>
          <w:p w14:paraId="6B01CBE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79.08</w:t>
            </w:r>
          </w:p>
        </w:tc>
        <w:tc>
          <w:tcPr>
            <w:tcW w:w="1661" w:type="dxa"/>
            <w:tcBorders>
              <w:top w:val="nil"/>
              <w:left w:val="nil"/>
              <w:bottom w:val="single" w:sz="8" w:space="0" w:color="FFFFFF"/>
              <w:right w:val="single" w:sz="8" w:space="0" w:color="FFFFFF"/>
            </w:tcBorders>
            <w:shd w:val="clear" w:color="000000" w:fill="EBF1E9"/>
            <w:vAlign w:val="center"/>
            <w:hideMark/>
          </w:tcPr>
          <w:p w14:paraId="3EF82872"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67.47</w:t>
            </w:r>
          </w:p>
        </w:tc>
        <w:tc>
          <w:tcPr>
            <w:tcW w:w="1661" w:type="dxa"/>
            <w:tcBorders>
              <w:top w:val="nil"/>
              <w:left w:val="nil"/>
              <w:bottom w:val="single" w:sz="8" w:space="0" w:color="FFFFFF"/>
              <w:right w:val="single" w:sz="8" w:space="0" w:color="FFFFFF"/>
            </w:tcBorders>
            <w:shd w:val="clear" w:color="000000" w:fill="EBF1E9"/>
            <w:vAlign w:val="center"/>
            <w:hideMark/>
          </w:tcPr>
          <w:p w14:paraId="51347AD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41.56</w:t>
            </w:r>
          </w:p>
        </w:tc>
      </w:tr>
      <w:tr w:rsidR="001E53A9" w:rsidRPr="001E53A9" w14:paraId="2AACB29A" w14:textId="77777777" w:rsidTr="001E53A9">
        <w:trPr>
          <w:trHeight w:val="323"/>
        </w:trPr>
        <w:tc>
          <w:tcPr>
            <w:tcW w:w="1945" w:type="dxa"/>
            <w:tcBorders>
              <w:top w:val="nil"/>
              <w:left w:val="single" w:sz="8" w:space="0" w:color="FFFFFF"/>
              <w:bottom w:val="single" w:sz="8" w:space="0" w:color="FFFFFF"/>
              <w:right w:val="single" w:sz="8" w:space="0" w:color="FFFFFF"/>
            </w:tcBorders>
            <w:shd w:val="clear" w:color="000000" w:fill="EBF1E9"/>
            <w:vAlign w:val="center"/>
            <w:hideMark/>
          </w:tcPr>
          <w:p w14:paraId="3FC406A9"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Realistic</w:t>
            </w:r>
          </w:p>
        </w:tc>
        <w:tc>
          <w:tcPr>
            <w:tcW w:w="1622" w:type="dxa"/>
            <w:tcBorders>
              <w:top w:val="nil"/>
              <w:left w:val="nil"/>
              <w:bottom w:val="single" w:sz="8" w:space="0" w:color="FFFFFF"/>
              <w:right w:val="single" w:sz="8" w:space="0" w:color="FFFFFF"/>
            </w:tcBorders>
            <w:shd w:val="clear" w:color="000000" w:fill="EBF1E9"/>
            <w:vAlign w:val="center"/>
            <w:hideMark/>
          </w:tcPr>
          <w:p w14:paraId="5E40619A"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EBF1E9"/>
            <w:vAlign w:val="center"/>
            <w:hideMark/>
          </w:tcPr>
          <w:p w14:paraId="66ED337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98.11</w:t>
            </w:r>
          </w:p>
        </w:tc>
        <w:tc>
          <w:tcPr>
            <w:tcW w:w="1661" w:type="dxa"/>
            <w:tcBorders>
              <w:top w:val="nil"/>
              <w:left w:val="nil"/>
              <w:bottom w:val="single" w:sz="8" w:space="0" w:color="FFFFFF"/>
              <w:right w:val="single" w:sz="8" w:space="0" w:color="FFFFFF"/>
            </w:tcBorders>
            <w:shd w:val="clear" w:color="000000" w:fill="EBF1E9"/>
            <w:vAlign w:val="center"/>
            <w:hideMark/>
          </w:tcPr>
          <w:p w14:paraId="34DCA3B1"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128.53</w:t>
            </w:r>
          </w:p>
        </w:tc>
        <w:tc>
          <w:tcPr>
            <w:tcW w:w="1661" w:type="dxa"/>
            <w:tcBorders>
              <w:top w:val="nil"/>
              <w:left w:val="nil"/>
              <w:bottom w:val="single" w:sz="8" w:space="0" w:color="FFFFFF"/>
              <w:right w:val="single" w:sz="8" w:space="0" w:color="FFFFFF"/>
            </w:tcBorders>
            <w:shd w:val="clear" w:color="000000" w:fill="EBF1E9"/>
            <w:vAlign w:val="center"/>
            <w:hideMark/>
          </w:tcPr>
          <w:p w14:paraId="0F80850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178.41</w:t>
            </w:r>
          </w:p>
        </w:tc>
        <w:tc>
          <w:tcPr>
            <w:tcW w:w="1661" w:type="dxa"/>
            <w:tcBorders>
              <w:top w:val="nil"/>
              <w:left w:val="nil"/>
              <w:bottom w:val="single" w:sz="8" w:space="0" w:color="FFFFFF"/>
              <w:right w:val="single" w:sz="8" w:space="0" w:color="FFFFFF"/>
            </w:tcBorders>
            <w:shd w:val="clear" w:color="000000" w:fill="EBF1E9"/>
            <w:vAlign w:val="center"/>
            <w:hideMark/>
          </w:tcPr>
          <w:p w14:paraId="507B710C"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207.44</w:t>
            </w:r>
          </w:p>
        </w:tc>
      </w:tr>
      <w:tr w:rsidR="001E53A9" w:rsidRPr="001E53A9" w14:paraId="116A3635"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3E4C7E3C"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D5E3CF"/>
            <w:vAlign w:val="center"/>
            <w:hideMark/>
          </w:tcPr>
          <w:p w14:paraId="179397CB"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 </w:t>
            </w:r>
          </w:p>
        </w:tc>
        <w:tc>
          <w:tcPr>
            <w:tcW w:w="1661" w:type="dxa"/>
            <w:tcBorders>
              <w:top w:val="nil"/>
              <w:left w:val="nil"/>
              <w:bottom w:val="single" w:sz="8" w:space="0" w:color="FFFFFF"/>
              <w:right w:val="single" w:sz="8" w:space="0" w:color="FFFFFF"/>
            </w:tcBorders>
            <w:shd w:val="clear" w:color="000000" w:fill="D5E3CF"/>
            <w:vAlign w:val="center"/>
            <w:hideMark/>
          </w:tcPr>
          <w:p w14:paraId="143311FA"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21.69</w:t>
            </w:r>
          </w:p>
        </w:tc>
        <w:tc>
          <w:tcPr>
            <w:tcW w:w="1661" w:type="dxa"/>
            <w:tcBorders>
              <w:top w:val="nil"/>
              <w:left w:val="nil"/>
              <w:bottom w:val="single" w:sz="8" w:space="0" w:color="FFFFFF"/>
              <w:right w:val="single" w:sz="8" w:space="0" w:color="FFFFFF"/>
            </w:tcBorders>
            <w:shd w:val="clear" w:color="000000" w:fill="D5E3CF"/>
            <w:vAlign w:val="center"/>
            <w:hideMark/>
          </w:tcPr>
          <w:p w14:paraId="0645656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61.47</w:t>
            </w:r>
          </w:p>
        </w:tc>
        <w:tc>
          <w:tcPr>
            <w:tcW w:w="1661" w:type="dxa"/>
            <w:tcBorders>
              <w:top w:val="nil"/>
              <w:left w:val="nil"/>
              <w:bottom w:val="single" w:sz="8" w:space="0" w:color="FFFFFF"/>
              <w:right w:val="single" w:sz="8" w:space="0" w:color="FFFFFF"/>
            </w:tcBorders>
            <w:shd w:val="clear" w:color="000000" w:fill="D5E3CF"/>
            <w:vAlign w:val="center"/>
            <w:hideMark/>
          </w:tcPr>
          <w:p w14:paraId="2F4F37F8"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26.59</w:t>
            </w:r>
          </w:p>
        </w:tc>
        <w:tc>
          <w:tcPr>
            <w:tcW w:w="1661" w:type="dxa"/>
            <w:tcBorders>
              <w:top w:val="nil"/>
              <w:left w:val="nil"/>
              <w:bottom w:val="single" w:sz="8" w:space="0" w:color="FFFFFF"/>
              <w:right w:val="single" w:sz="8" w:space="0" w:color="FFFFFF"/>
            </w:tcBorders>
            <w:shd w:val="clear" w:color="000000" w:fill="D5E3CF"/>
            <w:vAlign w:val="center"/>
            <w:hideMark/>
          </w:tcPr>
          <w:p w14:paraId="0D22F6FE"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13.01</w:t>
            </w:r>
          </w:p>
        </w:tc>
      </w:tr>
      <w:tr w:rsidR="001E53A9" w:rsidRPr="001E53A9" w14:paraId="33C69A2A" w14:textId="77777777" w:rsidTr="001E53A9">
        <w:trPr>
          <w:trHeight w:val="323"/>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32AE511E"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Optimistic</w:t>
            </w:r>
          </w:p>
        </w:tc>
        <w:tc>
          <w:tcPr>
            <w:tcW w:w="1622" w:type="dxa"/>
            <w:tcBorders>
              <w:top w:val="nil"/>
              <w:left w:val="nil"/>
              <w:bottom w:val="single" w:sz="8" w:space="0" w:color="FFFFFF"/>
              <w:right w:val="single" w:sz="8" w:space="0" w:color="FFFFFF"/>
            </w:tcBorders>
            <w:shd w:val="clear" w:color="000000" w:fill="D5E3CF"/>
            <w:vAlign w:val="center"/>
            <w:hideMark/>
          </w:tcPr>
          <w:p w14:paraId="646AB8C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88.83</w:t>
            </w:r>
          </w:p>
        </w:tc>
        <w:tc>
          <w:tcPr>
            <w:tcW w:w="1661" w:type="dxa"/>
            <w:tcBorders>
              <w:top w:val="nil"/>
              <w:left w:val="nil"/>
              <w:bottom w:val="single" w:sz="8" w:space="0" w:color="FFFFFF"/>
              <w:right w:val="single" w:sz="8" w:space="0" w:color="FFFFFF"/>
            </w:tcBorders>
            <w:shd w:val="clear" w:color="000000" w:fill="D5E3CF"/>
            <w:vAlign w:val="center"/>
            <w:hideMark/>
          </w:tcPr>
          <w:p w14:paraId="6D3F6BB4"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103.25</w:t>
            </w:r>
          </w:p>
        </w:tc>
        <w:tc>
          <w:tcPr>
            <w:tcW w:w="1661" w:type="dxa"/>
            <w:tcBorders>
              <w:top w:val="nil"/>
              <w:left w:val="nil"/>
              <w:bottom w:val="single" w:sz="8" w:space="0" w:color="FFFFFF"/>
              <w:right w:val="single" w:sz="8" w:space="0" w:color="FFFFFF"/>
            </w:tcBorders>
            <w:shd w:val="clear" w:color="000000" w:fill="D5E3CF"/>
            <w:vAlign w:val="center"/>
            <w:hideMark/>
          </w:tcPr>
          <w:p w14:paraId="3513C82F"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144.75</w:t>
            </w:r>
          </w:p>
        </w:tc>
        <w:tc>
          <w:tcPr>
            <w:tcW w:w="1661" w:type="dxa"/>
            <w:tcBorders>
              <w:top w:val="nil"/>
              <w:left w:val="nil"/>
              <w:bottom w:val="single" w:sz="8" w:space="0" w:color="FFFFFF"/>
              <w:right w:val="single" w:sz="8" w:space="0" w:color="FFFFFF"/>
            </w:tcBorders>
            <w:shd w:val="clear" w:color="000000" w:fill="D5E3CF"/>
            <w:vAlign w:val="center"/>
            <w:hideMark/>
          </w:tcPr>
          <w:p w14:paraId="52F38D3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220.08</w:t>
            </w:r>
          </w:p>
        </w:tc>
        <w:tc>
          <w:tcPr>
            <w:tcW w:w="1661" w:type="dxa"/>
            <w:tcBorders>
              <w:top w:val="nil"/>
              <w:left w:val="nil"/>
              <w:bottom w:val="single" w:sz="8" w:space="0" w:color="FFFFFF"/>
              <w:right w:val="single" w:sz="8" w:space="0" w:color="FFFFFF"/>
            </w:tcBorders>
            <w:shd w:val="clear" w:color="000000" w:fill="D5E3CF"/>
            <w:vAlign w:val="center"/>
            <w:hideMark/>
          </w:tcPr>
          <w:p w14:paraId="647D3E29"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rPr>
              <w:t>255.62</w:t>
            </w:r>
          </w:p>
        </w:tc>
      </w:tr>
      <w:tr w:rsidR="001E53A9" w:rsidRPr="001E53A9" w14:paraId="384AE551" w14:textId="77777777" w:rsidTr="001E53A9">
        <w:trPr>
          <w:trHeight w:val="709"/>
        </w:trPr>
        <w:tc>
          <w:tcPr>
            <w:tcW w:w="1945" w:type="dxa"/>
            <w:tcBorders>
              <w:top w:val="nil"/>
              <w:left w:val="single" w:sz="8" w:space="0" w:color="FFFFFF"/>
              <w:bottom w:val="single" w:sz="8" w:space="0" w:color="FFFFFF"/>
              <w:right w:val="single" w:sz="8" w:space="0" w:color="FFFFFF"/>
            </w:tcBorders>
            <w:shd w:val="clear" w:color="000000" w:fill="D5E3CF"/>
            <w:vAlign w:val="center"/>
            <w:hideMark/>
          </w:tcPr>
          <w:p w14:paraId="65150CFB" w14:textId="77777777" w:rsidR="001E53A9" w:rsidRPr="001E53A9" w:rsidRDefault="001E53A9" w:rsidP="001E53A9">
            <w:pPr>
              <w:spacing w:after="0" w:line="240" w:lineRule="auto"/>
              <w:jc w:val="center"/>
              <w:rPr>
                <w:rFonts w:ascii="Arial" w:eastAsia="Times New Roman" w:hAnsi="Arial" w:cs="Arial"/>
                <w:b/>
                <w:bCs/>
                <w:sz w:val="16"/>
                <w:szCs w:val="16"/>
                <w:lang w:val="en-US"/>
              </w:rPr>
            </w:pPr>
            <w:r w:rsidRPr="001E53A9">
              <w:rPr>
                <w:rFonts w:ascii="Arial" w:eastAsia="Times New Roman" w:hAnsi="Arial" w:cs="Arial"/>
                <w:b/>
                <w:bCs/>
                <w:sz w:val="16"/>
                <w:szCs w:val="16"/>
                <w:lang w:val="en-US"/>
              </w:rPr>
              <w:t>Demand Supply-Gap</w:t>
            </w:r>
          </w:p>
        </w:tc>
        <w:tc>
          <w:tcPr>
            <w:tcW w:w="1622" w:type="dxa"/>
            <w:tcBorders>
              <w:top w:val="nil"/>
              <w:left w:val="nil"/>
              <w:bottom w:val="single" w:sz="8" w:space="0" w:color="FFFFFF"/>
              <w:right w:val="single" w:sz="8" w:space="0" w:color="FFFFFF"/>
            </w:tcBorders>
            <w:shd w:val="clear" w:color="000000" w:fill="D5E3CF"/>
            <w:vAlign w:val="center"/>
            <w:hideMark/>
          </w:tcPr>
          <w:p w14:paraId="739FDD36"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 </w:t>
            </w:r>
          </w:p>
        </w:tc>
        <w:tc>
          <w:tcPr>
            <w:tcW w:w="1661" w:type="dxa"/>
            <w:tcBorders>
              <w:top w:val="nil"/>
              <w:left w:val="nil"/>
              <w:bottom w:val="single" w:sz="8" w:space="0" w:color="FFFFFF"/>
              <w:right w:val="single" w:sz="8" w:space="0" w:color="FFFFFF"/>
            </w:tcBorders>
            <w:shd w:val="clear" w:color="000000" w:fill="D5E3CF"/>
            <w:vAlign w:val="center"/>
            <w:hideMark/>
          </w:tcPr>
          <w:p w14:paraId="56F64D43"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16.55</w:t>
            </w:r>
          </w:p>
        </w:tc>
        <w:tc>
          <w:tcPr>
            <w:tcW w:w="1661" w:type="dxa"/>
            <w:tcBorders>
              <w:top w:val="nil"/>
              <w:left w:val="nil"/>
              <w:bottom w:val="single" w:sz="8" w:space="0" w:color="FFFFFF"/>
              <w:right w:val="single" w:sz="8" w:space="0" w:color="FFFFFF"/>
            </w:tcBorders>
            <w:shd w:val="clear" w:color="000000" w:fill="D5E3CF"/>
            <w:vAlign w:val="center"/>
            <w:hideMark/>
          </w:tcPr>
          <w:p w14:paraId="41FEEBDD"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45.25</w:t>
            </w:r>
          </w:p>
        </w:tc>
        <w:tc>
          <w:tcPr>
            <w:tcW w:w="1661" w:type="dxa"/>
            <w:tcBorders>
              <w:top w:val="nil"/>
              <w:left w:val="nil"/>
              <w:bottom w:val="single" w:sz="8" w:space="0" w:color="FFFFFF"/>
              <w:right w:val="single" w:sz="8" w:space="0" w:color="FFFFFF"/>
            </w:tcBorders>
            <w:shd w:val="clear" w:color="000000" w:fill="FFD966"/>
            <w:vAlign w:val="center"/>
            <w:hideMark/>
          </w:tcPr>
          <w:p w14:paraId="6BAB6608"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-15.08</w:t>
            </w:r>
          </w:p>
        </w:tc>
        <w:tc>
          <w:tcPr>
            <w:tcW w:w="1661" w:type="dxa"/>
            <w:tcBorders>
              <w:top w:val="nil"/>
              <w:left w:val="nil"/>
              <w:bottom w:val="single" w:sz="8" w:space="0" w:color="FFFFFF"/>
              <w:right w:val="single" w:sz="8" w:space="0" w:color="FFFFFF"/>
            </w:tcBorders>
            <w:shd w:val="clear" w:color="000000" w:fill="FFD966"/>
            <w:vAlign w:val="center"/>
            <w:hideMark/>
          </w:tcPr>
          <w:p w14:paraId="29763E90" w14:textId="77777777" w:rsidR="001E53A9" w:rsidRPr="001E53A9" w:rsidRDefault="001E53A9" w:rsidP="001E53A9">
            <w:pPr>
              <w:spacing w:after="0" w:line="240" w:lineRule="auto"/>
              <w:jc w:val="center"/>
              <w:rPr>
                <w:rFonts w:ascii="Verdana" w:eastAsia="Times New Roman" w:hAnsi="Verdana" w:cs="Times New Roman"/>
                <w:b/>
                <w:bCs/>
                <w:sz w:val="16"/>
                <w:szCs w:val="16"/>
                <w:lang w:val="en-US"/>
              </w:rPr>
            </w:pPr>
            <w:r w:rsidRPr="001E53A9">
              <w:rPr>
                <w:rFonts w:ascii="Verdana" w:eastAsia="Times New Roman" w:hAnsi="Verdana" w:cs="Times New Roman"/>
                <w:b/>
                <w:bCs/>
                <w:sz w:val="16"/>
                <w:szCs w:val="16"/>
                <w:lang w:val="en-US"/>
              </w:rPr>
              <w:t>-45.62</w:t>
            </w:r>
          </w:p>
        </w:tc>
      </w:tr>
    </w:tbl>
    <w:p w14:paraId="6E8AE2ED" w14:textId="4A42324A" w:rsidR="0055117A" w:rsidRDefault="0055117A" w:rsidP="00CC57FF">
      <w:pPr>
        <w:tabs>
          <w:tab w:val="left" w:pos="1290"/>
        </w:tabs>
        <w:spacing w:line="360" w:lineRule="auto"/>
        <w:jc w:val="both"/>
        <w:rPr>
          <w:ins w:id="217" w:author="Hardik Malhotra" w:date="2021-11-25T16:56:00Z"/>
          <w:rFonts w:ascii="Arial" w:eastAsia="Arial" w:hAnsi="Arial" w:cs="Arial"/>
          <w:sz w:val="24"/>
          <w:szCs w:val="24"/>
        </w:rPr>
      </w:pPr>
    </w:p>
    <w:p w14:paraId="7BB9F8BD" w14:textId="77777777" w:rsidR="002C04BC" w:rsidRDefault="002C04BC" w:rsidP="002C04BC">
      <w:pPr>
        <w:tabs>
          <w:tab w:val="left" w:pos="1290"/>
        </w:tabs>
        <w:spacing w:line="360" w:lineRule="auto"/>
        <w:jc w:val="both"/>
        <w:rPr>
          <w:ins w:id="218" w:author="Hardik Malhotra" w:date="2021-11-25T16:56:00Z"/>
          <w:rFonts w:ascii="Arial" w:eastAsia="Arial" w:hAnsi="Arial" w:cs="Arial"/>
          <w:b/>
          <w:bCs/>
          <w:sz w:val="24"/>
          <w:szCs w:val="24"/>
        </w:rPr>
      </w:pPr>
      <w:ins w:id="219" w:author="Hardik Malhotra" w:date="2021-11-25T16:56:00Z">
        <w:r>
          <w:rPr>
            <w:rFonts w:ascii="Arial" w:eastAsia="Arial" w:hAnsi="Arial" w:cs="Arial"/>
            <w:b/>
            <w:bCs/>
            <w:sz w:val="24"/>
            <w:szCs w:val="24"/>
          </w:rPr>
          <w:t>Optimistic CAGR- 10.60% with GDP growth rate of 10.00%.</w:t>
        </w:r>
      </w:ins>
    </w:p>
    <w:p w14:paraId="68901D1E" w14:textId="1C31552C" w:rsidR="002C04BC" w:rsidRPr="002C04BC" w:rsidRDefault="002C04BC" w:rsidP="00CC57FF">
      <w:pPr>
        <w:tabs>
          <w:tab w:val="left" w:pos="1290"/>
        </w:tabs>
        <w:spacing w:line="360" w:lineRule="auto"/>
        <w:jc w:val="both"/>
        <w:rPr>
          <w:rFonts w:ascii="Arial" w:eastAsia="Arial" w:hAnsi="Arial" w:cs="Arial"/>
          <w:b/>
          <w:bCs/>
          <w:sz w:val="24"/>
          <w:szCs w:val="24"/>
          <w:rPrChange w:id="220" w:author="Hardik Malhotra" w:date="2021-11-25T16:56:00Z">
            <w:rPr>
              <w:rFonts w:ascii="Arial" w:eastAsia="Arial" w:hAnsi="Arial" w:cs="Arial"/>
              <w:sz w:val="24"/>
              <w:szCs w:val="24"/>
            </w:rPr>
          </w:rPrChange>
        </w:rPr>
      </w:pPr>
      <w:ins w:id="221" w:author="Hardik Malhotra" w:date="2021-11-25T16:56:00Z">
        <w:r>
          <w:rPr>
            <w:rFonts w:ascii="Arial" w:eastAsia="Arial" w:hAnsi="Arial" w:cs="Arial"/>
            <w:b/>
            <w:bCs/>
            <w:sz w:val="24"/>
            <w:szCs w:val="24"/>
          </w:rPr>
          <w:t>Pessimistic CAGR- 6.94% with GDP growth rate of 6.50%.</w:t>
        </w:r>
      </w:ins>
    </w:p>
    <w:p w14:paraId="05F651F6" w14:textId="24E133BF" w:rsidR="00CC57FF" w:rsidRPr="006B795B" w:rsidRDefault="00CC57FF" w:rsidP="00CC57FF">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Realistic</w:t>
      </w:r>
    </w:p>
    <w:p w14:paraId="55B2F992" w14:textId="16343A91" w:rsidR="00CC57FF" w:rsidRDefault="00CC57FF" w:rsidP="00CC57FF">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There are certain challenges which include volatility in the energy market and demand deterioration by pandemic as well as logistics problems in the short term. However, in the long term these factors will have little to no impact on overall growth of epoxy resin market resulting in a balanced performance during the forecasted period. For the major part, market will be driven by the opportunities in the downstream sectors on the back of stable recovery of GDP growth </w:t>
      </w:r>
      <w:r w:rsidRPr="008903D1">
        <w:rPr>
          <w:rFonts w:ascii="Arial" w:eastAsia="Arial" w:hAnsi="Arial" w:cs="Arial"/>
          <w:sz w:val="24"/>
          <w:szCs w:val="24"/>
        </w:rPr>
        <w:lastRenderedPageBreak/>
        <w:t xml:space="preserve">rate levels in India. Demand growth is likely to </w:t>
      </w:r>
      <w:proofErr w:type="gramStart"/>
      <w:r w:rsidRPr="008903D1">
        <w:rPr>
          <w:rFonts w:ascii="Arial" w:eastAsia="Arial" w:hAnsi="Arial" w:cs="Arial"/>
          <w:sz w:val="24"/>
          <w:szCs w:val="24"/>
        </w:rPr>
        <w:t>revert back</w:t>
      </w:r>
      <w:proofErr w:type="gramEnd"/>
      <w:r w:rsidRPr="008903D1">
        <w:rPr>
          <w:rFonts w:ascii="Arial" w:eastAsia="Arial" w:hAnsi="Arial" w:cs="Arial"/>
          <w:sz w:val="24"/>
          <w:szCs w:val="24"/>
        </w:rPr>
        <w:t xml:space="preserve"> to pre-pandemic levels gradually prompting producers to look towards expansion in capacities around the country. </w:t>
      </w:r>
    </w:p>
    <w:p w14:paraId="264365AC" w14:textId="77777777" w:rsidR="00862822" w:rsidRDefault="00862822" w:rsidP="00CC57FF">
      <w:pPr>
        <w:tabs>
          <w:tab w:val="left" w:pos="1290"/>
        </w:tabs>
        <w:spacing w:line="360" w:lineRule="auto"/>
        <w:jc w:val="both"/>
        <w:rPr>
          <w:rFonts w:ascii="Arial" w:eastAsia="Arial" w:hAnsi="Arial" w:cs="Arial"/>
          <w:b/>
          <w:bCs/>
          <w:sz w:val="24"/>
          <w:szCs w:val="24"/>
        </w:rPr>
      </w:pPr>
    </w:p>
    <w:p w14:paraId="59404723" w14:textId="77777777" w:rsidR="00862822" w:rsidRDefault="00862822" w:rsidP="00CC57FF">
      <w:pPr>
        <w:tabs>
          <w:tab w:val="left" w:pos="1290"/>
        </w:tabs>
        <w:spacing w:line="360" w:lineRule="auto"/>
        <w:jc w:val="both"/>
        <w:rPr>
          <w:rFonts w:ascii="Arial" w:eastAsia="Arial" w:hAnsi="Arial" w:cs="Arial"/>
          <w:b/>
          <w:bCs/>
          <w:sz w:val="24"/>
          <w:szCs w:val="24"/>
        </w:rPr>
      </w:pPr>
    </w:p>
    <w:p w14:paraId="6CB77822" w14:textId="02A0433E" w:rsidR="00372571" w:rsidRPr="00372571" w:rsidRDefault="00372571" w:rsidP="00CC57FF">
      <w:pPr>
        <w:tabs>
          <w:tab w:val="left" w:pos="1290"/>
        </w:tabs>
        <w:spacing w:line="360" w:lineRule="auto"/>
        <w:jc w:val="both"/>
        <w:rPr>
          <w:rFonts w:ascii="Arial" w:eastAsia="Arial" w:hAnsi="Arial" w:cs="Arial"/>
          <w:b/>
          <w:bCs/>
          <w:sz w:val="24"/>
          <w:szCs w:val="24"/>
        </w:rPr>
      </w:pPr>
      <w:r w:rsidRPr="00372571">
        <w:rPr>
          <w:rFonts w:ascii="Arial" w:eastAsia="Arial" w:hAnsi="Arial" w:cs="Arial"/>
          <w:b/>
          <w:bCs/>
          <w:sz w:val="24"/>
          <w:szCs w:val="24"/>
        </w:rPr>
        <w:t>India Projected GDP growth rate</w:t>
      </w:r>
      <w:r w:rsidR="00F4283D">
        <w:rPr>
          <w:rFonts w:ascii="Arial" w:eastAsia="Arial" w:hAnsi="Arial" w:cs="Arial"/>
          <w:b/>
          <w:bCs/>
          <w:sz w:val="24"/>
          <w:szCs w:val="24"/>
        </w:rPr>
        <w:t xml:space="preserve"> FY2023, FY2025 and FY2030</w:t>
      </w:r>
    </w:p>
    <w:tbl>
      <w:tblPr>
        <w:tblW w:w="10102" w:type="dxa"/>
        <w:tblLook w:val="0420" w:firstRow="1" w:lastRow="0" w:firstColumn="0" w:lastColumn="0" w:noHBand="0" w:noVBand="1"/>
      </w:tblPr>
      <w:tblGrid>
        <w:gridCol w:w="2836"/>
        <w:gridCol w:w="2422"/>
        <w:gridCol w:w="2422"/>
        <w:gridCol w:w="2422"/>
      </w:tblGrid>
      <w:tr w:rsidR="007A5B18" w:rsidRPr="002851CB" w14:paraId="077D6066" w14:textId="77777777" w:rsidTr="007A5B18">
        <w:trPr>
          <w:trHeight w:val="314"/>
        </w:trPr>
        <w:tc>
          <w:tcPr>
            <w:tcW w:w="2836" w:type="dxa"/>
            <w:tcBorders>
              <w:top w:val="nil"/>
              <w:left w:val="single" w:sz="8" w:space="0" w:color="FFC000"/>
              <w:bottom w:val="single" w:sz="8" w:space="0" w:color="FFC000"/>
              <w:right w:val="single" w:sz="8" w:space="0" w:color="FFC000"/>
            </w:tcBorders>
            <w:shd w:val="clear" w:color="auto" w:fill="538135" w:themeFill="accent6" w:themeFillShade="BF"/>
            <w:vAlign w:val="center"/>
            <w:hideMark/>
          </w:tcPr>
          <w:p w14:paraId="219E1467"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Country</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488164CC"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2023</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2704B47C"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val="en-US" w:eastAsia="en-IN"/>
              </w:rPr>
            </w:pPr>
            <w:r w:rsidRPr="002851CB">
              <w:rPr>
                <w:rFonts w:ascii="Verdana" w:eastAsia="Times New Roman" w:hAnsi="Verdana" w:cs="Calibri"/>
                <w:b/>
                <w:bCs/>
                <w:color w:val="000000"/>
                <w:sz w:val="20"/>
                <w:szCs w:val="20"/>
                <w:lang w:val="en-US" w:eastAsia="en-IN"/>
              </w:rPr>
              <w:t>2025</w:t>
            </w:r>
          </w:p>
        </w:tc>
        <w:tc>
          <w:tcPr>
            <w:tcW w:w="2422" w:type="dxa"/>
            <w:tcBorders>
              <w:top w:val="nil"/>
              <w:left w:val="nil"/>
              <w:bottom w:val="single" w:sz="8" w:space="0" w:color="FFC000"/>
              <w:right w:val="single" w:sz="8" w:space="0" w:color="FFC000"/>
            </w:tcBorders>
            <w:shd w:val="clear" w:color="auto" w:fill="538135" w:themeFill="accent6" w:themeFillShade="BF"/>
            <w:vAlign w:val="center"/>
            <w:hideMark/>
          </w:tcPr>
          <w:p w14:paraId="7A8CD2BC"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2030</w:t>
            </w:r>
          </w:p>
        </w:tc>
      </w:tr>
      <w:tr w:rsidR="007A5B18" w:rsidRPr="002851CB" w14:paraId="36BEF930" w14:textId="77777777" w:rsidTr="00A61E95">
        <w:trPr>
          <w:trHeight w:val="314"/>
        </w:trPr>
        <w:tc>
          <w:tcPr>
            <w:tcW w:w="2836" w:type="dxa"/>
            <w:tcBorders>
              <w:top w:val="nil"/>
              <w:left w:val="single" w:sz="8" w:space="0" w:color="FFC000"/>
              <w:bottom w:val="single" w:sz="8" w:space="0" w:color="FFC000"/>
              <w:right w:val="single" w:sz="8" w:space="0" w:color="FFC000"/>
            </w:tcBorders>
            <w:shd w:val="clear" w:color="000000" w:fill="EBF1E9"/>
            <w:vAlign w:val="center"/>
            <w:hideMark/>
          </w:tcPr>
          <w:p w14:paraId="339484E2"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India</w:t>
            </w:r>
          </w:p>
        </w:tc>
        <w:tc>
          <w:tcPr>
            <w:tcW w:w="2422" w:type="dxa"/>
            <w:tcBorders>
              <w:top w:val="nil"/>
              <w:left w:val="nil"/>
              <w:bottom w:val="single" w:sz="8" w:space="0" w:color="FFC000"/>
              <w:right w:val="single" w:sz="8" w:space="0" w:color="FFC000"/>
            </w:tcBorders>
            <w:shd w:val="clear" w:color="000000" w:fill="EBF1E9"/>
            <w:vAlign w:val="center"/>
            <w:hideMark/>
          </w:tcPr>
          <w:p w14:paraId="63BA9DDA"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7.95%</w:t>
            </w:r>
          </w:p>
        </w:tc>
        <w:tc>
          <w:tcPr>
            <w:tcW w:w="2422" w:type="dxa"/>
            <w:tcBorders>
              <w:top w:val="nil"/>
              <w:left w:val="nil"/>
              <w:bottom w:val="single" w:sz="8" w:space="0" w:color="FFC000"/>
              <w:right w:val="single" w:sz="8" w:space="0" w:color="FFC000"/>
            </w:tcBorders>
            <w:shd w:val="clear" w:color="000000" w:fill="EBF1E9"/>
            <w:vAlign w:val="center"/>
            <w:hideMark/>
          </w:tcPr>
          <w:p w14:paraId="0946A68A"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val="en-US" w:eastAsia="en-IN"/>
              </w:rPr>
              <w:t>7.52%</w:t>
            </w:r>
          </w:p>
        </w:tc>
        <w:tc>
          <w:tcPr>
            <w:tcW w:w="2422" w:type="dxa"/>
            <w:tcBorders>
              <w:top w:val="nil"/>
              <w:left w:val="nil"/>
              <w:bottom w:val="single" w:sz="8" w:space="0" w:color="FFC000"/>
              <w:right w:val="single" w:sz="8" w:space="0" w:color="FFC000"/>
            </w:tcBorders>
            <w:shd w:val="clear" w:color="000000" w:fill="EBF1E9"/>
            <w:vAlign w:val="center"/>
            <w:hideMark/>
          </w:tcPr>
          <w:p w14:paraId="766FB6A6" w14:textId="77777777" w:rsidR="007A5B18" w:rsidRPr="002851CB" w:rsidRDefault="007A5B18" w:rsidP="00A61E95">
            <w:pPr>
              <w:spacing w:after="0" w:line="240" w:lineRule="auto"/>
              <w:jc w:val="center"/>
              <w:rPr>
                <w:rFonts w:ascii="Verdana" w:eastAsia="Times New Roman" w:hAnsi="Verdana" w:cs="Calibri"/>
                <w:b/>
                <w:bCs/>
                <w:color w:val="000000"/>
                <w:sz w:val="20"/>
                <w:szCs w:val="20"/>
                <w:lang w:eastAsia="en-IN"/>
              </w:rPr>
            </w:pPr>
            <w:r w:rsidRPr="002851CB">
              <w:rPr>
                <w:rFonts w:ascii="Verdana" w:eastAsia="Times New Roman" w:hAnsi="Verdana" w:cs="Calibri"/>
                <w:b/>
                <w:bCs/>
                <w:color w:val="000000"/>
                <w:sz w:val="20"/>
                <w:szCs w:val="20"/>
                <w:lang w:eastAsia="en-IN"/>
              </w:rPr>
              <w:t>7.24%</w:t>
            </w:r>
          </w:p>
        </w:tc>
      </w:tr>
    </w:tbl>
    <w:p w14:paraId="7C1D15A5" w14:textId="33CD0D82" w:rsidR="0055117A" w:rsidRDefault="007E7206" w:rsidP="0055117A">
      <w:pPr>
        <w:tabs>
          <w:tab w:val="left" w:pos="1290"/>
        </w:tabs>
        <w:spacing w:line="276" w:lineRule="auto"/>
        <w:jc w:val="both"/>
        <w:rPr>
          <w:rFonts w:ascii="Arial" w:eastAsia="Arial" w:hAnsi="Arial" w:cs="Arial"/>
          <w:sz w:val="24"/>
          <w:szCs w:val="24"/>
        </w:rPr>
      </w:pPr>
      <w:r>
        <w:rPr>
          <w:noProof/>
        </w:rPr>
        <mc:AlternateContent>
          <mc:Choice Requires="wps">
            <w:drawing>
              <wp:anchor distT="0" distB="0" distL="114300" distR="114300" simplePos="0" relativeHeight="253300736" behindDoc="0" locked="0" layoutInCell="1" allowOverlap="1" wp14:anchorId="5254CE5C" wp14:editId="0F026CC9">
                <wp:simplePos x="0" y="0"/>
                <wp:positionH relativeFrom="margin">
                  <wp:posOffset>4486275</wp:posOffset>
                </wp:positionH>
                <wp:positionV relativeFrom="paragraph">
                  <wp:posOffset>36195</wp:posOffset>
                </wp:positionV>
                <wp:extent cx="1889760" cy="266700"/>
                <wp:effectExtent l="0" t="0" r="0" b="0"/>
                <wp:wrapNone/>
                <wp:docPr id="168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54CE5C" id="_x0000_s1198" type="#_x0000_t202" style="position:absolute;left:0;text-align:left;margin-left:353.25pt;margin-top:2.85pt;width:148.8pt;height:21pt;z-index:2533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" filled="f" stroked="f">
                <v:textbox>
                  <w:txbxContent>
                    <w:p w14:paraId="7CC08812" w14:textId="6D714664" w:rsidR="007E7206" w:rsidRPr="005858C1" w:rsidRDefault="007E7206" w:rsidP="007E7206">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 xml:space="preserve">Source: </w:t>
                      </w:r>
                      <w:r>
                        <w:rPr>
                          <w:rFonts w:ascii="Verdana" w:eastAsia="Verdana" w:hAnsi="Verdana" w:cs="Verdana"/>
                          <w:i/>
                          <w:iCs/>
                          <w:color w:val="3F3F3F"/>
                          <w:kern w:val="24"/>
                          <w:sz w:val="12"/>
                          <w:szCs w:val="12"/>
                        </w:rPr>
                        <w:t>OECD, World Bank</w:t>
                      </w:r>
                    </w:p>
                  </w:txbxContent>
                </v:textbox>
                <w10:wrap anchorx="margin"/>
              </v:shape>
            </w:pict>
          </mc:Fallback>
        </mc:AlternateContent>
      </w:r>
    </w:p>
    <w:p w14:paraId="4E1D4083" w14:textId="4E9135E2" w:rsidR="00CC57FF" w:rsidRPr="006B795B" w:rsidRDefault="00CC57FF" w:rsidP="0055117A">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5340BFB3" w14:textId="77777777" w:rsidR="00CC57FF" w:rsidRDefault="00CC57FF" w:rsidP="0055117A">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will push the country’s Epoxy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Epoxy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Epoxy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p w14:paraId="08C78003" w14:textId="77777777" w:rsidR="00CC57FF" w:rsidRPr="006B795B" w:rsidRDefault="00CC57FF" w:rsidP="00CC57FF">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886B074" w14:textId="77777777" w:rsidR="00CC57FF" w:rsidRDefault="00CC57FF" w:rsidP="00CC57FF">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Epoxy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the India’s E</w:t>
      </w:r>
      <w:r w:rsidRPr="008903D1">
        <w:rPr>
          <w:rFonts w:ascii="Arial" w:eastAsia="Arial" w:hAnsi="Arial" w:cs="Arial"/>
          <w:sz w:val="24"/>
          <w:szCs w:val="24"/>
        </w:rPr>
        <w:t xml:space="preserve">poxy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t>
      </w:r>
      <w:r w:rsidRPr="008903D1">
        <w:rPr>
          <w:rFonts w:ascii="Arial" w:eastAsia="Arial" w:hAnsi="Arial" w:cs="Arial"/>
          <w:sz w:val="24"/>
          <w:szCs w:val="24"/>
        </w:rPr>
        <w:lastRenderedPageBreak/>
        <w:t xml:space="preserve">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p w14:paraId="4803FB4A" w14:textId="300CD0D3" w:rsidR="00CC57FF" w:rsidRPr="00363CE1" w:rsidRDefault="00CC57FF" w:rsidP="00CC57FF">
      <w:pPr>
        <w:spacing w:line="360" w:lineRule="auto"/>
        <w:textAlignment w:val="baseline"/>
        <w:rPr>
          <w:rFonts w:ascii="Arial" w:eastAsia="Verdana" w:hAnsi="Arial" w:cs="Arial"/>
          <w:b/>
          <w:bCs/>
          <w:color w:val="000000" w:themeColor="text1"/>
          <w:kern w:val="24"/>
          <w:sz w:val="24"/>
          <w:szCs w:val="24"/>
        </w:rPr>
      </w:pPr>
      <w:r w:rsidRPr="00363CE1">
        <w:rPr>
          <w:rFonts w:ascii="Arial" w:eastAsia="Verdana" w:hAnsi="Arial" w:cs="Arial"/>
          <w:b/>
          <w:bCs/>
          <w:color w:val="000000" w:themeColor="text1"/>
          <w:kern w:val="24"/>
          <w:sz w:val="24"/>
          <w:szCs w:val="24"/>
        </w:rPr>
        <w:t>3.</w:t>
      </w:r>
      <w:r w:rsidR="001F27AC">
        <w:rPr>
          <w:rFonts w:ascii="Arial" w:eastAsia="Verdana" w:hAnsi="Arial" w:cs="Arial"/>
          <w:b/>
          <w:bCs/>
          <w:color w:val="000000" w:themeColor="text1"/>
          <w:kern w:val="24"/>
          <w:sz w:val="24"/>
          <w:szCs w:val="24"/>
        </w:rPr>
        <w:t>7.9</w:t>
      </w:r>
      <w:r w:rsidRPr="00363CE1">
        <w:rPr>
          <w:rFonts w:ascii="Arial" w:eastAsia="Verdana" w:hAnsi="Arial" w:cs="Arial"/>
          <w:b/>
          <w:bCs/>
          <w:color w:val="000000" w:themeColor="text1"/>
          <w:kern w:val="24"/>
          <w:sz w:val="24"/>
          <w:szCs w:val="24"/>
        </w:rPr>
        <w:t>. Sales By Company</w:t>
      </w:r>
    </w:p>
    <w:p w14:paraId="5BCC1F32" w14:textId="77777777" w:rsidR="00CC57FF" w:rsidRPr="00363CE1" w:rsidRDefault="00CC57FF" w:rsidP="00CC57FF">
      <w:pPr>
        <w:spacing w:line="360" w:lineRule="auto"/>
        <w:textAlignment w:val="baseline"/>
        <w:rPr>
          <w:rFonts w:ascii="Arial" w:eastAsia="Verdana" w:hAnsi="Arial" w:cs="Arial"/>
          <w:b/>
          <w:bCs/>
          <w:color w:val="000000" w:themeColor="text1"/>
          <w:kern w:val="24"/>
          <w:sz w:val="24"/>
          <w:szCs w:val="24"/>
        </w:rPr>
      </w:pPr>
      <w:r>
        <w:rPr>
          <w:rFonts w:ascii="Arial" w:eastAsia="Verdana" w:hAnsi="Arial" w:cs="Arial"/>
          <w:b/>
          <w:bCs/>
          <w:color w:val="000000" w:themeColor="text1"/>
          <w:kern w:val="24"/>
          <w:sz w:val="24"/>
          <w:szCs w:val="24"/>
        </w:rPr>
        <w:t>India</w:t>
      </w:r>
      <w:r w:rsidRPr="00363CE1">
        <w:rPr>
          <w:rFonts w:ascii="Arial" w:eastAsia="Verdana" w:hAnsi="Arial" w:cs="Arial"/>
          <w:b/>
          <w:bCs/>
          <w:color w:val="000000" w:themeColor="text1"/>
          <w:kern w:val="24"/>
          <w:sz w:val="24"/>
          <w:szCs w:val="24"/>
        </w:rPr>
        <w:t xml:space="preserve"> Epoxy Resin Sales, By Company, By Volume, 2020</w:t>
      </w:r>
    </w:p>
    <w:p w14:paraId="40D5AEC9" w14:textId="330CCF04" w:rsidR="00CC57FF" w:rsidRDefault="00CC57FF" w:rsidP="00CC57FF">
      <w:pPr>
        <w:pStyle w:val="Footer"/>
        <w:spacing w:before="162" w:line="480" w:lineRule="auto"/>
        <w:ind w:right="-90"/>
        <w:jc w:val="both"/>
        <w:rPr>
          <w:noProof/>
        </w:rPr>
      </w:pPr>
      <w:r>
        <w:rPr>
          <w:noProof/>
        </w:rPr>
        <mc:AlternateContent>
          <mc:Choice Requires="wps">
            <w:drawing>
              <wp:anchor distT="0" distB="0" distL="114300" distR="114300" simplePos="0" relativeHeight="252940288" behindDoc="0" locked="0" layoutInCell="1" allowOverlap="1" wp14:anchorId="66DF9BEB" wp14:editId="52702373">
                <wp:simplePos x="0" y="0"/>
                <wp:positionH relativeFrom="margin">
                  <wp:posOffset>2221865</wp:posOffset>
                </wp:positionH>
                <wp:positionV relativeFrom="paragraph">
                  <wp:posOffset>2106930</wp:posOffset>
                </wp:positionV>
                <wp:extent cx="4075430" cy="297712"/>
                <wp:effectExtent l="0" t="0" r="0" b="0"/>
                <wp:wrapNone/>
                <wp:docPr id="103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5430" cy="297712"/>
                        </a:xfrm>
                        <a:prstGeom prst="rect">
                          <a:avLst/>
                        </a:prstGeom>
                        <a:noFill/>
                      </wps:spPr>
                      <wps:txb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66DF9BEB" id="_x0000_s1199" type="#_x0000_t202" style="position:absolute;left:0;text-align:left;margin-left:174.95pt;margin-top:165.9pt;width:320.9pt;height:23.45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" filled="f" stroked="f">
                <v:textbox>
                  <w:txbxContent>
                    <w:p w14:paraId="1214C5CE"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ab/>
                        <w:t xml:space="preserve">  Source: TechSci Research</w:t>
                      </w:r>
                    </w:p>
                  </w:txbxContent>
                </v:textbox>
                <w10:wrap anchorx="margin"/>
              </v:shape>
            </w:pict>
          </mc:Fallback>
        </mc:AlternateContent>
      </w:r>
      <w:r w:rsidRPr="00064A01">
        <w:rPr>
          <w:noProof/>
        </w:rPr>
        <w:drawing>
          <wp:inline distT="0" distB="0" distL="0" distR="0" wp14:anchorId="1E7844A3" wp14:editId="390D2FAA">
            <wp:extent cx="6457950" cy="2371725"/>
            <wp:effectExtent l="0" t="0" r="0" b="0"/>
            <wp:docPr id="1048" name="Chart 1048">
              <a:extLst xmlns:a="http://schemas.openxmlformats.org/drawingml/2006/main">
                <a:ext uri="{FF2B5EF4-FFF2-40B4-BE49-F238E27FC236}">
                  <a16:creationId xmlns:a16="http://schemas.microsoft.com/office/drawing/2014/main" id="{73372E9D-22B2-4DD6-930C-68D96C514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tbl>
      <w:tblPr>
        <w:tblW w:w="10060" w:type="dxa"/>
        <w:tblInd w:w="-10" w:type="dxa"/>
        <w:tblLook w:val="04A0" w:firstRow="1" w:lastRow="0" w:firstColumn="1" w:lastColumn="0" w:noHBand="0" w:noVBand="1"/>
      </w:tblPr>
      <w:tblGrid>
        <w:gridCol w:w="5395"/>
        <w:gridCol w:w="933"/>
        <w:gridCol w:w="933"/>
        <w:gridCol w:w="933"/>
        <w:gridCol w:w="933"/>
        <w:gridCol w:w="933"/>
      </w:tblGrid>
      <w:tr w:rsidR="00CC57FF" w:rsidRPr="00A35351" w14:paraId="27F58730" w14:textId="77777777" w:rsidTr="00A61E95">
        <w:trPr>
          <w:trHeight w:val="235"/>
        </w:trPr>
        <w:tc>
          <w:tcPr>
            <w:tcW w:w="5395"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609F24E4" w14:textId="1CE192EB" w:rsidR="00CC57FF" w:rsidRPr="00A35351" w:rsidRDefault="000C6207" w:rsidP="00A61E95">
            <w:pPr>
              <w:spacing w:after="0" w:line="240" w:lineRule="auto"/>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Sales</w:t>
            </w:r>
            <w:r w:rsidR="00CC57FF" w:rsidRPr="00A35351">
              <w:rPr>
                <w:rFonts w:ascii="Arial" w:eastAsia="Times New Roman" w:hAnsi="Arial" w:cs="Arial"/>
                <w:b/>
                <w:bCs/>
                <w:color w:val="000000"/>
                <w:sz w:val="20"/>
                <w:szCs w:val="20"/>
                <w:lang w:eastAsia="en-IN"/>
              </w:rPr>
              <w:t xml:space="preserve"> Volume (Thousand Tonnes)</w:t>
            </w:r>
          </w:p>
        </w:tc>
        <w:tc>
          <w:tcPr>
            <w:tcW w:w="933" w:type="dxa"/>
            <w:tcBorders>
              <w:top w:val="single" w:sz="8" w:space="0" w:color="auto"/>
              <w:left w:val="nil"/>
              <w:bottom w:val="single" w:sz="4" w:space="0" w:color="auto"/>
              <w:right w:val="single" w:sz="4" w:space="0" w:color="auto"/>
            </w:tcBorders>
            <w:shd w:val="clear" w:color="000000" w:fill="A9D08E"/>
            <w:noWrap/>
            <w:vAlign w:val="center"/>
            <w:hideMark/>
          </w:tcPr>
          <w:p w14:paraId="545730CB"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2020</w:t>
            </w:r>
          </w:p>
        </w:tc>
        <w:tc>
          <w:tcPr>
            <w:tcW w:w="933" w:type="dxa"/>
            <w:tcBorders>
              <w:top w:val="single" w:sz="8" w:space="0" w:color="auto"/>
              <w:left w:val="nil"/>
              <w:bottom w:val="single" w:sz="4" w:space="0" w:color="auto"/>
              <w:right w:val="single" w:sz="8" w:space="0" w:color="auto"/>
            </w:tcBorders>
            <w:shd w:val="clear" w:color="000000" w:fill="A9D08E"/>
            <w:noWrap/>
            <w:vAlign w:val="center"/>
            <w:hideMark/>
          </w:tcPr>
          <w:p w14:paraId="2FF7C027"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eastAsia="en-IN"/>
              </w:rPr>
              <w:t>2021E</w:t>
            </w:r>
          </w:p>
        </w:tc>
        <w:tc>
          <w:tcPr>
            <w:tcW w:w="933" w:type="dxa"/>
            <w:tcBorders>
              <w:top w:val="nil"/>
              <w:left w:val="nil"/>
              <w:bottom w:val="nil"/>
              <w:right w:val="nil"/>
            </w:tcBorders>
            <w:shd w:val="clear" w:color="auto" w:fill="auto"/>
            <w:noWrap/>
            <w:vAlign w:val="bottom"/>
            <w:hideMark/>
          </w:tcPr>
          <w:p w14:paraId="4E935AEE"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p>
        </w:tc>
        <w:tc>
          <w:tcPr>
            <w:tcW w:w="933" w:type="dxa"/>
            <w:tcBorders>
              <w:top w:val="single" w:sz="8" w:space="0" w:color="auto"/>
              <w:left w:val="single" w:sz="8" w:space="0" w:color="auto"/>
              <w:bottom w:val="single" w:sz="4" w:space="0" w:color="auto"/>
              <w:right w:val="single" w:sz="4" w:space="0" w:color="auto"/>
            </w:tcBorders>
            <w:shd w:val="clear" w:color="000000" w:fill="A9D08E"/>
            <w:noWrap/>
            <w:vAlign w:val="center"/>
            <w:hideMark/>
          </w:tcPr>
          <w:p w14:paraId="0614303C"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val="en-US" w:eastAsia="en-IN"/>
              </w:rPr>
              <w:t>2020</w:t>
            </w:r>
          </w:p>
        </w:tc>
        <w:tc>
          <w:tcPr>
            <w:tcW w:w="933" w:type="dxa"/>
            <w:tcBorders>
              <w:top w:val="single" w:sz="8" w:space="0" w:color="auto"/>
              <w:left w:val="nil"/>
              <w:bottom w:val="single" w:sz="4" w:space="0" w:color="auto"/>
              <w:right w:val="single" w:sz="8" w:space="0" w:color="auto"/>
            </w:tcBorders>
            <w:shd w:val="clear" w:color="000000" w:fill="A9D08E"/>
            <w:noWrap/>
            <w:vAlign w:val="center"/>
            <w:hideMark/>
          </w:tcPr>
          <w:p w14:paraId="4F8B241F" w14:textId="77777777" w:rsidR="00CC57FF" w:rsidRPr="00A35351" w:rsidRDefault="00CC57FF" w:rsidP="00A61E95">
            <w:pPr>
              <w:spacing w:after="0" w:line="240" w:lineRule="auto"/>
              <w:jc w:val="center"/>
              <w:rPr>
                <w:rFonts w:ascii="Arial" w:eastAsia="Times New Roman" w:hAnsi="Arial" w:cs="Arial"/>
                <w:b/>
                <w:bCs/>
                <w:color w:val="000000"/>
                <w:sz w:val="20"/>
                <w:szCs w:val="20"/>
                <w:lang w:eastAsia="en-IN"/>
              </w:rPr>
            </w:pPr>
            <w:r w:rsidRPr="00A35351">
              <w:rPr>
                <w:rFonts w:ascii="Arial" w:eastAsia="Times New Roman" w:hAnsi="Arial" w:cs="Arial"/>
                <w:b/>
                <w:bCs/>
                <w:color w:val="000000"/>
                <w:sz w:val="20"/>
                <w:szCs w:val="20"/>
                <w:lang w:val="en-US" w:eastAsia="en-IN"/>
              </w:rPr>
              <w:t>2021</w:t>
            </w:r>
          </w:p>
        </w:tc>
      </w:tr>
      <w:tr w:rsidR="004A17FA" w:rsidRPr="00A35351" w14:paraId="01BDDDC5"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115012AF"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Grasim Industries Ltd.</w:t>
            </w:r>
          </w:p>
        </w:tc>
        <w:tc>
          <w:tcPr>
            <w:tcW w:w="933" w:type="dxa"/>
            <w:tcBorders>
              <w:top w:val="nil"/>
              <w:left w:val="nil"/>
              <w:bottom w:val="single" w:sz="4" w:space="0" w:color="auto"/>
              <w:right w:val="single" w:sz="4" w:space="0" w:color="auto"/>
            </w:tcBorders>
            <w:shd w:val="clear" w:color="auto" w:fill="auto"/>
            <w:noWrap/>
            <w:vAlign w:val="center"/>
            <w:hideMark/>
          </w:tcPr>
          <w:p w14:paraId="47E979AC" w14:textId="398562A6"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w:t>
            </w:r>
          </w:p>
        </w:tc>
        <w:tc>
          <w:tcPr>
            <w:tcW w:w="933" w:type="dxa"/>
            <w:tcBorders>
              <w:top w:val="nil"/>
              <w:left w:val="nil"/>
              <w:bottom w:val="single" w:sz="4" w:space="0" w:color="auto"/>
              <w:right w:val="single" w:sz="8" w:space="0" w:color="auto"/>
            </w:tcBorders>
            <w:shd w:val="clear" w:color="auto" w:fill="auto"/>
            <w:noWrap/>
            <w:vAlign w:val="center"/>
            <w:hideMark/>
          </w:tcPr>
          <w:p w14:paraId="62ED9ADE" w14:textId="503ADAD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39</w:t>
            </w:r>
          </w:p>
        </w:tc>
        <w:tc>
          <w:tcPr>
            <w:tcW w:w="933" w:type="dxa"/>
            <w:tcBorders>
              <w:top w:val="nil"/>
              <w:left w:val="nil"/>
              <w:bottom w:val="nil"/>
              <w:right w:val="nil"/>
            </w:tcBorders>
            <w:shd w:val="clear" w:color="auto" w:fill="auto"/>
            <w:noWrap/>
            <w:vAlign w:val="bottom"/>
            <w:hideMark/>
          </w:tcPr>
          <w:p w14:paraId="505B1941"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51E4ADF3" w14:textId="5A5858C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40.27%</w:t>
            </w:r>
          </w:p>
        </w:tc>
        <w:tc>
          <w:tcPr>
            <w:tcW w:w="933" w:type="dxa"/>
            <w:tcBorders>
              <w:top w:val="nil"/>
              <w:left w:val="nil"/>
              <w:bottom w:val="single" w:sz="4" w:space="0" w:color="auto"/>
              <w:right w:val="single" w:sz="8" w:space="0" w:color="auto"/>
            </w:tcBorders>
            <w:shd w:val="clear" w:color="auto" w:fill="auto"/>
            <w:noWrap/>
            <w:vAlign w:val="center"/>
            <w:hideMark/>
          </w:tcPr>
          <w:p w14:paraId="4CF22D3A" w14:textId="126ED3C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39.34%</w:t>
            </w:r>
          </w:p>
        </w:tc>
      </w:tr>
      <w:tr w:rsidR="004A17FA" w:rsidRPr="00A35351" w14:paraId="4535A91B"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6BF17DEB"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Atul Ltd.</w:t>
            </w:r>
          </w:p>
        </w:tc>
        <w:tc>
          <w:tcPr>
            <w:tcW w:w="933" w:type="dxa"/>
            <w:tcBorders>
              <w:top w:val="nil"/>
              <w:left w:val="nil"/>
              <w:bottom w:val="single" w:sz="4" w:space="0" w:color="auto"/>
              <w:right w:val="single" w:sz="4" w:space="0" w:color="auto"/>
            </w:tcBorders>
            <w:shd w:val="clear" w:color="auto" w:fill="auto"/>
            <w:noWrap/>
            <w:vAlign w:val="center"/>
            <w:hideMark/>
          </w:tcPr>
          <w:p w14:paraId="2A7898C9" w14:textId="4FD66FF9"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933" w:type="dxa"/>
            <w:tcBorders>
              <w:top w:val="nil"/>
              <w:left w:val="nil"/>
              <w:bottom w:val="single" w:sz="4" w:space="0" w:color="auto"/>
              <w:right w:val="single" w:sz="8" w:space="0" w:color="auto"/>
            </w:tcBorders>
            <w:shd w:val="clear" w:color="auto" w:fill="auto"/>
            <w:noWrap/>
            <w:vAlign w:val="center"/>
            <w:hideMark/>
          </w:tcPr>
          <w:p w14:paraId="6F8A1D86" w14:textId="3E4DE4BF"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w:t>
            </w:r>
          </w:p>
        </w:tc>
        <w:tc>
          <w:tcPr>
            <w:tcW w:w="933" w:type="dxa"/>
            <w:tcBorders>
              <w:top w:val="nil"/>
              <w:left w:val="nil"/>
              <w:bottom w:val="nil"/>
              <w:right w:val="nil"/>
            </w:tcBorders>
            <w:shd w:val="clear" w:color="auto" w:fill="auto"/>
            <w:noWrap/>
            <w:vAlign w:val="bottom"/>
            <w:hideMark/>
          </w:tcPr>
          <w:p w14:paraId="209B9AF6"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0C949DD2" w14:textId="0ED83577"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22.45%</w:t>
            </w:r>
          </w:p>
        </w:tc>
        <w:tc>
          <w:tcPr>
            <w:tcW w:w="933" w:type="dxa"/>
            <w:tcBorders>
              <w:top w:val="nil"/>
              <w:left w:val="nil"/>
              <w:bottom w:val="single" w:sz="4" w:space="0" w:color="auto"/>
              <w:right w:val="single" w:sz="8" w:space="0" w:color="auto"/>
            </w:tcBorders>
            <w:shd w:val="clear" w:color="auto" w:fill="auto"/>
            <w:noWrap/>
            <w:vAlign w:val="center"/>
            <w:hideMark/>
          </w:tcPr>
          <w:p w14:paraId="3C773B95" w14:textId="4EF03AD2"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21.62%</w:t>
            </w:r>
          </w:p>
        </w:tc>
      </w:tr>
      <w:tr w:rsidR="004A17FA" w:rsidRPr="00A35351" w14:paraId="4D4AA3B3"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36A552D1"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Hindustan Specialty Chemicals Ltd</w:t>
            </w:r>
          </w:p>
        </w:tc>
        <w:tc>
          <w:tcPr>
            <w:tcW w:w="933" w:type="dxa"/>
            <w:tcBorders>
              <w:top w:val="nil"/>
              <w:left w:val="nil"/>
              <w:bottom w:val="single" w:sz="4" w:space="0" w:color="auto"/>
              <w:right w:val="single" w:sz="4" w:space="0" w:color="auto"/>
            </w:tcBorders>
            <w:shd w:val="clear" w:color="auto" w:fill="auto"/>
            <w:noWrap/>
            <w:vAlign w:val="center"/>
            <w:hideMark/>
          </w:tcPr>
          <w:p w14:paraId="7F66E5E0" w14:textId="2BA963F3"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w:t>
            </w:r>
          </w:p>
        </w:tc>
        <w:tc>
          <w:tcPr>
            <w:tcW w:w="933" w:type="dxa"/>
            <w:tcBorders>
              <w:top w:val="nil"/>
              <w:left w:val="nil"/>
              <w:bottom w:val="single" w:sz="4" w:space="0" w:color="auto"/>
              <w:right w:val="single" w:sz="8" w:space="0" w:color="auto"/>
            </w:tcBorders>
            <w:shd w:val="clear" w:color="auto" w:fill="auto"/>
            <w:noWrap/>
            <w:vAlign w:val="center"/>
            <w:hideMark/>
          </w:tcPr>
          <w:p w14:paraId="298DCD4B" w14:textId="7AACB30A"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w:t>
            </w:r>
          </w:p>
        </w:tc>
        <w:tc>
          <w:tcPr>
            <w:tcW w:w="933" w:type="dxa"/>
            <w:tcBorders>
              <w:top w:val="nil"/>
              <w:left w:val="nil"/>
              <w:bottom w:val="nil"/>
              <w:right w:val="nil"/>
            </w:tcBorders>
            <w:shd w:val="clear" w:color="auto" w:fill="auto"/>
            <w:noWrap/>
            <w:vAlign w:val="bottom"/>
            <w:hideMark/>
          </w:tcPr>
          <w:p w14:paraId="40098718"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48907D2F" w14:textId="2D75ED3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11.60%</w:t>
            </w:r>
          </w:p>
        </w:tc>
        <w:tc>
          <w:tcPr>
            <w:tcW w:w="933" w:type="dxa"/>
            <w:tcBorders>
              <w:top w:val="nil"/>
              <w:left w:val="nil"/>
              <w:bottom w:val="single" w:sz="4" w:space="0" w:color="auto"/>
              <w:right w:val="single" w:sz="8" w:space="0" w:color="auto"/>
            </w:tcBorders>
            <w:shd w:val="clear" w:color="auto" w:fill="auto"/>
            <w:noWrap/>
            <w:vAlign w:val="center"/>
            <w:hideMark/>
          </w:tcPr>
          <w:p w14:paraId="6A1F4944" w14:textId="4EA97A7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17.80%</w:t>
            </w:r>
          </w:p>
        </w:tc>
      </w:tr>
      <w:tr w:rsidR="004A17FA" w:rsidRPr="00A35351" w14:paraId="1B556CFF" w14:textId="77777777" w:rsidTr="00A61E95">
        <w:trPr>
          <w:trHeight w:val="235"/>
        </w:trPr>
        <w:tc>
          <w:tcPr>
            <w:tcW w:w="5395" w:type="dxa"/>
            <w:tcBorders>
              <w:top w:val="nil"/>
              <w:left w:val="single" w:sz="8" w:space="0" w:color="auto"/>
              <w:bottom w:val="single" w:sz="4" w:space="0" w:color="auto"/>
              <w:right w:val="single" w:sz="4" w:space="0" w:color="auto"/>
            </w:tcBorders>
            <w:shd w:val="clear" w:color="auto" w:fill="auto"/>
            <w:noWrap/>
            <w:vAlign w:val="center"/>
            <w:hideMark/>
          </w:tcPr>
          <w:p w14:paraId="4376D661" w14:textId="77777777" w:rsidR="004A17FA" w:rsidRPr="00A35351" w:rsidRDefault="004A17FA" w:rsidP="004A17FA">
            <w:pPr>
              <w:spacing w:after="0" w:line="240" w:lineRule="auto"/>
              <w:rPr>
                <w:rFonts w:ascii="Arial" w:eastAsia="Times New Roman" w:hAnsi="Arial" w:cs="Arial"/>
                <w:color w:val="000000"/>
                <w:sz w:val="20"/>
                <w:szCs w:val="20"/>
                <w:lang w:eastAsia="en-IN"/>
              </w:rPr>
            </w:pPr>
            <w:r w:rsidRPr="00A35351">
              <w:rPr>
                <w:rFonts w:ascii="Arial" w:eastAsia="Times New Roman" w:hAnsi="Arial" w:cs="Arial"/>
                <w:color w:val="000000"/>
                <w:sz w:val="20"/>
                <w:szCs w:val="20"/>
                <w:lang w:eastAsia="en-IN"/>
              </w:rPr>
              <w:t>Kukdo Chemical India Private Limited</w:t>
            </w:r>
          </w:p>
        </w:tc>
        <w:tc>
          <w:tcPr>
            <w:tcW w:w="933" w:type="dxa"/>
            <w:tcBorders>
              <w:top w:val="nil"/>
              <w:left w:val="nil"/>
              <w:bottom w:val="single" w:sz="4" w:space="0" w:color="auto"/>
              <w:right w:val="single" w:sz="4" w:space="0" w:color="auto"/>
            </w:tcBorders>
            <w:shd w:val="clear" w:color="auto" w:fill="auto"/>
            <w:noWrap/>
            <w:vAlign w:val="center"/>
            <w:hideMark/>
          </w:tcPr>
          <w:p w14:paraId="410B2499" w14:textId="738F228F"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933" w:type="dxa"/>
            <w:tcBorders>
              <w:top w:val="nil"/>
              <w:left w:val="nil"/>
              <w:bottom w:val="single" w:sz="4" w:space="0" w:color="auto"/>
              <w:right w:val="single" w:sz="8" w:space="0" w:color="auto"/>
            </w:tcBorders>
            <w:shd w:val="clear" w:color="auto" w:fill="auto"/>
            <w:noWrap/>
            <w:vAlign w:val="center"/>
            <w:hideMark/>
          </w:tcPr>
          <w:p w14:paraId="6387E7DB" w14:textId="54A71D0E"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933" w:type="dxa"/>
            <w:tcBorders>
              <w:top w:val="nil"/>
              <w:left w:val="nil"/>
              <w:bottom w:val="nil"/>
              <w:right w:val="nil"/>
            </w:tcBorders>
            <w:shd w:val="clear" w:color="auto" w:fill="auto"/>
            <w:noWrap/>
            <w:vAlign w:val="bottom"/>
            <w:hideMark/>
          </w:tcPr>
          <w:p w14:paraId="6FD6BA6F"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4" w:space="0" w:color="auto"/>
              <w:right w:val="single" w:sz="4" w:space="0" w:color="auto"/>
            </w:tcBorders>
            <w:shd w:val="clear" w:color="auto" w:fill="auto"/>
            <w:noWrap/>
            <w:vAlign w:val="center"/>
            <w:hideMark/>
          </w:tcPr>
          <w:p w14:paraId="1BBB3A86" w14:textId="15563D47"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0.00%</w:t>
            </w:r>
          </w:p>
        </w:tc>
        <w:tc>
          <w:tcPr>
            <w:tcW w:w="933" w:type="dxa"/>
            <w:tcBorders>
              <w:top w:val="nil"/>
              <w:left w:val="nil"/>
              <w:bottom w:val="single" w:sz="4" w:space="0" w:color="auto"/>
              <w:right w:val="single" w:sz="8" w:space="0" w:color="auto"/>
            </w:tcBorders>
            <w:shd w:val="clear" w:color="auto" w:fill="auto"/>
            <w:noWrap/>
            <w:vAlign w:val="center"/>
            <w:hideMark/>
          </w:tcPr>
          <w:p w14:paraId="78C0E671" w14:textId="5851A7B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4A17FA" w:rsidRPr="00A35351" w14:paraId="5C6CE707" w14:textId="77777777" w:rsidTr="00A61E95">
        <w:trPr>
          <w:trHeight w:val="246"/>
        </w:trPr>
        <w:tc>
          <w:tcPr>
            <w:tcW w:w="5395" w:type="dxa"/>
            <w:tcBorders>
              <w:top w:val="nil"/>
              <w:left w:val="single" w:sz="8" w:space="0" w:color="auto"/>
              <w:bottom w:val="single" w:sz="8" w:space="0" w:color="auto"/>
              <w:right w:val="single" w:sz="4" w:space="0" w:color="auto"/>
            </w:tcBorders>
            <w:shd w:val="clear" w:color="auto" w:fill="auto"/>
            <w:noWrap/>
            <w:vAlign w:val="center"/>
            <w:hideMark/>
          </w:tcPr>
          <w:p w14:paraId="37433480" w14:textId="7597D941" w:rsidR="004A17FA" w:rsidRPr="00A35351" w:rsidRDefault="004A17FA" w:rsidP="004A17FA">
            <w:pPr>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Import - </w:t>
            </w:r>
            <w:r w:rsidRPr="00A35351">
              <w:rPr>
                <w:rFonts w:ascii="Arial" w:eastAsia="Times New Roman" w:hAnsi="Arial" w:cs="Arial"/>
                <w:color w:val="000000"/>
                <w:sz w:val="20"/>
                <w:szCs w:val="20"/>
                <w:lang w:eastAsia="en-IN"/>
              </w:rPr>
              <w:t xml:space="preserve">Others (Nan </w:t>
            </w:r>
            <w:proofErr w:type="spellStart"/>
            <w:r w:rsidRPr="00A35351">
              <w:rPr>
                <w:rFonts w:ascii="Arial" w:eastAsia="Times New Roman" w:hAnsi="Arial" w:cs="Arial"/>
                <w:color w:val="000000"/>
                <w:sz w:val="20"/>
                <w:szCs w:val="20"/>
                <w:lang w:eastAsia="en-IN"/>
              </w:rPr>
              <w:t>Ya</w:t>
            </w:r>
            <w:proofErr w:type="spellEnd"/>
            <w:r w:rsidRPr="00A35351">
              <w:rPr>
                <w:rFonts w:ascii="Arial" w:eastAsia="Times New Roman" w:hAnsi="Arial" w:cs="Arial"/>
                <w:color w:val="000000"/>
                <w:sz w:val="20"/>
                <w:szCs w:val="20"/>
                <w:lang w:eastAsia="en-IN"/>
              </w:rPr>
              <w:t xml:space="preserve"> Plastics, </w:t>
            </w:r>
            <w:proofErr w:type="spellStart"/>
            <w:r w:rsidRPr="00A35351">
              <w:rPr>
                <w:rFonts w:ascii="Arial" w:eastAsia="Times New Roman" w:hAnsi="Arial" w:cs="Arial"/>
                <w:color w:val="000000"/>
                <w:sz w:val="20"/>
                <w:szCs w:val="20"/>
                <w:lang w:eastAsia="en-IN"/>
              </w:rPr>
              <w:t>Kukdo</w:t>
            </w:r>
            <w:proofErr w:type="spellEnd"/>
            <w:r w:rsidRPr="00A35351">
              <w:rPr>
                <w:rFonts w:ascii="Arial" w:eastAsia="Times New Roman" w:hAnsi="Arial" w:cs="Arial"/>
                <w:color w:val="000000"/>
                <w:sz w:val="20"/>
                <w:szCs w:val="20"/>
                <w:lang w:eastAsia="en-IN"/>
              </w:rPr>
              <w:t xml:space="preserve"> Japan, Aditya Birla Thailand, </w:t>
            </w:r>
            <w:proofErr w:type="gramStart"/>
            <w:r w:rsidRPr="00A35351">
              <w:rPr>
                <w:rFonts w:ascii="Arial" w:eastAsia="Times New Roman" w:hAnsi="Arial" w:cs="Arial"/>
                <w:color w:val="000000"/>
                <w:sz w:val="20"/>
                <w:szCs w:val="20"/>
                <w:lang w:eastAsia="en-IN"/>
              </w:rPr>
              <w:t>Hexion)</w:t>
            </w:r>
            <w:r>
              <w:rPr>
                <w:rFonts w:ascii="Arial" w:eastAsia="Times New Roman" w:hAnsi="Arial" w:cs="Arial"/>
                <w:color w:val="000000"/>
                <w:sz w:val="20"/>
                <w:szCs w:val="20"/>
                <w:lang w:eastAsia="en-IN"/>
              </w:rPr>
              <w:t>*</w:t>
            </w:r>
            <w:proofErr w:type="gramEnd"/>
          </w:p>
        </w:tc>
        <w:tc>
          <w:tcPr>
            <w:tcW w:w="933" w:type="dxa"/>
            <w:tcBorders>
              <w:top w:val="nil"/>
              <w:left w:val="nil"/>
              <w:bottom w:val="single" w:sz="8" w:space="0" w:color="auto"/>
              <w:right w:val="single" w:sz="4" w:space="0" w:color="auto"/>
            </w:tcBorders>
            <w:shd w:val="clear" w:color="auto" w:fill="auto"/>
            <w:noWrap/>
            <w:vAlign w:val="center"/>
            <w:hideMark/>
          </w:tcPr>
          <w:p w14:paraId="2841DF61" w14:textId="22DE1CA0"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w:t>
            </w:r>
          </w:p>
        </w:tc>
        <w:tc>
          <w:tcPr>
            <w:tcW w:w="933" w:type="dxa"/>
            <w:tcBorders>
              <w:top w:val="nil"/>
              <w:left w:val="nil"/>
              <w:bottom w:val="single" w:sz="8" w:space="0" w:color="auto"/>
              <w:right w:val="single" w:sz="8" w:space="0" w:color="auto"/>
            </w:tcBorders>
            <w:shd w:val="clear" w:color="auto" w:fill="auto"/>
            <w:noWrap/>
            <w:vAlign w:val="center"/>
            <w:hideMark/>
          </w:tcPr>
          <w:p w14:paraId="02234DA8" w14:textId="29798C01"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w:t>
            </w:r>
          </w:p>
        </w:tc>
        <w:tc>
          <w:tcPr>
            <w:tcW w:w="933" w:type="dxa"/>
            <w:tcBorders>
              <w:top w:val="nil"/>
              <w:left w:val="nil"/>
              <w:bottom w:val="nil"/>
              <w:right w:val="nil"/>
            </w:tcBorders>
            <w:shd w:val="clear" w:color="auto" w:fill="auto"/>
            <w:noWrap/>
            <w:vAlign w:val="bottom"/>
            <w:hideMark/>
          </w:tcPr>
          <w:p w14:paraId="1F66C91A" w14:textId="77777777" w:rsidR="004A17FA" w:rsidRPr="00A35351" w:rsidRDefault="004A17FA" w:rsidP="004A17FA">
            <w:pPr>
              <w:spacing w:after="0" w:line="240" w:lineRule="auto"/>
              <w:jc w:val="center"/>
              <w:rPr>
                <w:rFonts w:ascii="Arial" w:eastAsia="Times New Roman" w:hAnsi="Arial" w:cs="Arial"/>
                <w:color w:val="000000"/>
                <w:sz w:val="20"/>
                <w:szCs w:val="20"/>
                <w:lang w:eastAsia="en-IN"/>
              </w:rPr>
            </w:pPr>
          </w:p>
        </w:tc>
        <w:tc>
          <w:tcPr>
            <w:tcW w:w="933" w:type="dxa"/>
            <w:tcBorders>
              <w:top w:val="nil"/>
              <w:left w:val="single" w:sz="8" w:space="0" w:color="auto"/>
              <w:bottom w:val="single" w:sz="8" w:space="0" w:color="auto"/>
              <w:right w:val="single" w:sz="4" w:space="0" w:color="auto"/>
            </w:tcBorders>
            <w:shd w:val="clear" w:color="auto" w:fill="auto"/>
            <w:noWrap/>
            <w:vAlign w:val="center"/>
            <w:hideMark/>
          </w:tcPr>
          <w:p w14:paraId="453D9E39" w14:textId="1C042693"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25.68%</w:t>
            </w:r>
          </w:p>
        </w:tc>
        <w:tc>
          <w:tcPr>
            <w:tcW w:w="933" w:type="dxa"/>
            <w:tcBorders>
              <w:top w:val="nil"/>
              <w:left w:val="nil"/>
              <w:bottom w:val="single" w:sz="8" w:space="0" w:color="auto"/>
              <w:right w:val="single" w:sz="8" w:space="0" w:color="auto"/>
            </w:tcBorders>
            <w:shd w:val="clear" w:color="auto" w:fill="auto"/>
            <w:noWrap/>
            <w:vAlign w:val="center"/>
            <w:hideMark/>
          </w:tcPr>
          <w:p w14:paraId="67EBCEE4" w14:textId="07227824" w:rsidR="004A17FA" w:rsidRPr="00A35351" w:rsidRDefault="004A17FA" w:rsidP="004A17FA">
            <w:pPr>
              <w:spacing w:after="0"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19.67%</w:t>
            </w:r>
          </w:p>
        </w:tc>
      </w:tr>
    </w:tbl>
    <w:p w14:paraId="58E7EE74" w14:textId="6D728F4B" w:rsidR="00CC57FF" w:rsidRPr="0055117A" w:rsidRDefault="0055117A" w:rsidP="00CC57FF">
      <w:pPr>
        <w:pStyle w:val="Footer"/>
        <w:spacing w:before="162" w:line="480" w:lineRule="auto"/>
        <w:ind w:right="-90"/>
        <w:jc w:val="both"/>
        <w:rPr>
          <w:i/>
          <w:iCs/>
          <w:noProof/>
          <w:sz w:val="14"/>
          <w:szCs w:val="14"/>
        </w:rPr>
      </w:pPr>
      <w:r>
        <w:rPr>
          <w:noProof/>
        </w:rPr>
        <mc:AlternateContent>
          <mc:Choice Requires="wps">
            <w:drawing>
              <wp:anchor distT="0" distB="0" distL="114300" distR="114300" simplePos="0" relativeHeight="252948480" behindDoc="0" locked="0" layoutInCell="1" allowOverlap="1" wp14:anchorId="6DB793F4" wp14:editId="4743EFAB">
                <wp:simplePos x="0" y="0"/>
                <wp:positionH relativeFrom="margin">
                  <wp:posOffset>4606925</wp:posOffset>
                </wp:positionH>
                <wp:positionV relativeFrom="paragraph">
                  <wp:posOffset>32385</wp:posOffset>
                </wp:positionV>
                <wp:extent cx="1889760" cy="266700"/>
                <wp:effectExtent l="0" t="0" r="0" b="0"/>
                <wp:wrapNone/>
                <wp:docPr id="111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266700"/>
                        </a:xfrm>
                        <a:prstGeom prst="rect">
                          <a:avLst/>
                        </a:prstGeom>
                        <a:noFill/>
                      </wps:spPr>
                      <wps:txb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B793F4" id="_x0000_s1200" type="#_x0000_t202" style="position:absolute;left:0;text-align:left;margin-left:362.75pt;margin-top:2.55pt;width:148.8pt;height:21pt;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" filled="f" stroked="f">
                <v:textbox>
                  <w:txbxContent>
                    <w:p w14:paraId="41F531A0" w14:textId="77777777" w:rsidR="00CC57FF" w:rsidRPr="005858C1" w:rsidRDefault="00CC57FF" w:rsidP="00CC57F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w10:wrap anchorx="margin"/>
              </v:shape>
            </w:pict>
          </mc:Fallback>
        </mc:AlternateContent>
      </w:r>
      <w:r w:rsidR="00CC57FF">
        <w:rPr>
          <w:noProof/>
        </w:rPr>
        <w:t>*</w:t>
      </w:r>
      <w:r w:rsidR="00CC57FF" w:rsidRPr="0055117A">
        <w:rPr>
          <w:i/>
          <w:iCs/>
          <w:noProof/>
          <w:sz w:val="14"/>
          <w:szCs w:val="14"/>
        </w:rPr>
        <w:t>TechSci Research has not included the shares of Kukdo Japan and Aditya Birla Thailand in  their subsidary and parent  companies operating in India.</w:t>
      </w:r>
    </w:p>
    <w:p w14:paraId="54B3BC18" w14:textId="019D0F09" w:rsidR="00CC57FF" w:rsidRPr="00831F6F" w:rsidRDefault="00CC57FF"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Indian Epoxy resin market has three key manufacturers mainly, Grasim Industries, Atul Industries and Hindustan Specialty Chemicals. Among these manufacturers Grasim Industries has the largest market share in terms of sales where company held more than 40% of market share. The company has shown outstanding numbers in previous two quarters i.e., Q4 2021 and Q1 2022 where Grasim Industries observed substantial increase in its net profits consolidating on the economic recovery in the Indian sub-continent region. Huge boost in advanced materials has been at the helm of driving demand in renewable energy which dually benefitted epoxy prospects in the </w:t>
      </w:r>
      <w:r w:rsidRPr="00831F6F">
        <w:rPr>
          <w:rFonts w:ascii="Arial" w:hAnsi="Arial" w:cs="Arial"/>
          <w:noProof/>
          <w:sz w:val="24"/>
          <w:szCs w:val="24"/>
        </w:rPr>
        <w:lastRenderedPageBreak/>
        <w:t>region. Impressive performance in last quarter of 2021 for Atul industries in its epoxy business has been building on the demand growth, however a dip in Q1 2022 numbers has been witnessed epitomizing the effects of second covid wave in the region. Overall, epoxy market sentiments look optimistic and will consolidate on the demand growth in the region.</w:t>
      </w:r>
    </w:p>
    <w:p w14:paraId="7C2DC724" w14:textId="1F72F780" w:rsidR="0055117A" w:rsidRPr="001E53A9" w:rsidRDefault="0055117A" w:rsidP="0055117A">
      <w:pPr>
        <w:pStyle w:val="Footer"/>
        <w:spacing w:before="162" w:line="480" w:lineRule="auto"/>
        <w:ind w:right="-90"/>
        <w:jc w:val="both"/>
        <w:rPr>
          <w:rFonts w:ascii="Arial" w:hAnsi="Arial" w:cs="Arial"/>
          <w:b/>
          <w:bCs/>
          <w:noProof/>
          <w:sz w:val="24"/>
          <w:szCs w:val="24"/>
        </w:rPr>
      </w:pPr>
      <w:r w:rsidRPr="001E53A9">
        <w:rPr>
          <w:rFonts w:ascii="Arial" w:hAnsi="Arial" w:cs="Arial"/>
          <w:b/>
          <w:bCs/>
          <w:noProof/>
          <w:sz w:val="24"/>
          <w:szCs w:val="24"/>
        </w:rPr>
        <w:t xml:space="preserve">India Epoxy Resin Demand </w:t>
      </w:r>
    </w:p>
    <w:p w14:paraId="033DBD9F"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Epoxy resin demand in stood at 98 KTPA in FY21 and the demand is expected to register a robust CAGR of 8.69% between 2021-2030. Rise in the market growth is largely attributed to growth in the country’s construction sector and increasing industrialisation and incentivisation of domestic producers.</w:t>
      </w:r>
    </w:p>
    <w:p w14:paraId="72A034E1"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Kukdo Chemical India Private Limited, Grasim Industries, Atul Limited are top three players operating in the India Epoxy Resin market. As per our market study, BADGE and Advancement process is mainly used in Epoxy Resin manufacturing. While Kukdo chemicals and Meghmani use in- house technology for Epoxy Resin manufacturing, other Indian manufacturers have sourced technologies from Japan (Tohto Kesia) and Germany (Ciba-Geigy) for Epoxy Resin manufacturing.  </w:t>
      </w:r>
    </w:p>
    <w:p w14:paraId="07199DD2" w14:textId="77777777"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 xml:space="preserve">India is the key importer of Epoxy Resin with South Korea, China, Taiwan, Japan, Netherlands as its key trade partners between 2019-2021. India also exported significant volumes of Epoxy Resin to Germany, Italy, UAE, Saudi Arabia, Turkey and other countries between 2019-2020.    </w:t>
      </w:r>
    </w:p>
    <w:p w14:paraId="7CC83210" w14:textId="57466644" w:rsidR="0055117A" w:rsidRPr="00831F6F" w:rsidRDefault="0055117A"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Paints and Coatings industry dominates the India Epoxy Resin Demand, holding around 44.2% demand share in 2021. Electrical and electronics and construction sector collectively hold nearly 30% share in the India Epoxy Resin demand. Epoxy Resins are being used as a replacement for mechanical fixings to provide internal and external strength, weather resistance and durability in Construction and Electrical and Electronics Industry specifically. India is witnessing high growth in the demand of epoxy resins due to increased consumption in protective coatings to prevent corrosion in Food and Beverage Sector, Automotive/Transportation etc.</w:t>
      </w:r>
      <w:r w:rsidR="00FA0D73" w:rsidRPr="00831F6F">
        <w:rPr>
          <w:rFonts w:ascii="Arial" w:hAnsi="Arial" w:cs="Arial"/>
          <w:noProof/>
          <w:sz w:val="24"/>
          <w:szCs w:val="24"/>
        </w:rPr>
        <w:t xml:space="preserve"> </w:t>
      </w:r>
    </w:p>
    <w:p w14:paraId="10380691" w14:textId="0C67CDDE" w:rsidR="0055117A" w:rsidRPr="00831F6F" w:rsidRDefault="00C526B6" w:rsidP="00FA0D73">
      <w:pPr>
        <w:pStyle w:val="Footer"/>
        <w:spacing w:before="162" w:line="360" w:lineRule="auto"/>
        <w:ind w:right="-90"/>
        <w:jc w:val="both"/>
        <w:rPr>
          <w:rFonts w:ascii="Arial" w:hAnsi="Arial" w:cs="Arial"/>
          <w:noProof/>
          <w:sz w:val="24"/>
          <w:szCs w:val="24"/>
        </w:rPr>
      </w:pPr>
      <w:r w:rsidRPr="00831F6F">
        <w:rPr>
          <w:rFonts w:ascii="Arial" w:hAnsi="Arial" w:cs="Arial"/>
          <w:noProof/>
          <w:sz w:val="24"/>
          <w:szCs w:val="24"/>
        </w:rPr>
        <w:t>T</w:t>
      </w:r>
      <w:r w:rsidR="0055117A" w:rsidRPr="00831F6F">
        <w:rPr>
          <w:rFonts w:ascii="Arial" w:hAnsi="Arial" w:cs="Arial"/>
          <w:noProof/>
          <w:sz w:val="24"/>
          <w:szCs w:val="24"/>
        </w:rPr>
        <w:t>he demand for Solid Epoxy Resin is estimated at around 47.7 KT in 2021 while demand for Liquid Epoxy Resin (LER) stands at 45.8 KT in the same period. It is expected that there would be substantial growth in demand for LER in the coming years while some slowness could be sensed in the demand for Solid Epoxy Resins. In India, majority of Epoxy Resin is sourced directly from producing companies.</w:t>
      </w:r>
      <w:r w:rsidRPr="00831F6F">
        <w:rPr>
          <w:rFonts w:ascii="Arial" w:hAnsi="Arial" w:cs="Arial"/>
          <w:noProof/>
          <w:sz w:val="24"/>
          <w:szCs w:val="24"/>
        </w:rPr>
        <w:t xml:space="preserve"> </w:t>
      </w:r>
      <w:r w:rsidR="0055117A" w:rsidRPr="00831F6F">
        <w:rPr>
          <w:rFonts w:ascii="Arial" w:hAnsi="Arial" w:cs="Arial"/>
          <w:noProof/>
          <w:sz w:val="24"/>
          <w:szCs w:val="24"/>
        </w:rPr>
        <w:t xml:space="preserve">Bisphenol A (BPA)-based Epoxy Resins hold majority share the country’s </w:t>
      </w:r>
      <w:r w:rsidR="0055117A" w:rsidRPr="00831F6F">
        <w:rPr>
          <w:rFonts w:ascii="Arial" w:hAnsi="Arial" w:cs="Arial"/>
          <w:noProof/>
          <w:sz w:val="24"/>
          <w:szCs w:val="24"/>
        </w:rPr>
        <w:lastRenderedPageBreak/>
        <w:t xml:space="preserve">Epoxy Resin demand. Due to growing awareness about environmental and toxic impacts of BPA-based Epoxies, it is expected that the demand for Bisphenol-F based will increase tremendously as a substitute of BPA. </w:t>
      </w:r>
    </w:p>
    <w:p w14:paraId="5569E393" w14:textId="77F1ED29" w:rsidR="00C526B6" w:rsidRDefault="00C526B6" w:rsidP="00CC57FF">
      <w:pPr>
        <w:pStyle w:val="Footer"/>
        <w:spacing w:before="162" w:line="480" w:lineRule="auto"/>
        <w:ind w:right="-90"/>
        <w:jc w:val="both"/>
        <w:rPr>
          <w:noProof/>
        </w:rPr>
      </w:pPr>
      <w:bookmarkStart w:id="222" w:name="_Hlk86409723"/>
    </w:p>
    <w:p w14:paraId="1FF356BF" w14:textId="43E33FEB" w:rsidR="00CC57FF" w:rsidRDefault="0055117A" w:rsidP="00CC57FF">
      <w:pPr>
        <w:pStyle w:val="Footer"/>
        <w:spacing w:before="162" w:line="480" w:lineRule="auto"/>
        <w:ind w:right="-90"/>
        <w:jc w:val="both"/>
        <w:rPr>
          <w:noProof/>
        </w:rPr>
      </w:pPr>
      <w:r w:rsidRPr="00C625B8">
        <w:rPr>
          <w:noProof/>
        </w:rPr>
        <mc:AlternateContent>
          <mc:Choice Requires="wpg">
            <w:drawing>
              <wp:anchor distT="0" distB="0" distL="114300" distR="114300" simplePos="0" relativeHeight="252957696" behindDoc="0" locked="0" layoutInCell="1" allowOverlap="1" wp14:anchorId="61BC8E22" wp14:editId="1C92D634">
                <wp:simplePos x="0" y="0"/>
                <wp:positionH relativeFrom="column">
                  <wp:posOffset>-108098</wp:posOffset>
                </wp:positionH>
                <wp:positionV relativeFrom="paragraph">
                  <wp:posOffset>43697</wp:posOffset>
                </wp:positionV>
                <wp:extent cx="6610350" cy="7164705"/>
                <wp:effectExtent l="2324100" t="19050" r="2343150" b="0"/>
                <wp:wrapNone/>
                <wp:docPr id="28" name="Group 35"/>
                <wp:cNvGraphicFramePr/>
                <a:graphic xmlns:a="http://schemas.openxmlformats.org/drawingml/2006/main">
                  <a:graphicData uri="http://schemas.microsoft.com/office/word/2010/wordprocessingGroup">
                    <wpg:wgp>
                      <wpg:cNvGrpSpPr/>
                      <wpg:grpSpPr>
                        <a:xfrm>
                          <a:off x="0" y="0"/>
                          <a:ext cx="6610350" cy="7164705"/>
                          <a:chOff x="-168498" y="0"/>
                          <a:chExt cx="11636597" cy="7165260"/>
                        </a:xfrm>
                      </wpg:grpSpPr>
                      <wpg:grpSp>
                        <wpg:cNvPr id="2101" name="Group 2101"/>
                        <wpg:cNvGrpSpPr/>
                        <wpg:grpSpPr>
                          <a:xfrm>
                            <a:off x="-168498" y="293998"/>
                            <a:ext cx="11636597" cy="6871262"/>
                            <a:chOff x="-129064" y="293998"/>
                            <a:chExt cx="8913236" cy="5498957"/>
                          </a:xfrm>
                        </wpg:grpSpPr>
                        <wps:wsp>
                          <wps:cNvPr id="2110" name="TextBox 2"/>
                          <wps:cNvSpPr txBox="1"/>
                          <wps:spPr>
                            <a:xfrm>
                              <a:off x="-9" y="293998"/>
                              <a:ext cx="2690271" cy="651237"/>
                            </a:xfrm>
                            <a:prstGeom prst="rect">
                              <a:avLst/>
                            </a:prstGeom>
                          </wps:spPr>
                          <wps:style>
                            <a:lnRef idx="0">
                              <a:scrgbClr r="0" g="0" b="0"/>
                            </a:lnRef>
                            <a:fillRef idx="0">
                              <a:scrgbClr r="0" g="0" b="0"/>
                            </a:fillRef>
                            <a:effectRef idx="0">
                              <a:scrgbClr r="0" g="0" b="0"/>
                            </a:effectRef>
                            <a:fontRef idx="minor">
                              <a:schemeClr val="tx1">
                                <a:hueOff val="0"/>
                                <a:satOff val="0"/>
                                <a:lumOff val="0"/>
                                <a:alphaOff val="0"/>
                              </a:schemeClr>
                            </a:fontRef>
                          </wps:style>
                          <wps:txbx>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wps:txbx>
                          <wps:bodyPr spcFirstLastPara="0" vert="horz" wrap="square" lIns="5292" tIns="5292" rIns="5292" bIns="5292" numCol="1" spcCol="1270" anchor="ctr" anchorCtr="0">
                            <a:noAutofit/>
                          </wps:bodyPr>
                        </wps:wsp>
                        <wpg:grpSp>
                          <wpg:cNvPr id="2111" name="Group 2111"/>
                          <wpg:cNvGrpSpPr/>
                          <wpg:grpSpPr>
                            <a:xfrm>
                              <a:off x="125321" y="1527534"/>
                              <a:ext cx="8644259" cy="1670357"/>
                              <a:chOff x="125321" y="1527534"/>
                              <a:chExt cx="9027625" cy="1670357"/>
                            </a:xfrm>
                          </wpg:grpSpPr>
                          <wps:wsp>
                            <wps:cNvPr id="2114" name="Rectangle 2114"/>
                            <wps:cNvSpPr/>
                            <wps:spPr>
                              <a:xfrm>
                                <a:off x="156863" y="2523304"/>
                                <a:ext cx="8996083" cy="128424"/>
                              </a:xfrm>
                              <a:prstGeom prst="rect">
                                <a:avLst/>
                              </a:prstGeom>
                              <a:solidFill>
                                <a:schemeClr val="bg2">
                                  <a:lumMod val="25000"/>
                                </a:schemeClr>
                              </a:solidFill>
                              <a:ln>
                                <a:no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8" name="Rectangle 2118"/>
                            <wps:cNvSpPr/>
                            <wps:spPr>
                              <a:xfrm>
                                <a:off x="816068" y="2301936"/>
                                <a:ext cx="7493941" cy="5221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9" name="Rectangle 2119"/>
                            <wps:cNvSpPr/>
                            <wps:spPr>
                              <a:xfrm>
                                <a:off x="125321" y="1527534"/>
                                <a:ext cx="1289657" cy="6121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wps:txbx>
                            <wps:bodyPr rtlCol="0" anchor="ctr"/>
                          </wps:wsp>
                          <wpg:grpSp>
                            <wpg:cNvPr id="2120" name="Group 2120"/>
                            <wpg:cNvGrpSpPr/>
                            <wpg:grpSpPr>
                              <a:xfrm>
                                <a:off x="814740" y="2032084"/>
                                <a:ext cx="1611703" cy="1134674"/>
                                <a:chOff x="814740" y="2032084"/>
                                <a:chExt cx="2045617" cy="1440160"/>
                              </a:xfrm>
                            </wpg:grpSpPr>
                            <wps:wsp>
                              <wps:cNvPr id="2121" name="Rounded Rectangle 5"/>
                              <wps:cNvSpPr/>
                              <wps:spPr>
                                <a:xfrm rot="18900000">
                                  <a:off x="1420197" y="2032084"/>
                                  <a:ext cx="1440160" cy="1440160"/>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2" name="Group 2122"/>
                              <wpg:cNvGrpSpPr/>
                              <wpg:grpSpPr>
                                <a:xfrm>
                                  <a:off x="814740" y="2536140"/>
                                  <a:ext cx="600874" cy="482744"/>
                                  <a:chOff x="814740" y="2536140"/>
                                  <a:chExt cx="600874" cy="482744"/>
                                </a:xfrm>
                              </wpg:grpSpPr>
                              <wps:wsp>
                                <wps:cNvPr id="2123" name="Rectangle 2123"/>
                                <wps:cNvSpPr/>
                                <wps:spPr>
                                  <a:xfrm rot="18900000">
                                    <a:off x="905906" y="2536140"/>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4" name="TextBox 31"/>
                                <wps:cNvSpPr txBox="1"/>
                                <wps:spPr>
                                  <a:xfrm>
                                    <a:off x="814740" y="2586091"/>
                                    <a:ext cx="600874" cy="432793"/>
                                  </a:xfrm>
                                  <a:prstGeom prst="rect">
                                    <a:avLst/>
                                  </a:prstGeom>
                                  <a:noFill/>
                                  <a:ln>
                                    <a:noFill/>
                                  </a:ln>
                                </wps:spPr>
                                <wps:txb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wps:txbx>
                                <wps:bodyPr wrap="square" rtlCol="0" anchor="ctr">
                                  <a:noAutofit/>
                                </wps:bodyPr>
                              </wps:wsp>
                            </wpg:grpSp>
                          </wpg:grpSp>
                          <wpg:grpSp>
                            <wpg:cNvPr id="2125" name="Group 2125"/>
                            <wpg:cNvGrpSpPr/>
                            <wpg:grpSpPr>
                              <a:xfrm>
                                <a:off x="2658036" y="2028308"/>
                                <a:ext cx="1621224" cy="1169583"/>
                                <a:chOff x="2658038" y="2028308"/>
                                <a:chExt cx="2057702" cy="1484467"/>
                              </a:xfrm>
                            </wpg:grpSpPr>
                            <wps:wsp>
                              <wps:cNvPr id="2126" name="Rounded Rectangle 9"/>
                              <wps:cNvSpPr/>
                              <wps:spPr>
                                <a:xfrm rot="18900000">
                                  <a:off x="3280588" y="2028308"/>
                                  <a:ext cx="1435152" cy="1484467"/>
                                </a:xfrm>
                                <a:prstGeom prst="roundRect">
                                  <a:avLst>
                                    <a:gd name="adj" fmla="val 10715"/>
                                  </a:avLst>
                                </a:prstGeom>
                                <a:noFill/>
                                <a:ln w="6350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27" name="Group 2127"/>
                              <wpg:cNvGrpSpPr/>
                              <wpg:grpSpPr>
                                <a:xfrm>
                                  <a:off x="2658038" y="2537158"/>
                                  <a:ext cx="600875" cy="482800"/>
                                  <a:chOff x="2658038" y="2537158"/>
                                  <a:chExt cx="600875" cy="482800"/>
                                </a:xfrm>
                              </wpg:grpSpPr>
                              <wps:wsp>
                                <wps:cNvPr id="2128" name="Rectangle 2128"/>
                                <wps:cNvSpPr/>
                                <wps:spPr>
                                  <a:xfrm rot="18900000">
                                    <a:off x="2749204" y="2537158"/>
                                    <a:ext cx="432048" cy="432048"/>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9" name="TextBox 27"/>
                                <wps:cNvSpPr txBox="1"/>
                                <wps:spPr>
                                  <a:xfrm>
                                    <a:off x="2658038" y="2587165"/>
                                    <a:ext cx="600875" cy="432793"/>
                                  </a:xfrm>
                                  <a:prstGeom prst="rect">
                                    <a:avLst/>
                                  </a:prstGeom>
                                  <a:noFill/>
                                </wps:spPr>
                                <wps:txb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wps:txbx>
                                <wps:bodyPr wrap="square" rtlCol="0" anchor="ctr">
                                  <a:noAutofit/>
                                </wps:bodyPr>
                              </wps:wsp>
                            </wpg:grpSp>
                          </wpg:grpSp>
                          <wpg:grpSp>
                            <wpg:cNvPr id="2130" name="Group 2130"/>
                            <wpg:cNvGrpSpPr/>
                            <wpg:grpSpPr>
                              <a:xfrm>
                                <a:off x="4507375" y="1972185"/>
                                <a:ext cx="1682659" cy="1129564"/>
                                <a:chOff x="4507375" y="1972185"/>
                                <a:chExt cx="2135676" cy="1433674"/>
                              </a:xfrm>
                            </wpg:grpSpPr>
                            <wps:wsp>
                              <wps:cNvPr id="2131" name="Rounded Rectangle 13"/>
                              <wps:cNvSpPr/>
                              <wps:spPr>
                                <a:xfrm rot="18900000">
                                  <a:off x="5094575" y="1972185"/>
                                  <a:ext cx="1548476" cy="1433674"/>
                                </a:xfrm>
                                <a:prstGeom prst="roundRect">
                                  <a:avLst>
                                    <a:gd name="adj" fmla="val 10715"/>
                                  </a:avLst>
                                </a:prstGeom>
                                <a:noFill/>
                                <a:ln w="635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132" name="Group 2132"/>
                              <wpg:cNvGrpSpPr/>
                              <wpg:grpSpPr>
                                <a:xfrm>
                                  <a:off x="4507375" y="2511961"/>
                                  <a:ext cx="601519" cy="482803"/>
                                  <a:chOff x="4507375" y="2511961"/>
                                  <a:chExt cx="601519" cy="482803"/>
                                </a:xfrm>
                              </wpg:grpSpPr>
                              <wps:wsp>
                                <wps:cNvPr id="2133" name="Rectangle 2133"/>
                                <wps:cNvSpPr/>
                                <wps:spPr>
                                  <a:xfrm rot="18900000">
                                    <a:off x="4598541" y="2511961"/>
                                    <a:ext cx="432048" cy="432048"/>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4" name="TextBox 23"/>
                                <wps:cNvSpPr txBox="1"/>
                                <wps:spPr>
                                  <a:xfrm>
                                    <a:off x="4507375" y="2561971"/>
                                    <a:ext cx="601519" cy="432793"/>
                                  </a:xfrm>
                                  <a:prstGeom prst="rect">
                                    <a:avLst/>
                                  </a:prstGeom>
                                  <a:noFill/>
                                  <a:ln>
                                    <a:noFill/>
                                  </a:ln>
                                </wps:spPr>
                                <wps:txb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wps:txbx>
                                <wps:bodyPr wrap="square" rtlCol="0" anchor="ctr">
                                  <a:noAutofit/>
                                </wps:bodyPr>
                              </wps:wsp>
                            </wpg:grpSp>
                          </wpg:grpSp>
                          <wps:wsp>
                            <wps:cNvPr id="2135" name="Rectangle 2135"/>
                            <wps:cNvSpPr/>
                            <wps:spPr>
                              <a:xfrm>
                                <a:off x="1163860" y="2348317"/>
                                <a:ext cx="1404112" cy="795810"/>
                              </a:xfrm>
                              <a:prstGeom prst="rect">
                                <a:avLst/>
                              </a:prstGeom>
                            </wps:spPr>
                            <wps:txb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wps:txbx>
                            <wps:bodyPr wrap="square">
                              <a:noAutofit/>
                            </wps:bodyPr>
                          </wps:wsp>
                          <wps:wsp>
                            <wps:cNvPr id="2136" name="Rectangle 2136"/>
                            <wps:cNvSpPr/>
                            <wps:spPr>
                              <a:xfrm>
                                <a:off x="2998845" y="2290571"/>
                                <a:ext cx="1265326" cy="714501"/>
                              </a:xfrm>
                              <a:prstGeom prst="rect">
                                <a:avLst/>
                              </a:prstGeom>
                            </wps:spPr>
                            <wps:txb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wps:txbx>
                            <wps:bodyPr wrap="square">
                              <a:noAutofit/>
                            </wps:bodyPr>
                          </wps:wsp>
                          <wps:wsp>
                            <wps:cNvPr id="2137" name="Rectangle 2137"/>
                            <wps:cNvSpPr/>
                            <wps:spPr>
                              <a:xfrm>
                                <a:off x="4823090" y="2258112"/>
                                <a:ext cx="1631641" cy="661642"/>
                              </a:xfrm>
                              <a:prstGeom prst="rect">
                                <a:avLst/>
                              </a:prstGeom>
                            </wps:spPr>
                            <wps:txb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wps:txbx>
                            <wps:bodyPr wrap="square">
                              <a:noAutofit/>
                            </wps:bodyPr>
                          </wps:wsp>
                          <wpg:grpSp>
                            <wpg:cNvPr id="2138" name="Group 2138"/>
                            <wpg:cNvGrpSpPr/>
                            <wpg:grpSpPr>
                              <a:xfrm>
                                <a:off x="6333726" y="1946069"/>
                                <a:ext cx="1671364" cy="1151199"/>
                                <a:chOff x="6333724" y="1946069"/>
                                <a:chExt cx="2121339" cy="1461134"/>
                              </a:xfrm>
                            </wpg:grpSpPr>
                            <wps:wsp>
                              <wps:cNvPr id="2139" name="Rounded Rectangle 13"/>
                              <wps:cNvSpPr/>
                              <wps:spPr>
                                <a:xfrm rot="18900000">
                                  <a:off x="6935262" y="1946069"/>
                                  <a:ext cx="1519801" cy="1461134"/>
                                </a:xfrm>
                                <a:prstGeom prst="roundRect">
                                  <a:avLst>
                                    <a:gd name="adj" fmla="val 10715"/>
                                  </a:avLst>
                                </a:prstGeom>
                                <a:noFill/>
                                <a:ln w="635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208" name="Group 2208"/>
                              <wpg:cNvGrpSpPr/>
                              <wpg:grpSpPr>
                                <a:xfrm>
                                  <a:off x="6333724" y="2480159"/>
                                  <a:ext cx="600874" cy="482806"/>
                                  <a:chOff x="6333724" y="2480159"/>
                                  <a:chExt cx="600874" cy="482806"/>
                                </a:xfrm>
                              </wpg:grpSpPr>
                              <wps:wsp>
                                <wps:cNvPr id="2209" name="Rectangle 2209"/>
                                <wps:cNvSpPr/>
                                <wps:spPr>
                                  <a:xfrm rot="18900000">
                                    <a:off x="6424890" y="2480159"/>
                                    <a:ext cx="432048" cy="432048"/>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10" name="TextBox 19"/>
                                <wps:cNvSpPr txBox="1"/>
                                <wps:spPr>
                                  <a:xfrm>
                                    <a:off x="6333724" y="2530172"/>
                                    <a:ext cx="600874" cy="432793"/>
                                  </a:xfrm>
                                  <a:prstGeom prst="rect">
                                    <a:avLst/>
                                  </a:prstGeom>
                                  <a:noFill/>
                                </wps:spPr>
                                <wps:txb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wps:txbx>
                                <wps:bodyPr wrap="square" rtlCol="0" anchor="ctr">
                                  <a:noAutofit/>
                                </wps:bodyPr>
                              </wps:wsp>
                            </wpg:grpSp>
                          </wpg:grpSp>
                          <wps:wsp>
                            <wps:cNvPr id="2211" name="Rectangle 2211"/>
                            <wps:cNvSpPr/>
                            <wps:spPr>
                              <a:xfrm>
                                <a:off x="6713975" y="2268309"/>
                                <a:ext cx="1306979" cy="711013"/>
                              </a:xfrm>
                              <a:prstGeom prst="rect">
                                <a:avLst/>
                              </a:prstGeom>
                            </wps:spPr>
                            <wps:txb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wps:txbx>
                            <wps:bodyPr wrap="square">
                              <a:noAutofit/>
                            </wps:bodyPr>
                          </wps:wsp>
                        </wpg:grpSp>
                        <wpg:graphicFrame>
                          <wpg:cNvPr id="2212" name="Diagram 2212"/>
                          <wpg:cNvFrPr/>
                          <wpg:xfrm>
                            <a:off x="0" y="3321808"/>
                            <a:ext cx="8784172" cy="2471147"/>
                          </wpg:xfrm>
                          <a:graphic>
                            <a:graphicData uri="http://schemas.openxmlformats.org/drawingml/2006/diagram">
                              <dgm:relIds xmlns:dgm="http://schemas.openxmlformats.org/drawingml/2006/diagram" xmlns:r="http://schemas.openxmlformats.org/officeDocument/2006/relationships" r:dm="rId96" r:lo="rId97" r:qs="rId98" r:cs="rId99"/>
                            </a:graphicData>
                          </a:graphic>
                        </wpg:graphicFrame>
                        <wpg:grpSp>
                          <wpg:cNvPr id="2213" name="组合 17"/>
                          <wpg:cNvGrpSpPr/>
                          <wpg:grpSpPr>
                            <a:xfrm>
                              <a:off x="3295860" y="461625"/>
                              <a:ext cx="1299815" cy="1213875"/>
                              <a:chOff x="3363157" y="461625"/>
                              <a:chExt cx="3794956" cy="4089400"/>
                            </a:xfrm>
                          </wpg:grpSpPr>
                          <wps:wsp>
                            <wps:cNvPr id="2214" name="Freeform 12"/>
                            <wps:cNvSpPr>
                              <a:spLocks/>
                            </wps:cNvSpPr>
                            <wps:spPr bwMode="auto">
                              <a:xfrm>
                                <a:off x="4360938" y="4616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5" name="Freeform 17"/>
                            <wps:cNvSpPr>
                              <a:spLocks/>
                            </wps:cNvSpPr>
                            <wps:spPr bwMode="auto">
                              <a:xfrm>
                                <a:off x="3895800" y="5394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6" name="Freeform 28"/>
                            <wps:cNvSpPr>
                              <a:spLocks/>
                            </wps:cNvSpPr>
                            <wps:spPr bwMode="auto">
                              <a:xfrm>
                                <a:off x="5969075" y="9902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2217" name="Freeform 29"/>
                            <wps:cNvSpPr>
                              <a:spLocks/>
                            </wps:cNvSpPr>
                            <wps:spPr bwMode="auto">
                              <a:xfrm>
                                <a:off x="3667200" y="31524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2218" name="组合 16"/>
                            <wpg:cNvGrpSpPr/>
                            <wpg:grpSpPr>
                              <a:xfrm>
                                <a:off x="6919988" y="4241463"/>
                                <a:ext cx="238125" cy="309562"/>
                                <a:chOff x="6919988" y="4241463"/>
                                <a:chExt cx="238125" cy="309562"/>
                              </a:xfrm>
                            </wpg:grpSpPr>
                            <wps:wsp>
                              <wps:cNvPr id="2219" name="Freeform 33"/>
                              <wps:cNvSpPr>
                                <a:spLocks/>
                              </wps:cNvSpPr>
                              <wps:spPr bwMode="auto">
                                <a:xfrm>
                                  <a:off x="6986663" y="43811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0" name="Freeform 33"/>
                              <wps:cNvSpPr>
                                <a:spLocks/>
                              </wps:cNvSpPr>
                              <wps:spPr bwMode="auto">
                                <a:xfrm>
                                  <a:off x="7045400" y="44256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1" name="Freeform 33"/>
                              <wps:cNvSpPr>
                                <a:spLocks/>
                              </wps:cNvSpPr>
                              <wps:spPr bwMode="auto">
                                <a:xfrm>
                                  <a:off x="6919988" y="42414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2" name="Freeform 33"/>
                              <wps:cNvSpPr>
                                <a:spLocks/>
                              </wps:cNvSpPr>
                              <wps:spPr bwMode="auto">
                                <a:xfrm>
                                  <a:off x="7126363" y="45288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223" name="Freeform 41"/>
                            <wps:cNvSpPr>
                              <a:spLocks/>
                            </wps:cNvSpPr>
                            <wps:spPr bwMode="auto">
                              <a:xfrm>
                                <a:off x="4262513" y="9061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2224" name="Freeform 42"/>
                            <wps:cNvSpPr>
                              <a:spLocks/>
                            </wps:cNvSpPr>
                            <wps:spPr bwMode="auto">
                              <a:xfrm>
                                <a:off x="4662563" y="39906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5" name="Freeform 43"/>
                            <wps:cNvSpPr>
                              <a:spLocks/>
                            </wps:cNvSpPr>
                            <wps:spPr bwMode="auto">
                              <a:xfrm>
                                <a:off x="4649863" y="38128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6" name="Freeform 44"/>
                            <wps:cNvSpPr>
                              <a:spLocks/>
                            </wps:cNvSpPr>
                            <wps:spPr bwMode="auto">
                              <a:xfrm>
                                <a:off x="5088013" y="29905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227" name="Group 2227"/>
                            <wpg:cNvGrpSpPr>
                              <a:grpSpLocks/>
                            </wpg:cNvGrpSpPr>
                            <wpg:grpSpPr bwMode="auto">
                              <a:xfrm>
                                <a:off x="3363157" y="3700125"/>
                                <a:ext cx="354020" cy="744538"/>
                                <a:chOff x="3260800" y="3700125"/>
                                <a:chExt cx="223" cy="469"/>
                              </a:xfrm>
                            </wpg:grpSpPr>
                            <wps:wsp>
                              <wps:cNvPr id="2228" name="Freeform 33"/>
                              <wps:cNvSpPr>
                                <a:spLocks/>
                              </wps:cNvSpPr>
                              <wps:spPr bwMode="auto">
                                <a:xfrm>
                                  <a:off x="3260856" y="37002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29" name="Freeform 33"/>
                              <wps:cNvSpPr>
                                <a:spLocks/>
                              </wps:cNvSpPr>
                              <wps:spPr bwMode="auto">
                                <a:xfrm>
                                  <a:off x="3260918" y="37002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0" name="Freeform 33"/>
                              <wps:cNvSpPr>
                                <a:spLocks/>
                              </wps:cNvSpPr>
                              <wps:spPr bwMode="auto">
                                <a:xfrm>
                                  <a:off x="3260825" y="37001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1" name="Freeform 33"/>
                              <wps:cNvSpPr>
                                <a:spLocks/>
                              </wps:cNvSpPr>
                              <wps:spPr bwMode="auto">
                                <a:xfrm>
                                  <a:off x="3260846" y="37002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2" name="Freeform 33"/>
                              <wps:cNvSpPr>
                                <a:spLocks/>
                              </wps:cNvSpPr>
                              <wps:spPr bwMode="auto">
                                <a:xfrm>
                                  <a:off x="3260854" y="37002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3" name="Freeform 33"/>
                              <wps:cNvSpPr>
                                <a:spLocks/>
                              </wps:cNvSpPr>
                              <wps:spPr bwMode="auto">
                                <a:xfrm>
                                  <a:off x="3260953" y="37002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4" name="Freeform 33"/>
                              <wps:cNvSpPr>
                                <a:spLocks/>
                              </wps:cNvSpPr>
                              <wps:spPr bwMode="auto">
                                <a:xfrm>
                                  <a:off x="3260868" y="37002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5" name="Freeform 33"/>
                              <wps:cNvSpPr>
                                <a:spLocks/>
                              </wps:cNvSpPr>
                              <wps:spPr bwMode="auto">
                                <a:xfrm>
                                  <a:off x="3260821" y="37001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6" name="Freeform 33"/>
                              <wps:cNvSpPr>
                                <a:spLocks/>
                              </wps:cNvSpPr>
                              <wps:spPr bwMode="auto">
                                <a:xfrm>
                                  <a:off x="3260896" y="37002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7" name="Freeform 33"/>
                              <wps:cNvSpPr>
                                <a:spLocks/>
                              </wps:cNvSpPr>
                              <wps:spPr bwMode="auto">
                                <a:xfrm>
                                  <a:off x="3260919" y="37001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8" name="Freeform 33"/>
                              <wps:cNvSpPr>
                                <a:spLocks/>
                              </wps:cNvSpPr>
                              <wps:spPr bwMode="auto">
                                <a:xfrm>
                                  <a:off x="3260800" y="37002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239" name="Freeform 33"/>
                              <wps:cNvSpPr>
                                <a:spLocks/>
                              </wps:cNvSpPr>
                              <wps:spPr bwMode="auto">
                                <a:xfrm>
                                  <a:off x="3260896" y="37003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4" name="Freeform 33"/>
                              <wps:cNvSpPr>
                                <a:spLocks/>
                              </wps:cNvSpPr>
                              <wps:spPr bwMode="auto">
                                <a:xfrm>
                                  <a:off x="3260851" y="37003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5" name="Freeform 33"/>
                              <wps:cNvSpPr>
                                <a:spLocks/>
                              </wps:cNvSpPr>
                              <wps:spPr bwMode="auto">
                                <a:xfrm>
                                  <a:off x="3260931" y="37005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86" name="Freeform 33"/>
                              <wps:cNvSpPr>
                                <a:spLocks/>
                              </wps:cNvSpPr>
                              <wps:spPr bwMode="auto">
                                <a:xfrm>
                                  <a:off x="3261011" y="37003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387" name="Freeform 72"/>
                            <wps:cNvSpPr>
                              <a:spLocks/>
                            </wps:cNvSpPr>
                            <wps:spPr bwMode="auto">
                              <a:xfrm>
                                <a:off x="4218063" y="5156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88" name="Group 388"/>
                            <wpg:cNvGrpSpPr>
                              <a:grpSpLocks/>
                            </wpg:cNvGrpSpPr>
                            <wpg:grpSpPr bwMode="auto">
                              <a:xfrm>
                                <a:off x="3573538" y="2342813"/>
                                <a:ext cx="53975" cy="57150"/>
                                <a:chOff x="3573538" y="2342813"/>
                                <a:chExt cx="2776" cy="2978"/>
                              </a:xfrm>
                            </wpg:grpSpPr>
                            <wps:wsp>
                              <wps:cNvPr id="389" name="Freeform 79"/>
                              <wps:cNvSpPr>
                                <a:spLocks/>
                              </wps:cNvSpPr>
                              <wps:spPr bwMode="auto">
                                <a:xfrm>
                                  <a:off x="3573538" y="23428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0" name="Freeform 80"/>
                              <wps:cNvSpPr>
                                <a:spLocks/>
                              </wps:cNvSpPr>
                              <wps:spPr bwMode="auto">
                                <a:xfrm>
                                  <a:off x="3573635" y="23428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391" name="Group 391"/>
                            <wpg:cNvGrpSpPr>
                              <a:grpSpLocks/>
                            </wpg:cNvGrpSpPr>
                            <wpg:grpSpPr bwMode="auto">
                              <a:xfrm>
                                <a:off x="3444994" y="2271375"/>
                                <a:ext cx="323861" cy="65088"/>
                                <a:chOff x="3268738" y="2271375"/>
                                <a:chExt cx="204" cy="41"/>
                              </a:xfrm>
                            </wpg:grpSpPr>
                            <wps:wsp>
                              <wps:cNvPr id="392" name="Freeform 77"/>
                              <wps:cNvSpPr>
                                <a:spLocks/>
                              </wps:cNvSpPr>
                              <wps:spPr bwMode="auto">
                                <a:xfrm>
                                  <a:off x="3268933" y="22714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393" name="Group 393"/>
                              <wpg:cNvGrpSpPr>
                                <a:grpSpLocks/>
                              </wpg:cNvGrpSpPr>
                              <wpg:grpSpPr bwMode="auto">
                                <a:xfrm>
                                  <a:off x="3268738" y="2271375"/>
                                  <a:ext cx="12" cy="4"/>
                                  <a:chOff x="3268738" y="2271375"/>
                                  <a:chExt cx="10011" cy="3255"/>
                                </a:xfrm>
                              </wpg:grpSpPr>
                              <wps:wsp>
                                <wps:cNvPr id="394" name="Freeform 316"/>
                                <wps:cNvSpPr>
                                  <a:spLocks/>
                                </wps:cNvSpPr>
                                <wps:spPr bwMode="auto">
                                  <a:xfrm>
                                    <a:off x="3268738" y="22717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395" name="Freeform 317"/>
                                <wps:cNvSpPr>
                                  <a:spLocks/>
                                </wps:cNvSpPr>
                                <wps:spPr bwMode="auto">
                                  <a:xfrm>
                                    <a:off x="3277012" y="22713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grpSp>
                        <pic:pic xmlns:pic="http://schemas.openxmlformats.org/drawingml/2006/picture">
                          <pic:nvPicPr>
                            <pic:cNvPr id="396" name="Picture 396"/>
                            <pic:cNvPicPr>
                              <a:picLocks noChangeAspect="1"/>
                            </pic:cNvPicPr>
                          </pic:nvPicPr>
                          <pic:blipFill>
                            <a:blip r:embed="rId101"/>
                            <a:stretch>
                              <a:fillRect/>
                            </a:stretch>
                          </pic:blipFill>
                          <pic:spPr>
                            <a:xfrm>
                              <a:off x="-129064" y="3134234"/>
                              <a:ext cx="1945479" cy="636105"/>
                            </a:xfrm>
                            <a:prstGeom prst="rect">
                              <a:avLst/>
                            </a:prstGeom>
                            <a:ln>
                              <a:noFill/>
                            </a:ln>
                            <a:effectLst>
                              <a:softEdge rad="112500"/>
                            </a:effectLst>
                          </pic:spPr>
                        </pic:pic>
                      </wpg:grpSp>
                      <wpg:grpSp>
                        <wpg:cNvPr id="397" name="组合 17"/>
                        <wpg:cNvGrpSpPr/>
                        <wpg:grpSpPr>
                          <a:xfrm>
                            <a:off x="3685150" y="0"/>
                            <a:ext cx="3225240" cy="2082069"/>
                            <a:chOff x="3685147" y="0"/>
                            <a:chExt cx="4549776" cy="5089525"/>
                          </a:xfrm>
                        </wpg:grpSpPr>
                        <wps:wsp>
                          <wps:cNvPr id="398" name="Freeform 4"/>
                          <wps:cNvSpPr>
                            <a:spLocks/>
                          </wps:cNvSpPr>
                          <wps:spPr bwMode="auto">
                            <a:xfrm>
                              <a:off x="3951847" y="1214438"/>
                              <a:ext cx="1343025" cy="1214438"/>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399" name="Freeform 5"/>
                          <wps:cNvSpPr>
                            <a:spLocks/>
                          </wps:cNvSpPr>
                          <wps:spPr bwMode="auto">
                            <a:xfrm>
                              <a:off x="3685147" y="2122488"/>
                              <a:ext cx="992188" cy="798513"/>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0" name="Freeform 6"/>
                          <wps:cNvSpPr>
                            <a:spLocks/>
                          </wps:cNvSpPr>
                          <wps:spPr bwMode="auto">
                            <a:xfrm>
                              <a:off x="4388410" y="2617788"/>
                              <a:ext cx="1336675" cy="1095375"/>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1" name="Freeform 7"/>
                          <wps:cNvSpPr>
                            <a:spLocks/>
                          </wps:cNvSpPr>
                          <wps:spPr bwMode="auto">
                            <a:xfrm>
                              <a:off x="4591610" y="3257550"/>
                              <a:ext cx="736600" cy="1181100"/>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02" name="Freeform 9"/>
                          <wps:cNvSpPr>
                            <a:spLocks/>
                          </wps:cNvSpPr>
                          <wps:spPr bwMode="auto">
                            <a:xfrm>
                              <a:off x="4602722" y="1803400"/>
                              <a:ext cx="1420813" cy="98583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3" name="Freeform 10"/>
                          <wps:cNvSpPr>
                            <a:spLocks/>
                          </wps:cNvSpPr>
                          <wps:spPr bwMode="auto">
                            <a:xfrm>
                              <a:off x="5129772" y="1189038"/>
                              <a:ext cx="1165225" cy="1120775"/>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4" name="Freeform 11"/>
                          <wps:cNvSpPr>
                            <a:spLocks/>
                          </wps:cNvSpPr>
                          <wps:spPr bwMode="auto">
                            <a:xfrm>
                              <a:off x="5610785" y="2270125"/>
                              <a:ext cx="661988" cy="109220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5" name="Freeform 12"/>
                          <wps:cNvSpPr>
                            <a:spLocks/>
                          </wps:cNvSpPr>
                          <wps:spPr bwMode="auto">
                            <a:xfrm>
                              <a:off x="5207560" y="1000125"/>
                              <a:ext cx="517525" cy="465138"/>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6" name="Freeform 13"/>
                          <wps:cNvSpPr>
                            <a:spLocks/>
                          </wps:cNvSpPr>
                          <wps:spPr bwMode="auto">
                            <a:xfrm>
                              <a:off x="6094972" y="1679575"/>
                              <a:ext cx="776288" cy="549275"/>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7" name="Freeform 14"/>
                          <wps:cNvSpPr>
                            <a:spLocks/>
                          </wps:cNvSpPr>
                          <wps:spPr bwMode="auto">
                            <a:xfrm>
                              <a:off x="5810810" y="2522538"/>
                              <a:ext cx="973138" cy="839788"/>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8" name="Freeform 15"/>
                          <wps:cNvSpPr>
                            <a:spLocks/>
                          </wps:cNvSpPr>
                          <wps:spPr bwMode="auto">
                            <a:xfrm>
                              <a:off x="6110847" y="2028825"/>
                              <a:ext cx="714375" cy="59372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09" name="Freeform 16"/>
                          <wps:cNvSpPr>
                            <a:spLocks/>
                          </wps:cNvSpPr>
                          <wps:spPr bwMode="auto">
                            <a:xfrm>
                              <a:off x="6506135" y="1690688"/>
                              <a:ext cx="600075" cy="989013"/>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0" name="Freeform 17"/>
                          <wps:cNvSpPr>
                            <a:spLocks/>
                          </wps:cNvSpPr>
                          <wps:spPr bwMode="auto">
                            <a:xfrm>
                              <a:off x="4742422" y="1077913"/>
                              <a:ext cx="466725" cy="568325"/>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1" name="Freeform 18"/>
                          <wps:cNvSpPr>
                            <a:spLocks/>
                          </wps:cNvSpPr>
                          <wps:spPr bwMode="auto">
                            <a:xfrm>
                              <a:off x="4923397" y="4100513"/>
                              <a:ext cx="704850" cy="95408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2" name="Freeform 19"/>
                          <wps:cNvSpPr>
                            <a:spLocks/>
                          </wps:cNvSpPr>
                          <wps:spPr bwMode="auto">
                            <a:xfrm>
                              <a:off x="4699560" y="4232275"/>
                              <a:ext cx="423863" cy="804863"/>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413" name="Freeform 20"/>
                          <wps:cNvSpPr>
                            <a:spLocks/>
                          </wps:cNvSpPr>
                          <wps:spPr bwMode="auto">
                            <a:xfrm>
                              <a:off x="4929747" y="682625"/>
                              <a:ext cx="500063" cy="504825"/>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4" name="Freeform 21"/>
                          <wps:cNvSpPr>
                            <a:spLocks/>
                          </wps:cNvSpPr>
                          <wps:spPr bwMode="auto">
                            <a:xfrm>
                              <a:off x="4504297" y="0"/>
                              <a:ext cx="1119188" cy="836613"/>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5" name="Freeform 22"/>
                          <wps:cNvSpPr>
                            <a:spLocks/>
                          </wps:cNvSpPr>
                          <wps:spPr bwMode="auto">
                            <a:xfrm>
                              <a:off x="4653522" y="804863"/>
                              <a:ext cx="476250" cy="500063"/>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chemeClr val="accent1">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6" name="Freeform 23"/>
                          <wps:cNvSpPr>
                            <a:spLocks/>
                          </wps:cNvSpPr>
                          <wps:spPr bwMode="auto">
                            <a:xfrm>
                              <a:off x="7095097" y="1462088"/>
                              <a:ext cx="935038" cy="719138"/>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7" name="Freeform 24"/>
                          <wps:cNvSpPr>
                            <a:spLocks/>
                          </wps:cNvSpPr>
                          <wps:spPr bwMode="auto">
                            <a:xfrm>
                              <a:off x="7360210" y="1203325"/>
                              <a:ext cx="874713" cy="555625"/>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8" name="Freeform 25"/>
                          <wps:cNvSpPr>
                            <a:spLocks/>
                          </wps:cNvSpPr>
                          <wps:spPr bwMode="auto">
                            <a:xfrm>
                              <a:off x="7653897" y="1738313"/>
                              <a:ext cx="288925" cy="231775"/>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19" name="Freeform 26"/>
                          <wps:cNvSpPr>
                            <a:spLocks/>
                          </wps:cNvSpPr>
                          <wps:spPr bwMode="auto">
                            <a:xfrm>
                              <a:off x="7623735" y="1890713"/>
                              <a:ext cx="280988" cy="304800"/>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0" name="Freeform 27"/>
                          <wps:cNvSpPr>
                            <a:spLocks/>
                          </wps:cNvSpPr>
                          <wps:spPr bwMode="auto">
                            <a:xfrm>
                              <a:off x="7514197" y="2132013"/>
                              <a:ext cx="204788" cy="419100"/>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1" name="Freeform 28"/>
                          <wps:cNvSpPr>
                            <a:spLocks/>
                          </wps:cNvSpPr>
                          <wps:spPr bwMode="auto">
                            <a:xfrm>
                              <a:off x="6815697" y="1528763"/>
                              <a:ext cx="133350" cy="184150"/>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4" name="Freeform 29"/>
                          <wps:cNvSpPr>
                            <a:spLocks/>
                          </wps:cNvSpPr>
                          <wps:spPr bwMode="auto">
                            <a:xfrm>
                              <a:off x="4513822" y="3690938"/>
                              <a:ext cx="100013" cy="166688"/>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chemeClr val="tx2">
                                <a:lumMod val="75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5" name="Freeform 30"/>
                          <wps:cNvSpPr>
                            <a:spLocks/>
                          </wps:cNvSpPr>
                          <wps:spPr bwMode="auto">
                            <a:xfrm>
                              <a:off x="7353860" y="2122488"/>
                              <a:ext cx="171450" cy="277813"/>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s:wsp>
                          <wps:cNvPr id="426" name="Freeform 31"/>
                          <wps:cNvSpPr>
                            <a:spLocks/>
                          </wps:cNvSpPr>
                          <wps:spPr bwMode="auto">
                            <a:xfrm>
                              <a:off x="7106210" y="1852613"/>
                              <a:ext cx="455613" cy="195263"/>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chemeClr val="accent6">
                                <a:lumMod val="40000"/>
                                <a:lumOff val="60000"/>
                              </a:schemeClr>
                            </a:solidFill>
                            <a:ln>
                              <a:headEnd/>
                              <a:tailEnd/>
                            </a:ln>
                          </wps:spPr>
                          <wps:style>
                            <a:lnRef idx="3">
                              <a:schemeClr val="lt1"/>
                            </a:lnRef>
                            <a:fillRef idx="1">
                              <a:schemeClr val="accent6"/>
                            </a:fillRef>
                            <a:effectRef idx="1">
                              <a:schemeClr val="accent6"/>
                            </a:effectRef>
                            <a:fontRef idx="minor">
                              <a:schemeClr val="lt1"/>
                            </a:fontRef>
                          </wps:style>
                          <wps:bodyPr/>
                        </wps:wsp>
                        <wpg:grpSp>
                          <wpg:cNvPr id="427" name="组合 16"/>
                          <wpg:cNvGrpSpPr/>
                          <wpg:grpSpPr>
                            <a:xfrm>
                              <a:off x="7766610" y="4779963"/>
                              <a:ext cx="238125" cy="309562"/>
                              <a:chOff x="7766610" y="4779963"/>
                              <a:chExt cx="238125" cy="309562"/>
                            </a:xfrm>
                          </wpg:grpSpPr>
                          <wps:wsp>
                            <wps:cNvPr id="428" name="Freeform 33"/>
                            <wps:cNvSpPr>
                              <a:spLocks/>
                            </wps:cNvSpPr>
                            <wps:spPr bwMode="auto">
                              <a:xfrm>
                                <a:off x="7833285" y="4919663"/>
                                <a:ext cx="34925" cy="46038"/>
                              </a:xfrm>
                              <a:custGeom>
                                <a:avLst/>
                                <a:gdLst>
                                  <a:gd name="T0" fmla="*/ 1 w 108"/>
                                  <a:gd name="T1" fmla="*/ 9 h 144"/>
                                  <a:gd name="T2" fmla="*/ 2 w 108"/>
                                  <a:gd name="T3" fmla="*/ 7 h 144"/>
                                  <a:gd name="T4" fmla="*/ 0 w 108"/>
                                  <a:gd name="T5" fmla="*/ 3 h 144"/>
                                  <a:gd name="T6" fmla="*/ 3 w 108"/>
                                  <a:gd name="T7" fmla="*/ 0 h 144"/>
                                  <a:gd name="T8" fmla="*/ 6 w 108"/>
                                  <a:gd name="T9" fmla="*/ 3 h 144"/>
                                  <a:gd name="T10" fmla="*/ 5 w 108"/>
                                  <a:gd name="T11" fmla="*/ 8 h 144"/>
                                  <a:gd name="T12" fmla="*/ 1 w 108"/>
                                  <a:gd name="T13" fmla="*/ 9 h 1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8" h="144">
                                    <a:moveTo>
                                      <a:pt x="67" y="144"/>
                                    </a:moveTo>
                                    <a:lnTo>
                                      <a:pt x="18" y="84"/>
                                    </a:lnTo>
                                    <a:lnTo>
                                      <a:pt x="0" y="0"/>
                                    </a:lnTo>
                                    <a:lnTo>
                                      <a:pt x="48" y="6"/>
                                    </a:lnTo>
                                    <a:lnTo>
                                      <a:pt x="84" y="54"/>
                                    </a:lnTo>
                                    <a:lnTo>
                                      <a:pt x="108" y="108"/>
                                    </a:lnTo>
                                    <a:lnTo>
                                      <a:pt x="67" y="144"/>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29" name="Freeform 33"/>
                            <wps:cNvSpPr>
                              <a:spLocks/>
                            </wps:cNvSpPr>
                            <wps:spPr bwMode="auto">
                              <a:xfrm>
                                <a:off x="7892022" y="4964113"/>
                                <a:ext cx="53975" cy="52388"/>
                              </a:xfrm>
                              <a:custGeom>
                                <a:avLst/>
                                <a:gdLst>
                                  <a:gd name="T0" fmla="*/ 1 w 170"/>
                                  <a:gd name="T1" fmla="*/ 9 h 166"/>
                                  <a:gd name="T2" fmla="*/ 2 w 170"/>
                                  <a:gd name="T3" fmla="*/ 7 h 166"/>
                                  <a:gd name="T4" fmla="*/ 0 w 170"/>
                                  <a:gd name="T5" fmla="*/ 3 h 166"/>
                                  <a:gd name="T6" fmla="*/ 3 w 170"/>
                                  <a:gd name="T7" fmla="*/ 0 h 166"/>
                                  <a:gd name="T8" fmla="*/ 6 w 170"/>
                                  <a:gd name="T9" fmla="*/ 3 h 166"/>
                                  <a:gd name="T10" fmla="*/ 5 w 170"/>
                                  <a:gd name="T11" fmla="*/ 8 h 166"/>
                                  <a:gd name="T12" fmla="*/ 1 w 170"/>
                                  <a:gd name="T13" fmla="*/ 9 h 16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0" h="166">
                                    <a:moveTo>
                                      <a:pt x="124" y="166"/>
                                    </a:moveTo>
                                    <a:lnTo>
                                      <a:pt x="62" y="161"/>
                                    </a:lnTo>
                                    <a:lnTo>
                                      <a:pt x="0" y="151"/>
                                    </a:lnTo>
                                    <a:lnTo>
                                      <a:pt x="4" y="108"/>
                                    </a:lnTo>
                                    <a:lnTo>
                                      <a:pt x="67" y="118"/>
                                    </a:lnTo>
                                    <a:lnTo>
                                      <a:pt x="104" y="84"/>
                                    </a:lnTo>
                                    <a:lnTo>
                                      <a:pt x="86" y="0"/>
                                    </a:lnTo>
                                    <a:lnTo>
                                      <a:pt x="134" y="6"/>
                                    </a:lnTo>
                                    <a:lnTo>
                                      <a:pt x="170" y="54"/>
                                    </a:lnTo>
                                    <a:lnTo>
                                      <a:pt x="168" y="118"/>
                                    </a:lnTo>
                                    <a:lnTo>
                                      <a:pt x="124" y="16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0" name="Freeform 33"/>
                            <wps:cNvSpPr>
                              <a:spLocks/>
                            </wps:cNvSpPr>
                            <wps:spPr bwMode="auto">
                              <a:xfrm>
                                <a:off x="7766610" y="4779963"/>
                                <a:ext cx="31750" cy="36513"/>
                              </a:xfrm>
                              <a:custGeom>
                                <a:avLst/>
                                <a:gdLst>
                                  <a:gd name="T0" fmla="*/ 1 w 97"/>
                                  <a:gd name="T1" fmla="*/ 9 h 116"/>
                                  <a:gd name="T2" fmla="*/ 2 w 97"/>
                                  <a:gd name="T3" fmla="*/ 7 h 116"/>
                                  <a:gd name="T4" fmla="*/ 0 w 97"/>
                                  <a:gd name="T5" fmla="*/ 3 h 116"/>
                                  <a:gd name="T6" fmla="*/ 3 w 97"/>
                                  <a:gd name="T7" fmla="*/ 0 h 116"/>
                                  <a:gd name="T8" fmla="*/ 6 w 97"/>
                                  <a:gd name="T9" fmla="*/ 3 h 116"/>
                                  <a:gd name="T10" fmla="*/ 5 w 97"/>
                                  <a:gd name="T11" fmla="*/ 8 h 116"/>
                                  <a:gd name="T12" fmla="*/ 1 w 97"/>
                                  <a:gd name="T13" fmla="*/ 9 h 11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 h="116">
                                    <a:moveTo>
                                      <a:pt x="19" y="116"/>
                                    </a:moveTo>
                                    <a:lnTo>
                                      <a:pt x="0" y="68"/>
                                    </a:lnTo>
                                    <a:lnTo>
                                      <a:pt x="13" y="0"/>
                                    </a:lnTo>
                                    <a:lnTo>
                                      <a:pt x="61" y="6"/>
                                    </a:lnTo>
                                    <a:lnTo>
                                      <a:pt x="97" y="54"/>
                                    </a:lnTo>
                                    <a:lnTo>
                                      <a:pt x="77" y="101"/>
                                    </a:lnTo>
                                    <a:lnTo>
                                      <a:pt x="19" y="11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1" name="Freeform 33"/>
                            <wps:cNvSpPr>
                              <a:spLocks/>
                            </wps:cNvSpPr>
                            <wps:spPr bwMode="auto">
                              <a:xfrm>
                                <a:off x="7972985" y="5067300"/>
                                <a:ext cx="31750" cy="22225"/>
                              </a:xfrm>
                              <a:custGeom>
                                <a:avLst/>
                                <a:gdLst>
                                  <a:gd name="T0" fmla="*/ 1 w 101"/>
                                  <a:gd name="T1" fmla="*/ 8 h 71"/>
                                  <a:gd name="T2" fmla="*/ 2 w 101"/>
                                  <a:gd name="T3" fmla="*/ 7 h 71"/>
                                  <a:gd name="T4" fmla="*/ 0 w 101"/>
                                  <a:gd name="T5" fmla="*/ 3 h 71"/>
                                  <a:gd name="T6" fmla="*/ 3 w 101"/>
                                  <a:gd name="T7" fmla="*/ 0 h 71"/>
                                  <a:gd name="T8" fmla="*/ 6 w 101"/>
                                  <a:gd name="T9" fmla="*/ 3 h 71"/>
                                  <a:gd name="T10" fmla="*/ 5 w 101"/>
                                  <a:gd name="T11" fmla="*/ 8 h 71"/>
                                  <a:gd name="T12" fmla="*/ 1 w 101"/>
                                  <a:gd name="T13" fmla="*/ 8 h 7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1" h="71">
                                    <a:moveTo>
                                      <a:pt x="61" y="71"/>
                                    </a:moveTo>
                                    <a:lnTo>
                                      <a:pt x="0" y="62"/>
                                    </a:lnTo>
                                    <a:lnTo>
                                      <a:pt x="12" y="11"/>
                                    </a:lnTo>
                                    <a:lnTo>
                                      <a:pt x="48" y="0"/>
                                    </a:lnTo>
                                    <a:lnTo>
                                      <a:pt x="101" y="0"/>
                                    </a:lnTo>
                                    <a:lnTo>
                                      <a:pt x="101" y="58"/>
                                    </a:lnTo>
                                    <a:lnTo>
                                      <a:pt x="61" y="7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432" name="Freeform 41"/>
                          <wps:cNvSpPr>
                            <a:spLocks/>
                          </wps:cNvSpPr>
                          <wps:spPr bwMode="auto">
                            <a:xfrm>
                              <a:off x="5109135" y="1444625"/>
                              <a:ext cx="61913" cy="71438"/>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B4C7E7"/>
                            </a:solidFill>
                            <a:ln>
                              <a:headEnd/>
                              <a:tailEnd/>
                            </a:ln>
                          </wps:spPr>
                          <wps:style>
                            <a:lnRef idx="3">
                              <a:schemeClr val="lt1"/>
                            </a:lnRef>
                            <a:fillRef idx="1">
                              <a:schemeClr val="accent6"/>
                            </a:fillRef>
                            <a:effectRef idx="1">
                              <a:schemeClr val="accent6"/>
                            </a:effectRef>
                            <a:fontRef idx="minor">
                              <a:schemeClr val="lt1"/>
                            </a:fontRef>
                          </wps:style>
                          <wps:bodyPr/>
                        </wps:wsp>
                        <wps:wsp>
                          <wps:cNvPr id="433" name="Freeform 42"/>
                          <wps:cNvSpPr>
                            <a:spLocks/>
                          </wps:cNvSpPr>
                          <wps:spPr bwMode="auto">
                            <a:xfrm>
                              <a:off x="5509185" y="4529138"/>
                              <a:ext cx="39688" cy="38100"/>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4" name="Freeform 43"/>
                          <wps:cNvSpPr>
                            <a:spLocks/>
                          </wps:cNvSpPr>
                          <wps:spPr bwMode="auto">
                            <a:xfrm>
                              <a:off x="5496485" y="4351338"/>
                              <a:ext cx="39688" cy="49213"/>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5" name="Freeform 44"/>
                          <wps:cNvSpPr>
                            <a:spLocks/>
                          </wps:cNvSpPr>
                          <wps:spPr bwMode="auto">
                            <a:xfrm>
                              <a:off x="5934635" y="3529013"/>
                              <a:ext cx="28575" cy="25400"/>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6" name="Freeform 45"/>
                          <wps:cNvSpPr>
                            <a:spLocks/>
                          </wps:cNvSpPr>
                          <wps:spPr bwMode="auto">
                            <a:xfrm>
                              <a:off x="4786872" y="4384675"/>
                              <a:ext cx="20638" cy="20638"/>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437" name="Group 437"/>
                          <wpg:cNvGrpSpPr>
                            <a:grpSpLocks/>
                          </wpg:cNvGrpSpPr>
                          <wpg:grpSpPr bwMode="auto">
                            <a:xfrm>
                              <a:off x="4236354" y="4238625"/>
                              <a:ext cx="354020" cy="744538"/>
                              <a:chOff x="4107422" y="4238625"/>
                              <a:chExt cx="223" cy="469"/>
                            </a:xfrm>
                          </wpg:grpSpPr>
                          <wps:wsp>
                            <wps:cNvPr id="438" name="Freeform 33"/>
                            <wps:cNvSpPr>
                              <a:spLocks/>
                            </wps:cNvSpPr>
                            <wps:spPr bwMode="auto">
                              <a:xfrm>
                                <a:off x="4107478" y="4238705"/>
                                <a:ext cx="13" cy="20"/>
                              </a:xfrm>
                              <a:custGeom>
                                <a:avLst/>
                                <a:gdLst>
                                  <a:gd name="T0" fmla="*/ 1 w 68"/>
                                  <a:gd name="T1" fmla="*/ 8 h 102"/>
                                  <a:gd name="T2" fmla="*/ 2 w 68"/>
                                  <a:gd name="T3" fmla="*/ 6 h 102"/>
                                  <a:gd name="T4" fmla="*/ 0 w 68"/>
                                  <a:gd name="T5" fmla="*/ 3 h 102"/>
                                  <a:gd name="T6" fmla="*/ 3 w 68"/>
                                  <a:gd name="T7" fmla="*/ 0 h 102"/>
                                  <a:gd name="T8" fmla="*/ 6 w 68"/>
                                  <a:gd name="T9" fmla="*/ 3 h 102"/>
                                  <a:gd name="T10" fmla="*/ 5 w 68"/>
                                  <a:gd name="T11" fmla="*/ 8 h 102"/>
                                  <a:gd name="T12" fmla="*/ 1 w 68"/>
                                  <a:gd name="T13" fmla="*/ 8 h 10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8" h="102">
                                    <a:moveTo>
                                      <a:pt x="24" y="102"/>
                                    </a:moveTo>
                                    <a:lnTo>
                                      <a:pt x="0" y="73"/>
                                    </a:lnTo>
                                    <a:lnTo>
                                      <a:pt x="9" y="29"/>
                                    </a:lnTo>
                                    <a:lnTo>
                                      <a:pt x="26" y="1"/>
                                    </a:lnTo>
                                    <a:lnTo>
                                      <a:pt x="50" y="0"/>
                                    </a:lnTo>
                                    <a:lnTo>
                                      <a:pt x="68" y="34"/>
                                    </a:lnTo>
                                    <a:lnTo>
                                      <a:pt x="56" y="84"/>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39" name="Freeform 33"/>
                            <wps:cNvSpPr>
                              <a:spLocks/>
                            </wps:cNvSpPr>
                            <wps:spPr bwMode="auto">
                              <a:xfrm>
                                <a:off x="4107540" y="4238749"/>
                                <a:ext cx="15" cy="16"/>
                              </a:xfrm>
                              <a:custGeom>
                                <a:avLst/>
                                <a:gdLst>
                                  <a:gd name="T0" fmla="*/ 1 w 74"/>
                                  <a:gd name="T1" fmla="*/ 8 h 82"/>
                                  <a:gd name="T2" fmla="*/ 2 w 74"/>
                                  <a:gd name="T3" fmla="*/ 6 h 82"/>
                                  <a:gd name="T4" fmla="*/ 0 w 74"/>
                                  <a:gd name="T5" fmla="*/ 3 h 82"/>
                                  <a:gd name="T6" fmla="*/ 3 w 74"/>
                                  <a:gd name="T7" fmla="*/ 0 h 82"/>
                                  <a:gd name="T8" fmla="*/ 6 w 74"/>
                                  <a:gd name="T9" fmla="*/ 3 h 82"/>
                                  <a:gd name="T10" fmla="*/ 5 w 74"/>
                                  <a:gd name="T11" fmla="*/ 8 h 82"/>
                                  <a:gd name="T12" fmla="*/ 1 w 74"/>
                                  <a:gd name="T13" fmla="*/ 8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4" h="82">
                                    <a:moveTo>
                                      <a:pt x="24" y="82"/>
                                    </a:moveTo>
                                    <a:lnTo>
                                      <a:pt x="3" y="74"/>
                                    </a:lnTo>
                                    <a:lnTo>
                                      <a:pt x="0" y="53"/>
                                    </a:lnTo>
                                    <a:lnTo>
                                      <a:pt x="9" y="9"/>
                                    </a:lnTo>
                                    <a:lnTo>
                                      <a:pt x="32" y="0"/>
                                    </a:lnTo>
                                    <a:lnTo>
                                      <a:pt x="50" y="0"/>
                                    </a:lnTo>
                                    <a:lnTo>
                                      <a:pt x="68" y="14"/>
                                    </a:lnTo>
                                    <a:lnTo>
                                      <a:pt x="74" y="45"/>
                                    </a:lnTo>
                                    <a:lnTo>
                                      <a:pt x="59" y="78"/>
                                    </a:lnTo>
                                    <a:lnTo>
                                      <a:pt x="24"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0" name="Freeform 33"/>
                            <wps:cNvSpPr>
                              <a:spLocks/>
                            </wps:cNvSpPr>
                            <wps:spPr bwMode="auto">
                              <a:xfrm>
                                <a:off x="4107447" y="4238625"/>
                                <a:ext cx="18" cy="21"/>
                              </a:xfrm>
                              <a:custGeom>
                                <a:avLst/>
                                <a:gdLst>
                                  <a:gd name="T0" fmla="*/ 1 w 91"/>
                                  <a:gd name="T1" fmla="*/ 9 h 106"/>
                                  <a:gd name="T2" fmla="*/ 2 w 91"/>
                                  <a:gd name="T3" fmla="*/ 7 h 106"/>
                                  <a:gd name="T4" fmla="*/ 0 w 91"/>
                                  <a:gd name="T5" fmla="*/ 3 h 106"/>
                                  <a:gd name="T6" fmla="*/ 3 w 91"/>
                                  <a:gd name="T7" fmla="*/ 0 h 106"/>
                                  <a:gd name="T8" fmla="*/ 6 w 91"/>
                                  <a:gd name="T9" fmla="*/ 3 h 106"/>
                                  <a:gd name="T10" fmla="*/ 5 w 91"/>
                                  <a:gd name="T11" fmla="*/ 8 h 106"/>
                                  <a:gd name="T12" fmla="*/ 1 w 91"/>
                                  <a:gd name="T13" fmla="*/ 9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1" h="106">
                                    <a:moveTo>
                                      <a:pt x="24" y="102"/>
                                    </a:moveTo>
                                    <a:lnTo>
                                      <a:pt x="0" y="73"/>
                                    </a:lnTo>
                                    <a:lnTo>
                                      <a:pt x="9" y="29"/>
                                    </a:lnTo>
                                    <a:lnTo>
                                      <a:pt x="26" y="1"/>
                                    </a:lnTo>
                                    <a:lnTo>
                                      <a:pt x="50" y="0"/>
                                    </a:lnTo>
                                    <a:lnTo>
                                      <a:pt x="87" y="25"/>
                                    </a:lnTo>
                                    <a:lnTo>
                                      <a:pt x="91" y="59"/>
                                    </a:lnTo>
                                    <a:lnTo>
                                      <a:pt x="84" y="82"/>
                                    </a:lnTo>
                                    <a:lnTo>
                                      <a:pt x="55" y="106"/>
                                    </a:lnTo>
                                    <a:lnTo>
                                      <a:pt x="24" y="10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1" name="Freeform 33"/>
                            <wps:cNvSpPr>
                              <a:spLocks/>
                            </wps:cNvSpPr>
                            <wps:spPr bwMode="auto">
                              <a:xfrm>
                                <a:off x="4107468" y="4238751"/>
                                <a:ext cx="11" cy="16"/>
                              </a:xfrm>
                              <a:custGeom>
                                <a:avLst/>
                                <a:gdLst>
                                  <a:gd name="T0" fmla="*/ 1 w 56"/>
                                  <a:gd name="T1" fmla="*/ 9 h 78"/>
                                  <a:gd name="T2" fmla="*/ 2 w 56"/>
                                  <a:gd name="T3" fmla="*/ 7 h 78"/>
                                  <a:gd name="T4" fmla="*/ 0 w 56"/>
                                  <a:gd name="T5" fmla="*/ 3 h 78"/>
                                  <a:gd name="T6" fmla="*/ 3 w 56"/>
                                  <a:gd name="T7" fmla="*/ 0 h 78"/>
                                  <a:gd name="T8" fmla="*/ 6 w 56"/>
                                  <a:gd name="T9" fmla="*/ 3 h 78"/>
                                  <a:gd name="T10" fmla="*/ 5 w 56"/>
                                  <a:gd name="T11" fmla="*/ 8 h 78"/>
                                  <a:gd name="T12" fmla="*/ 1 w 56"/>
                                  <a:gd name="T13" fmla="*/ 9 h 7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 h="78">
                                    <a:moveTo>
                                      <a:pt x="24" y="76"/>
                                    </a:moveTo>
                                    <a:lnTo>
                                      <a:pt x="4" y="68"/>
                                    </a:lnTo>
                                    <a:lnTo>
                                      <a:pt x="0" y="47"/>
                                    </a:lnTo>
                                    <a:lnTo>
                                      <a:pt x="7" y="9"/>
                                    </a:lnTo>
                                    <a:lnTo>
                                      <a:pt x="31" y="0"/>
                                    </a:lnTo>
                                    <a:lnTo>
                                      <a:pt x="45" y="11"/>
                                    </a:lnTo>
                                    <a:lnTo>
                                      <a:pt x="55" y="26"/>
                                    </a:lnTo>
                                    <a:lnTo>
                                      <a:pt x="56" y="58"/>
                                    </a:lnTo>
                                    <a:lnTo>
                                      <a:pt x="46" y="78"/>
                                    </a:lnTo>
                                    <a:lnTo>
                                      <a:pt x="24" y="76"/>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2" name="Freeform 33"/>
                            <wps:cNvSpPr>
                              <a:spLocks/>
                            </wps:cNvSpPr>
                            <wps:spPr bwMode="auto">
                              <a:xfrm>
                                <a:off x="4107476" y="4238790"/>
                                <a:ext cx="12" cy="17"/>
                              </a:xfrm>
                              <a:custGeom>
                                <a:avLst/>
                                <a:gdLst>
                                  <a:gd name="T0" fmla="*/ 1 w 60"/>
                                  <a:gd name="T1" fmla="*/ 9 h 85"/>
                                  <a:gd name="T2" fmla="*/ 2 w 60"/>
                                  <a:gd name="T3" fmla="*/ 7 h 85"/>
                                  <a:gd name="T4" fmla="*/ 0 w 60"/>
                                  <a:gd name="T5" fmla="*/ 3 h 85"/>
                                  <a:gd name="T6" fmla="*/ 3 w 60"/>
                                  <a:gd name="T7" fmla="*/ 0 h 85"/>
                                  <a:gd name="T8" fmla="*/ 6 w 60"/>
                                  <a:gd name="T9" fmla="*/ 3 h 85"/>
                                  <a:gd name="T10" fmla="*/ 5 w 60"/>
                                  <a:gd name="T11" fmla="*/ 8 h 85"/>
                                  <a:gd name="T12" fmla="*/ 1 w 60"/>
                                  <a:gd name="T13" fmla="*/ 9 h 8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85">
                                    <a:moveTo>
                                      <a:pt x="22" y="85"/>
                                    </a:moveTo>
                                    <a:lnTo>
                                      <a:pt x="1" y="74"/>
                                    </a:lnTo>
                                    <a:lnTo>
                                      <a:pt x="0" y="47"/>
                                    </a:lnTo>
                                    <a:lnTo>
                                      <a:pt x="3" y="19"/>
                                    </a:lnTo>
                                    <a:lnTo>
                                      <a:pt x="31" y="0"/>
                                    </a:lnTo>
                                    <a:lnTo>
                                      <a:pt x="52" y="18"/>
                                    </a:lnTo>
                                    <a:lnTo>
                                      <a:pt x="60" y="42"/>
                                    </a:lnTo>
                                    <a:lnTo>
                                      <a:pt x="58" y="67"/>
                                    </a:lnTo>
                                    <a:lnTo>
                                      <a:pt x="46" y="78"/>
                                    </a:lnTo>
                                    <a:lnTo>
                                      <a:pt x="22" y="85"/>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3" name="Freeform 33"/>
                            <wps:cNvSpPr>
                              <a:spLocks/>
                            </wps:cNvSpPr>
                            <wps:spPr bwMode="auto">
                              <a:xfrm>
                                <a:off x="4107575" y="4238723"/>
                                <a:ext cx="12" cy="15"/>
                              </a:xfrm>
                              <a:custGeom>
                                <a:avLst/>
                                <a:gdLst>
                                  <a:gd name="T0" fmla="*/ 1 w 60"/>
                                  <a:gd name="T1" fmla="*/ 9 h 72"/>
                                  <a:gd name="T2" fmla="*/ 2 w 60"/>
                                  <a:gd name="T3" fmla="*/ 7 h 72"/>
                                  <a:gd name="T4" fmla="*/ 0 w 60"/>
                                  <a:gd name="T5" fmla="*/ 3 h 72"/>
                                  <a:gd name="T6" fmla="*/ 3 w 60"/>
                                  <a:gd name="T7" fmla="*/ 0 h 72"/>
                                  <a:gd name="T8" fmla="*/ 6 w 60"/>
                                  <a:gd name="T9" fmla="*/ 3 h 72"/>
                                  <a:gd name="T10" fmla="*/ 5 w 60"/>
                                  <a:gd name="T11" fmla="*/ 8 h 72"/>
                                  <a:gd name="T12" fmla="*/ 1 w 60"/>
                                  <a:gd name="T13" fmla="*/ 9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27" y="72"/>
                                    </a:moveTo>
                                    <a:lnTo>
                                      <a:pt x="7" y="62"/>
                                    </a:lnTo>
                                    <a:lnTo>
                                      <a:pt x="0" y="38"/>
                                    </a:lnTo>
                                    <a:lnTo>
                                      <a:pt x="3" y="10"/>
                                    </a:lnTo>
                                    <a:lnTo>
                                      <a:pt x="33" y="0"/>
                                    </a:lnTo>
                                    <a:lnTo>
                                      <a:pt x="52" y="9"/>
                                    </a:lnTo>
                                    <a:lnTo>
                                      <a:pt x="60" y="33"/>
                                    </a:lnTo>
                                    <a:lnTo>
                                      <a:pt x="58" y="58"/>
                                    </a:lnTo>
                                    <a:lnTo>
                                      <a:pt x="46" y="69"/>
                                    </a:lnTo>
                                    <a:lnTo>
                                      <a:pt x="27" y="7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4" name="Freeform 33"/>
                            <wps:cNvSpPr>
                              <a:spLocks/>
                            </wps:cNvSpPr>
                            <wps:spPr bwMode="auto">
                              <a:xfrm>
                                <a:off x="4107490" y="4238778"/>
                                <a:ext cx="11"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5" name="Freeform 33"/>
                            <wps:cNvSpPr>
                              <a:spLocks/>
                            </wps:cNvSpPr>
                            <wps:spPr bwMode="auto">
                              <a:xfrm>
                                <a:off x="4107443" y="4238681"/>
                                <a:ext cx="12" cy="14"/>
                              </a:xfrm>
                              <a:custGeom>
                                <a:avLst/>
                                <a:gdLst>
                                  <a:gd name="T0" fmla="*/ 1 w 60"/>
                                  <a:gd name="T1" fmla="*/ 8 h 72"/>
                                  <a:gd name="T2" fmla="*/ 2 w 60"/>
                                  <a:gd name="T3" fmla="*/ 6 h 72"/>
                                  <a:gd name="T4" fmla="*/ 0 w 60"/>
                                  <a:gd name="T5" fmla="*/ 3 h 72"/>
                                  <a:gd name="T6" fmla="*/ 3 w 60"/>
                                  <a:gd name="T7" fmla="*/ 0 h 72"/>
                                  <a:gd name="T8" fmla="*/ 6 w 60"/>
                                  <a:gd name="T9" fmla="*/ 3 h 72"/>
                                  <a:gd name="T10" fmla="*/ 5 w 60"/>
                                  <a:gd name="T11" fmla="*/ 8 h 72"/>
                                  <a:gd name="T12" fmla="*/ 1 w 60"/>
                                  <a:gd name="T13" fmla="*/ 8 h 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 h="72">
                                    <a:moveTo>
                                      <a:pt x="16" y="68"/>
                                    </a:moveTo>
                                    <a:lnTo>
                                      <a:pt x="4" y="53"/>
                                    </a:lnTo>
                                    <a:lnTo>
                                      <a:pt x="0" y="32"/>
                                    </a:lnTo>
                                    <a:lnTo>
                                      <a:pt x="1" y="11"/>
                                    </a:lnTo>
                                    <a:lnTo>
                                      <a:pt x="26" y="0"/>
                                    </a:lnTo>
                                    <a:lnTo>
                                      <a:pt x="47" y="1"/>
                                    </a:lnTo>
                                    <a:lnTo>
                                      <a:pt x="60" y="18"/>
                                    </a:lnTo>
                                    <a:lnTo>
                                      <a:pt x="58" y="60"/>
                                    </a:lnTo>
                                    <a:lnTo>
                                      <a:pt x="40" y="72"/>
                                    </a:lnTo>
                                    <a:lnTo>
                                      <a:pt x="16" y="6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6" name="Freeform 33"/>
                            <wps:cNvSpPr>
                              <a:spLocks/>
                            </wps:cNvSpPr>
                            <wps:spPr bwMode="auto">
                              <a:xfrm>
                                <a:off x="4107518" y="4238793"/>
                                <a:ext cx="11"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447" name="Freeform 33"/>
                            <wps:cNvSpPr>
                              <a:spLocks/>
                            </wps:cNvSpPr>
                            <wps:spPr bwMode="auto">
                              <a:xfrm>
                                <a:off x="4107541" y="4238698"/>
                                <a:ext cx="12" cy="12"/>
                              </a:xfrm>
                              <a:custGeom>
                                <a:avLst/>
                                <a:gdLst>
                                  <a:gd name="T0" fmla="*/ 1 w 58"/>
                                  <a:gd name="T1" fmla="*/ 8 h 63"/>
                                  <a:gd name="T2" fmla="*/ 2 w 58"/>
                                  <a:gd name="T3" fmla="*/ 6 h 63"/>
                                  <a:gd name="T4" fmla="*/ 0 w 58"/>
                                  <a:gd name="T5" fmla="*/ 2 h 63"/>
                                  <a:gd name="T6" fmla="*/ 3 w 58"/>
                                  <a:gd name="T7" fmla="*/ 0 h 63"/>
                                  <a:gd name="T8" fmla="*/ 6 w 58"/>
                                  <a:gd name="T9" fmla="*/ 3 h 63"/>
                                  <a:gd name="T10" fmla="*/ 5 w 58"/>
                                  <a:gd name="T11" fmla="*/ 8 h 63"/>
                                  <a:gd name="T12" fmla="*/ 1 w 58"/>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8" name="Freeform 33"/>
                            <wps:cNvSpPr>
                              <a:spLocks/>
                            </wps:cNvSpPr>
                            <wps:spPr bwMode="auto">
                              <a:xfrm>
                                <a:off x="4107422" y="4238709"/>
                                <a:ext cx="11" cy="12"/>
                              </a:xfrm>
                              <a:custGeom>
                                <a:avLst/>
                                <a:gdLst>
                                  <a:gd name="T0" fmla="*/ 1 w 55"/>
                                  <a:gd name="T1" fmla="*/ 8 h 63"/>
                                  <a:gd name="T2" fmla="*/ 2 w 55"/>
                                  <a:gd name="T3" fmla="*/ 6 h 63"/>
                                  <a:gd name="T4" fmla="*/ 0 w 55"/>
                                  <a:gd name="T5" fmla="*/ 2 h 63"/>
                                  <a:gd name="T6" fmla="*/ 3 w 55"/>
                                  <a:gd name="T7" fmla="*/ 0 h 63"/>
                                  <a:gd name="T8" fmla="*/ 6 w 55"/>
                                  <a:gd name="T9" fmla="*/ 3 h 63"/>
                                  <a:gd name="T10" fmla="*/ 5 w 55"/>
                                  <a:gd name="T11" fmla="*/ 8 h 63"/>
                                  <a:gd name="T12" fmla="*/ 1 w 55"/>
                                  <a:gd name="T13" fmla="*/ 8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5" h="63">
                                    <a:moveTo>
                                      <a:pt x="24" y="61"/>
                                    </a:moveTo>
                                    <a:lnTo>
                                      <a:pt x="4" y="53"/>
                                    </a:lnTo>
                                    <a:lnTo>
                                      <a:pt x="0" y="32"/>
                                    </a:lnTo>
                                    <a:lnTo>
                                      <a:pt x="11" y="10"/>
                                    </a:lnTo>
                                    <a:lnTo>
                                      <a:pt x="26" y="0"/>
                                    </a:lnTo>
                                    <a:lnTo>
                                      <a:pt x="43" y="5"/>
                                    </a:lnTo>
                                    <a:lnTo>
                                      <a:pt x="51" y="24"/>
                                    </a:lnTo>
                                    <a:lnTo>
                                      <a:pt x="55" y="44"/>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69" name="Freeform 33"/>
                            <wps:cNvSpPr>
                              <a:spLocks/>
                            </wps:cNvSpPr>
                            <wps:spPr bwMode="auto">
                              <a:xfrm>
                                <a:off x="4107518" y="4238833"/>
                                <a:ext cx="15" cy="14"/>
                              </a:xfrm>
                              <a:custGeom>
                                <a:avLst/>
                                <a:gdLst>
                                  <a:gd name="T0" fmla="*/ 1 w 75"/>
                                  <a:gd name="T1" fmla="*/ 8 h 73"/>
                                  <a:gd name="T2" fmla="*/ 2 w 75"/>
                                  <a:gd name="T3" fmla="*/ 6 h 73"/>
                                  <a:gd name="T4" fmla="*/ 0 w 75"/>
                                  <a:gd name="T5" fmla="*/ 2 h 73"/>
                                  <a:gd name="T6" fmla="*/ 3 w 75"/>
                                  <a:gd name="T7" fmla="*/ 0 h 73"/>
                                  <a:gd name="T8" fmla="*/ 6 w 75"/>
                                  <a:gd name="T9" fmla="*/ 3 h 73"/>
                                  <a:gd name="T10" fmla="*/ 5 w 75"/>
                                  <a:gd name="T11" fmla="*/ 8 h 73"/>
                                  <a:gd name="T12" fmla="*/ 1 w 75"/>
                                  <a:gd name="T13" fmla="*/ 8 h 7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5" h="73">
                                    <a:moveTo>
                                      <a:pt x="21" y="73"/>
                                    </a:moveTo>
                                    <a:lnTo>
                                      <a:pt x="3" y="55"/>
                                    </a:lnTo>
                                    <a:lnTo>
                                      <a:pt x="0" y="27"/>
                                    </a:lnTo>
                                    <a:lnTo>
                                      <a:pt x="18" y="0"/>
                                    </a:lnTo>
                                    <a:lnTo>
                                      <a:pt x="43" y="1"/>
                                    </a:lnTo>
                                    <a:lnTo>
                                      <a:pt x="64" y="2"/>
                                    </a:lnTo>
                                    <a:lnTo>
                                      <a:pt x="75" y="17"/>
                                    </a:lnTo>
                                    <a:lnTo>
                                      <a:pt x="73" y="44"/>
                                    </a:lnTo>
                                    <a:lnTo>
                                      <a:pt x="46" y="73"/>
                                    </a:lnTo>
                                    <a:lnTo>
                                      <a:pt x="21" y="73"/>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0" name="Freeform 33"/>
                            <wps:cNvSpPr>
                              <a:spLocks/>
                            </wps:cNvSpPr>
                            <wps:spPr bwMode="auto">
                              <a:xfrm>
                                <a:off x="4107473" y="4238872"/>
                                <a:ext cx="13" cy="17"/>
                              </a:xfrm>
                              <a:custGeom>
                                <a:avLst/>
                                <a:gdLst>
                                  <a:gd name="T0" fmla="*/ 1 w 65"/>
                                  <a:gd name="T1" fmla="*/ 9 h 82"/>
                                  <a:gd name="T2" fmla="*/ 2 w 65"/>
                                  <a:gd name="T3" fmla="*/ 7 h 82"/>
                                  <a:gd name="T4" fmla="*/ 0 w 65"/>
                                  <a:gd name="T5" fmla="*/ 3 h 82"/>
                                  <a:gd name="T6" fmla="*/ 3 w 65"/>
                                  <a:gd name="T7" fmla="*/ 0 h 82"/>
                                  <a:gd name="T8" fmla="*/ 6 w 65"/>
                                  <a:gd name="T9" fmla="*/ 3 h 82"/>
                                  <a:gd name="T10" fmla="*/ 5 w 65"/>
                                  <a:gd name="T11" fmla="*/ 8 h 82"/>
                                  <a:gd name="T12" fmla="*/ 1 w 65"/>
                                  <a:gd name="T13" fmla="*/ 9 h 8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5" h="82">
                                    <a:moveTo>
                                      <a:pt x="12" y="82"/>
                                    </a:moveTo>
                                    <a:lnTo>
                                      <a:pt x="0" y="61"/>
                                    </a:lnTo>
                                    <a:lnTo>
                                      <a:pt x="7" y="32"/>
                                    </a:lnTo>
                                    <a:lnTo>
                                      <a:pt x="18" y="10"/>
                                    </a:lnTo>
                                    <a:lnTo>
                                      <a:pt x="33" y="0"/>
                                    </a:lnTo>
                                    <a:lnTo>
                                      <a:pt x="54" y="1"/>
                                    </a:lnTo>
                                    <a:lnTo>
                                      <a:pt x="65" y="16"/>
                                    </a:lnTo>
                                    <a:lnTo>
                                      <a:pt x="57" y="46"/>
                                    </a:lnTo>
                                    <a:lnTo>
                                      <a:pt x="37" y="76"/>
                                    </a:lnTo>
                                    <a:lnTo>
                                      <a:pt x="12" y="8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1" name="Freeform 33"/>
                            <wps:cNvSpPr>
                              <a:spLocks/>
                            </wps:cNvSpPr>
                            <wps:spPr bwMode="auto">
                              <a:xfrm>
                                <a:off x="4107553" y="4239075"/>
                                <a:ext cx="15" cy="19"/>
                              </a:xfrm>
                              <a:custGeom>
                                <a:avLst/>
                                <a:gdLst>
                                  <a:gd name="T0" fmla="*/ 1 w 73"/>
                                  <a:gd name="T1" fmla="*/ 9 h 93"/>
                                  <a:gd name="T2" fmla="*/ 2 w 73"/>
                                  <a:gd name="T3" fmla="*/ 7 h 93"/>
                                  <a:gd name="T4" fmla="*/ 0 w 73"/>
                                  <a:gd name="T5" fmla="*/ 3 h 93"/>
                                  <a:gd name="T6" fmla="*/ 3 w 73"/>
                                  <a:gd name="T7" fmla="*/ 0 h 93"/>
                                  <a:gd name="T8" fmla="*/ 6 w 73"/>
                                  <a:gd name="T9" fmla="*/ 3 h 93"/>
                                  <a:gd name="T10" fmla="*/ 5 w 73"/>
                                  <a:gd name="T11" fmla="*/ 8 h 93"/>
                                  <a:gd name="T12" fmla="*/ 1 w 73"/>
                                  <a:gd name="T13" fmla="*/ 9 h 9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 h="93">
                                    <a:moveTo>
                                      <a:pt x="22" y="90"/>
                                    </a:moveTo>
                                    <a:lnTo>
                                      <a:pt x="0" y="72"/>
                                    </a:lnTo>
                                    <a:lnTo>
                                      <a:pt x="1" y="39"/>
                                    </a:lnTo>
                                    <a:lnTo>
                                      <a:pt x="12" y="14"/>
                                    </a:lnTo>
                                    <a:lnTo>
                                      <a:pt x="30" y="0"/>
                                    </a:lnTo>
                                    <a:lnTo>
                                      <a:pt x="54" y="0"/>
                                    </a:lnTo>
                                    <a:lnTo>
                                      <a:pt x="67" y="18"/>
                                    </a:lnTo>
                                    <a:lnTo>
                                      <a:pt x="73" y="42"/>
                                    </a:lnTo>
                                    <a:lnTo>
                                      <a:pt x="70" y="77"/>
                                    </a:lnTo>
                                    <a:lnTo>
                                      <a:pt x="51" y="93"/>
                                    </a:lnTo>
                                    <a:lnTo>
                                      <a:pt x="22" y="90"/>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2" name="Freeform 33"/>
                            <wps:cNvSpPr>
                              <a:spLocks/>
                            </wps:cNvSpPr>
                            <wps:spPr bwMode="auto">
                              <a:xfrm>
                                <a:off x="4107633" y="4238878"/>
                                <a:ext cx="12" cy="13"/>
                              </a:xfrm>
                              <a:custGeom>
                                <a:avLst/>
                                <a:gdLst>
                                  <a:gd name="T0" fmla="*/ 1 w 58"/>
                                  <a:gd name="T1" fmla="*/ 9 h 63"/>
                                  <a:gd name="T2" fmla="*/ 2 w 58"/>
                                  <a:gd name="T3" fmla="*/ 7 h 63"/>
                                  <a:gd name="T4" fmla="*/ 0 w 58"/>
                                  <a:gd name="T5" fmla="*/ 3 h 63"/>
                                  <a:gd name="T6" fmla="*/ 3 w 58"/>
                                  <a:gd name="T7" fmla="*/ 0 h 63"/>
                                  <a:gd name="T8" fmla="*/ 6 w 58"/>
                                  <a:gd name="T9" fmla="*/ 3 h 63"/>
                                  <a:gd name="T10" fmla="*/ 5 w 58"/>
                                  <a:gd name="T11" fmla="*/ 8 h 63"/>
                                  <a:gd name="T12" fmla="*/ 1 w 58"/>
                                  <a:gd name="T13" fmla="*/ 9 h 6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8" h="63">
                                    <a:moveTo>
                                      <a:pt x="24" y="61"/>
                                    </a:moveTo>
                                    <a:lnTo>
                                      <a:pt x="4" y="53"/>
                                    </a:lnTo>
                                    <a:lnTo>
                                      <a:pt x="0" y="32"/>
                                    </a:lnTo>
                                    <a:lnTo>
                                      <a:pt x="11" y="10"/>
                                    </a:lnTo>
                                    <a:lnTo>
                                      <a:pt x="26" y="0"/>
                                    </a:lnTo>
                                    <a:lnTo>
                                      <a:pt x="47" y="1"/>
                                    </a:lnTo>
                                    <a:lnTo>
                                      <a:pt x="58" y="16"/>
                                    </a:lnTo>
                                    <a:lnTo>
                                      <a:pt x="56" y="43"/>
                                    </a:lnTo>
                                    <a:lnTo>
                                      <a:pt x="46" y="63"/>
                                    </a:lnTo>
                                    <a:lnTo>
                                      <a:pt x="24" y="6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s:wsp>
                          <wps:cNvPr id="2373" name="Freeform 72"/>
                          <wps:cNvSpPr>
                            <a:spLocks/>
                          </wps:cNvSpPr>
                          <wps:spPr bwMode="auto">
                            <a:xfrm>
                              <a:off x="5064685" y="1054100"/>
                              <a:ext cx="42863" cy="38100"/>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4" name="Group 2374"/>
                          <wpg:cNvGrpSpPr>
                            <a:grpSpLocks/>
                          </wpg:cNvGrpSpPr>
                          <wpg:grpSpPr bwMode="auto">
                            <a:xfrm>
                              <a:off x="4420160" y="2881313"/>
                              <a:ext cx="53975" cy="57150"/>
                              <a:chOff x="4420160" y="2881313"/>
                              <a:chExt cx="2776" cy="2978"/>
                            </a:xfrm>
                          </wpg:grpSpPr>
                          <wps:wsp>
                            <wps:cNvPr id="2375" name="Freeform 79"/>
                            <wps:cNvSpPr>
                              <a:spLocks/>
                            </wps:cNvSpPr>
                            <wps:spPr bwMode="auto">
                              <a:xfrm>
                                <a:off x="4420160" y="2881331"/>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76" name="Freeform 80"/>
                            <wps:cNvSpPr>
                              <a:spLocks/>
                            </wps:cNvSpPr>
                            <wps:spPr bwMode="auto">
                              <a:xfrm>
                                <a:off x="4420257" y="2881313"/>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g:cNvPr id="2377" name="Group 2377"/>
                          <wpg:cNvGrpSpPr>
                            <a:grpSpLocks/>
                          </wpg:cNvGrpSpPr>
                          <wpg:grpSpPr bwMode="auto">
                            <a:xfrm>
                              <a:off x="4337266" y="2809875"/>
                              <a:ext cx="323861" cy="65088"/>
                              <a:chOff x="4115360" y="2809875"/>
                              <a:chExt cx="204" cy="41"/>
                            </a:xfrm>
                          </wpg:grpSpPr>
                          <wps:wsp>
                            <wps:cNvPr id="2378" name="Freeform 77"/>
                            <wps:cNvSpPr>
                              <a:spLocks/>
                            </wps:cNvSpPr>
                            <wps:spPr bwMode="auto">
                              <a:xfrm>
                                <a:off x="4115555" y="280990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cNvPr id="2379" name="Group 2379"/>
                            <wpg:cNvGrpSpPr>
                              <a:grpSpLocks/>
                            </wpg:cNvGrpSpPr>
                            <wpg:grpSpPr bwMode="auto">
                              <a:xfrm>
                                <a:off x="4115360" y="2809875"/>
                                <a:ext cx="12" cy="4"/>
                                <a:chOff x="4115360" y="2809875"/>
                                <a:chExt cx="10011" cy="3255"/>
                              </a:xfrm>
                            </wpg:grpSpPr>
                            <wps:wsp>
                              <wps:cNvPr id="2380" name="Freeform 316"/>
                              <wps:cNvSpPr>
                                <a:spLocks/>
                              </wps:cNvSpPr>
                              <wps:spPr bwMode="auto">
                                <a:xfrm>
                                  <a:off x="4115360" y="281020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s:wsp>
                              <wps:cNvPr id="2381" name="Freeform 317"/>
                              <wps:cNvSpPr>
                                <a:spLocks/>
                              </wps:cNvSpPr>
                              <wps:spPr bwMode="auto">
                                <a:xfrm>
                                  <a:off x="4123634" y="280987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ln>
                                  <a:headEnd/>
                                  <a:tailEnd/>
                                </a:ln>
                              </wps:spPr>
                              <wps:style>
                                <a:lnRef idx="3">
                                  <a:schemeClr val="lt1"/>
                                </a:lnRef>
                                <a:fillRef idx="1">
                                  <a:schemeClr val="accent6"/>
                                </a:fillRef>
                                <a:effectRef idx="1">
                                  <a:schemeClr val="accent6"/>
                                </a:effectRef>
                                <a:fontRef idx="minor">
                                  <a:schemeClr val="lt1"/>
                                </a:fontRef>
                              </wps:style>
                              <wps:bodyPr/>
                            </wps:wsp>
                          </wpg:grpSp>
                        </wpg:grpSp>
                        <wps:wsp>
                          <wps:cNvPr id="2382" name="Freeform 4"/>
                          <wps:cNvSpPr>
                            <a:spLocks/>
                          </wps:cNvSpPr>
                          <wps:spPr bwMode="auto">
                            <a:xfrm>
                              <a:off x="5129772" y="2998788"/>
                              <a:ext cx="738188" cy="693738"/>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s:wsp>
                          <wps:cNvPr id="2383" name="Freeform 4"/>
                          <wps:cNvSpPr>
                            <a:spLocks/>
                          </wps:cNvSpPr>
                          <wps:spPr bwMode="auto">
                            <a:xfrm>
                              <a:off x="5023410" y="3113088"/>
                              <a:ext cx="1338263" cy="1144588"/>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124A9B"/>
                            </a:solidFill>
                            <a:ln>
                              <a:headEnd/>
                              <a:tailEnd/>
                            </a:ln>
                          </wps:spPr>
                          <wps:style>
                            <a:lnRef idx="3">
                              <a:schemeClr val="lt1"/>
                            </a:lnRef>
                            <a:fillRef idx="1">
                              <a:schemeClr val="accent6"/>
                            </a:fillRef>
                            <a:effectRef idx="1">
                              <a:schemeClr val="accent6"/>
                            </a:effectRef>
                            <a:fontRef idx="minor">
                              <a:schemeClr val="lt1"/>
                            </a:fontRef>
                          </wps:style>
                          <wps:bodyPr/>
                        </wps:wsp>
                      </wpg:grpSp>
                    </wpg:wgp>
                  </a:graphicData>
                </a:graphic>
                <wp14:sizeRelH relativeFrom="margin">
                  <wp14:pctWidth>0</wp14:pctWidth>
                </wp14:sizeRelH>
              </wp:anchor>
            </w:drawing>
          </mc:Choice>
          <mc:Fallback>
            <w:pict>
              <v:group w14:anchorId="61BC8E22" id="Group 35" o:spid="_x0000_s1201" style="position:absolute;left:0;text-align:left;margin-left:-8.5pt;margin-top:3.45pt;width:520.5pt;height:564.15pt;z-index:252957696;mso-width-relative:margin" coordorigin="-1684" coordsize="116365,7165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">
                <v:group id="Group 2101" o:spid="_x0000_s1202" style="position:absolute;left:-1684;top:2939;width:116364;height:68713" coordorigin="-1290,2939" coordsize="89132,5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TextBox 2" o:spid="_x0000_s1203" type="#_x0000_t202" style="position:absolute;top:2939;width:26902;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" filled="f" stroked="f">
                    <v:textbox inset=".147mm,.147mm,.147mm,.147mm">
                      <w:txbxContent>
                        <w:p w14:paraId="0F5CBAD4" w14:textId="77777777" w:rsidR="0093248F" w:rsidRPr="0063777E" w:rsidRDefault="0093248F" w:rsidP="0093248F">
                          <w:pPr>
                            <w:spacing w:after="118"/>
                            <w:jc w:val="both"/>
                            <w:rPr>
                              <w:rFonts w:ascii="Verdana" w:eastAsia="Verdana" w:hAnsi="Verdana" w:cs="Verdana"/>
                              <w:b/>
                              <w:bCs/>
                              <w:color w:val="000000" w:themeColor="text1"/>
                              <w:kern w:val="24"/>
                              <w:sz w:val="20"/>
                              <w:szCs w:val="20"/>
                              <w14:textFill>
                                <w14:solidFill>
                                  <w14:schemeClr w14:val="tx1">
                                    <w14:satOff w14:val="0"/>
                                    <w14:lumOff w14:val="0"/>
                                  </w14:schemeClr>
                                </w14:solidFill>
                              </w14:textFill>
                            </w:rPr>
                          </w:pPr>
                          <w:r w:rsidRPr="0063777E">
                            <w:rPr>
                              <w:rFonts w:ascii="Verdana" w:eastAsia="Verdana" w:hAnsi="Verdana" w:cs="Verdana"/>
                              <w:b/>
                              <w:bCs/>
                              <w:color w:val="000000" w:themeColor="text1"/>
                              <w:kern w:val="24"/>
                              <w:sz w:val="20"/>
                              <w:szCs w:val="20"/>
                              <w14:textFill>
                                <w14:solidFill>
                                  <w14:schemeClr w14:val="tx1">
                                    <w14:satOff w14:val="0"/>
                                    <w14:lumOff w14:val="0"/>
                                  </w14:schemeClr>
                                </w14:solidFill>
                              </w14:textFill>
                            </w:rPr>
                            <w:t>West and South are the dominating region in India Epoxy Resin Market</w:t>
                          </w:r>
                        </w:p>
                      </w:txbxContent>
                    </v:textbox>
                  </v:shape>
                  <v:group id="Group 2111" o:spid="_x0000_s1204" style="position:absolute;left:1253;top:15275;width:86442;height:16703" coordorigin="1253,15275" coordsize="90276,16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">
                    <v:rect id="Rectangle 2114" o:spid="_x0000_s1205" style="position:absolute;left:1568;top:25233;width:89961;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" fillcolor="#393737 [814]" stroked="f" strokeweight="1pt">
                      <v:shadow on="t" color="black" opacity="26214f" origin=",.5" offset="0,-3pt"/>
                    </v:rect>
                    <v:rect id="Rectangle 2118" o:spid="_x0000_s1206" style="position:absolute;left:8160;top:23019;width:74940;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" fillcolor="white [3212]" stroked="f" strokeweight="1pt"/>
                    <v:rect id="Rectangle 2119" o:spid="_x0000_s1207" style="position:absolute;left:1253;top:15275;width:1289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" filled="f" stroked="f" strokeweight="1pt">
                      <v:textbox>
                        <w:txbxContent>
                          <w:p w14:paraId="73781CB2" w14:textId="77777777" w:rsidR="0093248F" w:rsidRPr="00C625B8" w:rsidRDefault="0093248F" w:rsidP="0093248F">
                            <w:pPr>
                              <w:jc w:val="both"/>
                              <w:rPr>
                                <w:rFonts w:ascii="Verdana" w:eastAsia="Verdana" w:hAnsi="Verdana" w:cs="Verdana"/>
                                <w:b/>
                                <w:bCs/>
                                <w:color w:val="000000" w:themeColor="text1"/>
                                <w:kern w:val="24"/>
                                <w:sz w:val="20"/>
                                <w:szCs w:val="20"/>
                              </w:rPr>
                            </w:pPr>
                            <w:r w:rsidRPr="00C625B8">
                              <w:rPr>
                                <w:rFonts w:ascii="Verdana" w:eastAsia="Verdana" w:hAnsi="Verdana" w:cs="Verdana"/>
                                <w:b/>
                                <w:bCs/>
                                <w:color w:val="000000" w:themeColor="text1"/>
                                <w:kern w:val="24"/>
                                <w:sz w:val="20"/>
                                <w:szCs w:val="20"/>
                              </w:rPr>
                              <w:t>KEY GROWTH FACTORS</w:t>
                            </w:r>
                          </w:p>
                        </w:txbxContent>
                      </v:textbox>
                    </v:rect>
                    <v:group id="Group 2120" o:spid="_x0000_s1208" style="position:absolute;left:8147;top:20320;width:16117;height:11347" coordorigin="8147,20320" coordsize="20456,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roundrect id="Rounded Rectangle 5" o:spid="_x0000_s1209" style="position:absolute;left:14201;top:20320;width:14402;height:1440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" filled="f" strokecolor="#aeaaaa [2414]" strokeweight="5pt">
                        <v:stroke joinstyle="miter"/>
                      </v:roundrect>
                      <v:group id="Group 2122" o:spid="_x0000_s1210" style="position:absolute;left:8147;top:25361;width:6009;height:4827" coordorigin="8147,25361" coordsize="60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">
                        <v:rect id="Rectangle 2123" o:spid="_x0000_s1211" style="position:absolute;left:9059;top:25361;width:4320;height:4320;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" fillcolor="#cfcdcd [2894]" stroked="f" strokeweight="1pt"/>
                        <v:shape id="TextBox 31" o:spid="_x0000_s1212" type="#_x0000_t202" style="position:absolute;left:8147;top:25860;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" filled="f" stroked="f">
                          <v:textbox>
                            <w:txbxContent>
                              <w:p w14:paraId="61F1D604"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01</w:t>
                                </w:r>
                              </w:p>
                            </w:txbxContent>
                          </v:textbox>
                        </v:shape>
                      </v:group>
                    </v:group>
                    <v:group id="Group 2125" o:spid="_x0000_s1213" style="position:absolute;left:26580;top:20283;width:16212;height:11695" coordorigin="26580,20283" coordsize="20577,1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roundrect id="Rounded Rectangle 9" o:spid="_x0000_s1214" style="position:absolute;left:32805;top:20283;width:14352;height:14844;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" filled="f" strokecolor="#747070 [1614]" strokeweight="5pt">
                        <v:stroke joinstyle="miter"/>
                      </v:roundrect>
                      <v:group id="Group 2127" o:spid="_x0000_s1215" style="position:absolute;left:26580;top:25371;width:6009;height:4828" coordorigin="26580,2537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">
                        <v:rect id="Rectangle 2128" o:spid="_x0000_s1216" style="position:absolute;left:27492;top:25371;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" fillcolor="#747070 [1614]" stroked="f" strokeweight="1pt"/>
                        <v:shape id="TextBox 27" o:spid="_x0000_s1217" type="#_x0000_t202" style="position:absolute;left:26580;top:25871;width:6009;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" filled="f" stroked="f">
                          <v:textbox>
                            <w:txbxContent>
                              <w:p w14:paraId="15AC5350" w14:textId="77777777" w:rsidR="0093248F" w:rsidRPr="00C625B8" w:rsidRDefault="0093248F" w:rsidP="0093248F">
                                <w:pPr>
                                  <w:jc w:val="center"/>
                                  <w:rPr>
                                    <w:rFonts w:ascii="Verdana" w:eastAsia="Verdana" w:hAnsi="Verdana" w:cs="Verdana"/>
                                    <w:b/>
                                    <w:bCs/>
                                    <w:color w:val="FFFFFF" w:themeColor="background1"/>
                                    <w:kern w:val="24"/>
                                    <w:sz w:val="16"/>
                                    <w:szCs w:val="16"/>
                                  </w:rPr>
                                </w:pPr>
                                <w:r w:rsidRPr="00C625B8">
                                  <w:rPr>
                                    <w:rFonts w:ascii="Verdana" w:eastAsia="Verdana" w:hAnsi="Verdana" w:cs="Verdana"/>
                                    <w:b/>
                                    <w:bCs/>
                                    <w:color w:val="FFFFFF" w:themeColor="background1"/>
                                    <w:kern w:val="24"/>
                                    <w:sz w:val="16"/>
                                    <w:szCs w:val="16"/>
                                  </w:rPr>
                                  <w:t>02</w:t>
                                </w:r>
                              </w:p>
                            </w:txbxContent>
                          </v:textbox>
                        </v:shape>
                      </v:group>
                    </v:group>
                    <v:group id="Group 2130" o:spid="_x0000_s1218" style="position:absolute;left:45073;top:19721;width:16827;height:11296" coordorigin="45073,19721" coordsize="21356,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">
                      <v:roundrect id="Rounded Rectangle 13" o:spid="_x0000_s1219" style="position:absolute;left:50945;top:19721;width:15485;height:14337;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" filled="f" strokecolor="#aeaaaa [2414]" strokeweight="5pt">
                        <v:stroke joinstyle="miter"/>
                      </v:roundrect>
                      <v:group id="Group 2132" o:spid="_x0000_s1220" style="position:absolute;left:45073;top:25119;width:6015;height:4828" coordorigin="45073,25119" coordsize="601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">
                        <v:rect id="Rectangle 2133" o:spid="_x0000_s1221" style="position:absolute;left:45985;top:25119;width:4320;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" fillcolor="#aeaaaa [2414]" strokecolor="#aeaaaa [2414]" strokeweight="1pt"/>
                        <v:shape id="TextBox 23" o:spid="_x0000_s1222" type="#_x0000_t202" style="position:absolute;left:45073;top:25619;width:601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" filled="f" stroked="f">
                          <v:textbox>
                            <w:txbxContent>
                              <w:p w14:paraId="0F04E135"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03</w:t>
                                </w:r>
                              </w:p>
                            </w:txbxContent>
                          </v:textbox>
                        </v:shape>
                      </v:group>
                    </v:group>
                    <v:rect id="Rectangle 2135" o:spid="_x0000_s1223" style="position:absolute;left:11638;top:23483;width:14041;height:7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" filled="f" stroked="f">
                      <v:textbox>
                        <w:txbxContent>
                          <w:p w14:paraId="49406A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Rising Disposable</w:t>
                            </w:r>
                          </w:p>
                          <w:p w14:paraId="4734061F" w14:textId="77777777" w:rsidR="0093248F" w:rsidRPr="0052446E" w:rsidRDefault="0093248F" w:rsidP="0093248F">
                            <w:pPr>
                              <w:spacing w:line="276" w:lineRule="auto"/>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Income</w:t>
                            </w:r>
                          </w:p>
                        </w:txbxContent>
                      </v:textbox>
                    </v:rect>
                    <v:rect id="Rectangle 2136" o:spid="_x0000_s1224" style="position:absolute;left:29988;top:22905;width:12653;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" filled="f" stroked="f">
                      <v:textbox>
                        <w:txbxContent>
                          <w:p w14:paraId="31DBAB74" w14:textId="77777777" w:rsidR="0093248F" w:rsidRPr="00C625B8" w:rsidRDefault="0093248F" w:rsidP="0093248F">
                            <w:pPr>
                              <w:jc w:val="center"/>
                              <w:rPr>
                                <w:rFonts w:ascii="Verdana" w:eastAsia="Verdana" w:hAnsi="Verdana" w:cs="Verdana"/>
                                <w:b/>
                                <w:bCs/>
                                <w:color w:val="000000" w:themeColor="text1"/>
                                <w:kern w:val="24"/>
                                <w:sz w:val="18"/>
                                <w:szCs w:val="18"/>
                              </w:rPr>
                            </w:pPr>
                            <w:r w:rsidRPr="00C625B8">
                              <w:rPr>
                                <w:rFonts w:ascii="Verdana" w:eastAsia="Verdana" w:hAnsi="Verdana" w:cs="Verdana"/>
                                <w:b/>
                                <w:bCs/>
                                <w:color w:val="000000" w:themeColor="text1"/>
                                <w:kern w:val="24"/>
                                <w:sz w:val="18"/>
                                <w:szCs w:val="18"/>
                              </w:rPr>
                              <w:t>Shorter Repainting Cycle</w:t>
                            </w:r>
                          </w:p>
                        </w:txbxContent>
                      </v:textbox>
                    </v:rect>
                    <v:rect id="Rectangle 2137" o:spid="_x0000_s1225" style="position:absolute;left:48230;top:22581;width:16317;height:6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" filled="f" stroked="f">
                      <v:textbox>
                        <w:txbxContent>
                          <w:p w14:paraId="534D52F6" w14:textId="77777777" w:rsidR="0093248F" w:rsidRPr="009242A0" w:rsidRDefault="0093248F" w:rsidP="0093248F">
                            <w:pPr>
                              <w:jc w:val="center"/>
                              <w:rPr>
                                <w:rFonts w:ascii="Verdana" w:eastAsia="Verdana" w:hAnsi="Verdana" w:cs="Verdana"/>
                                <w:b/>
                                <w:bCs/>
                                <w:color w:val="000000" w:themeColor="text1"/>
                                <w:kern w:val="24"/>
                                <w:sz w:val="18"/>
                                <w:szCs w:val="18"/>
                                <w:lang w:val="en-US"/>
                              </w:rPr>
                            </w:pPr>
                            <w:r>
                              <w:rPr>
                                <w:rFonts w:ascii="Verdana" w:eastAsia="Verdana" w:hAnsi="Verdana" w:cs="Verdana"/>
                                <w:b/>
                                <w:bCs/>
                                <w:color w:val="000000" w:themeColor="text1"/>
                                <w:kern w:val="24"/>
                                <w:sz w:val="18"/>
                                <w:szCs w:val="18"/>
                                <w:lang w:val="en-US"/>
                              </w:rPr>
                              <w:t>Robust Automotive and Consumable Sector</w:t>
                            </w:r>
                          </w:p>
                        </w:txbxContent>
                      </v:textbox>
                    </v:rect>
                    <v:group id="Group 2138" o:spid="_x0000_s1226" style="position:absolute;left:63337;top:19460;width:16713;height:11512" coordorigin="63337,19460" coordsize="21213,1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">
                      <v:roundrect id="Rounded Rectangle 13" o:spid="_x0000_s1227" style="position:absolute;left:69352;top:19460;width:15198;height:14612;rotation:-45;visibility:visible;mso-wrap-style:square;v-text-anchor:middle" arcsize="70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" filled="f" strokecolor="#cfcdcd [2894]" strokeweight="5pt">
                        <v:stroke joinstyle="miter"/>
                      </v:roundrect>
                      <v:group id="Group 2208" o:spid="_x0000_s1228" style="position:absolute;left:63337;top:24801;width:6008;height:4828" coordorigin="63337,24801" coordsize="6008,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rect id="Rectangle 2209" o:spid="_x0000_s1229" style="position:absolute;left:64248;top:24801;width:4321;height:432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" fillcolor="#cfcdcd [2894]" stroked="f" strokeweight="1pt"/>
                        <v:shape id="TextBox 19" o:spid="_x0000_s1230" type="#_x0000_t202" style="position:absolute;left:63337;top:25301;width:6008;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" filled="f" stroked="f">
                          <v:textbox>
                            <w:txbxContent>
                              <w:p w14:paraId="58748EB1" w14:textId="77777777" w:rsidR="0093248F" w:rsidRPr="00C625B8" w:rsidRDefault="0093248F" w:rsidP="0093248F">
                                <w:pPr>
                                  <w:jc w:val="center"/>
                                  <w:rPr>
                                    <w:rFonts w:ascii="Verdana" w:eastAsia="Verdana" w:hAnsi="Verdana" w:cs="Verdana"/>
                                    <w:b/>
                                    <w:bCs/>
                                    <w:color w:val="000000" w:themeColor="text1"/>
                                    <w:kern w:val="24"/>
                                    <w:sz w:val="16"/>
                                    <w:szCs w:val="16"/>
                                  </w:rPr>
                                </w:pPr>
                                <w:r w:rsidRPr="00C625B8">
                                  <w:rPr>
                                    <w:rFonts w:ascii="Verdana" w:eastAsia="Verdana" w:hAnsi="Verdana" w:cs="Verdana"/>
                                    <w:b/>
                                    <w:bCs/>
                                    <w:color w:val="000000" w:themeColor="text1"/>
                                    <w:kern w:val="24"/>
                                    <w:sz w:val="16"/>
                                    <w:szCs w:val="16"/>
                                  </w:rPr>
                                  <w:t>04</w:t>
                                </w:r>
                              </w:p>
                            </w:txbxContent>
                          </v:textbox>
                        </v:shape>
                      </v:group>
                    </v:group>
                    <v:rect id="Rectangle 2211" o:spid="_x0000_s1231" style="position:absolute;left:67139;top:22683;width:13070;height:7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" filled="f" stroked="f">
                      <v:textbox>
                        <w:txbxContent>
                          <w:p w14:paraId="0A9308A7" w14:textId="77777777" w:rsidR="0093248F" w:rsidRPr="0052446E" w:rsidRDefault="0093248F" w:rsidP="0093248F">
                            <w:pPr>
                              <w:jc w:val="center"/>
                              <w:rPr>
                                <w:rFonts w:ascii="Verdana" w:eastAsia="Verdana" w:hAnsi="Verdana" w:cs="Verdana"/>
                                <w:b/>
                                <w:bCs/>
                                <w:color w:val="000000" w:themeColor="text1"/>
                                <w:kern w:val="24"/>
                                <w:sz w:val="18"/>
                                <w:szCs w:val="18"/>
                              </w:rPr>
                            </w:pPr>
                            <w:r w:rsidRPr="0052446E">
                              <w:rPr>
                                <w:rFonts w:ascii="Verdana" w:eastAsia="Verdana" w:hAnsi="Verdana" w:cs="Verdana"/>
                                <w:b/>
                                <w:bCs/>
                                <w:color w:val="000000" w:themeColor="text1"/>
                                <w:kern w:val="24"/>
                                <w:sz w:val="18"/>
                                <w:szCs w:val="18"/>
                              </w:rPr>
                              <w:t>Increasing Focus on Renewable sector</w:t>
                            </w:r>
                          </w:p>
                        </w:txbxContent>
                      </v:textbox>
                    </v:rect>
                  </v:group>
                  <v:shape id="Diagram 2212" o:spid="_x0000_s1232" type="#_x0000_t75" style="position:absolute;left:-32689;top:33227;width:153214;height:24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">
                    <v:imagedata r:id="rId102" o:title=""/>
                    <o:lock v:ext="edit" aspectratio="f"/>
                  </v:shape>
                  <v:group id="组合 17" o:spid="_x0000_s1233" style="position:absolute;left:32958;top:4616;width:12998;height:12139" coordorigin="33631,4616" coordsize="37949,40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shape id="Freeform 12" o:spid="_x0000_s1234" style="position:absolute;left:43609;top:4616;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7" o:spid="_x0000_s1235" style="position:absolute;left:38958;top:5394;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28" o:spid="_x0000_s1236" style="position:absolute;left:59690;top:9902;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37" style="position:absolute;left:36672;top:31524;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" path="m244,525l124,430,109,295,44,205,,24,93,r56,70l260,72r55,202l303,406,244,525xe" fillcolor="#323e4f [2415]" strokecolor="white [3201]" strokeweight="1.5pt">
                      <v:stroke joinstyle="miter"/>
                      <v:path arrowok="t" o:connecttype="custom" o:connectlocs="0,0;0,0;0,0;0,0;0,0;0,0;0,0;0,0;0,0;0,0;0,0" o:connectangles="0,0,0,0,0,0,0,0,0,0,0"/>
                    </v:shape>
                    <v:group id="组合 16" o:spid="_x0000_s1238" style="position:absolute;left:69199;top:42414;width:2382;height:3096" coordorigin="69199,42414"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">
                      <v:shape id="Freeform 33" o:spid="_x0000_s1239" style="position:absolute;left:69866;top:43811;width:349;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240" style="position:absolute;left:70454;top:44256;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241" style="position:absolute;left:69199;top:42414;width:318;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242" style="position:absolute;left:71263;top:45288;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243" style="position:absolute;left:42625;top:9061;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244" style="position:absolute;left:46625;top:39906;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245" style="position:absolute;left:46498;top:38128;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246" style="position:absolute;left:50880;top:29905;width:285;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group id="Group 2227" o:spid="_x0000_s1247" style="position:absolute;left:33631;top:37001;width:3540;height:7445" coordorigin="32608,37001"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">
                      <v:shape id="Freeform 33" o:spid="_x0000_s1248" style="position:absolute;left:32608;top:37002;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" path="m24,102l,73,9,29,26,1,50,,68,34,56,84,24,102xe" fillcolor="#70ad47 [3209]" strokecolor="white [3201]" strokeweight="1.5pt">
                        <v:stroke joinstyle="miter"/>
                        <v:path arrowok="t" o:connecttype="custom" o:connectlocs="0,2;0,1;0,1;1,0;1,1;1,2;0,2" o:connectangles="0,0,0,0,0,0,0"/>
                      </v:shape>
                      <v:shape id="Freeform 33" o:spid="_x0000_s1249" style="position:absolute;left:32609;top:37002;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" path="m24,82l3,74,,53,9,9,32,,50,,68,14r6,31l59,78,24,82xe" fillcolor="#70ad47 [3209]" strokecolor="white [3201]" strokeweight="1.5pt">
                        <v:stroke joinstyle="miter"/>
                        <v:path arrowok="t" o:connecttype="custom" o:connectlocs="0,2;0,1;0,1;1,0;1,1;1,2;0,2" o:connectangles="0,0,0,0,0,0,0"/>
                      </v:shape>
                      <v:shape id="Freeform 33" o:spid="_x0000_s1250" style="position:absolute;left:32608;top:37001;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251" style="position:absolute;left:32608;top:37002;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" path="m24,76l4,68,,47,7,9,31,,45,11,55,26r1,32l46,78,24,76xe" fillcolor="#70ad47 [3209]" strokecolor="white [3201]" strokeweight="1.5pt">
                        <v:stroke joinstyle="miter"/>
                        <v:path arrowok="t" o:connecttype="custom" o:connectlocs="0,2;0,1;0,1;1,0;1,1;1,2;0,2" o:connectangles="0,0,0,0,0,0,0"/>
                      </v:shape>
                      <v:shape id="Freeform 33" o:spid="_x0000_s1252" style="position:absolute;left:32608;top:37002;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" path="m22,85l1,74,,47,3,19,31,,52,18r8,24l58,67,46,78,22,85xe" fillcolor="#70ad47 [3209]" strokecolor="white [3201]" strokeweight="1.5pt">
                        <v:stroke joinstyle="miter"/>
                        <v:path arrowok="t" o:connecttype="custom" o:connectlocs="0,2;0,1;0,1;1,0;1,1;1,2;0,2" o:connectangles="0,0,0,0,0,0,0"/>
                      </v:shape>
                      <v:shape id="Freeform 33" o:spid="_x0000_s1253" style="position:absolute;left:32609;top:37002;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" path="m27,72l7,62,,38,3,10,33,,52,9r8,24l58,58,46,69,27,72xe" fillcolor="#70ad47 [3209]" strokecolor="white [3201]" strokeweight="1.5pt">
                        <v:stroke joinstyle="miter"/>
                        <v:path arrowok="t" o:connecttype="custom" o:connectlocs="0,2;0,1;0,1;1,0;1,1;1,2;0,2" o:connectangles="0,0,0,0,0,0,0"/>
                      </v:shape>
                      <v:shape id="Freeform 33" o:spid="_x0000_s1254" style="position:absolute;left:32608;top:37002;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5" style="position:absolute;left:32608;top:37001;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" path="m16,68l4,53,,32,1,11,26,,47,1,60,18,58,60,40,72,16,68xe" fillcolor="#70ad47 [3209]" strokecolor="white [3201]" strokeweight="1.5pt">
                        <v:stroke joinstyle="miter"/>
                        <v:path arrowok="t" o:connecttype="custom" o:connectlocs="0,2;0,1;0,1;1,0;1,1;1,2;0,2" o:connectangles="0,0,0,0,0,0,0"/>
                      </v:shape>
                      <v:shape id="Freeform 33" o:spid="_x0000_s1256" style="position:absolute;left:32608;top:37002;width:1;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shape id="Freeform 33" o:spid="_x0000_s1257" style="position:absolute;left:32609;top:37001;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" path="m24,61l4,53,,32,11,10,26,,47,1,58,16,56,43,46,63,24,61xe" fillcolor="#70ad47 [3209]" strokecolor="white [3201]" strokeweight="1.5pt">
                        <v:stroke joinstyle="miter"/>
                        <v:path arrowok="t" o:connecttype="custom" o:connectlocs="0,2;0,1;0,0;1,0;1,1;1,2;0,2" o:connectangles="0,0,0,0,0,0,0"/>
                      </v:shape>
                      <v:shape id="Freeform 33" o:spid="_x0000_s1258" style="position:absolute;left:32608;top:37002;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259" style="position:absolute;left:32608;top:37003;width:1;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" path="m21,73l3,55,,27,18,,43,1,64,2,75,17,73,44,46,73r-25,xe" fillcolor="#70ad47 [3209]" strokecolor="white [3201]" strokeweight="1.5pt">
                        <v:stroke joinstyle="miter"/>
                        <v:path arrowok="t" o:connecttype="custom" o:connectlocs="0,2;0,1;0,0;1,0;1,1;1,2;0,2" o:connectangles="0,0,0,0,0,0,0"/>
                      </v:shape>
                      <v:shape id="Freeform 33" o:spid="_x0000_s1260" style="position:absolute;left:32608;top:37003;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" path="m12,82l,61,7,32,18,10,33,,54,1,65,16,57,46,37,76,12,82xe" fillcolor="#70ad47 [3209]" strokecolor="white [3201]" strokeweight="1.5pt">
                        <v:stroke joinstyle="miter"/>
                        <v:path arrowok="t" o:connecttype="custom" o:connectlocs="0,2;0,1;0,1;1,0;1,1;1,2;0,2" o:connectangles="0,0,0,0,0,0,0"/>
                      </v:shape>
                      <v:shape id="Freeform 33" o:spid="_x0000_s1261" style="position:absolute;left:32609;top:37005;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" path="m22,90l,72,1,39,12,14,30,,54,,67,18r6,24l70,77,51,93,22,90xe" fillcolor="#70ad47 [3209]" strokecolor="white [3201]" strokeweight="1.5pt">
                        <v:stroke joinstyle="miter"/>
                        <v:path arrowok="t" o:connecttype="custom" o:connectlocs="0,2;0,1;0,1;1,0;1,1;1,2;0,2" o:connectangles="0,0,0,0,0,0,0"/>
                      </v:shape>
                      <v:shape id="Freeform 33" o:spid="_x0000_s1262" style="position:absolute;left:32610;top:37003;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" path="m24,61l4,53,,32,11,10,26,,47,1,58,16,56,43,46,63,24,61xe" fillcolor="#70ad47 [3209]" strokecolor="white [3201]" strokeweight="1.5pt">
                        <v:stroke joinstyle="miter"/>
                        <v:path arrowok="t" o:connecttype="custom" o:connectlocs="0,2;0,1;0,1;1,0;1,1;1,2;0,2" o:connectangles="0,0,0,0,0,0,0"/>
                      </v:shape>
                    </v:group>
                    <v:shape id="Freeform 72" o:spid="_x0000_s1263" style="position:absolute;left:42180;top:5156;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388" o:spid="_x0000_s1264" style="position:absolute;left:35735;top:23428;width:540;height:571" coordorigin="35735,23428"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79" o:spid="_x0000_s1265" style="position:absolute;left:35735;top:23428;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266" style="position:absolute;left:35736;top:23428;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391" o:spid="_x0000_s1267" style="position:absolute;left:34449;top:22713;width:3239;height:651" coordorigin="32687,22713"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77" o:spid="_x0000_s1268" style="position:absolute;left:32689;top:22714;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393" o:spid="_x0000_s1269" style="position:absolute;left:32687;top:22713;width:0;height:0" coordorigin="32687,22713"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Freeform 316" o:spid="_x0000_s1270" style="position:absolute;left:32687;top:22717;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271" style="position:absolute;left:32770;top:22713;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group>
                  <v:shape id="Picture 396" o:spid="_x0000_s1272" type="#_x0000_t75" style="position:absolute;left:-1290;top:31342;width:19454;height: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">
                    <v:imagedata r:id="rId103" o:title=""/>
                  </v:shape>
                </v:group>
                <v:group id="组合 17" o:spid="_x0000_s1273" style="position:absolute;left:36851;width:32252;height:20820" coordorigin="36851" coordsize="45497,5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Freeform 4" o:spid="_x0000_s1274" style="position:absolute;left:39518;top:12144;width:13430;height:12144;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b4c7e7" strokecolor="white [3201]" strokeweight="1.5pt">
                    <v:stroke joinstyle="miter"/>
                    <v:path arrowok="t" o:connecttype="custom" o:connectlocs="0,0;0,0;0,0;0,0;0,0;0,0;0,0;0,0;0,0;0,0;0,0;0,0;0,0;0,0;0,0;0,0;0,0;0,0;0,0;0,0;0,0;0,0;0,0;0,0;0,0;0,0;0,0;0,0;0,0;0,0;0,0;0,0;0,0;0,0;0,0;0,0;0,0;0,0;0,0;0,0;0,0;0,0;0,0;0,0;0,0;0,0;0,0" o:connectangles="0,0,0,0,0,0,0,0,0,0,0,0,0,0,0,0,0,0,0,0,0,0,0,0,0,0,0,0,0,0,0,0,0,0,0,0,0,0,0,0,0,0,0,0,0,0,0"/>
                  </v:shape>
                  <v:shape id="Freeform 5" o:spid="_x0000_s1275" style="position:absolute;left:36851;top:21224;width:9922;height:7986;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323e4f [2415]" strokecolor="white [3201]" strokeweight="1.5pt">
                    <v:stroke joinstyle="miter"/>
                    <v:path arrowok="t" o:connecttype="custom" o:connectlocs="0,0;0,0;0,0;0,0;0,0;0,0;0,0;0,0;0,0;0,0;0,0;0,0;0,0;0,0;0,0;0,0;0,0;0,0;0,0;0,0;0,0;0,0;0,0;0,0;0,0;0,0;0,0;0,0;0,0;0,0;0,0;0,0;0,0;0,0;0,0;0,0;0,0;0,0;0,0;0,0;0,0;0,0;0,0;0,0;0,0;0,0;0,0;0,0;0,0;0,0;0,0;0,0;0,0" o:connectangles="0,0,0,0,0,0,0,0,0,0,0,0,0,0,0,0,0,0,0,0,0,0,0,0,0,0,0,0,0,0,0,0,0,0,0,0,0,0,0,0,0,0,0,0,0,0,0,0,0,0,0,0,0"/>
                  </v:shape>
                  <v:shape id="Freeform 6" o:spid="_x0000_s1276" style="position:absolute;left:43884;top:26177;width:13366;height:10954;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323e4f [2415]" strokecolor="white [3201]" strokeweight="1.5pt">
                    <v:stroke joinstyle="miter"/>
                    <v:path arrowok="t" o:connecttype="custom" o:connectlocs="0,0;0,0;0,0;0,0;0,0;0,0;0,0;0,0;0,0;0,0;0,0;0,0;0,0;0,0;0,0;0,0;0,0;0,0;0,0;0,0;0,0;0,0;0,0;0,0;0,0;0,0;0,0;0,0;0,0;0,0;0,0;0,0;0,0;0,0;0,0;0,0;0,0;0,0;0,0;0,0;0,0;0,0;0,0;0,0;0,0;0,0;0,0;0,0;0,0;0,0;0,0;0,0;0,0;0,0;0,0;0,0;0,0;0,0" o:connectangles="0,0,0,0,0,0,0,0,0,0,0,0,0,0,0,0,0,0,0,0,0,0,0,0,0,0,0,0,0,0,0,0,0,0,0,0,0,0,0,0,0,0,0,0,0,0,0,0,0,0,0,0,0,0,0,0,0,0"/>
                  </v:shape>
                  <v:shape id="Freeform 7" o:spid="_x0000_s1277" style="position:absolute;left:45916;top:32575;width:7366;height:11811;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124a9b" strokecolor="white [3201]" strokeweight="1.5pt">
                    <v:stroke joinstyle="miter"/>
                    <v:path arrowok="t" o:connecttype="custom" o:connectlocs="0,0;0,0;0,0;0,0;0,0;0,0;0,0;0,0;0,0;0,0;0,0;0,0;0,0;0,0;0,0;0,0;0,0;0,0;0,0;0,0;0,0;0,0;0,0;0,0;0,0;0,0;0,0;0,0;0,0;0,0;0,0;0,0;0,0;0,0;0,0;0,0;0,0;0,0;0,0;0,0;0,0;0,0;0,0;0,0;0,0;0,0;0,0;0,0" o:connectangles="0,0,0,0,0,0,0,0,0,0,0,0,0,0,0,0,0,0,0,0,0,0,0,0,0,0,0,0,0,0,0,0,0,0,0,0,0,0,0,0,0,0,0,0,0,0,0,0"/>
                  </v:shape>
                  <v:shape id="Freeform 9" o:spid="_x0000_s1278" style="position:absolute;left:46027;top:18034;width:14208;height:9858;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323e4f [2415]" strokecolor="white [3201]" strokeweight="1.5pt">
                    <v:stroke joinstyle="miter"/>
                    <v:path arrowok="t" o:connecttype="custom" o:connectlocs="0,0;0,0;0,0;0,0;0,0;0,0;0,0;0,0;0,0;0,0;0,0;0,0;0,0;0,0;0,0;0,0;0,0;0,0;0,0;0,0;0,0;0,0;0,0;0,0;0,0;0,0;0,0;0,0;0,0;0,0;0,0;0,0;0,0;0,0;0,0;0,0;0,0;0,0;0,0;0,0;0,0;0,0;0,0;0,0;0,0;0,0;0,0;0,0;0,0;0,0" o:connectangles="0,0,0,0,0,0,0,0,0,0,0,0,0,0,0,0,0,0,0,0,0,0,0,0,0,0,0,0,0,0,0,0,0,0,0,0,0,0,0,0,0,0,0,0,0,0,0,0,0,0"/>
                  </v:shape>
                  <v:shape id="Freeform 10" o:spid="_x0000_s1279" style="position:absolute;left:51297;top:11890;width:11652;height:11208;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b4c6e7 [1300]" strokecolor="white [3201]" strokeweight="1.5pt">
                    <v:stroke joinstyle="miter"/>
                    <v:path arrowok="t" o:connecttype="custom" o:connectlocs="0,0;0,0;0,0;0,0;0,0;0,0;0,0;0,0;0,0;0,0;0,0;0,0;0,0;0,0;0,0;0,0;0,0;0,0;0,0;0,0;0,0;0,0;0,0;0,0;0,0;0,0;0,0;0,0;0,0;0,0;0,0;0,0;0,0;0,0;0,0;0,0;0,0;0,0;0,0;0,0;0,0;0,0;0,0;0,0;0,0;0,0;0,0;0,0;0,0;0,0;0,0;0,0" o:connectangles="0,0,0,0,0,0,0,0,0,0,0,0,0,0,0,0,0,0,0,0,0,0,0,0,0,0,0,0,0,0,0,0,0,0,0,0,0,0,0,0,0,0,0,0,0,0,0,0,0,0,0,0"/>
                  </v:shape>
                  <v:shape id="Freeform 11" o:spid="_x0000_s1280" style="position:absolute;left:56107;top:22701;width:6620;height:10922;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c5e0b3 [1305]" strokecolor="white [3201]" strokeweight="1.5pt">
                    <v:stroke joinstyle="miter"/>
                    <v:path arrowok="t" o:connecttype="custom" o:connectlocs="0,0;0,0;0,0;0,0;0,0;0,0;0,0;0,0;0,0;0,0;0,0;0,0;0,0;0,0;0,0;0,0;0,0;0,0;0,0;0,0;0,0;0,0;0,0;0,0;0,0;0,0;0,0;0,0;0,0;0,0;0,0;0,0;0,0;0,0;0,0;0,0;0,0" o:connectangles="0,0,0,0,0,0,0,0,0,0,0,0,0,0,0,0,0,0,0,0,0,0,0,0,0,0,0,0,0,0,0,0,0,0,0,0,0"/>
                  </v:shape>
                  <v:shape id="Freeform 12" o:spid="_x0000_s1281" style="position:absolute;left:52075;top:10001;width:5175;height:4651;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" path="m,592l108,510,93,405,108,235r95,-75l378,101r157,45l608,195r89,-4l624,61,743,r75,60l848,150r100,90l1143,280r135,105l1278,505r210,20l1628,660,1323,899r-11,116l1278,1090r51,126l1207,1301r2,165l938,1405,723,1300,579,1196r58,-93l489,1046,399,946r-168,99l109,944r,-96l157,673,,592xe" fillcolor="#b4c6e7 [1300]" strokecolor="white [3201]" strokeweight="1.5pt">
                    <v:stroke joinstyle="miter"/>
                    <v:path arrowok="t" o:connecttype="custom" o:connectlocs="0,0;0,0;0,0;0,0;0,0;0,0;0,0;0,0;0,0;0,0;0,0;0,0;0,0;0,0;0,0;0,0;0,0;0,0;0,0;0,0;0,0;0,0;0,0;0,0;0,0;0,0;0,0;0,0;0,0;0,0;0,0;0,0;0,0;0,0;0,0;0,0" o:connectangles="0,0,0,0,0,0,0,0,0,0,0,0,0,0,0,0,0,0,0,0,0,0,0,0,0,0,0,0,0,0,0,0,0,0,0,0"/>
                  </v:shape>
                  <v:shape id="Freeform 13" o:spid="_x0000_s1282" style="position:absolute;left:60949;top:16795;width:7763;height:5493;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c5e0b3 [1305]" strokecolor="white [3201]" strokeweight="1.5pt">
                    <v:stroke joinstyle="miter"/>
                    <v:path arrowok="t" o:connecttype="custom" o:connectlocs="0,0;0,0;0,0;0,0;0,0;0,0;0,0;0,0;0,0;0,0;0,0;0,0;0,0;0,0;0,0;0,0;0,0;0,0;0,0;0,0;0,0;0,0;0,0;0,0;0,0;0,0;0,0;0,0;0,0;0,0;0,0;0,0;0,0" o:connectangles="0,0,0,0,0,0,0,0,0,0,0,0,0,0,0,0,0,0,0,0,0,0,0,0,0,0,0,0,0,0,0,0,0"/>
                  </v:shape>
                  <v:shape id="Freeform 14" o:spid="_x0000_s1283" style="position:absolute;left:58108;top:25225;width:9731;height:8398;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c5e0b3 [1305]" strokecolor="white [3201]" strokeweight="1.5pt">
                    <v:stroke joinstyle="miter"/>
                    <v:path arrowok="t" o:connecttype="custom" o:connectlocs="0,0;0,0;0,0;0,0;0,0;0,0;0,0;0,0;0,0;0,0;0,0;0,0;0,0;0,0;0,0;0,0;0,0;0,0;0,0;0,0;0,0;0,0;0,0;0,0;0,0;0,0;0,0;0,0;0,0;0,0;0,0;0,0;0,0;0,0;0,0;0,0;0,0;0,0;0,0" o:connectangles="0,0,0,0,0,0,0,0,0,0,0,0,0,0,0,0,0,0,0,0,0,0,0,0,0,0,0,0,0,0,0,0,0,0,0,0,0,0,0"/>
                  </v:shape>
                  <v:shape id="Freeform 15" o:spid="_x0000_s1284" style="position:absolute;left:61108;top:20288;width:7144;height:5937;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c5e0b3 [1305]" strokecolor="white [3201]" strokeweight="1.5pt">
                    <v:stroke joinstyle="miter"/>
                    <v:path arrowok="t" o:connecttype="custom" o:connectlocs="0,0;0,0;0,0;0,0;0,0;0,0;0,0;0,0;0,0;0,0;0,0;0,0;0,0;0,0;0,0;0,0;0,0;0,0;0,0;0,0;0,0;0,0;0,0;0,0;0,0;0,0;0,0;0,0;0,0;0,0;0,0;0,0" o:connectangles="0,0,0,0,0,0,0,0,0,0,0,0,0,0,0,0,0,0,0,0,0,0,0,0,0,0,0,0,0,0,0,0"/>
                  </v:shape>
                  <v:shape id="Freeform 16" o:spid="_x0000_s1285" style="position:absolute;left:65061;top:16906;width:6001;height:9891;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c5e0b3 [1305]" strokecolor="white [3201]" strokeweight="1.5pt">
                    <v:stroke joinstyle="miter"/>
                    <v:path arrowok="t" o:connecttype="custom" o:connectlocs="0,0;0,0;0,0;0,0;0,0;0,0;0,0;0,0;0,0;0,0;0,0;0,0;0,0;0,0;0,0;0,0;0,0;0,0;0,0;0,0;0,0;0,0;0,0;0,0;0,0;0,0;0,0;0,0;0,0;0,0;0,0;0,0;0,0;0,0;0,0;0,0;0,0;0,0;0,0;0,0;0,0;0,0" o:connectangles="0,0,0,0,0,0,0,0,0,0,0,0,0,0,0,0,0,0,0,0,0,0,0,0,0,0,0,0,0,0,0,0,0,0,0,0,0,0,0,0,0,0"/>
                  </v:shape>
                  <v:shape id="Freeform 17" o:spid="_x0000_s1286" style="position:absolute;left:47424;top:10779;width:4667;height:5683;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b4c6e7 [1300]" strokecolor="white [3201]" strokeweight="1.5pt">
                    <v:stroke joinstyle="miter"/>
                    <v:path arrowok="t" o:connecttype="custom" o:connectlocs="0,0;0,0;0,0;0,0;0,0;0,0;0,0;0,0;0,0;0,0;0,0;0,0;0,0;0,0;0,0;0,0;0,0;0,0;0,0;0,0;0,0;0,0;0,0;0,0;0,0;0,0;0,0;0,0;0,0;0,0;0,0;0,0;0,0;0,0;0,0;0,0;0,0;0,0;0,0;0,0;0,0;0,0;0,0;0,0;0,0" o:connectangles="0,0,0,0,0,0,0,0,0,0,0,0,0,0,0,0,0,0,0,0,0,0,0,0,0,0,0,0,0,0,0,0,0,0,0,0,0,0,0,0,0,0,0,0,0"/>
                  </v:shape>
                  <v:shape id="Freeform 18" o:spid="_x0000_s1287" style="position:absolute;left:49233;top:41005;width:7049;height:9541;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124a9b" strokecolor="white [3201]" strokeweight="1.5pt">
                    <v:stroke joinstyle="miter"/>
                    <v:path arrowok="t" o:connecttype="custom" o:connectlocs="0,0;0,0;0,0;0,0;0,0;0,0;0,0;0,0;0,0;0,0;0,0;0,0;0,0;0,0;0,0;0,0;0,0;0,0;0,0;0,0;0,0;0,0;0,0;0,0;0,0;0,0;0,0;0,0;0,0;0,0;0,0;0,0;0,0;0,0;0,0" o:connectangles="0,0,0,0,0,0,0,0,0,0,0,0,0,0,0,0,0,0,0,0,0,0,0,0,0,0,0,0,0,0,0,0,0,0,0"/>
                  </v:shape>
                  <v:shape id="Freeform 19" o:spid="_x0000_s1288" style="position:absolute;left:46995;top:42322;width:4239;height:8049;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124a9b" strokecolor="white [3201]" strokeweight="1.5pt">
                    <v:stroke joinstyle="miter"/>
                    <v:path arrowok="t" o:connecttype="custom" o:connectlocs="0,0;0,0;0,0;0,0;0,0;0,0;0,0;0,0;0,0;0,0;0,0;0,0;0,0;0,0;0,0;0,0;0,0;0,0;0,0;0,0;0,0;0,0;0,0;0,0;0,0;0,0;0,0;0,0;0,0;0,0;0,0;0,0;0,0;0,0;0,0;0,0;0,0;0,0;0,0;0,0" o:connectangles="0,0,0,0,0,0,0,0,0,0,0,0,0,0,0,0,0,0,0,0,0,0,0,0,0,0,0,0,0,0,0,0,0,0,0,0,0,0,0,0"/>
                  </v:shape>
                  <v:shape id="Freeform 20" o:spid="_x0000_s1289" style="position:absolute;left:49297;top:6826;width:5001;height:5048;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b4c6e7 [1300]" strokecolor="white [3201]" strokeweight="1.5pt">
                    <v:stroke joinstyle="miter"/>
                    <v:path arrowok="t" o:connecttype="custom" o:connectlocs="0,0;0,0;0,0;0,0;0,0;0,0;0,0;0,0;0,0;0,0;0,0;0,0;0,0;0,0;0,0;0,0;0,0;0,0;0,0;0,0;0,0;0,0;0,0;0,0;0,0;0,0;0,0;0,0;0,0;0,0;0,0;0,0;0,0;0,0;0,0;0,0;0,0;0,0;0,0;0,0;0,0" o:connectangles="0,0,0,0,0,0,0,0,0,0,0,0,0,0,0,0,0,0,0,0,0,0,0,0,0,0,0,0,0,0,0,0,0,0,0,0,0,0,0,0,0"/>
                  </v:shape>
                  <v:shape id="Freeform 21" o:spid="_x0000_s1290" style="position:absolute;left:45042;width:11192;height:8366;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b4c6e7 [1300]" strokecolor="white [3201]" strokeweight="1.5pt">
                    <v:stroke joinstyle="miter"/>
                    <v:path arrowok="t" o:connecttype="custom" o:connectlocs="0,0;0,0;0,0;0,0;0,0;0,0;0,0;0,0;0,0;0,0;0,0;0,0;0,0;0,0;0,0;0,0;0,0;0,0;0,0;0,0;0,0;0,0;0,0;0,0;0,0;0,0;0,0;0,0;0,0;0,0;0,0;0,0" o:connectangles="0,0,0,0,0,0,0,0,0,0,0,0,0,0,0,0,0,0,0,0,0,0,0,0,0,0,0,0,0,0,0,0"/>
                  </v:shape>
                  <v:shape id="Freeform 22" o:spid="_x0000_s1291" style="position:absolute;left:46535;top:8048;width:4762;height:5001;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b4c6e7 [1300]" strokecolor="white [3201]" strokeweight="1.5pt">
                    <v:stroke joinstyle="miter"/>
                    <v:path arrowok="t" o:connecttype="custom" o:connectlocs="0,0;0,0;0,0;0,0;0,0;0,0;0,0;0,0;0,0;0,0;0,0;0,0;0,0;0,0;0,0;0,0;0,0;0,0;0,0;0,0;0,0;0,0;0,0;0,0;0,0;0,0;0,0;0,0;0,0;0,0;0,0;0,0;0,0;0,0;0,0" o:connectangles="0,0,0,0,0,0,0,0,0,0,0,0,0,0,0,0,0,0,0,0,0,0,0,0,0,0,0,0,0,0,0,0,0,0,0"/>
                  </v:shape>
                  <v:shape id="Freeform 23" o:spid="_x0000_s1292" style="position:absolute;left:70950;top:14620;width:9351;height:7192;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c5e0b3 [1305]" strokecolor="white [3201]" strokeweight="1.5pt">
                    <v:stroke joinstyle="miter"/>
                    <v:path arrowok="t" o:connecttype="custom" o:connectlocs="0,0;0,0;0,0;0,0;0,0;0,0;0,0;0,0;0,0;0,0;0,0;0,0;0,0;0,0;0,0;0,0;0,0;0,0;0,0;0,0;0,0;0,0;0,0;0,0;0,0;0,0;0,0;0,0;0,0;0,0;0,0;0,0;0,0;0,0;0,0;0,0;0,0;0,0;0,0;0,0;0,0;0,0;0,0;0,0;0,0;0,0;0,0;0,0;0,0;0,0;0,0;0,0;0,0;0,0;0,0;0,0;0,0" o:connectangles="0,0,0,0,0,0,0,0,0,0,0,0,0,0,0,0,0,0,0,0,0,0,0,0,0,0,0,0,0,0,0,0,0,0,0,0,0,0,0,0,0,0,0,0,0,0,0,0,0,0,0,0,0,0,0,0,0"/>
                  </v:shape>
                  <v:shape id="Freeform 24" o:spid="_x0000_s1293" style="position:absolute;left:73602;top:12033;width:8747;height:5556;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c5e0b3 [1305]" strokecolor="white [3201]" strokeweight="1.5pt">
                    <v:stroke joinstyle="miter"/>
                    <v:path arrowok="t" o:connecttype="custom" o:connectlocs="0,0;0,0;0,0;0,0;0,0;0,0;0,0;0,0;0,0;0,0;0,0;0,0;0,0;0,0;0,0;0,0;0,0;0,0;0,0;0,0;0,0;0,0;0,0;0,0;0,0;0,0;0,0;0,0;0,0;0,0;0,0;0,0;0,0;0,0" o:connectangles="0,0,0,0,0,0,0,0,0,0,0,0,0,0,0,0,0,0,0,0,0,0,0,0,0,0,0,0,0,0,0,0,0,0"/>
                  </v:shape>
                  <v:shape id="Freeform 25" o:spid="_x0000_s1294" style="position:absolute;left:76538;top:17383;width:2890;height:2317;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" path="m656,582l653,482r-89,30l533,593,401,582,341,537,226,580r24,78l166,721,75,732,,583,115,437,316,372r,-176l432,44r53,36l533,,661,r64,48l821,64r40,72l912,206,855,320,767,450,752,591r-96,-9xe" fillcolor="#c5e0b3 [1305]" strokecolor="white [3201]" strokeweight="1.5pt">
                    <v:stroke joinstyle="miter"/>
                    <v:path arrowok="t" o:connecttype="custom" o:connectlocs="0,0;0,0;0,0;0,0;0,0;0,0;0,0;0,0;0,0;0,0;0,0;0,0;0,0;0,0;0,0;0,0;0,0;0,0;0,0;0,0;0,0;0,0;0,0;0,0" o:connectangles="0,0,0,0,0,0,0,0,0,0,0,0,0,0,0,0,0,0,0,0,0,0,0,0"/>
                  </v:shape>
                  <v:shape id="Freeform 26" o:spid="_x0000_s1295" style="position:absolute;left:76237;top:18907;width:2810;height:3048;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" path="m752,102l748,,660,32r-32,80l495,101,435,56,320,101r25,75l260,241r-90,10l95,431,,597,15,777r5,95l80,932r85,l300,957r80,-30l560,962r60,-90l700,696,740,560r72,-96l884,392,815,286,735,221,752,102xe" fillcolor="#c5e0b3 [1305]" strokecolor="white [3201]" strokeweight="1.5pt">
                    <v:stroke joinstyle="miter"/>
                    <v:path arrowok="t" o:connecttype="custom" o:connectlocs="0,0;0,0;0,0;0,0;0,0;0,0;0,0;0,0;0,0;0,0;0,0;0,0;0,0;0,0;0,0;0,0;0,0;0,0;0,0;0,0;0,0;0,0;0,0" o:connectangles="0,0,0,0,0,0,0,0,0,0,0,0,0,0,0,0,0,0,0,0,0,0,0"/>
                  </v:shape>
                  <v:shape id="Freeform 27" o:spid="_x0000_s1296" style="position:absolute;left:75141;top:21320;width:2048;height:4191;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" path="m36,153l,375,63,489,95,600,60,665r72,191l231,1027r18,168l260,1295r120,-61l440,1321r45,-62l525,1174,510,1039,480,884,453,790r96,l597,678,645,550,605,359,515,169r-87,1l365,113,359,14,230,,165,95,36,153xe" fillcolor="#c5e0b3 [1305]" strokecolor="white [3201]" strokeweight="1.5pt">
                    <v:stroke joinstyle="miter"/>
                    <v:path arrowok="t" o:connecttype="custom" o:connectlocs="0,0;0,0;0,0;0,0;0,0;0,0;0,0;0,0;0,0;0,0;0,0;0,0;0,0;0,0;0,0;0,0;0,0;0,0;0,0;0,0;0,0;0,0;0,0;0,0;0,0" o:connectangles="0,0,0,0,0,0,0,0,0,0,0,0,0,0,0,0,0,0,0,0,0,0,0,0,0"/>
                  </v:shape>
                  <v:shape id="Freeform 28" o:spid="_x0000_s1297" style="position:absolute;left:68156;top:15287;width:1334;height:1842;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" path="m384,516r21,-86l360,315,420,135,385,60,265,,144,70,30,104,54,248,,356,14,511r85,69l235,570,384,516xe" fillcolor="#c5e0b3 [1305]" strokecolor="white [3201]" strokeweight="1.5pt">
                    <v:stroke joinstyle="miter"/>
                    <v:path arrowok="t" o:connecttype="custom" o:connectlocs="0,0;0,0;0,0;0,0;0,0;0,0;0,0;0,0;0,0;0,0;0,0;0,0;0,0;0,0" o:connectangles="0,0,0,0,0,0,0,0,0,0,0,0,0,0"/>
                  </v:shape>
                  <v:shape id="Freeform 29" o:spid="_x0000_s1298" style="position:absolute;left:45138;top:36909;width:1000;height:1667;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" path="m244,525l124,430,109,295,44,205,,24,93,r56,70l260,72r55,202l303,406,244,525xe" fillcolor="#323e4f [2415]" strokecolor="white [3201]" strokeweight="1.5pt">
                    <v:stroke joinstyle="miter"/>
                    <v:path arrowok="t" o:connecttype="custom" o:connectlocs="0,0;0,0;0,0;0,0;0,0;0,0;0,0;0,0;0,0;0,0;0,0" o:connectangles="0,0,0,0,0,0,0,0,0,0,0"/>
                  </v:shape>
                  <v:shape id="Freeform 30" o:spid="_x0000_s1299" style="position:absolute;left:73538;top:21224;width:1715;height:2779;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" path="m505,404l355,449r5,81l315,675r15,110l246,876,166,796,150,700,94,812,50,685,,454,50,229,190,179,313,149,385,19,453,r87,184l505,404xe" fillcolor="#c5e0b3 [1305]" strokecolor="white [3201]" strokeweight="1.5pt">
                    <v:stroke joinstyle="miter"/>
                    <v:path arrowok="t" o:connecttype="custom" o:connectlocs="0,0;0,0;0,0;0,0;0,0;0,0;0,0;0,0;0,0;0,0;0,0;0,0;0,0;0,0;0,0;0,0" o:connectangles="0,0,0,0,0,0,0,0,0,0,0,0,0,0,0,0"/>
                  </v:shape>
                  <v:shape id="Freeform 31" o:spid="_x0000_s1300" style="position:absolute;left:71062;top:18526;width:4556;height:1952;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" path="m1238,584l912,506r-220,5l455,509r-81,48l42,521,,435,131,330,86,236,237,105r230,42l833,177,867,84,1007,r115,11l1152,176r137,1l1391,236r48,181l1349,504r-17,111l1238,584xe" fillcolor="#c5e0b3 [1305]" strokecolor="white [3201]" strokeweight="1.5pt">
                    <v:stroke joinstyle="miter"/>
                    <v:path arrowok="t" o:connecttype="custom" o:connectlocs="0,0;0,0;0,0;0,0;0,0;0,0;0,0;0,0;0,0;0,0;0,0;0,0;0,0;0,0;0,0;0,0;0,0;0,0;0,0;0,0;0,0;0,0" o:connectangles="0,0,0,0,0,0,0,0,0,0,0,0,0,0,0,0,0,0,0,0,0,0"/>
                  </v:shape>
                  <v:group id="组合 16" o:spid="_x0000_s1301" style="position:absolute;left:77666;top:47799;width:2381;height:3096" coordorigin="77666,47799" coordsize="2381,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Freeform 33" o:spid="_x0000_s1302" style="position:absolute;left:78332;top:49196;width:350;height:461;visibility:visible;mso-wrap-style:square;v-text-anchor:top" coordsize="10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" path="m67,144l18,84,,,48,6,84,54r24,54l67,144xe" fillcolor="#70ad47 [3209]" strokecolor="white [3201]" strokeweight="1.5pt">
                      <v:stroke joinstyle="miter"/>
                      <v:path arrowok="t" o:connecttype="custom" o:connectlocs="323,2877;647,2238;0,959;970,0;1940,959;1617,2558;323,2877" o:connectangles="0,0,0,0,0,0,0"/>
                    </v:shape>
                    <v:shape id="Freeform 33" o:spid="_x0000_s1303" style="position:absolute;left:78920;top:49641;width:539;height:524;visibility:visible;mso-wrap-style:square;v-text-anchor:top" coordsize="1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" path="m124,166l62,161,,151,4,108r63,10l104,84,86,r48,6l170,54r-2,64l124,166xe" fillcolor="#70ad47 [3209]" strokecolor="white [3201]" strokeweight="1.5pt">
                      <v:stroke joinstyle="miter"/>
                      <v:path arrowok="t" o:connecttype="custom" o:connectlocs="318,2840;635,2209;0,947;953,0;1905,947;1588,2525;318,2840" o:connectangles="0,0,0,0,0,0,0"/>
                    </v:shape>
                    <v:shape id="Freeform 33" o:spid="_x0000_s1304" style="position:absolute;left:77666;top:47799;width:317;height:365;visibility:visible;mso-wrap-style:square;v-text-anchor:top" coordsize="9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" path="m19,116l,68,13,,61,6,97,54,77,101,19,116xe" fillcolor="#70ad47 [3209]" strokecolor="white [3201]" strokeweight="1.5pt">
                      <v:stroke joinstyle="miter"/>
                      <v:path arrowok="t" o:connecttype="custom" o:connectlocs="327,2833;655,2203;0,944;982,0;1964,944;1637,2518;327,2833" o:connectangles="0,0,0,0,0,0,0"/>
                    </v:shape>
                    <v:shape id="Freeform 33" o:spid="_x0000_s1305" style="position:absolute;left:79729;top:50673;width:318;height:222;visibility:visible;mso-wrap-style:square;v-text-anchor:top" coordsize="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" path="m61,71l,62,12,11,48,r53,l101,58,61,71xe" fillcolor="#70ad47 [3209]" strokecolor="white [3201]" strokeweight="1.5pt">
                      <v:stroke joinstyle="miter"/>
                      <v:path arrowok="t" o:connecttype="custom" o:connectlocs="314,2504;629,2191;0,939;943,0;1886,939;1572,2504;314,2504" o:connectangles="0,0,0,0,0,0,0"/>
                    </v:shape>
                  </v:group>
                  <v:shape id="Freeform 41" o:spid="_x0000_s1306" style="position:absolute;left:51091;top:14446;width:619;height:714;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" path="m111,l40,31r9,80l,146r36,29l93,153r43,72l162,201r30,-21l180,99,156,45,111,xe" fillcolor="#b4c7e7" strokecolor="white [3201]" strokeweight="1.5pt">
                    <v:stroke joinstyle="miter"/>
                    <v:path arrowok="t" o:connecttype="custom" o:connectlocs="7417,0;2580,1905;3225,6985;0,9208;2257,11113;6127,9843;9029,14288;10641,12700;12576,11430;11931,6350;10319,2858;7417,0" o:connectangles="0,0,0,0,0,0,0,0,0,0,0,0"/>
                  </v:shape>
                  <v:shape id="Freeform 42" o:spid="_x0000_s1307" style="position:absolute;left:55091;top:45291;width:397;height:381;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" path="m111,l27,3,,48,32,76,59,91r66,29l116,57,111,xe" fillcolor="#70ad47 [3209]" strokecolor="white [3201]" strokeweight="1.5pt">
                    <v:stroke joinstyle="miter"/>
                    <v:path arrowok="t" o:connecttype="custom" o:connectlocs="6985,0;1588,318;0,3175;1905,4763;3810,5715;7938,7620;7303,3493;6985,0" o:connectangles="0,0,0,0,0,0,0,0"/>
                  </v:shape>
                  <v:shape id="Freeform 43" o:spid="_x0000_s1308" style="position:absolute;left:54964;top:43513;width:397;height:492;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" path="m126,50l80,15,33,,21,42,,80r12,45l48,152r38,l114,126r8,-39l126,50xe" fillcolor="#70ad47 [3209]" strokecolor="white [3201]" strokeweight="1.5pt">
                    <v:stroke joinstyle="miter"/>
                    <v:path arrowok="t" o:connecttype="custom" o:connectlocs="7875,3238;5040,971;2205,0;1260,2914;0,5180;630,8094;3150,10037;5355,10037;7245,8418;7560,5828;7875,3238" o:connectangles="0,0,0,0,0,0,0,0,0,0,0"/>
                  </v:shape>
                  <v:shape id="Freeform 44" o:spid="_x0000_s1309" style="position:absolute;left:59346;top:35290;width:286;height:254;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" path="m,29l45,80,92,35,35,,,29xe" fillcolor="#70ad47 [3209]" strokecolor="white [3201]" strokeweight="1.5pt">
                    <v:stroke joinstyle="miter"/>
                    <v:path arrowok="t" o:connecttype="custom" o:connectlocs="0,1905;2795,5080;5591,2223;2174,0;0,1905" o:connectangles="0,0,0,0,0"/>
                  </v:shape>
                  <v:shape id="Freeform 45" o:spid="_x0000_s1310" style="position:absolute;left:47868;top:43846;width:207;height:20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" path="m,15l29,66,65,56,60,9,26,,,15xe" fillcolor="#70ad47 [3209]" strokecolor="white [3201]" strokeweight="1.5pt">
                    <v:stroke joinstyle="miter"/>
                    <v:path arrowok="t" o:connecttype="custom" o:connectlocs="0,938;1905,4065;4128,3440;3810,625;1588,0;0,938" o:connectangles="0,0,0,0,0,0"/>
                  </v:shape>
                  <v:group id="Group 437" o:spid="_x0000_s1311" style="position:absolute;left:42363;top:42386;width:3540;height:7445" coordorigin="41074,42386" coordsize="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Freeform 33" o:spid="_x0000_s1312" style="position:absolute;left:41074;top:42387;width:0;height:0;visibility:visible;mso-wrap-style:square;v-text-anchor:top" coordsize="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" path="m24,102l,73,9,29,26,1,50,,68,34,56,84,24,102xe" fillcolor="#70ad47 [3209]" strokecolor="white [3201]" strokeweight="1.5pt">
                      <v:stroke joinstyle="miter"/>
                      <v:path arrowok="t" o:connecttype="custom" o:connectlocs="0,2;0,1;0,1;1,0;1,1;1,2;0,2" o:connectangles="0,0,0,0,0,0,0"/>
                    </v:shape>
                    <v:shape id="Freeform 33" o:spid="_x0000_s1313" style="position:absolute;left:41075;top:42387;width:0;height:0;visibility:visible;mso-wrap-style:square;v-text-anchor:top" coordsize="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" path="m24,82l3,74,,53,9,9,32,,50,,68,14r6,31l59,78,24,82xe" fillcolor="#70ad47 [3209]" strokecolor="white [3201]" strokeweight="1.5pt">
                      <v:stroke joinstyle="miter"/>
                      <v:path arrowok="t" o:connecttype="custom" o:connectlocs="0,2;0,1;0,1;1,0;1,1;1,2;0,2" o:connectangles="0,0,0,0,0,0,0"/>
                    </v:shape>
                    <v:shape id="Freeform 33" o:spid="_x0000_s1314" style="position:absolute;left:41074;top:42386;width:0;height:0;visibility:visible;mso-wrap-style:square;v-text-anchor:top" coordsize="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" path="m24,102l,73,9,29,26,1,50,,87,25r4,34l84,82,55,106,24,102xe" fillcolor="#70ad47 [3209]" strokecolor="white [3201]" strokeweight="1.5pt">
                      <v:stroke joinstyle="miter"/>
                      <v:path arrowok="t" o:connecttype="custom" o:connectlocs="0,2;0,1;0,1;1,0;1,1;1,2;0,2" o:connectangles="0,0,0,0,0,0,0"/>
                    </v:shape>
                    <v:shape id="Freeform 33" o:spid="_x0000_s1315" style="position:absolute;left:41074;top:42387;width:0;height:0;visibility:visible;mso-wrap-style:square;v-text-anchor:top" coordsize="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" path="m24,76l4,68,,47,7,9,31,,45,11,55,26r1,32l46,78,24,76xe" fillcolor="#70ad47 [3209]" strokecolor="white [3201]" strokeweight="1.5pt">
                      <v:stroke joinstyle="miter"/>
                      <v:path arrowok="t" o:connecttype="custom" o:connectlocs="0,2;0,1;0,1;1,0;1,1;1,2;0,2" o:connectangles="0,0,0,0,0,0,0"/>
                    </v:shape>
                    <v:shape id="Freeform 33" o:spid="_x0000_s1316" style="position:absolute;left:41074;top:42387;width:0;height:1;visibility:visible;mso-wrap-style:square;v-text-anchor:top" coordsize="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" path="m22,85l1,74,,47,3,19,31,,52,18r8,24l58,67,46,78,22,85xe" fillcolor="#70ad47 [3209]" strokecolor="white [3201]" strokeweight="1.5pt">
                      <v:stroke joinstyle="miter"/>
                      <v:path arrowok="t" o:connecttype="custom" o:connectlocs="0,2;0,1;0,1;1,0;1,1;1,2;0,2" o:connectangles="0,0,0,0,0,0,0"/>
                    </v:shape>
                    <v:shape id="Freeform 33" o:spid="_x0000_s1317" style="position:absolute;left:41075;top:42387;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" path="m27,72l7,62,,38,3,10,33,,52,9r8,24l58,58,46,69,27,72xe" fillcolor="#70ad47 [3209]" strokecolor="white [3201]" strokeweight="1.5pt">
                      <v:stroke joinstyle="miter"/>
                      <v:path arrowok="t" o:connecttype="custom" o:connectlocs="0,2;0,1;0,1;1,0;1,1;1,2;0,2" o:connectangles="0,0,0,0,0,0,0"/>
                    </v:shape>
                    <v:shape id="Freeform 33" o:spid="_x0000_s1318" style="position:absolute;left:41074;top:42387;width:1;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" path="m24,61l4,53,,32,11,10,26,,47,1,58,16,56,43,46,63,24,61xe" fillcolor="#70ad47 [3209]" strokecolor="white [3201]" strokeweight="1.5pt">
                      <v:stroke joinstyle="miter"/>
                      <v:path arrowok="t" o:connecttype="custom" o:connectlocs="0,2;0,1;0,0;1,0;1,1;1,2;0,2" o:connectangles="0,0,0,0,0,0,0"/>
                    </v:shape>
                    <v:shape id="Freeform 33" o:spid="_x0000_s1319" style="position:absolute;left:41074;top:4238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" path="m16,68l4,53,,32,1,11,26,,47,1,60,18,58,60,40,72,16,68xe" fillcolor="#70ad47 [3209]" strokecolor="white [3201]" strokeweight="1.5pt">
                      <v:stroke joinstyle="miter"/>
                      <v:path arrowok="t" o:connecttype="custom" o:connectlocs="0,2;0,1;0,1;1,0;1,1;1,2;0,2" o:connectangles="0,0,0,0,0,0,0"/>
                    </v:shape>
                    <v:shape id="Freeform 33" o:spid="_x0000_s1320" style="position:absolute;left:41075;top:42387;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" path="m24,61l4,53,,32,11,10,26,,47,1,58,16,56,43,46,63,24,61xe" fillcolor="#70ad47 [3209]" strokecolor="white [3201]" strokeweight="1.5pt">
                      <v:stroke joinstyle="miter"/>
                      <v:path arrowok="t" o:connecttype="custom" o:connectlocs="0,2;0,1;0,1;1,0;1,1;1,2;0,2" o:connectangles="0,0,0,0,0,0,0"/>
                    </v:shape>
                    <v:shape id="Freeform 33" o:spid="_x0000_s1321" style="position:absolute;left:41075;top:42386;width:0;height:1;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" path="m24,61l4,53,,32,11,10,26,,47,1,58,16,56,43,46,63,24,61xe" fillcolor="#70ad47 [3209]" strokecolor="white [3201]" strokeweight="1.5pt">
                      <v:stroke joinstyle="miter"/>
                      <v:path arrowok="t" o:connecttype="custom" o:connectlocs="0,2;0,1;0,0;1,0;1,1;1,2;0,2" o:connectangles="0,0,0,0,0,0,0"/>
                    </v:shape>
                    <v:shape id="Freeform 33" o:spid="_x0000_s1322" style="position:absolute;left:41074;top:42387;width:0;height:0;visibility:visible;mso-wrap-style:square;v-text-anchor:top" coordsize="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" path="m24,61l4,53,,32,11,10,26,,43,5r8,19l55,44,46,63,24,61xe" fillcolor="#70ad47 [3209]" strokecolor="white [3201]" strokeweight="1.5pt">
                      <v:stroke joinstyle="miter"/>
                      <v:path arrowok="t" o:connecttype="custom" o:connectlocs="0,2;0,1;0,0;1,0;1,1;1,2;0,2" o:connectangles="0,0,0,0,0,0,0"/>
                    </v:shape>
                    <v:shape id="Freeform 33" o:spid="_x0000_s1323" style="position:absolute;left:41075;top:42388;width:0;height:0;visibility:visible;mso-wrap-style:square;v-text-anchor:top" coordsize="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" path="m21,73l3,55,,27,18,,43,1,64,2,75,17,73,44,46,73r-25,xe" fillcolor="#70ad47 [3209]" strokecolor="white [3201]" strokeweight="1.5pt">
                      <v:stroke joinstyle="miter"/>
                      <v:path arrowok="t" o:connecttype="custom" o:connectlocs="0,2;0,1;0,0;1,0;1,1;1,2;0,2" o:connectangles="0,0,0,0,0,0,0"/>
                    </v:shape>
                    <v:shape id="Freeform 33" o:spid="_x0000_s1324" style="position:absolute;left:41074;top:42388;width:0;height:0;visibility:visible;mso-wrap-style:square;v-text-anchor:top" coordsize="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" path="m12,82l,61,7,32,18,10,33,,54,1,65,16,57,46,37,76,12,82xe" fillcolor="#70ad47 [3209]" strokecolor="white [3201]" strokeweight="1.5pt">
                      <v:stroke joinstyle="miter"/>
                      <v:path arrowok="t" o:connecttype="custom" o:connectlocs="0,2;0,1;0,1;1,0;1,1;1,2;0,2" o:connectangles="0,0,0,0,0,0,0"/>
                    </v:shape>
                    <v:shape id="Freeform 33" o:spid="_x0000_s1325" style="position:absolute;left:41075;top:42390;width:0;height:0;visibility:visible;mso-wrap-style:square;v-text-anchor:top" coordsize="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" path="m22,90l,72,1,39,12,14,30,,54,,67,18r6,24l70,77,51,93,22,90xe" fillcolor="#70ad47 [3209]" strokecolor="white [3201]" strokeweight="1.5pt">
                      <v:stroke joinstyle="miter"/>
                      <v:path arrowok="t" o:connecttype="custom" o:connectlocs="0,2;0,1;0,1;1,0;1,1;1,2;0,2" o:connectangles="0,0,0,0,0,0,0"/>
                    </v:shape>
                    <v:shape id="Freeform 33" o:spid="_x0000_s1326" style="position:absolute;left:41076;top:42388;width:0;height:0;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" path="m24,61l4,53,,32,11,10,26,,47,1,58,16,56,43,46,63,24,61xe" fillcolor="#70ad47 [3209]" strokecolor="white [3201]" strokeweight="1.5pt">
                      <v:stroke joinstyle="miter"/>
                      <v:path arrowok="t" o:connecttype="custom" o:connectlocs="0,2;0,1;0,1;1,0;1,1;1,2;0,2" o:connectangles="0,0,0,0,0,0,0"/>
                    </v:shape>
                  </v:group>
                  <v:shape id="Freeform 72" o:spid="_x0000_s1327" style="position:absolute;left:50646;top:10541;width:429;height:381;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" path="m127,51l114,35,111,15,85,24,88,8,69,,57,18,36,20,16,24,,30,1,57r17,3l33,57r9,18l50,102r11,9l88,117r33,-3l130,92r5,-18l127,51xe" fillcolor="#70ad47 [3209]" strokecolor="white [3201]" strokeweight="1.5pt">
                    <v:stroke joinstyle="miter"/>
                    <v:path arrowok="t" o:connecttype="custom" o:connectlocs="7938,3256;7303,2279;6985,977;5398,1628;5715,651;4445,0;3493,1303;2223,1303;953,1628;0,1954;0,3908;1270,3908;2223,3908;2540,4885;3175,6838;3810,7490;5715,7815;7620,7490;8255,6187;8573,4885;7938,3256" o:connectangles="0,0,0,0,0,0,0,0,0,0,0,0,0,0,0,0,0,0,0,0,0"/>
                  </v:shape>
                  <v:group id="Group 2374" o:spid="_x0000_s1328" style="position:absolute;left:44201;top:28813;width:540;height:571" coordorigin="44201,28813"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">
                    <v:shape id="Freeform 79" o:spid="_x0000_s1329" style="position:absolute;left:44201;top:28813;width:28;height:29;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70ad47 [3209]" strokecolor="white [3201]" strokeweight="1.5pt">
                      <v:stroke joinstyle="miter"/>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330" style="position:absolute;left:44202;top:28813;width:6;height:4;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" path="m,292l35,189,136,65,278,87,347,r90,57l485,192r81,l544,292,437,399,320,441,215,459,149,396,5,375,,292xe" fillcolor="#70ad47 [3209]" strokecolor="white [3201]" strokeweight="1.5pt">
                      <v:stroke joinstyle="miter"/>
                      <v:path arrowok="t" o:connecttype="custom" o:connectlocs="0,292;35,189;136,65;278,87;347,0;437,57;485,192;566,192;544,292;437,399;320,441;215,459;149,396;5,375;0,292" o:connectangles="0,0,0,0,0,0,0,0,0,0,0,0,0,0,0"/>
                    </v:shape>
                  </v:group>
                  <v:group id="Group 2377" o:spid="_x0000_s1331" style="position:absolute;left:43372;top:28098;width:3239;height:651" coordorigin="41153,28098"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4H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p/B8E56AXDwAAAD//wMAUEsBAi0AFAAGAAgAAAAhANvh9svuAAAAhQEAABMAAAAAAAAA&#10;AAAAAAAAAAAAAFtDb250ZW50X1R5cGVzXS54bWxQSwECLQAUAAYACAAAACEAWvQsW78AAAAVAQAA&#10;CwAAAAAAAAAAAAAAAAAfAQAAX3JlbHMvLnJlbHNQSwECLQAUAAYACAAAACEAGjqeB8YAAADdAAAA&#10;DwAAAAAAAAAAAAAAAAAHAgAAZHJzL2Rvd25yZXYueG1sUEsFBgAAAAADAAMAtwAAAPoCAAAAAA==&#10;">
                    <v:shape id="Freeform 77" o:spid="_x0000_s1332" style="position:absolute;left:41155;top:28099;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" path="m,888r53,34l144,860r106,9l293,903,399,879r129,5l620,840r38,-62l634,754,562,720r10,-76l596,576r57,-4l711,562r29,-77l696,437,648,389,586,356r-58,19l442,404,389,375r15,-72l428,245r43,-29l514,231r72,-43l562,120r,-72l500,39,432,34,360,15,293,,173,87,96,197,68,303,58,432r5,101l63,692,20,807,,888xe" fillcolor="#70ad47 [3209]" strokecolor="white [3201]" strokeweight="1.5pt">
                      <v:stroke joinstyle="miter"/>
                      <v:path arrowok="t" o:connecttype="custom" o:connectlocs="0,0;0,0;0,0;0,0;0,0;0,0;0,0;0,0;0,0;0,0;0,0;0,0;0,0;0,0;0,0;0,0;0,0;0,0;0,0;0,0;0,0;0,0;0,0;0,0;0,0;0,0;0,0;0,0;0,0;0,0;0,0;0,0;0,0;0,0;0,0;0,0;0,0;0,0;0,0;0,0;0,0" o:connectangles="0,0,0,0,0,0,0,0,0,0,0,0,0,0,0,0,0,0,0,0,0,0,0,0,0,0,0,0,0,0,0,0,0,0,0,0,0,0,0,0,0"/>
                    </v:shape>
                    <v:group id="Group 2379" o:spid="_x0000_s1333" style="position:absolute;left:41153;top:28098;width:0;height:0" coordorigin="41153,28098"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">
                      <v:shape id="Freeform 316" o:spid="_x0000_s1334" style="position:absolute;left:41153;top:28102;width:93;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70ad47 [3209]" strokecolor="white [3201]" strokeweight="1.5pt">
                        <v:stroke joinstyle="miter"/>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335" style="position:absolute;left:41236;top:28098;width:17;height:16;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" path="m1125,119r-110,91l887,357,786,549,686,759,530,896,421,997,338,905r-64,l256,1033r-91,110l,1207r183,73l238,1426r55,119l411,1454r37,-101l567,1189r55,-156l722,896,869,750,987,631r128,-82l1243,485r138,-37l1472,384r119,-55l1737,311,1627,119,1472,,1298,37r-173,82xe" fillcolor="#70ad47 [3209]" strokecolor="white [3201]" strokeweight="1.5pt">
                        <v:stroke joinstyle="miter"/>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336" style="position:absolute;left:51297;top:29987;width:7382;height:6938;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124a9b" strokecolor="white [3201]" strokeweight="1.5pt">
                    <v:stroke joinstyle="miter"/>
                    <v:path arrowok="t" o:connecttype="custom" o:connectlocs="43834,3174;53045,13646;64798,12377;80997,11742;86715,29197;96244,40939;115937,59980;123561,71405;136266,72674;146431,66645;147701,69818;141984,74896;138807,81243;138172,85051;133407,86321;128961,88859;123878,93302;118479,95206;115937,98063;107679,95206;102914,97745;105773,102188;108949,104727;105455,106949;101009,104727;97197,100284;92432,101554;91479,106631;87985,112344;81315,109805;75598,112661;69880,114883;63210,117104;63845,124086;58445,125990;53681,128529;51140,129481;46693,133289;41293,132337;36211,131702;31764,133924;28587,137097;23823,137415;17470,138367;9211,137415;5400,135193;9211,124721;5400,117104;6353,99332;4129,90764;4447,79973;13023,68866;9211,55537;14929,45064;14294,30783;19693,19993;33034,15233;34940,0" o:connectangles="0,0,0,0,0,0,0,0,0,0,0,0,0,0,0,0,0,0,0,0,0,0,0,0,0,0,0,0,0,0,0,0,0,0,0,0,0,0,0,0,0,0,0,0,0,0,0,0,0,0,0,0,0,0,0,0,0,0"/>
                  </v:shape>
                  <v:shape id="Freeform 4" o:spid="_x0000_s1337" style="position:absolute;left:50234;top:31130;width:13382;height:11446;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124a9b" strokecolor="white [3201]" strokeweight="1.5pt">
                    <v:stroke joinstyle="miter"/>
                    <v:path arrowok="t" o:connecttype="custom" o:connectlocs="244793,31750;218440,55563;186055,80010;182245,85090;180023,95568;152718,101918;143510,120650;130493,117158;113348,136208;117158,167005;114300,197485;83820,214630;56515,228918;56198,219393;55563,205740;44768,193358;34290,189548;13653,187643;8573,184785;23813,177483;8573,176530;0,160973;12383,147003;10478,126365;26670,112395;28258,113665;38735,115570;47308,115888;53023,111125;60643,108903;67945,110490;74930,108585;79693,103188;84138,99060;91123,92075;99378,88583;109220,89535;110808,81280;118428,77470;124143,83503;130175,81915;124143,78105;128905,72390;139383,76518;145098,70485;153670,65088;159385,62230;162243,54610;168910,46990;187008,39370;192723,22225;211773,28893;220345,13335;235268,8573;256540,5080" o:connectangles="0,0,0,0,0,0,0,0,0,0,0,0,0,0,0,0,0,0,0,0,0,0,0,0,0,0,0,0,0,0,0,0,0,0,0,0,0,0,0,0,0,0,0,0,0,0,0,0,0,0,0,0,0,0,0"/>
                  </v:shape>
                </v:group>
              </v:group>
            </w:pict>
          </mc:Fallback>
        </mc:AlternateContent>
      </w:r>
    </w:p>
    <w:p w14:paraId="5553AE9C" w14:textId="420F4C74" w:rsidR="00CC57FF" w:rsidRDefault="00CC57FF" w:rsidP="00CC57FF">
      <w:pPr>
        <w:pStyle w:val="Footer"/>
        <w:spacing w:before="162" w:line="480" w:lineRule="auto"/>
        <w:ind w:right="-90"/>
        <w:jc w:val="both"/>
        <w:rPr>
          <w:noProof/>
        </w:rPr>
      </w:pPr>
    </w:p>
    <w:p w14:paraId="065E6C9E" w14:textId="77777777" w:rsidR="00CC57FF" w:rsidRDefault="00CC57FF" w:rsidP="00CC57FF">
      <w:pPr>
        <w:pStyle w:val="Footer"/>
        <w:spacing w:before="162" w:line="480" w:lineRule="auto"/>
        <w:ind w:right="-90"/>
        <w:jc w:val="both"/>
        <w:rPr>
          <w:noProof/>
        </w:rPr>
      </w:pPr>
    </w:p>
    <w:p w14:paraId="6F79A9FC" w14:textId="5C0FB7C6" w:rsidR="00CC57FF" w:rsidRDefault="00CC57FF" w:rsidP="00CC57FF">
      <w:pPr>
        <w:pStyle w:val="Footer"/>
        <w:spacing w:before="162" w:line="480" w:lineRule="auto"/>
        <w:ind w:right="-90"/>
        <w:jc w:val="both"/>
        <w:rPr>
          <w:noProof/>
        </w:rPr>
      </w:pPr>
    </w:p>
    <w:p w14:paraId="297B186B" w14:textId="5F9F3AFC" w:rsidR="00CC57FF" w:rsidRDefault="00CC57FF" w:rsidP="00CC57FF">
      <w:pPr>
        <w:pStyle w:val="Footer"/>
        <w:spacing w:before="162" w:line="480" w:lineRule="auto"/>
        <w:ind w:right="-90"/>
        <w:jc w:val="both"/>
        <w:rPr>
          <w:noProof/>
        </w:rPr>
      </w:pPr>
    </w:p>
    <w:p w14:paraId="72647BB0" w14:textId="77777777" w:rsidR="00CC57FF" w:rsidRDefault="00CC57FF" w:rsidP="00CC57FF">
      <w:pPr>
        <w:pStyle w:val="Footer"/>
        <w:spacing w:before="162" w:line="480" w:lineRule="auto"/>
        <w:ind w:right="-90"/>
        <w:jc w:val="both"/>
        <w:rPr>
          <w:noProof/>
        </w:rPr>
      </w:pPr>
    </w:p>
    <w:p w14:paraId="13E9FF55" w14:textId="77777777" w:rsidR="00CC57FF" w:rsidRDefault="00CC57FF" w:rsidP="00CC57FF">
      <w:pPr>
        <w:pStyle w:val="Footer"/>
        <w:spacing w:before="162" w:line="480" w:lineRule="auto"/>
        <w:ind w:right="-90"/>
        <w:jc w:val="both"/>
        <w:rPr>
          <w:noProof/>
        </w:rPr>
      </w:pPr>
    </w:p>
    <w:p w14:paraId="1C27F5A3" w14:textId="6DB6781A" w:rsidR="00AC691F" w:rsidRDefault="00AC691F" w:rsidP="00040B88">
      <w:pPr>
        <w:tabs>
          <w:tab w:val="left" w:pos="1095"/>
        </w:tabs>
        <w:rPr>
          <w:rFonts w:ascii="Verdana" w:eastAsia="Verdana" w:hAnsi="Verdana" w:cs="Verdana"/>
          <w:b/>
          <w:bCs/>
          <w:color w:val="0F0E0E"/>
          <w:kern w:val="24"/>
          <w:sz w:val="20"/>
          <w:szCs w:val="20"/>
          <w:lang w:val="en-US"/>
        </w:rPr>
      </w:pPr>
    </w:p>
    <w:p w14:paraId="6FB2443C" w14:textId="3B161F87" w:rsidR="009A6290" w:rsidRPr="005858C1" w:rsidRDefault="009A6290" w:rsidP="00040B88">
      <w:pPr>
        <w:tabs>
          <w:tab w:val="left" w:pos="1095"/>
        </w:tabs>
        <w:rPr>
          <w:rFonts w:ascii="Verdana" w:eastAsia="Verdana" w:hAnsi="Verdana" w:cs="Verdana"/>
          <w:b/>
          <w:bCs/>
          <w:color w:val="0F0E0E"/>
          <w:kern w:val="24"/>
          <w:sz w:val="20"/>
          <w:szCs w:val="20"/>
          <w:lang w:val="en-US"/>
        </w:rPr>
        <w:sectPr w:rsidR="009A629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F68ADF" w14:textId="344BE9C8" w:rsidR="00D45B00" w:rsidRDefault="00D45B00" w:rsidP="00040B88">
      <w:pPr>
        <w:tabs>
          <w:tab w:val="left" w:pos="1095"/>
        </w:tabs>
        <w:rPr>
          <w:rFonts w:ascii="Verdana" w:eastAsia="Verdana" w:hAnsi="Verdana" w:cs="Verdana"/>
          <w:b/>
          <w:bCs/>
          <w:i/>
          <w:iCs/>
          <w:color w:val="0F0E0E"/>
          <w:kern w:val="24"/>
          <w:sz w:val="20"/>
          <w:szCs w:val="20"/>
          <w:lang w:val="en-US"/>
        </w:rPr>
      </w:pPr>
    </w:p>
    <w:p w14:paraId="344F38F7" w14:textId="5CEF3565" w:rsidR="00D45B00" w:rsidRDefault="00D45B00" w:rsidP="00040B88">
      <w:pPr>
        <w:tabs>
          <w:tab w:val="left" w:pos="1095"/>
        </w:tabs>
        <w:rPr>
          <w:rFonts w:ascii="Verdana" w:eastAsia="Verdana" w:hAnsi="Verdana" w:cs="Verdana"/>
          <w:b/>
          <w:bCs/>
          <w:i/>
          <w:iCs/>
          <w:color w:val="0F0E0E"/>
          <w:kern w:val="24"/>
          <w:sz w:val="20"/>
          <w:szCs w:val="20"/>
          <w:lang w:val="en-US"/>
        </w:rPr>
      </w:pPr>
    </w:p>
    <w:p w14:paraId="37DB67C2"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5F96C805"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0FCE228B"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69483D81"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3EC961ED"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7EB5989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4631B3B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5F1FF29A"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1FF14E06" w14:textId="77777777" w:rsidR="00D45B00" w:rsidRDefault="00D45B00" w:rsidP="00040B88">
      <w:pPr>
        <w:tabs>
          <w:tab w:val="left" w:pos="1095"/>
        </w:tabs>
        <w:rPr>
          <w:rFonts w:ascii="Verdana" w:eastAsia="Verdana" w:hAnsi="Verdana" w:cs="Verdana"/>
          <w:b/>
          <w:bCs/>
          <w:i/>
          <w:iCs/>
          <w:color w:val="0F0E0E"/>
          <w:kern w:val="24"/>
          <w:sz w:val="20"/>
          <w:szCs w:val="20"/>
          <w:lang w:val="en-US"/>
        </w:rPr>
      </w:pPr>
    </w:p>
    <w:p w14:paraId="77D6E9FD" w14:textId="09A7AB2E" w:rsidR="00D45B00" w:rsidRDefault="00D45B00" w:rsidP="00040B88">
      <w:pPr>
        <w:tabs>
          <w:tab w:val="left" w:pos="1095"/>
        </w:tabs>
        <w:rPr>
          <w:rFonts w:ascii="Verdana" w:eastAsia="Verdana" w:hAnsi="Verdana" w:cs="Verdana"/>
          <w:b/>
          <w:bCs/>
          <w:i/>
          <w:iCs/>
          <w:color w:val="0F0E0E"/>
          <w:kern w:val="24"/>
          <w:sz w:val="20"/>
          <w:szCs w:val="20"/>
          <w:lang w:val="en-US"/>
        </w:rPr>
      </w:pPr>
    </w:p>
    <w:p w14:paraId="09EF79A1" w14:textId="77777777" w:rsidR="00C526B6" w:rsidRDefault="00C526B6" w:rsidP="0093248F">
      <w:pPr>
        <w:spacing w:line="240" w:lineRule="auto"/>
        <w:rPr>
          <w:rFonts w:ascii="Arial" w:hAnsi="Arial" w:cs="Arial"/>
          <w:b/>
          <w:bCs/>
          <w:color w:val="000000"/>
          <w:sz w:val="24"/>
          <w:szCs w:val="24"/>
        </w:rPr>
      </w:pPr>
    </w:p>
    <w:bookmarkEnd w:id="222"/>
    <w:p w14:paraId="4D84D151" w14:textId="77777777" w:rsidR="00C526B6" w:rsidRDefault="00C526B6" w:rsidP="0093248F">
      <w:pPr>
        <w:spacing w:line="240" w:lineRule="auto"/>
        <w:rPr>
          <w:rFonts w:ascii="Arial" w:hAnsi="Arial" w:cs="Arial"/>
          <w:b/>
          <w:bCs/>
          <w:color w:val="000000"/>
          <w:sz w:val="24"/>
          <w:szCs w:val="24"/>
        </w:rPr>
      </w:pPr>
    </w:p>
    <w:p w14:paraId="065BE134" w14:textId="77777777" w:rsidR="00C526B6" w:rsidRDefault="00C526B6" w:rsidP="0093248F">
      <w:pPr>
        <w:spacing w:line="240" w:lineRule="auto"/>
        <w:rPr>
          <w:rFonts w:ascii="Arial" w:hAnsi="Arial" w:cs="Arial"/>
          <w:b/>
          <w:bCs/>
          <w:color w:val="000000"/>
          <w:sz w:val="24"/>
          <w:szCs w:val="24"/>
        </w:rPr>
      </w:pPr>
    </w:p>
    <w:p w14:paraId="2D33E5D3" w14:textId="77777777" w:rsidR="00C526B6" w:rsidRDefault="00C526B6" w:rsidP="0093248F">
      <w:pPr>
        <w:spacing w:line="240" w:lineRule="auto"/>
        <w:rPr>
          <w:rFonts w:ascii="Arial" w:hAnsi="Arial" w:cs="Arial"/>
          <w:b/>
          <w:bCs/>
          <w:color w:val="000000"/>
          <w:sz w:val="24"/>
          <w:szCs w:val="24"/>
        </w:rPr>
      </w:pPr>
    </w:p>
    <w:p w14:paraId="39BC7CEA" w14:textId="4FE4DF27" w:rsidR="00C526B6" w:rsidRDefault="00C526B6" w:rsidP="0093248F">
      <w:pPr>
        <w:spacing w:line="240" w:lineRule="auto"/>
        <w:rPr>
          <w:rFonts w:ascii="Arial" w:hAnsi="Arial" w:cs="Arial"/>
          <w:b/>
          <w:bCs/>
          <w:color w:val="000000"/>
          <w:sz w:val="24"/>
          <w:szCs w:val="24"/>
        </w:rPr>
      </w:pPr>
    </w:p>
    <w:p w14:paraId="1A51B708" w14:textId="4BE77BE8" w:rsidR="00862822" w:rsidRDefault="00862822" w:rsidP="0093248F">
      <w:pPr>
        <w:spacing w:line="240" w:lineRule="auto"/>
        <w:rPr>
          <w:rFonts w:ascii="Arial" w:hAnsi="Arial" w:cs="Arial"/>
          <w:b/>
          <w:bCs/>
          <w:color w:val="000000"/>
          <w:sz w:val="24"/>
          <w:szCs w:val="24"/>
        </w:rPr>
      </w:pPr>
    </w:p>
    <w:p w14:paraId="0A89507F" w14:textId="77777777" w:rsidR="00862822" w:rsidRDefault="00862822" w:rsidP="0093248F">
      <w:pPr>
        <w:spacing w:line="240" w:lineRule="auto"/>
        <w:rPr>
          <w:rFonts w:ascii="Arial" w:hAnsi="Arial" w:cs="Arial"/>
          <w:b/>
          <w:bCs/>
          <w:color w:val="000000"/>
          <w:sz w:val="24"/>
          <w:szCs w:val="24"/>
        </w:rPr>
      </w:pPr>
    </w:p>
    <w:p w14:paraId="0930DDD2" w14:textId="32BA7212" w:rsidR="00C1015B" w:rsidRDefault="00C1015B" w:rsidP="0093248F">
      <w:pPr>
        <w:spacing w:line="240" w:lineRule="auto"/>
        <w:rPr>
          <w:rFonts w:ascii="Arial" w:hAnsi="Arial" w:cs="Arial"/>
          <w:b/>
          <w:bCs/>
          <w:color w:val="000000"/>
          <w:sz w:val="24"/>
          <w:szCs w:val="24"/>
        </w:rPr>
      </w:pPr>
    </w:p>
    <w:p w14:paraId="35B6D988" w14:textId="460FD7EC" w:rsidR="00C1015B" w:rsidRDefault="00C1015B" w:rsidP="0093248F">
      <w:pPr>
        <w:spacing w:line="240" w:lineRule="auto"/>
        <w:rPr>
          <w:rFonts w:ascii="Arial" w:hAnsi="Arial" w:cs="Arial"/>
          <w:b/>
          <w:bCs/>
          <w:color w:val="000000"/>
          <w:sz w:val="24"/>
          <w:szCs w:val="24"/>
        </w:rPr>
      </w:pPr>
      <w:r>
        <w:rPr>
          <w:rFonts w:ascii="Arial" w:hAnsi="Arial" w:cs="Arial"/>
          <w:b/>
          <w:bCs/>
          <w:color w:val="000000"/>
          <w:sz w:val="24"/>
          <w:szCs w:val="24"/>
        </w:rPr>
        <w:t xml:space="preserve">India Industrial Dynamics </w:t>
      </w:r>
    </w:p>
    <w:p w14:paraId="1AE58458" w14:textId="77777777" w:rsidR="00E47B92" w:rsidRPr="00147F7B" w:rsidRDefault="00E47B92" w:rsidP="00DF5DA6">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4"/>
          <w:szCs w:val="24"/>
        </w:rPr>
      </w:pPr>
      <w:r w:rsidRPr="00147F7B">
        <w:rPr>
          <w:rFonts w:eastAsia="Verdana"/>
          <w:b/>
          <w:bCs/>
          <w:i/>
          <w:iCs/>
          <w:color w:val="0F0E0E"/>
          <w:kern w:val="24"/>
          <w:sz w:val="24"/>
          <w:szCs w:val="24"/>
        </w:rPr>
        <w:t>Market is highly oligopolistic in nature with the presence of few large dominant players</w:t>
      </w:r>
    </w:p>
    <w:p w14:paraId="7212E441"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Currently, there are only four business groups that are indulging in the production of epoxy resin in India. The market players include Kukdo Chemical India Pvt. Ltd., Grasim Industries, Atul Limited, Hindustan Specialty Chemicals Ltd. Grasim Industries is the oldest market player that hold the highest production capacity in India and has plans to further expand its epoxy resin production by 2025. Atul Limited has been an active player in epoxy resin production in the past and is expecting to raise the production capacity by 2024. Due to growing epoxy resin demand in coatings, adhesives, and composites applications and low market competitiveness has attracted a few more players to foray into epoxy resin production. For instance, Hindustan Specialty Chemicals started operating 30 KTPA epoxy resin plant in 2018. Kukdo Chemical India Pvt. Ltd. also ventured in epoxy resin production last year with its 40 KTPA production unit in </w:t>
      </w:r>
      <w:proofErr w:type="spellStart"/>
      <w:r w:rsidRPr="00147F7B">
        <w:rPr>
          <w:rFonts w:eastAsia="Verdana"/>
          <w:color w:val="0F0E0E"/>
          <w:kern w:val="24"/>
          <w:sz w:val="24"/>
          <w:szCs w:val="24"/>
        </w:rPr>
        <w:t>Dahej</w:t>
      </w:r>
      <w:proofErr w:type="spellEnd"/>
      <w:r w:rsidRPr="00147F7B">
        <w:rPr>
          <w:rFonts w:eastAsia="Verdana"/>
          <w:color w:val="0F0E0E"/>
          <w:kern w:val="24"/>
          <w:sz w:val="24"/>
          <w:szCs w:val="24"/>
        </w:rPr>
        <w:t xml:space="preserve">, Gujarat. On the other hand, </w:t>
      </w:r>
      <w:proofErr w:type="spellStart"/>
      <w:r w:rsidRPr="00147F7B">
        <w:rPr>
          <w:rFonts w:eastAsia="Verdana"/>
          <w:color w:val="0F0E0E"/>
          <w:kern w:val="24"/>
          <w:sz w:val="24"/>
          <w:szCs w:val="24"/>
        </w:rPr>
        <w:t>Meghmani</w:t>
      </w:r>
      <w:proofErr w:type="spellEnd"/>
      <w:r w:rsidRPr="00147F7B">
        <w:rPr>
          <w:rFonts w:eastAsia="Verdana"/>
          <w:color w:val="0F0E0E"/>
          <w:kern w:val="24"/>
          <w:sz w:val="24"/>
          <w:szCs w:val="24"/>
        </w:rPr>
        <w:t xml:space="preserve"> Fine Chemicals is in plans to bring on-steam a 25 KTPA epoxy resin plant in Gujarat by 2024. The advent of new players in this field has mostly remained restricted owing to the high investment cost and dependence on imports for feedstocks. However, the fast-growing epoxy resin market in India and limited competition from other players is expected to compensate the investment cost with high output returns, making the India epoxy resin market and an attractive spot for new entrants. </w:t>
      </w:r>
    </w:p>
    <w:p w14:paraId="59CB8BF8" w14:textId="77777777" w:rsidR="00E47B92" w:rsidRDefault="00E47B92" w:rsidP="00E47B92">
      <w:pPr>
        <w:pStyle w:val="ListParagraph"/>
        <w:tabs>
          <w:tab w:val="left" w:pos="1095"/>
        </w:tabs>
        <w:spacing w:line="360" w:lineRule="auto"/>
        <w:jc w:val="both"/>
        <w:rPr>
          <w:rFonts w:ascii="Verdana" w:eastAsia="Verdana" w:hAnsi="Verdana" w:cs="Verdana"/>
          <w:color w:val="0F0E0E"/>
          <w:kern w:val="24"/>
          <w:sz w:val="20"/>
          <w:szCs w:val="20"/>
        </w:rPr>
      </w:pPr>
    </w:p>
    <w:p w14:paraId="70C59AC2" w14:textId="77777777" w:rsidR="00E47B92" w:rsidRPr="00147F7B" w:rsidRDefault="00E47B92" w:rsidP="00DF5DA6">
      <w:pPr>
        <w:pStyle w:val="ListParagraph"/>
        <w:widowControl/>
        <w:numPr>
          <w:ilvl w:val="0"/>
          <w:numId w:val="25"/>
        </w:numPr>
        <w:tabs>
          <w:tab w:val="left" w:pos="1095"/>
        </w:tabs>
        <w:autoSpaceDE/>
        <w:autoSpaceDN/>
        <w:spacing w:after="160" w:line="360" w:lineRule="auto"/>
        <w:ind w:left="567"/>
        <w:contextualSpacing/>
        <w:jc w:val="both"/>
        <w:rPr>
          <w:rFonts w:eastAsia="Verdana"/>
          <w:b/>
          <w:bCs/>
          <w:i/>
          <w:iCs/>
          <w:color w:val="0F0E0E"/>
          <w:kern w:val="24"/>
          <w:sz w:val="24"/>
          <w:szCs w:val="24"/>
        </w:rPr>
      </w:pPr>
      <w:r w:rsidRPr="00147F7B">
        <w:rPr>
          <w:rFonts w:eastAsia="Verdana"/>
          <w:b/>
          <w:bCs/>
          <w:i/>
          <w:iCs/>
          <w:color w:val="0F0E0E"/>
          <w:kern w:val="24"/>
          <w:sz w:val="24"/>
          <w:szCs w:val="24"/>
        </w:rPr>
        <w:t>Reduction in GST rate helped them to pass on the cost benefits to end users</w:t>
      </w:r>
    </w:p>
    <w:p w14:paraId="67CEF35E" w14:textId="77777777" w:rsidR="00E47B92" w:rsidRPr="00147F7B" w:rsidRDefault="00E47B92" w:rsidP="00E47B92">
      <w:pPr>
        <w:pStyle w:val="ListParagraph"/>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The Goods and Services Tax (GST) is an indirect tax imposed on goods and services sold domestically. Replacing all other kind of taxes levied by the state or central governments, GST is a single tax charged by the last dealer and is borne by the end-user alone. The imposition of GST has benefitted the chemical industries by ridding them from the burden of added taxations that led to high production costs. Now, with mitigation </w:t>
      </w:r>
      <w:r w:rsidRPr="00147F7B">
        <w:rPr>
          <w:rFonts w:eastAsia="Verdana"/>
          <w:color w:val="0F0E0E"/>
          <w:kern w:val="24"/>
          <w:sz w:val="24"/>
          <w:szCs w:val="24"/>
        </w:rPr>
        <w:lastRenderedPageBreak/>
        <w:t>of VATs, CGST, SGST, IGST etc., that eventually caused the manufactures to pay more under the cascading effect, the gross production costs are significantly reduced giving the manufacturers more room to expand and sell their products anywhere across India. The low production costs are eventually passed on to end users who enjoy procurement of the chemical products at stable and affordable prices.</w:t>
      </w:r>
    </w:p>
    <w:p w14:paraId="095B56C3" w14:textId="77777777" w:rsidR="00E47B92" w:rsidRPr="00342256" w:rsidRDefault="00E47B92" w:rsidP="00E47B92">
      <w:pPr>
        <w:pStyle w:val="ListParagraph"/>
        <w:rPr>
          <w:rFonts w:ascii="Verdana" w:eastAsia="Verdana" w:hAnsi="Verdana" w:cs="Verdana"/>
          <w:color w:val="0F0E0E"/>
          <w:kern w:val="24"/>
          <w:sz w:val="20"/>
          <w:szCs w:val="20"/>
        </w:rPr>
      </w:pPr>
    </w:p>
    <w:p w14:paraId="101C22C0" w14:textId="77777777" w:rsidR="00E47B92" w:rsidRPr="00147F7B"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Steady demand growth tied to transportation, population growth and institutional support</w:t>
      </w:r>
    </w:p>
    <w:p w14:paraId="226DE429"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Engrossed with properties like high mechanical strength, strong adhesion, electrical insulation, chemical resistance, and low toxicity makes it a vital component in important end-user industries like transportation, buildings and construction, electricals and electronics, aerospace, wind-turbines etc. The growing population in India and their improving standard of living drives the growth in the transport and construction sectors with growing affordability. Hence, the transport sector where epoxy resins are extensively used in paints, engine components, structural inserts, and the construction sector where epoxy resins have multitudinous applications in coatings, paints, primers, sealers, flooring etc., are expected to maintain a firm demand for epoxy resins in the market. </w:t>
      </w:r>
    </w:p>
    <w:p w14:paraId="6CD6CC83" w14:textId="77777777" w:rsidR="00E47B92" w:rsidRPr="0034551B" w:rsidRDefault="00E47B92" w:rsidP="00E47B92">
      <w:pPr>
        <w:pStyle w:val="ListParagraph"/>
        <w:rPr>
          <w:rFonts w:ascii="Verdana" w:eastAsia="Verdana" w:hAnsi="Verdana" w:cs="Verdana"/>
          <w:color w:val="0F0E0E"/>
          <w:kern w:val="24"/>
          <w:sz w:val="20"/>
          <w:szCs w:val="20"/>
        </w:rPr>
      </w:pPr>
    </w:p>
    <w:p w14:paraId="0770B2B5" w14:textId="77777777" w:rsidR="00E47B92" w:rsidRPr="00147F7B"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Imported grades are perceived to be superior in comparison to locally available grades</w:t>
      </w:r>
    </w:p>
    <w:p w14:paraId="098479A3"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The imported epoxy resin grades like DERTM 337-DA97 (liquid phase) and DERTM 660-B80 (solid phase) from Olin Corporation, ARALDITE from Huntsman Corporation, EPONTM Resin 824 from Hexion, have gained huge popularity among the Indian end-user sectors due to their remarkable product quality. The imported epoxy resin grades have captured a significant share in the Indian market due to a general perception of being superior and reliable in comparison to the locally produced grades. Entrance of a player having technological expertise and could produce epoxy resin grades with qualities at par with imported ones, could really prove to be a game changer in the current scenario. The increase in high quality epoxy resin capacities could reduce India’s reliance from overseas imports and strengthen its position in the international exports</w:t>
      </w:r>
      <w:proofErr w:type="gramStart"/>
      <w:r w:rsidRPr="00147F7B">
        <w:rPr>
          <w:rFonts w:eastAsia="Verdana"/>
          <w:color w:val="0F0E0E"/>
          <w:kern w:val="24"/>
          <w:sz w:val="24"/>
          <w:szCs w:val="24"/>
        </w:rPr>
        <w:t xml:space="preserve">.  </w:t>
      </w:r>
      <w:proofErr w:type="gramEnd"/>
    </w:p>
    <w:p w14:paraId="3A3B1850" w14:textId="77777777" w:rsidR="00E47B92" w:rsidRPr="00147F7B" w:rsidRDefault="00E47B92" w:rsidP="00E47B92">
      <w:pPr>
        <w:pStyle w:val="ListParagraph"/>
        <w:tabs>
          <w:tab w:val="left" w:pos="1095"/>
        </w:tabs>
        <w:spacing w:line="360" w:lineRule="auto"/>
        <w:jc w:val="both"/>
        <w:rPr>
          <w:rFonts w:eastAsia="Verdana"/>
          <w:color w:val="0F0E0E"/>
          <w:kern w:val="24"/>
          <w:sz w:val="24"/>
          <w:szCs w:val="24"/>
        </w:rPr>
      </w:pPr>
    </w:p>
    <w:p w14:paraId="08209473" w14:textId="77777777" w:rsidR="00E47B92" w:rsidRPr="00147F7B" w:rsidRDefault="00E47B92" w:rsidP="00DF5DA6">
      <w:pPr>
        <w:pStyle w:val="ListParagraph"/>
        <w:widowControl/>
        <w:numPr>
          <w:ilvl w:val="0"/>
          <w:numId w:val="25"/>
        </w:numPr>
        <w:tabs>
          <w:tab w:val="left" w:pos="1095"/>
        </w:tabs>
        <w:autoSpaceDE/>
        <w:autoSpaceDN/>
        <w:spacing w:after="160" w:line="360" w:lineRule="auto"/>
        <w:contextualSpacing/>
        <w:jc w:val="both"/>
        <w:rPr>
          <w:rFonts w:eastAsia="Verdana"/>
          <w:b/>
          <w:bCs/>
          <w:i/>
          <w:iCs/>
          <w:color w:val="0F0E0E"/>
          <w:kern w:val="24"/>
          <w:sz w:val="24"/>
          <w:szCs w:val="24"/>
        </w:rPr>
      </w:pPr>
      <w:r w:rsidRPr="00147F7B">
        <w:rPr>
          <w:rFonts w:eastAsia="Verdana"/>
          <w:b/>
          <w:bCs/>
          <w:i/>
          <w:iCs/>
          <w:color w:val="0F0E0E"/>
          <w:kern w:val="24"/>
          <w:sz w:val="24"/>
          <w:szCs w:val="24"/>
        </w:rPr>
        <w:t>India’s demand supply balance is likely to tighten through 2027</w:t>
      </w:r>
    </w:p>
    <w:p w14:paraId="64EBBC05" w14:textId="77777777" w:rsidR="00E47B92" w:rsidRPr="00147F7B" w:rsidRDefault="00E47B92" w:rsidP="00E47B92">
      <w:pPr>
        <w:pStyle w:val="ListParagraph"/>
        <w:tabs>
          <w:tab w:val="left" w:pos="1095"/>
        </w:tabs>
        <w:spacing w:line="360" w:lineRule="auto"/>
        <w:ind w:left="851" w:firstLine="0"/>
        <w:jc w:val="both"/>
        <w:rPr>
          <w:rFonts w:eastAsia="Verdana"/>
          <w:color w:val="0F0E0E"/>
          <w:kern w:val="24"/>
          <w:sz w:val="24"/>
          <w:szCs w:val="24"/>
        </w:rPr>
      </w:pPr>
      <w:r w:rsidRPr="00147F7B">
        <w:rPr>
          <w:rFonts w:eastAsia="Verdana"/>
          <w:color w:val="0F0E0E"/>
          <w:kern w:val="24"/>
          <w:sz w:val="24"/>
          <w:szCs w:val="24"/>
        </w:rPr>
        <w:t xml:space="preserve">The total consumption of epoxy resin is met through domestic production and overseas imports. The projected heavy growth in the transport industry as well as the construction </w:t>
      </w:r>
      <w:r w:rsidRPr="00147F7B">
        <w:rPr>
          <w:rFonts w:eastAsia="Verdana"/>
          <w:color w:val="0F0E0E"/>
          <w:kern w:val="24"/>
          <w:sz w:val="24"/>
          <w:szCs w:val="24"/>
        </w:rPr>
        <w:lastRenderedPageBreak/>
        <w:t>activities in the coming 5 years is expected to raise the demand for epoxy resin by more than 50% of the volume consumed in 2020. The projected surge in epoxy resin demand without any significant additions in the production capacities are expected to bring a discord in the supply-demand balance. This could lead to increased dependence of the end user industries on imports which are bound to escalate under the influence of supply deficit market, a scenario liable to set the inflation rates high. However, the prospects of addition of new</w:t>
      </w:r>
      <w:r>
        <w:rPr>
          <w:rFonts w:ascii="Verdana" w:eastAsia="Verdana" w:hAnsi="Verdana" w:cs="Verdana"/>
          <w:color w:val="0F0E0E"/>
          <w:kern w:val="24"/>
          <w:sz w:val="20"/>
          <w:szCs w:val="20"/>
        </w:rPr>
        <w:t xml:space="preserve"> </w:t>
      </w:r>
      <w:r w:rsidRPr="00147F7B">
        <w:rPr>
          <w:rFonts w:eastAsia="Verdana"/>
          <w:color w:val="0F0E0E"/>
          <w:kern w:val="24"/>
          <w:sz w:val="24"/>
          <w:szCs w:val="24"/>
        </w:rPr>
        <w:t xml:space="preserve">capacities could steer the market dynamics in its favor by catering to the rising demand in the end-user industries. </w:t>
      </w:r>
    </w:p>
    <w:p w14:paraId="72FD710E" w14:textId="77777777" w:rsidR="00E47B92" w:rsidRDefault="00E47B92" w:rsidP="0093248F">
      <w:pPr>
        <w:spacing w:line="240" w:lineRule="auto"/>
        <w:rPr>
          <w:rFonts w:ascii="Arial" w:hAnsi="Arial" w:cs="Arial"/>
          <w:b/>
          <w:bCs/>
          <w:color w:val="000000"/>
          <w:sz w:val="24"/>
          <w:szCs w:val="24"/>
        </w:rPr>
      </w:pPr>
    </w:p>
    <w:p w14:paraId="24F0A38A" w14:textId="71FECF3B" w:rsidR="00040B88" w:rsidRPr="000F01B1" w:rsidRDefault="00040B88" w:rsidP="00040B88">
      <w:pPr>
        <w:tabs>
          <w:tab w:val="left" w:pos="1095"/>
        </w:tabs>
        <w:rPr>
          <w:rFonts w:ascii="Arial" w:eastAsia="Verdana" w:hAnsi="Arial" w:cs="Arial"/>
          <w:b/>
          <w:bCs/>
          <w:i/>
          <w:iCs/>
          <w:color w:val="0F0E0E"/>
          <w:kern w:val="24"/>
          <w:sz w:val="24"/>
          <w:szCs w:val="24"/>
          <w:lang w:val="en-US"/>
        </w:rPr>
      </w:pPr>
      <w:r w:rsidRPr="000F01B1">
        <w:rPr>
          <w:rFonts w:ascii="Arial" w:eastAsia="Verdana" w:hAnsi="Arial" w:cs="Arial"/>
          <w:b/>
          <w:bCs/>
          <w:i/>
          <w:iCs/>
          <w:color w:val="0F0E0E"/>
          <w:kern w:val="24"/>
          <w:sz w:val="24"/>
          <w:szCs w:val="24"/>
          <w:lang w:val="en-US"/>
        </w:rPr>
        <w:t>3.</w:t>
      </w:r>
      <w:r w:rsidR="001F27AC" w:rsidRPr="000F01B1">
        <w:rPr>
          <w:rFonts w:ascii="Arial" w:eastAsia="Verdana" w:hAnsi="Arial" w:cs="Arial"/>
          <w:b/>
          <w:bCs/>
          <w:i/>
          <w:iCs/>
          <w:color w:val="0F0E0E"/>
          <w:kern w:val="24"/>
          <w:sz w:val="24"/>
          <w:szCs w:val="24"/>
          <w:lang w:val="en-US"/>
        </w:rPr>
        <w:t>8</w:t>
      </w:r>
      <w:r w:rsidRPr="000F01B1">
        <w:rPr>
          <w:rFonts w:ascii="Arial" w:eastAsia="Verdana" w:hAnsi="Arial" w:cs="Arial"/>
          <w:b/>
          <w:bCs/>
          <w:i/>
          <w:iCs/>
          <w:color w:val="0F0E0E"/>
          <w:kern w:val="24"/>
          <w:sz w:val="24"/>
          <w:szCs w:val="24"/>
          <w:lang w:val="en-US"/>
        </w:rPr>
        <w:t>. MARKET DYNAMICS</w:t>
      </w:r>
    </w:p>
    <w:p w14:paraId="3EBEB4C8" w14:textId="674DDE70" w:rsidR="00040B88" w:rsidRPr="00363C10" w:rsidRDefault="004A17FA" w:rsidP="00040B88">
      <w:pPr>
        <w:tabs>
          <w:tab w:val="left" w:pos="1095"/>
        </w:tabs>
        <w:ind w:left="4320"/>
        <w:rPr>
          <w:rFonts w:ascii="Verdana" w:eastAsia="Verdana" w:hAnsi="Verdana" w:cs="Verdana"/>
          <w:b/>
          <w:bCs/>
          <w:i/>
          <w:iCs/>
          <w:color w:val="0F0E0E"/>
          <w:kern w:val="24"/>
          <w:sz w:val="20"/>
          <w:szCs w:val="20"/>
          <w:lang w:val="en-US"/>
        </w:rPr>
        <w:sectPr w:rsidR="00040B88" w:rsidRPr="00363C10" w:rsidSect="00AF4AFC">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rPr>
        <mc:AlternateContent>
          <mc:Choice Requires="wps">
            <w:drawing>
              <wp:anchor distT="0" distB="0" distL="114300" distR="114300" simplePos="0" relativeHeight="252022784" behindDoc="0" locked="0" layoutInCell="1" allowOverlap="1" wp14:anchorId="12A88EE9" wp14:editId="2C7C0492">
                <wp:simplePos x="0" y="0"/>
                <wp:positionH relativeFrom="margin">
                  <wp:posOffset>0</wp:posOffset>
                </wp:positionH>
                <wp:positionV relativeFrom="paragraph">
                  <wp:posOffset>1065530</wp:posOffset>
                </wp:positionV>
                <wp:extent cx="2861310" cy="457200"/>
                <wp:effectExtent l="0" t="0" r="0" b="0"/>
                <wp:wrapNone/>
                <wp:docPr id="231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A88EE9" id="Rectangle: Rounded Corners 23" o:spid="_x0000_s1338" style="position:absolute;left:0;text-align:left;margin-left:0;margin-top:83.9pt;width:225.3pt;height:3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" fillcolor="#b68c0b" stroked="f" strokeweight="1pt">
                <v:stroke joinstyle="miter"/>
                <v:textbox>
                  <w:txbxContent>
                    <w:p w14:paraId="40AA54B7"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Government Support and Initiatives</w:t>
                      </w:r>
                    </w:p>
                  </w:txbxContent>
                </v:textbox>
                <w10:wrap anchorx="margin"/>
              </v:roundrect>
            </w:pict>
          </mc:Fallback>
        </mc:AlternateContent>
      </w:r>
      <w:r>
        <w:rPr>
          <w:noProof/>
        </w:rPr>
        <mc:AlternateContent>
          <mc:Choice Requires="wps">
            <w:drawing>
              <wp:anchor distT="0" distB="0" distL="114300" distR="114300" simplePos="0" relativeHeight="252023808" behindDoc="0" locked="0" layoutInCell="1" allowOverlap="1" wp14:anchorId="149AEAF9" wp14:editId="403619D6">
                <wp:simplePos x="0" y="0"/>
                <wp:positionH relativeFrom="column">
                  <wp:posOffset>5080</wp:posOffset>
                </wp:positionH>
                <wp:positionV relativeFrom="paragraph">
                  <wp:posOffset>1586865</wp:posOffset>
                </wp:positionV>
                <wp:extent cx="2861310" cy="457200"/>
                <wp:effectExtent l="0" t="0" r="0" b="0"/>
                <wp:wrapNone/>
                <wp:docPr id="231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49AEAF9" id="Rectangle: Rounded Corners 24" o:spid="_x0000_s1339" style="position:absolute;left:0;text-align:left;margin-left:.4pt;margin-top:124.95pt;width:225.3pt;height:3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" fillcolor="#b68c0b" stroked="f" strokeweight="1pt">
                <v:stroke joinstyle="miter"/>
                <v:textbox>
                  <w:txbxContent>
                    <w:p w14:paraId="23CA89E1"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Disposable Income &amp; High Living Standards</w:t>
                      </w:r>
                    </w:p>
                  </w:txbxContent>
                </v:textbox>
              </v:roundrect>
            </w:pict>
          </mc:Fallback>
        </mc:AlternateContent>
      </w:r>
      <w:r>
        <w:rPr>
          <w:noProof/>
        </w:rPr>
        <mc:AlternateContent>
          <mc:Choice Requires="wps">
            <w:drawing>
              <wp:anchor distT="0" distB="0" distL="114300" distR="114300" simplePos="0" relativeHeight="252024832" behindDoc="0" locked="0" layoutInCell="1" allowOverlap="1" wp14:anchorId="0CF79F11" wp14:editId="315B5C9C">
                <wp:simplePos x="0" y="0"/>
                <wp:positionH relativeFrom="column">
                  <wp:posOffset>0</wp:posOffset>
                </wp:positionH>
                <wp:positionV relativeFrom="paragraph">
                  <wp:posOffset>2102485</wp:posOffset>
                </wp:positionV>
                <wp:extent cx="2861310" cy="457200"/>
                <wp:effectExtent l="0" t="0" r="0" b="0"/>
                <wp:wrapNone/>
                <wp:docPr id="2315"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CF79F11" id="Rectangle: Rounded Corners 25" o:spid="_x0000_s1340" style="position:absolute;left:0;text-align:left;margin-left:0;margin-top:165.55pt;width:225.3pt;height:3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" fillcolor="#b68c0b" stroked="f" strokeweight="1pt">
                <v:stroke joinstyle="miter"/>
                <v:textbox>
                  <w:txbxContent>
                    <w:p w14:paraId="38B92BBD"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Focus on renewables</w:t>
                      </w:r>
                    </w:p>
                  </w:txbxContent>
                </v:textbox>
              </v:roundrect>
            </w:pict>
          </mc:Fallback>
        </mc:AlternateContent>
      </w:r>
      <w:r w:rsidR="00A0746F">
        <w:rPr>
          <w:noProof/>
        </w:rPr>
        <mc:AlternateContent>
          <mc:Choice Requires="wpg">
            <w:drawing>
              <wp:anchor distT="0" distB="0" distL="114300" distR="114300" simplePos="0" relativeHeight="252615680" behindDoc="0" locked="0" layoutInCell="1" allowOverlap="1" wp14:anchorId="1F9DA9EE" wp14:editId="5249B126">
                <wp:simplePos x="0" y="0"/>
                <wp:positionH relativeFrom="column">
                  <wp:posOffset>2857500</wp:posOffset>
                </wp:positionH>
                <wp:positionV relativeFrom="paragraph">
                  <wp:posOffset>4908550</wp:posOffset>
                </wp:positionV>
                <wp:extent cx="3438525" cy="809625"/>
                <wp:effectExtent l="0" t="0" r="28575" b="28575"/>
                <wp:wrapNone/>
                <wp:docPr id="2104" name="Group 2104"/>
                <wp:cNvGraphicFramePr/>
                <a:graphic xmlns:a="http://schemas.openxmlformats.org/drawingml/2006/main">
                  <a:graphicData uri="http://schemas.microsoft.com/office/word/2010/wordprocessingGroup">
                    <wpg:wgp>
                      <wpg:cNvGrpSpPr/>
                      <wpg:grpSpPr>
                        <a:xfrm>
                          <a:off x="0" y="0"/>
                          <a:ext cx="3438525" cy="809625"/>
                          <a:chOff x="0" y="0"/>
                          <a:chExt cx="2924175" cy="809625"/>
                        </a:xfrm>
                      </wpg:grpSpPr>
                      <wps:wsp>
                        <wps:cNvPr id="25" name="Text Box 25"/>
                        <wps:cNvSpPr txBox="1"/>
                        <wps:spPr>
                          <a:xfrm>
                            <a:off x="0" y="0"/>
                            <a:ext cx="2924175" cy="809625"/>
                          </a:xfrm>
                          <a:prstGeom prst="rect">
                            <a:avLst/>
                          </a:prstGeom>
                          <a:solidFill>
                            <a:schemeClr val="lt1"/>
                          </a:solidFill>
                          <a:ln w="6350">
                            <a:solidFill>
                              <a:prstClr val="black"/>
                            </a:solidFill>
                          </a:ln>
                        </wps:spPr>
                        <wps:txb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Text Box 2100"/>
                        <wps:cNvSpPr txBox="1"/>
                        <wps:spPr>
                          <a:xfrm>
                            <a:off x="114300" y="95250"/>
                            <a:ext cx="552450" cy="171450"/>
                          </a:xfrm>
                          <a:prstGeom prst="rect">
                            <a:avLst/>
                          </a:prstGeom>
                          <a:solidFill>
                            <a:schemeClr val="accent6">
                              <a:lumMod val="50000"/>
                            </a:schemeClr>
                          </a:solidFill>
                          <a:ln w="6350">
                            <a:solidFill>
                              <a:prstClr val="black"/>
                            </a:solidFill>
                          </a:ln>
                        </wps:spPr>
                        <wps:txbx>
                          <w:txbxContent>
                            <w:p w14:paraId="035F5C25"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Text Box 2103"/>
                        <wps:cNvSpPr txBox="1"/>
                        <wps:spPr>
                          <a:xfrm>
                            <a:off x="114300" y="400050"/>
                            <a:ext cx="552450" cy="180975"/>
                          </a:xfrm>
                          <a:prstGeom prst="rect">
                            <a:avLst/>
                          </a:prstGeom>
                          <a:solidFill>
                            <a:srgbClr val="FF0000"/>
                          </a:solidFill>
                          <a:ln w="6350">
                            <a:solidFill>
                              <a:prstClr val="black"/>
                            </a:solidFill>
                          </a:ln>
                        </wps:spPr>
                        <wps:txbx>
                          <w:txbxContent>
                            <w:p w14:paraId="7B34092D" w14:textId="77777777" w:rsidR="00793C0B" w:rsidRDefault="0079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9DA9EE" id="Group 2104" o:spid="_x0000_s1341" style="position:absolute;left:0;text-align:left;margin-left:225pt;margin-top:386.5pt;width:270.75pt;height:63.75pt;z-index:252615680;mso-width-relative:margin" coordsize="29241,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">
                <v:shape id="Text Box 25" o:spid="_x0000_s1342" type="#_x0000_t202" style="position:absolute;width:29241;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04932A08" w14:textId="5C00208D" w:rsidR="00793C0B" w:rsidRDefault="00DC01A2">
                        <w:pPr>
                          <w:rPr>
                            <w:lang w:val="en-US"/>
                          </w:rPr>
                        </w:pPr>
                        <w:r>
                          <w:rPr>
                            <w:lang w:val="en-US"/>
                          </w:rPr>
                          <w:t xml:space="preserve">                    </w:t>
                        </w:r>
                        <w:r w:rsidR="00793C0B">
                          <w:rPr>
                            <w:lang w:val="en-US"/>
                          </w:rPr>
                          <w:t xml:space="preserve">  </w:t>
                        </w:r>
                        <w:r w:rsidR="00A0746F">
                          <w:rPr>
                            <w:lang w:val="en-US"/>
                          </w:rPr>
                          <w:t xml:space="preserve">           </w:t>
                        </w:r>
                        <w:r>
                          <w:rPr>
                            <w:lang w:val="en-US"/>
                          </w:rPr>
                          <w:t>Drivers</w:t>
                        </w:r>
                        <w:r w:rsidR="00831F6F">
                          <w:rPr>
                            <w:lang w:val="en-US"/>
                          </w:rPr>
                          <w:t xml:space="preserve"> / Headwinds</w:t>
                        </w:r>
                        <w:r>
                          <w:rPr>
                            <w:lang w:val="en-US"/>
                          </w:rPr>
                          <w:t xml:space="preserve">                                    </w:t>
                        </w:r>
                      </w:p>
                      <w:p w14:paraId="28E656E1" w14:textId="1DC742BC" w:rsidR="00DC01A2" w:rsidRPr="00DC01A2" w:rsidRDefault="00DC01A2">
                        <w:pPr>
                          <w:rPr>
                            <w:lang w:val="en-US"/>
                          </w:rPr>
                        </w:pPr>
                        <w:r>
                          <w:rPr>
                            <w:lang w:val="en-US"/>
                          </w:rPr>
                          <w:t xml:space="preserve">                      </w:t>
                        </w:r>
                        <w:r w:rsidR="00A0746F">
                          <w:rPr>
                            <w:lang w:val="en-US"/>
                          </w:rPr>
                          <w:t xml:space="preserve">           </w:t>
                        </w:r>
                        <w:r>
                          <w:rPr>
                            <w:lang w:val="en-US"/>
                          </w:rPr>
                          <w:t>Challenges</w:t>
                        </w:r>
                        <w:r w:rsidR="00831F6F">
                          <w:rPr>
                            <w:lang w:val="en-US"/>
                          </w:rPr>
                          <w:t xml:space="preserve"> / Tailwinds</w:t>
                        </w:r>
                      </w:p>
                    </w:txbxContent>
                  </v:textbox>
                </v:shape>
                <v:shape id="Text Box 2100" o:spid="_x0000_s1343" type="#_x0000_t202" style="position:absolute;left:1143;top:952;width:552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" fillcolor="#375623 [1609]" strokeweight=".5pt">
                  <v:textbox>
                    <w:txbxContent>
                      <w:p w14:paraId="035F5C25" w14:textId="77777777" w:rsidR="00793C0B" w:rsidRDefault="00793C0B"/>
                    </w:txbxContent>
                  </v:textbox>
                </v:shape>
                <v:shape id="Text Box 2103" o:spid="_x0000_s1344" type="#_x0000_t202" style="position:absolute;left:1143;top:4000;width:552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" fillcolor="red" strokeweight=".5pt">
                  <v:textbox>
                    <w:txbxContent>
                      <w:p w14:paraId="7B34092D" w14:textId="77777777" w:rsidR="00793C0B" w:rsidRDefault="00793C0B"/>
                    </w:txbxContent>
                  </v:textbox>
                </v:shape>
              </v:group>
            </w:pict>
          </mc:Fallback>
        </mc:AlternateContent>
      </w:r>
      <w:r w:rsidR="00040B88">
        <w:rPr>
          <w:noProof/>
        </w:rPr>
        <mc:AlternateContent>
          <mc:Choice Requires="wps">
            <w:drawing>
              <wp:anchor distT="0" distB="0" distL="114300" distR="114300" simplePos="0" relativeHeight="252027904" behindDoc="0" locked="0" layoutInCell="1" allowOverlap="1" wp14:anchorId="12F2771A" wp14:editId="1317933C">
                <wp:simplePos x="0" y="0"/>
                <wp:positionH relativeFrom="column">
                  <wp:posOffset>-2540</wp:posOffset>
                </wp:positionH>
                <wp:positionV relativeFrom="paragraph">
                  <wp:posOffset>551815</wp:posOffset>
                </wp:positionV>
                <wp:extent cx="2863850" cy="457200"/>
                <wp:effectExtent l="0" t="0" r="0" b="0"/>
                <wp:wrapNone/>
                <wp:docPr id="2318"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2F2771A" id="Rectangle: Rounded Corners 33" o:spid="_x0000_s1345" style="position:absolute;left:0;text-align:left;margin-left:-.2pt;margin-top:43.45pt;width:225.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" fillcolor="#b68c0b" stroked="f" strokeweight="1pt">
                <v:stroke joinstyle="miter"/>
                <v:textbox>
                  <w:txbxContent>
                    <w:p w14:paraId="1F0D42D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Rising investment in building &amp; construction sector</w:t>
                      </w:r>
                    </w:p>
                  </w:txbxContent>
                </v:textbox>
              </v:roundrect>
            </w:pict>
          </mc:Fallback>
        </mc:AlternateContent>
      </w:r>
      <w:r w:rsidR="00040B88">
        <w:rPr>
          <w:noProof/>
        </w:rPr>
        <mc:AlternateContent>
          <mc:Choice Requires="wps">
            <w:drawing>
              <wp:anchor distT="0" distB="0" distL="114300" distR="114300" simplePos="0" relativeHeight="252025856" behindDoc="0" locked="0" layoutInCell="1" allowOverlap="1" wp14:anchorId="52EF914E" wp14:editId="7C553BB2">
                <wp:simplePos x="0" y="0"/>
                <wp:positionH relativeFrom="column">
                  <wp:posOffset>0</wp:posOffset>
                </wp:positionH>
                <wp:positionV relativeFrom="paragraph">
                  <wp:posOffset>2604770</wp:posOffset>
                </wp:positionV>
                <wp:extent cx="2861310" cy="457200"/>
                <wp:effectExtent l="0" t="0" r="0" b="0"/>
                <wp:wrapNone/>
                <wp:docPr id="2316"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52EF914E" id="Rectangle: Rounded Corners 27" o:spid="_x0000_s1346" style="position:absolute;left:0;text-align:left;margin-left:0;margin-top:205.1pt;width:225.3pt;height:3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" fillcolor="#b68c0b" stroked="f" strokeweight="1pt">
                <v:stroke joinstyle="miter"/>
                <v:textbox>
                  <w:txbxContent>
                    <w:p w14:paraId="658E63E6" w14:textId="6C4C6F85" w:rsidR="00040B88" w:rsidRPr="00FC7F85" w:rsidRDefault="00040B88" w:rsidP="00040B88">
                      <w:pPr>
                        <w:jc w:val="center"/>
                        <w:rPr>
                          <w:rFonts w:ascii="Verdana" w:eastAsia="Verdana" w:hAnsi="Verdana" w:cs="Verdana"/>
                          <w:b/>
                          <w:bCs/>
                          <w:color w:val="FFFFFF" w:themeColor="light1"/>
                          <w:kern w:val="24"/>
                          <w:sz w:val="18"/>
                          <w:szCs w:val="18"/>
                        </w:rPr>
                      </w:pPr>
                      <w:r w:rsidRPr="00FC7F85">
                        <w:rPr>
                          <w:rFonts w:ascii="Verdana" w:eastAsia="Verdana" w:hAnsi="Verdana" w:cs="Verdana"/>
                          <w:b/>
                          <w:bCs/>
                          <w:color w:val="FFFFFF" w:themeColor="light1"/>
                          <w:kern w:val="24"/>
                          <w:sz w:val="18"/>
                          <w:szCs w:val="18"/>
                        </w:rPr>
                        <w:t>Growing usage of specialty resin in automotive</w:t>
                      </w:r>
                      <w:r w:rsidR="00987988" w:rsidRPr="00FC7F85">
                        <w:rPr>
                          <w:rFonts w:ascii="Verdana" w:eastAsia="Verdana" w:hAnsi="Verdana" w:cs="Verdana"/>
                          <w:b/>
                          <w:bCs/>
                          <w:color w:val="FFFFFF" w:themeColor="light1"/>
                          <w:kern w:val="24"/>
                          <w:sz w:val="18"/>
                          <w:szCs w:val="18"/>
                        </w:rPr>
                        <w:t xml:space="preserve"> and </w:t>
                      </w:r>
                      <w:r w:rsidRPr="00FC7F85">
                        <w:rPr>
                          <w:rFonts w:ascii="Verdana" w:eastAsia="Verdana" w:hAnsi="Verdana" w:cs="Verdana"/>
                          <w:b/>
                          <w:bCs/>
                          <w:color w:val="FFFFFF" w:themeColor="light1"/>
                          <w:kern w:val="24"/>
                          <w:sz w:val="18"/>
                          <w:szCs w:val="18"/>
                        </w:rPr>
                        <w:t>industrial a</w:t>
                      </w:r>
                      <w:r w:rsidR="00987988" w:rsidRPr="00FC7F85">
                        <w:rPr>
                          <w:rFonts w:ascii="Verdana" w:eastAsia="Verdana" w:hAnsi="Verdana" w:cs="Verdana"/>
                          <w:b/>
                          <w:bCs/>
                          <w:color w:val="FFFFFF" w:themeColor="light1"/>
                          <w:kern w:val="24"/>
                          <w:sz w:val="18"/>
                          <w:szCs w:val="18"/>
                        </w:rPr>
                        <w:t>pplications</w:t>
                      </w:r>
                      <w:r w:rsidRPr="00FC7F85">
                        <w:rPr>
                          <w:rFonts w:ascii="Verdana" w:eastAsia="Verdana" w:hAnsi="Verdana" w:cs="Verdana"/>
                          <w:b/>
                          <w:bCs/>
                          <w:color w:val="FFFFFF" w:themeColor="light1"/>
                          <w:kern w:val="24"/>
                          <w:sz w:val="18"/>
                          <w:szCs w:val="18"/>
                        </w:rPr>
                        <w:t xml:space="preserve"> </w:t>
                      </w:r>
                      <w:proofErr w:type="gramStart"/>
                      <w:r w:rsidRPr="00FC7F85">
                        <w:rPr>
                          <w:rFonts w:ascii="Verdana" w:eastAsia="Verdana" w:hAnsi="Verdana" w:cs="Verdana"/>
                          <w:b/>
                          <w:bCs/>
                          <w:color w:val="FFFFFF" w:themeColor="light1"/>
                          <w:kern w:val="24"/>
                          <w:sz w:val="18"/>
                          <w:szCs w:val="18"/>
                        </w:rPr>
                        <w:t>aerospace  sector</w:t>
                      </w:r>
                      <w:proofErr w:type="gramEnd"/>
                    </w:p>
                  </w:txbxContent>
                </v:textbox>
              </v:roundrect>
            </w:pict>
          </mc:Fallback>
        </mc:AlternateContent>
      </w:r>
      <w:r w:rsidR="00040B88">
        <w:rPr>
          <w:noProof/>
        </w:rPr>
        <mc:AlternateContent>
          <mc:Choice Requires="wps">
            <w:drawing>
              <wp:anchor distT="0" distB="0" distL="114300" distR="114300" simplePos="0" relativeHeight="252028928" behindDoc="0" locked="0" layoutInCell="1" allowOverlap="1" wp14:anchorId="435D427C" wp14:editId="6CE01439">
                <wp:simplePos x="0" y="0"/>
                <wp:positionH relativeFrom="column">
                  <wp:posOffset>7620</wp:posOffset>
                </wp:positionH>
                <wp:positionV relativeFrom="paragraph">
                  <wp:posOffset>3122295</wp:posOffset>
                </wp:positionV>
                <wp:extent cx="2861310" cy="457200"/>
                <wp:effectExtent l="0" t="0" r="0" b="0"/>
                <wp:wrapNone/>
                <wp:docPr id="2319" name="Rectangle: Rounded Corner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435D427C" id="Rectangle: Rounded Corners 66" o:spid="_x0000_s1347" style="position:absolute;left:0;text-align:left;margin-left:.6pt;margin-top:245.85pt;width:225.3pt;height: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" fillcolor="#b68c0b" stroked="f" strokeweight="1pt">
                <v:stroke joinstyle="miter"/>
                <v:textbox>
                  <w:txbxContent>
                    <w:p w14:paraId="3D0F3B8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00040B88">
        <w:rPr>
          <w:noProof/>
        </w:rPr>
        <mc:AlternateContent>
          <mc:Choice Requires="wps">
            <w:drawing>
              <wp:anchor distT="0" distB="0" distL="114300" distR="114300" simplePos="0" relativeHeight="252029952" behindDoc="0" locked="0" layoutInCell="1" allowOverlap="1" wp14:anchorId="1B4B24DD" wp14:editId="6B74B296">
                <wp:simplePos x="0" y="0"/>
                <wp:positionH relativeFrom="column">
                  <wp:posOffset>5080</wp:posOffset>
                </wp:positionH>
                <wp:positionV relativeFrom="paragraph">
                  <wp:posOffset>3616325</wp:posOffset>
                </wp:positionV>
                <wp:extent cx="2861310" cy="457200"/>
                <wp:effectExtent l="0" t="0" r="0" b="0"/>
                <wp:wrapNone/>
                <wp:docPr id="2320" name="Rectangle: Rounded Corners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1B4B24DD" id="Rectangle: Rounded Corners 69" o:spid="_x0000_s1348" style="position:absolute;left:0;text-align:left;margin-left:.4pt;margin-top:284.75pt;width:225.3pt;height:36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" fillcolor="#b68c0b" stroked="f" strokeweight="1pt">
                <v:stroke joinstyle="miter"/>
                <v:textbox>
                  <w:txbxContent>
                    <w:p w14:paraId="00BB2114"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Overcapacity in some region</w:t>
                      </w:r>
                    </w:p>
                  </w:txbxContent>
                </v:textbox>
              </v:roundrect>
            </w:pict>
          </mc:Fallback>
        </mc:AlternateContent>
      </w:r>
      <w:r w:rsidR="00040B88">
        <w:rPr>
          <w:noProof/>
        </w:rPr>
        <mc:AlternateContent>
          <mc:Choice Requires="wps">
            <w:drawing>
              <wp:anchor distT="0" distB="0" distL="114300" distR="114300" simplePos="0" relativeHeight="252026880" behindDoc="0" locked="0" layoutInCell="1" allowOverlap="1" wp14:anchorId="0EBB153C" wp14:editId="76F40346">
                <wp:simplePos x="0" y="0"/>
                <wp:positionH relativeFrom="column">
                  <wp:posOffset>0</wp:posOffset>
                </wp:positionH>
                <wp:positionV relativeFrom="paragraph">
                  <wp:posOffset>4102100</wp:posOffset>
                </wp:positionV>
                <wp:extent cx="2861310" cy="457200"/>
                <wp:effectExtent l="0" t="0" r="0" b="0"/>
                <wp:wrapNone/>
                <wp:docPr id="2317" name="Rectangle: Rounded Corner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1310"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wps:txbx>
                      <wps:bodyPr rtlCol="0" anchor="ctr"/>
                    </wps:wsp>
                  </a:graphicData>
                </a:graphic>
                <wp14:sizeRelH relativeFrom="page">
                  <wp14:pctWidth>0</wp14:pctWidth>
                </wp14:sizeRelH>
                <wp14:sizeRelV relativeFrom="page">
                  <wp14:pctHeight>0</wp14:pctHeight>
                </wp14:sizeRelV>
              </wp:anchor>
            </w:drawing>
          </mc:Choice>
          <mc:Fallback>
            <w:pict>
              <v:roundrect w14:anchorId="0EBB153C" id="Rectangle: Rounded Corners 29" o:spid="_x0000_s1349" style="position:absolute;left:0;text-align:left;margin-left:0;margin-top:323pt;width:225.3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" fillcolor="#b68c0b" stroked="f" strokeweight="1pt">
                <v:stroke joinstyle="miter"/>
                <v:textbox>
                  <w:txbxContent>
                    <w:p w14:paraId="1F6488BF" w14:textId="77777777" w:rsidR="00040B88" w:rsidRPr="005858C1" w:rsidRDefault="00040B88" w:rsidP="00040B88">
                      <w:pPr>
                        <w:jc w:val="center"/>
                        <w:rPr>
                          <w:rFonts w:ascii="Verdana" w:eastAsia="Verdana" w:hAnsi="Verdana" w:cs="Verdana"/>
                          <w:b/>
                          <w:bCs/>
                          <w:color w:val="FFFFFF" w:themeColor="light1"/>
                          <w:kern w:val="24"/>
                          <w:sz w:val="20"/>
                          <w:szCs w:val="20"/>
                        </w:rPr>
                      </w:pPr>
                      <w:r w:rsidRPr="005858C1">
                        <w:rPr>
                          <w:rFonts w:ascii="Verdana" w:eastAsia="Verdana" w:hAnsi="Verdana" w:cs="Verdana"/>
                          <w:b/>
                          <w:bCs/>
                          <w:color w:val="FFFFFF" w:themeColor="light1"/>
                          <w:kern w:val="24"/>
                          <w:sz w:val="20"/>
                          <w:szCs w:val="20"/>
                        </w:rPr>
                        <w:t xml:space="preserve">Supply Chain Disruption </w:t>
                      </w:r>
                    </w:p>
                  </w:txbxContent>
                </v:textbox>
              </v:roundrect>
            </w:pict>
          </mc:Fallback>
        </mc:AlternateContent>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r>
      <w:r w:rsidR="00040B88" w:rsidRPr="00363C10">
        <w:rPr>
          <w:rFonts w:ascii="Verdana" w:eastAsia="Verdana" w:hAnsi="Verdana" w:cs="Verdana"/>
          <w:b/>
          <w:bCs/>
          <w:i/>
          <w:iCs/>
          <w:color w:val="0F0E0E"/>
          <w:kern w:val="24"/>
          <w:sz w:val="20"/>
          <w:szCs w:val="20"/>
          <w:lang w:val="en-US"/>
        </w:rPr>
        <w:tab/>
        <w:t xml:space="preserve">         </w:t>
      </w:r>
      <w:r w:rsidR="00040B88" w:rsidRPr="00363C10">
        <w:rPr>
          <w:rFonts w:ascii="Verdana" w:eastAsia="Verdana" w:hAnsi="Verdana" w:cs="Verdana"/>
          <w:b/>
          <w:bCs/>
          <w:i/>
          <w:iCs/>
          <w:noProof/>
          <w:color w:val="0F0E0E"/>
          <w:kern w:val="24"/>
          <w:sz w:val="20"/>
          <w:szCs w:val="20"/>
          <w:lang w:val="en-US"/>
        </w:rPr>
        <w:drawing>
          <wp:inline distT="0" distB="0" distL="0" distR="0" wp14:anchorId="05BCCC6E" wp14:editId="0A2E8C18">
            <wp:extent cx="3913944" cy="5592445"/>
            <wp:effectExtent l="0" t="0" r="0" b="0"/>
            <wp:docPr id="2348" name="Picture 23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Picture 2348" descr="Shap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21083" cy="5602645"/>
                    </a:xfrm>
                    <a:prstGeom prst="rect">
                      <a:avLst/>
                    </a:prstGeom>
                    <a:noFill/>
                  </pic:spPr>
                </pic:pic>
              </a:graphicData>
            </a:graphic>
          </wp:inline>
        </w:drawing>
      </w:r>
    </w:p>
    <w:p w14:paraId="352A39B8" w14:textId="21CBC0E6" w:rsidR="00040B88" w:rsidRDefault="00040B88" w:rsidP="00040B88">
      <w:pPr>
        <w:tabs>
          <w:tab w:val="left" w:pos="1095"/>
        </w:tabs>
        <w:rPr>
          <w:rFonts w:ascii="Verdana" w:eastAsia="Verdana" w:hAnsi="Verdana" w:cs="Verdana"/>
          <w:b/>
          <w:bCs/>
          <w:color w:val="0F0E0E"/>
          <w:kern w:val="24"/>
          <w:sz w:val="20"/>
          <w:szCs w:val="20"/>
          <w:lang w:val="en-US"/>
        </w:rPr>
      </w:pPr>
    </w:p>
    <w:p w14:paraId="39F57D75" w14:textId="0223A6CD" w:rsidR="009A6290" w:rsidRDefault="009A6290" w:rsidP="00040B88">
      <w:pPr>
        <w:tabs>
          <w:tab w:val="left" w:pos="1095"/>
        </w:tabs>
        <w:rPr>
          <w:rFonts w:ascii="Verdana" w:eastAsia="Verdana" w:hAnsi="Verdana" w:cs="Verdana"/>
          <w:b/>
          <w:bCs/>
          <w:color w:val="0F0E0E"/>
          <w:kern w:val="24"/>
          <w:sz w:val="20"/>
          <w:szCs w:val="20"/>
          <w:lang w:val="en-US"/>
        </w:rPr>
      </w:pPr>
    </w:p>
    <w:p w14:paraId="67C9E2E3"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sectPr w:rsidR="00040B88" w:rsidRPr="005858C1" w:rsidSect="00363C10">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711FCCD" w14:textId="77777777" w:rsidR="00040B88" w:rsidRPr="005858C1" w:rsidRDefault="00040B88" w:rsidP="00040B88">
      <w:pPr>
        <w:tabs>
          <w:tab w:val="left" w:pos="1095"/>
        </w:tabs>
        <w:rPr>
          <w:rFonts w:ascii="Verdana" w:eastAsia="Verdana" w:hAnsi="Verdana" w:cs="Verdana"/>
          <w:b/>
          <w:bCs/>
          <w:color w:val="0F0E0E"/>
          <w:kern w:val="24"/>
          <w:sz w:val="20"/>
          <w:szCs w:val="20"/>
          <w:lang w:val="en-US"/>
        </w:rPr>
      </w:pPr>
    </w:p>
    <w:p w14:paraId="181C1240" w14:textId="1A9849FF" w:rsidR="00040B88" w:rsidRPr="000F01B1" w:rsidRDefault="00040B88" w:rsidP="00040B88">
      <w:pPr>
        <w:tabs>
          <w:tab w:val="left" w:pos="1095"/>
        </w:tabs>
        <w:rPr>
          <w:rFonts w:ascii="Arial" w:eastAsia="Verdana" w:hAnsi="Arial" w:cs="Arial"/>
          <w:b/>
          <w:bCs/>
          <w:i/>
          <w:iCs/>
          <w:color w:val="0F0E0E"/>
          <w:kern w:val="24"/>
          <w:sz w:val="24"/>
          <w:szCs w:val="24"/>
          <w:lang w:val="en-US"/>
        </w:rPr>
      </w:pPr>
      <w:r w:rsidRPr="000F01B1">
        <w:rPr>
          <w:rFonts w:ascii="Arial" w:eastAsia="Verdana" w:hAnsi="Arial" w:cs="Arial"/>
          <w:b/>
          <w:bCs/>
          <w:i/>
          <w:iCs/>
          <w:color w:val="0F0E0E"/>
          <w:kern w:val="24"/>
          <w:sz w:val="24"/>
          <w:szCs w:val="24"/>
          <w:lang w:val="en-US"/>
        </w:rPr>
        <w:t>Market Drivers</w:t>
      </w:r>
    </w:p>
    <w:p w14:paraId="07F4E98F" w14:textId="77777777" w:rsidR="00040B88" w:rsidRPr="00B912CD" w:rsidRDefault="00040B88" w:rsidP="00040B88">
      <w:pPr>
        <w:tabs>
          <w:tab w:val="left" w:pos="1095"/>
        </w:tabs>
        <w:rPr>
          <w:rFonts w:ascii="Arial" w:eastAsia="Arial" w:hAnsi="Arial" w:cs="Arial"/>
          <w:b/>
          <w:bCs/>
          <w:sz w:val="28"/>
          <w:szCs w:val="28"/>
        </w:rPr>
      </w:pPr>
    </w:p>
    <w:p w14:paraId="59B0D14A" w14:textId="77777777" w:rsidR="00040B88" w:rsidRPr="000F01B1" w:rsidRDefault="00040B88" w:rsidP="00040B88">
      <w:pPr>
        <w:tabs>
          <w:tab w:val="left" w:pos="990"/>
        </w:tabs>
        <w:rPr>
          <w:rFonts w:ascii="Arail" w:eastAsia="Verdana" w:hAnsi="Arail" w:cs="Verdana"/>
          <w:b/>
          <w:bCs/>
          <w:i/>
          <w:iCs/>
          <w:color w:val="0F0E0E"/>
          <w:kern w:val="24"/>
          <w:sz w:val="24"/>
          <w:szCs w:val="24"/>
          <w:u w:val="single"/>
        </w:rPr>
      </w:pPr>
      <w:r w:rsidRPr="000F01B1">
        <w:rPr>
          <w:rFonts w:ascii="Arail" w:eastAsia="Verdana" w:hAnsi="Arail" w:cs="Verdana"/>
          <w:b/>
          <w:bCs/>
          <w:i/>
          <w:iCs/>
          <w:color w:val="0F0E0E"/>
          <w:kern w:val="24"/>
          <w:sz w:val="24"/>
          <w:szCs w:val="24"/>
          <w:u w:val="single"/>
        </w:rPr>
        <w:t xml:space="preserve">Rising Investments in Building &amp; Construction Sector </w:t>
      </w:r>
    </w:p>
    <w:p w14:paraId="39E7E3C1" w14:textId="77777777" w:rsidR="00A17640" w:rsidRPr="00656B79" w:rsidRDefault="00A17640" w:rsidP="00A17640">
      <w:pPr>
        <w:tabs>
          <w:tab w:val="left" w:pos="1095"/>
        </w:tabs>
        <w:spacing w:line="360" w:lineRule="auto"/>
        <w:jc w:val="both"/>
        <w:rPr>
          <w:rFonts w:ascii="Arial" w:eastAsia="Verdana" w:hAnsi="Arial" w:cs="Arial"/>
          <w:kern w:val="24"/>
          <w:sz w:val="24"/>
          <w:szCs w:val="24"/>
          <w:lang w:val="en-US"/>
        </w:rPr>
        <w:sectPr w:rsidR="00A17640" w:rsidRPr="00656B79"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56B79">
        <w:rPr>
          <w:rFonts w:ascii="Arial" w:eastAsia="Verdana" w:hAnsi="Arial" w:cs="Arial"/>
          <w:kern w:val="24"/>
          <w:sz w:val="24"/>
          <w:szCs w:val="24"/>
          <w:lang w:val="en-US"/>
        </w:rPr>
        <w:t>The increasing population and continuously evolving economies have given way to increased expenditure on advanced infrastructure across the globe. Factors such as significant rise in purchasing power parity, especially in developing nations, and growing investments in the real estate sector are boosting the growth of construction sector, globally. Hence, the construction sector remained the major driver of epoxy resin market all throughout the historical years. After witnessing subdued activity during the COVID19 pandemic spread, the construction sector is rebounding in full force as the incomplete projects are being expedited and new projects are under pipeline. Various government sponsored projects across the globe such as smart cities, AMRUT, freight corridor and urban transport, etc., are expected to further accelerate the construction activities in the coming years in Southeast Asia, GCC, Central Europe and North Africa, thereby positively impacting the global epoxy resin market.</w:t>
      </w:r>
    </w:p>
    <w:p w14:paraId="6653CB9A" w14:textId="77777777" w:rsidR="00040B88" w:rsidRPr="00363C10" w:rsidRDefault="00040B88" w:rsidP="00040B88">
      <w:pPr>
        <w:tabs>
          <w:tab w:val="left" w:pos="1095"/>
        </w:tabs>
        <w:rPr>
          <w:rFonts w:ascii="Verdana" w:eastAsia="Arial" w:hAnsi="Verdana" w:cs="Arial"/>
          <w:b/>
          <w:bCs/>
          <w:sz w:val="20"/>
          <w:szCs w:val="20"/>
        </w:rPr>
      </w:pPr>
    </w:p>
    <w:p w14:paraId="37B6B148" w14:textId="04EDA497" w:rsidR="00040B88" w:rsidRPr="009D719E" w:rsidRDefault="00040B88" w:rsidP="009D719E">
      <w:pPr>
        <w:tabs>
          <w:tab w:val="left" w:pos="990"/>
        </w:tabs>
        <w:rPr>
          <w:rFonts w:ascii="Arail" w:eastAsia="Verdana" w:hAnsi="Arail" w:cs="Verdana"/>
          <w:b/>
          <w:bCs/>
          <w:color w:val="0F0E0E"/>
          <w:kern w:val="24"/>
          <w:sz w:val="24"/>
          <w:szCs w:val="24"/>
        </w:rPr>
      </w:pPr>
      <w:r w:rsidRPr="009D719E">
        <w:rPr>
          <w:rFonts w:ascii="Arail" w:eastAsia="Verdana" w:hAnsi="Arail" w:cs="Verdana"/>
          <w:b/>
          <w:bCs/>
          <w:color w:val="0F0E0E"/>
          <w:kern w:val="24"/>
          <w:sz w:val="24"/>
          <w:szCs w:val="24"/>
        </w:rPr>
        <w:t>European Countries Real Estate Investment, 2020 (USD Billion)</w:t>
      </w:r>
    </w:p>
    <w:p w14:paraId="76BBE4EE" w14:textId="78A1A9BD" w:rsidR="00040B88" w:rsidRPr="005858C1" w:rsidRDefault="00040B88" w:rsidP="00040B88">
      <w:pPr>
        <w:tabs>
          <w:tab w:val="left" w:pos="1095"/>
        </w:tabs>
        <w:spacing w:line="360" w:lineRule="auto"/>
        <w:jc w:val="both"/>
        <w:rPr>
          <w:rFonts w:ascii="Verdana" w:eastAsia="Verdana" w:hAnsi="Verdana" w:cs="Arial"/>
          <w:i/>
          <w:iCs/>
          <w:color w:val="0F0E0E"/>
          <w:kern w:val="24"/>
          <w:sz w:val="20"/>
          <w:szCs w:val="20"/>
          <w:u w:val="single"/>
        </w:rPr>
      </w:pPr>
    </w:p>
    <w:tbl>
      <w:tblPr>
        <w:tblW w:w="9266" w:type="dxa"/>
        <w:jc w:val="center"/>
        <w:tblCellMar>
          <w:left w:w="0" w:type="dxa"/>
          <w:right w:w="0" w:type="dxa"/>
        </w:tblCellMar>
        <w:tblLook w:val="0420" w:firstRow="1" w:lastRow="0" w:firstColumn="0" w:lastColumn="0" w:noHBand="0" w:noVBand="1"/>
      </w:tblPr>
      <w:tblGrid>
        <w:gridCol w:w="4633"/>
        <w:gridCol w:w="4633"/>
      </w:tblGrid>
      <w:tr w:rsidR="00040B88" w:rsidRPr="009D719E" w14:paraId="7F5197CD" w14:textId="77777777" w:rsidTr="00BD70BC">
        <w:trPr>
          <w:trHeight w:val="672"/>
          <w:jc w:val="center"/>
        </w:trPr>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214A6D2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Countries</w:t>
            </w:r>
          </w:p>
        </w:tc>
        <w:tc>
          <w:tcPr>
            <w:tcW w:w="4633"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3F496FC4"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b/>
                <w:bCs/>
                <w:color w:val="0F0E0E"/>
                <w:kern w:val="24"/>
                <w:sz w:val="20"/>
                <w:szCs w:val="20"/>
              </w:rPr>
              <w:t>Investment (USD Billion)</w:t>
            </w:r>
          </w:p>
        </w:tc>
      </w:tr>
      <w:tr w:rsidR="00040B88" w:rsidRPr="009D719E" w14:paraId="7F0E9F97" w14:textId="77777777" w:rsidTr="00BD70BC">
        <w:trPr>
          <w:trHeight w:val="672"/>
          <w:jc w:val="center"/>
        </w:trPr>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8399F5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Germany</w:t>
            </w:r>
          </w:p>
        </w:tc>
        <w:tc>
          <w:tcPr>
            <w:tcW w:w="4633"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A3916B"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59</w:t>
            </w:r>
          </w:p>
        </w:tc>
      </w:tr>
      <w:tr w:rsidR="00040B88" w:rsidRPr="009D719E" w14:paraId="67F664F5"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F0D6F5F"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France</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17671B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2</w:t>
            </w:r>
            <w:r w:rsidRPr="009D719E">
              <w:rPr>
                <w:rFonts w:ascii="Arial" w:eastAsia="Verdana" w:hAnsi="Arial" w:cs="Arial"/>
                <w:color w:val="0F0E0E"/>
                <w:kern w:val="24"/>
                <w:sz w:val="20"/>
                <w:szCs w:val="20"/>
              </w:rPr>
              <w:t>9</w:t>
            </w:r>
          </w:p>
        </w:tc>
      </w:tr>
      <w:tr w:rsidR="00040B88" w:rsidRPr="009D719E" w14:paraId="06947AC0"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28BEA3C"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Netherland</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CA5FAD3"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16</w:t>
            </w:r>
          </w:p>
        </w:tc>
      </w:tr>
      <w:tr w:rsidR="00040B88" w:rsidRPr="009D719E" w14:paraId="595F4C88"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935C23D"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Spain</w:t>
            </w:r>
          </w:p>
        </w:tc>
        <w:tc>
          <w:tcPr>
            <w:tcW w:w="463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E695142"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13</w:t>
            </w:r>
          </w:p>
        </w:tc>
      </w:tr>
      <w:tr w:rsidR="00040B88" w:rsidRPr="009D719E" w14:paraId="3F2ABED1" w14:textId="77777777" w:rsidTr="00BD70BC">
        <w:trPr>
          <w:trHeight w:val="672"/>
          <w:jc w:val="center"/>
        </w:trPr>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07EB7A" w14:textId="77777777"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rPr>
              <w:t>Italy</w:t>
            </w:r>
          </w:p>
        </w:tc>
        <w:tc>
          <w:tcPr>
            <w:tcW w:w="463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2E17AA5" w14:textId="41E45934" w:rsidR="00040B88" w:rsidRPr="009D719E" w:rsidRDefault="00040B88" w:rsidP="00363C10">
            <w:pPr>
              <w:tabs>
                <w:tab w:val="left" w:pos="1095"/>
              </w:tabs>
              <w:spacing w:line="360" w:lineRule="auto"/>
              <w:jc w:val="center"/>
              <w:rPr>
                <w:rFonts w:ascii="Arial" w:eastAsia="Verdana" w:hAnsi="Arial" w:cs="Arial"/>
                <w:color w:val="0F0E0E"/>
                <w:kern w:val="24"/>
                <w:sz w:val="20"/>
                <w:szCs w:val="20"/>
              </w:rPr>
            </w:pPr>
            <w:r w:rsidRPr="009D719E">
              <w:rPr>
                <w:rFonts w:ascii="Arial" w:eastAsia="Verdana" w:hAnsi="Arial" w:cs="Arial"/>
                <w:color w:val="0F0E0E"/>
                <w:kern w:val="24"/>
                <w:sz w:val="20"/>
                <w:szCs w:val="20"/>
                <w:lang w:val="en-US"/>
              </w:rPr>
              <w:t>1</w:t>
            </w:r>
            <w:r w:rsidRPr="009D719E">
              <w:rPr>
                <w:rFonts w:ascii="Arial" w:eastAsia="Verdana" w:hAnsi="Arial" w:cs="Arial"/>
                <w:color w:val="0F0E0E"/>
                <w:kern w:val="24"/>
                <w:sz w:val="20"/>
                <w:szCs w:val="20"/>
              </w:rPr>
              <w:t>0</w:t>
            </w:r>
          </w:p>
        </w:tc>
      </w:tr>
    </w:tbl>
    <w:p w14:paraId="0C73BBE6" w14:textId="6CF9BA68" w:rsidR="00040B88" w:rsidRDefault="00BD70BC" w:rsidP="00A17640">
      <w:pPr>
        <w:tabs>
          <w:tab w:val="left" w:pos="1095"/>
        </w:tabs>
        <w:spacing w:line="360" w:lineRule="auto"/>
        <w:jc w:val="both"/>
        <w:rPr>
          <w:rFonts w:ascii="Arial" w:eastAsia="Arial" w:hAnsi="Arial" w:cs="Arial"/>
          <w:sz w:val="24"/>
          <w:szCs w:val="24"/>
        </w:rPr>
      </w:pPr>
      <w:r>
        <w:rPr>
          <w:noProof/>
        </w:rPr>
        <w:lastRenderedPageBreak/>
        <mc:AlternateContent>
          <mc:Choice Requires="wps">
            <w:drawing>
              <wp:anchor distT="0" distB="0" distL="114300" distR="114300" simplePos="0" relativeHeight="252004352" behindDoc="0" locked="0" layoutInCell="1" allowOverlap="1" wp14:anchorId="64303AD6" wp14:editId="284CF704">
                <wp:simplePos x="0" y="0"/>
                <wp:positionH relativeFrom="margin">
                  <wp:posOffset>4762500</wp:posOffset>
                </wp:positionH>
                <wp:positionV relativeFrom="paragraph">
                  <wp:posOffset>152400</wp:posOffset>
                </wp:positionV>
                <wp:extent cx="1470025" cy="266700"/>
                <wp:effectExtent l="0" t="0" r="0" b="0"/>
                <wp:wrapNone/>
                <wp:docPr id="2092"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303AD6" id="_x0000_s1350" type="#_x0000_t202" style="position:absolute;left:0;text-align:left;margin-left:375pt;margin-top:12pt;width:115.75pt;height:21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" filled="f" stroked="f">
                <v:textbox>
                  <w:txbxContent>
                    <w:p w14:paraId="76CB174E" w14:textId="77777777" w:rsidR="00040B88" w:rsidRPr="004644A7" w:rsidRDefault="00040B88" w:rsidP="00040B88">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proofErr w:type="spellStart"/>
                      <w:r>
                        <w:rPr>
                          <w:rFonts w:ascii="Verdana" w:eastAsia="Verdana" w:hAnsi="Verdana" w:cs="Verdana"/>
                          <w:i/>
                          <w:iCs/>
                          <w:color w:val="7F7F7F"/>
                          <w:kern w:val="24"/>
                          <w:sz w:val="12"/>
                          <w:szCs w:val="12"/>
                        </w:rPr>
                        <w:t>Meed</w:t>
                      </w:r>
                      <w:proofErr w:type="spellEnd"/>
                      <w:r>
                        <w:rPr>
                          <w:rFonts w:ascii="Verdana" w:eastAsia="Verdana" w:hAnsi="Verdana" w:cs="Verdana"/>
                          <w:i/>
                          <w:iCs/>
                          <w:color w:val="7F7F7F"/>
                          <w:kern w:val="24"/>
                          <w:sz w:val="12"/>
                          <w:szCs w:val="12"/>
                        </w:rPr>
                        <w:t xml:space="preserve"> Projects</w:t>
                      </w:r>
                    </w:p>
                  </w:txbxContent>
                </v:textbox>
                <w10:wrap anchorx="margin"/>
              </v:shape>
            </w:pict>
          </mc:Fallback>
        </mc:AlternateContent>
      </w:r>
    </w:p>
    <w:p w14:paraId="265D0F12" w14:textId="43AB343A" w:rsidR="00592AA5" w:rsidRDefault="00592AA5" w:rsidP="00040B88">
      <w:pPr>
        <w:tabs>
          <w:tab w:val="left" w:pos="1095"/>
        </w:tabs>
        <w:spacing w:line="480" w:lineRule="auto"/>
        <w:rPr>
          <w:rFonts w:ascii="Arial" w:eastAsia="Arial" w:hAnsi="Arial" w:cs="Arial"/>
          <w:sz w:val="24"/>
          <w:szCs w:val="24"/>
        </w:rPr>
        <w:sectPr w:rsidR="00592AA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17E71A" w14:textId="5AE38B13" w:rsidR="00040B88" w:rsidRPr="009D719E" w:rsidRDefault="00040B88" w:rsidP="00040B88">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 xml:space="preserve">Government Support and Initiatives </w:t>
      </w:r>
    </w:p>
    <w:p w14:paraId="2DCB7DC6" w14:textId="77777777" w:rsidR="00A17640" w:rsidRPr="00656B79" w:rsidRDefault="00A17640" w:rsidP="00A17640">
      <w:pPr>
        <w:tabs>
          <w:tab w:val="left" w:pos="1095"/>
        </w:tabs>
        <w:spacing w:line="360" w:lineRule="auto"/>
        <w:jc w:val="both"/>
        <w:rPr>
          <w:rFonts w:ascii="Arial" w:eastAsia="Verdana" w:hAnsi="Arial" w:cs="Arial"/>
          <w:kern w:val="24"/>
          <w:sz w:val="24"/>
          <w:szCs w:val="24"/>
          <w:lang w:val="en-US"/>
        </w:rPr>
      </w:pPr>
      <w:r w:rsidRPr="00656B79">
        <w:rPr>
          <w:rFonts w:ascii="Arial" w:eastAsia="Verdana" w:hAnsi="Arial" w:cs="Arial"/>
          <w:kern w:val="24"/>
          <w:sz w:val="24"/>
          <w:szCs w:val="24"/>
          <w:lang w:val="en-US"/>
        </w:rPr>
        <w:t xml:space="preserve">Driven by strong demand from various end-use industries such as </w:t>
      </w:r>
      <w:bookmarkStart w:id="223" w:name="_Hlk84956429"/>
      <w:r w:rsidRPr="00656B79">
        <w:rPr>
          <w:rFonts w:ascii="Arial" w:eastAsia="Verdana" w:hAnsi="Arial" w:cs="Arial"/>
          <w:kern w:val="24"/>
          <w:sz w:val="24"/>
          <w:szCs w:val="24"/>
          <w:lang w:val="en-US"/>
        </w:rPr>
        <w:t>wind energy, transportation, electrical and electronics, defense, aerospace, pipes and tanks, construction and marine, the composite industry</w:t>
      </w:r>
      <w:bookmarkEnd w:id="223"/>
      <w:r w:rsidRPr="00656B79">
        <w:rPr>
          <w:rFonts w:ascii="Arial" w:eastAsia="Verdana" w:hAnsi="Arial" w:cs="Arial"/>
          <w:kern w:val="24"/>
          <w:sz w:val="24"/>
          <w:szCs w:val="24"/>
          <w:lang w:val="en-US"/>
        </w:rPr>
        <w:t xml:space="preserve">, also known as fiber-reinforced plastics (FRP) industry, has witnessed a sharp rise in the past decade. The per capita consumption of composites in the United States, China and India were reported to be 11.4 kg, 2.8 kg, and 0.36 kg respectively. Owing to its multitudinous applications in various segments of the construction sector, the composite industry is set to play a pivotal role in supporting government’s initiatives across various developing countries. For instance, the ‘Make in India’ and ‘Housing for All’ initiatives launched by the Indian government warrant a surge in the construction activities that are expected to give a big push to the epoxy resin market. The increasing demand for composites manufacturing across the globe for numerous applications including aerospace structure &amp; other composite parts would spur the demand for Epoxy Resins in the coming years. </w:t>
      </w:r>
    </w:p>
    <w:p w14:paraId="0FBDE2B4" w14:textId="77777777" w:rsidR="001E53A9" w:rsidRPr="009D719E" w:rsidRDefault="001E53A9" w:rsidP="001E53A9">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Growing usage of specialty resin in automotive and industrial applications aerospace sector</w:t>
      </w:r>
    </w:p>
    <w:p w14:paraId="70E6C14F"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Epoxy resin has a history of serving the automobile industry owing to its robustness, adhesive quality, and heat resistance nature. Epoxy resins are predominantly used to add protective coatings on automobile metal parts to increase their shelf life by preventing them from corrosion. The anti-corrosion epoxy coatings are applied as a primer on the metal parts using the ‘waterborne cathodic electrodeposition’ technique. Germany, boasting the largest automobile industry in Europe, owns a huge share in the epoxy resin consumption. China with its huge electronics base and high industrial growth also exhibits high consumption rate of epoxy resin. The flourishing automobile sector backed by the increasing population and growing income slab of the middle-class communities in the developing countries are expected to propel the demand for epoxy resins in the automobile industry in the coming years.</w:t>
      </w:r>
    </w:p>
    <w:p w14:paraId="5F92D986" w14:textId="77777777" w:rsidR="00A17640" w:rsidRPr="00A17640" w:rsidRDefault="00A17640" w:rsidP="00A17640">
      <w:pPr>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Epoxy resins form an indispensable part of the continuously evolving aerospace technologies, owing to its ability to withstand harsh conditions of space and resist microcracking. High-quality epoxy resins are in great demand in spacecraft for a myriad of applications like coating, bonding, encapsulation, staking, sealing, potting. Epoxy resins based composite fabrics have also gained a huge preference for the designing of durable and lightweight spacesuits with flame retardancy </w:t>
      </w:r>
      <w:r w:rsidRPr="00A17640">
        <w:rPr>
          <w:rFonts w:ascii="Arial" w:eastAsia="Verdana" w:hAnsi="Arial" w:cs="Arial"/>
          <w:kern w:val="24"/>
          <w:sz w:val="24"/>
          <w:szCs w:val="24"/>
          <w:lang w:val="en-US"/>
        </w:rPr>
        <w:lastRenderedPageBreak/>
        <w:t>properties. With the growing government thrust towards active research in new space programs and increasing space excursions by the world’s top research organizations, the aerospace sector is expected to pick momentum by 2030 thereby becoming a large hub for the consumption of epoxy resins.</w:t>
      </w:r>
    </w:p>
    <w:p w14:paraId="2A2B287C" w14:textId="77777777" w:rsidR="001E53A9" w:rsidRPr="005858C1" w:rsidRDefault="001E53A9" w:rsidP="00040B88">
      <w:pPr>
        <w:tabs>
          <w:tab w:val="left" w:pos="1095"/>
        </w:tabs>
        <w:spacing w:line="360" w:lineRule="auto"/>
        <w:jc w:val="both"/>
        <w:rPr>
          <w:rFonts w:ascii="Arial" w:eastAsia="Verdana" w:hAnsi="Arial" w:cs="Arial"/>
          <w:color w:val="0F0E0E"/>
          <w:kern w:val="24"/>
          <w:sz w:val="24"/>
          <w:szCs w:val="24"/>
          <w:lang w:val="en-US"/>
        </w:rPr>
      </w:pPr>
    </w:p>
    <w:p w14:paraId="7077A875" w14:textId="77777777" w:rsidR="00040B88" w:rsidRPr="009D719E" w:rsidRDefault="00040B88"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Rising Disposable Income &amp; High Living Standard</w:t>
      </w:r>
    </w:p>
    <w:p w14:paraId="45F38D9B"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As the industrialization and economic growth across the world has enhanced dynamically, there has been a significant rise in the earned income and expenditure incurred on lavish lifestyles by the people across the globe, thus giving impetus to the epoxy-based lightweight coatings and adhesives over the years. The high living standards across developed nations and the improving disposable income across developing countries is going to further drive the demand for advanced and premium quality paints &amp; coatings in the housing and construction sector where epoxy resins are extensively applied in the forthcoming years. The demand will get further support from increasing per capita expenses on premium cars across the globe which will be driving the epoxy resin market worldwide.</w:t>
      </w:r>
    </w:p>
    <w:p w14:paraId="4C3D0A48" w14:textId="77777777" w:rsidR="008569E0" w:rsidRPr="009D719E" w:rsidRDefault="008569E0"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Focus on Renewables</w:t>
      </w:r>
    </w:p>
    <w:p w14:paraId="16E3C4CB" w14:textId="1601D1C3" w:rsidR="00A17640" w:rsidRPr="00A17640" w:rsidRDefault="00A17640" w:rsidP="00A17640">
      <w:pPr>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Many countries are targeting to reduce global carbon footprint by increasing investments in renewable energies which has attracted around USD 1.9 trillion capital spending in 2021 and the investment rate is expected to gain 10% year-on-year growth in the upcoming years. India has set a target of having 175 GW of renewables capacity by 2022. This shows that the country is focusing on renewable energy for its energy needs. India is also a party to the United National Convention on Climate Change which requires India to have some commitments till 2030 </w:t>
      </w:r>
      <w:proofErr w:type="gramStart"/>
      <w:r w:rsidRPr="00A17640">
        <w:rPr>
          <w:rFonts w:ascii="Arial" w:eastAsia="Verdana" w:hAnsi="Arial" w:cs="Arial"/>
          <w:kern w:val="24"/>
          <w:sz w:val="24"/>
          <w:szCs w:val="24"/>
          <w:lang w:val="en-US"/>
        </w:rPr>
        <w:t>in order to</w:t>
      </w:r>
      <w:proofErr w:type="gramEnd"/>
      <w:r w:rsidRPr="00A17640">
        <w:rPr>
          <w:rFonts w:ascii="Arial" w:eastAsia="Verdana" w:hAnsi="Arial" w:cs="Arial"/>
          <w:kern w:val="24"/>
          <w:sz w:val="24"/>
          <w:szCs w:val="24"/>
          <w:lang w:val="en-US"/>
        </w:rPr>
        <w:t xml:space="preserve"> support the world in the fight against climate change. India’s commitment includes that 40% of the country’s total electricity needs should come from renewable energy. This has caused the demand for wind energy to rise in India and globally. As epoxy resins are a major component of the composite material used to manufacture windmills, the demand for epoxy resins is also set to rise in India with the rise in the demand of wind energy. The energy outlook varies from country-to-country, however the favorable government policies across the world is enough to instigate confidence among the existing and new market players towards renewables business that is eventually going to strengthen the global demand for epoxy resin. </w:t>
      </w:r>
    </w:p>
    <w:p w14:paraId="566423A7" w14:textId="0392C24C" w:rsidR="008569E0" w:rsidRDefault="008569E0" w:rsidP="008569E0">
      <w:r>
        <w:rPr>
          <w:noProof/>
        </w:rPr>
        <w:lastRenderedPageBreak/>
        <mc:AlternateContent>
          <mc:Choice Requires="wps">
            <w:drawing>
              <wp:anchor distT="0" distB="0" distL="114300" distR="114300" simplePos="0" relativeHeight="253210624" behindDoc="0" locked="0" layoutInCell="1" allowOverlap="1" wp14:anchorId="0672E7D6" wp14:editId="341BEA56">
                <wp:simplePos x="0" y="0"/>
                <wp:positionH relativeFrom="margin">
                  <wp:posOffset>4895850</wp:posOffset>
                </wp:positionH>
                <wp:positionV relativeFrom="paragraph">
                  <wp:posOffset>2543810</wp:posOffset>
                </wp:positionV>
                <wp:extent cx="1470025" cy="266700"/>
                <wp:effectExtent l="0" t="0" r="0" b="0"/>
                <wp:wrapNone/>
                <wp:docPr id="1113"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66700"/>
                        </a:xfrm>
                        <a:prstGeom prst="rect">
                          <a:avLst/>
                        </a:prstGeom>
                        <a:noFill/>
                      </wps:spPr>
                      <wps:txb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672E7D6" id="_x0000_s1351" type="#_x0000_t202" style="position:absolute;margin-left:385.5pt;margin-top:200.3pt;width:115.75pt;height:21pt;z-index:2532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" filled="f" stroked="f">
                <v:textbox>
                  <w:txbxContent>
                    <w:p w14:paraId="1BCD3604" w14:textId="4E0C1F5B" w:rsidR="008569E0" w:rsidRPr="004644A7" w:rsidRDefault="008569E0" w:rsidP="008569E0">
                      <w:pPr>
                        <w:ind w:left="720"/>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Pr>
                          <w:rFonts w:ascii="Verdana" w:eastAsia="Verdana" w:hAnsi="Verdana" w:cs="Verdana"/>
                          <w:i/>
                          <w:iCs/>
                          <w:color w:val="7F7F7F"/>
                          <w:kern w:val="24"/>
                          <w:sz w:val="12"/>
                          <w:szCs w:val="12"/>
                        </w:rPr>
                        <w:t>MNRE</w:t>
                      </w:r>
                    </w:p>
                  </w:txbxContent>
                </v:textbox>
                <w10:wrap anchorx="margin"/>
              </v:shape>
            </w:pict>
          </mc:Fallback>
        </mc:AlternateContent>
      </w:r>
      <w:r>
        <w:rPr>
          <w:noProof/>
        </w:rPr>
        <w:drawing>
          <wp:inline distT="0" distB="0" distL="0" distR="0" wp14:anchorId="5F013437" wp14:editId="1127C77F">
            <wp:extent cx="6467475" cy="2495550"/>
            <wp:effectExtent l="0" t="0" r="0" b="0"/>
            <wp:docPr id="1058" name="Chart 10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AB8ADD6" w14:textId="40EDF312" w:rsidR="008569E0" w:rsidRDefault="008569E0" w:rsidP="008569E0"/>
    <w:p w14:paraId="6BFEA948" w14:textId="77777777" w:rsidR="00642F55" w:rsidRPr="00C126D3" w:rsidRDefault="00642F55" w:rsidP="00642F55">
      <w:pPr>
        <w:tabs>
          <w:tab w:val="left" w:pos="1095"/>
        </w:tabs>
        <w:spacing w:line="360" w:lineRule="auto"/>
        <w:jc w:val="both"/>
        <w:rPr>
          <w:rFonts w:ascii="Arial" w:eastAsia="Arial" w:hAnsi="Arial" w:cs="Arial"/>
          <w:b/>
          <w:bCs/>
          <w:i/>
          <w:iCs/>
        </w:rPr>
      </w:pPr>
      <w:r w:rsidRPr="00C126D3">
        <w:rPr>
          <w:rFonts w:ascii="Arial" w:eastAsia="Arial" w:hAnsi="Arial" w:cs="Arial"/>
          <w:b/>
          <w:bCs/>
          <w:i/>
          <w:iCs/>
        </w:rPr>
        <w:t>Market Challenges</w:t>
      </w:r>
    </w:p>
    <w:p w14:paraId="23B128B1" w14:textId="77777777" w:rsidR="00642F55" w:rsidRPr="009D719E" w:rsidRDefault="00642F55"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Volatility in Raw Material Prices</w:t>
      </w:r>
    </w:p>
    <w:p w14:paraId="7CED39C2" w14:textId="77777777" w:rsidR="00A17640" w:rsidRPr="00A17640" w:rsidRDefault="00A17640" w:rsidP="00A17640">
      <w:pPr>
        <w:tabs>
          <w:tab w:val="left" w:pos="1095"/>
        </w:tabs>
        <w:spacing w:line="360" w:lineRule="auto"/>
        <w:jc w:val="both"/>
        <w:rPr>
          <w:rFonts w:ascii="Arial" w:eastAsia="Verdana" w:hAnsi="Arial" w:cs="Arial"/>
          <w:kern w:val="24"/>
          <w:sz w:val="24"/>
          <w:szCs w:val="24"/>
          <w:lang w:val="en-US"/>
        </w:rPr>
      </w:pPr>
      <w:r w:rsidRPr="00A17640">
        <w:rPr>
          <w:rFonts w:ascii="Arial" w:eastAsia="Verdana" w:hAnsi="Arial" w:cs="Arial"/>
          <w:kern w:val="24"/>
          <w:sz w:val="24"/>
          <w:szCs w:val="24"/>
          <w:lang w:val="en-US"/>
        </w:rPr>
        <w:t xml:space="preserve">An increase in the cost of raw materials, i.e., ECH and BPA, that are being used in the manufacturing of the epoxy resin have driven down the market sales since last year due to several disruptions caused by the COVID-19 outbreak worldwide followed by the energy crunch and crude oil price surge in the current year. The rising crude oil prices directly impact the operating cost and profit margins of the industry, and transportation costs, adding up the price of epoxy resins in the global market. However, the petrochemical sector is walking the path to recovery with loosening of pandemic constraints and return of workforce. Furthermore, the crude oil prices in a few regions, like North America, have begun to fall in the fourth quarter of 2021, which should ripple across the other parts of the world in the following year. These trends advocate the optimism in stabilization in the prices of raw materials in future favoring a positive epoxy resin market outlook. </w:t>
      </w:r>
    </w:p>
    <w:p w14:paraId="34EBD9C5" w14:textId="77777777" w:rsidR="008569E0" w:rsidRPr="009D719E" w:rsidRDefault="008569E0" w:rsidP="009D719E">
      <w:pPr>
        <w:tabs>
          <w:tab w:val="left" w:pos="1095"/>
        </w:tabs>
        <w:spacing w:line="480" w:lineRule="auto"/>
        <w:rPr>
          <w:rFonts w:ascii="Arail" w:eastAsia="Verdana" w:hAnsi="Arail" w:cs="Verdana"/>
          <w:b/>
          <w:bCs/>
          <w:i/>
          <w:iCs/>
          <w:color w:val="0F0E0E"/>
          <w:kern w:val="24"/>
          <w:sz w:val="24"/>
          <w:szCs w:val="24"/>
          <w:u w:val="single"/>
        </w:rPr>
      </w:pPr>
      <w:r w:rsidRPr="009D719E">
        <w:rPr>
          <w:rFonts w:ascii="Arail" w:eastAsia="Verdana" w:hAnsi="Arail" w:cs="Verdana"/>
          <w:b/>
          <w:bCs/>
          <w:i/>
          <w:iCs/>
          <w:color w:val="0F0E0E"/>
          <w:kern w:val="24"/>
          <w:sz w:val="24"/>
          <w:szCs w:val="24"/>
          <w:u w:val="single"/>
        </w:rPr>
        <w:t>Supply Chain Disruptions</w:t>
      </w:r>
    </w:p>
    <w:p w14:paraId="570E286A" w14:textId="77777777" w:rsidR="008569E0" w:rsidRPr="008569E0" w:rsidRDefault="008569E0" w:rsidP="008569E0">
      <w:pPr>
        <w:spacing w:line="360" w:lineRule="auto"/>
        <w:jc w:val="both"/>
        <w:rPr>
          <w:rFonts w:ascii="Arial" w:eastAsia="Verdana" w:hAnsi="Arial" w:cs="Arial"/>
          <w:color w:val="0F0E0E"/>
          <w:kern w:val="24"/>
          <w:sz w:val="24"/>
          <w:szCs w:val="24"/>
          <w:lang w:val="en-US"/>
        </w:rPr>
      </w:pPr>
      <w:r w:rsidRPr="008569E0">
        <w:rPr>
          <w:rFonts w:ascii="Arial" w:eastAsia="Verdana" w:hAnsi="Arial" w:cs="Arial"/>
          <w:color w:val="0F0E0E"/>
          <w:kern w:val="24"/>
          <w:sz w:val="24"/>
          <w:szCs w:val="24"/>
          <w:lang w:val="en-US"/>
        </w:rPr>
        <w:t xml:space="preserve">Due to onset of COVID-19, disruptions in business cycles impacted the demand for all core industries, globally. The virus outbreak has affected supply chain, </w:t>
      </w:r>
      <w:proofErr w:type="gramStart"/>
      <w:r w:rsidRPr="008569E0">
        <w:rPr>
          <w:rFonts w:ascii="Arial" w:eastAsia="Verdana" w:hAnsi="Arial" w:cs="Arial"/>
          <w:color w:val="0F0E0E"/>
          <w:kern w:val="24"/>
          <w:sz w:val="24"/>
          <w:szCs w:val="24"/>
          <w:lang w:val="en-US"/>
        </w:rPr>
        <w:t>trade</w:t>
      </w:r>
      <w:proofErr w:type="gramEnd"/>
      <w:r w:rsidRPr="008569E0">
        <w:rPr>
          <w:rFonts w:ascii="Arial" w:eastAsia="Verdana" w:hAnsi="Arial" w:cs="Arial"/>
          <w:color w:val="0F0E0E"/>
          <w:kern w:val="24"/>
          <w:sz w:val="24"/>
          <w:szCs w:val="24"/>
          <w:lang w:val="en-US"/>
        </w:rPr>
        <w:t xml:space="preserve"> and industries worldwide. Severity of pandemic was compounded by the fact that many industries are operating at reduced capacity, consequently lowering the number of employees as well. Pandemic outbreak also led to delays in all commercial decisions in the short term, but the long-term impact remains unknown as the longevity of the crisis is uncertain. Moreover, in second half of 2021, traffic at the Chinese </w:t>
      </w:r>
      <w:r w:rsidRPr="008569E0">
        <w:rPr>
          <w:rFonts w:ascii="Arial" w:eastAsia="Verdana" w:hAnsi="Arial" w:cs="Arial"/>
          <w:color w:val="0F0E0E"/>
          <w:kern w:val="24"/>
          <w:sz w:val="24"/>
          <w:szCs w:val="24"/>
          <w:lang w:val="en-US"/>
        </w:rPr>
        <w:lastRenderedPageBreak/>
        <w:t>ports coupled with the tightened availability of freight vessels gathered adequate momentum to strengthen the will of manufacturers to raise the offered quotations in the APAC market.</w:t>
      </w:r>
    </w:p>
    <w:p w14:paraId="55316025" w14:textId="77777777" w:rsidR="008569E0" w:rsidRPr="008569E0" w:rsidRDefault="008569E0" w:rsidP="008569E0">
      <w:pPr>
        <w:spacing w:line="360" w:lineRule="auto"/>
        <w:jc w:val="both"/>
        <w:rPr>
          <w:rFonts w:ascii="Arial" w:eastAsia="Verdana" w:hAnsi="Arial" w:cs="Arial"/>
          <w:color w:val="0F0E0E"/>
          <w:kern w:val="24"/>
          <w:sz w:val="24"/>
          <w:szCs w:val="24"/>
          <w:lang w:val="en-US"/>
        </w:rPr>
      </w:pPr>
      <w:r w:rsidRPr="008569E0">
        <w:rPr>
          <w:rFonts w:ascii="Arial" w:eastAsia="Verdana" w:hAnsi="Arial" w:cs="Arial"/>
          <w:color w:val="0F0E0E"/>
          <w:kern w:val="24"/>
          <w:sz w:val="24"/>
          <w:szCs w:val="24"/>
          <w:lang w:val="en-US"/>
        </w:rPr>
        <w:t>Most of Indian businesses are traditionally run with procurement of raw materials done through a lengthy and complex decision-making process. This necessitated forward contracts and long-term contracts to hedge against uncertainties. Changing geopolitical pattern coupled with onset of the global pandemic COVID-19 has re-routed the procurement process, with procurement professionals targeting more short-term contracts for institutional and bulk purchases. Similarly, changing equations between India and China have curbed Chinese supply and Indian importers are now shifting their focus to other Southeast Asian countries for product sourcing</w:t>
      </w:r>
      <w:proofErr w:type="gramStart"/>
      <w:r w:rsidRPr="008569E0">
        <w:rPr>
          <w:rFonts w:ascii="Arial" w:eastAsia="Verdana" w:hAnsi="Arial" w:cs="Arial"/>
          <w:color w:val="0F0E0E"/>
          <w:kern w:val="24"/>
          <w:sz w:val="24"/>
          <w:szCs w:val="24"/>
          <w:lang w:val="en-US"/>
        </w:rPr>
        <w:t xml:space="preserve">.  </w:t>
      </w:r>
      <w:proofErr w:type="gramEnd"/>
    </w:p>
    <w:p w14:paraId="77189794" w14:textId="465D8438" w:rsidR="008569E0" w:rsidRPr="005858C1" w:rsidRDefault="008569E0" w:rsidP="00642F55">
      <w:pPr>
        <w:tabs>
          <w:tab w:val="left" w:pos="1095"/>
        </w:tabs>
        <w:spacing w:line="360" w:lineRule="auto"/>
        <w:jc w:val="both"/>
        <w:rPr>
          <w:rFonts w:ascii="Arial" w:eastAsia="Verdana" w:hAnsi="Arial" w:cs="Arial"/>
          <w:color w:val="0F0E0E"/>
          <w:kern w:val="24"/>
          <w:sz w:val="24"/>
          <w:szCs w:val="24"/>
          <w:lang w:val="en-US"/>
        </w:rPr>
        <w:sectPr w:rsidR="008569E0"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37BD74" w14:textId="77777777" w:rsidR="00642F55" w:rsidRDefault="00642F55" w:rsidP="00642F55">
      <w:pPr>
        <w:rPr>
          <w:rFonts w:ascii="Arial" w:eastAsia="Arial" w:hAnsi="Arial" w:cs="Arial"/>
          <w:sz w:val="24"/>
          <w:szCs w:val="24"/>
        </w:rPr>
      </w:pPr>
    </w:p>
    <w:p w14:paraId="756BA91C" w14:textId="77777777" w:rsidR="00642F55" w:rsidRPr="005858C1" w:rsidRDefault="00642F55" w:rsidP="00642F55">
      <w:pPr>
        <w:tabs>
          <w:tab w:val="left" w:pos="945"/>
        </w:tabs>
        <w:rPr>
          <w:rFonts w:ascii="Verdana" w:eastAsia="Verdana" w:hAnsi="Verdana" w:cs="Verdana"/>
          <w:b/>
          <w:bCs/>
          <w:color w:val="0F0E0E"/>
          <w:kern w:val="24"/>
          <w:sz w:val="20"/>
          <w:szCs w:val="20"/>
          <w:lang w:val="en-US"/>
        </w:rPr>
        <w:sectPr w:rsidR="00642F55" w:rsidRPr="005858C1"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438A30" w14:textId="02F6287D" w:rsidR="00642F55" w:rsidRPr="00251876" w:rsidRDefault="00642F55" w:rsidP="00642F55">
      <w:pPr>
        <w:tabs>
          <w:tab w:val="left" w:pos="945"/>
        </w:tabs>
        <w:rPr>
          <w:rFonts w:ascii="Arial" w:eastAsia="Verdana" w:hAnsi="Arial" w:cs="Arial"/>
          <w:b/>
          <w:bCs/>
          <w:color w:val="0F0E0E"/>
          <w:kern w:val="24"/>
          <w:sz w:val="24"/>
          <w:szCs w:val="24"/>
          <w:lang w:val="en-US"/>
        </w:rPr>
      </w:pPr>
      <w:r w:rsidRPr="00251876">
        <w:rPr>
          <w:rFonts w:ascii="Arial" w:eastAsia="Verdana" w:hAnsi="Arial" w:cs="Arial"/>
          <w:b/>
          <w:bCs/>
          <w:color w:val="0F0E0E"/>
          <w:kern w:val="24"/>
          <w:sz w:val="24"/>
          <w:szCs w:val="24"/>
          <w:lang w:val="en-US"/>
        </w:rPr>
        <w:t>3.</w:t>
      </w:r>
      <w:r w:rsidR="005240AC">
        <w:rPr>
          <w:rFonts w:ascii="Arial" w:eastAsia="Verdana" w:hAnsi="Arial" w:cs="Arial"/>
          <w:b/>
          <w:bCs/>
          <w:color w:val="0F0E0E"/>
          <w:kern w:val="24"/>
          <w:sz w:val="24"/>
          <w:szCs w:val="24"/>
          <w:lang w:val="en-US"/>
        </w:rPr>
        <w:t>9</w:t>
      </w:r>
      <w:r w:rsidRPr="00251876">
        <w:rPr>
          <w:rFonts w:ascii="Arial" w:eastAsia="Verdana" w:hAnsi="Arial" w:cs="Arial"/>
          <w:b/>
          <w:bCs/>
          <w:color w:val="0F0E0E"/>
          <w:kern w:val="24"/>
          <w:sz w:val="24"/>
          <w:szCs w:val="24"/>
          <w:lang w:val="en-US"/>
        </w:rPr>
        <w:t>. Market Trends &amp; Developments</w:t>
      </w:r>
    </w:p>
    <w:p w14:paraId="401934C5" w14:textId="77777777" w:rsidR="00642F55" w:rsidRPr="005858C1" w:rsidRDefault="00642F55" w:rsidP="00642F55">
      <w:pPr>
        <w:tabs>
          <w:tab w:val="left" w:pos="945"/>
        </w:tabs>
        <w:rPr>
          <w:rFonts w:ascii="Verdana" w:eastAsia="Verdana" w:hAnsi="Verdana" w:cs="Verdana"/>
          <w:b/>
          <w:bCs/>
          <w:color w:val="0F0E0E"/>
          <w:kern w:val="24"/>
          <w:sz w:val="20"/>
          <w:szCs w:val="20"/>
        </w:rPr>
      </w:pPr>
    </w:p>
    <w:p w14:paraId="220A4189" w14:textId="43CA9B85" w:rsidR="00642F55" w:rsidRPr="00C126D3" w:rsidRDefault="006332F0" w:rsidP="00642F55">
      <w:pPr>
        <w:rPr>
          <w:rFonts w:ascii="Arial" w:hAnsi="Arial" w:cs="Arial"/>
          <w:b/>
          <w:bCs/>
          <w:sz w:val="24"/>
          <w:szCs w:val="24"/>
        </w:rPr>
      </w:pPr>
      <w:r>
        <w:rPr>
          <w:rFonts w:ascii="Arial" w:hAnsi="Arial" w:cs="Arial"/>
          <w:b/>
          <w:bCs/>
          <w:sz w:val="24"/>
          <w:szCs w:val="24"/>
        </w:rPr>
        <w:t xml:space="preserve">Liquid </w:t>
      </w:r>
      <w:r w:rsidR="00642F55" w:rsidRPr="00C126D3">
        <w:rPr>
          <w:rFonts w:ascii="Arial" w:hAnsi="Arial" w:cs="Arial"/>
          <w:b/>
          <w:bCs/>
          <w:sz w:val="24"/>
          <w:szCs w:val="24"/>
        </w:rPr>
        <w:t>Epoxy Resin</w:t>
      </w:r>
      <w:r>
        <w:rPr>
          <w:rFonts w:ascii="Arial" w:hAnsi="Arial" w:cs="Arial"/>
          <w:b/>
          <w:bCs/>
          <w:sz w:val="24"/>
          <w:szCs w:val="24"/>
        </w:rPr>
        <w:t xml:space="preserve"> (LER)</w:t>
      </w:r>
      <w:r w:rsidR="00642F55" w:rsidRPr="00C126D3">
        <w:rPr>
          <w:rFonts w:ascii="Arial" w:hAnsi="Arial" w:cs="Arial"/>
          <w:b/>
          <w:bCs/>
          <w:sz w:val="24"/>
          <w:szCs w:val="24"/>
        </w:rPr>
        <w:t>-Feedstock Margin Spread</w:t>
      </w:r>
    </w:p>
    <w:p w14:paraId="7E80E1AF" w14:textId="77777777"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As of October 2021, FOB Ningbo price of Liquid Epoxy Resin was around $5915-6000/ tonne, while the price at the end of June was less than $4900/tonne. The abrupt surges in LER pricing are largely attributed to high priced feedstock Epichlorohydrin (ECH). </w:t>
      </w:r>
    </w:p>
    <w:p w14:paraId="315EEA44" w14:textId="5407BCBA"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Several Chinese Epoxy producers complained of compressed margins and </w:t>
      </w:r>
      <w:proofErr w:type="spellStart"/>
      <w:r w:rsidRPr="005918A7">
        <w:rPr>
          <w:rFonts w:ascii="Arial" w:hAnsi="Arial" w:cs="Arial"/>
          <w:sz w:val="24"/>
          <w:szCs w:val="24"/>
        </w:rPr>
        <w:t>ChemAnalyst</w:t>
      </w:r>
      <w:proofErr w:type="spellEnd"/>
      <w:r w:rsidRPr="005918A7">
        <w:rPr>
          <w:rFonts w:ascii="Arial" w:hAnsi="Arial" w:cs="Arial"/>
          <w:sz w:val="24"/>
          <w:szCs w:val="24"/>
        </w:rPr>
        <w:t xml:space="preserve"> data shows that the spread between ECH and Epoxy Resins narrowed to </w:t>
      </w:r>
      <w:r w:rsidR="00944A21">
        <w:rPr>
          <w:rFonts w:ascii="Arial" w:hAnsi="Arial" w:cs="Arial"/>
          <w:sz w:val="24"/>
          <w:szCs w:val="24"/>
        </w:rPr>
        <w:t xml:space="preserve">USD </w:t>
      </w:r>
      <w:r w:rsidRPr="005918A7">
        <w:rPr>
          <w:rFonts w:ascii="Arial" w:hAnsi="Arial" w:cs="Arial"/>
          <w:sz w:val="24"/>
          <w:szCs w:val="24"/>
        </w:rPr>
        <w:t>2710</w:t>
      </w:r>
      <w:r w:rsidR="00944A21">
        <w:rPr>
          <w:rFonts w:ascii="Arial" w:hAnsi="Arial" w:cs="Arial"/>
          <w:sz w:val="24"/>
          <w:szCs w:val="24"/>
        </w:rPr>
        <w:t xml:space="preserve"> per </w:t>
      </w:r>
      <w:r w:rsidRPr="005918A7">
        <w:rPr>
          <w:rFonts w:ascii="Arial" w:hAnsi="Arial" w:cs="Arial"/>
          <w:sz w:val="24"/>
          <w:szCs w:val="24"/>
        </w:rPr>
        <w:t>tonne levels in Oct</w:t>
      </w:r>
      <w:r w:rsidR="002D39F6">
        <w:rPr>
          <w:rFonts w:ascii="Arial" w:hAnsi="Arial" w:cs="Arial"/>
          <w:sz w:val="24"/>
          <w:szCs w:val="24"/>
        </w:rPr>
        <w:t>ober</w:t>
      </w:r>
      <w:r w:rsidRPr="005918A7">
        <w:rPr>
          <w:rFonts w:ascii="Arial" w:hAnsi="Arial" w:cs="Arial"/>
          <w:sz w:val="24"/>
          <w:szCs w:val="24"/>
        </w:rPr>
        <w:t xml:space="preserve">. over </w:t>
      </w:r>
      <w:r w:rsidR="00944A21">
        <w:rPr>
          <w:rFonts w:ascii="Arial" w:hAnsi="Arial" w:cs="Arial"/>
          <w:sz w:val="24"/>
          <w:szCs w:val="24"/>
        </w:rPr>
        <w:t xml:space="preserve">USD </w:t>
      </w:r>
      <w:r w:rsidRPr="005918A7">
        <w:rPr>
          <w:rFonts w:ascii="Arial" w:hAnsi="Arial" w:cs="Arial"/>
          <w:sz w:val="24"/>
          <w:szCs w:val="24"/>
        </w:rPr>
        <w:t>3500 level in Apr</w:t>
      </w:r>
      <w:r w:rsidR="002D39F6">
        <w:rPr>
          <w:rFonts w:ascii="Arial" w:hAnsi="Arial" w:cs="Arial"/>
          <w:sz w:val="24"/>
          <w:szCs w:val="24"/>
        </w:rPr>
        <w:t>il</w:t>
      </w:r>
      <w:r w:rsidRPr="005918A7">
        <w:rPr>
          <w:rFonts w:ascii="Arial" w:hAnsi="Arial" w:cs="Arial"/>
          <w:sz w:val="24"/>
          <w:szCs w:val="24"/>
        </w:rPr>
        <w:t xml:space="preserve">. 2021. This is majorly attributed to strong ECH pricing environment and dramatic contraction of Epoxy Resin supplies in East China. </w:t>
      </w:r>
    </w:p>
    <w:p w14:paraId="214DF790" w14:textId="77777777" w:rsidR="00642F55" w:rsidRPr="005918A7"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 xml:space="preserve">With China’s latest norms on energy consumption and dual control management, companies with captive power plants, boilers, and steam need to meet the compliance with many </w:t>
      </w:r>
      <w:proofErr w:type="gramStart"/>
      <w:r w:rsidRPr="005918A7">
        <w:rPr>
          <w:rFonts w:ascii="Arial" w:hAnsi="Arial" w:cs="Arial"/>
          <w:sz w:val="24"/>
          <w:szCs w:val="24"/>
        </w:rPr>
        <w:t>Epoxy</w:t>
      </w:r>
      <w:proofErr w:type="gramEnd"/>
      <w:r w:rsidRPr="005918A7">
        <w:rPr>
          <w:rFonts w:ascii="Arial" w:hAnsi="Arial" w:cs="Arial"/>
          <w:sz w:val="24"/>
          <w:szCs w:val="24"/>
        </w:rPr>
        <w:t xml:space="preserve"> Resin companies in Jiangsu in the ranks. Due to uncertain market outlook, many </w:t>
      </w:r>
      <w:proofErr w:type="gramStart"/>
      <w:r w:rsidRPr="005918A7">
        <w:rPr>
          <w:rFonts w:ascii="Arial" w:hAnsi="Arial" w:cs="Arial"/>
          <w:sz w:val="24"/>
          <w:szCs w:val="24"/>
        </w:rPr>
        <w:t>Epoxy</w:t>
      </w:r>
      <w:proofErr w:type="gramEnd"/>
      <w:r w:rsidRPr="005918A7">
        <w:rPr>
          <w:rFonts w:ascii="Arial" w:hAnsi="Arial" w:cs="Arial"/>
          <w:sz w:val="24"/>
          <w:szCs w:val="24"/>
        </w:rPr>
        <w:t xml:space="preserve"> Resin companies have curtailed their operating rates and many have also closed. As per traders, several end-users are obviously resistant to high prices and waiting for the situation to normalise. The demand for coatings, laminates, electrical and electronics continues to improve in October due to peak demand season in Q4 2021.</w:t>
      </w:r>
    </w:p>
    <w:p w14:paraId="471F2661" w14:textId="77777777" w:rsidR="00642F55"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Moreover, rising crude oil prices, lead to increase in production cost of essential raw materials such as epichlorohydrin and BPA.</w:t>
      </w:r>
    </w:p>
    <w:p w14:paraId="111033A1" w14:textId="77777777" w:rsidR="00642F55" w:rsidRPr="005918A7" w:rsidRDefault="00642F55" w:rsidP="00642F55">
      <w:pPr>
        <w:spacing w:line="360" w:lineRule="auto"/>
        <w:contextualSpacing/>
        <w:jc w:val="both"/>
        <w:rPr>
          <w:rFonts w:ascii="Arial" w:hAnsi="Arial" w:cs="Arial"/>
          <w:sz w:val="24"/>
          <w:szCs w:val="24"/>
        </w:rPr>
      </w:pPr>
    </w:p>
    <w:p w14:paraId="7BD9F52C" w14:textId="77777777" w:rsidR="00944A21" w:rsidRDefault="00944A21" w:rsidP="00642F55">
      <w:pPr>
        <w:spacing w:line="360" w:lineRule="auto"/>
        <w:rPr>
          <w:rFonts w:ascii="Arial" w:hAnsi="Arial" w:cs="Arial"/>
          <w:b/>
          <w:bCs/>
          <w:sz w:val="24"/>
          <w:szCs w:val="24"/>
        </w:rPr>
      </w:pPr>
    </w:p>
    <w:p w14:paraId="3599598B" w14:textId="47E01D89" w:rsidR="00642F55" w:rsidRPr="00C126D3" w:rsidRDefault="006332F0" w:rsidP="00642F55">
      <w:pPr>
        <w:spacing w:line="360" w:lineRule="auto"/>
        <w:rPr>
          <w:rFonts w:ascii="Arial" w:hAnsi="Arial" w:cs="Arial"/>
          <w:b/>
          <w:bCs/>
          <w:sz w:val="24"/>
          <w:szCs w:val="24"/>
        </w:rPr>
      </w:pPr>
      <w:r>
        <w:rPr>
          <w:rFonts w:ascii="Arial" w:hAnsi="Arial" w:cs="Arial"/>
          <w:b/>
          <w:bCs/>
          <w:sz w:val="24"/>
          <w:szCs w:val="24"/>
        </w:rPr>
        <w:lastRenderedPageBreak/>
        <w:t xml:space="preserve">Liquid </w:t>
      </w:r>
      <w:r w:rsidRPr="00C126D3">
        <w:rPr>
          <w:rFonts w:ascii="Arial" w:hAnsi="Arial" w:cs="Arial"/>
          <w:b/>
          <w:bCs/>
          <w:sz w:val="24"/>
          <w:szCs w:val="24"/>
        </w:rPr>
        <w:t>Epoxy Resin</w:t>
      </w:r>
      <w:r>
        <w:rPr>
          <w:rFonts w:ascii="Arial" w:hAnsi="Arial" w:cs="Arial"/>
          <w:b/>
          <w:bCs/>
          <w:sz w:val="24"/>
          <w:szCs w:val="24"/>
        </w:rPr>
        <w:t xml:space="preserve"> (LER) </w:t>
      </w:r>
      <w:r w:rsidR="00642F55" w:rsidRPr="00C126D3">
        <w:rPr>
          <w:rFonts w:ascii="Arial" w:hAnsi="Arial" w:cs="Arial"/>
          <w:b/>
          <w:bCs/>
          <w:sz w:val="24"/>
          <w:szCs w:val="24"/>
        </w:rPr>
        <w:t>Price Forecast</w:t>
      </w:r>
    </w:p>
    <w:p w14:paraId="570CE9DC" w14:textId="77777777" w:rsidR="00642F55" w:rsidRDefault="00642F55" w:rsidP="00642F55">
      <w:pPr>
        <w:spacing w:line="360" w:lineRule="auto"/>
        <w:contextualSpacing/>
        <w:jc w:val="both"/>
        <w:rPr>
          <w:rFonts w:ascii="Arial" w:hAnsi="Arial" w:cs="Arial"/>
          <w:sz w:val="24"/>
          <w:szCs w:val="24"/>
        </w:rPr>
      </w:pPr>
      <w:r w:rsidRPr="005918A7">
        <w:rPr>
          <w:rFonts w:ascii="Arial" w:hAnsi="Arial" w:cs="Arial"/>
          <w:sz w:val="24"/>
          <w:szCs w:val="24"/>
        </w:rPr>
        <w:t>It is estimated that the market price of LER will remain at high levels, with slight fluctuations as the market has already attained consolidation. FOB East China prices in China will likely stay between $5900-6000/</w:t>
      </w:r>
      <w:proofErr w:type="spellStart"/>
      <w:r w:rsidRPr="005918A7">
        <w:rPr>
          <w:rFonts w:ascii="Arial" w:hAnsi="Arial" w:cs="Arial"/>
          <w:sz w:val="24"/>
          <w:szCs w:val="24"/>
        </w:rPr>
        <w:t>mt</w:t>
      </w:r>
      <w:proofErr w:type="spellEnd"/>
      <w:r w:rsidRPr="005918A7">
        <w:rPr>
          <w:rFonts w:ascii="Arial" w:hAnsi="Arial" w:cs="Arial"/>
          <w:sz w:val="24"/>
          <w:szCs w:val="24"/>
        </w:rPr>
        <w:t xml:space="preserve"> in October. The relationship between resin supply and demand is tight, and the prices will stay firm in October. In China, raw material epichlorohydrin (ECH) supply may further tighten in China as a major facility in Jiangsu province may remain shut in the wake of the country’s new environmental policies.</w:t>
      </w:r>
    </w:p>
    <w:p w14:paraId="257477E3" w14:textId="77777777" w:rsidR="00642F55" w:rsidRDefault="00642F55" w:rsidP="00642F55">
      <w:pPr>
        <w:spacing w:line="360" w:lineRule="auto"/>
        <w:contextualSpacing/>
        <w:jc w:val="both"/>
        <w:rPr>
          <w:rFonts w:ascii="Arial" w:hAnsi="Arial" w:cs="Arial"/>
          <w:sz w:val="24"/>
          <w:szCs w:val="24"/>
        </w:rPr>
      </w:pPr>
      <w:r>
        <w:rPr>
          <w:noProof/>
        </w:rPr>
        <w:drawing>
          <wp:inline distT="0" distB="0" distL="0" distR="0" wp14:anchorId="47EF51BE" wp14:editId="2C1AD356">
            <wp:extent cx="6124575" cy="3448050"/>
            <wp:effectExtent l="0" t="0" r="0" b="0"/>
            <wp:docPr id="2106" name="Chart 2106">
              <a:extLst xmlns:a="http://schemas.openxmlformats.org/drawingml/2006/main">
                <a:ext uri="{FF2B5EF4-FFF2-40B4-BE49-F238E27FC236}">
                  <a16:creationId xmlns:a16="http://schemas.microsoft.com/office/drawing/2014/main" id="{CA2D58D3-1013-4B13-80C9-F89DD54A6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0280693" w14:textId="77777777" w:rsidR="00642F55" w:rsidRPr="005918A7" w:rsidRDefault="00642F55" w:rsidP="00642F55">
      <w:pPr>
        <w:ind w:left="360"/>
        <w:contextualSpacing/>
        <w:jc w:val="both"/>
        <w:rPr>
          <w:rFonts w:ascii="Arial" w:hAnsi="Arial" w:cs="Arial"/>
          <w:sz w:val="24"/>
          <w:szCs w:val="24"/>
        </w:rPr>
      </w:pPr>
    </w:p>
    <w:p w14:paraId="72D996CB" w14:textId="77777777" w:rsidR="008569E0" w:rsidRDefault="008569E0" w:rsidP="00AC0A14">
      <w:pPr>
        <w:tabs>
          <w:tab w:val="left" w:pos="990"/>
        </w:tabs>
        <w:rPr>
          <w:rFonts w:ascii="Verdana" w:eastAsia="Verdana" w:hAnsi="Verdana" w:cs="Verdana"/>
          <w:b/>
          <w:bCs/>
          <w:i/>
          <w:iCs/>
          <w:color w:val="0F0E0E"/>
          <w:kern w:val="24"/>
          <w:sz w:val="20"/>
          <w:szCs w:val="20"/>
          <w:u w:val="single"/>
        </w:rPr>
      </w:pPr>
    </w:p>
    <w:p w14:paraId="1A90F758" w14:textId="49A8FC08" w:rsidR="00642F55" w:rsidRPr="00AC0A14" w:rsidRDefault="00642F55" w:rsidP="00AC0A14">
      <w:pPr>
        <w:tabs>
          <w:tab w:val="left" w:pos="990"/>
        </w:tabs>
        <w:rPr>
          <w:rFonts w:ascii="Verdana" w:eastAsia="Verdana" w:hAnsi="Verdana" w:cs="Verdana"/>
          <w:b/>
          <w:bCs/>
          <w:i/>
          <w:iCs/>
          <w:color w:val="0F0E0E"/>
          <w:kern w:val="24"/>
          <w:sz w:val="20"/>
          <w:szCs w:val="20"/>
          <w:u w:val="single"/>
        </w:rPr>
      </w:pPr>
      <w:r w:rsidRPr="00AC0A14">
        <w:rPr>
          <w:rFonts w:ascii="Verdana" w:eastAsia="Verdana" w:hAnsi="Verdana" w:cs="Verdana"/>
          <w:b/>
          <w:bCs/>
          <w:i/>
          <w:iCs/>
          <w:color w:val="0F0E0E"/>
          <w:kern w:val="24"/>
          <w:sz w:val="20"/>
          <w:szCs w:val="20"/>
          <w:u w:val="single"/>
        </w:rPr>
        <w:t>Cost pressure over downstream industries</w:t>
      </w:r>
    </w:p>
    <w:p w14:paraId="466D9874" w14:textId="77777777" w:rsidR="00642F55" w:rsidRDefault="00642F55" w:rsidP="00642F55">
      <w:pPr>
        <w:spacing w:line="360" w:lineRule="auto"/>
        <w:contextualSpacing/>
        <w:jc w:val="both"/>
        <w:rPr>
          <w:rFonts w:ascii="Arial" w:hAnsi="Arial" w:cs="Arial"/>
          <w:sz w:val="24"/>
          <w:szCs w:val="24"/>
        </w:rPr>
      </w:pPr>
      <w:r w:rsidRPr="00AC0A14">
        <w:rPr>
          <w:rFonts w:ascii="Arial" w:eastAsia="Arial" w:hAnsi="Arial" w:cs="Arial"/>
          <w:sz w:val="24"/>
          <w:szCs w:val="24"/>
          <w:lang w:val="en-US"/>
        </w:rPr>
        <w:t xml:space="preserve">Several downstream consumers of Epoxy Resins reported pressured margins due to unexpected surges in Epoxy Resin pricing in Q3. For example, in August 2021, because of the rise in the price of Epoxy Resin in China, the price of copper clad laminates also showed signs of increase. In its interim report Changchun Chemical announced price increase of its copper clad laminates in Q3 due to soaring price of Epoxy Resin in addition to other key raw materials used in the laminate manufacturing. The company also projected in its financials that prices copper clad laminates may increase again in the future due to high raw material cost. Changchun announced that the prices of all copper clad laminate products increased by 10% early in September. In addition, Hong Kong based </w:t>
      </w:r>
      <w:proofErr w:type="spellStart"/>
      <w:r w:rsidRPr="00AC0A14">
        <w:rPr>
          <w:rFonts w:ascii="Arial" w:eastAsia="Arial" w:hAnsi="Arial" w:cs="Arial"/>
          <w:sz w:val="24"/>
          <w:szCs w:val="24"/>
          <w:lang w:val="en-US"/>
        </w:rPr>
        <w:t>Kingboard</w:t>
      </w:r>
      <w:proofErr w:type="spellEnd"/>
      <w:r w:rsidRPr="00AC0A14">
        <w:rPr>
          <w:rFonts w:ascii="Arial" w:eastAsia="Arial" w:hAnsi="Arial" w:cs="Arial"/>
          <w:sz w:val="24"/>
          <w:szCs w:val="24"/>
          <w:lang w:val="en-US"/>
        </w:rPr>
        <w:t xml:space="preserve"> laminates increase HB/VO (all thickness) price w.e.f. </w:t>
      </w:r>
      <w:r w:rsidRPr="00AC0A14">
        <w:rPr>
          <w:rFonts w:ascii="Arial" w:eastAsia="Arial" w:hAnsi="Arial" w:cs="Arial"/>
          <w:sz w:val="24"/>
          <w:szCs w:val="24"/>
          <w:lang w:val="en-US"/>
        </w:rPr>
        <w:lastRenderedPageBreak/>
        <w:t xml:space="preserve">August 30. In August itself, </w:t>
      </w:r>
      <w:proofErr w:type="spellStart"/>
      <w:r w:rsidRPr="00AC0A14">
        <w:rPr>
          <w:rFonts w:ascii="Arial" w:eastAsia="Arial" w:hAnsi="Arial" w:cs="Arial"/>
          <w:sz w:val="24"/>
          <w:szCs w:val="24"/>
          <w:lang w:val="en-US"/>
        </w:rPr>
        <w:t>Shengyi</w:t>
      </w:r>
      <w:proofErr w:type="spellEnd"/>
      <w:r w:rsidRPr="00AC0A14">
        <w:rPr>
          <w:rFonts w:ascii="Arial" w:eastAsia="Arial" w:hAnsi="Arial" w:cs="Arial"/>
          <w:sz w:val="24"/>
          <w:szCs w:val="24"/>
          <w:lang w:val="en-US"/>
        </w:rPr>
        <w:t xml:space="preserve"> Technology also announced an increase in the price of copper clad laminates led by strong copper foil and Epoxy Resin pricing</w:t>
      </w:r>
      <w:r w:rsidRPr="005918A7">
        <w:rPr>
          <w:rFonts w:ascii="Arial" w:hAnsi="Arial" w:cs="Arial"/>
          <w:sz w:val="24"/>
          <w:szCs w:val="24"/>
        </w:rPr>
        <w:t>.</w:t>
      </w:r>
    </w:p>
    <w:p w14:paraId="757E65CC" w14:textId="77777777" w:rsidR="00642F55" w:rsidRPr="005918A7" w:rsidRDefault="00642F55" w:rsidP="00642F55">
      <w:pPr>
        <w:spacing w:line="360" w:lineRule="auto"/>
        <w:contextualSpacing/>
        <w:jc w:val="both"/>
        <w:rPr>
          <w:rFonts w:ascii="Arial" w:hAnsi="Arial" w:cs="Arial"/>
          <w:sz w:val="24"/>
          <w:szCs w:val="24"/>
        </w:rPr>
      </w:pPr>
    </w:p>
    <w:p w14:paraId="12DB8895" w14:textId="12CA4CCE" w:rsidR="00642F55" w:rsidRPr="00F8799B" w:rsidRDefault="00642F55" w:rsidP="00F8799B">
      <w:pPr>
        <w:spacing w:line="360" w:lineRule="auto"/>
        <w:jc w:val="both"/>
        <w:rPr>
          <w:rFonts w:ascii="Arial" w:hAnsi="Arial" w:cs="Arial"/>
          <w:sz w:val="24"/>
          <w:szCs w:val="24"/>
        </w:rPr>
      </w:pPr>
      <w:r w:rsidRPr="005918A7">
        <w:rPr>
          <w:rFonts w:ascii="Arial" w:hAnsi="Arial" w:cs="Arial"/>
          <w:sz w:val="24"/>
          <w:szCs w:val="24"/>
        </w:rPr>
        <w:t xml:space="preserve">(The primary raw material for Printed Circuit Boards is the Copper Clad laminates (CCL) which are made up of </w:t>
      </w:r>
      <w:r w:rsidR="004A17FA" w:rsidRPr="005918A7">
        <w:rPr>
          <w:rFonts w:ascii="Arial" w:hAnsi="Arial" w:cs="Arial"/>
          <w:sz w:val="24"/>
          <w:szCs w:val="24"/>
        </w:rPr>
        <w:t>copper</w:t>
      </w:r>
      <w:r w:rsidRPr="005918A7">
        <w:rPr>
          <w:rFonts w:ascii="Arial" w:hAnsi="Arial" w:cs="Arial"/>
          <w:sz w:val="24"/>
          <w:szCs w:val="24"/>
        </w:rPr>
        <w:t xml:space="preserve"> foil, Glass </w:t>
      </w:r>
      <w:r w:rsidR="00C1015B" w:rsidRPr="005918A7">
        <w:rPr>
          <w:rFonts w:ascii="Arial" w:hAnsi="Arial" w:cs="Arial"/>
          <w:sz w:val="24"/>
          <w:szCs w:val="24"/>
        </w:rPr>
        <w:t>fibre</w:t>
      </w:r>
      <w:r w:rsidRPr="005918A7">
        <w:rPr>
          <w:rFonts w:ascii="Arial" w:hAnsi="Arial" w:cs="Arial"/>
          <w:sz w:val="24"/>
          <w:szCs w:val="24"/>
        </w:rPr>
        <w:t xml:space="preserve"> and Resin. The cost breakup for CCL is- 30-50%: copper foil, 24-40%: Glass </w:t>
      </w:r>
      <w:r w:rsidR="00C1015B" w:rsidRPr="005918A7">
        <w:rPr>
          <w:rFonts w:ascii="Arial" w:hAnsi="Arial" w:cs="Arial"/>
          <w:sz w:val="24"/>
          <w:szCs w:val="24"/>
        </w:rPr>
        <w:t>fibre</w:t>
      </w:r>
      <w:r w:rsidRPr="005918A7">
        <w:rPr>
          <w:rFonts w:ascii="Arial" w:hAnsi="Arial" w:cs="Arial"/>
          <w:sz w:val="24"/>
          <w:szCs w:val="24"/>
        </w:rPr>
        <w:t xml:space="preserve"> and 25-30%: Epoxy Resin)</w:t>
      </w:r>
    </w:p>
    <w:p w14:paraId="0B137DFF" w14:textId="77777777" w:rsidR="00642F55" w:rsidRPr="005858C1" w:rsidRDefault="00642F55" w:rsidP="00642F55">
      <w:pPr>
        <w:tabs>
          <w:tab w:val="left" w:pos="990"/>
        </w:tabs>
        <w:rPr>
          <w:rFonts w:ascii="Verdana" w:eastAsia="Verdana" w:hAnsi="Verdana" w:cs="Verdana"/>
          <w:b/>
          <w:bCs/>
          <w:i/>
          <w:iCs/>
          <w:color w:val="0F0E0E"/>
          <w:kern w:val="24"/>
          <w:sz w:val="20"/>
          <w:szCs w:val="20"/>
          <w:u w:val="single"/>
        </w:rPr>
      </w:pPr>
      <w:r w:rsidRPr="005858C1">
        <w:rPr>
          <w:rFonts w:ascii="Verdana" w:eastAsia="Verdana" w:hAnsi="Verdana" w:cs="Verdana"/>
          <w:b/>
          <w:bCs/>
          <w:i/>
          <w:iCs/>
          <w:color w:val="0F0E0E"/>
          <w:kern w:val="24"/>
          <w:sz w:val="20"/>
          <w:szCs w:val="20"/>
          <w:u w:val="single"/>
        </w:rPr>
        <w:t>Expansion</w:t>
      </w:r>
      <w:r w:rsidRPr="005858C1">
        <w:rPr>
          <w:rFonts w:ascii="Verdana" w:eastAsia="Verdana" w:hAnsi="Verdana" w:cs="Verdana"/>
          <w:b/>
          <w:bCs/>
          <w:i/>
          <w:iCs/>
          <w:color w:val="0F0E0E"/>
          <w:kern w:val="24"/>
          <w:sz w:val="20"/>
          <w:szCs w:val="20"/>
          <w:u w:val="single"/>
          <w:lang w:val="en-US"/>
        </w:rPr>
        <w:t xml:space="preserve"> of Production Facilities</w:t>
      </w:r>
    </w:p>
    <w:p w14:paraId="05D54627" w14:textId="77777777" w:rsidR="00642F55" w:rsidRPr="005858C1" w:rsidRDefault="00642F55" w:rsidP="00642F55">
      <w:pPr>
        <w:tabs>
          <w:tab w:val="left" w:pos="990"/>
        </w:tabs>
        <w:rPr>
          <w:rFonts w:ascii="Verdana" w:eastAsia="Verdana" w:hAnsi="Verdana" w:cs="Verdana"/>
          <w:b/>
          <w:bCs/>
          <w:i/>
          <w:iCs/>
          <w:color w:val="0F0E0E"/>
          <w:kern w:val="24"/>
          <w:sz w:val="20"/>
          <w:szCs w:val="20"/>
          <w:u w:val="single"/>
          <w:lang w:val="en-US"/>
        </w:rPr>
      </w:pPr>
    </w:p>
    <w:p w14:paraId="61F10794" w14:textId="77777777" w:rsidR="00642F55" w:rsidRPr="004070B7" w:rsidRDefault="00642F55" w:rsidP="00642F55">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lang w:val="en-US"/>
        </w:rPr>
        <w:t xml:space="preserve">With </w:t>
      </w:r>
      <w:r>
        <w:rPr>
          <w:rFonts w:ascii="Arial" w:eastAsia="Arial" w:hAnsi="Arial" w:cs="Arial"/>
          <w:sz w:val="24"/>
          <w:szCs w:val="24"/>
          <w:lang w:val="en-US"/>
        </w:rPr>
        <w:t xml:space="preserve">the </w:t>
      </w:r>
      <w:r w:rsidRPr="004070B7">
        <w:rPr>
          <w:rFonts w:ascii="Arial" w:eastAsia="Arial" w:hAnsi="Arial" w:cs="Arial"/>
          <w:sz w:val="24"/>
          <w:szCs w:val="24"/>
          <w:lang w:val="en-US"/>
        </w:rPr>
        <w:t>growing demand for Epoxy Resin in various sector</w:t>
      </w:r>
      <w:r>
        <w:rPr>
          <w:rFonts w:ascii="Arial" w:eastAsia="Arial" w:hAnsi="Arial" w:cs="Arial"/>
          <w:sz w:val="24"/>
          <w:szCs w:val="24"/>
          <w:lang w:val="en-US"/>
        </w:rPr>
        <w:t>s</w:t>
      </w:r>
      <w:r w:rsidRPr="004070B7">
        <w:rPr>
          <w:rFonts w:ascii="Arial" w:eastAsia="Arial" w:hAnsi="Arial" w:cs="Arial"/>
          <w:sz w:val="24"/>
          <w:szCs w:val="24"/>
          <w:lang w:val="en-US"/>
        </w:rPr>
        <w:t xml:space="preserve"> such as automotive, construction, electrical &amp; electronics etc., companies have started investing in expanding and setting up manufacturing facilities across multiple locations worldwide. Moreover, companies are increasingly focusing on investing largely across developing nations due to </w:t>
      </w:r>
      <w:r>
        <w:rPr>
          <w:rFonts w:ascii="Arial" w:eastAsia="Arial" w:hAnsi="Arial" w:cs="Arial"/>
          <w:sz w:val="24"/>
          <w:szCs w:val="24"/>
          <w:lang w:val="en-US"/>
        </w:rPr>
        <w:t xml:space="preserve">the </w:t>
      </w:r>
      <w:r w:rsidRPr="004070B7">
        <w:rPr>
          <w:rFonts w:ascii="Arial" w:eastAsia="Arial" w:hAnsi="Arial" w:cs="Arial"/>
          <w:sz w:val="24"/>
          <w:szCs w:val="24"/>
          <w:lang w:val="en-US"/>
        </w:rPr>
        <w:t xml:space="preserve">availability of cheap labor such as in India, </w:t>
      </w:r>
      <w:proofErr w:type="gramStart"/>
      <w:r w:rsidRPr="004070B7">
        <w:rPr>
          <w:rFonts w:ascii="Arial" w:eastAsia="Arial" w:hAnsi="Arial" w:cs="Arial"/>
          <w:sz w:val="24"/>
          <w:szCs w:val="24"/>
          <w:lang w:val="en-US"/>
        </w:rPr>
        <w:t>China</w:t>
      </w:r>
      <w:proofErr w:type="gramEnd"/>
      <w:r w:rsidRPr="004070B7">
        <w:rPr>
          <w:rFonts w:ascii="Arial" w:eastAsia="Arial" w:hAnsi="Arial" w:cs="Arial"/>
          <w:sz w:val="24"/>
          <w:szCs w:val="24"/>
          <w:lang w:val="en-US"/>
        </w:rPr>
        <w:t xml:space="preserve"> and others. For instance, Kukdo Chemical Pvt Ltd, one of the leading Korea</w:t>
      </w:r>
      <w:r>
        <w:rPr>
          <w:rFonts w:ascii="Arial" w:eastAsia="Arial" w:hAnsi="Arial" w:cs="Arial"/>
          <w:sz w:val="24"/>
          <w:szCs w:val="24"/>
          <w:lang w:val="en-US"/>
        </w:rPr>
        <w:t>-</w:t>
      </w:r>
      <w:r w:rsidRPr="004070B7">
        <w:rPr>
          <w:rFonts w:ascii="Arial" w:eastAsia="Arial" w:hAnsi="Arial" w:cs="Arial"/>
          <w:sz w:val="24"/>
          <w:szCs w:val="24"/>
          <w:lang w:val="en-US"/>
        </w:rPr>
        <w:t xml:space="preserve">based </w:t>
      </w:r>
      <w:r>
        <w:rPr>
          <w:rFonts w:ascii="Arial" w:eastAsia="Arial" w:hAnsi="Arial" w:cs="Arial"/>
          <w:sz w:val="24"/>
          <w:szCs w:val="24"/>
          <w:lang w:val="en-US"/>
        </w:rPr>
        <w:t>companies,</w:t>
      </w:r>
      <w:r w:rsidRPr="004070B7">
        <w:rPr>
          <w:rFonts w:ascii="Arial" w:eastAsia="Arial" w:hAnsi="Arial" w:cs="Arial"/>
          <w:sz w:val="24"/>
          <w:szCs w:val="24"/>
          <w:lang w:val="en-US"/>
        </w:rPr>
        <w:t xml:space="preserve"> </w:t>
      </w:r>
      <w:r>
        <w:rPr>
          <w:rFonts w:ascii="Arial" w:eastAsia="Arial" w:hAnsi="Arial" w:cs="Arial"/>
          <w:sz w:val="24"/>
          <w:szCs w:val="24"/>
          <w:lang w:val="en-US"/>
        </w:rPr>
        <w:t>has</w:t>
      </w:r>
      <w:r w:rsidRPr="004070B7">
        <w:rPr>
          <w:rFonts w:ascii="Arial" w:eastAsia="Arial" w:hAnsi="Arial" w:cs="Arial"/>
          <w:sz w:val="24"/>
          <w:szCs w:val="24"/>
          <w:lang w:val="en-US"/>
        </w:rPr>
        <w:t xml:space="preserve"> recently set up greenfield epoxy resin production unit in India with </w:t>
      </w:r>
      <w:r>
        <w:rPr>
          <w:rFonts w:ascii="Arial" w:eastAsia="Arial" w:hAnsi="Arial" w:cs="Arial"/>
          <w:sz w:val="24"/>
          <w:szCs w:val="24"/>
          <w:lang w:val="en-US"/>
        </w:rPr>
        <w:t xml:space="preserve">a </w:t>
      </w:r>
      <w:r w:rsidRPr="004070B7">
        <w:rPr>
          <w:rFonts w:ascii="Arial" w:eastAsia="Arial" w:hAnsi="Arial" w:cs="Arial"/>
          <w:sz w:val="24"/>
          <w:szCs w:val="24"/>
          <w:lang w:val="en-US"/>
        </w:rPr>
        <w:t xml:space="preserve">capacity of around 40 KTPA in 2020 </w:t>
      </w:r>
      <w:r>
        <w:rPr>
          <w:rFonts w:ascii="Arial" w:eastAsia="Arial" w:hAnsi="Arial" w:cs="Arial"/>
          <w:sz w:val="24"/>
          <w:szCs w:val="24"/>
          <w:lang w:val="en-US"/>
        </w:rPr>
        <w:t>and</w:t>
      </w:r>
      <w:r w:rsidRPr="004070B7">
        <w:rPr>
          <w:rFonts w:ascii="Arial" w:eastAsia="Arial" w:hAnsi="Arial" w:cs="Arial"/>
          <w:sz w:val="24"/>
          <w:szCs w:val="24"/>
          <w:lang w:val="en-US"/>
        </w:rPr>
        <w:t xml:space="preserve"> is further planning to expand its capacity by 60 KTPA by 2024 to address the growing demand across the country and to capture the maximum share in Asian market. </w:t>
      </w:r>
    </w:p>
    <w:p w14:paraId="76BCA88E" w14:textId="77777777" w:rsidR="00642F55" w:rsidRPr="005858C1" w:rsidRDefault="00642F55" w:rsidP="00642F55">
      <w:pPr>
        <w:tabs>
          <w:tab w:val="left" w:pos="945"/>
        </w:tabs>
        <w:rPr>
          <w:rFonts w:ascii="Verdana" w:eastAsia="Verdana" w:hAnsi="Verdana" w:cs="Verdana"/>
          <w:b/>
          <w:bCs/>
          <w:i/>
          <w:iCs/>
          <w:color w:val="0F0E0E"/>
          <w:kern w:val="24"/>
          <w:sz w:val="20"/>
          <w:szCs w:val="20"/>
          <w:u w:val="single"/>
          <w:lang w:val="en-US"/>
        </w:rPr>
      </w:pPr>
      <w:r w:rsidRPr="005858C1">
        <w:rPr>
          <w:rFonts w:ascii="Verdana" w:eastAsia="Verdana" w:hAnsi="Verdana" w:cs="Verdana"/>
          <w:b/>
          <w:bCs/>
          <w:i/>
          <w:iCs/>
          <w:color w:val="0F0E0E"/>
          <w:kern w:val="24"/>
          <w:sz w:val="20"/>
          <w:szCs w:val="20"/>
          <w:u w:val="single"/>
          <w:lang w:val="en-US"/>
        </w:rPr>
        <w:t>Growing Demand for Lightweight Material in Automotive and Auto Ancillaries Sectors</w:t>
      </w:r>
    </w:p>
    <w:p w14:paraId="3E9B5017" w14:textId="2B4CD316" w:rsidR="00642F55" w:rsidRDefault="00642F55" w:rsidP="00642F55">
      <w:pPr>
        <w:tabs>
          <w:tab w:val="left" w:pos="945"/>
        </w:tabs>
        <w:spacing w:line="360" w:lineRule="auto"/>
        <w:jc w:val="both"/>
        <w:rPr>
          <w:rFonts w:ascii="Arial" w:eastAsia="Arial" w:hAnsi="Arial" w:cs="Arial"/>
          <w:sz w:val="24"/>
          <w:szCs w:val="24"/>
        </w:rPr>
      </w:pPr>
      <w:r w:rsidRPr="004070B7">
        <w:rPr>
          <w:rFonts w:ascii="Arial" w:eastAsia="Arial" w:hAnsi="Arial" w:cs="Arial"/>
          <w:sz w:val="24"/>
          <w:szCs w:val="24"/>
        </w:rPr>
        <w:t xml:space="preserve">Rising demand for polypropylene and other petrochemical derivatives in </w:t>
      </w:r>
      <w:r>
        <w:rPr>
          <w:rFonts w:ascii="Arial" w:eastAsia="Arial" w:hAnsi="Arial" w:cs="Arial"/>
          <w:sz w:val="24"/>
          <w:szCs w:val="24"/>
        </w:rPr>
        <w:t xml:space="preserve">the </w:t>
      </w:r>
      <w:r w:rsidRPr="004070B7">
        <w:rPr>
          <w:rFonts w:ascii="Arial" w:eastAsia="Arial" w:hAnsi="Arial" w:cs="Arial"/>
          <w:sz w:val="24"/>
          <w:szCs w:val="24"/>
        </w:rPr>
        <w:t xml:space="preserve">automotive sector is increasing as companies are focusing more on </w:t>
      </w:r>
      <w:r>
        <w:rPr>
          <w:rFonts w:ascii="Arial" w:eastAsia="Arial" w:hAnsi="Arial" w:cs="Arial"/>
          <w:sz w:val="24"/>
          <w:szCs w:val="24"/>
        </w:rPr>
        <w:t xml:space="preserve">the </w:t>
      </w:r>
      <w:r w:rsidRPr="004070B7">
        <w:rPr>
          <w:rFonts w:ascii="Arial" w:eastAsia="Arial" w:hAnsi="Arial" w:cs="Arial"/>
          <w:sz w:val="24"/>
          <w:szCs w:val="24"/>
        </w:rPr>
        <w:t>development of new products and reducing the carbon footprint. Most of the automotive manufacturers are launching hybrid and electric vehicles across the globe. Further</w:t>
      </w:r>
      <w:r>
        <w:rPr>
          <w:rFonts w:ascii="Arial" w:eastAsia="Arial" w:hAnsi="Arial" w:cs="Arial"/>
          <w:sz w:val="24"/>
          <w:szCs w:val="24"/>
        </w:rPr>
        <w:t>more</w:t>
      </w:r>
      <w:r w:rsidRPr="004070B7">
        <w:rPr>
          <w:rFonts w:ascii="Arial" w:eastAsia="Arial" w:hAnsi="Arial" w:cs="Arial"/>
          <w:sz w:val="24"/>
          <w:szCs w:val="24"/>
        </w:rPr>
        <w:t>, with ris</w:t>
      </w:r>
      <w:r>
        <w:rPr>
          <w:rFonts w:ascii="Arial" w:eastAsia="Arial" w:hAnsi="Arial" w:cs="Arial"/>
          <w:sz w:val="24"/>
          <w:szCs w:val="24"/>
        </w:rPr>
        <w:t>ing</w:t>
      </w:r>
      <w:r w:rsidRPr="004070B7">
        <w:rPr>
          <w:rFonts w:ascii="Arial" w:eastAsia="Arial" w:hAnsi="Arial" w:cs="Arial"/>
          <w:sz w:val="24"/>
          <w:szCs w:val="24"/>
        </w:rPr>
        <w:t xml:space="preserve"> investment</w:t>
      </w:r>
      <w:r>
        <w:rPr>
          <w:rFonts w:ascii="Arial" w:eastAsia="Arial" w:hAnsi="Arial" w:cs="Arial"/>
          <w:sz w:val="24"/>
          <w:szCs w:val="24"/>
        </w:rPr>
        <w:t>s</w:t>
      </w:r>
      <w:r w:rsidRPr="004070B7">
        <w:rPr>
          <w:rFonts w:ascii="Arial" w:eastAsia="Arial" w:hAnsi="Arial" w:cs="Arial"/>
          <w:sz w:val="24"/>
          <w:szCs w:val="24"/>
        </w:rPr>
        <w:t xml:space="preserve"> in new product development and adopting new technologies, companies are focusing on using more light and composite materials for automotive manufacturing, which is leading to </w:t>
      </w:r>
      <w:r>
        <w:rPr>
          <w:rFonts w:ascii="Arial" w:eastAsia="Arial" w:hAnsi="Arial" w:cs="Arial"/>
          <w:sz w:val="24"/>
          <w:szCs w:val="24"/>
        </w:rPr>
        <w:t xml:space="preserve">a </w:t>
      </w:r>
      <w:r w:rsidRPr="004070B7">
        <w:rPr>
          <w:rFonts w:ascii="Arial" w:eastAsia="Arial" w:hAnsi="Arial" w:cs="Arial"/>
          <w:sz w:val="24"/>
          <w:szCs w:val="24"/>
        </w:rPr>
        <w:t xml:space="preserve">surge in </w:t>
      </w:r>
      <w:r>
        <w:rPr>
          <w:rFonts w:ascii="Arial" w:eastAsia="Arial" w:hAnsi="Arial" w:cs="Arial"/>
          <w:sz w:val="24"/>
          <w:szCs w:val="24"/>
        </w:rPr>
        <w:t xml:space="preserve">the </w:t>
      </w:r>
      <w:r w:rsidRPr="004070B7">
        <w:rPr>
          <w:rFonts w:ascii="Arial" w:eastAsia="Arial" w:hAnsi="Arial" w:cs="Arial"/>
          <w:sz w:val="24"/>
          <w:szCs w:val="24"/>
        </w:rPr>
        <w:t>demand for petrochemicals and their derivatives.</w:t>
      </w:r>
    </w:p>
    <w:p w14:paraId="6AFC5457" w14:textId="77777777" w:rsidR="004244C2" w:rsidRPr="004244C2" w:rsidRDefault="004244C2" w:rsidP="004244C2">
      <w:pPr>
        <w:tabs>
          <w:tab w:val="left" w:pos="945"/>
        </w:tabs>
        <w:rPr>
          <w:rFonts w:ascii="Verdana" w:eastAsia="Verdana" w:hAnsi="Verdana" w:cs="Verdana"/>
          <w:b/>
          <w:bCs/>
          <w:i/>
          <w:iCs/>
          <w:color w:val="0F0E0E"/>
          <w:kern w:val="24"/>
          <w:sz w:val="20"/>
          <w:szCs w:val="20"/>
          <w:u w:val="single"/>
          <w:lang w:val="en-US"/>
        </w:rPr>
      </w:pPr>
      <w:r w:rsidRPr="004244C2">
        <w:rPr>
          <w:rFonts w:ascii="Verdana" w:eastAsia="Verdana" w:hAnsi="Verdana" w:cs="Verdana"/>
          <w:b/>
          <w:bCs/>
          <w:i/>
          <w:iCs/>
          <w:color w:val="0F0E0E"/>
          <w:kern w:val="24"/>
          <w:sz w:val="20"/>
          <w:szCs w:val="20"/>
          <w:u w:val="single"/>
          <w:lang w:val="en-US"/>
        </w:rPr>
        <w:t xml:space="preserve">Hazards of Bisphenol A and the related shift from Bisphenol A market </w:t>
      </w:r>
    </w:p>
    <w:p w14:paraId="3D4AB7B4" w14:textId="0D389218" w:rsidR="004244C2" w:rsidRDefault="004244C2" w:rsidP="004244C2">
      <w:pPr>
        <w:tabs>
          <w:tab w:val="left" w:pos="945"/>
        </w:tabs>
        <w:spacing w:line="360" w:lineRule="auto"/>
        <w:jc w:val="both"/>
        <w:rPr>
          <w:rFonts w:ascii="Arial" w:eastAsia="Arial" w:hAnsi="Arial" w:cs="Arial"/>
          <w:sz w:val="24"/>
          <w:szCs w:val="24"/>
        </w:rPr>
      </w:pPr>
      <w:r w:rsidRPr="004244C2">
        <w:rPr>
          <w:rFonts w:ascii="Arial" w:eastAsia="Arial" w:hAnsi="Arial" w:cs="Arial"/>
          <w:sz w:val="24"/>
          <w:szCs w:val="24"/>
        </w:rPr>
        <w:t xml:space="preserve">BPA is used in the manufacturing of epoxy resins and due the high demand and related mass production, the presence of BPA is ubiquitous in the </w:t>
      </w:r>
      <w:r w:rsidR="00C1015B" w:rsidRPr="004244C2">
        <w:rPr>
          <w:rFonts w:ascii="Arial" w:eastAsia="Arial" w:hAnsi="Arial" w:cs="Arial"/>
          <w:sz w:val="24"/>
          <w:szCs w:val="24"/>
        </w:rPr>
        <w:t>environment,</w:t>
      </w:r>
      <w:r w:rsidRPr="004244C2">
        <w:rPr>
          <w:rFonts w:ascii="Arial" w:eastAsia="Arial" w:hAnsi="Arial" w:cs="Arial"/>
          <w:sz w:val="24"/>
          <w:szCs w:val="24"/>
        </w:rPr>
        <w:t xml:space="preserve"> and it can enter the body via the digestive tract, respiration system, and dermal tract. BPA by nature is an endocrine disruptor and affects the hormonal levels in the body. BPA has </w:t>
      </w:r>
      <w:proofErr w:type="spellStart"/>
      <w:r w:rsidRPr="004244C2">
        <w:rPr>
          <w:rFonts w:ascii="Arial" w:eastAsia="Arial" w:hAnsi="Arial" w:cs="Arial"/>
          <w:sz w:val="24"/>
          <w:szCs w:val="24"/>
        </w:rPr>
        <w:t>estrogen</w:t>
      </w:r>
      <w:proofErr w:type="spellEnd"/>
      <w:r w:rsidRPr="004244C2">
        <w:rPr>
          <w:rFonts w:ascii="Arial" w:eastAsia="Arial" w:hAnsi="Arial" w:cs="Arial"/>
          <w:sz w:val="24"/>
          <w:szCs w:val="24"/>
        </w:rPr>
        <w:t xml:space="preserve"> and anti-androgen effects which damages tissues and organs including the reproductive system, immune system, and neuroendocrine system. Due to its hazardous properties BPA is being replaced by BPS in thermal </w:t>
      </w:r>
      <w:r w:rsidRPr="004244C2">
        <w:rPr>
          <w:rFonts w:ascii="Arial" w:eastAsia="Arial" w:hAnsi="Arial" w:cs="Arial"/>
          <w:sz w:val="24"/>
          <w:szCs w:val="24"/>
        </w:rPr>
        <w:lastRenderedPageBreak/>
        <w:t>paper in Europe. The ECHA restriction for BPA in thermal paper was implemented in 2020. Similar restrictions are expected in the US market in the upcoming years. this has caused the shift from the Bisphenol A market to various substitutes including BPS.</w:t>
      </w:r>
    </w:p>
    <w:p w14:paraId="1A2A3478" w14:textId="42254D7F" w:rsidR="0036675E" w:rsidRDefault="00642F55" w:rsidP="008719ED">
      <w:bookmarkStart w:id="224" w:name="_Hlk84243378"/>
      <w:bookmarkEnd w:id="224"/>
      <w:r w:rsidRPr="00517117">
        <w:rPr>
          <w:rFonts w:ascii="Arial" w:eastAsia="Verdana" w:hAnsi="Arial" w:cs="Arial"/>
          <w:b/>
          <w:bCs/>
          <w:color w:val="0F0E0E"/>
          <w:kern w:val="24"/>
          <w:sz w:val="24"/>
          <w:szCs w:val="24"/>
          <w:lang w:val="en-US"/>
        </w:rPr>
        <w:t>3.</w:t>
      </w:r>
      <w:r w:rsidR="004731BB">
        <w:rPr>
          <w:rFonts w:ascii="Arial" w:eastAsia="Verdana" w:hAnsi="Arial" w:cs="Arial"/>
          <w:b/>
          <w:bCs/>
          <w:color w:val="0F0E0E"/>
          <w:kern w:val="24"/>
          <w:sz w:val="24"/>
          <w:szCs w:val="24"/>
          <w:lang w:val="en-US"/>
        </w:rPr>
        <w:t>1</w:t>
      </w:r>
      <w:r w:rsidR="00957677">
        <w:rPr>
          <w:rFonts w:ascii="Arial" w:eastAsia="Verdana" w:hAnsi="Arial" w:cs="Arial"/>
          <w:b/>
          <w:bCs/>
          <w:color w:val="0F0E0E"/>
          <w:kern w:val="24"/>
          <w:sz w:val="24"/>
          <w:szCs w:val="24"/>
          <w:lang w:val="en-US"/>
        </w:rPr>
        <w:t>0</w:t>
      </w:r>
      <w:r w:rsidRPr="00517117">
        <w:rPr>
          <w:rFonts w:ascii="Arial" w:eastAsia="Verdana" w:hAnsi="Arial" w:cs="Arial"/>
          <w:b/>
          <w:bCs/>
          <w:color w:val="0F0E0E"/>
          <w:kern w:val="24"/>
          <w:sz w:val="24"/>
          <w:szCs w:val="24"/>
          <w:lang w:val="en-US"/>
        </w:rPr>
        <w:t xml:space="preserve"> Pricing Analysis Epoxy Resin</w:t>
      </w:r>
      <w:r>
        <w:rPr>
          <w:rFonts w:ascii="Arial" w:eastAsia="Verdana" w:hAnsi="Arial" w:cs="Arial"/>
          <w:b/>
          <w:bCs/>
          <w:color w:val="0F0E0E"/>
          <w:kern w:val="24"/>
          <w:sz w:val="24"/>
          <w:szCs w:val="24"/>
          <w:lang w:val="en-US"/>
        </w:rPr>
        <w:t xml:space="preserve"> (USD/ ton)</w:t>
      </w:r>
      <w:r w:rsidR="008719ED" w:rsidRPr="008719ED">
        <w:t xml:space="preserve"> </w:t>
      </w:r>
    </w:p>
    <w:p w14:paraId="33F626C7" w14:textId="597FE8A1" w:rsidR="00282D30" w:rsidRDefault="008719ED" w:rsidP="00282D30">
      <w:pPr>
        <w:spacing w:line="360" w:lineRule="auto"/>
        <w:jc w:val="both"/>
        <w:rPr>
          <w:rFonts w:ascii="Arial" w:hAnsi="Arial" w:cs="Arial"/>
          <w:sz w:val="24"/>
          <w:szCs w:val="24"/>
        </w:rPr>
      </w:pPr>
      <w:r w:rsidRPr="0036675E">
        <w:rPr>
          <w:rFonts w:ascii="Arial" w:hAnsi="Arial" w:cs="Arial"/>
          <w:sz w:val="24"/>
          <w:szCs w:val="24"/>
        </w:rPr>
        <w:t>Epoxy resin market fundamentals differs region by region, and usually prices vary with fluctuations in raw material cost. Steep economic rebound has favoured sharp hike in price of raw material coupled with rising consumptions across global market, that supported the steep rise in Epoxy resin prices. Countries like UK, frequently face scarcity of raw material bisphenol A (BPA), as industries based in UK are highly dependent on imports. There were other factors which also impacted the trade activities, like spiralling freight cost, crippling availability of shipping containers, and rise in countries’ domestic consumption in effect of revival from pandemic repercussion. Moreover, during Q1 2021, USA faced devastating weather that caused disturbance in manufacturing of upstream chemicals, conclusively exacerbated the overall halt in USA-Europe trade activities. Meanwhile, India had to battle with second wave of pandemic during Q2 2021 that overall dented the Epoxy resin market sentiments for a considerable timespan. However, revival of industrial activities has improved the demand fundamentals in Indian market since August 2021. Conclusively Epoxy resin prices witnessed an overseas hike since the month of January 2021.</w:t>
      </w:r>
    </w:p>
    <w:p w14:paraId="34E14595" w14:textId="13110379" w:rsidR="008719ED" w:rsidRDefault="00F97615" w:rsidP="00282D30">
      <w:pPr>
        <w:spacing w:line="360" w:lineRule="auto"/>
        <w:jc w:val="both"/>
      </w:pPr>
      <w:r>
        <w:rPr>
          <w:noProof/>
        </w:rPr>
        <mc:AlternateContent>
          <mc:Choice Requires="wps">
            <w:drawing>
              <wp:anchor distT="0" distB="0" distL="114300" distR="114300" simplePos="0" relativeHeight="252963840" behindDoc="0" locked="0" layoutInCell="1" allowOverlap="1" wp14:anchorId="26FCFFEC" wp14:editId="5AEEB74B">
                <wp:simplePos x="0" y="0"/>
                <wp:positionH relativeFrom="column">
                  <wp:posOffset>4619138</wp:posOffset>
                </wp:positionH>
                <wp:positionV relativeFrom="paragraph">
                  <wp:posOffset>3788440</wp:posOffset>
                </wp:positionV>
                <wp:extent cx="1909124" cy="526704"/>
                <wp:effectExtent l="0" t="0" r="0" b="0"/>
                <wp:wrapNone/>
                <wp:docPr id="2074" name="TextBox 4"/>
                <wp:cNvGraphicFramePr/>
                <a:graphic xmlns:a="http://schemas.openxmlformats.org/drawingml/2006/main">
                  <a:graphicData uri="http://schemas.microsoft.com/office/word/2010/wordprocessingShape">
                    <wps:wsp>
                      <wps:cNvSpPr txBox="1"/>
                      <wps:spPr>
                        <a:xfrm>
                          <a:off x="0" y="0"/>
                          <a:ext cx="1909124" cy="526704"/>
                        </a:xfrm>
                        <a:prstGeom prst="rect">
                          <a:avLst/>
                        </a:prstGeom>
                        <a:noFill/>
                      </wps:spPr>
                      <wps:txbx>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spAutoFit/>
                      </wps:bodyPr>
                    </wps:wsp>
                  </a:graphicData>
                </a:graphic>
              </wp:anchor>
            </w:drawing>
          </mc:Choice>
          <mc:Fallback>
            <w:pict>
              <v:shape w14:anchorId="26FCFFEC" id="_x0000_s1352" type="#_x0000_t202" style="position:absolute;left:0;text-align:left;margin-left:363.7pt;margin-top:298.3pt;width:150.3pt;height:41.45pt;z-index:25296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" filled="f" stroked="f">
                <v:textbox style="mso-fit-shape-to-text:t">
                  <w:txbxContent>
                    <w:p w14:paraId="23DA593E" w14:textId="77777777" w:rsidR="00F97615" w:rsidRDefault="00F97615" w:rsidP="00F97615">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del w:id="225" w:author="Hardik Malhotra" w:date="2021-11-25T17:06:00Z">
        <w:r w:rsidRPr="002B5730" w:rsidDel="00A254BD">
          <w:rPr>
            <w:rFonts w:ascii="Arial" w:eastAsia="Arial" w:hAnsi="Arial" w:cs="Arial"/>
            <w:b/>
            <w:bCs/>
            <w:noProof/>
            <w:color w:val="000000" w:themeColor="text1"/>
            <w:sz w:val="24"/>
            <w:szCs w:val="24"/>
          </w:rPr>
          <w:drawing>
            <wp:inline distT="0" distB="0" distL="0" distR="0" wp14:anchorId="5A7D493D" wp14:editId="6E537734">
              <wp:extent cx="6496050" cy="3682823"/>
              <wp:effectExtent l="0" t="0" r="0" b="13335"/>
              <wp:docPr id="2073" name="Chart 2073">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del>
      <w:ins w:id="226" w:author="Hardik Malhotra" w:date="2021-11-25T17:06:00Z">
        <w:r w:rsidR="00A254BD" w:rsidRPr="002B5730">
          <w:rPr>
            <w:rFonts w:ascii="Arial" w:eastAsia="Arial" w:hAnsi="Arial" w:cs="Arial"/>
            <w:b/>
            <w:bCs/>
            <w:noProof/>
            <w:color w:val="000000" w:themeColor="text1"/>
            <w:sz w:val="24"/>
            <w:szCs w:val="24"/>
          </w:rPr>
          <w:drawing>
            <wp:inline distT="0" distB="0" distL="0" distR="0" wp14:anchorId="0EBEFCEC" wp14:editId="7A886E97">
              <wp:extent cx="6457950" cy="3660768"/>
              <wp:effectExtent l="0" t="0" r="0" b="16510"/>
              <wp:docPr id="157" name="Chart 15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ins>
    </w:p>
    <w:p w14:paraId="56FCD920" w14:textId="6BF9FDF6"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lastRenderedPageBreak/>
        <w:t>Epoxy Resin pricing varies geographically as quality of the product differs region-wise. In H1 2021, raw material pricing and availability remained a key issue for North America and Europe while the Asian stocks have shown a different picture altogether due to better product availability and lower production cost. As per our study, the same Epoxy Resin grade of the European origin is much costlier over the Asian make. For e.g., Huntsman quotes the same material at a higher price than the Chinese/Indian material. Hence, brand makes a significant difference if we talk of Epoxy Resins (both solid and liquid).</w:t>
      </w:r>
    </w:p>
    <w:p w14:paraId="6FF1AB31" w14:textId="087DB470"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 xml:space="preserve">The Asian Epoxy Resin market is more fragmented with greater number of competitors operating locally. Higher competition over other regions weighs over the Asian Epoxy Resin pricing. In addition, better </w:t>
      </w:r>
      <w:r w:rsidR="00957677" w:rsidRPr="005A29BD">
        <w:rPr>
          <w:rFonts w:ascii="Arial" w:hAnsi="Arial" w:cs="Arial"/>
          <w:sz w:val="24"/>
          <w:szCs w:val="24"/>
        </w:rPr>
        <w:t>labour</w:t>
      </w:r>
      <w:r w:rsidRPr="005A29BD">
        <w:rPr>
          <w:rFonts w:ascii="Arial" w:hAnsi="Arial" w:cs="Arial"/>
          <w:sz w:val="24"/>
          <w:szCs w:val="24"/>
        </w:rPr>
        <w:t xml:space="preserve"> availability, particularly in Asia and variation in contract terms country over country make the prices differ with respect to location.</w:t>
      </w:r>
    </w:p>
    <w:p w14:paraId="254167B8" w14:textId="0EFBEC8C" w:rsidR="005A29B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Epoxy resin pricing dynamics have been different by region. In Asia, resin prices escalated dramatically in early 2018 and moderated during the first and second quarters of 2018. In North America and Europe, prices increased late in Q4 2017 and through the beginning of the second quarter of 2018 and then eased slightly. Hence, overall market dynamics and timeframes for price increases vary significantly in different regions.</w:t>
      </w:r>
    </w:p>
    <w:p w14:paraId="41372E69" w14:textId="59BEFCFA" w:rsidR="008719ED" w:rsidRPr="005A29BD" w:rsidRDefault="005A29BD" w:rsidP="005A29BD">
      <w:pPr>
        <w:spacing w:line="360" w:lineRule="auto"/>
        <w:jc w:val="both"/>
        <w:rPr>
          <w:rFonts w:ascii="Arial" w:hAnsi="Arial" w:cs="Arial"/>
          <w:sz w:val="24"/>
          <w:szCs w:val="24"/>
        </w:rPr>
      </w:pPr>
      <w:r w:rsidRPr="005A29BD">
        <w:rPr>
          <w:rFonts w:ascii="Arial" w:hAnsi="Arial" w:cs="Arial"/>
          <w:sz w:val="24"/>
          <w:szCs w:val="24"/>
        </w:rPr>
        <w:t>In addition, some global producers also show greater flexibility for contract buyers observing a structural shift in demand patterns after the pandemic.</w:t>
      </w:r>
    </w:p>
    <w:p w14:paraId="7CFC5559" w14:textId="4798D464" w:rsidR="008719ED" w:rsidRDefault="008719ED" w:rsidP="0036675E">
      <w:pPr>
        <w:spacing w:line="360" w:lineRule="auto"/>
        <w:jc w:val="both"/>
        <w:rPr>
          <w:rFonts w:ascii="Arial" w:hAnsi="Arial" w:cs="Arial"/>
          <w:sz w:val="24"/>
          <w:szCs w:val="24"/>
        </w:rPr>
      </w:pPr>
      <w:r w:rsidRPr="0036675E">
        <w:rPr>
          <w:rFonts w:ascii="Arial" w:hAnsi="Arial" w:cs="Arial"/>
          <w:sz w:val="24"/>
          <w:szCs w:val="24"/>
        </w:rPr>
        <w:t xml:space="preserve">Largest crude oil price slump of modern history in 2016, impacted most of the downstream commodities including Epoxy resin across global market. Epoxy resin prices slipped significantly during that period, despite of stable demand fundamentals across the global market. In Asia, Chinese Epoxy market usually influence other neighbouring countries. During 2019, China witnessed a huge fall in prices of Epoxy resin, bolstered by astonishing decline in price of its raw materials including Epichlorohydrin (ECH) and BPA, that also affected the overall Asian market during that timeframe. Meanwhile, Europe and North America market wasn’t affected from this price trend due to a significant demand-supply gap in respective markets. Later, during 2020, COVID-19 pandemic related restrictions further squeezed market dynamics across </w:t>
      </w:r>
      <w:r w:rsidR="007C089E" w:rsidRPr="0036675E">
        <w:rPr>
          <w:rFonts w:ascii="Arial" w:hAnsi="Arial" w:cs="Arial"/>
          <w:sz w:val="24"/>
          <w:szCs w:val="24"/>
        </w:rPr>
        <w:t>Asia and</w:t>
      </w:r>
      <w:r w:rsidRPr="0036675E">
        <w:rPr>
          <w:rFonts w:ascii="Arial" w:hAnsi="Arial" w:cs="Arial"/>
          <w:sz w:val="24"/>
          <w:szCs w:val="24"/>
        </w:rPr>
        <w:t xml:space="preserve"> marked a significant dent on Europe and North America regional market. Global market has been recovering from the repercussion of pandemic since January, thus witnessing a consistent inclination in prices of Epoxy across global market. </w:t>
      </w:r>
    </w:p>
    <w:p w14:paraId="1A54F544" w14:textId="1D21B032" w:rsidR="006B795B" w:rsidRDefault="00F572C4" w:rsidP="0036675E">
      <w:pPr>
        <w:spacing w:line="360" w:lineRule="auto"/>
        <w:jc w:val="both"/>
        <w:rPr>
          <w:rFonts w:ascii="Arial" w:hAnsi="Arial" w:cs="Arial"/>
          <w:sz w:val="24"/>
          <w:szCs w:val="24"/>
        </w:rPr>
      </w:pPr>
      <w:r>
        <w:rPr>
          <w:noProof/>
        </w:rPr>
        <w:lastRenderedPageBreak/>
        <w:drawing>
          <wp:inline distT="0" distB="0" distL="0" distR="0" wp14:anchorId="4492EBD8" wp14:editId="6B00B4E6">
            <wp:extent cx="6457950" cy="2700655"/>
            <wp:effectExtent l="0" t="0" r="0" b="4445"/>
            <wp:docPr id="1057" name="Chart 1057">
              <a:extLst xmlns:a="http://schemas.openxmlformats.org/drawingml/2006/main">
                <a:ext uri="{FF2B5EF4-FFF2-40B4-BE49-F238E27FC236}">
                  <a16:creationId xmlns:a16="http://schemas.microsoft.com/office/drawing/2014/main" id="{0A97348D-A1E9-4AB0-825D-55E312A201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13B3C546" w14:textId="0E813FCA" w:rsidR="001E53A9" w:rsidRPr="001E53A9" w:rsidRDefault="001E53A9" w:rsidP="001E53A9">
      <w:pPr>
        <w:jc w:val="both"/>
        <w:rPr>
          <w:rFonts w:ascii="Arial" w:hAnsi="Arial" w:cs="Arial"/>
          <w:b/>
          <w:bCs/>
          <w:sz w:val="24"/>
          <w:szCs w:val="24"/>
        </w:rPr>
      </w:pPr>
      <w:r w:rsidRPr="001E53A9">
        <w:rPr>
          <w:rFonts w:ascii="Arial" w:hAnsi="Arial" w:cs="Arial"/>
          <w:b/>
          <w:bCs/>
          <w:sz w:val="24"/>
          <w:szCs w:val="24"/>
        </w:rPr>
        <w:t>Basis for Price Forecasting</w:t>
      </w:r>
    </w:p>
    <w:p w14:paraId="0774FE23" w14:textId="797835C5" w:rsidR="001E53A9" w:rsidRDefault="001E53A9" w:rsidP="001E53A9">
      <w:pPr>
        <w:jc w:val="both"/>
        <w:rPr>
          <w:rFonts w:ascii="Times New Roman" w:hAnsi="Times New Roman" w:cs="Times New Roman"/>
          <w:sz w:val="24"/>
          <w:szCs w:val="24"/>
          <w:lang w:val="en-US"/>
        </w:rPr>
      </w:pPr>
      <w:r>
        <w:rPr>
          <w:rFonts w:ascii="Arial" w:hAnsi="Arial" w:cs="Arial"/>
          <w:sz w:val="24"/>
          <w:szCs w:val="24"/>
        </w:rPr>
        <w:t>The price of epoxy resin has been forecasted by using annual average delta method, wherein:</w:t>
      </w:r>
    </w:p>
    <w:p w14:paraId="2E464AED" w14:textId="77777777" w:rsidR="001E53A9" w:rsidRDefault="001E53A9" w:rsidP="001E53A9">
      <w:pPr>
        <w:jc w:val="both"/>
        <w:rPr>
          <w:rFonts w:ascii="Times New Roman" w:hAnsi="Times New Roman" w:cs="Times New Roman"/>
          <w:sz w:val="24"/>
          <w:szCs w:val="24"/>
        </w:rPr>
      </w:pPr>
      <w:r>
        <w:rPr>
          <w:rFonts w:ascii="Arial" w:hAnsi="Arial" w:cs="Arial"/>
          <w:sz w:val="24"/>
          <w:szCs w:val="24"/>
        </w:rPr>
        <w:t> </w:t>
      </w:r>
    </w:p>
    <w:p w14:paraId="59B52124" w14:textId="77777777"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price during last ten years is considered</w:t>
      </w:r>
      <w:proofErr w:type="gramStart"/>
      <w:r>
        <w:rPr>
          <w:rFonts w:ascii="Arial" w:hAnsi="Arial" w:cs="Arial"/>
          <w:sz w:val="24"/>
          <w:szCs w:val="24"/>
        </w:rPr>
        <w:t xml:space="preserve">.  </w:t>
      </w:r>
      <w:proofErr w:type="gramEnd"/>
    </w:p>
    <w:p w14:paraId="6E5BEF3F" w14:textId="5960D1CB"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57F637F3" w14:textId="77777777" w:rsidR="001E53A9" w:rsidRDefault="001E53A9" w:rsidP="001E53A9">
      <w:pPr>
        <w:ind w:left="1440"/>
        <w:jc w:val="both"/>
        <w:rPr>
          <w:rFonts w:ascii="Times New Roman" w:hAnsi="Times New Roman" w:cs="Times New Roman"/>
          <w:sz w:val="24"/>
          <w:szCs w:val="24"/>
        </w:rPr>
      </w:pPr>
      <w:r>
        <w:rPr>
          <w:rFonts w:ascii="Arial" w:hAnsi="Arial" w:cs="Arial"/>
          <w:sz w:val="24"/>
          <w:szCs w:val="24"/>
        </w:rPr>
        <w:t>          averaged on annual basis.</w:t>
      </w:r>
    </w:p>
    <w:p w14:paraId="2E11DB84" w14:textId="1A26B0FE" w:rsidR="001E53A9" w:rsidRDefault="001E53A9" w:rsidP="007C089E">
      <w:pPr>
        <w:jc w:val="both"/>
        <w:rPr>
          <w:rFonts w:ascii="Times New Roman" w:hAnsi="Times New Roman" w:cs="Times New Roman"/>
          <w:sz w:val="24"/>
          <w:szCs w:val="24"/>
        </w:rPr>
      </w:pPr>
      <w:r>
        <w:rPr>
          <w:rFonts w:ascii="Arial" w:hAnsi="Arial" w:cs="Arial"/>
          <w:sz w:val="24"/>
          <w:szCs w:val="24"/>
        </w:rPr>
        <w:t> </w:t>
      </w:r>
      <w:r w:rsidR="007C089E">
        <w:rPr>
          <w:rFonts w:ascii="Arial" w:hAnsi="Arial" w:cs="Arial"/>
          <w:sz w:val="24"/>
          <w:szCs w:val="24"/>
        </w:rPr>
        <w:tab/>
      </w:r>
      <w:r w:rsidR="007C089E">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35F3A74A" w14:textId="77777777" w:rsidR="001E53A9" w:rsidRDefault="001E53A9" w:rsidP="001E53A9">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736FC81D" w14:textId="6FECDFEA" w:rsidR="001E53A9" w:rsidRPr="001E53A9" w:rsidRDefault="001E53A9" w:rsidP="001E53A9">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6542A0C9" w14:textId="27101D7B"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E</w:t>
      </w:r>
      <w:r>
        <w:rPr>
          <w:rFonts w:ascii="Arial" w:hAnsi="Arial" w:cs="Arial"/>
          <w:sz w:val="24"/>
          <w:szCs w:val="24"/>
        </w:rPr>
        <w:t>xchange rate</w:t>
      </w:r>
    </w:p>
    <w:p w14:paraId="481F1F14" w14:textId="11B920F2"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C</w:t>
      </w:r>
      <w:r>
        <w:rPr>
          <w:rFonts w:ascii="Arial" w:hAnsi="Arial" w:cs="Arial"/>
          <w:sz w:val="24"/>
          <w:szCs w:val="24"/>
        </w:rPr>
        <w:t>onversion rate</w:t>
      </w:r>
    </w:p>
    <w:p w14:paraId="6CF816DB" w14:textId="39D40E9E"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D</w:t>
      </w:r>
      <w:r>
        <w:rPr>
          <w:rFonts w:ascii="Arial" w:hAnsi="Arial" w:cs="Arial"/>
          <w:sz w:val="24"/>
          <w:szCs w:val="24"/>
        </w:rPr>
        <w:t>emand / availability scenario</w:t>
      </w:r>
    </w:p>
    <w:p w14:paraId="0491D28A" w14:textId="4BA739EB"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F</w:t>
      </w:r>
      <w:r>
        <w:rPr>
          <w:rFonts w:ascii="Arial" w:hAnsi="Arial" w:cs="Arial"/>
          <w:sz w:val="24"/>
          <w:szCs w:val="24"/>
        </w:rPr>
        <w:t>eedstock price changes</w:t>
      </w:r>
    </w:p>
    <w:p w14:paraId="694698B9" w14:textId="7FE7DD7E"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G</w:t>
      </w:r>
      <w:r>
        <w:rPr>
          <w:rFonts w:ascii="Arial" w:hAnsi="Arial" w:cs="Arial"/>
          <w:sz w:val="24"/>
          <w:szCs w:val="24"/>
        </w:rPr>
        <w:t>eo-political scenario</w:t>
      </w:r>
    </w:p>
    <w:p w14:paraId="545DF1EF" w14:textId="30374100"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G</w:t>
      </w:r>
      <w:r>
        <w:rPr>
          <w:rFonts w:ascii="Arial" w:hAnsi="Arial" w:cs="Arial"/>
          <w:sz w:val="24"/>
          <w:szCs w:val="24"/>
        </w:rPr>
        <w:t>lobal economy, etc.</w:t>
      </w:r>
    </w:p>
    <w:p w14:paraId="331739EA" w14:textId="77F4DB3F"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I</w:t>
      </w:r>
      <w:r>
        <w:rPr>
          <w:rFonts w:ascii="Arial" w:hAnsi="Arial" w:cs="Arial"/>
          <w:sz w:val="24"/>
          <w:szCs w:val="24"/>
        </w:rPr>
        <w:t>nflation</w:t>
      </w:r>
    </w:p>
    <w:p w14:paraId="1D15828D" w14:textId="1F70D52D" w:rsidR="001E53A9" w:rsidRDefault="001E53A9" w:rsidP="001E53A9">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sidR="007C089E">
        <w:rPr>
          <w:rFonts w:ascii="Arial" w:hAnsi="Arial" w:cs="Arial"/>
          <w:sz w:val="24"/>
          <w:szCs w:val="24"/>
        </w:rPr>
        <w:t>T</w:t>
      </w:r>
      <w:r>
        <w:rPr>
          <w:rFonts w:ascii="Arial" w:hAnsi="Arial" w:cs="Arial"/>
          <w:sz w:val="24"/>
          <w:szCs w:val="24"/>
        </w:rPr>
        <w:t>axation.</w:t>
      </w:r>
    </w:p>
    <w:p w14:paraId="32432C95" w14:textId="42914604" w:rsidR="001E53A9" w:rsidRDefault="001E53A9" w:rsidP="007C089E">
      <w:pPr>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w:t>
      </w:r>
      <w:r w:rsidR="007C089E">
        <w:rPr>
          <w:rFonts w:ascii="Arial" w:hAnsi="Arial" w:cs="Arial"/>
          <w:sz w:val="24"/>
          <w:szCs w:val="24"/>
        </w:rPr>
        <w:t xml:space="preserve"> </w:t>
      </w:r>
      <w:r>
        <w:rPr>
          <w:rFonts w:ascii="Arial" w:hAnsi="Arial" w:cs="Arial"/>
          <w:sz w:val="24"/>
          <w:szCs w:val="24"/>
        </w:rPr>
        <w:t>The above factors are in- built in annual average delta.</w:t>
      </w:r>
    </w:p>
    <w:p w14:paraId="71992445" w14:textId="190890A2" w:rsidR="001E53A9" w:rsidRDefault="001E53A9" w:rsidP="007C089E">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Presently, crude oil price fluctuations are showing considerable volatility due to several socio-political factors worldwide.</w:t>
      </w:r>
      <w:r w:rsidR="007C089E">
        <w:rPr>
          <w:rFonts w:ascii="Arial" w:hAnsi="Arial" w:cs="Arial"/>
          <w:sz w:val="24"/>
          <w:szCs w:val="24"/>
        </w:rPr>
        <w:t xml:space="preserve"> </w:t>
      </w:r>
      <w:r>
        <w:rPr>
          <w:rFonts w:ascii="Arial" w:hAnsi="Arial" w:cs="Arial"/>
          <w:sz w:val="24"/>
          <w:szCs w:val="24"/>
        </w:rPr>
        <w:t xml:space="preserve">Various influencing factors for price forecast include raw-materials / feedstock prices and demand – supply balances in the region which built </w:t>
      </w:r>
      <w:r w:rsidR="007C089E">
        <w:rPr>
          <w:rFonts w:ascii="Arial" w:hAnsi="Arial" w:cs="Arial"/>
          <w:sz w:val="24"/>
          <w:szCs w:val="24"/>
        </w:rPr>
        <w:t>the</w:t>
      </w:r>
      <w:r>
        <w:rPr>
          <w:rFonts w:ascii="Arial" w:hAnsi="Arial" w:cs="Arial"/>
          <w:sz w:val="24"/>
          <w:szCs w:val="24"/>
        </w:rPr>
        <w:t xml:space="preserve"> relationship of product to substitute products having comparable properties and common end-uses as well as their prices.</w:t>
      </w:r>
    </w:p>
    <w:p w14:paraId="05F3EBC0" w14:textId="73485FCE" w:rsidR="001E53A9" w:rsidRDefault="001E53A9" w:rsidP="007C089E">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w:t>
      </w:r>
      <w:r w:rsidR="007C089E">
        <w:rPr>
          <w:rFonts w:ascii="Arial" w:hAnsi="Arial" w:cs="Arial"/>
          <w:sz w:val="24"/>
          <w:szCs w:val="24"/>
        </w:rPr>
        <w:t xml:space="preserve">. </w:t>
      </w:r>
      <w:r>
        <w:rPr>
          <w:rFonts w:ascii="Arial" w:hAnsi="Arial" w:cs="Arial"/>
          <w:sz w:val="24"/>
          <w:szCs w:val="24"/>
        </w:rPr>
        <w:t>Increased feedstock prices, if passed on to end-users, increase the inflation and if not, they squeeze the margins of producers leading to making the industry unattractive for further investments. This leads to supply crunch and shortage of product in the market</w:t>
      </w:r>
      <w:r w:rsidR="007C089E">
        <w:rPr>
          <w:rFonts w:ascii="Arial" w:hAnsi="Arial" w:cs="Arial"/>
          <w:sz w:val="24"/>
          <w:szCs w:val="24"/>
        </w:rPr>
        <w:t xml:space="preserve">. </w:t>
      </w:r>
      <w:r>
        <w:rPr>
          <w:rFonts w:ascii="Arial" w:hAnsi="Arial" w:cs="Arial"/>
          <w:sz w:val="24"/>
          <w:szCs w:val="24"/>
        </w:rPr>
        <w:t>The shortage leads to further increase in prices of product.</w:t>
      </w:r>
    </w:p>
    <w:p w14:paraId="38F385AA" w14:textId="1BA181DB" w:rsidR="001E53A9" w:rsidRDefault="001E53A9" w:rsidP="001E53A9">
      <w:pPr>
        <w:tabs>
          <w:tab w:val="left" w:pos="1440"/>
          <w:tab w:val="left" w:pos="1725"/>
        </w:tabs>
        <w:spacing w:line="360" w:lineRule="auto"/>
        <w:jc w:val="both"/>
        <w:rPr>
          <w:rFonts w:ascii="Arial" w:hAnsi="Arial" w:cs="Arial"/>
          <w:sz w:val="24"/>
          <w:szCs w:val="24"/>
        </w:rPr>
      </w:pPr>
      <w:r>
        <w:rPr>
          <w:rFonts w:ascii="Arial" w:hAnsi="Arial" w:cs="Arial"/>
          <w:sz w:val="24"/>
          <w:szCs w:val="24"/>
        </w:rPr>
        <w:t xml:space="preserve">The uncertainty over development of economic environment renders the forecasting exercise </w:t>
      </w:r>
      <w:r w:rsidR="007C089E">
        <w:rPr>
          <w:rFonts w:ascii="Arial" w:hAnsi="Arial" w:cs="Arial"/>
          <w:sz w:val="24"/>
          <w:szCs w:val="24"/>
        </w:rPr>
        <w:t>futile. Therefore</w:t>
      </w:r>
      <w:r>
        <w:rPr>
          <w:rFonts w:ascii="Arial" w:hAnsi="Arial" w:cs="Arial"/>
          <w:sz w:val="24"/>
          <w:szCs w:val="24"/>
        </w:rPr>
        <w:t>, the forecasting exercise is always done with set of assumptions</w:t>
      </w:r>
      <w:r w:rsidR="007C089E">
        <w:rPr>
          <w:rFonts w:ascii="Arial" w:hAnsi="Arial" w:cs="Arial"/>
          <w:sz w:val="24"/>
          <w:szCs w:val="24"/>
        </w:rPr>
        <w:t xml:space="preserve">. </w:t>
      </w:r>
      <w:r>
        <w:rPr>
          <w:rFonts w:ascii="Arial" w:hAnsi="Arial" w:cs="Arial"/>
          <w:sz w:val="24"/>
          <w:szCs w:val="24"/>
        </w:rPr>
        <w:t>The assumptions in this exercise are as under:</w:t>
      </w:r>
    </w:p>
    <w:p w14:paraId="0E5EA4A8"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5FDF7674"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The technologies in exploration and production activities will continuously evolve leading to lower cost of production, better </w:t>
      </w:r>
      <w:proofErr w:type="gramStart"/>
      <w:r>
        <w:rPr>
          <w:rFonts w:ascii="Arial" w:hAnsi="Arial" w:cs="Arial"/>
          <w:sz w:val="24"/>
          <w:szCs w:val="24"/>
        </w:rPr>
        <w:t>margins</w:t>
      </w:r>
      <w:proofErr w:type="gramEnd"/>
      <w:r>
        <w:rPr>
          <w:rFonts w:ascii="Arial" w:hAnsi="Arial" w:cs="Arial"/>
          <w:sz w:val="24"/>
          <w:szCs w:val="24"/>
        </w:rPr>
        <w:t xml:space="preserve"> and extra investment in E&amp;P activities.</w:t>
      </w:r>
    </w:p>
    <w:p w14:paraId="1AD02D8A"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3F6FC21A" w14:textId="77777777" w:rsidR="001E53A9" w:rsidRDefault="001E53A9" w:rsidP="00DF5DA6">
      <w:pPr>
        <w:numPr>
          <w:ilvl w:val="0"/>
          <w:numId w:val="26"/>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307139C5" w14:textId="12FAAAD1" w:rsidR="001E53A9" w:rsidRDefault="001E53A9" w:rsidP="0036675E">
      <w:pPr>
        <w:spacing w:line="360" w:lineRule="auto"/>
        <w:jc w:val="both"/>
        <w:rPr>
          <w:rFonts w:ascii="Arial" w:hAnsi="Arial" w:cs="Arial"/>
          <w:sz w:val="24"/>
          <w:szCs w:val="24"/>
        </w:rPr>
      </w:pPr>
    </w:p>
    <w:p w14:paraId="4EBCF297" w14:textId="41B3787A" w:rsidR="001E53A9" w:rsidRDefault="00642F55" w:rsidP="00642F55">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color w:val="0F0E0E"/>
          <w:kern w:val="24"/>
          <w:sz w:val="24"/>
          <w:szCs w:val="24"/>
          <w:lang w:val="en-US"/>
        </w:rPr>
        <w:t>3.</w:t>
      </w:r>
      <w:r w:rsidR="004731BB">
        <w:rPr>
          <w:rFonts w:ascii="Arial" w:eastAsia="Verdana" w:hAnsi="Arial" w:cs="Arial"/>
          <w:b/>
          <w:bCs/>
          <w:color w:val="0F0E0E"/>
          <w:kern w:val="24"/>
          <w:sz w:val="24"/>
          <w:szCs w:val="24"/>
          <w:lang w:val="en-US"/>
        </w:rPr>
        <w:t>12.</w:t>
      </w:r>
      <w:r w:rsidRPr="00517117">
        <w:rPr>
          <w:rFonts w:ascii="Arial" w:eastAsia="Verdana" w:hAnsi="Arial" w:cs="Arial"/>
          <w:b/>
          <w:bCs/>
          <w:color w:val="0F0E0E"/>
          <w:kern w:val="24"/>
          <w:sz w:val="24"/>
          <w:szCs w:val="24"/>
          <w:lang w:val="en-US"/>
        </w:rPr>
        <w:t xml:space="preserve"> Value Chain Analysis</w:t>
      </w:r>
    </w:p>
    <w:p w14:paraId="6ACC7296" w14:textId="053A653B" w:rsidR="00642F55" w:rsidRDefault="00642F55" w:rsidP="00642F55">
      <w:pPr>
        <w:spacing w:line="360" w:lineRule="auto"/>
        <w:jc w:val="both"/>
        <w:rPr>
          <w:rFonts w:ascii="Arial" w:eastAsia="Verdana" w:hAnsi="Arial" w:cs="Arial"/>
          <w:color w:val="0F0E0E"/>
          <w:kern w:val="24"/>
          <w:sz w:val="24"/>
          <w:szCs w:val="24"/>
          <w:lang w:val="en-US"/>
        </w:rPr>
      </w:pPr>
      <w:r w:rsidRPr="003944F1">
        <w:rPr>
          <w:rFonts w:ascii="Arial" w:eastAsia="Verdana" w:hAnsi="Arial" w:cs="Arial"/>
          <w:color w:val="0F0E0E"/>
          <w:kern w:val="24"/>
          <w:sz w:val="24"/>
          <w:szCs w:val="24"/>
          <w:lang w:val="en-US"/>
        </w:rPr>
        <w:t>This section shows th</w:t>
      </w:r>
      <w:r>
        <w:rPr>
          <w:rFonts w:ascii="Arial" w:eastAsia="Verdana" w:hAnsi="Arial" w:cs="Arial"/>
          <w:color w:val="0F0E0E"/>
          <w:kern w:val="24"/>
          <w:sz w:val="24"/>
          <w:szCs w:val="24"/>
          <w:lang w:val="en-US"/>
        </w:rPr>
        <w:t xml:space="preserve">e variety of activities that are incorporated to bring epoxy resin from conception, throughout the intermediary stages of production and reaching to final consumer. In epoxy resin value chain analysis, the raw material cost contributes the major share in the selling price of epoxy resin. Through direct sales, the company undergoes more profit margin than indirect sales. </w:t>
      </w:r>
      <w:r w:rsidRPr="00541ADC">
        <w:rPr>
          <w:rFonts w:ascii="Arial" w:eastAsia="Verdana" w:hAnsi="Arial" w:cs="Arial"/>
          <w:color w:val="0F0E0E"/>
          <w:kern w:val="24"/>
          <w:sz w:val="24"/>
          <w:szCs w:val="24"/>
          <w:lang w:val="en-US"/>
        </w:rPr>
        <w:t>Captive refers to direct consumption of the product manufactured either as a main product or as a by-product. Non-Captive refers to extraction of the product for usage and trading of the products.</w:t>
      </w:r>
    </w:p>
    <w:p w14:paraId="0EE3B839" w14:textId="36432BE1" w:rsidR="00BE1035" w:rsidRPr="00862822" w:rsidRDefault="007C089E" w:rsidP="00642F55">
      <w:pPr>
        <w:spacing w:line="360" w:lineRule="auto"/>
        <w:jc w:val="both"/>
        <w:rPr>
          <w:rFonts w:ascii="Arial" w:eastAsia="Verdana" w:hAnsi="Arial" w:cs="Arial"/>
          <w:i/>
          <w:iCs/>
          <w:color w:val="0F0E0E"/>
          <w:kern w:val="24"/>
          <w:sz w:val="20"/>
          <w:szCs w:val="20"/>
          <w:lang w:val="en-US"/>
        </w:rPr>
      </w:pPr>
      <w:bookmarkStart w:id="227" w:name="_Hlk84249010"/>
      <w:r w:rsidRPr="00862822">
        <w:rPr>
          <w:rFonts w:ascii="Arial" w:eastAsia="Verdana" w:hAnsi="Arial" w:cs="Arial"/>
          <w:i/>
          <w:iCs/>
          <w:color w:val="0F0E0E"/>
          <w:kern w:val="24"/>
          <w:sz w:val="20"/>
          <w:szCs w:val="20"/>
          <w:lang w:val="en-US"/>
        </w:rPr>
        <w:t>NOTE- The value chain has been calculated based on prevailing prices during the month of September 2021.</w:t>
      </w:r>
    </w:p>
    <w:p w14:paraId="4054D6C2" w14:textId="4407C53D" w:rsidR="00642F55" w:rsidRPr="00FA466D" w:rsidRDefault="00642F55" w:rsidP="00642F55">
      <w:pPr>
        <w:spacing w:line="360" w:lineRule="auto"/>
        <w:jc w:val="both"/>
        <w:rPr>
          <w:rFonts w:ascii="Arial" w:eastAsia="Verdana" w:hAnsi="Arial" w:cs="Arial"/>
          <w:b/>
          <w:bCs/>
          <w:color w:val="0F0E0E"/>
          <w:kern w:val="24"/>
          <w:sz w:val="24"/>
          <w:szCs w:val="24"/>
          <w:lang w:val="en-US"/>
        </w:rPr>
      </w:pPr>
      <w:r w:rsidRPr="00517117">
        <w:rPr>
          <w:rFonts w:ascii="Arial" w:eastAsia="Verdana" w:hAnsi="Arial" w:cs="Arial"/>
          <w:b/>
          <w:bCs/>
          <w:noProof/>
          <w:color w:val="0F0E0E"/>
          <w:kern w:val="24"/>
          <w:sz w:val="24"/>
          <w:szCs w:val="24"/>
          <w:lang w:val="en-US"/>
        </w:rPr>
        <w:lastRenderedPageBreak/>
        <mc:AlternateContent>
          <mc:Choice Requires="wps">
            <w:drawing>
              <wp:anchor distT="0" distB="0" distL="114300" distR="114300" simplePos="0" relativeHeight="252655616" behindDoc="0" locked="0" layoutInCell="1" allowOverlap="1" wp14:anchorId="36006212" wp14:editId="47BF18F7">
                <wp:simplePos x="0" y="0"/>
                <wp:positionH relativeFrom="column">
                  <wp:posOffset>-152400</wp:posOffset>
                </wp:positionH>
                <wp:positionV relativeFrom="paragraph">
                  <wp:posOffset>341630</wp:posOffset>
                </wp:positionV>
                <wp:extent cx="1887870" cy="561975"/>
                <wp:effectExtent l="0" t="0" r="17145" b="28575"/>
                <wp:wrapNone/>
                <wp:docPr id="45" name="Text Box 45"/>
                <wp:cNvGraphicFramePr/>
                <a:graphic xmlns:a="http://schemas.openxmlformats.org/drawingml/2006/main">
                  <a:graphicData uri="http://schemas.microsoft.com/office/word/2010/wordprocessingShape">
                    <wps:wsp>
                      <wps:cNvSpPr txBox="1"/>
                      <wps:spPr>
                        <a:xfrm>
                          <a:off x="0" y="0"/>
                          <a:ext cx="1887870" cy="561975"/>
                        </a:xfrm>
                        <a:prstGeom prst="rect">
                          <a:avLst/>
                        </a:prstGeom>
                        <a:solidFill>
                          <a:schemeClr val="lt1"/>
                        </a:solidFill>
                        <a:ln w="6350">
                          <a:solidFill>
                            <a:prstClr val="black"/>
                          </a:solidFill>
                        </a:ln>
                      </wps:spPr>
                      <wps:txb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6212" id="Text Box 45" o:spid="_x0000_s1353" type="#_x0000_t202" style="position:absolute;left:0;text-align:left;margin-left:-12pt;margin-top:26.9pt;width:148.65pt;height:44.2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" fillcolor="white [3201]" strokeweight=".5pt">
                <v:textbox>
                  <w:txbxContent>
                    <w:p w14:paraId="7EFA2E4D" w14:textId="77777777" w:rsidR="00642F55" w:rsidRDefault="00642F55" w:rsidP="00642F55">
                      <w:r w:rsidRPr="00BC6923">
                        <w:rPr>
                          <w:b/>
                          <w:bCs/>
                        </w:rPr>
                        <w:t>BPA:</w:t>
                      </w:r>
                      <w:r>
                        <w:t xml:space="preserve"> Phenol &amp; Acetone</w:t>
                      </w:r>
                    </w:p>
                    <w:p w14:paraId="5ECF41D2" w14:textId="77777777" w:rsidR="00642F55" w:rsidRDefault="00642F55" w:rsidP="00642F55">
                      <w:r>
                        <w:t xml:space="preserve">(Mole Ratio 2:1) </w:t>
                      </w:r>
                    </w:p>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642304" behindDoc="0" locked="0" layoutInCell="1" allowOverlap="1" wp14:anchorId="092DA010" wp14:editId="3662419B">
                <wp:simplePos x="0" y="0"/>
                <wp:positionH relativeFrom="column">
                  <wp:posOffset>2768600</wp:posOffset>
                </wp:positionH>
                <wp:positionV relativeFrom="paragraph">
                  <wp:posOffset>4340860</wp:posOffset>
                </wp:positionV>
                <wp:extent cx="1151255" cy="245745"/>
                <wp:effectExtent l="0" t="0" r="0" b="0"/>
                <wp:wrapNone/>
                <wp:docPr id="1149"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92DA010" id="Rectangle 7" o:spid="_x0000_s1354" style="position:absolute;left:0;text-align:left;margin-left:218pt;margin-top:341.8pt;width:90.65pt;height:19.35pt;z-index:25264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GTvnwWFAQAA+QIAAA4AAAAAAAAAAAAAAAAA&#10;LgIAAGRycy9lMm9Eb2MueG1sUEsBAi0AFAAGAAgAAAAhAHjIj7bhAAAACwEAAA8AAAAAAAAAAAAA&#10;AAAA3wMAAGRycy9kb3ducmV2LnhtbFBLBQYAAAAABAAEAPMAAADtBAAAAAA=&#10;" filled="f" stroked="f">
                <v:textbox style="mso-fit-shape-to-text:t">
                  <w:txbxContent>
                    <w:p w14:paraId="501D0D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646400" behindDoc="0" locked="0" layoutInCell="1" allowOverlap="1" wp14:anchorId="40EEF08E" wp14:editId="481C2A52">
                <wp:simplePos x="0" y="0"/>
                <wp:positionH relativeFrom="column">
                  <wp:posOffset>1132840</wp:posOffset>
                </wp:positionH>
                <wp:positionV relativeFrom="paragraph">
                  <wp:posOffset>3169285</wp:posOffset>
                </wp:positionV>
                <wp:extent cx="1431925" cy="245745"/>
                <wp:effectExtent l="0" t="0" r="0" b="0"/>
                <wp:wrapNone/>
                <wp:docPr id="4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40EEF08E" id="TextBox 17" o:spid="_x0000_s1355" type="#_x0000_t202" style="position:absolute;left:0;text-align:left;margin-left:89.2pt;margin-top:249.55pt;width:112.75pt;height:19.3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oUknJpoB&#10;AAAYAwAADgAAAAAAAAAAAAAAAAAuAgAAZHJzL2Uyb0RvYy54bWxQSwECLQAUAAYACAAAACEAc1n8&#10;eeAAAAALAQAADwAAAAAAAAAAAAAAAAD0AwAAZHJzL2Rvd25yZXYueG1sUEsFBgAAAAAEAAQA8wAA&#10;AAEFAAAAAA==&#10;" filled="f" stroked="f">
                <v:textbox style="mso-fit-shape-to-text:t">
                  <w:txbxContent>
                    <w:p w14:paraId="5398A0C2"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Pr>
          <w:rFonts w:ascii="Arial" w:eastAsia="Verdana" w:hAnsi="Arial" w:cs="Arial"/>
          <w:b/>
          <w:bCs/>
          <w:color w:val="0F0E0E"/>
          <w:kern w:val="24"/>
          <w:sz w:val="24"/>
          <w:szCs w:val="24"/>
          <w:lang w:val="en-US"/>
        </w:rPr>
        <w:t>Manufacturer</w:t>
      </w:r>
      <w:r>
        <w:rPr>
          <w:rFonts w:ascii="Arial" w:hAnsi="Arial" w:cs="Arial"/>
          <w:b/>
          <w:bCs/>
        </w:rPr>
        <w:t xml:space="preserve"> </w:t>
      </w:r>
      <w:r w:rsidRPr="00FA466D">
        <w:rPr>
          <w:rFonts w:ascii="Arial" w:eastAsia="Verdana" w:hAnsi="Arial" w:cs="Arial"/>
          <w:b/>
          <w:bCs/>
          <w:color w:val="0F0E0E"/>
          <w:kern w:val="24"/>
          <w:sz w:val="24"/>
          <w:szCs w:val="24"/>
          <w:lang w:val="en-US"/>
        </w:rPr>
        <w:t>(Bisphenol A)</w:t>
      </w:r>
    </w:p>
    <w:p w14:paraId="11BFAA78" w14:textId="77777777" w:rsidR="00642F55" w:rsidRDefault="00642F55" w:rsidP="00642F55">
      <w:pPr>
        <w:spacing w:line="360" w:lineRule="auto"/>
        <w:jc w:val="both"/>
        <w:rPr>
          <w:rFonts w:ascii="Arial" w:hAnsi="Arial" w:cs="Arial"/>
          <w:b/>
          <w:bCs/>
        </w:rPr>
      </w:pPr>
      <w:r>
        <w:rPr>
          <w:rFonts w:ascii="Arial" w:hAnsi="Arial" w:cs="Arial"/>
          <w:b/>
          <w:bCs/>
        </w:rPr>
        <w:t xml:space="preserve">                                                                                         </w:t>
      </w:r>
      <w:commentRangeStart w:id="228"/>
      <w:commentRangeStart w:id="229"/>
      <w:commentRangeEnd w:id="228"/>
      <w:r w:rsidR="007D1BF1">
        <w:rPr>
          <w:rStyle w:val="CommentReference"/>
        </w:rPr>
        <w:commentReference w:id="228"/>
      </w:r>
      <w:commentRangeEnd w:id="229"/>
      <w:r w:rsidR="002C04BC">
        <w:rPr>
          <w:rStyle w:val="CommentReference"/>
        </w:rPr>
        <w:commentReference w:id="229"/>
      </w:r>
    </w:p>
    <w:p w14:paraId="00FB76D8"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4592" behindDoc="0" locked="0" layoutInCell="1" allowOverlap="1" wp14:anchorId="77005920" wp14:editId="6368119D">
                <wp:simplePos x="0" y="0"/>
                <wp:positionH relativeFrom="column">
                  <wp:posOffset>-161925</wp:posOffset>
                </wp:positionH>
                <wp:positionV relativeFrom="paragraph">
                  <wp:posOffset>291465</wp:posOffset>
                </wp:positionV>
                <wp:extent cx="1898015" cy="466725"/>
                <wp:effectExtent l="0" t="0" r="26035" b="28575"/>
                <wp:wrapNone/>
                <wp:docPr id="1541" name="Text Box 1541"/>
                <wp:cNvGraphicFramePr/>
                <a:graphic xmlns:a="http://schemas.openxmlformats.org/drawingml/2006/main">
                  <a:graphicData uri="http://schemas.microsoft.com/office/word/2010/wordprocessingShape">
                    <wps:wsp>
                      <wps:cNvSpPr txBox="1"/>
                      <wps:spPr>
                        <a:xfrm>
                          <a:off x="0" y="0"/>
                          <a:ext cx="1898015" cy="466725"/>
                        </a:xfrm>
                        <a:prstGeom prst="rect">
                          <a:avLst/>
                        </a:prstGeom>
                        <a:solidFill>
                          <a:schemeClr val="lt1"/>
                        </a:solidFill>
                        <a:ln w="6350">
                          <a:solidFill>
                            <a:prstClr val="black"/>
                          </a:solidFill>
                        </a:ln>
                      </wps:spPr>
                      <wps:txb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05920" id="Text Box 1541" o:spid="_x0000_s1356" type="#_x0000_t202" style="position:absolute;left:0;text-align:left;margin-left:-12.75pt;margin-top:22.95pt;width:149.45pt;height:36.7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" fillcolor="white [3201]" strokeweight=".5pt">
                <v:textbox>
                  <w:txbxContent>
                    <w:p w14:paraId="215C01FA" w14:textId="77777777" w:rsidR="00642F55" w:rsidRDefault="00642F55" w:rsidP="00642F55">
                      <w:r w:rsidRPr="00BC6923">
                        <w:rPr>
                          <w:b/>
                          <w:bCs/>
                        </w:rPr>
                        <w:t>ECH</w:t>
                      </w:r>
                      <w:r>
                        <w:t>: Propylene, Chlorine Gas &amp; Lime (Mole Ratio 2:2:1)</w:t>
                      </w:r>
                    </w:p>
                    <w:p w14:paraId="61C4A2F1"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7664" behindDoc="0" locked="0" layoutInCell="1" allowOverlap="1" wp14:anchorId="2A78B0F1" wp14:editId="7328DF85">
                <wp:simplePos x="0" y="0"/>
                <wp:positionH relativeFrom="column">
                  <wp:posOffset>2286000</wp:posOffset>
                </wp:positionH>
                <wp:positionV relativeFrom="paragraph">
                  <wp:posOffset>115570</wp:posOffset>
                </wp:positionV>
                <wp:extent cx="1261110" cy="600075"/>
                <wp:effectExtent l="0" t="0" r="15240" b="28575"/>
                <wp:wrapNone/>
                <wp:docPr id="55" name="Text Box 55"/>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4FABF08F" w14:textId="77777777" w:rsidR="00642F55" w:rsidRDefault="00642F55" w:rsidP="00642F55">
                            <w:pPr>
                              <w:jc w:val="center"/>
                            </w:pPr>
                            <w:r>
                              <w:t>Raw Material Cost</w:t>
                            </w:r>
                          </w:p>
                          <w:p w14:paraId="12388534" w14:textId="440751FA" w:rsidR="00642F55" w:rsidRDefault="00642F55" w:rsidP="00642F55">
                            <w:pPr>
                              <w:jc w:val="center"/>
                            </w:pPr>
                            <w:r>
                              <w:t>(USD 1.</w:t>
                            </w:r>
                            <w:ins w:id="230" w:author="Ritu Kamra" w:date="2021-11-25T15:05:00Z">
                              <w:r w:rsidR="003A6391">
                                <w:t>518</w:t>
                              </w:r>
                            </w:ins>
                            <w:del w:id="231" w:author="Ritu Kamra" w:date="2021-11-25T15:05:00Z">
                              <w:r w:rsidDel="003A6391">
                                <w:delText>67</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8B0F1" id="Text Box 55" o:spid="_x0000_s1357" type="#_x0000_t202" style="position:absolute;left:0;text-align:left;margin-left:180pt;margin-top:9.1pt;width:99.3pt;height:47.25pt;z-index:25265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" fillcolor="white [3201]" strokeweight=".5pt">
                <v:textbox>
                  <w:txbxContent>
                    <w:p w14:paraId="4FABF08F" w14:textId="77777777" w:rsidR="00642F55" w:rsidRDefault="00642F55" w:rsidP="00642F55">
                      <w:pPr>
                        <w:jc w:val="center"/>
                      </w:pPr>
                      <w:r>
                        <w:t>Raw Material Cost</w:t>
                      </w:r>
                    </w:p>
                    <w:p w14:paraId="12388534" w14:textId="440751FA" w:rsidR="00642F55" w:rsidRDefault="00642F55" w:rsidP="00642F55">
                      <w:pPr>
                        <w:jc w:val="center"/>
                      </w:pPr>
                      <w:r>
                        <w:t>(USD 1.</w:t>
                      </w:r>
                      <w:ins w:id="232" w:author="Ritu Kamra" w:date="2021-11-25T15:05:00Z">
                        <w:r w:rsidR="003A6391">
                          <w:t>518</w:t>
                        </w:r>
                      </w:ins>
                      <w:del w:id="233" w:author="Ritu Kamra" w:date="2021-11-25T15:05:00Z">
                        <w:r w:rsidDel="003A6391">
                          <w:delText>67</w:delText>
                        </w:r>
                      </w:del>
                      <w:r>
                        <w:t>/kg)</w:t>
                      </w:r>
                    </w:p>
                  </w:txbxContent>
                </v:textbox>
              </v:shape>
            </w:pict>
          </mc:Fallback>
        </mc:AlternateContent>
      </w:r>
      <w:r>
        <w:rPr>
          <w:rFonts w:ascii="Arial" w:hAnsi="Arial" w:cs="Arial"/>
          <w:noProof/>
        </w:rPr>
        <mc:AlternateContent>
          <mc:Choice Requires="wps">
            <w:drawing>
              <wp:anchor distT="0" distB="0" distL="114300" distR="114300" simplePos="0" relativeHeight="252659712" behindDoc="0" locked="0" layoutInCell="1" allowOverlap="1" wp14:anchorId="0213E695" wp14:editId="50819FF2">
                <wp:simplePos x="0" y="0"/>
                <wp:positionH relativeFrom="column">
                  <wp:posOffset>4181475</wp:posOffset>
                </wp:positionH>
                <wp:positionV relativeFrom="paragraph">
                  <wp:posOffset>96520</wp:posOffset>
                </wp:positionV>
                <wp:extent cx="1895475" cy="657225"/>
                <wp:effectExtent l="0" t="0" r="28575" b="28575"/>
                <wp:wrapNone/>
                <wp:docPr id="1539" name="Text Box 1539"/>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1D5ADAE8" w14:textId="765D8042" w:rsidR="00642F55" w:rsidRDefault="00642F55" w:rsidP="00642F55">
                            <w:r>
                              <w:t>Overhead* + Packaging Cost (USD 0.</w:t>
                            </w:r>
                            <w:ins w:id="234" w:author="Ritu Kamra" w:date="2021-11-25T15:06:00Z">
                              <w:r w:rsidR="003A6391">
                                <w:t>43</w:t>
                              </w:r>
                            </w:ins>
                            <w:ins w:id="235" w:author="Ritu Kamra" w:date="2021-11-25T15:07:00Z">
                              <w:r w:rsidR="003A6391">
                                <w:t>3</w:t>
                              </w:r>
                            </w:ins>
                            <w:del w:id="236" w:author="Ritu Kamra" w:date="2021-11-25T15:06:00Z">
                              <w:r w:rsidDel="003A6391">
                                <w:delText>72</w:delText>
                              </w:r>
                            </w:del>
                            <w:r>
                              <w:t xml:space="preserve"> /kg)</w:t>
                            </w:r>
                          </w:p>
                          <w:p w14:paraId="418CC6E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E695" id="Text Box 1539" o:spid="_x0000_s1358" type="#_x0000_t202" style="position:absolute;left:0;text-align:left;margin-left:329.25pt;margin-top:7.6pt;width:149.25pt;height:51.7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" fillcolor="white [3201]" strokeweight=".5pt">
                <v:textbox>
                  <w:txbxContent>
                    <w:p w14:paraId="1D5ADAE8" w14:textId="765D8042" w:rsidR="00642F55" w:rsidRDefault="00642F55" w:rsidP="00642F55">
                      <w:r>
                        <w:t>Overhead* + Packaging Cost (USD 0.</w:t>
                      </w:r>
                      <w:ins w:id="237" w:author="Ritu Kamra" w:date="2021-11-25T15:06:00Z">
                        <w:r w:rsidR="003A6391">
                          <w:t>43</w:t>
                        </w:r>
                      </w:ins>
                      <w:ins w:id="238" w:author="Ritu Kamra" w:date="2021-11-25T15:07:00Z">
                        <w:r w:rsidR="003A6391">
                          <w:t>3</w:t>
                        </w:r>
                      </w:ins>
                      <w:del w:id="239" w:author="Ritu Kamra" w:date="2021-11-25T15:06:00Z">
                        <w:r w:rsidDel="003A6391">
                          <w:delText>72</w:delText>
                        </w:r>
                      </w:del>
                      <w:r>
                        <w:t xml:space="preserve"> /kg)</w:t>
                      </w:r>
                    </w:p>
                    <w:p w14:paraId="418CC6E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656640" behindDoc="0" locked="0" layoutInCell="1" allowOverlap="1" wp14:anchorId="17E1DB23" wp14:editId="4EA09E7D">
                <wp:simplePos x="0" y="0"/>
                <wp:positionH relativeFrom="column">
                  <wp:posOffset>1771650</wp:posOffset>
                </wp:positionH>
                <wp:positionV relativeFrom="paragraph">
                  <wp:posOffset>276860</wp:posOffset>
                </wp:positionV>
                <wp:extent cx="515620" cy="0"/>
                <wp:effectExtent l="0" t="76200" r="17780" b="95250"/>
                <wp:wrapNone/>
                <wp:docPr id="1540" name="Straight Arrow Connector 1540"/>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331C62" id="_x0000_t32" coordsize="21600,21600" o:spt="32" o:oned="t" path="m,l21600,21600e" filled="f">
                <v:path arrowok="t" fillok="f" o:connecttype="none"/>
                <o:lock v:ext="edit" shapetype="t"/>
              </v:shapetype>
              <v:shape id="Straight Arrow Connector 1540" o:spid="_x0000_s1026" type="#_x0000_t32" style="position:absolute;margin-left:139.5pt;margin-top:21.8pt;width:40.6pt;height:0;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BrdUoF1QEA&#10;AAU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4A0AE741"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58688" behindDoc="0" locked="0" layoutInCell="1" allowOverlap="1" wp14:anchorId="02ECF3E9" wp14:editId="5755E498">
                <wp:simplePos x="0" y="0"/>
                <wp:positionH relativeFrom="column">
                  <wp:posOffset>3562350</wp:posOffset>
                </wp:positionH>
                <wp:positionV relativeFrom="paragraph">
                  <wp:posOffset>8255</wp:posOffset>
                </wp:positionV>
                <wp:extent cx="523875" cy="0"/>
                <wp:effectExtent l="0" t="76200" r="9525" b="95250"/>
                <wp:wrapNone/>
                <wp:docPr id="1542" name="Straight Arrow Connector 1542"/>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B5990" id="Straight Arrow Connector 1542" o:spid="_x0000_s1026" type="#_x0000_t32" style="position:absolute;margin-left:280.5pt;margin-top:.65pt;width:41.25pt;height:0;flip: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AYAB+PcAQAAD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1F567797" w14:textId="6F4A09B4"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00672" behindDoc="0" locked="0" layoutInCell="1" allowOverlap="1" wp14:anchorId="152F88D8" wp14:editId="3106CC27">
                <wp:simplePos x="0" y="0"/>
                <wp:positionH relativeFrom="column">
                  <wp:posOffset>-152400</wp:posOffset>
                </wp:positionH>
                <wp:positionV relativeFrom="paragraph">
                  <wp:posOffset>149225</wp:posOffset>
                </wp:positionV>
                <wp:extent cx="1898015" cy="304800"/>
                <wp:effectExtent l="0" t="0" r="26035" b="19050"/>
                <wp:wrapNone/>
                <wp:docPr id="133" name="Text Box 133"/>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50B776D7" w14:textId="77777777" w:rsidR="00642F55" w:rsidRPr="002B5A81" w:rsidRDefault="00642F55" w:rsidP="00642F55">
                            <w:pPr>
                              <w:rPr>
                                <w:lang w:val="en-US"/>
                              </w:rPr>
                            </w:pPr>
                            <w:r w:rsidRPr="002B5A81">
                              <w:rPr>
                                <w:lang w:val="en-US"/>
                              </w:rPr>
                              <w:t>Caustic Soda Lye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88D8" id="Text Box 133" o:spid="_x0000_s1359" type="#_x0000_t202" style="position:absolute;left:0;text-align:left;margin-left:-12pt;margin-top:11.75pt;width:149.45pt;height:24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" fillcolor="white [3201]" strokeweight=".5pt">
                <v:textbox>
                  <w:txbxContent>
                    <w:p w14:paraId="50B776D7" w14:textId="77777777" w:rsidR="00642F55" w:rsidRPr="002B5A81" w:rsidRDefault="00642F55" w:rsidP="00642F55">
                      <w:pPr>
                        <w:rPr>
                          <w:lang w:val="en-US"/>
                        </w:rPr>
                      </w:pPr>
                      <w:r w:rsidRPr="002B5A81">
                        <w:rPr>
                          <w:lang w:val="en-US"/>
                        </w:rPr>
                        <w:t>Caustic Soda Lye (48%)</w:t>
                      </w:r>
                    </w:p>
                  </w:txbxContent>
                </v:textbox>
              </v:shape>
            </w:pict>
          </mc:Fallback>
        </mc:AlternateContent>
      </w:r>
      <w:r>
        <w:rPr>
          <w:rFonts w:ascii="Arial" w:hAnsi="Arial" w:cs="Arial"/>
          <w:noProof/>
        </w:rPr>
        <mc:AlternateContent>
          <mc:Choice Requires="wps">
            <w:drawing>
              <wp:anchor distT="0" distB="0" distL="114300" distR="114300" simplePos="0" relativeHeight="252663808" behindDoc="0" locked="0" layoutInCell="1" allowOverlap="1" wp14:anchorId="5EC43415" wp14:editId="280EEEDC">
                <wp:simplePos x="0" y="0"/>
                <wp:positionH relativeFrom="column">
                  <wp:posOffset>5848350</wp:posOffset>
                </wp:positionH>
                <wp:positionV relativeFrom="paragraph">
                  <wp:posOffset>66040</wp:posOffset>
                </wp:positionV>
                <wp:extent cx="0" cy="575945"/>
                <wp:effectExtent l="76200" t="0" r="57150" b="52705"/>
                <wp:wrapNone/>
                <wp:docPr id="1543" name="Straight Arrow Connector 154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D4B94E2" id="Straight Arrow Connector 1543" o:spid="_x0000_s1026" type="#_x0000_t32" style="position:absolute;margin-left:460.5pt;margin-top:5.2pt;width:0;height:45.35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VsP5RN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5336AC07" w14:textId="066321C0" w:rsidR="00642F55" w:rsidRDefault="009B02F3" w:rsidP="00642F55">
      <w:pPr>
        <w:spacing w:line="360" w:lineRule="auto"/>
        <w:jc w:val="both"/>
        <w:rPr>
          <w:rFonts w:ascii="Arial" w:hAnsi="Arial" w:cs="Arial"/>
          <w:b/>
          <w:bCs/>
        </w:rPr>
      </w:pPr>
      <w:ins w:id="240" w:author="Ritu Kamra" w:date="2021-11-25T12:45:00Z">
        <w:r>
          <w:rPr>
            <w:rFonts w:ascii="Arial" w:hAnsi="Arial" w:cs="Arial"/>
            <w:noProof/>
          </w:rPr>
          <mc:AlternateContent>
            <mc:Choice Requires="wps">
              <w:drawing>
                <wp:anchor distT="0" distB="0" distL="114300" distR="114300" simplePos="0" relativeHeight="253456384" behindDoc="0" locked="0" layoutInCell="1" allowOverlap="1" wp14:anchorId="3A8C5B97" wp14:editId="33E8BF58">
                  <wp:simplePos x="0" y="0"/>
                  <wp:positionH relativeFrom="column">
                    <wp:posOffset>-85725</wp:posOffset>
                  </wp:positionH>
                  <wp:positionV relativeFrom="paragraph">
                    <wp:posOffset>349885</wp:posOffset>
                  </wp:positionV>
                  <wp:extent cx="1898015" cy="304800"/>
                  <wp:effectExtent l="0" t="0" r="26035" b="19050"/>
                  <wp:wrapNone/>
                  <wp:docPr id="42" name="Text Box 42"/>
                  <wp:cNvGraphicFramePr/>
                  <a:graphic xmlns:a="http://schemas.openxmlformats.org/drawingml/2006/main">
                    <a:graphicData uri="http://schemas.microsoft.com/office/word/2010/wordprocessingShape">
                      <wps:wsp>
                        <wps:cNvSpPr txBox="1"/>
                        <wps:spPr>
                          <a:xfrm>
                            <a:off x="0" y="0"/>
                            <a:ext cx="1898015" cy="304800"/>
                          </a:xfrm>
                          <a:prstGeom prst="rect">
                            <a:avLst/>
                          </a:prstGeom>
                          <a:solidFill>
                            <a:schemeClr val="lt1"/>
                          </a:solidFill>
                          <a:ln w="6350">
                            <a:solidFill>
                              <a:prstClr val="black"/>
                            </a:solidFill>
                          </a:ln>
                        </wps:spPr>
                        <wps:txbx>
                          <w:txbxContent>
                            <w:p w14:paraId="4B02679E" w14:textId="0D37AB6F" w:rsidR="009B02F3" w:rsidRPr="002B5A81" w:rsidRDefault="009B02F3" w:rsidP="009B02F3">
                              <w:pPr>
                                <w:rPr>
                                  <w:lang w:val="en-US"/>
                                </w:rPr>
                              </w:pPr>
                              <w:del w:id="241" w:author="Ritu Kamra" w:date="2021-11-25T12:45:00Z">
                                <w:r w:rsidRPr="002B5A81" w:rsidDel="009B02F3">
                                  <w:rPr>
                                    <w:lang w:val="en-US"/>
                                  </w:rPr>
                                  <w:delText>Caustic Soda Lye</w:delText>
                                </w:r>
                              </w:del>
                              <w:ins w:id="242" w:author="Ritu Kamra" w:date="2021-11-25T12:45:00Z">
                                <w:r>
                                  <w:rPr>
                                    <w:lang w:val="en-US"/>
                                  </w:rPr>
                                  <w:t>Catalyst &amp; Chemical</w:t>
                                </w:r>
                              </w:ins>
                              <w:del w:id="243" w:author="Ritu Kamra" w:date="2021-11-25T12:45:00Z">
                                <w:r w:rsidRPr="002B5A81" w:rsidDel="009B02F3">
                                  <w:rPr>
                                    <w:lang w:val="en-US"/>
                                  </w:rPr>
                                  <w:delText xml:space="preserve"> (48%)</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5B97" id="Text Box 42" o:spid="_x0000_s1360" type="#_x0000_t202" style="position:absolute;left:0;text-align:left;margin-left:-6.75pt;margin-top:27.55pt;width:149.45pt;height:24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" fillcolor="white [3201]" strokeweight=".5pt">
                  <v:textbox>
                    <w:txbxContent>
                      <w:p w14:paraId="4B02679E" w14:textId="0D37AB6F" w:rsidR="009B02F3" w:rsidRPr="002B5A81" w:rsidRDefault="009B02F3" w:rsidP="009B02F3">
                        <w:pPr>
                          <w:rPr>
                            <w:lang w:val="en-US"/>
                          </w:rPr>
                        </w:pPr>
                        <w:del w:id="244" w:author="Ritu Kamra" w:date="2021-11-25T12:45:00Z">
                          <w:r w:rsidRPr="002B5A81" w:rsidDel="009B02F3">
                            <w:rPr>
                              <w:lang w:val="en-US"/>
                            </w:rPr>
                            <w:delText>Caustic Soda Lye</w:delText>
                          </w:r>
                        </w:del>
                        <w:ins w:id="245" w:author="Ritu Kamra" w:date="2021-11-25T12:45:00Z">
                          <w:r>
                            <w:rPr>
                              <w:lang w:val="en-US"/>
                            </w:rPr>
                            <w:t>Catalyst &amp; Chemical</w:t>
                          </w:r>
                        </w:ins>
                        <w:del w:id="246" w:author="Ritu Kamra" w:date="2021-11-25T12:45:00Z">
                          <w:r w:rsidRPr="002B5A81" w:rsidDel="009B02F3">
                            <w:rPr>
                              <w:lang w:val="en-US"/>
                            </w:rPr>
                            <w:delText xml:space="preserve"> (48%)</w:delText>
                          </w:r>
                        </w:del>
                      </w:p>
                    </w:txbxContent>
                  </v:textbox>
                </v:shape>
              </w:pict>
            </mc:Fallback>
          </mc:AlternateContent>
        </w:r>
      </w:ins>
      <w:r w:rsidR="00642F55">
        <w:rPr>
          <w:rFonts w:ascii="Arial" w:hAnsi="Arial" w:cs="Arial"/>
          <w:noProof/>
        </w:rPr>
        <mc:AlternateContent>
          <mc:Choice Requires="wps">
            <w:drawing>
              <wp:anchor distT="0" distB="0" distL="114300" distR="114300" simplePos="0" relativeHeight="252662784" behindDoc="0" locked="0" layoutInCell="1" allowOverlap="1" wp14:anchorId="5FEE309B" wp14:editId="55916D60">
                <wp:simplePos x="0" y="0"/>
                <wp:positionH relativeFrom="column">
                  <wp:posOffset>2590800</wp:posOffset>
                </wp:positionH>
                <wp:positionV relativeFrom="paragraph">
                  <wp:posOffset>301626</wp:posOffset>
                </wp:positionV>
                <wp:extent cx="1390650" cy="609600"/>
                <wp:effectExtent l="0" t="0" r="19050" b="19050"/>
                <wp:wrapNone/>
                <wp:docPr id="1544" name="Text Box 154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2956F7AA" w14:textId="26FE9047" w:rsidR="00642F55" w:rsidRDefault="00642F55" w:rsidP="00642F55">
                            <w:r>
                              <w:t xml:space="preserve">Current Selling Price </w:t>
                            </w:r>
                            <w:r w:rsidRPr="00476B63">
                              <w:t>(USD 3.0</w:t>
                            </w:r>
                            <w:ins w:id="247" w:author="Ritu Kamra" w:date="2021-11-25T15:08:00Z">
                              <w:r w:rsidR="003A6391">
                                <w:t>6</w:t>
                              </w:r>
                            </w:ins>
                            <w:del w:id="248" w:author="Ritu Kamra" w:date="2021-11-25T15:08:00Z">
                              <w:r w:rsidRPr="00476B63" w:rsidDel="003A6391">
                                <w:delText>9</w:delText>
                              </w:r>
                            </w:del>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309B" id="Text Box 1544" o:spid="_x0000_s1361" type="#_x0000_t202" style="position:absolute;left:0;text-align:left;margin-left:204pt;margin-top:23.75pt;width:109.5pt;height:48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" fillcolor="white [3201]" strokeweight=".5pt">
                <v:textbox>
                  <w:txbxContent>
                    <w:p w14:paraId="2956F7AA" w14:textId="26FE9047" w:rsidR="00642F55" w:rsidRDefault="00642F55" w:rsidP="00642F55">
                      <w:r>
                        <w:t xml:space="preserve">Current Selling Price </w:t>
                      </w:r>
                      <w:r w:rsidRPr="00476B63">
                        <w:t>(USD 3.0</w:t>
                      </w:r>
                      <w:ins w:id="249" w:author="Ritu Kamra" w:date="2021-11-25T15:08:00Z">
                        <w:r w:rsidR="003A6391">
                          <w:t>6</w:t>
                        </w:r>
                      </w:ins>
                      <w:del w:id="250" w:author="Ritu Kamra" w:date="2021-11-25T15:08:00Z">
                        <w:r w:rsidRPr="00476B63" w:rsidDel="003A6391">
                          <w:delText>9</w:delText>
                        </w:r>
                      </w:del>
                      <w:r w:rsidRPr="00476B63">
                        <w:t>/kg) Direct Sales</w:t>
                      </w:r>
                    </w:p>
                  </w:txbxContent>
                </v:textbox>
              </v:shape>
            </w:pict>
          </mc:Fallback>
        </mc:AlternateContent>
      </w:r>
      <w:r w:rsidR="00642F55">
        <w:rPr>
          <w:rFonts w:ascii="Arial" w:hAnsi="Arial" w:cs="Arial"/>
          <w:noProof/>
        </w:rPr>
        <mc:AlternateContent>
          <mc:Choice Requires="wps">
            <w:drawing>
              <wp:anchor distT="0" distB="0" distL="114300" distR="114300" simplePos="0" relativeHeight="252660736" behindDoc="0" locked="0" layoutInCell="1" allowOverlap="1" wp14:anchorId="51650BC3" wp14:editId="2C812BC1">
                <wp:simplePos x="0" y="0"/>
                <wp:positionH relativeFrom="column">
                  <wp:posOffset>4848225</wp:posOffset>
                </wp:positionH>
                <wp:positionV relativeFrom="paragraph">
                  <wp:posOffset>295275</wp:posOffset>
                </wp:positionV>
                <wp:extent cx="1373505" cy="609600"/>
                <wp:effectExtent l="0" t="0" r="17145" b="19050"/>
                <wp:wrapNone/>
                <wp:docPr id="1545" name="Text Box 154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0867FB45" w14:textId="4B64CEE8" w:rsidR="00642F55" w:rsidRPr="008A1F54" w:rsidRDefault="00642F55" w:rsidP="00642F55">
                            <w:pPr>
                              <w:rPr>
                                <w:b/>
                                <w:bCs/>
                              </w:rPr>
                            </w:pPr>
                            <w:r>
                              <w:t xml:space="preserve">Total Cost Incurred </w:t>
                            </w:r>
                            <w:r w:rsidRPr="00476B63">
                              <w:t xml:space="preserve">(USD </w:t>
                            </w:r>
                            <w:ins w:id="251" w:author="Ritu Kamra" w:date="2021-11-25T15:07:00Z">
                              <w:r w:rsidR="003A6391">
                                <w:t>1.92</w:t>
                              </w:r>
                            </w:ins>
                            <w:del w:id="252" w:author="Ritu Kamra" w:date="2021-11-25T15:07:00Z">
                              <w:r w:rsidRPr="00476B63" w:rsidDel="003A6391">
                                <w:delText>2.39</w:delText>
                              </w:r>
                            </w:del>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0BC3" id="Text Box 1545" o:spid="_x0000_s1362" type="#_x0000_t202" style="position:absolute;left:0;text-align:left;margin-left:381.75pt;margin-top:23.25pt;width:108.15pt;height:48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" fillcolor="white [3201]" strokeweight=".5pt">
                <v:textbox>
                  <w:txbxContent>
                    <w:p w14:paraId="0867FB45" w14:textId="4B64CEE8" w:rsidR="00642F55" w:rsidRPr="008A1F54" w:rsidRDefault="00642F55" w:rsidP="00642F55">
                      <w:pPr>
                        <w:rPr>
                          <w:b/>
                          <w:bCs/>
                        </w:rPr>
                      </w:pPr>
                      <w:r>
                        <w:t xml:space="preserve">Total Cost Incurred </w:t>
                      </w:r>
                      <w:r w:rsidRPr="00476B63">
                        <w:t xml:space="preserve">(USD </w:t>
                      </w:r>
                      <w:ins w:id="253" w:author="Ritu Kamra" w:date="2021-11-25T15:07:00Z">
                        <w:r w:rsidR="003A6391">
                          <w:t>1.92</w:t>
                        </w:r>
                      </w:ins>
                      <w:del w:id="254" w:author="Ritu Kamra" w:date="2021-11-25T15:07:00Z">
                        <w:r w:rsidRPr="00476B63" w:rsidDel="003A6391">
                          <w:delText>2.39</w:delText>
                        </w:r>
                      </w:del>
                      <w:r w:rsidRPr="00476B63">
                        <w:t xml:space="preserve">/ </w:t>
                      </w:r>
                      <w:r>
                        <w:t>k</w:t>
                      </w:r>
                      <w:r w:rsidRPr="00476B63">
                        <w:t>g)</w:t>
                      </w:r>
                    </w:p>
                  </w:txbxContent>
                </v:textbox>
              </v:shape>
            </w:pict>
          </mc:Fallback>
        </mc:AlternateContent>
      </w:r>
    </w:p>
    <w:p w14:paraId="73727004" w14:textId="25E6241B"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8448" behindDoc="0" locked="0" layoutInCell="1" allowOverlap="1" wp14:anchorId="727864E0" wp14:editId="0FC2D672">
                <wp:simplePos x="0" y="0"/>
                <wp:positionH relativeFrom="column">
                  <wp:posOffset>948513</wp:posOffset>
                </wp:positionH>
                <wp:positionV relativeFrom="paragraph">
                  <wp:posOffset>757687</wp:posOffset>
                </wp:positionV>
                <wp:extent cx="1104900" cy="799657"/>
                <wp:effectExtent l="95250" t="19050" r="0" b="38735"/>
                <wp:wrapNone/>
                <wp:docPr id="47"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799657"/>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9BEB20" id="_x0000_t33" coordsize="21600,21600" o:spt="33" o:oned="t" path="m,l21600,r,21600e" filled="f">
                <v:stroke joinstyle="miter"/>
                <v:path arrowok="t" fillok="f" o:connecttype="none"/>
                <o:lock v:ext="edit" shapetype="t"/>
              </v:shapetype>
              <v:shape id="Connector: Elbow 19" o:spid="_x0000_s1026" type="#_x0000_t33" style="position:absolute;margin-left:74.7pt;margin-top:59.65pt;width:87pt;height:62.95pt;rotation:180;flip:y;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666880" behindDoc="0" locked="0" layoutInCell="1" allowOverlap="1" wp14:anchorId="40A98AA3" wp14:editId="43386409">
                <wp:simplePos x="0" y="0"/>
                <wp:positionH relativeFrom="column">
                  <wp:posOffset>5819140</wp:posOffset>
                </wp:positionH>
                <wp:positionV relativeFrom="paragraph">
                  <wp:posOffset>578485</wp:posOffset>
                </wp:positionV>
                <wp:extent cx="0" cy="1152525"/>
                <wp:effectExtent l="76200" t="0" r="57150" b="47625"/>
                <wp:wrapNone/>
                <wp:docPr id="1546" name="Straight Arrow Connector 1546"/>
                <wp:cNvGraphicFramePr/>
                <a:graphic xmlns:a="http://schemas.openxmlformats.org/drawingml/2006/main">
                  <a:graphicData uri="http://schemas.microsoft.com/office/word/2010/wordprocessingShape">
                    <wps:wsp>
                      <wps:cNvCnPr/>
                      <wps:spPr>
                        <a:xfrm>
                          <a:off x="0" y="0"/>
                          <a:ext cx="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C5EBA" id="Straight Arrow Connector 1546" o:spid="_x0000_s1026" type="#_x0000_t32" style="position:absolute;margin-left:458.2pt;margin-top:45.55pt;width:0;height:90.7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1760" behindDoc="0" locked="0" layoutInCell="1" allowOverlap="1" wp14:anchorId="6562786C" wp14:editId="0DB2A832">
                <wp:simplePos x="0" y="0"/>
                <wp:positionH relativeFrom="column">
                  <wp:posOffset>4000500</wp:posOffset>
                </wp:positionH>
                <wp:positionV relativeFrom="paragraph">
                  <wp:posOffset>226060</wp:posOffset>
                </wp:positionV>
                <wp:extent cx="792000" cy="0"/>
                <wp:effectExtent l="38100" t="76200" r="0" b="95250"/>
                <wp:wrapNone/>
                <wp:docPr id="1151" name="Straight Arrow Connector 115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4FE3C" id="Straight Arrow Connector 1151" o:spid="_x0000_s1026" type="#_x0000_t32" style="position:absolute;margin-left:315pt;margin-top:17.8pt;width:62.35pt;height:0;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64832" behindDoc="0" locked="0" layoutInCell="1" allowOverlap="1" wp14:anchorId="19EB3B4A" wp14:editId="704E5767">
                <wp:simplePos x="0" y="0"/>
                <wp:positionH relativeFrom="column">
                  <wp:posOffset>2057400</wp:posOffset>
                </wp:positionH>
                <wp:positionV relativeFrom="paragraph">
                  <wp:posOffset>226060</wp:posOffset>
                </wp:positionV>
                <wp:extent cx="508000" cy="533400"/>
                <wp:effectExtent l="38100" t="0" r="25400" b="95250"/>
                <wp:wrapTopAndBottom/>
                <wp:docPr id="1150" name="Connector: Elbow 1150"/>
                <wp:cNvGraphicFramePr/>
                <a:graphic xmlns:a="http://schemas.openxmlformats.org/drawingml/2006/main">
                  <a:graphicData uri="http://schemas.microsoft.com/office/word/2010/wordprocessingShape">
                    <wps:wsp>
                      <wps:cNvCnPr/>
                      <wps:spPr>
                        <a:xfrm flipH="1">
                          <a:off x="0" y="0"/>
                          <a:ext cx="5080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FCC82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50" o:spid="_x0000_s1026" type="#_x0000_t34" style="position:absolute;margin-left:162pt;margin-top:17.8pt;width:40pt;height:42pt;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" strokecolor="#4472c4 [3204]" strokeweight=".5pt">
                <v:stroke endarrow="block"/>
                <w10:wrap type="topAndBottom"/>
              </v:shape>
            </w:pict>
          </mc:Fallback>
        </mc:AlternateContent>
      </w:r>
    </w:p>
    <w:p w14:paraId="084043B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1520" behindDoc="0" locked="0" layoutInCell="1" allowOverlap="1" wp14:anchorId="087BFC3D" wp14:editId="17886058">
                <wp:simplePos x="0" y="0"/>
                <wp:positionH relativeFrom="column">
                  <wp:posOffset>6506506</wp:posOffset>
                </wp:positionH>
                <wp:positionV relativeFrom="paragraph">
                  <wp:posOffset>612893</wp:posOffset>
                </wp:positionV>
                <wp:extent cx="0" cy="1457685"/>
                <wp:effectExtent l="57150" t="0" r="57150" b="47625"/>
                <wp:wrapNone/>
                <wp:docPr id="153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CD222" id="Straight Arrow Connector 30" o:spid="_x0000_s1026" type="#_x0000_t32" style="position:absolute;margin-left:512.3pt;margin-top:48.25pt;width:0;height:114.8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" strokecolor="#525252 [1606]" strokeweight="3pt">
                <v:stroke dashstyle="longDash" endarrow="block" joinstyle="miter"/>
                <o:lock v:ext="edit" shapetype="f"/>
              </v:shape>
            </w:pict>
          </mc:Fallback>
        </mc:AlternateContent>
      </w:r>
    </w:p>
    <w:p w14:paraId="24736DEC"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65856" behindDoc="0" locked="0" layoutInCell="1" allowOverlap="1" wp14:anchorId="65E4BB93" wp14:editId="12FCEBAB">
                <wp:simplePos x="0" y="0"/>
                <wp:positionH relativeFrom="column">
                  <wp:posOffset>4467225</wp:posOffset>
                </wp:positionH>
                <wp:positionV relativeFrom="paragraph">
                  <wp:posOffset>534035</wp:posOffset>
                </wp:positionV>
                <wp:extent cx="1800225" cy="6381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181F369F" w14:textId="77777777" w:rsidR="00642F55" w:rsidRDefault="00642F55" w:rsidP="00642F55">
                            <w:r w:rsidRPr="00476B63">
                              <w:t>Current Selling Price (USD 3.01/kg)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BB93" id="Text Box 64" o:spid="_x0000_s1363" type="#_x0000_t202" style="position:absolute;left:0;text-align:left;margin-left:351.75pt;margin-top:42.05pt;width:141.75pt;height:50.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" fillcolor="white [3201]" strokeweight=".5pt">
                <v:textbox>
                  <w:txbxContent>
                    <w:p w14:paraId="181F369F" w14:textId="77777777" w:rsidR="00642F55" w:rsidRDefault="00642F55" w:rsidP="00642F55">
                      <w:r w:rsidRPr="00476B63">
                        <w:t>Current Selling Price (USD 3.01/kg) In-</w:t>
                      </w:r>
                      <w:r>
                        <w:t>Direct Sales (Inclusive Freight Charges)</w:t>
                      </w:r>
                    </w:p>
                  </w:txbxContent>
                </v:textbox>
              </v:shape>
            </w:pict>
          </mc:Fallback>
        </mc:AlternateContent>
      </w:r>
    </w:p>
    <w:p w14:paraId="7B4CBC6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9472" behindDoc="0" locked="0" layoutInCell="1" allowOverlap="1" wp14:anchorId="0BE9BCDE" wp14:editId="20FF378A">
                <wp:simplePos x="0" y="0"/>
                <wp:positionH relativeFrom="column">
                  <wp:posOffset>576816</wp:posOffset>
                </wp:positionH>
                <wp:positionV relativeFrom="paragraph">
                  <wp:posOffset>18533</wp:posOffset>
                </wp:positionV>
                <wp:extent cx="1190847" cy="400050"/>
                <wp:effectExtent l="0" t="0" r="0" b="0"/>
                <wp:wrapNone/>
                <wp:docPr id="1536" name="TextBox 20"/>
                <wp:cNvGraphicFramePr/>
                <a:graphic xmlns:a="http://schemas.openxmlformats.org/drawingml/2006/main">
                  <a:graphicData uri="http://schemas.microsoft.com/office/word/2010/wordprocessingShape">
                    <wps:wsp>
                      <wps:cNvSpPr txBox="1"/>
                      <wps:spPr>
                        <a:xfrm>
                          <a:off x="0" y="0"/>
                          <a:ext cx="1190847" cy="400050"/>
                        </a:xfrm>
                        <a:prstGeom prst="rect">
                          <a:avLst/>
                        </a:prstGeom>
                        <a:noFill/>
                      </wps:spPr>
                      <wps:txbx>
                        <w:txbxContent>
                          <w:p w14:paraId="007F4037" w14:textId="04B175BD"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55" w:author="Ritu Kamra" w:date="2021-11-25T15:08:00Z">
                              <w:r w:rsidR="003A6391">
                                <w:rPr>
                                  <w:rFonts w:ascii="Verdana" w:eastAsia="Verdana" w:hAnsi="Verdana" w:cs="Verdana"/>
                                  <w:b/>
                                  <w:bCs/>
                                  <w:color w:val="538135" w:themeColor="accent6" w:themeShade="BF"/>
                                  <w:kern w:val="24"/>
                                  <w:sz w:val="20"/>
                                  <w:szCs w:val="20"/>
                                  <w:lang w:val="en-US"/>
                                </w:rPr>
                                <w:t>60.9</w:t>
                              </w:r>
                            </w:ins>
                            <w:del w:id="256" w:author="Ritu Kamra" w:date="2021-11-25T15:08:00Z">
                              <w:r w:rsidDel="003A6391">
                                <w:rPr>
                                  <w:rFonts w:ascii="Verdana" w:eastAsia="Verdana" w:hAnsi="Verdana" w:cs="Verdana"/>
                                  <w:b/>
                                  <w:bCs/>
                                  <w:color w:val="538135" w:themeColor="accent6" w:themeShade="BF"/>
                                  <w:kern w:val="24"/>
                                  <w:sz w:val="20"/>
                                  <w:szCs w:val="20"/>
                                  <w:lang w:val="en-US"/>
                                </w:rPr>
                                <w:delText>29</w:delText>
                              </w:r>
                            </w:del>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0BE9BCDE" id="TextBox 20" o:spid="_x0000_s1364" type="#_x0000_t202" style="position:absolute;left:0;text-align:left;margin-left:45.4pt;margin-top:1.45pt;width:93.75pt;height:31.5pt;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" filled="f" stroked="f">
                <v:textbox style="mso-fit-shape-to-text:t">
                  <w:txbxContent>
                    <w:p w14:paraId="007F4037" w14:textId="04B175BD"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57" w:author="Ritu Kamra" w:date="2021-11-25T15:08:00Z">
                        <w:r w:rsidR="003A6391">
                          <w:rPr>
                            <w:rFonts w:ascii="Verdana" w:eastAsia="Verdana" w:hAnsi="Verdana" w:cs="Verdana"/>
                            <w:b/>
                            <w:bCs/>
                            <w:color w:val="538135" w:themeColor="accent6" w:themeShade="BF"/>
                            <w:kern w:val="24"/>
                            <w:sz w:val="20"/>
                            <w:szCs w:val="20"/>
                            <w:lang w:val="en-US"/>
                          </w:rPr>
                          <w:t>60.9</w:t>
                        </w:r>
                      </w:ins>
                      <w:del w:id="258" w:author="Ritu Kamra" w:date="2021-11-25T15:08:00Z">
                        <w:r w:rsidDel="003A6391">
                          <w:rPr>
                            <w:rFonts w:ascii="Verdana" w:eastAsia="Verdana" w:hAnsi="Verdana" w:cs="Verdana"/>
                            <w:b/>
                            <w:bCs/>
                            <w:color w:val="538135" w:themeColor="accent6" w:themeShade="BF"/>
                            <w:kern w:val="24"/>
                            <w:sz w:val="20"/>
                            <w:szCs w:val="20"/>
                            <w:lang w:val="en-US"/>
                          </w:rPr>
                          <w:delText>29</w:delText>
                        </w:r>
                      </w:del>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44352" behindDoc="0" locked="0" layoutInCell="1" allowOverlap="1" wp14:anchorId="7A026705" wp14:editId="49372C5E">
                <wp:simplePos x="0" y="0"/>
                <wp:positionH relativeFrom="column">
                  <wp:posOffset>5955030</wp:posOffset>
                </wp:positionH>
                <wp:positionV relativeFrom="paragraph">
                  <wp:posOffset>285751</wp:posOffset>
                </wp:positionV>
                <wp:extent cx="45719" cy="2343150"/>
                <wp:effectExtent l="95250" t="19050" r="50165" b="38100"/>
                <wp:wrapNone/>
                <wp:docPr id="154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5BFC6" id="Connector: Elbow 14" o:spid="_x0000_s1026" type="#_x0000_t33" style="position:absolute;margin-left:468.9pt;margin-top:22.5pt;width:3.6pt;height:184.5pt;flip:x;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4EIwIAAJ8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CEtC4E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49E52BD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7600" behindDoc="0" locked="0" layoutInCell="1" allowOverlap="1" wp14:anchorId="64ADEE3C" wp14:editId="7F9956B3">
                <wp:simplePos x="0" y="0"/>
                <wp:positionH relativeFrom="column">
                  <wp:posOffset>961390</wp:posOffset>
                </wp:positionH>
                <wp:positionV relativeFrom="paragraph">
                  <wp:posOffset>202565</wp:posOffset>
                </wp:positionV>
                <wp:extent cx="0" cy="1117201"/>
                <wp:effectExtent l="95250" t="0" r="57150" b="45085"/>
                <wp:wrapNone/>
                <wp:docPr id="154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17201"/>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EDF1C" id="Straight Arrow Connector 21" o:spid="_x0000_s1026" type="#_x0000_t32" style="position:absolute;margin-left:75.7pt;margin-top:15.95pt;width:0;height:87.9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" strokecolor="#525252 [1606]"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647424" behindDoc="0" locked="0" layoutInCell="1" allowOverlap="1" wp14:anchorId="38A0083D" wp14:editId="6E68E5B2">
                <wp:simplePos x="0" y="0"/>
                <wp:positionH relativeFrom="column">
                  <wp:posOffset>4678045</wp:posOffset>
                </wp:positionH>
                <wp:positionV relativeFrom="paragraph">
                  <wp:posOffset>220345</wp:posOffset>
                </wp:positionV>
                <wp:extent cx="1431925" cy="245745"/>
                <wp:effectExtent l="0" t="0" r="0" b="0"/>
                <wp:wrapNone/>
                <wp:docPr id="1548"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38A0083D" id="TextBox 18" o:spid="_x0000_s1365" type="#_x0000_t202" style="position:absolute;left:0;text-align:left;margin-left:368.35pt;margin-top:17.35pt;width:112.75pt;height:19.35pt;z-index:25264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" filled="f" stroked="f">
                <v:textbox style="mso-fit-shape-to-text:t">
                  <w:txbxContent>
                    <w:p w14:paraId="2CCF3847"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7D092C6" w14:textId="79267CA3" w:rsidR="00642F55" w:rsidRDefault="003A6391"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67904" behindDoc="0" locked="0" layoutInCell="1" allowOverlap="1" wp14:anchorId="727BAF32" wp14:editId="69FD64BD">
                <wp:simplePos x="0" y="0"/>
                <wp:positionH relativeFrom="column">
                  <wp:posOffset>4343400</wp:posOffset>
                </wp:positionH>
                <wp:positionV relativeFrom="paragraph">
                  <wp:posOffset>135255</wp:posOffset>
                </wp:positionV>
                <wp:extent cx="1485900" cy="117157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485900" cy="1171575"/>
                        </a:xfrm>
                        <a:prstGeom prst="rect">
                          <a:avLst/>
                        </a:prstGeom>
                        <a:noFill/>
                      </wps:spPr>
                      <wps:txbx>
                        <w:txbxContent>
                          <w:p w14:paraId="059222AD" w14:textId="45065A70"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59" w:author="Ritu Kamra" w:date="2021-11-25T15:09:00Z">
                              <w:r w:rsidR="003A6391">
                                <w:rPr>
                                  <w:rFonts w:ascii="Verdana" w:eastAsia="Verdana" w:hAnsi="Verdana" w:cs="Verdana"/>
                                  <w:b/>
                                  <w:bCs/>
                                  <w:color w:val="538135" w:themeColor="accent6" w:themeShade="BF"/>
                                  <w:kern w:val="24"/>
                                  <w:sz w:val="20"/>
                                  <w:szCs w:val="20"/>
                                  <w:lang w:val="en-US"/>
                                </w:rPr>
                                <w:t>5</w:t>
                              </w:r>
                            </w:ins>
                            <w:del w:id="260" w:author="Ritu Kamra" w:date="2021-11-25T15:09:00Z">
                              <w:r w:rsidDel="003A6391">
                                <w:rPr>
                                  <w:rFonts w:ascii="Verdana" w:eastAsia="Verdana" w:hAnsi="Verdana" w:cs="Verdana"/>
                                  <w:b/>
                                  <w:bCs/>
                                  <w:color w:val="538135" w:themeColor="accent6" w:themeShade="BF"/>
                                  <w:kern w:val="24"/>
                                  <w:sz w:val="20"/>
                                  <w:szCs w:val="20"/>
                                  <w:lang w:val="en-US"/>
                                </w:rPr>
                                <w:delText>2</w:delText>
                              </w:r>
                            </w:del>
                            <w:r>
                              <w:rPr>
                                <w:rFonts w:ascii="Verdana" w:eastAsia="Verdana" w:hAnsi="Verdana" w:cs="Verdana"/>
                                <w:b/>
                                <w:bCs/>
                                <w:color w:val="538135" w:themeColor="accent6" w:themeShade="BF"/>
                                <w:kern w:val="24"/>
                                <w:sz w:val="20"/>
                                <w:szCs w:val="20"/>
                                <w:lang w:val="en-US"/>
                              </w:rPr>
                              <w:t>6</w:t>
                            </w:r>
                            <w:ins w:id="261" w:author="Ritu Kamra" w:date="2021-11-25T15:09:00Z">
                              <w:r w:rsidR="003A6391">
                                <w:rPr>
                                  <w:rFonts w:ascii="Verdana" w:eastAsia="Verdana" w:hAnsi="Verdana" w:cs="Verdana"/>
                                  <w:b/>
                                  <w:bCs/>
                                  <w:color w:val="538135" w:themeColor="accent6" w:themeShade="BF"/>
                                  <w:kern w:val="24"/>
                                  <w:sz w:val="20"/>
                                  <w:szCs w:val="20"/>
                                  <w:lang w:val="en-US"/>
                                </w:rPr>
                                <w:t>.25</w:t>
                              </w:r>
                            </w:ins>
                            <w:r>
                              <w:rPr>
                                <w:rFonts w:ascii="Verdana" w:eastAsia="Verdana" w:hAnsi="Verdana" w:cs="Verdana"/>
                                <w:b/>
                                <w:bCs/>
                                <w:color w:val="538135" w:themeColor="accent6" w:themeShade="BF"/>
                                <w:kern w:val="24"/>
                                <w:sz w:val="20"/>
                                <w:szCs w:val="20"/>
                                <w:lang w:val="en-US"/>
                              </w:rPr>
                              <w:t xml:space="preserve">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7BAF32" id="_x0000_s1366" type="#_x0000_t202" style="position:absolute;left:0;text-align:left;margin-left:342pt;margin-top:10.65pt;width:117pt;height:92.2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" filled="f" stroked="f">
                <v:textbox>
                  <w:txbxContent>
                    <w:p w14:paraId="059222AD" w14:textId="45065A70"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62" w:author="Ritu Kamra" w:date="2021-11-25T15:09:00Z">
                        <w:r w:rsidR="003A6391">
                          <w:rPr>
                            <w:rFonts w:ascii="Verdana" w:eastAsia="Verdana" w:hAnsi="Verdana" w:cs="Verdana"/>
                            <w:b/>
                            <w:bCs/>
                            <w:color w:val="538135" w:themeColor="accent6" w:themeShade="BF"/>
                            <w:kern w:val="24"/>
                            <w:sz w:val="20"/>
                            <w:szCs w:val="20"/>
                            <w:lang w:val="en-US"/>
                          </w:rPr>
                          <w:t>5</w:t>
                        </w:r>
                      </w:ins>
                      <w:del w:id="263" w:author="Ritu Kamra" w:date="2021-11-25T15:09:00Z">
                        <w:r w:rsidDel="003A6391">
                          <w:rPr>
                            <w:rFonts w:ascii="Verdana" w:eastAsia="Verdana" w:hAnsi="Verdana" w:cs="Verdana"/>
                            <w:b/>
                            <w:bCs/>
                            <w:color w:val="538135" w:themeColor="accent6" w:themeShade="BF"/>
                            <w:kern w:val="24"/>
                            <w:sz w:val="20"/>
                            <w:szCs w:val="20"/>
                            <w:lang w:val="en-US"/>
                          </w:rPr>
                          <w:delText>2</w:delText>
                        </w:r>
                      </w:del>
                      <w:r>
                        <w:rPr>
                          <w:rFonts w:ascii="Verdana" w:eastAsia="Verdana" w:hAnsi="Verdana" w:cs="Verdana"/>
                          <w:b/>
                          <w:bCs/>
                          <w:color w:val="538135" w:themeColor="accent6" w:themeShade="BF"/>
                          <w:kern w:val="24"/>
                          <w:sz w:val="20"/>
                          <w:szCs w:val="20"/>
                          <w:lang w:val="en-US"/>
                        </w:rPr>
                        <w:t>6</w:t>
                      </w:r>
                      <w:ins w:id="264" w:author="Ritu Kamra" w:date="2021-11-25T15:09:00Z">
                        <w:r w:rsidR="003A6391">
                          <w:rPr>
                            <w:rFonts w:ascii="Verdana" w:eastAsia="Verdana" w:hAnsi="Verdana" w:cs="Verdana"/>
                            <w:b/>
                            <w:bCs/>
                            <w:color w:val="538135" w:themeColor="accent6" w:themeShade="BF"/>
                            <w:kern w:val="24"/>
                            <w:sz w:val="20"/>
                            <w:szCs w:val="20"/>
                            <w:lang w:val="en-US"/>
                          </w:rPr>
                          <w:t>.25</w:t>
                        </w:r>
                      </w:ins>
                      <w:r>
                        <w:rPr>
                          <w:rFonts w:ascii="Verdana" w:eastAsia="Verdana" w:hAnsi="Verdana" w:cs="Verdana"/>
                          <w:b/>
                          <w:bCs/>
                          <w:color w:val="538135" w:themeColor="accent6" w:themeShade="BF"/>
                          <w:kern w:val="24"/>
                          <w:sz w:val="20"/>
                          <w:szCs w:val="20"/>
                          <w:lang w:val="en-US"/>
                        </w:rPr>
                        <w:t xml:space="preserve"> %</w:t>
                      </w:r>
                    </w:p>
                    <w:p w14:paraId="5248F2D4"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p>
    <w:p w14:paraId="179BBFC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3568" behindDoc="0" locked="0" layoutInCell="1" allowOverlap="1" wp14:anchorId="4940E030" wp14:editId="58E57B76">
                <wp:simplePos x="0" y="0"/>
                <wp:positionH relativeFrom="column">
                  <wp:posOffset>2686050</wp:posOffset>
                </wp:positionH>
                <wp:positionV relativeFrom="paragraph">
                  <wp:posOffset>277495</wp:posOffset>
                </wp:positionV>
                <wp:extent cx="1304925" cy="707390"/>
                <wp:effectExtent l="0" t="0" r="0" b="0"/>
                <wp:wrapNone/>
                <wp:docPr id="1550"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4940E030" id="TextBox 38" o:spid="_x0000_s1367" type="#_x0000_t202" style="position:absolute;left:0;text-align:left;margin-left:211.5pt;margin-top:21.85pt;width:102.75pt;height:55.7pt;z-index:25265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A+vQjpsB&#10;AAAaAwAADgAAAAAAAAAAAAAAAAAuAgAAZHJzL2Uyb0RvYy54bWxQSwECLQAUAAYACAAAACEAcI9t&#10;1d8AAAAKAQAADwAAAAAAAAAAAAAAAAD1AwAAZHJzL2Rvd25yZXYueG1sUEsFBgAAAAAEAAQA8wAA&#10;AAEFAAAAAA==&#10;" filled="f" stroked="f">
                <v:textbox style="mso-fit-shape-to-text:t">
                  <w:txbxContent>
                    <w:p w14:paraId="24AEBB69"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D19D75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45376" behindDoc="0" locked="0" layoutInCell="1" allowOverlap="1" wp14:anchorId="76BE3887" wp14:editId="7A8B8B00">
                <wp:simplePos x="0" y="0"/>
                <wp:positionH relativeFrom="margin">
                  <wp:posOffset>-21265</wp:posOffset>
                </wp:positionH>
                <wp:positionV relativeFrom="paragraph">
                  <wp:posOffset>224672</wp:posOffset>
                </wp:positionV>
                <wp:extent cx="2736850" cy="400050"/>
                <wp:effectExtent l="0" t="0" r="0" b="0"/>
                <wp:wrapNone/>
                <wp:docPr id="1537"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76BE3887" id="Rectangle 15" o:spid="_x0000_s1368" style="position:absolute;left:0;text-align:left;margin-left:-1.65pt;margin-top:17.7pt;width:215.5pt;height:31.5pt;z-index:25264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" filled="f" stroked="f">
                <v:textbox style="mso-fit-shape-to-text:t">
                  <w:txbxContent>
                    <w:p w14:paraId="5E58724A"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7367037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50496" behindDoc="0" locked="0" layoutInCell="1" allowOverlap="1" wp14:anchorId="566077DC" wp14:editId="4DE30C50">
                <wp:simplePos x="0" y="0"/>
                <wp:positionH relativeFrom="column">
                  <wp:posOffset>1710055</wp:posOffset>
                </wp:positionH>
                <wp:positionV relativeFrom="paragraph">
                  <wp:posOffset>245110</wp:posOffset>
                </wp:positionV>
                <wp:extent cx="0" cy="1464310"/>
                <wp:effectExtent l="95250" t="0" r="57150" b="40640"/>
                <wp:wrapNone/>
                <wp:docPr id="155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C2666D5" id="Straight Arrow Connector 21" o:spid="_x0000_s1026" type="#_x0000_t32" style="position:absolute;margin-left:134.65pt;margin-top:19.3pt;width:0;height:115.3pt;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" strokecolor="#525252 [1606]" strokeweight="3pt">
                <v:stroke endarrow="block" joinstyle="miter"/>
                <o:lock v:ext="edit" shapetype="f"/>
              </v:shape>
            </w:pict>
          </mc:Fallback>
        </mc:AlternateContent>
      </w:r>
    </w:p>
    <w:p w14:paraId="51FCC46C" w14:textId="77777777" w:rsidR="00642F55" w:rsidRDefault="00642F55" w:rsidP="00642F55">
      <w:pPr>
        <w:spacing w:line="360" w:lineRule="auto"/>
        <w:jc w:val="both"/>
        <w:rPr>
          <w:rFonts w:ascii="Arial" w:hAnsi="Arial" w:cs="Arial"/>
          <w:b/>
          <w:bCs/>
        </w:rPr>
      </w:pPr>
    </w:p>
    <w:p w14:paraId="69083521"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6576" behindDoc="0" locked="0" layoutInCell="1" allowOverlap="1" wp14:anchorId="1A5C274A" wp14:editId="5C5C0DA2">
                <wp:simplePos x="0" y="0"/>
                <wp:positionH relativeFrom="column">
                  <wp:posOffset>2637790</wp:posOffset>
                </wp:positionH>
                <wp:positionV relativeFrom="paragraph">
                  <wp:posOffset>335915</wp:posOffset>
                </wp:positionV>
                <wp:extent cx="1895475" cy="723900"/>
                <wp:effectExtent l="57150" t="19050" r="9525" b="38100"/>
                <wp:wrapNone/>
                <wp:docPr id="155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9E102" id="Connector: Elbow 14" o:spid="_x0000_s1026" type="#_x0000_t33" style="position:absolute;margin-left:207.7pt;margin-top:26.45pt;width:149.25pt;height:57pt;flip:x;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&#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SZBHNC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43328" behindDoc="0" locked="0" layoutInCell="1" allowOverlap="1" wp14:anchorId="5283F231" wp14:editId="2AEF22AF">
                <wp:simplePos x="0" y="0"/>
                <wp:positionH relativeFrom="column">
                  <wp:posOffset>4438015</wp:posOffset>
                </wp:positionH>
                <wp:positionV relativeFrom="paragraph">
                  <wp:posOffset>226695</wp:posOffset>
                </wp:positionV>
                <wp:extent cx="1826895" cy="245745"/>
                <wp:effectExtent l="0" t="0" r="0" b="0"/>
                <wp:wrapNone/>
                <wp:docPr id="1553"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5283F231" id="Rectangle 12" o:spid="_x0000_s1369" style="position:absolute;left:0;text-align:left;margin-left:349.45pt;margin-top:17.85pt;width:143.85pt;height:19.3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LhLmgmMAQAA/AIAAA4AAAAAAAAA&#10;AAAAAAAALgIAAGRycy9lMm9Eb2MueG1sUEsBAi0AFAAGAAgAAAAhAKcO6KfgAAAACQEAAA8AAAAA&#10;AAAAAAAAAAAA5gMAAGRycy9kb3ducmV2LnhtbFBLBQYAAAAABAAEAPMAAADzBAAAAAA=&#10;" filled="f" stroked="f">
                <v:textbox style="mso-fit-shape-to-text:t">
                  <w:txbxContent>
                    <w:p w14:paraId="0225597D"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7AEB2148" w14:textId="53EB3DCF" w:rsidR="00642F55" w:rsidRDefault="00642F55" w:rsidP="00642F55">
      <w:pPr>
        <w:spacing w:line="360" w:lineRule="auto"/>
        <w:jc w:val="both"/>
        <w:rPr>
          <w:rFonts w:ascii="Arial" w:hAnsi="Arial" w:cs="Arial"/>
          <w:b/>
          <w:bCs/>
        </w:rPr>
      </w:pPr>
    </w:p>
    <w:p w14:paraId="2968AF62" w14:textId="2BCC211A" w:rsidR="00642F55" w:rsidRDefault="00642F55" w:rsidP="00642F55">
      <w:pPr>
        <w:spacing w:line="360" w:lineRule="auto"/>
        <w:jc w:val="both"/>
        <w:rPr>
          <w:rFonts w:ascii="Arial" w:hAnsi="Arial" w:cs="Arial"/>
          <w:b/>
          <w:bCs/>
        </w:rPr>
      </w:pPr>
    </w:p>
    <w:p w14:paraId="6BBBE51D" w14:textId="02AF23D7" w:rsidR="00D45B00" w:rsidRDefault="00D45B00"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3136" behindDoc="0" locked="0" layoutInCell="1" allowOverlap="1" wp14:anchorId="33126818" wp14:editId="371BC3B5">
                <wp:simplePos x="0" y="0"/>
                <wp:positionH relativeFrom="column">
                  <wp:posOffset>946785</wp:posOffset>
                </wp:positionH>
                <wp:positionV relativeFrom="paragraph">
                  <wp:posOffset>28575</wp:posOffset>
                </wp:positionV>
                <wp:extent cx="2040890" cy="352425"/>
                <wp:effectExtent l="0" t="0" r="16510" b="28575"/>
                <wp:wrapNone/>
                <wp:docPr id="1681" name="TextBox 26"/>
                <wp:cNvGraphicFramePr/>
                <a:graphic xmlns:a="http://schemas.openxmlformats.org/drawingml/2006/main">
                  <a:graphicData uri="http://schemas.microsoft.com/office/word/2010/wordprocessingShape">
                    <wps:wsp>
                      <wps:cNvSpPr txBox="1"/>
                      <wps:spPr>
                        <a:xfrm>
                          <a:off x="0" y="0"/>
                          <a:ext cx="2040890" cy="352425"/>
                        </a:xfrm>
                        <a:prstGeom prst="rect">
                          <a:avLst/>
                        </a:prstGeom>
                        <a:noFill/>
                        <a:ln>
                          <a:solidFill>
                            <a:schemeClr val="tx1"/>
                          </a:solidFill>
                        </a:ln>
                      </wps:spPr>
                      <wps:txb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126818" id="TextBox 26" o:spid="_x0000_s1370" type="#_x0000_t202" style="position:absolute;left:0;text-align:left;margin-left:74.55pt;margin-top:2.25pt;width:160.7pt;height:27.7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" filled="f" strokecolor="black [3213]">
                <v:textbox>
                  <w:txbxContent>
                    <w:p w14:paraId="6DE6CF0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B82C465" w14:textId="77777777" w:rsidR="00132971" w:rsidRDefault="00132971" w:rsidP="00642F55">
      <w:pPr>
        <w:spacing w:line="360" w:lineRule="auto"/>
        <w:jc w:val="both"/>
        <w:rPr>
          <w:rFonts w:ascii="Arial" w:hAnsi="Arial" w:cs="Arial"/>
          <w:b/>
          <w:bCs/>
        </w:rPr>
      </w:pPr>
    </w:p>
    <w:p w14:paraId="301D0F8E" w14:textId="57FC0CC5"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529DD4FA" w14:textId="77777777" w:rsidR="00BE1035" w:rsidRDefault="00BE1035" w:rsidP="00642F55">
      <w:pPr>
        <w:spacing w:line="360" w:lineRule="auto"/>
        <w:jc w:val="both"/>
        <w:rPr>
          <w:rFonts w:ascii="Arial" w:hAnsi="Arial" w:cs="Arial"/>
          <w:b/>
          <w:bCs/>
        </w:rPr>
      </w:pPr>
    </w:p>
    <w:p w14:paraId="06350C9E" w14:textId="77777777" w:rsidR="00BE1035" w:rsidRDefault="00BE1035" w:rsidP="00642F55">
      <w:pPr>
        <w:spacing w:line="360" w:lineRule="auto"/>
        <w:jc w:val="both"/>
        <w:rPr>
          <w:rFonts w:ascii="Arial" w:hAnsi="Arial" w:cs="Arial"/>
          <w:b/>
          <w:bCs/>
        </w:rPr>
      </w:pPr>
    </w:p>
    <w:p w14:paraId="70AF2966" w14:textId="5DB5357F" w:rsidR="00642F55" w:rsidRDefault="00642F55" w:rsidP="00642F55">
      <w:pPr>
        <w:spacing w:line="360" w:lineRule="auto"/>
        <w:jc w:val="both"/>
        <w:rPr>
          <w:rFonts w:ascii="Arial" w:hAnsi="Arial" w:cs="Arial"/>
          <w:b/>
          <w:bCs/>
        </w:rPr>
      </w:pPr>
      <w:r w:rsidRPr="00AA2B4E">
        <w:rPr>
          <w:rFonts w:ascii="Arial" w:hAnsi="Arial" w:cs="Arial"/>
          <w:noProof/>
        </w:rPr>
        <w:lastRenderedPageBreak/>
        <mc:AlternateContent>
          <mc:Choice Requires="wps">
            <w:drawing>
              <wp:anchor distT="0" distB="0" distL="114300" distR="114300" simplePos="0" relativeHeight="252652544" behindDoc="0" locked="0" layoutInCell="1" allowOverlap="1" wp14:anchorId="28A258DD" wp14:editId="7737F045">
                <wp:simplePos x="0" y="0"/>
                <wp:positionH relativeFrom="column">
                  <wp:posOffset>1315720</wp:posOffset>
                </wp:positionH>
                <wp:positionV relativeFrom="paragraph">
                  <wp:posOffset>280035</wp:posOffset>
                </wp:positionV>
                <wp:extent cx="2083435" cy="245745"/>
                <wp:effectExtent l="0" t="0" r="0" b="0"/>
                <wp:wrapNone/>
                <wp:docPr id="1554"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wps:txbx>
                      <wps:bodyPr wrap="square" rtlCol="0">
                        <a:spAutoFit/>
                      </wps:bodyPr>
                    </wps:wsp>
                  </a:graphicData>
                </a:graphic>
              </wp:anchor>
            </w:drawing>
          </mc:Choice>
          <mc:Fallback>
            <w:pict>
              <v:shape w14:anchorId="28A258DD" id="TextBox 35" o:spid="_x0000_s1371" type="#_x0000_t202" style="position:absolute;left:0;text-align:left;margin-left:103.6pt;margin-top:22.05pt;width:164.05pt;height:19.3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" filled="f" stroked="f">
                <v:textbox style="mso-fit-shape-to-text:t">
                  <w:txbxContent>
                    <w:p w14:paraId="4AA1F9DF" w14:textId="77777777" w:rsidR="00642F55" w:rsidRDefault="00642F55" w:rsidP="00642F55">
                      <w:pPr>
                        <w:rPr>
                          <w:rFonts w:ascii="Verdana" w:eastAsia="Verdana" w:hAnsi="Verdana" w:cs="Verdana"/>
                          <w:b/>
                          <w:bCs/>
                          <w:color w:val="000000" w:themeColor="text1"/>
                          <w:kern w:val="24"/>
                          <w:sz w:val="20"/>
                          <w:szCs w:val="20"/>
                          <w:lang w:val="en-US"/>
                        </w:rPr>
                      </w:pPr>
                    </w:p>
                  </w:txbxContent>
                </v:textbox>
              </v:shape>
            </w:pict>
          </mc:Fallback>
        </mc:AlternateContent>
      </w:r>
      <w:bookmarkEnd w:id="227"/>
      <w:r w:rsidRPr="00517117">
        <w:rPr>
          <w:rFonts w:ascii="Arial" w:eastAsia="Verdana" w:hAnsi="Arial" w:cs="Arial"/>
          <w:b/>
          <w:bCs/>
          <w:noProof/>
          <w:color w:val="0F0E0E"/>
          <w:kern w:val="24"/>
          <w:sz w:val="24"/>
          <w:szCs w:val="24"/>
          <w:lang w:val="en-US"/>
        </w:rPr>
        <mc:AlternateContent>
          <mc:Choice Requires="wps">
            <w:drawing>
              <wp:anchor distT="0" distB="0" distL="114300" distR="114300" simplePos="0" relativeHeight="252778496" behindDoc="0" locked="0" layoutInCell="1" allowOverlap="1" wp14:anchorId="38098D0A" wp14:editId="617489C7">
                <wp:simplePos x="0" y="0"/>
                <wp:positionH relativeFrom="column">
                  <wp:posOffset>-190500</wp:posOffset>
                </wp:positionH>
                <wp:positionV relativeFrom="paragraph">
                  <wp:posOffset>348615</wp:posOffset>
                </wp:positionV>
                <wp:extent cx="1925955" cy="438150"/>
                <wp:effectExtent l="0" t="0" r="17145" b="19050"/>
                <wp:wrapNone/>
                <wp:docPr id="4" name="Text Box 4"/>
                <wp:cNvGraphicFramePr/>
                <a:graphic xmlns:a="http://schemas.openxmlformats.org/drawingml/2006/main">
                  <a:graphicData uri="http://schemas.microsoft.com/office/word/2010/wordprocessingShape">
                    <wps:wsp>
                      <wps:cNvSpPr txBox="1"/>
                      <wps:spPr>
                        <a:xfrm>
                          <a:off x="0" y="0"/>
                          <a:ext cx="1925955" cy="438150"/>
                        </a:xfrm>
                        <a:prstGeom prst="rect">
                          <a:avLst/>
                        </a:prstGeom>
                        <a:solidFill>
                          <a:schemeClr val="lt1"/>
                        </a:solidFill>
                        <a:ln w="6350">
                          <a:solidFill>
                            <a:prstClr val="black"/>
                          </a:solidFill>
                        </a:ln>
                      </wps:spPr>
                      <wps:txb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98D0A" id="Text Box 4" o:spid="_x0000_s1372" type="#_x0000_t202" style="position:absolute;left:0;text-align:left;margin-left:-15pt;margin-top:27.45pt;width:151.65pt;height:34.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" fillcolor="white [3201]" strokeweight=".5pt">
                <v:textbox>
                  <w:txbxContent>
                    <w:p w14:paraId="42FBA9D1" w14:textId="77777777" w:rsidR="00642F55" w:rsidRDefault="00642F55" w:rsidP="00642F55">
                      <w:r w:rsidRPr="00BC6923">
                        <w:rPr>
                          <w:b/>
                          <w:bCs/>
                        </w:rPr>
                        <w:t>BP</w:t>
                      </w:r>
                      <w:r>
                        <w:rPr>
                          <w:b/>
                          <w:bCs/>
                        </w:rPr>
                        <w:t>F</w:t>
                      </w:r>
                      <w:r w:rsidRPr="00BC6923">
                        <w:rPr>
                          <w:b/>
                          <w:bCs/>
                        </w:rPr>
                        <w:t>:</w:t>
                      </w:r>
                      <w:r>
                        <w:t xml:space="preserve"> Phenol &amp;</w:t>
                      </w:r>
                      <w:r w:rsidRPr="000B76FD">
                        <w:t xml:space="preserve"> </w:t>
                      </w:r>
                      <w:r>
                        <w:t>F</w:t>
                      </w:r>
                      <w:r w:rsidRPr="000B76FD">
                        <w:t>ormaldehyde</w:t>
                      </w:r>
                    </w:p>
                    <w:p w14:paraId="4BAE8D8B" w14:textId="77777777" w:rsidR="00642F55" w:rsidRDefault="00642F55" w:rsidP="00642F55"/>
                  </w:txbxContent>
                </v:textbox>
              </v:shape>
            </w:pict>
          </mc:Fallback>
        </mc:AlternateContent>
      </w:r>
      <w:r w:rsidRPr="00517117">
        <w:rPr>
          <w:rFonts w:ascii="Arial" w:eastAsia="Verdana" w:hAnsi="Arial" w:cs="Arial"/>
          <w:b/>
          <w:bCs/>
          <w:color w:val="0F0E0E"/>
          <w:kern w:val="24"/>
          <w:sz w:val="24"/>
          <w:szCs w:val="24"/>
          <w:lang w:val="en-US"/>
        </w:rPr>
        <w:t>Value Chain Flow for Captive Liquid Epoxy Resin</w:t>
      </w:r>
      <w:r w:rsidRPr="00517117">
        <w:rPr>
          <w:rFonts w:ascii="Verdana" w:eastAsia="Verdana" w:hAnsi="Verdana" w:cs="Verdana"/>
          <w:b/>
          <w:bCs/>
          <w:color w:val="0F0E0E"/>
          <w:kern w:val="24"/>
          <w:sz w:val="20"/>
          <w:szCs w:val="20"/>
          <w:lang w:val="en-US"/>
        </w:rPr>
        <w:t xml:space="preserve"> </w:t>
      </w:r>
      <w:r w:rsidRPr="00AA2B4E">
        <w:rPr>
          <w:rFonts w:ascii="Arial" w:hAnsi="Arial" w:cs="Arial"/>
          <w:noProof/>
        </w:rPr>
        <mc:AlternateContent>
          <mc:Choice Requires="wps">
            <w:drawing>
              <wp:anchor distT="0" distB="0" distL="114300" distR="114300" simplePos="0" relativeHeight="252766208" behindDoc="0" locked="0" layoutInCell="1" allowOverlap="1" wp14:anchorId="4ED68CA1" wp14:editId="17DDE790">
                <wp:simplePos x="0" y="0"/>
                <wp:positionH relativeFrom="column">
                  <wp:posOffset>2768600</wp:posOffset>
                </wp:positionH>
                <wp:positionV relativeFrom="paragraph">
                  <wp:posOffset>4340860</wp:posOffset>
                </wp:positionV>
                <wp:extent cx="1151255" cy="245745"/>
                <wp:effectExtent l="0" t="0" r="0" b="0"/>
                <wp:wrapNone/>
                <wp:docPr id="8"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4ED68CA1" id="_x0000_s1373" style="position:absolute;left:0;text-align:left;margin-left:218pt;margin-top:341.8pt;width:90.65pt;height:19.35pt;z-index:252766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So7224QBAAD2AgAADgAAAAAAAAAAAAAAAAAu&#10;AgAAZHJzL2Uyb0RvYy54bWxQSwECLQAUAAYACAAAACEAeMiPtuEAAAALAQAADwAAAAAAAAAAAAAA&#10;AADeAwAAZHJzL2Rvd25yZXYueG1sUEsFBgAAAAAEAAQA8wAAAOwEAAAAAA==&#10;" filled="f" stroked="f">
                <v:textbox style="mso-fit-shape-to-text:t">
                  <w:txbxContent>
                    <w:p w14:paraId="0278E671"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90784" behindDoc="0" locked="0" layoutInCell="1" allowOverlap="1" wp14:anchorId="37094872" wp14:editId="7A2CFBAD">
                <wp:simplePos x="0" y="0"/>
                <wp:positionH relativeFrom="column">
                  <wp:posOffset>4533900</wp:posOffset>
                </wp:positionH>
                <wp:positionV relativeFrom="paragraph">
                  <wp:posOffset>4437380</wp:posOffset>
                </wp:positionV>
                <wp:extent cx="1295400" cy="1081405"/>
                <wp:effectExtent l="0" t="0" r="0" b="0"/>
                <wp:wrapNone/>
                <wp:docPr id="10"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094872" id="_x0000_s1374" type="#_x0000_t202" style="position:absolute;left:0;text-align:left;margin-left:357pt;margin-top:349.4pt;width:102pt;height:85.1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" filled="f" stroked="f">
                <v:textbox>
                  <w:txbxContent>
                    <w:p w14:paraId="732D217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29 %</w:t>
                      </w:r>
                    </w:p>
                    <w:p w14:paraId="2569B6B7"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87712" behindDoc="0" locked="0" layoutInCell="1" allowOverlap="1" wp14:anchorId="2AC019E1" wp14:editId="26AD944C">
                <wp:simplePos x="0" y="0"/>
                <wp:positionH relativeFrom="column">
                  <wp:posOffset>2056765</wp:posOffset>
                </wp:positionH>
                <wp:positionV relativeFrom="paragraph">
                  <wp:posOffset>2303780</wp:posOffset>
                </wp:positionV>
                <wp:extent cx="1038225" cy="533400"/>
                <wp:effectExtent l="38100" t="0" r="9525" b="95250"/>
                <wp:wrapTopAndBottom/>
                <wp:docPr id="16" name="Connector: Elbow 1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E6972" id="Connector: Elbow 16" o:spid="_x0000_s1026" type="#_x0000_t34" style="position:absolute;margin-left:161.95pt;margin-top:181.4pt;width:81.75pt;height:42pt;flip:x;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784640" behindDoc="0" locked="0" layoutInCell="1" allowOverlap="1" wp14:anchorId="6C1EECFE" wp14:editId="7976ADC1">
                <wp:simplePos x="0" y="0"/>
                <wp:positionH relativeFrom="column">
                  <wp:posOffset>4000500</wp:posOffset>
                </wp:positionH>
                <wp:positionV relativeFrom="paragraph">
                  <wp:posOffset>2008505</wp:posOffset>
                </wp:positionV>
                <wp:extent cx="7920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A57A6" id="Straight Arrow Connector 21" o:spid="_x0000_s1026" type="#_x0000_t32" style="position:absolute;margin-left:315pt;margin-top:158.15pt;width:62.35pt;height:0;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72352" behindDoc="0" locked="0" layoutInCell="1" allowOverlap="1" wp14:anchorId="58F4AB17" wp14:editId="3D547370">
                <wp:simplePos x="0" y="0"/>
                <wp:positionH relativeFrom="column">
                  <wp:posOffset>952500</wp:posOffset>
                </wp:positionH>
                <wp:positionV relativeFrom="paragraph">
                  <wp:posOffset>2837180</wp:posOffset>
                </wp:positionV>
                <wp:extent cx="1104900" cy="473710"/>
                <wp:effectExtent l="95250" t="19050" r="0" b="40640"/>
                <wp:wrapNone/>
                <wp:docPr id="5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D2B4B" id="Connector: Elbow 19" o:spid="_x0000_s1026" type="#_x0000_t33" style="position:absolute;margin-left:75pt;margin-top:223.4pt;width:87pt;height:37.3pt;rotation:180;flip: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BnS1IVGwIAAJU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70304" behindDoc="0" locked="0" layoutInCell="1" allowOverlap="1" wp14:anchorId="6BDD609C" wp14:editId="26D0211B">
                <wp:simplePos x="0" y="0"/>
                <wp:positionH relativeFrom="column">
                  <wp:posOffset>1132840</wp:posOffset>
                </wp:positionH>
                <wp:positionV relativeFrom="paragraph">
                  <wp:posOffset>3169285</wp:posOffset>
                </wp:positionV>
                <wp:extent cx="1431925" cy="245745"/>
                <wp:effectExtent l="0" t="0" r="0" b="0"/>
                <wp:wrapNone/>
                <wp:docPr id="57"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BDD609C" id="_x0000_s1375" type="#_x0000_t202" style="position:absolute;left:0;text-align:left;margin-left:89.2pt;margin-top:249.55pt;width:112.75pt;height:19.3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" filled="f" stroked="f">
                <v:textbox style="mso-fit-shape-to-text:t">
                  <w:txbxContent>
                    <w:p w14:paraId="639344D9"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9280" behindDoc="0" locked="0" layoutInCell="1" allowOverlap="1" wp14:anchorId="1992D9F5" wp14:editId="31C05AFB">
                <wp:simplePos x="0" y="0"/>
                <wp:positionH relativeFrom="margin">
                  <wp:align>left</wp:align>
                </wp:positionH>
                <wp:positionV relativeFrom="paragraph">
                  <wp:posOffset>4872355</wp:posOffset>
                </wp:positionV>
                <wp:extent cx="2736850" cy="400050"/>
                <wp:effectExtent l="0" t="0" r="0" b="0"/>
                <wp:wrapNone/>
                <wp:docPr id="59"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1992D9F5" id="_x0000_s1376" style="position:absolute;left:0;text-align:left;margin-left:0;margin-top:383.65pt;width:215.5pt;height:31.5pt;z-index:252769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DYBgjsiwEAAPoCAAAOAAAAAAAAAAAA&#10;AAAAAC4CAABkcnMvZTJvRG9jLnhtbFBLAQItABQABgAIAAAAIQB5EaVf3wAAAAgBAAAPAAAAAAAA&#10;AAAAAAAAAOUDAABkcnMvZG93bnJldi54bWxQSwUGAAAAAAQABADzAAAA8QQAAAAA&#10;" filled="f" stroked="f">
                <v:textbox style="mso-fit-shape-to-text:t">
                  <w:txbxContent>
                    <w:p w14:paraId="23C525C8"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r>
        <w:rPr>
          <w:rFonts w:ascii="Arial" w:eastAsia="Verdana" w:hAnsi="Arial" w:cs="Arial"/>
          <w:b/>
          <w:bCs/>
          <w:color w:val="0F0E0E"/>
          <w:kern w:val="24"/>
          <w:sz w:val="24"/>
          <w:szCs w:val="24"/>
          <w:lang w:val="en-US"/>
        </w:rPr>
        <w:t>Manufacturer (Bisphenol F)</w:t>
      </w:r>
      <w:r>
        <w:rPr>
          <w:rFonts w:ascii="Arial" w:hAnsi="Arial" w:cs="Arial"/>
          <w:b/>
          <w:bCs/>
        </w:rPr>
        <w:t xml:space="preserve">                                                                                              </w:t>
      </w:r>
    </w:p>
    <w:p w14:paraId="0AD42EEF"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0544" behindDoc="0" locked="0" layoutInCell="1" allowOverlap="1" wp14:anchorId="3B6F13E5" wp14:editId="2F5B0153">
                <wp:simplePos x="0" y="0"/>
                <wp:positionH relativeFrom="column">
                  <wp:posOffset>2286000</wp:posOffset>
                </wp:positionH>
                <wp:positionV relativeFrom="paragraph">
                  <wp:posOffset>115570</wp:posOffset>
                </wp:positionV>
                <wp:extent cx="1261110" cy="600075"/>
                <wp:effectExtent l="0" t="0" r="15240" b="28575"/>
                <wp:wrapNone/>
                <wp:docPr id="61" name="Text Box 61"/>
                <wp:cNvGraphicFramePr/>
                <a:graphic xmlns:a="http://schemas.openxmlformats.org/drawingml/2006/main">
                  <a:graphicData uri="http://schemas.microsoft.com/office/word/2010/wordprocessingShape">
                    <wps:wsp>
                      <wps:cNvSpPr txBox="1"/>
                      <wps:spPr>
                        <a:xfrm>
                          <a:off x="0" y="0"/>
                          <a:ext cx="1261110" cy="600075"/>
                        </a:xfrm>
                        <a:prstGeom prst="rect">
                          <a:avLst/>
                        </a:prstGeom>
                        <a:solidFill>
                          <a:schemeClr val="lt1"/>
                        </a:solidFill>
                        <a:ln w="6350">
                          <a:solidFill>
                            <a:prstClr val="black"/>
                          </a:solidFill>
                        </a:ln>
                      </wps:spPr>
                      <wps:txb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F13E5" id="Text Box 61" o:spid="_x0000_s1377" type="#_x0000_t202" style="position:absolute;left:0;text-align:left;margin-left:180pt;margin-top:9.1pt;width:99.3pt;height:47.25pt;z-index:25278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" fillcolor="white [3201]" strokeweight=".5pt">
                <v:textbox>
                  <w:txbxContent>
                    <w:p w14:paraId="5D47212D" w14:textId="77777777" w:rsidR="00642F55" w:rsidRDefault="00642F55" w:rsidP="00642F55">
                      <w:pPr>
                        <w:jc w:val="center"/>
                      </w:pPr>
                      <w:r>
                        <w:t>Raw Material Cost</w:t>
                      </w:r>
                    </w:p>
                    <w:p w14:paraId="0CD0AC0B" w14:textId="77777777" w:rsidR="00642F55" w:rsidRDefault="00642F55" w:rsidP="00642F55">
                      <w:pPr>
                        <w:jc w:val="center"/>
                      </w:pPr>
                      <w:r>
                        <w:t>(USD 3.2/kg)</w:t>
                      </w:r>
                    </w:p>
                  </w:txbxContent>
                </v:textbox>
              </v:shape>
            </w:pict>
          </mc:Fallback>
        </mc:AlternateContent>
      </w:r>
      <w:r>
        <w:rPr>
          <w:rFonts w:ascii="Arial" w:hAnsi="Arial" w:cs="Arial"/>
          <w:noProof/>
        </w:rPr>
        <mc:AlternateContent>
          <mc:Choice Requires="wps">
            <w:drawing>
              <wp:anchor distT="0" distB="0" distL="114300" distR="114300" simplePos="0" relativeHeight="252782592" behindDoc="0" locked="0" layoutInCell="1" allowOverlap="1" wp14:anchorId="514E8B6B" wp14:editId="4D475F89">
                <wp:simplePos x="0" y="0"/>
                <wp:positionH relativeFrom="column">
                  <wp:posOffset>4181475</wp:posOffset>
                </wp:positionH>
                <wp:positionV relativeFrom="paragraph">
                  <wp:posOffset>96520</wp:posOffset>
                </wp:positionV>
                <wp:extent cx="1895475" cy="6572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1895475" cy="657225"/>
                        </a:xfrm>
                        <a:prstGeom prst="rect">
                          <a:avLst/>
                        </a:prstGeom>
                        <a:solidFill>
                          <a:schemeClr val="lt1"/>
                        </a:solidFill>
                        <a:ln w="6350">
                          <a:solidFill>
                            <a:prstClr val="black"/>
                          </a:solidFill>
                        </a:ln>
                      </wps:spPr>
                      <wps:txbx>
                        <w:txbxContent>
                          <w:p w14:paraId="3C64DCAA" w14:textId="77777777" w:rsidR="00642F55" w:rsidRDefault="00642F55" w:rsidP="00642F55">
                            <w:r>
                              <w:t>Overhead* + Packaging Cost (USD 0.72 /kg)</w:t>
                            </w:r>
                          </w:p>
                          <w:p w14:paraId="04724838"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8B6B" id="Text Box 62" o:spid="_x0000_s1378" type="#_x0000_t202" style="position:absolute;left:0;text-align:left;margin-left:329.25pt;margin-top:7.6pt;width:149.25pt;height:51.7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" fillcolor="white [3201]" strokeweight=".5pt">
                <v:textbox>
                  <w:txbxContent>
                    <w:p w14:paraId="3C64DCAA" w14:textId="77777777" w:rsidR="00642F55" w:rsidRDefault="00642F55" w:rsidP="00642F55">
                      <w:r>
                        <w:t>Overhead* + Packaging Cost (USD 0.72 /kg)</w:t>
                      </w:r>
                    </w:p>
                    <w:p w14:paraId="04724838"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79520" behindDoc="0" locked="0" layoutInCell="1" allowOverlap="1" wp14:anchorId="4628F88A" wp14:editId="2CD3A3F2">
                <wp:simplePos x="0" y="0"/>
                <wp:positionH relativeFrom="column">
                  <wp:posOffset>1771650</wp:posOffset>
                </wp:positionH>
                <wp:positionV relativeFrom="paragraph">
                  <wp:posOffset>276860</wp:posOffset>
                </wp:positionV>
                <wp:extent cx="5156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515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12644" id="Straight Arrow Connector 63" o:spid="_x0000_s1026" type="#_x0000_t32" style="position:absolute;margin-left:139.5pt;margin-top:21.8pt;width:40.6pt;height:0;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" strokecolor="#4472c4 [3204]" strokeweight=".5pt">
                <v:stroke endarrow="block" joinstyle="miter"/>
              </v:shape>
            </w:pict>
          </mc:Fallback>
        </mc:AlternateContent>
      </w:r>
      <w:r>
        <w:rPr>
          <w:rFonts w:ascii="Arial" w:hAnsi="Arial" w:cs="Arial"/>
          <w:b/>
          <w:bCs/>
        </w:rPr>
        <w:t xml:space="preserve">                                                                                           </w:t>
      </w:r>
    </w:p>
    <w:p w14:paraId="09194A7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77472" behindDoc="0" locked="0" layoutInCell="1" allowOverlap="1" wp14:anchorId="4E453E46" wp14:editId="5172E895">
                <wp:simplePos x="0" y="0"/>
                <wp:positionH relativeFrom="column">
                  <wp:posOffset>-188728</wp:posOffset>
                </wp:positionH>
                <wp:positionV relativeFrom="paragraph">
                  <wp:posOffset>173104</wp:posOffset>
                </wp:positionV>
                <wp:extent cx="1898281" cy="457200"/>
                <wp:effectExtent l="0" t="0" r="26035" b="19050"/>
                <wp:wrapNone/>
                <wp:docPr id="68" name="Text Box 68"/>
                <wp:cNvGraphicFramePr/>
                <a:graphic xmlns:a="http://schemas.openxmlformats.org/drawingml/2006/main">
                  <a:graphicData uri="http://schemas.microsoft.com/office/word/2010/wordprocessingShape">
                    <wps:wsp>
                      <wps:cNvSpPr txBox="1"/>
                      <wps:spPr>
                        <a:xfrm>
                          <a:off x="0" y="0"/>
                          <a:ext cx="1898281" cy="457200"/>
                        </a:xfrm>
                        <a:prstGeom prst="rect">
                          <a:avLst/>
                        </a:prstGeom>
                        <a:solidFill>
                          <a:schemeClr val="lt1"/>
                        </a:solidFill>
                        <a:ln w="6350">
                          <a:solidFill>
                            <a:prstClr val="black"/>
                          </a:solidFill>
                        </a:ln>
                      </wps:spPr>
                      <wps:txb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3E46" id="Text Box 68" o:spid="_x0000_s1379" type="#_x0000_t202" style="position:absolute;left:0;text-align:left;margin-left:-14.85pt;margin-top:13.65pt;width:149.45pt;height:36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" fillcolor="white [3201]" strokeweight=".5pt">
                <v:textbox>
                  <w:txbxContent>
                    <w:p w14:paraId="2F493362" w14:textId="77777777" w:rsidR="00642F55" w:rsidRDefault="00642F55" w:rsidP="00642F55">
                      <w:r w:rsidRPr="00BC6923">
                        <w:rPr>
                          <w:b/>
                          <w:bCs/>
                        </w:rPr>
                        <w:t>ECH</w:t>
                      </w:r>
                      <w:r>
                        <w:t xml:space="preserve">: Propylene, Chlorine Gas &amp; Lime </w:t>
                      </w:r>
                    </w:p>
                    <w:p w14:paraId="2645026E"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81568" behindDoc="0" locked="0" layoutInCell="1" allowOverlap="1" wp14:anchorId="40517E36" wp14:editId="1163AE8B">
                <wp:simplePos x="0" y="0"/>
                <wp:positionH relativeFrom="column">
                  <wp:posOffset>3562350</wp:posOffset>
                </wp:positionH>
                <wp:positionV relativeFrom="paragraph">
                  <wp:posOffset>8255</wp:posOffset>
                </wp:positionV>
                <wp:extent cx="52387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8A094" id="Straight Arrow Connector 71" o:spid="_x0000_s1026" type="#_x0000_t32" style="position:absolute;margin-left:280.5pt;margin-top:.65pt;width:41.25pt;height:0;flip: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" strokecolor="#4472c4 [3204]" strokeweight=".5pt">
                <v:stroke endarrow="block" joinstyle="miter"/>
              </v:shape>
            </w:pict>
          </mc:Fallback>
        </mc:AlternateContent>
      </w:r>
    </w:p>
    <w:p w14:paraId="2A4B51B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93856" behindDoc="0" locked="0" layoutInCell="1" allowOverlap="1" wp14:anchorId="382BC491" wp14:editId="0220BFC1">
                <wp:simplePos x="0" y="0"/>
                <wp:positionH relativeFrom="column">
                  <wp:posOffset>-204470</wp:posOffset>
                </wp:positionH>
                <wp:positionV relativeFrom="paragraph">
                  <wp:posOffset>382905</wp:posOffset>
                </wp:positionV>
                <wp:extent cx="1926590" cy="438150"/>
                <wp:effectExtent l="0" t="0" r="16510" b="19050"/>
                <wp:wrapNone/>
                <wp:docPr id="84" name="Text Box 84"/>
                <wp:cNvGraphicFramePr/>
                <a:graphic xmlns:a="http://schemas.openxmlformats.org/drawingml/2006/main">
                  <a:graphicData uri="http://schemas.microsoft.com/office/word/2010/wordprocessingShape">
                    <wps:wsp>
                      <wps:cNvSpPr txBox="1"/>
                      <wps:spPr>
                        <a:xfrm>
                          <a:off x="0" y="0"/>
                          <a:ext cx="1926590" cy="438150"/>
                        </a:xfrm>
                        <a:prstGeom prst="rect">
                          <a:avLst/>
                        </a:prstGeom>
                        <a:solidFill>
                          <a:schemeClr val="lt1"/>
                        </a:solidFill>
                        <a:ln w="6350">
                          <a:solidFill>
                            <a:prstClr val="black"/>
                          </a:solidFill>
                        </a:ln>
                      </wps:spPr>
                      <wps:txbx>
                        <w:txbxContent>
                          <w:p w14:paraId="407B08E8" w14:textId="77777777" w:rsidR="00642F55" w:rsidRPr="002B5A81" w:rsidRDefault="00642F55" w:rsidP="00642F55">
                            <w:pPr>
                              <w:rPr>
                                <w:lang w:val="en-US"/>
                              </w:rPr>
                            </w:pPr>
                            <w:r w:rsidRPr="002B5A81">
                              <w:rPr>
                                <w:lang w:val="en-US"/>
                              </w:rPr>
                              <w:t xml:space="preserve">Caustic Soda Lye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BC491" id="Text Box 84" o:spid="_x0000_s1380" type="#_x0000_t202" style="position:absolute;left:0;text-align:left;margin-left:-16.1pt;margin-top:30.15pt;width:151.7pt;height:34.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" fillcolor="white [3201]" strokeweight=".5pt">
                <v:textbox>
                  <w:txbxContent>
                    <w:p w14:paraId="407B08E8" w14:textId="77777777" w:rsidR="00642F55" w:rsidRPr="002B5A81" w:rsidRDefault="00642F55" w:rsidP="00642F55">
                      <w:pPr>
                        <w:rPr>
                          <w:lang w:val="en-US"/>
                        </w:rPr>
                      </w:pPr>
                      <w:r w:rsidRPr="002B5A81">
                        <w:rPr>
                          <w:lang w:val="en-US"/>
                        </w:rPr>
                        <w:t xml:space="preserve">Caustic Soda Lye </w:t>
                      </w:r>
                    </w:p>
                  </w:txbxContent>
                </v:textbox>
              </v:shape>
            </w:pict>
          </mc:Fallback>
        </mc:AlternateContent>
      </w:r>
      <w:r>
        <w:rPr>
          <w:rFonts w:ascii="Arial" w:hAnsi="Arial" w:cs="Arial"/>
          <w:noProof/>
        </w:rPr>
        <mc:AlternateContent>
          <mc:Choice Requires="wps">
            <w:drawing>
              <wp:anchor distT="0" distB="0" distL="114300" distR="114300" simplePos="0" relativeHeight="252786688" behindDoc="0" locked="0" layoutInCell="1" allowOverlap="1" wp14:anchorId="3D68F0C2" wp14:editId="7DE90B4E">
                <wp:simplePos x="0" y="0"/>
                <wp:positionH relativeFrom="column">
                  <wp:posOffset>5848350</wp:posOffset>
                </wp:positionH>
                <wp:positionV relativeFrom="paragraph">
                  <wp:posOffset>66040</wp:posOffset>
                </wp:positionV>
                <wp:extent cx="0" cy="575945"/>
                <wp:effectExtent l="76200" t="0" r="57150" b="52705"/>
                <wp:wrapNone/>
                <wp:docPr id="72" name="Straight Arrow Connector 72"/>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5370ED9" id="Straight Arrow Connector 72" o:spid="_x0000_s1026" type="#_x0000_t32" style="position:absolute;margin-left:460.5pt;margin-top:5.2pt;width:0;height:45.35pt;z-index:25278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" strokecolor="#4472c4 [3204]" strokeweight=".5pt">
                <v:stroke endarrow="block" joinstyle="miter"/>
              </v:shape>
            </w:pict>
          </mc:Fallback>
        </mc:AlternateContent>
      </w:r>
    </w:p>
    <w:p w14:paraId="268A84B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5664" behindDoc="0" locked="0" layoutInCell="1" allowOverlap="1" wp14:anchorId="7063B574" wp14:editId="3C3528BD">
                <wp:simplePos x="0" y="0"/>
                <wp:positionH relativeFrom="column">
                  <wp:posOffset>2590800</wp:posOffset>
                </wp:positionH>
                <wp:positionV relativeFrom="paragraph">
                  <wp:posOffset>301626</wp:posOffset>
                </wp:positionV>
                <wp:extent cx="1390650" cy="6096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1390650" cy="609600"/>
                        </a:xfrm>
                        <a:prstGeom prst="rect">
                          <a:avLst/>
                        </a:prstGeom>
                        <a:solidFill>
                          <a:schemeClr val="lt1"/>
                        </a:solidFill>
                        <a:ln w="6350">
                          <a:solidFill>
                            <a:prstClr val="black"/>
                          </a:solidFill>
                        </a:ln>
                      </wps:spPr>
                      <wps:txbx>
                        <w:txbxContent>
                          <w:p w14:paraId="4B11890B" w14:textId="77777777" w:rsidR="00642F55" w:rsidRDefault="00642F55" w:rsidP="00642F55">
                            <w:r>
                              <w:t xml:space="preserve">Current Selling Price </w:t>
                            </w:r>
                            <w:r w:rsidRPr="00476B63">
                              <w:t xml:space="preserve">(USD </w:t>
                            </w:r>
                            <w:r>
                              <w:t>5.22</w:t>
                            </w:r>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B574" id="Text Box 74" o:spid="_x0000_s1381" type="#_x0000_t202" style="position:absolute;left:0;text-align:left;margin-left:204pt;margin-top:23.75pt;width:109.5pt;height:48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" fillcolor="white [3201]" strokeweight=".5pt">
                <v:textbox>
                  <w:txbxContent>
                    <w:p w14:paraId="4B11890B" w14:textId="77777777" w:rsidR="00642F55" w:rsidRDefault="00642F55" w:rsidP="00642F55">
                      <w:r>
                        <w:t xml:space="preserve">Current Selling Price </w:t>
                      </w:r>
                      <w:r w:rsidRPr="00476B63">
                        <w:t xml:space="preserve">(USD </w:t>
                      </w:r>
                      <w:r>
                        <w:t>5.22</w:t>
                      </w:r>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83616" behindDoc="0" locked="0" layoutInCell="1" allowOverlap="1" wp14:anchorId="5E68AF67" wp14:editId="711DECF7">
                <wp:simplePos x="0" y="0"/>
                <wp:positionH relativeFrom="column">
                  <wp:posOffset>4848225</wp:posOffset>
                </wp:positionH>
                <wp:positionV relativeFrom="paragraph">
                  <wp:posOffset>295275</wp:posOffset>
                </wp:positionV>
                <wp:extent cx="1373505" cy="609600"/>
                <wp:effectExtent l="0" t="0" r="17145" b="19050"/>
                <wp:wrapNone/>
                <wp:docPr id="87" name="Text Box 87"/>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AF67" id="Text Box 87" o:spid="_x0000_s1382" type="#_x0000_t202" style="position:absolute;left:0;text-align:left;margin-left:381.75pt;margin-top:23.25pt;width:108.15pt;height:48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" fillcolor="white [3201]" strokeweight=".5pt">
                <v:textbox>
                  <w:txbxContent>
                    <w:p w14:paraId="7AC33FE3" w14:textId="77777777" w:rsidR="00642F55" w:rsidRPr="008A1F54" w:rsidRDefault="00642F55" w:rsidP="00642F55">
                      <w:pPr>
                        <w:rPr>
                          <w:b/>
                          <w:bCs/>
                        </w:rPr>
                      </w:pPr>
                      <w:r>
                        <w:t xml:space="preserve">Total Cost Incurred </w:t>
                      </w:r>
                      <w:r w:rsidRPr="00476B63">
                        <w:t xml:space="preserve">(USD </w:t>
                      </w:r>
                      <w:r>
                        <w:t>3.92</w:t>
                      </w:r>
                      <w:r w:rsidRPr="00476B63">
                        <w:t xml:space="preserve">/ </w:t>
                      </w:r>
                      <w:r>
                        <w:t>k</w:t>
                      </w:r>
                      <w:r w:rsidRPr="00476B63">
                        <w:t>g)</w:t>
                      </w:r>
                    </w:p>
                  </w:txbxContent>
                </v:textbox>
              </v:shape>
            </w:pict>
          </mc:Fallback>
        </mc:AlternateContent>
      </w:r>
    </w:p>
    <w:p w14:paraId="2B1232E7" w14:textId="77777777" w:rsidR="00642F55" w:rsidRDefault="00642F55" w:rsidP="00642F55">
      <w:pPr>
        <w:spacing w:line="360" w:lineRule="auto"/>
        <w:jc w:val="both"/>
        <w:rPr>
          <w:rFonts w:ascii="Arial" w:hAnsi="Arial" w:cs="Arial"/>
          <w:b/>
          <w:bCs/>
        </w:rPr>
      </w:pPr>
    </w:p>
    <w:p w14:paraId="74379A4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5424" behindDoc="0" locked="0" layoutInCell="1" allowOverlap="1" wp14:anchorId="2418A4D0" wp14:editId="60777463">
                <wp:simplePos x="0" y="0"/>
                <wp:positionH relativeFrom="column">
                  <wp:posOffset>6506506</wp:posOffset>
                </wp:positionH>
                <wp:positionV relativeFrom="paragraph">
                  <wp:posOffset>612893</wp:posOffset>
                </wp:positionV>
                <wp:extent cx="0" cy="1457685"/>
                <wp:effectExtent l="57150" t="0" r="57150" b="47625"/>
                <wp:wrapNone/>
                <wp:docPr id="98"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B2F3B" id="Straight Arrow Connector 30" o:spid="_x0000_s1026" type="#_x0000_t32" style="position:absolute;margin-left:512.3pt;margin-top:48.25pt;width:0;height:114.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89760" behindDoc="0" locked="0" layoutInCell="1" allowOverlap="1" wp14:anchorId="61B8D5FA" wp14:editId="0AF5B3C3">
                <wp:simplePos x="0" y="0"/>
                <wp:positionH relativeFrom="column">
                  <wp:posOffset>5819775</wp:posOffset>
                </wp:positionH>
                <wp:positionV relativeFrom="paragraph">
                  <wp:posOffset>239395</wp:posOffset>
                </wp:positionV>
                <wp:extent cx="0" cy="612000"/>
                <wp:effectExtent l="76200" t="0" r="57150" b="55245"/>
                <wp:wrapNone/>
                <wp:docPr id="105" name="Straight Arrow Connector 105"/>
                <wp:cNvGraphicFramePr/>
                <a:graphic xmlns:a="http://schemas.openxmlformats.org/drawingml/2006/main">
                  <a:graphicData uri="http://schemas.microsoft.com/office/word/2010/wordprocessingShape">
                    <wps:wsp>
                      <wps:cNvCnPr/>
                      <wps:spPr>
                        <a:xfrm>
                          <a:off x="0" y="0"/>
                          <a:ext cx="0" cy="61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8CAEF" id="Straight Arrow Connector 105" o:spid="_x0000_s1026" type="#_x0000_t32" style="position:absolute;margin-left:458.25pt;margin-top:18.85pt;width:0;height:48.2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" strokecolor="#4472c4 [3204]" strokeweight=".5pt">
                <v:stroke endarrow="block" joinstyle="miter"/>
              </v:shape>
            </w:pict>
          </mc:Fallback>
        </mc:AlternateContent>
      </w:r>
    </w:p>
    <w:p w14:paraId="1425EE1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88736" behindDoc="0" locked="0" layoutInCell="1" allowOverlap="1" wp14:anchorId="0EFDEE73" wp14:editId="3EB16481">
                <wp:simplePos x="0" y="0"/>
                <wp:positionH relativeFrom="column">
                  <wp:posOffset>4467225</wp:posOffset>
                </wp:positionH>
                <wp:positionV relativeFrom="paragraph">
                  <wp:posOffset>534035</wp:posOffset>
                </wp:positionV>
                <wp:extent cx="1800225" cy="638175"/>
                <wp:effectExtent l="0" t="0" r="28575" b="28575"/>
                <wp:wrapNone/>
                <wp:docPr id="106" name="Text Box 106"/>
                <wp:cNvGraphicFramePr/>
                <a:graphic xmlns:a="http://schemas.openxmlformats.org/drawingml/2006/main">
                  <a:graphicData uri="http://schemas.microsoft.com/office/word/2010/wordprocessingShape">
                    <wps:wsp>
                      <wps:cNvSpPr txBox="1"/>
                      <wps:spPr>
                        <a:xfrm>
                          <a:off x="0" y="0"/>
                          <a:ext cx="1800225" cy="638175"/>
                        </a:xfrm>
                        <a:prstGeom prst="rect">
                          <a:avLst/>
                        </a:prstGeom>
                        <a:solidFill>
                          <a:schemeClr val="lt1"/>
                        </a:solidFill>
                        <a:ln w="6350">
                          <a:solidFill>
                            <a:prstClr val="black"/>
                          </a:solidFill>
                        </a:ln>
                      </wps:spPr>
                      <wps:txb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EE73" id="Text Box 106" o:spid="_x0000_s1383" type="#_x0000_t202" style="position:absolute;left:0;text-align:left;margin-left:351.75pt;margin-top:42.05pt;width:141.75pt;height:50.2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" fillcolor="white [3201]" strokeweight=".5pt">
                <v:textbox>
                  <w:txbxContent>
                    <w:p w14:paraId="2F76DFF3" w14:textId="77777777" w:rsidR="00642F55" w:rsidRDefault="00642F55" w:rsidP="00642F55">
                      <w:r w:rsidRPr="00476B63">
                        <w:t xml:space="preserve">Current Selling Price (USD </w:t>
                      </w:r>
                      <w:r>
                        <w:t>5.16</w:t>
                      </w:r>
                      <w:r w:rsidRPr="00476B63">
                        <w:t>/kg) In-</w:t>
                      </w:r>
                      <w:r>
                        <w:t>Direct Sales (Inclusive Freight Charges)</w:t>
                      </w:r>
                    </w:p>
                  </w:txbxContent>
                </v:textbox>
              </v:shape>
            </w:pict>
          </mc:Fallback>
        </mc:AlternateContent>
      </w:r>
    </w:p>
    <w:p w14:paraId="0E2B6B4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3376" behindDoc="0" locked="0" layoutInCell="1" allowOverlap="1" wp14:anchorId="36698194" wp14:editId="089CE702">
                <wp:simplePos x="0" y="0"/>
                <wp:positionH relativeFrom="column">
                  <wp:posOffset>427961</wp:posOffset>
                </wp:positionH>
                <wp:positionV relativeFrom="paragraph">
                  <wp:posOffset>199508</wp:posOffset>
                </wp:positionV>
                <wp:extent cx="1277680" cy="400050"/>
                <wp:effectExtent l="0" t="0" r="0" b="0"/>
                <wp:wrapNone/>
                <wp:docPr id="58" name="TextBox 20"/>
                <wp:cNvGraphicFramePr/>
                <a:graphic xmlns:a="http://schemas.openxmlformats.org/drawingml/2006/main">
                  <a:graphicData uri="http://schemas.microsoft.com/office/word/2010/wordprocessingShape">
                    <wps:wsp>
                      <wps:cNvSpPr txBox="1"/>
                      <wps:spPr>
                        <a:xfrm>
                          <a:off x="0" y="0"/>
                          <a:ext cx="1277680" cy="400050"/>
                        </a:xfrm>
                        <a:prstGeom prst="rect">
                          <a:avLst/>
                        </a:prstGeom>
                        <a:noFill/>
                      </wps:spPr>
                      <wps:txbx>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wps:txbx>
                      <wps:bodyPr wrap="square" rtlCol="0">
                        <a:spAutoFit/>
                      </wps:bodyPr>
                    </wps:wsp>
                  </a:graphicData>
                </a:graphic>
                <wp14:sizeRelH relativeFrom="margin">
                  <wp14:pctWidth>0</wp14:pctWidth>
                </wp14:sizeRelH>
              </wp:anchor>
            </w:drawing>
          </mc:Choice>
          <mc:Fallback>
            <w:pict>
              <v:shape w14:anchorId="36698194" id="_x0000_s1384" type="#_x0000_t202" style="position:absolute;left:0;text-align:left;margin-left:33.7pt;margin-top:15.7pt;width:100.6pt;height:31.5pt;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" filled="f" stroked="f">
                <v:textbox style="mso-fit-shape-to-text:t">
                  <w:txbxContent>
                    <w:p w14:paraId="7E7A4A1C"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 32 %</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68256" behindDoc="0" locked="0" layoutInCell="1" allowOverlap="1" wp14:anchorId="0656DBD9" wp14:editId="4D3CB613">
                <wp:simplePos x="0" y="0"/>
                <wp:positionH relativeFrom="column">
                  <wp:posOffset>5955030</wp:posOffset>
                </wp:positionH>
                <wp:positionV relativeFrom="paragraph">
                  <wp:posOffset>285751</wp:posOffset>
                </wp:positionV>
                <wp:extent cx="45719" cy="2343150"/>
                <wp:effectExtent l="95250" t="19050" r="50165" b="38100"/>
                <wp:wrapNone/>
                <wp:docPr id="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E6121" id="Connector: Elbow 14" o:spid="_x0000_s1026" type="#_x0000_t33" style="position:absolute;margin-left:468.9pt;margin-top:22.5pt;width:3.6pt;height:184.5pt;flip:x;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" strokecolor="#525252 [1606]" strokeweight="3pt">
                <v:stroke dashstyle="dash" endarrow="block"/>
                <o:lock v:ext="edit" shapetype="f"/>
              </v:shape>
            </w:pict>
          </mc:Fallback>
        </mc:AlternateContent>
      </w:r>
    </w:p>
    <w:p w14:paraId="32BF5FDB"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1328" behindDoc="0" locked="0" layoutInCell="1" allowOverlap="1" wp14:anchorId="2D21D11E" wp14:editId="05603A0D">
                <wp:simplePos x="0" y="0"/>
                <wp:positionH relativeFrom="column">
                  <wp:posOffset>4678045</wp:posOffset>
                </wp:positionH>
                <wp:positionV relativeFrom="paragraph">
                  <wp:posOffset>220345</wp:posOffset>
                </wp:positionV>
                <wp:extent cx="1431925" cy="245745"/>
                <wp:effectExtent l="0" t="0" r="0" b="0"/>
                <wp:wrapNone/>
                <wp:docPr id="10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D21D11E" id="_x0000_s1385" type="#_x0000_t202" style="position:absolute;left:0;text-align:left;margin-left:368.35pt;margin-top:17.35pt;width:112.75pt;height:19.35pt;z-index:25277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" filled="f" stroked="f">
                <v:textbox style="mso-fit-shape-to-text:t">
                  <w:txbxContent>
                    <w:p w14:paraId="347A166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72CD1EF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2832" behindDoc="0" locked="0" layoutInCell="1" allowOverlap="1" wp14:anchorId="579FC981" wp14:editId="28025054">
                <wp:simplePos x="0" y="0"/>
                <wp:positionH relativeFrom="column">
                  <wp:posOffset>1003609</wp:posOffset>
                </wp:positionH>
                <wp:positionV relativeFrom="paragraph">
                  <wp:posOffset>48260</wp:posOffset>
                </wp:positionV>
                <wp:extent cx="6177" cy="933450"/>
                <wp:effectExtent l="95250" t="19050" r="70485" b="38100"/>
                <wp:wrapNone/>
                <wp:docPr id="11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DA18C" id="Straight Arrow Connector 21" o:spid="_x0000_s1026" type="#_x0000_t32" style="position:absolute;margin-left:79pt;margin-top:3.8pt;width:.5pt;height:73.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" strokecolor="#525252 [1606]" strokeweight="3pt">
                <v:stroke endarrow="block" joinstyle="miter"/>
                <o:lock v:ext="edit" shapetype="f"/>
              </v:shape>
            </w:pict>
          </mc:Fallback>
        </mc:AlternateContent>
      </w:r>
    </w:p>
    <w:p w14:paraId="4229AB5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6448" behindDoc="0" locked="0" layoutInCell="1" allowOverlap="1" wp14:anchorId="7BD060A8" wp14:editId="04190B70">
                <wp:simplePos x="0" y="0"/>
                <wp:positionH relativeFrom="column">
                  <wp:posOffset>2686050</wp:posOffset>
                </wp:positionH>
                <wp:positionV relativeFrom="paragraph">
                  <wp:posOffset>277495</wp:posOffset>
                </wp:positionV>
                <wp:extent cx="1304925" cy="707390"/>
                <wp:effectExtent l="0" t="0" r="0" b="0"/>
                <wp:wrapNone/>
                <wp:docPr id="127" name="TextBox 38"/>
                <wp:cNvGraphicFramePr/>
                <a:graphic xmlns:a="http://schemas.openxmlformats.org/drawingml/2006/main">
                  <a:graphicData uri="http://schemas.microsoft.com/office/word/2010/wordprocessingShape">
                    <wps:wsp>
                      <wps:cNvSpPr txBox="1"/>
                      <wps:spPr>
                        <a:xfrm>
                          <a:off x="0" y="0"/>
                          <a:ext cx="1304925" cy="707390"/>
                        </a:xfrm>
                        <a:prstGeom prst="rect">
                          <a:avLst/>
                        </a:prstGeom>
                        <a:noFill/>
                      </wps:spPr>
                      <wps:txbx>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7BD060A8" id="_x0000_s1386" type="#_x0000_t202" style="position:absolute;left:0;text-align:left;margin-left:211.5pt;margin-top:21.85pt;width:102.75pt;height:55.7pt;z-index:25277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" filled="f" stroked="f">
                <v:textbox style="mso-fit-shape-to-text:t">
                  <w:txbxContent>
                    <w:p w14:paraId="4ABA15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53A0137B" w14:textId="77777777" w:rsidR="00642F55" w:rsidRDefault="00642F55" w:rsidP="00642F55">
      <w:pPr>
        <w:spacing w:line="360" w:lineRule="auto"/>
        <w:jc w:val="both"/>
        <w:rPr>
          <w:rFonts w:ascii="Arial" w:hAnsi="Arial" w:cs="Arial"/>
          <w:b/>
          <w:bCs/>
        </w:rPr>
      </w:pPr>
    </w:p>
    <w:p w14:paraId="3F1849D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74400" behindDoc="0" locked="0" layoutInCell="1" allowOverlap="1" wp14:anchorId="4FD88BA6" wp14:editId="41722F7A">
                <wp:simplePos x="0" y="0"/>
                <wp:positionH relativeFrom="column">
                  <wp:posOffset>1710055</wp:posOffset>
                </wp:positionH>
                <wp:positionV relativeFrom="paragraph">
                  <wp:posOffset>245110</wp:posOffset>
                </wp:positionV>
                <wp:extent cx="25400" cy="1464310"/>
                <wp:effectExtent l="76200" t="19050" r="69850" b="40640"/>
                <wp:wrapNone/>
                <wp:docPr id="13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C537D" id="Straight Arrow Connector 21" o:spid="_x0000_s1026" type="#_x0000_t32" style="position:absolute;margin-left:134.65pt;margin-top:19.3pt;width:2pt;height:115.3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" strokecolor="#525252 [1606]" strokeweight="3pt">
                <v:stroke endarrow="block" joinstyle="miter"/>
                <o:lock v:ext="edit" shapetype="f"/>
              </v:shape>
            </w:pict>
          </mc:Fallback>
        </mc:AlternateContent>
      </w:r>
    </w:p>
    <w:p w14:paraId="21D4EBF6" w14:textId="77777777" w:rsidR="00642F55" w:rsidRDefault="00642F55" w:rsidP="00642F55">
      <w:pPr>
        <w:spacing w:line="360" w:lineRule="auto"/>
        <w:jc w:val="both"/>
        <w:rPr>
          <w:rFonts w:ascii="Arial" w:hAnsi="Arial" w:cs="Arial"/>
          <w:b/>
          <w:bCs/>
        </w:rPr>
      </w:pPr>
    </w:p>
    <w:p w14:paraId="006CFA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1808" behindDoc="0" locked="0" layoutInCell="1" allowOverlap="1" wp14:anchorId="549442CC" wp14:editId="56D36007">
                <wp:simplePos x="0" y="0"/>
                <wp:positionH relativeFrom="column">
                  <wp:posOffset>2637790</wp:posOffset>
                </wp:positionH>
                <wp:positionV relativeFrom="paragraph">
                  <wp:posOffset>335915</wp:posOffset>
                </wp:positionV>
                <wp:extent cx="1895475" cy="723900"/>
                <wp:effectExtent l="57150" t="19050" r="9525" b="38100"/>
                <wp:wrapNone/>
                <wp:docPr id="14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75D01" id="Connector: Elbow 14" o:spid="_x0000_s1026" type="#_x0000_t33" style="position:absolute;margin-left:207.7pt;margin-top:26.45pt;width:149.25pt;height:57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&#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A+OIW1IAIAAJ8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67232" behindDoc="0" locked="0" layoutInCell="1" allowOverlap="1" wp14:anchorId="0617D72B" wp14:editId="5BA6524E">
                <wp:simplePos x="0" y="0"/>
                <wp:positionH relativeFrom="column">
                  <wp:posOffset>4438015</wp:posOffset>
                </wp:positionH>
                <wp:positionV relativeFrom="paragraph">
                  <wp:posOffset>226695</wp:posOffset>
                </wp:positionV>
                <wp:extent cx="1826895" cy="245745"/>
                <wp:effectExtent l="0" t="0" r="0" b="0"/>
                <wp:wrapNone/>
                <wp:docPr id="144"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0617D72B" id="_x0000_s1387" style="position:absolute;left:0;text-align:left;margin-left:349.45pt;margin-top:17.85pt;width:143.85pt;height:19.35pt;z-index:2527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NkR9nqMAQAA+wIAAA4AAAAAAAAA&#10;AAAAAAAALgIAAGRycy9lMm9Eb2MueG1sUEsBAi0AFAAGAAgAAAAhAKcO6KfgAAAACQEAAA8AAAAA&#10;AAAAAAAAAAAA5gMAAGRycy9kb3ducmV2LnhtbFBLBQYAAAAABAAEAPMAAADzBAAAAAA=&#10;" filled="f" stroked="f">
                <v:textbox style="mso-fit-shape-to-text:t">
                  <w:txbxContent>
                    <w:p w14:paraId="5FCC5709"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6FDAD063" w14:textId="77777777" w:rsidR="00642F55" w:rsidRDefault="00642F55" w:rsidP="00642F55">
      <w:pPr>
        <w:spacing w:line="360" w:lineRule="auto"/>
        <w:jc w:val="both"/>
        <w:rPr>
          <w:rFonts w:ascii="Arial" w:hAnsi="Arial" w:cs="Arial"/>
          <w:b/>
          <w:bCs/>
        </w:rPr>
      </w:pPr>
    </w:p>
    <w:p w14:paraId="38794F9E" w14:textId="77777777" w:rsidR="00642F55" w:rsidRDefault="00642F55" w:rsidP="00642F55">
      <w:pPr>
        <w:spacing w:line="360" w:lineRule="auto"/>
        <w:jc w:val="both"/>
        <w:rPr>
          <w:rFonts w:ascii="Arial" w:hAnsi="Arial" w:cs="Arial"/>
          <w:b/>
          <w:bCs/>
        </w:rPr>
      </w:pPr>
    </w:p>
    <w:p w14:paraId="20F023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94880" behindDoc="0" locked="0" layoutInCell="1" allowOverlap="1" wp14:anchorId="16B05155" wp14:editId="052CD8F0">
                <wp:simplePos x="0" y="0"/>
                <wp:positionH relativeFrom="column">
                  <wp:posOffset>728094</wp:posOffset>
                </wp:positionH>
                <wp:positionV relativeFrom="paragraph">
                  <wp:posOffset>150879</wp:posOffset>
                </wp:positionV>
                <wp:extent cx="2645410" cy="352425"/>
                <wp:effectExtent l="0" t="0" r="21590" b="28575"/>
                <wp:wrapNone/>
                <wp:docPr id="145"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6B05155" id="_x0000_s1388" type="#_x0000_t202" style="position:absolute;left:0;text-align:left;margin-left:57.35pt;margin-top:11.9pt;width:208.3pt;height:27.7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" filled="f" strokecolor="black [3213]">
                <v:textbox>
                  <w:txbxContent>
                    <w:p w14:paraId="3D33EABB"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3798AEA1" w14:textId="77777777" w:rsidR="00642F55" w:rsidRDefault="00642F55" w:rsidP="00642F55">
      <w:pPr>
        <w:spacing w:line="360" w:lineRule="auto"/>
        <w:jc w:val="both"/>
        <w:rPr>
          <w:rFonts w:ascii="Arial" w:hAnsi="Arial" w:cs="Arial"/>
          <w:b/>
          <w:bCs/>
        </w:rPr>
      </w:pPr>
    </w:p>
    <w:p w14:paraId="77703891" w14:textId="77777777" w:rsidR="00642F55" w:rsidRPr="00541ADC" w:rsidRDefault="00642F55" w:rsidP="00642F55">
      <w:pPr>
        <w:spacing w:line="360" w:lineRule="auto"/>
        <w:jc w:val="both"/>
        <w:rPr>
          <w:rFonts w:ascii="Arial" w:hAnsi="Arial" w:cs="Arial"/>
          <w:i/>
          <w:iCs/>
          <w:sz w:val="18"/>
          <w:szCs w:val="18"/>
        </w:rPr>
      </w:pPr>
      <w:r>
        <w:rPr>
          <w:rFonts w:ascii="Arial" w:hAnsi="Arial" w:cs="Arial"/>
          <w:b/>
          <w:bCs/>
        </w:rPr>
        <w:t>*</w:t>
      </w:r>
      <w:r w:rsidRPr="00541ADC">
        <w:rPr>
          <w:rFonts w:ascii="Arial" w:hAnsi="Arial" w:cs="Arial"/>
          <w:i/>
          <w:iCs/>
          <w:sz w:val="18"/>
          <w:szCs w:val="18"/>
        </w:rPr>
        <w:t>Overhead Cost includes Rent, Insurance and Utilities expenses</w:t>
      </w:r>
    </w:p>
    <w:p w14:paraId="01B68607" w14:textId="28979DA6" w:rsidR="00D45B00" w:rsidDel="00C568A4" w:rsidRDefault="00D45B00" w:rsidP="00642F55">
      <w:pPr>
        <w:spacing w:line="360" w:lineRule="auto"/>
        <w:jc w:val="both"/>
        <w:rPr>
          <w:del w:id="265" w:author="Hardik Malhotra" w:date="2021-11-25T17:24:00Z"/>
          <w:rFonts w:ascii="Arial" w:eastAsia="Verdana" w:hAnsi="Arial" w:cs="Arial"/>
          <w:b/>
          <w:bCs/>
          <w:color w:val="0F0E0E"/>
          <w:kern w:val="24"/>
          <w:sz w:val="24"/>
          <w:szCs w:val="24"/>
          <w:lang w:val="en-US"/>
        </w:rPr>
      </w:pPr>
    </w:p>
    <w:p w14:paraId="0EBDB0FE" w14:textId="6699120C" w:rsidR="00D45B00" w:rsidRDefault="00D45B00" w:rsidP="00642F55">
      <w:pPr>
        <w:spacing w:line="360" w:lineRule="auto"/>
        <w:jc w:val="both"/>
        <w:rPr>
          <w:rFonts w:ascii="Arial" w:eastAsia="Verdana" w:hAnsi="Arial" w:cs="Arial"/>
          <w:b/>
          <w:bCs/>
          <w:color w:val="0F0E0E"/>
          <w:kern w:val="24"/>
          <w:sz w:val="24"/>
          <w:szCs w:val="24"/>
          <w:lang w:val="en-US"/>
        </w:rPr>
      </w:pPr>
    </w:p>
    <w:p w14:paraId="19563286" w14:textId="00FF5106" w:rsidR="00862822" w:rsidRDefault="00862822" w:rsidP="00642F55">
      <w:pPr>
        <w:spacing w:line="360" w:lineRule="auto"/>
        <w:jc w:val="both"/>
        <w:rPr>
          <w:ins w:id="266" w:author="Hardik Malhotra" w:date="2021-11-25T17:24:00Z"/>
          <w:rFonts w:ascii="Arial" w:eastAsia="Verdana" w:hAnsi="Arial" w:cs="Arial"/>
          <w:b/>
          <w:bCs/>
          <w:color w:val="0F0E0E"/>
          <w:kern w:val="24"/>
          <w:sz w:val="24"/>
          <w:szCs w:val="24"/>
          <w:lang w:val="en-US"/>
        </w:rPr>
      </w:pPr>
    </w:p>
    <w:p w14:paraId="5DD3FCD7" w14:textId="77777777" w:rsidR="00C568A4" w:rsidRDefault="00C568A4" w:rsidP="00642F55">
      <w:pPr>
        <w:spacing w:line="360" w:lineRule="auto"/>
        <w:jc w:val="both"/>
        <w:rPr>
          <w:rFonts w:ascii="Arial" w:eastAsia="Verdana" w:hAnsi="Arial" w:cs="Arial"/>
          <w:b/>
          <w:bCs/>
          <w:color w:val="0F0E0E"/>
          <w:kern w:val="24"/>
          <w:sz w:val="24"/>
          <w:szCs w:val="24"/>
          <w:lang w:val="en-US"/>
        </w:rPr>
      </w:pPr>
    </w:p>
    <w:p w14:paraId="273709F7" w14:textId="2E15826C" w:rsidR="00642F55" w:rsidRDefault="00642F55" w:rsidP="00642F55">
      <w:pPr>
        <w:spacing w:line="360" w:lineRule="auto"/>
        <w:jc w:val="both"/>
        <w:rPr>
          <w:rFonts w:ascii="Arial" w:hAnsi="Arial" w:cs="Arial"/>
          <w:b/>
          <w:bCs/>
        </w:rPr>
      </w:pPr>
      <w:r w:rsidRPr="00517117">
        <w:rPr>
          <w:rFonts w:ascii="Arial" w:eastAsia="Verdana" w:hAnsi="Arial" w:cs="Arial"/>
          <w:b/>
          <w:bCs/>
          <w:color w:val="0F0E0E"/>
          <w:kern w:val="24"/>
          <w:sz w:val="24"/>
          <w:szCs w:val="24"/>
          <w:lang w:val="en-US"/>
        </w:rPr>
        <w:lastRenderedPageBreak/>
        <w:t>Value Chain Flow for Captive Solid Epoxy Resin Manufacturer</w:t>
      </w:r>
    </w:p>
    <w:p w14:paraId="058602CE" w14:textId="467356D4"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95552" behindDoc="0" locked="0" layoutInCell="1" allowOverlap="1" wp14:anchorId="248B255D" wp14:editId="092520C7">
                <wp:simplePos x="0" y="0"/>
                <wp:positionH relativeFrom="column">
                  <wp:posOffset>-38100</wp:posOffset>
                </wp:positionH>
                <wp:positionV relativeFrom="paragraph">
                  <wp:posOffset>77470</wp:posOffset>
                </wp:positionV>
                <wp:extent cx="1653540" cy="340242"/>
                <wp:effectExtent l="0" t="0" r="22860" b="22225"/>
                <wp:wrapNone/>
                <wp:docPr id="108" name="Text Box 108"/>
                <wp:cNvGraphicFramePr/>
                <a:graphic xmlns:a="http://schemas.openxmlformats.org/drawingml/2006/main">
                  <a:graphicData uri="http://schemas.microsoft.com/office/word/2010/wordprocessingShape">
                    <wps:wsp>
                      <wps:cNvSpPr txBox="1"/>
                      <wps:spPr>
                        <a:xfrm>
                          <a:off x="0" y="0"/>
                          <a:ext cx="1653540" cy="340242"/>
                        </a:xfrm>
                        <a:prstGeom prst="rect">
                          <a:avLst/>
                        </a:prstGeom>
                        <a:solidFill>
                          <a:schemeClr val="lt1"/>
                        </a:solidFill>
                        <a:ln w="6350">
                          <a:solidFill>
                            <a:prstClr val="black"/>
                          </a:solidFill>
                        </a:ln>
                      </wps:spPr>
                      <wps:txbx>
                        <w:txbxContent>
                          <w:p w14:paraId="0BC0E872" w14:textId="38489CC2" w:rsidR="00642F55" w:rsidRPr="007B5CA8" w:rsidRDefault="00642F55" w:rsidP="00642F55">
                            <w:pPr>
                              <w:rPr>
                                <w:lang w:val="en-US"/>
                              </w:rPr>
                            </w:pPr>
                            <w:r>
                              <w:rPr>
                                <w:lang w:val="en-US"/>
                              </w:rPr>
                              <w:t xml:space="preserve">Liquid Epoxy Resin </w:t>
                            </w:r>
                            <w:ins w:id="267" w:author="Ritu Kamra" w:date="2021-11-25T15:10:00Z">
                              <w:r w:rsidR="003A6391">
                                <w:rPr>
                                  <w:lang w:val="en-US"/>
                                </w:rPr>
                                <w:t>1.92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255D" id="Text Box 108" o:spid="_x0000_s1389" type="#_x0000_t202" style="position:absolute;left:0;text-align:left;margin-left:-3pt;margin-top:6.1pt;width:130.2pt;height:26.8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" fillcolor="white [3201]" strokeweight=".5pt">
                <v:textbox>
                  <w:txbxContent>
                    <w:p w14:paraId="0BC0E872" w14:textId="38489CC2" w:rsidR="00642F55" w:rsidRPr="007B5CA8" w:rsidRDefault="00642F55" w:rsidP="00642F55">
                      <w:pPr>
                        <w:rPr>
                          <w:lang w:val="en-US"/>
                        </w:rPr>
                      </w:pPr>
                      <w:r>
                        <w:rPr>
                          <w:lang w:val="en-US"/>
                        </w:rPr>
                        <w:t xml:space="preserve">Liquid Epoxy Resin </w:t>
                      </w:r>
                      <w:ins w:id="268" w:author="Ritu Kamra" w:date="2021-11-25T15:10:00Z">
                        <w:r w:rsidR="003A6391">
                          <w:rPr>
                            <w:lang w:val="en-US"/>
                          </w:rPr>
                          <w:t>1.92</w:t>
                        </w:r>
                      </w:ins>
                    </w:p>
                  </w:txbxContent>
                </v:textbox>
              </v:shape>
            </w:pict>
          </mc:Fallback>
        </mc:AlternateContent>
      </w:r>
      <w:r w:rsidRPr="00AA2B4E">
        <w:rPr>
          <w:rFonts w:ascii="Arial" w:hAnsi="Arial" w:cs="Arial"/>
          <w:noProof/>
        </w:rPr>
        <mc:AlternateContent>
          <mc:Choice Requires="wps">
            <w:drawing>
              <wp:anchor distT="0" distB="0" distL="114300" distR="114300" simplePos="0" relativeHeight="252679168" behindDoc="0" locked="0" layoutInCell="1" allowOverlap="1" wp14:anchorId="70672A69" wp14:editId="40D30038">
                <wp:simplePos x="0" y="0"/>
                <wp:positionH relativeFrom="column">
                  <wp:posOffset>2705100</wp:posOffset>
                </wp:positionH>
                <wp:positionV relativeFrom="paragraph">
                  <wp:posOffset>4656455</wp:posOffset>
                </wp:positionV>
                <wp:extent cx="1628775" cy="707390"/>
                <wp:effectExtent l="0" t="0" r="0" b="0"/>
                <wp:wrapNone/>
                <wp:docPr id="1555"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70672A69" id="_x0000_s1390" type="#_x0000_t202" style="position:absolute;left:0;text-align:left;margin-left:213pt;margin-top:366.65pt;width:128.25pt;height:55.7pt;z-index:25267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" filled="f" stroked="f">
                <v:textbox style="mso-fit-shape-to-text:t">
                  <w:txbxContent>
                    <w:p w14:paraId="02A20F18"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68928" behindDoc="0" locked="0" layoutInCell="1" allowOverlap="1" wp14:anchorId="79BC4AC4" wp14:editId="478D4D05">
                <wp:simplePos x="0" y="0"/>
                <wp:positionH relativeFrom="column">
                  <wp:posOffset>2768600</wp:posOffset>
                </wp:positionH>
                <wp:positionV relativeFrom="paragraph">
                  <wp:posOffset>4340860</wp:posOffset>
                </wp:positionV>
                <wp:extent cx="1151255" cy="245745"/>
                <wp:effectExtent l="0" t="0" r="0" b="0"/>
                <wp:wrapNone/>
                <wp:docPr id="155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79BC4AC4" id="_x0000_s1391" style="position:absolute;left:0;text-align:left;margin-left:218pt;margin-top:341.8pt;width:90.65pt;height:19.35pt;z-index:252668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DxqswyFAQAA+QIAAA4AAAAAAAAAAAAAAAAA&#10;LgIAAGRycy9lMm9Eb2MueG1sUEsBAi0AFAAGAAgAAAAhAHjIj7bhAAAACwEAAA8AAAAAAAAAAAAA&#10;AAAA3wMAAGRycy9kb3ducmV2LnhtbFBLBQYAAAAABAAEAPMAAADtBAAAAAA=&#10;" filled="f" stroked="f">
                <v:textbox style="mso-fit-shape-to-text:t">
                  <w:txbxContent>
                    <w:p w14:paraId="1E29CF9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Pr>
          <w:rFonts w:ascii="Arial" w:hAnsi="Arial" w:cs="Arial"/>
          <w:noProof/>
        </w:rPr>
        <mc:AlternateContent>
          <mc:Choice Requires="wps">
            <w:drawing>
              <wp:anchor distT="0" distB="0" distL="114300" distR="114300" simplePos="0" relativeHeight="252691456" behindDoc="0" locked="0" layoutInCell="1" allowOverlap="1" wp14:anchorId="3B8225D8" wp14:editId="75F16EC8">
                <wp:simplePos x="0" y="0"/>
                <wp:positionH relativeFrom="column">
                  <wp:posOffset>2056765</wp:posOffset>
                </wp:positionH>
                <wp:positionV relativeFrom="paragraph">
                  <wp:posOffset>2303780</wp:posOffset>
                </wp:positionV>
                <wp:extent cx="1038225" cy="533400"/>
                <wp:effectExtent l="38100" t="0" r="9525" b="95250"/>
                <wp:wrapTopAndBottom/>
                <wp:docPr id="129" name="Connector: Elbow 129"/>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59CC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9" o:spid="_x0000_s1026" type="#_x0000_t34" style="position:absolute;margin-left:161.95pt;margin-top:181.4pt;width:81.75pt;height:42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OFHSrPdAQAABw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Pr>
          <w:rFonts w:ascii="Arial" w:hAnsi="Arial" w:cs="Arial"/>
          <w:noProof/>
        </w:rPr>
        <mc:AlternateContent>
          <mc:Choice Requires="wps">
            <w:drawing>
              <wp:anchor distT="0" distB="0" distL="114300" distR="114300" simplePos="0" relativeHeight="252692480" behindDoc="0" locked="0" layoutInCell="1" allowOverlap="1" wp14:anchorId="17061386" wp14:editId="5F27C927">
                <wp:simplePos x="0" y="0"/>
                <wp:positionH relativeFrom="column">
                  <wp:posOffset>4624070</wp:posOffset>
                </wp:positionH>
                <wp:positionV relativeFrom="paragraph">
                  <wp:posOffset>3180080</wp:posOffset>
                </wp:positionV>
                <wp:extent cx="1647825" cy="457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4E4E1C47" w14:textId="68CC8B33" w:rsidR="00642F55" w:rsidRDefault="00642F55" w:rsidP="00642F55">
                            <w:r w:rsidRPr="00476B63">
                              <w:t xml:space="preserve">Current Selling Price (USD </w:t>
                            </w:r>
                            <w:ins w:id="269" w:author="Ritu Kamra" w:date="2021-11-25T15:25:00Z">
                              <w:r w:rsidR="00067A2E">
                                <w:t>2</w:t>
                              </w:r>
                            </w:ins>
                            <w:del w:id="270" w:author="Ritu Kamra" w:date="2021-11-25T15:25:00Z">
                              <w:r w:rsidRPr="00476B63" w:rsidDel="00067A2E">
                                <w:delText>3</w:delText>
                              </w:r>
                            </w:del>
                            <w:r w:rsidRPr="00476B63">
                              <w:t>.</w:t>
                            </w:r>
                            <w:ins w:id="271" w:author="Ritu Kamra" w:date="2021-11-25T15:19:00Z">
                              <w:r w:rsidR="00077AFA">
                                <w:t>60</w:t>
                              </w:r>
                            </w:ins>
                            <w:del w:id="272" w:author="Ritu Kamra" w:date="2021-11-25T15:19:00Z">
                              <w:r w:rsidRPr="00476B63" w:rsidDel="00077AFA">
                                <w:delText>49</w:delText>
                              </w:r>
                            </w:del>
                            <w:r w:rsidRPr="00476B63">
                              <w:t>/kg) In-Direct</w:t>
                            </w:r>
                            <w: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1386" id="Text Box 130" o:spid="_x0000_s1392" type="#_x0000_t202" style="position:absolute;left:0;text-align:left;margin-left:364.1pt;margin-top:250.4pt;width:129.75pt;height:36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Butj4JQAgAArgQAAA4AAAAAAAAAAAAAAAAALgIAAGRycy9lMm9Eb2MueG1sUEsBAi0AFAAGAAgA&#10;AAAhANrFWbrcAAAACwEAAA8AAAAAAAAAAAAAAAAAqgQAAGRycy9kb3ducmV2LnhtbFBLBQYAAAAA&#10;BAAEAPMAAACzBQAAAAA=&#10;" fillcolor="white [3201]" strokeweight=".5pt">
                <v:textbox>
                  <w:txbxContent>
                    <w:p w14:paraId="4E4E1C47" w14:textId="68CC8B33" w:rsidR="00642F55" w:rsidRDefault="00642F55" w:rsidP="00642F55">
                      <w:r w:rsidRPr="00476B63">
                        <w:t xml:space="preserve">Current Selling Price (USD </w:t>
                      </w:r>
                      <w:ins w:id="273" w:author="Ritu Kamra" w:date="2021-11-25T15:25:00Z">
                        <w:r w:rsidR="00067A2E">
                          <w:t>2</w:t>
                        </w:r>
                      </w:ins>
                      <w:del w:id="274" w:author="Ritu Kamra" w:date="2021-11-25T15:25:00Z">
                        <w:r w:rsidRPr="00476B63" w:rsidDel="00067A2E">
                          <w:delText>3</w:delText>
                        </w:r>
                      </w:del>
                      <w:r w:rsidRPr="00476B63">
                        <w:t>.</w:t>
                      </w:r>
                      <w:ins w:id="275" w:author="Ritu Kamra" w:date="2021-11-25T15:19:00Z">
                        <w:r w:rsidR="00077AFA">
                          <w:t>60</w:t>
                        </w:r>
                      </w:ins>
                      <w:del w:id="276" w:author="Ritu Kamra" w:date="2021-11-25T15:19:00Z">
                        <w:r w:rsidRPr="00476B63" w:rsidDel="00077AFA">
                          <w:delText>49</w:delText>
                        </w:r>
                      </w:del>
                      <w:r w:rsidRPr="00476B63">
                        <w:t>/kg) In-Direct</w:t>
                      </w:r>
                      <w:r>
                        <w:t xml:space="preserve"> Sales</w:t>
                      </w:r>
                    </w:p>
                  </w:txbxContent>
                </v:textbox>
              </v:shape>
            </w:pict>
          </mc:Fallback>
        </mc:AlternateContent>
      </w:r>
      <w:r>
        <w:rPr>
          <w:rFonts w:ascii="Arial" w:hAnsi="Arial" w:cs="Arial"/>
          <w:noProof/>
        </w:rPr>
        <mc:AlternateContent>
          <mc:Choice Requires="wps">
            <w:drawing>
              <wp:anchor distT="0" distB="0" distL="114300" distR="114300" simplePos="0" relativeHeight="252693504" behindDoc="0" locked="0" layoutInCell="1" allowOverlap="1" wp14:anchorId="145CD654" wp14:editId="48972357">
                <wp:simplePos x="0" y="0"/>
                <wp:positionH relativeFrom="column">
                  <wp:posOffset>5829300</wp:posOffset>
                </wp:positionH>
                <wp:positionV relativeFrom="paragraph">
                  <wp:posOffset>2332990</wp:posOffset>
                </wp:positionV>
                <wp:extent cx="0" cy="828000"/>
                <wp:effectExtent l="76200" t="0" r="57150" b="48895"/>
                <wp:wrapNone/>
                <wp:docPr id="82" name="Straight Arrow Connector 82"/>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6A0633C" id="Straight Arrow Connector 82" o:spid="_x0000_s1026" type="#_x0000_t32" style="position:absolute;margin-left:459pt;margin-top:183.7pt;width:0;height:65.2pt;z-index:25269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90432" behindDoc="0" locked="0" layoutInCell="1" allowOverlap="1" wp14:anchorId="71872D91" wp14:editId="06FD1281">
                <wp:simplePos x="0" y="0"/>
                <wp:positionH relativeFrom="column">
                  <wp:posOffset>5848350</wp:posOffset>
                </wp:positionH>
                <wp:positionV relativeFrom="paragraph">
                  <wp:posOffset>1122680</wp:posOffset>
                </wp:positionV>
                <wp:extent cx="0" cy="503555"/>
                <wp:effectExtent l="76200" t="0" r="57150" b="48895"/>
                <wp:wrapNone/>
                <wp:docPr id="88" name="Straight Arrow Connector 8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7727BAA" id="_x0000_t32" coordsize="21600,21600" o:spt="32" o:oned="t" path="m,l21600,21600e" filled="f">
                <v:path arrowok="t" fillok="f" o:connecttype="none"/>
                <o:lock v:ext="edit" shapetype="t"/>
              </v:shapetype>
              <v:shape id="Straight Arrow Connector 88" o:spid="_x0000_s1026" type="#_x0000_t32" style="position:absolute;margin-left:460.5pt;margin-top:88.4pt;width:0;height:39.65pt;z-index:25269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684288" behindDoc="0" locked="0" layoutInCell="1" allowOverlap="1" wp14:anchorId="218127F4" wp14:editId="72E67230">
                <wp:simplePos x="0" y="0"/>
                <wp:positionH relativeFrom="column">
                  <wp:posOffset>2085975</wp:posOffset>
                </wp:positionH>
                <wp:positionV relativeFrom="paragraph">
                  <wp:posOffset>455930</wp:posOffset>
                </wp:positionV>
                <wp:extent cx="1261110" cy="485775"/>
                <wp:effectExtent l="0" t="0" r="15240" b="28575"/>
                <wp:wrapNone/>
                <wp:docPr id="1559" name="Text Box 155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259FBEC4" w14:textId="614C7F3D" w:rsidR="00642F55" w:rsidRPr="00476B63" w:rsidRDefault="00642F55" w:rsidP="00642F55">
                            <w:pPr>
                              <w:jc w:val="center"/>
                            </w:pPr>
                            <w:r w:rsidRPr="00476B63">
                              <w:t xml:space="preserve">Raw Material Cost (USD </w:t>
                            </w:r>
                            <w:ins w:id="277" w:author="Ritu Kamra" w:date="2021-11-25T15:17:00Z">
                              <w:r w:rsidR="00077AFA">
                                <w:t>1.</w:t>
                              </w:r>
                            </w:ins>
                            <w:ins w:id="278" w:author="Ritu Kamra" w:date="2021-11-25T15:27:00Z">
                              <w:r w:rsidR="00067A2E">
                                <w:t>38</w:t>
                              </w:r>
                            </w:ins>
                            <w:del w:id="279" w:author="Ritu Kamra" w:date="2021-11-25T15:17:00Z">
                              <w:r w:rsidRPr="00476B63" w:rsidDel="00077AFA">
                                <w:delText>2.05</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127F4" id="Text Box 1559" o:spid="_x0000_s1393" type="#_x0000_t202" style="position:absolute;left:0;text-align:left;margin-left:164.25pt;margin-top:35.9pt;width:99.3pt;height:38.25pt;z-index:25268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C+FQ0JUwIAALAEAAAOAAAAAAAAAAAAAAAAAC4CAABkcnMvZTJvRG9jLnhtbFBLAQItABQA&#10;BgAIAAAAIQCIkMzQ3QAAAAoBAAAPAAAAAAAAAAAAAAAAAK0EAABkcnMvZG93bnJldi54bWxQSwUG&#10;AAAAAAQABADzAAAAtwUAAAAA&#10;" fillcolor="white [3201]" strokeweight=".5pt">
                <v:textbox>
                  <w:txbxContent>
                    <w:p w14:paraId="259FBEC4" w14:textId="614C7F3D" w:rsidR="00642F55" w:rsidRPr="00476B63" w:rsidRDefault="00642F55" w:rsidP="00642F55">
                      <w:pPr>
                        <w:jc w:val="center"/>
                      </w:pPr>
                      <w:r w:rsidRPr="00476B63">
                        <w:t xml:space="preserve">Raw Material Cost (USD </w:t>
                      </w:r>
                      <w:ins w:id="280" w:author="Ritu Kamra" w:date="2021-11-25T15:17:00Z">
                        <w:r w:rsidR="00077AFA">
                          <w:t>1.</w:t>
                        </w:r>
                      </w:ins>
                      <w:ins w:id="281" w:author="Ritu Kamra" w:date="2021-11-25T15:27:00Z">
                        <w:r w:rsidR="00067A2E">
                          <w:t>38</w:t>
                        </w:r>
                      </w:ins>
                      <w:del w:id="282" w:author="Ritu Kamra" w:date="2021-11-25T15:17:00Z">
                        <w:r w:rsidRPr="00476B63" w:rsidDel="00077AFA">
                          <w:delText>2.05</w:delText>
                        </w:r>
                      </w:del>
                      <w:r w:rsidRPr="00476B63">
                        <w:t>/kg)</w:t>
                      </w:r>
                    </w:p>
                  </w:txbxContent>
                </v:textbox>
              </v:shape>
            </w:pict>
          </mc:Fallback>
        </mc:AlternateContent>
      </w:r>
      <w:r>
        <w:rPr>
          <w:rFonts w:ascii="Arial" w:hAnsi="Arial" w:cs="Arial"/>
          <w:noProof/>
        </w:rPr>
        <mc:AlternateContent>
          <mc:Choice Requires="wps">
            <w:drawing>
              <wp:anchor distT="0" distB="0" distL="114300" distR="114300" simplePos="0" relativeHeight="252683264" behindDoc="0" locked="0" layoutInCell="1" allowOverlap="1" wp14:anchorId="0DB77E45" wp14:editId="5373E705">
                <wp:simplePos x="0" y="0"/>
                <wp:positionH relativeFrom="column">
                  <wp:posOffset>1657350</wp:posOffset>
                </wp:positionH>
                <wp:positionV relativeFrom="paragraph">
                  <wp:posOffset>722630</wp:posOffset>
                </wp:positionV>
                <wp:extent cx="431800" cy="0"/>
                <wp:effectExtent l="0" t="76200" r="25400" b="95250"/>
                <wp:wrapNone/>
                <wp:docPr id="94" name="Straight Arrow Connector 9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A980A" id="Straight Arrow Connector 94" o:spid="_x0000_s1026" type="#_x0000_t32" style="position:absolute;margin-left:130.5pt;margin-top:56.9pt;width:34pt;height:0;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1QEAAAEEAAAOAAAAZHJzL2Uyb0RvYy54bWysU9uO0zAQfUfiHyy/06TLCi1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fybfXUgTl+Y7u&#10;CZXdDyTeIcZRbGMI7GNEwSns15jyimHbsMPzKqcdFvFHg758WZY4Vo9Ps8dwJKF58/r18qblm9CX&#10;o+YRlzDTR4helJ9O5jOPmcCyWqwOnzJxZwZeAKWpCyWSsu596AWdEishtCrsHRTanF5SmkJ/Ilz/&#10;6ORggn8Fw0YwxalNHUHYOhQHxcOjtIZAy7kSZxeYsc7NwLby+yfwnF+gUMfzKeAZUTvHQDPY2xDx&#10;b93peKFspvyLA5PuYsFD7E/1Kqs1PGfVq/ObKIP867rCH1/u5icA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NjC74TVAQAA&#10;A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4048" behindDoc="0" locked="0" layoutInCell="1" allowOverlap="1" wp14:anchorId="20728F5F" wp14:editId="65F30035">
                <wp:simplePos x="0" y="0"/>
                <wp:positionH relativeFrom="column">
                  <wp:posOffset>4678045</wp:posOffset>
                </wp:positionH>
                <wp:positionV relativeFrom="paragraph">
                  <wp:posOffset>3876040</wp:posOffset>
                </wp:positionV>
                <wp:extent cx="1431925" cy="245745"/>
                <wp:effectExtent l="0" t="0" r="0" b="0"/>
                <wp:wrapNone/>
                <wp:docPr id="97"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20728F5F" id="_x0000_s1394" type="#_x0000_t202" style="position:absolute;left:0;text-align:left;margin-left:368.35pt;margin-top:305.2pt;width:112.75pt;height:19.35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" filled="f" stroked="f">
                <v:textbox style="mso-fit-shape-to-text:t">
                  <w:txbxContent>
                    <w:p w14:paraId="7C66190D"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685312" behindDoc="0" locked="0" layoutInCell="1" allowOverlap="1" wp14:anchorId="365BE325" wp14:editId="7E25DFE0">
                <wp:simplePos x="0" y="0"/>
                <wp:positionH relativeFrom="column">
                  <wp:posOffset>3347085</wp:posOffset>
                </wp:positionH>
                <wp:positionV relativeFrom="paragraph">
                  <wp:posOffset>694055</wp:posOffset>
                </wp:positionV>
                <wp:extent cx="74295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DE0B1" id="Straight Arrow Connector 99" o:spid="_x0000_s1026" type="#_x0000_t32" style="position:absolute;margin-left:263.55pt;margin-top:54.65pt;width:58.5pt;height:0;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675072" behindDoc="0" locked="0" layoutInCell="1" allowOverlap="1" wp14:anchorId="0E0A81A0" wp14:editId="441B844F">
                <wp:simplePos x="0" y="0"/>
                <wp:positionH relativeFrom="column">
                  <wp:posOffset>952500</wp:posOffset>
                </wp:positionH>
                <wp:positionV relativeFrom="paragraph">
                  <wp:posOffset>2837180</wp:posOffset>
                </wp:positionV>
                <wp:extent cx="1104900" cy="473710"/>
                <wp:effectExtent l="95250" t="19050" r="0" b="40640"/>
                <wp:wrapNone/>
                <wp:docPr id="100"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A25A4" id="Connector: Elbow 19" o:spid="_x0000_s1026" type="#_x0000_t33" style="position:absolute;margin-left:75pt;margin-top:223.4pt;width:87pt;height:37.3pt;rotation:180;flip:y;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0LGg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673024" behindDoc="0" locked="0" layoutInCell="1" allowOverlap="1" wp14:anchorId="6EAF927A" wp14:editId="609352F8">
                <wp:simplePos x="0" y="0"/>
                <wp:positionH relativeFrom="column">
                  <wp:posOffset>1132840</wp:posOffset>
                </wp:positionH>
                <wp:positionV relativeFrom="paragraph">
                  <wp:posOffset>3169285</wp:posOffset>
                </wp:positionV>
                <wp:extent cx="1431925" cy="245745"/>
                <wp:effectExtent l="0" t="0" r="0" b="0"/>
                <wp:wrapNone/>
                <wp:docPr id="101"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EAF927A" id="_x0000_s1395" type="#_x0000_t202" style="position:absolute;left:0;text-align:left;margin-left:89.2pt;margin-top:249.55pt;width:112.75pt;height:19.3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" filled="f" stroked="f">
                <v:textbox style="mso-fit-shape-to-text:t">
                  <w:txbxContent>
                    <w:p w14:paraId="73DBFC3C"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6096" behindDoc="0" locked="0" layoutInCell="1" allowOverlap="1" wp14:anchorId="0EE2EFA7" wp14:editId="3310A14D">
                <wp:simplePos x="0" y="0"/>
                <wp:positionH relativeFrom="column">
                  <wp:posOffset>573405</wp:posOffset>
                </wp:positionH>
                <wp:positionV relativeFrom="paragraph">
                  <wp:posOffset>3633470</wp:posOffset>
                </wp:positionV>
                <wp:extent cx="1510665" cy="400050"/>
                <wp:effectExtent l="0" t="0" r="0" b="0"/>
                <wp:wrapNone/>
                <wp:docPr id="102"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9687505" w14:textId="0710DF5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83" w:author="Ritu Kamra" w:date="2021-11-25T15:27:00Z">
                              <w:r w:rsidR="00067A2E">
                                <w:rPr>
                                  <w:rFonts w:ascii="Verdana" w:eastAsia="Verdana" w:hAnsi="Verdana" w:cs="Verdana"/>
                                  <w:b/>
                                  <w:bCs/>
                                  <w:color w:val="538135" w:themeColor="accent6" w:themeShade="BF"/>
                                  <w:kern w:val="24"/>
                                  <w:sz w:val="20"/>
                                  <w:szCs w:val="20"/>
                                  <w:lang w:val="en-US"/>
                                </w:rPr>
                                <w:t>50</w:t>
                              </w:r>
                            </w:ins>
                            <w:del w:id="284" w:author="Ritu Kamra" w:date="2021-11-25T15:15:00Z">
                              <w:r w:rsidDel="00077AFA">
                                <w:rPr>
                                  <w:rFonts w:ascii="Verdana" w:eastAsia="Verdana" w:hAnsi="Verdana" w:cs="Verdana"/>
                                  <w:b/>
                                  <w:bCs/>
                                  <w:color w:val="538135" w:themeColor="accent6" w:themeShade="BF"/>
                                  <w:kern w:val="24"/>
                                  <w:sz w:val="20"/>
                                  <w:szCs w:val="20"/>
                                  <w:lang w:val="en-US"/>
                                </w:rPr>
                                <w:delText>24</w:delText>
                              </w:r>
                            </w:del>
                            <w:del w:id="285" w:author="Ritu Kamra" w:date="2021-11-25T15:16:00Z">
                              <w:r w:rsidDel="00077AFA">
                                <w:rPr>
                                  <w:rFonts w:ascii="Verdana" w:eastAsia="Verdana" w:hAnsi="Verdana" w:cs="Verdana"/>
                                  <w:b/>
                                  <w:bCs/>
                                  <w:color w:val="538135" w:themeColor="accent6" w:themeShade="BF"/>
                                  <w:kern w:val="24"/>
                                  <w:sz w:val="20"/>
                                  <w:szCs w:val="20"/>
                                  <w:lang w:val="en-US"/>
                                </w:rPr>
                                <w:delText>.01</w:delText>
                              </w:r>
                            </w:del>
                            <w:r>
                              <w:rPr>
                                <w:rFonts w:ascii="Verdana" w:eastAsia="Verdana" w:hAnsi="Verdana" w:cs="Verdana"/>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0EE2EFA7" id="_x0000_s1396" type="#_x0000_t202" style="position:absolute;left:0;text-align:left;margin-left:45.15pt;margin-top:286.1pt;width:118.95pt;height:31.5pt;z-index:2526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" filled="f" stroked="f">
                <v:textbox style="mso-fit-shape-to-text:t">
                  <w:txbxContent>
                    <w:p w14:paraId="59687505" w14:textId="0710DF5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286" w:author="Ritu Kamra" w:date="2021-11-25T15:27:00Z">
                        <w:r w:rsidR="00067A2E">
                          <w:rPr>
                            <w:rFonts w:ascii="Verdana" w:eastAsia="Verdana" w:hAnsi="Verdana" w:cs="Verdana"/>
                            <w:b/>
                            <w:bCs/>
                            <w:color w:val="538135" w:themeColor="accent6" w:themeShade="BF"/>
                            <w:kern w:val="24"/>
                            <w:sz w:val="20"/>
                            <w:szCs w:val="20"/>
                            <w:lang w:val="en-US"/>
                          </w:rPr>
                          <w:t>50</w:t>
                        </w:r>
                      </w:ins>
                      <w:del w:id="287" w:author="Ritu Kamra" w:date="2021-11-25T15:15:00Z">
                        <w:r w:rsidDel="00077AFA">
                          <w:rPr>
                            <w:rFonts w:ascii="Verdana" w:eastAsia="Verdana" w:hAnsi="Verdana" w:cs="Verdana"/>
                            <w:b/>
                            <w:bCs/>
                            <w:color w:val="538135" w:themeColor="accent6" w:themeShade="BF"/>
                            <w:kern w:val="24"/>
                            <w:sz w:val="20"/>
                            <w:szCs w:val="20"/>
                            <w:lang w:val="en-US"/>
                          </w:rPr>
                          <w:delText>24</w:delText>
                        </w:r>
                      </w:del>
                      <w:del w:id="288" w:author="Ritu Kamra" w:date="2021-11-25T15:16:00Z">
                        <w:r w:rsidDel="00077AFA">
                          <w:rPr>
                            <w:rFonts w:ascii="Verdana" w:eastAsia="Verdana" w:hAnsi="Verdana" w:cs="Verdana"/>
                            <w:b/>
                            <w:bCs/>
                            <w:color w:val="538135" w:themeColor="accent6" w:themeShade="BF"/>
                            <w:kern w:val="24"/>
                            <w:sz w:val="20"/>
                            <w:szCs w:val="20"/>
                            <w:lang w:val="en-US"/>
                          </w:rPr>
                          <w:delText>.01</w:delText>
                        </w:r>
                      </w:del>
                      <w:r>
                        <w:rPr>
                          <w:rFonts w:ascii="Verdana" w:eastAsia="Verdana" w:hAnsi="Verdana" w:cs="Verdana"/>
                          <w:b/>
                          <w:bCs/>
                          <w:color w:val="538135" w:themeColor="accent6" w:themeShade="BF"/>
                          <w:kern w:val="24"/>
                          <w:sz w:val="20"/>
                          <w:szCs w:val="20"/>
                          <w:lang w:val="en-US"/>
                        </w:rPr>
                        <w:t>%</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672000" behindDoc="0" locked="0" layoutInCell="1" allowOverlap="1" wp14:anchorId="2008D354" wp14:editId="0D9FF484">
                <wp:simplePos x="0" y="0"/>
                <wp:positionH relativeFrom="column">
                  <wp:posOffset>0</wp:posOffset>
                </wp:positionH>
                <wp:positionV relativeFrom="paragraph">
                  <wp:posOffset>4872355</wp:posOffset>
                </wp:positionV>
                <wp:extent cx="2736850" cy="400050"/>
                <wp:effectExtent l="0" t="0" r="0" b="0"/>
                <wp:wrapNone/>
                <wp:docPr id="103"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008D354" id="_x0000_s1397" style="position:absolute;left:0;text-align:left;margin-left:0;margin-top:383.65pt;width:215.5pt;height:31.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TcbTziwEAAPsCAAAOAAAAAAAAAAAA&#10;AAAAAC4CAABkcnMvZTJvRG9jLnhtbFBLAQItABQABgAIAAAAIQB5EaVf3wAAAAgBAAAPAAAAAAAA&#10;AAAAAAAAAOUDAABkcnMvZG93bnJldi54bWxQSwUGAAAAAAQABADzAAAA8QQAAAAA&#10;" filled="f" stroked="f">
                <v:textbox style="mso-fit-shape-to-text:t">
                  <w:txbxContent>
                    <w:p w14:paraId="175E17F6"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0126438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0192" behindDoc="0" locked="0" layoutInCell="1" allowOverlap="1" wp14:anchorId="4C742BDE" wp14:editId="1FC3BB2B">
                <wp:simplePos x="0" y="0"/>
                <wp:positionH relativeFrom="column">
                  <wp:posOffset>-38100</wp:posOffset>
                </wp:positionH>
                <wp:positionV relativeFrom="paragraph">
                  <wp:posOffset>125095</wp:posOffset>
                </wp:positionV>
                <wp:extent cx="1666875" cy="3429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1666875" cy="342900"/>
                        </a:xfrm>
                        <a:prstGeom prst="rect">
                          <a:avLst/>
                        </a:prstGeom>
                        <a:solidFill>
                          <a:schemeClr val="lt1"/>
                        </a:solidFill>
                        <a:ln w="6350">
                          <a:solidFill>
                            <a:prstClr val="black"/>
                          </a:solidFill>
                        </a:ln>
                      </wps:spPr>
                      <wps:txbx>
                        <w:txbxContent>
                          <w:p w14:paraId="0FC9F55D" w14:textId="3A66EB12" w:rsidR="00642F55" w:rsidRDefault="00642F55" w:rsidP="00642F55">
                            <w:r>
                              <w:t>Bisphenol-A</w:t>
                            </w:r>
                            <w:ins w:id="289" w:author="Ritu Kamra" w:date="2021-11-25T15:10:00Z">
                              <w:r w:rsidR="003A6391">
                                <w:t xml:space="preserve"> 1.3</w:t>
                              </w:r>
                            </w:ins>
                            <w:ins w:id="290" w:author="Ritu Kamra" w:date="2021-11-25T15:11:00Z">
                              <w:r w:rsidR="003A6391">
                                <w:t>5</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42BDE" id="Text Box 92" o:spid="_x0000_s1398" type="#_x0000_t202" style="position:absolute;left:0;text-align:left;margin-left:-3pt;margin-top:9.85pt;width:131.25pt;height:27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" fillcolor="white [3201]" strokeweight=".5pt">
                <v:textbox>
                  <w:txbxContent>
                    <w:p w14:paraId="0FC9F55D" w14:textId="3A66EB12" w:rsidR="00642F55" w:rsidRDefault="00642F55" w:rsidP="00642F55">
                      <w:r>
                        <w:t>Bisphenol-A</w:t>
                      </w:r>
                      <w:ins w:id="291" w:author="Ritu Kamra" w:date="2021-11-25T15:10:00Z">
                        <w:r w:rsidR="003A6391">
                          <w:t xml:space="preserve"> 1.3</w:t>
                        </w:r>
                      </w:ins>
                      <w:ins w:id="292" w:author="Ritu Kamra" w:date="2021-11-25T15:11:00Z">
                        <w:r w:rsidR="003A6391">
                          <w:t>5</w:t>
                        </w:r>
                      </w:ins>
                    </w:p>
                  </w:txbxContent>
                </v:textbox>
              </v:shape>
            </w:pict>
          </mc:Fallback>
        </mc:AlternateContent>
      </w:r>
      <w:r>
        <w:rPr>
          <w:rFonts w:ascii="Arial" w:hAnsi="Arial" w:cs="Arial"/>
          <w:noProof/>
        </w:rPr>
        <mc:AlternateContent>
          <mc:Choice Requires="wps">
            <w:drawing>
              <wp:anchor distT="0" distB="0" distL="114300" distR="114300" simplePos="0" relativeHeight="252686336" behindDoc="0" locked="0" layoutInCell="1" allowOverlap="1" wp14:anchorId="32F01A18" wp14:editId="4025CA68">
                <wp:simplePos x="0" y="0"/>
                <wp:positionH relativeFrom="column">
                  <wp:posOffset>4067175</wp:posOffset>
                </wp:positionH>
                <wp:positionV relativeFrom="paragraph">
                  <wp:posOffset>96520</wp:posOffset>
                </wp:positionV>
                <wp:extent cx="2152650" cy="6572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152650" cy="657225"/>
                        </a:xfrm>
                        <a:prstGeom prst="rect">
                          <a:avLst/>
                        </a:prstGeom>
                        <a:solidFill>
                          <a:schemeClr val="lt1"/>
                        </a:solidFill>
                        <a:ln w="6350">
                          <a:solidFill>
                            <a:prstClr val="black"/>
                          </a:solidFill>
                        </a:ln>
                      </wps:spPr>
                      <wps:txbx>
                        <w:txbxContent>
                          <w:p w14:paraId="51D69EB7" w14:textId="7C34361C" w:rsidR="00642F55" w:rsidRDefault="00642F55" w:rsidP="00642F55">
                            <w:r>
                              <w:t>Overhead + Packaging Cost (</w:t>
                            </w:r>
                            <w:r w:rsidRPr="008A1F54">
                              <w:rPr>
                                <w:b/>
                                <w:bCs/>
                              </w:rPr>
                              <w:t>USD</w:t>
                            </w:r>
                            <w:r>
                              <w:t xml:space="preserve"> 0.</w:t>
                            </w:r>
                            <w:ins w:id="293" w:author="Ritu Kamra" w:date="2021-11-25T15:13:00Z">
                              <w:r w:rsidR="003A6391">
                                <w:t>4</w:t>
                              </w:r>
                            </w:ins>
                            <w:del w:id="294" w:author="Ritu Kamra" w:date="2021-11-25T15:13:00Z">
                              <w:r w:rsidDel="003A6391">
                                <w:delText>72</w:delText>
                              </w:r>
                            </w:del>
                            <w:r>
                              <w:t xml:space="preserve"> /kg)</w:t>
                            </w:r>
                          </w:p>
                          <w:p w14:paraId="3193B995"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01A18" id="Text Box 89" o:spid="_x0000_s1399" type="#_x0000_t202" style="position:absolute;left:0;text-align:left;margin-left:320.25pt;margin-top:7.6pt;width:169.5pt;height:51.7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" fillcolor="white [3201]" strokeweight=".5pt">
                <v:textbox>
                  <w:txbxContent>
                    <w:p w14:paraId="51D69EB7" w14:textId="7C34361C" w:rsidR="00642F55" w:rsidRDefault="00642F55" w:rsidP="00642F55">
                      <w:r>
                        <w:t>Overhead + Packaging Cost (</w:t>
                      </w:r>
                      <w:r w:rsidRPr="008A1F54">
                        <w:rPr>
                          <w:b/>
                          <w:bCs/>
                        </w:rPr>
                        <w:t>USD</w:t>
                      </w:r>
                      <w:r>
                        <w:t xml:space="preserve"> 0.</w:t>
                      </w:r>
                      <w:ins w:id="295" w:author="Ritu Kamra" w:date="2021-11-25T15:13:00Z">
                        <w:r w:rsidR="003A6391">
                          <w:t>4</w:t>
                        </w:r>
                      </w:ins>
                      <w:del w:id="296" w:author="Ritu Kamra" w:date="2021-11-25T15:13:00Z">
                        <w:r w:rsidDel="003A6391">
                          <w:delText>72</w:delText>
                        </w:r>
                      </w:del>
                      <w:r>
                        <w:t xml:space="preserve"> /kg)</w:t>
                      </w:r>
                    </w:p>
                    <w:p w14:paraId="3193B995" w14:textId="77777777" w:rsidR="00642F55" w:rsidRDefault="00642F55" w:rsidP="00642F55"/>
                  </w:txbxContent>
                </v:textbox>
              </v:shape>
            </w:pict>
          </mc:Fallback>
        </mc:AlternateContent>
      </w:r>
      <w:r>
        <w:rPr>
          <w:rFonts w:ascii="Arial" w:hAnsi="Arial" w:cs="Arial"/>
          <w:b/>
          <w:bCs/>
        </w:rPr>
        <w:t xml:space="preserve">                                                                                          </w:t>
      </w:r>
    </w:p>
    <w:p w14:paraId="33FA19D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1216" behindDoc="0" locked="0" layoutInCell="1" allowOverlap="1" wp14:anchorId="04D2E0C2" wp14:editId="29053850">
                <wp:simplePos x="0" y="0"/>
                <wp:positionH relativeFrom="column">
                  <wp:posOffset>-39872</wp:posOffset>
                </wp:positionH>
                <wp:positionV relativeFrom="paragraph">
                  <wp:posOffset>167478</wp:posOffset>
                </wp:positionV>
                <wp:extent cx="1666388" cy="304800"/>
                <wp:effectExtent l="0" t="0" r="10160" b="19050"/>
                <wp:wrapNone/>
                <wp:docPr id="96" name="Text Box 96"/>
                <wp:cNvGraphicFramePr/>
                <a:graphic xmlns:a="http://schemas.openxmlformats.org/drawingml/2006/main">
                  <a:graphicData uri="http://schemas.microsoft.com/office/word/2010/wordprocessingShape">
                    <wps:wsp>
                      <wps:cNvSpPr txBox="1"/>
                      <wps:spPr>
                        <a:xfrm>
                          <a:off x="0" y="0"/>
                          <a:ext cx="1666388" cy="304800"/>
                        </a:xfrm>
                        <a:prstGeom prst="rect">
                          <a:avLst/>
                        </a:prstGeom>
                        <a:solidFill>
                          <a:schemeClr val="lt1"/>
                        </a:solidFill>
                        <a:ln w="6350">
                          <a:solidFill>
                            <a:prstClr val="black"/>
                          </a:solidFill>
                        </a:ln>
                      </wps:spPr>
                      <wps:txbx>
                        <w:txbxContent>
                          <w:p w14:paraId="0B436093" w14:textId="2361DBA6" w:rsidR="00642F55" w:rsidRDefault="00642F55" w:rsidP="00642F55">
                            <w:r>
                              <w:t xml:space="preserve">Xylene </w:t>
                            </w:r>
                            <w:ins w:id="297" w:author="Ritu Kamra" w:date="2021-11-25T15:11:00Z">
                              <w:r w:rsidR="003A6391">
                                <w:t>1.47</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2E0C2" id="Text Box 96" o:spid="_x0000_s1400" type="#_x0000_t202" style="position:absolute;left:0;text-align:left;margin-left:-3.15pt;margin-top:13.2pt;width:131.2pt;height:24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" fillcolor="white [3201]" strokeweight=".5pt">
                <v:textbox>
                  <w:txbxContent>
                    <w:p w14:paraId="0B436093" w14:textId="2361DBA6" w:rsidR="00642F55" w:rsidRDefault="00642F55" w:rsidP="00642F55">
                      <w:r>
                        <w:t xml:space="preserve">Xylene </w:t>
                      </w:r>
                      <w:ins w:id="298" w:author="Ritu Kamra" w:date="2021-11-25T15:11:00Z">
                        <w:r w:rsidR="003A6391">
                          <w:t>1.47</w:t>
                        </w:r>
                      </w:ins>
                    </w:p>
                  </w:txbxContent>
                </v:textbox>
              </v:shape>
            </w:pict>
          </mc:Fallback>
        </mc:AlternateContent>
      </w:r>
    </w:p>
    <w:p w14:paraId="1CBF227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2240" behindDoc="0" locked="0" layoutInCell="1" allowOverlap="1" wp14:anchorId="484E13A1" wp14:editId="7653D4A9">
                <wp:simplePos x="0" y="0"/>
                <wp:positionH relativeFrom="column">
                  <wp:posOffset>-39871</wp:posOffset>
                </wp:positionH>
                <wp:positionV relativeFrom="paragraph">
                  <wp:posOffset>197352</wp:posOffset>
                </wp:positionV>
                <wp:extent cx="1666550" cy="340242"/>
                <wp:effectExtent l="0" t="0" r="10160" b="22225"/>
                <wp:wrapNone/>
                <wp:docPr id="1560" name="Text Box 1560"/>
                <wp:cNvGraphicFramePr/>
                <a:graphic xmlns:a="http://schemas.openxmlformats.org/drawingml/2006/main">
                  <a:graphicData uri="http://schemas.microsoft.com/office/word/2010/wordprocessingShape">
                    <wps:wsp>
                      <wps:cNvSpPr txBox="1"/>
                      <wps:spPr>
                        <a:xfrm>
                          <a:off x="0" y="0"/>
                          <a:ext cx="1666550" cy="340242"/>
                        </a:xfrm>
                        <a:prstGeom prst="rect">
                          <a:avLst/>
                        </a:prstGeom>
                        <a:solidFill>
                          <a:schemeClr val="lt1"/>
                        </a:solidFill>
                        <a:ln w="6350">
                          <a:solidFill>
                            <a:prstClr val="black"/>
                          </a:solidFill>
                        </a:ln>
                      </wps:spPr>
                      <wps:txbx>
                        <w:txbxContent>
                          <w:p w14:paraId="32DC99E8"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13A1" id="Text Box 1560" o:spid="_x0000_s1401" type="#_x0000_t202" style="position:absolute;left:0;text-align:left;margin-left:-3.15pt;margin-top:15.55pt;width:131.2pt;height:26.8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" fillcolor="white [3201]" strokeweight=".5pt">
                <v:textbox>
                  <w:txbxContent>
                    <w:p w14:paraId="32DC99E8" w14:textId="77777777" w:rsidR="00642F55" w:rsidRDefault="00642F55" w:rsidP="00642F55">
                      <w:r>
                        <w:t>Catalyst (Recoverable)</w:t>
                      </w:r>
                    </w:p>
                  </w:txbxContent>
                </v:textbox>
              </v:shape>
            </w:pict>
          </mc:Fallback>
        </mc:AlternateContent>
      </w:r>
    </w:p>
    <w:p w14:paraId="6B9A9CF0"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9408" behindDoc="0" locked="0" layoutInCell="1" allowOverlap="1" wp14:anchorId="09125B0C" wp14:editId="203B9462">
                <wp:simplePos x="0" y="0"/>
                <wp:positionH relativeFrom="column">
                  <wp:posOffset>2733675</wp:posOffset>
                </wp:positionH>
                <wp:positionV relativeFrom="paragraph">
                  <wp:posOffset>297180</wp:posOffset>
                </wp:positionV>
                <wp:extent cx="1323975" cy="63817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1323975" cy="638175"/>
                        </a:xfrm>
                        <a:prstGeom prst="rect">
                          <a:avLst/>
                        </a:prstGeom>
                        <a:solidFill>
                          <a:schemeClr val="lt1"/>
                        </a:solidFill>
                        <a:ln w="6350">
                          <a:solidFill>
                            <a:prstClr val="black"/>
                          </a:solidFill>
                        </a:ln>
                      </wps:spPr>
                      <wps:txbx>
                        <w:txbxContent>
                          <w:p w14:paraId="54091D17" w14:textId="294AE5D5" w:rsidR="00642F55" w:rsidRPr="00476B63" w:rsidRDefault="00642F55" w:rsidP="00642F55">
                            <w:r w:rsidRPr="00476B63">
                              <w:t xml:space="preserve">Current Selling Price (USD </w:t>
                            </w:r>
                            <w:ins w:id="299" w:author="Ritu Kamra" w:date="2021-11-25T15:15:00Z">
                              <w:r w:rsidR="003A6391">
                                <w:t>2.67</w:t>
                              </w:r>
                            </w:ins>
                            <w:del w:id="300" w:author="Ritu Kamra" w:date="2021-11-25T15:15:00Z">
                              <w:r w:rsidRPr="00476B63" w:rsidDel="003A6391">
                                <w:delText>3.57</w:delText>
                              </w:r>
                            </w:del>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5B0C" id="Text Box 86" o:spid="_x0000_s1402" type="#_x0000_t202" style="position:absolute;left:0;text-align:left;margin-left:215.25pt;margin-top:23.4pt;width:104.25pt;height:5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" fillcolor="white [3201]" strokeweight=".5pt">
                <v:textbox>
                  <w:txbxContent>
                    <w:p w14:paraId="54091D17" w14:textId="294AE5D5" w:rsidR="00642F55" w:rsidRPr="00476B63" w:rsidRDefault="00642F55" w:rsidP="00642F55">
                      <w:r w:rsidRPr="00476B63">
                        <w:t xml:space="preserve">Current Selling Price (USD </w:t>
                      </w:r>
                      <w:ins w:id="301" w:author="Ritu Kamra" w:date="2021-11-25T15:15:00Z">
                        <w:r w:rsidR="003A6391">
                          <w:t>2.67</w:t>
                        </w:r>
                      </w:ins>
                      <w:del w:id="302" w:author="Ritu Kamra" w:date="2021-11-25T15:15:00Z">
                        <w:r w:rsidRPr="00476B63" w:rsidDel="003A6391">
                          <w:delText>3.57</w:delText>
                        </w:r>
                      </w:del>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687360" behindDoc="0" locked="0" layoutInCell="1" allowOverlap="1" wp14:anchorId="28B82FD8" wp14:editId="3D104CCF">
                <wp:simplePos x="0" y="0"/>
                <wp:positionH relativeFrom="column">
                  <wp:posOffset>4933950</wp:posOffset>
                </wp:positionH>
                <wp:positionV relativeFrom="paragraph">
                  <wp:posOffset>295275</wp:posOffset>
                </wp:positionV>
                <wp:extent cx="1283335" cy="609600"/>
                <wp:effectExtent l="0" t="0" r="12065" b="19050"/>
                <wp:wrapNone/>
                <wp:docPr id="1561" name="Text Box 1561"/>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7CADE3F4" w14:textId="6AAEA71B" w:rsidR="00642F55" w:rsidRPr="00476B63" w:rsidRDefault="00642F55" w:rsidP="00642F55">
                            <w:r w:rsidRPr="00476B63">
                              <w:t xml:space="preserve">Total Cost Incurred (USD </w:t>
                            </w:r>
                            <w:ins w:id="303" w:author="Ritu Kamra" w:date="2021-11-25T15:17:00Z">
                              <w:r w:rsidR="00077AFA">
                                <w:t>1.</w:t>
                              </w:r>
                            </w:ins>
                            <w:ins w:id="304" w:author="Ritu Kamra" w:date="2021-11-25T15:27:00Z">
                              <w:r w:rsidR="00067A2E">
                                <w:t>78</w:t>
                              </w:r>
                            </w:ins>
                            <w:del w:id="305" w:author="Ritu Kamra" w:date="2021-11-25T15:17:00Z">
                              <w:r w:rsidRPr="00476B63" w:rsidDel="00077AFA">
                                <w:delText>2.77</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2FD8" id="Text Box 1561" o:spid="_x0000_s1403" type="#_x0000_t202" style="position:absolute;left:0;text-align:left;margin-left:388.5pt;margin-top:23.25pt;width:101.05pt;height:48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" fillcolor="white [3201]" strokeweight=".5pt">
                <v:textbox>
                  <w:txbxContent>
                    <w:p w14:paraId="7CADE3F4" w14:textId="6AAEA71B" w:rsidR="00642F55" w:rsidRPr="00476B63" w:rsidRDefault="00642F55" w:rsidP="00642F55">
                      <w:r w:rsidRPr="00476B63">
                        <w:t xml:space="preserve">Total Cost Incurred (USD </w:t>
                      </w:r>
                      <w:ins w:id="306" w:author="Ritu Kamra" w:date="2021-11-25T15:17:00Z">
                        <w:r w:rsidR="00077AFA">
                          <w:t>1.</w:t>
                        </w:r>
                      </w:ins>
                      <w:ins w:id="307" w:author="Ritu Kamra" w:date="2021-11-25T15:27:00Z">
                        <w:r w:rsidR="00067A2E">
                          <w:t>78</w:t>
                        </w:r>
                      </w:ins>
                      <w:del w:id="308" w:author="Ritu Kamra" w:date="2021-11-25T15:17:00Z">
                        <w:r w:rsidRPr="00476B63" w:rsidDel="00077AFA">
                          <w:delText>2.77</w:delText>
                        </w:r>
                      </w:del>
                      <w:r w:rsidRPr="00476B63">
                        <w:t>/Kg)</w:t>
                      </w:r>
                    </w:p>
                  </w:txbxContent>
                </v:textbox>
              </v:shape>
            </w:pict>
          </mc:Fallback>
        </mc:AlternateContent>
      </w:r>
    </w:p>
    <w:p w14:paraId="258399F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688384" behindDoc="0" locked="0" layoutInCell="1" allowOverlap="1" wp14:anchorId="355F64C9" wp14:editId="27AA46B7">
                <wp:simplePos x="0" y="0"/>
                <wp:positionH relativeFrom="column">
                  <wp:posOffset>4037965</wp:posOffset>
                </wp:positionH>
                <wp:positionV relativeFrom="paragraph">
                  <wp:posOffset>295275</wp:posOffset>
                </wp:positionV>
                <wp:extent cx="885825" cy="0"/>
                <wp:effectExtent l="38100" t="76200" r="0" b="95250"/>
                <wp:wrapNone/>
                <wp:docPr id="1562" name="Straight Arrow Connector 1562"/>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E93CC" id="Straight Arrow Connector 1562" o:spid="_x0000_s1026" type="#_x0000_t32" style="position:absolute;margin-left:317.95pt;margin-top:23.25pt;width:69.75pt;height:0;flip:x y;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" strokecolor="#4472c4 [3204]" strokeweight=".5pt">
                <v:stroke endarrow="block" joinstyle="miter"/>
              </v:shape>
            </w:pict>
          </mc:Fallback>
        </mc:AlternateContent>
      </w:r>
    </w:p>
    <w:p w14:paraId="44B74545"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8144" behindDoc="0" locked="0" layoutInCell="1" allowOverlap="1" wp14:anchorId="4A67B033" wp14:editId="06DF6694">
                <wp:simplePos x="0" y="0"/>
                <wp:positionH relativeFrom="column">
                  <wp:posOffset>6591566</wp:posOffset>
                </wp:positionH>
                <wp:positionV relativeFrom="paragraph">
                  <wp:posOffset>680130</wp:posOffset>
                </wp:positionV>
                <wp:extent cx="0" cy="1457685"/>
                <wp:effectExtent l="57150" t="0" r="57150" b="47625"/>
                <wp:wrapNone/>
                <wp:docPr id="10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52E80" id="Straight Arrow Connector 30" o:spid="_x0000_s1026" type="#_x0000_t32" style="position:absolute;margin-left:519pt;margin-top:53.55pt;width:0;height:114.8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b/>
          <w:bCs/>
        </w:rPr>
        <w:tab/>
      </w:r>
    </w:p>
    <w:p w14:paraId="45E9310C" w14:textId="77777777" w:rsidR="00642F55" w:rsidRDefault="00642F55" w:rsidP="00642F55">
      <w:pPr>
        <w:spacing w:line="360" w:lineRule="auto"/>
        <w:jc w:val="both"/>
        <w:rPr>
          <w:rFonts w:ascii="Arial" w:hAnsi="Arial" w:cs="Arial"/>
          <w:b/>
          <w:bCs/>
        </w:rPr>
      </w:pPr>
    </w:p>
    <w:p w14:paraId="1E0B700E" w14:textId="77777777" w:rsidR="00642F55" w:rsidRDefault="00642F55" w:rsidP="00642F55">
      <w:pPr>
        <w:spacing w:line="360" w:lineRule="auto"/>
        <w:jc w:val="both"/>
        <w:rPr>
          <w:rFonts w:ascii="Arial" w:hAnsi="Arial" w:cs="Arial"/>
          <w:b/>
          <w:bCs/>
        </w:rPr>
      </w:pPr>
    </w:p>
    <w:p w14:paraId="37D682A2" w14:textId="51D6E83E" w:rsidR="00642F55" w:rsidDel="00067A2E" w:rsidRDefault="00C568A4" w:rsidP="00642F55">
      <w:pPr>
        <w:spacing w:line="360" w:lineRule="auto"/>
        <w:jc w:val="both"/>
        <w:rPr>
          <w:del w:id="309" w:author="Ritu Kamra" w:date="2021-11-25T15:28:00Z"/>
          <w:rFonts w:ascii="Arial" w:hAnsi="Arial" w:cs="Arial"/>
          <w:b/>
          <w:bCs/>
        </w:rPr>
      </w:pPr>
      <w:r w:rsidRPr="00AA2B4E">
        <w:rPr>
          <w:rFonts w:ascii="Arial" w:hAnsi="Arial" w:cs="Arial"/>
          <w:noProof/>
        </w:rPr>
        <mc:AlternateContent>
          <mc:Choice Requires="wps">
            <w:drawing>
              <wp:anchor distT="0" distB="0" distL="114300" distR="114300" simplePos="0" relativeHeight="252670976" behindDoc="0" locked="0" layoutInCell="1" allowOverlap="1" wp14:anchorId="69339DBD" wp14:editId="1DA342DB">
                <wp:simplePos x="0" y="0"/>
                <wp:positionH relativeFrom="column">
                  <wp:posOffset>4673361</wp:posOffset>
                </wp:positionH>
                <wp:positionV relativeFrom="paragraph">
                  <wp:posOffset>8698</wp:posOffset>
                </wp:positionV>
                <wp:extent cx="1207698" cy="1525079"/>
                <wp:effectExtent l="0" t="19050" r="88265" b="56515"/>
                <wp:wrapNone/>
                <wp:docPr id="155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07698" cy="1525079"/>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BAD677" id="_x0000_t33" coordsize="21600,21600" o:spt="33" o:oned="t" path="m,l21600,r,21600e" filled="f">
                <v:stroke joinstyle="miter"/>
                <v:path arrowok="t" fillok="f" o:connecttype="none"/>
                <o:lock v:ext="edit" shapetype="t"/>
              </v:shapetype>
              <v:shape id="Connector: Elbow 14" o:spid="_x0000_s1026" type="#_x0000_t33" style="position:absolute;margin-left:368pt;margin-top:.7pt;width:95.1pt;height:120.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" strokecolor="#525252 [1606]" strokeweight="3pt">
                <v:stroke dashstyle="dash" endarrow="block"/>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99648" behindDoc="0" locked="0" layoutInCell="1" allowOverlap="1" wp14:anchorId="436EEB45" wp14:editId="1144960D">
                <wp:simplePos x="0" y="0"/>
                <wp:positionH relativeFrom="column">
                  <wp:posOffset>1137285</wp:posOffset>
                </wp:positionH>
                <wp:positionV relativeFrom="paragraph">
                  <wp:posOffset>343535</wp:posOffset>
                </wp:positionV>
                <wp:extent cx="0" cy="936000"/>
                <wp:effectExtent l="95250" t="0" r="57150" b="54610"/>
                <wp:wrapNone/>
                <wp:docPr id="7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6D733" id="Straight Arrow Connector 21" o:spid="_x0000_s1026" type="#_x0000_t32" style="position:absolute;margin-left:89.55pt;margin-top:27.05pt;width:0;height:73.7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" strokecolor="#525252 [1606]" strokeweight="3pt">
                <v:stroke endarrow="block" joinstyle="miter"/>
                <o:lock v:ext="edit" shapetype="f"/>
              </v:shape>
            </w:pict>
          </mc:Fallback>
        </mc:AlternateContent>
      </w:r>
    </w:p>
    <w:p w14:paraId="3B5E4782" w14:textId="77777777" w:rsidR="00642F55" w:rsidDel="00067A2E" w:rsidRDefault="00642F55" w:rsidP="00642F55">
      <w:pPr>
        <w:spacing w:line="360" w:lineRule="auto"/>
        <w:jc w:val="both"/>
        <w:rPr>
          <w:del w:id="310" w:author="Ritu Kamra" w:date="2021-11-25T15:28:00Z"/>
          <w:rFonts w:ascii="Arial" w:hAnsi="Arial" w:cs="Arial"/>
          <w:b/>
          <w:bCs/>
        </w:rPr>
      </w:pPr>
    </w:p>
    <w:p w14:paraId="2AEA2B15" w14:textId="77777777" w:rsidR="00642F55" w:rsidRDefault="00642F55" w:rsidP="00642F55">
      <w:pPr>
        <w:spacing w:line="360" w:lineRule="auto"/>
        <w:jc w:val="both"/>
        <w:rPr>
          <w:rFonts w:ascii="Arial" w:hAnsi="Arial" w:cs="Arial"/>
          <w:b/>
          <w:bCs/>
        </w:rPr>
      </w:pPr>
    </w:p>
    <w:p w14:paraId="74838AD5" w14:textId="77777777" w:rsidR="00642F55" w:rsidRDefault="00642F55" w:rsidP="00642F55">
      <w:pPr>
        <w:spacing w:line="360" w:lineRule="auto"/>
        <w:jc w:val="both"/>
        <w:rPr>
          <w:rFonts w:ascii="Arial" w:hAnsi="Arial" w:cs="Arial"/>
          <w:b/>
          <w:bCs/>
        </w:rPr>
      </w:pPr>
    </w:p>
    <w:p w14:paraId="75721525" w14:textId="6DEEC3CF"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94528" behindDoc="0" locked="0" layoutInCell="1" allowOverlap="1" wp14:anchorId="12D0908F" wp14:editId="08E07EB7">
                <wp:simplePos x="0" y="0"/>
                <wp:positionH relativeFrom="column">
                  <wp:posOffset>4533900</wp:posOffset>
                </wp:positionH>
                <wp:positionV relativeFrom="paragraph">
                  <wp:posOffset>16150</wp:posOffset>
                </wp:positionV>
                <wp:extent cx="1295400" cy="1081405"/>
                <wp:effectExtent l="0" t="0" r="0" b="0"/>
                <wp:wrapNone/>
                <wp:docPr id="1557"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50E3684" w14:textId="4242647E" w:rsidR="00642F55" w:rsidRPr="00C568A4" w:rsidRDefault="00642F55" w:rsidP="00642F55">
                            <w:pPr>
                              <w:rPr>
                                <w:rFonts w:ascii="Verdana" w:eastAsia="Verdana" w:hAnsi="Verdana" w:cs="Verdana"/>
                                <w:b/>
                                <w:bCs/>
                                <w:color w:val="538135" w:themeColor="accent6" w:themeShade="BF"/>
                                <w:kern w:val="24"/>
                                <w:sz w:val="18"/>
                                <w:szCs w:val="18"/>
                                <w:lang w:val="en-US"/>
                                <w:rPrChange w:id="311"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312" w:author="Hardik Malhotra" w:date="2021-11-25T17:24:00Z">
                                  <w:rPr>
                                    <w:rFonts w:ascii="Verdana" w:eastAsia="Verdana" w:hAnsi="Verdana" w:cs="Verdana"/>
                                    <w:b/>
                                    <w:bCs/>
                                    <w:color w:val="538135" w:themeColor="accent6" w:themeShade="BF"/>
                                    <w:kern w:val="24"/>
                                    <w:sz w:val="20"/>
                                    <w:szCs w:val="20"/>
                                    <w:lang w:val="en-US"/>
                                  </w:rPr>
                                </w:rPrChange>
                              </w:rPr>
                              <w:t xml:space="preserve">Percentage Margin </w:t>
                            </w:r>
                            <w:ins w:id="313" w:author="Ritu Kamra" w:date="2021-11-25T15:29:00Z">
                              <w:r w:rsidR="00067A2E" w:rsidRPr="00C568A4">
                                <w:rPr>
                                  <w:rFonts w:ascii="Verdana" w:eastAsia="Verdana" w:hAnsi="Verdana" w:cs="Verdana"/>
                                  <w:b/>
                                  <w:bCs/>
                                  <w:color w:val="538135" w:themeColor="accent6" w:themeShade="BF"/>
                                  <w:kern w:val="24"/>
                                  <w:sz w:val="18"/>
                                  <w:szCs w:val="18"/>
                                  <w:lang w:val="en-US"/>
                                  <w:rPrChange w:id="314" w:author="Hardik Malhotra" w:date="2021-11-25T17:24:00Z">
                                    <w:rPr>
                                      <w:rFonts w:ascii="Verdana" w:eastAsia="Verdana" w:hAnsi="Verdana" w:cs="Verdana"/>
                                      <w:b/>
                                      <w:bCs/>
                                      <w:color w:val="538135" w:themeColor="accent6" w:themeShade="BF"/>
                                      <w:kern w:val="24"/>
                                      <w:sz w:val="20"/>
                                      <w:szCs w:val="20"/>
                                      <w:lang w:val="en-US"/>
                                    </w:rPr>
                                  </w:rPrChange>
                                </w:rPr>
                                <w:t>46</w:t>
                              </w:r>
                            </w:ins>
                            <w:del w:id="315" w:author="Ritu Kamra" w:date="2021-11-25T15:29:00Z">
                              <w:r w:rsidRPr="00C568A4" w:rsidDel="00067A2E">
                                <w:rPr>
                                  <w:rFonts w:ascii="Verdana" w:eastAsia="Verdana" w:hAnsi="Verdana" w:cs="Verdana"/>
                                  <w:b/>
                                  <w:bCs/>
                                  <w:color w:val="538135" w:themeColor="accent6" w:themeShade="BF"/>
                                  <w:kern w:val="24"/>
                                  <w:sz w:val="18"/>
                                  <w:szCs w:val="18"/>
                                  <w:lang w:val="en-US"/>
                                  <w:rPrChange w:id="316" w:author="Hardik Malhotra" w:date="2021-11-25T17:24:00Z">
                                    <w:rPr>
                                      <w:rFonts w:ascii="Verdana" w:eastAsia="Verdana" w:hAnsi="Verdana" w:cs="Verdana"/>
                                      <w:b/>
                                      <w:bCs/>
                                      <w:color w:val="538135" w:themeColor="accent6" w:themeShade="BF"/>
                                      <w:kern w:val="24"/>
                                      <w:sz w:val="20"/>
                                      <w:szCs w:val="20"/>
                                      <w:lang w:val="en-US"/>
                                    </w:rPr>
                                  </w:rPrChange>
                                </w:rPr>
                                <w:delText>22.34</w:delText>
                              </w:r>
                            </w:del>
                            <w:r w:rsidRPr="00C568A4">
                              <w:rPr>
                                <w:rFonts w:ascii="Verdana" w:eastAsia="Verdana" w:hAnsi="Verdana" w:cs="Verdana"/>
                                <w:b/>
                                <w:bCs/>
                                <w:color w:val="538135" w:themeColor="accent6" w:themeShade="BF"/>
                                <w:kern w:val="24"/>
                                <w:sz w:val="18"/>
                                <w:szCs w:val="18"/>
                                <w:lang w:val="en-US"/>
                                <w:rPrChange w:id="317" w:author="Hardik Malhotra" w:date="2021-11-25T17:24:00Z">
                                  <w:rPr>
                                    <w:rFonts w:ascii="Verdana" w:eastAsia="Verdana" w:hAnsi="Verdana" w:cs="Verdana"/>
                                    <w:b/>
                                    <w:bCs/>
                                    <w:color w:val="538135" w:themeColor="accent6" w:themeShade="BF"/>
                                    <w:kern w:val="24"/>
                                    <w:sz w:val="20"/>
                                    <w:szCs w:val="20"/>
                                    <w:lang w:val="en-US"/>
                                  </w:rPr>
                                </w:rPrChange>
                              </w:rPr>
                              <w:t>%</w:t>
                            </w:r>
                          </w:p>
                          <w:p w14:paraId="4D4E4230" w14:textId="77777777" w:rsidR="00642F55" w:rsidRPr="00C568A4" w:rsidRDefault="00642F55" w:rsidP="00642F55">
                            <w:pPr>
                              <w:rPr>
                                <w:rFonts w:ascii="Verdana" w:eastAsia="Verdana" w:hAnsi="Verdana" w:cs="Verdana"/>
                                <w:b/>
                                <w:bCs/>
                                <w:color w:val="538135" w:themeColor="accent6" w:themeShade="BF"/>
                                <w:kern w:val="24"/>
                                <w:sz w:val="18"/>
                                <w:szCs w:val="18"/>
                                <w:lang w:val="en-US"/>
                                <w:rPrChange w:id="318"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319" w:author="Hardik Malhotra" w:date="2021-11-25T17:24:00Z">
                                  <w:rPr>
                                    <w:rFonts w:ascii="Verdana" w:eastAsia="Verdana" w:hAnsi="Verdana" w:cs="Verdana"/>
                                    <w:b/>
                                    <w:bCs/>
                                    <w:color w:val="538135" w:themeColor="accent6" w:themeShade="BF"/>
                                    <w:kern w:val="24"/>
                                    <w:sz w:val="20"/>
                                    <w:szCs w:val="20"/>
                                    <w:lang w:val="en-US"/>
                                  </w:rPr>
                                </w:rPrChange>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D0908F" id="_x0000_s1404" type="#_x0000_t202" style="position:absolute;left:0;text-align:left;margin-left:357pt;margin-top:1.25pt;width:102pt;height:85.1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" filled="f" stroked="f">
                <v:textbox>
                  <w:txbxContent>
                    <w:p w14:paraId="450E3684" w14:textId="4242647E" w:rsidR="00642F55" w:rsidRPr="00C568A4" w:rsidRDefault="00642F55" w:rsidP="00642F55">
                      <w:pPr>
                        <w:rPr>
                          <w:rFonts w:ascii="Verdana" w:eastAsia="Verdana" w:hAnsi="Verdana" w:cs="Verdana"/>
                          <w:b/>
                          <w:bCs/>
                          <w:color w:val="538135" w:themeColor="accent6" w:themeShade="BF"/>
                          <w:kern w:val="24"/>
                          <w:sz w:val="18"/>
                          <w:szCs w:val="18"/>
                          <w:lang w:val="en-US"/>
                          <w:rPrChange w:id="320"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321" w:author="Hardik Malhotra" w:date="2021-11-25T17:24:00Z">
                            <w:rPr>
                              <w:rFonts w:ascii="Verdana" w:eastAsia="Verdana" w:hAnsi="Verdana" w:cs="Verdana"/>
                              <w:b/>
                              <w:bCs/>
                              <w:color w:val="538135" w:themeColor="accent6" w:themeShade="BF"/>
                              <w:kern w:val="24"/>
                              <w:sz w:val="20"/>
                              <w:szCs w:val="20"/>
                              <w:lang w:val="en-US"/>
                            </w:rPr>
                          </w:rPrChange>
                        </w:rPr>
                        <w:t xml:space="preserve">Percentage Margin </w:t>
                      </w:r>
                      <w:ins w:id="322" w:author="Ritu Kamra" w:date="2021-11-25T15:29:00Z">
                        <w:r w:rsidR="00067A2E" w:rsidRPr="00C568A4">
                          <w:rPr>
                            <w:rFonts w:ascii="Verdana" w:eastAsia="Verdana" w:hAnsi="Verdana" w:cs="Verdana"/>
                            <w:b/>
                            <w:bCs/>
                            <w:color w:val="538135" w:themeColor="accent6" w:themeShade="BF"/>
                            <w:kern w:val="24"/>
                            <w:sz w:val="18"/>
                            <w:szCs w:val="18"/>
                            <w:lang w:val="en-US"/>
                            <w:rPrChange w:id="323" w:author="Hardik Malhotra" w:date="2021-11-25T17:24:00Z">
                              <w:rPr>
                                <w:rFonts w:ascii="Verdana" w:eastAsia="Verdana" w:hAnsi="Verdana" w:cs="Verdana"/>
                                <w:b/>
                                <w:bCs/>
                                <w:color w:val="538135" w:themeColor="accent6" w:themeShade="BF"/>
                                <w:kern w:val="24"/>
                                <w:sz w:val="20"/>
                                <w:szCs w:val="20"/>
                                <w:lang w:val="en-US"/>
                              </w:rPr>
                            </w:rPrChange>
                          </w:rPr>
                          <w:t>46</w:t>
                        </w:r>
                      </w:ins>
                      <w:del w:id="324" w:author="Ritu Kamra" w:date="2021-11-25T15:29:00Z">
                        <w:r w:rsidRPr="00C568A4" w:rsidDel="00067A2E">
                          <w:rPr>
                            <w:rFonts w:ascii="Verdana" w:eastAsia="Verdana" w:hAnsi="Verdana" w:cs="Verdana"/>
                            <w:b/>
                            <w:bCs/>
                            <w:color w:val="538135" w:themeColor="accent6" w:themeShade="BF"/>
                            <w:kern w:val="24"/>
                            <w:sz w:val="18"/>
                            <w:szCs w:val="18"/>
                            <w:lang w:val="en-US"/>
                            <w:rPrChange w:id="325" w:author="Hardik Malhotra" w:date="2021-11-25T17:24:00Z">
                              <w:rPr>
                                <w:rFonts w:ascii="Verdana" w:eastAsia="Verdana" w:hAnsi="Verdana" w:cs="Verdana"/>
                                <w:b/>
                                <w:bCs/>
                                <w:color w:val="538135" w:themeColor="accent6" w:themeShade="BF"/>
                                <w:kern w:val="24"/>
                                <w:sz w:val="20"/>
                                <w:szCs w:val="20"/>
                                <w:lang w:val="en-US"/>
                              </w:rPr>
                            </w:rPrChange>
                          </w:rPr>
                          <w:delText>22.34</w:delText>
                        </w:r>
                      </w:del>
                      <w:r w:rsidRPr="00C568A4">
                        <w:rPr>
                          <w:rFonts w:ascii="Verdana" w:eastAsia="Verdana" w:hAnsi="Verdana" w:cs="Verdana"/>
                          <w:b/>
                          <w:bCs/>
                          <w:color w:val="538135" w:themeColor="accent6" w:themeShade="BF"/>
                          <w:kern w:val="24"/>
                          <w:sz w:val="18"/>
                          <w:szCs w:val="18"/>
                          <w:lang w:val="en-US"/>
                          <w:rPrChange w:id="326" w:author="Hardik Malhotra" w:date="2021-11-25T17:24:00Z">
                            <w:rPr>
                              <w:rFonts w:ascii="Verdana" w:eastAsia="Verdana" w:hAnsi="Verdana" w:cs="Verdana"/>
                              <w:b/>
                              <w:bCs/>
                              <w:color w:val="538135" w:themeColor="accent6" w:themeShade="BF"/>
                              <w:kern w:val="24"/>
                              <w:sz w:val="20"/>
                              <w:szCs w:val="20"/>
                              <w:lang w:val="en-US"/>
                            </w:rPr>
                          </w:rPrChange>
                        </w:rPr>
                        <w:t>%</w:t>
                      </w:r>
                    </w:p>
                    <w:p w14:paraId="4D4E4230" w14:textId="77777777" w:rsidR="00642F55" w:rsidRPr="00C568A4" w:rsidRDefault="00642F55" w:rsidP="00642F55">
                      <w:pPr>
                        <w:rPr>
                          <w:rFonts w:ascii="Verdana" w:eastAsia="Verdana" w:hAnsi="Verdana" w:cs="Verdana"/>
                          <w:b/>
                          <w:bCs/>
                          <w:color w:val="538135" w:themeColor="accent6" w:themeShade="BF"/>
                          <w:kern w:val="24"/>
                          <w:sz w:val="18"/>
                          <w:szCs w:val="18"/>
                          <w:lang w:val="en-US"/>
                          <w:rPrChange w:id="327" w:author="Hardik Malhotra" w:date="2021-11-25T17:24:00Z">
                            <w:rPr>
                              <w:rFonts w:ascii="Verdana" w:eastAsia="Verdana" w:hAnsi="Verdana" w:cs="Verdana"/>
                              <w:b/>
                              <w:bCs/>
                              <w:color w:val="538135" w:themeColor="accent6" w:themeShade="BF"/>
                              <w:kern w:val="24"/>
                              <w:sz w:val="20"/>
                              <w:szCs w:val="20"/>
                              <w:lang w:val="en-US"/>
                            </w:rPr>
                          </w:rPrChange>
                        </w:rPr>
                      </w:pPr>
                      <w:r w:rsidRPr="00C568A4">
                        <w:rPr>
                          <w:rFonts w:ascii="Verdana" w:eastAsia="Verdana" w:hAnsi="Verdana" w:cs="Verdana"/>
                          <w:b/>
                          <w:bCs/>
                          <w:color w:val="538135" w:themeColor="accent6" w:themeShade="BF"/>
                          <w:kern w:val="24"/>
                          <w:sz w:val="18"/>
                          <w:szCs w:val="18"/>
                          <w:lang w:val="en-US"/>
                          <w:rPrChange w:id="328" w:author="Hardik Malhotra" w:date="2021-11-25T17:24:00Z">
                            <w:rPr>
                              <w:rFonts w:ascii="Verdana" w:eastAsia="Verdana" w:hAnsi="Verdana" w:cs="Verdana"/>
                              <w:b/>
                              <w:bCs/>
                              <w:color w:val="538135" w:themeColor="accent6" w:themeShade="BF"/>
                              <w:kern w:val="24"/>
                              <w:sz w:val="20"/>
                              <w:szCs w:val="20"/>
                              <w:lang w:val="en-US"/>
                            </w:rPr>
                          </w:rPrChange>
                        </w:rPr>
                        <w:t>Including Transportation charges</w:t>
                      </w:r>
                    </w:p>
                  </w:txbxContent>
                </v:textbox>
              </v:shape>
            </w:pict>
          </mc:Fallback>
        </mc:AlternateContent>
      </w:r>
    </w:p>
    <w:p w14:paraId="34A231BD" w14:textId="24DEDF02" w:rsidR="00642F55" w:rsidRDefault="00642F55" w:rsidP="00642F55">
      <w:pPr>
        <w:spacing w:line="360" w:lineRule="auto"/>
        <w:jc w:val="both"/>
        <w:rPr>
          <w:rFonts w:ascii="Arial" w:hAnsi="Arial" w:cs="Arial"/>
          <w:b/>
          <w:bCs/>
        </w:rPr>
      </w:pPr>
    </w:p>
    <w:p w14:paraId="4D5AFEE5" w14:textId="7BDAD774" w:rsidR="00642F55" w:rsidRDefault="00C568A4"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677120" behindDoc="0" locked="0" layoutInCell="1" allowOverlap="1" wp14:anchorId="0F3D3E5A" wp14:editId="1813D426">
                <wp:simplePos x="0" y="0"/>
                <wp:positionH relativeFrom="column">
                  <wp:posOffset>1289050</wp:posOffset>
                </wp:positionH>
                <wp:positionV relativeFrom="paragraph">
                  <wp:posOffset>249555</wp:posOffset>
                </wp:positionV>
                <wp:extent cx="0" cy="533508"/>
                <wp:effectExtent l="95250" t="0" r="57150" b="38100"/>
                <wp:wrapNone/>
                <wp:docPr id="7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3508"/>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E3480" id="Straight Arrow Connector 21" o:spid="_x0000_s1026" type="#_x0000_t32" style="position:absolute;margin-left:101.5pt;margin-top:19.65pt;width:0;height:42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" strokecolor="#525252 [1606]" strokeweight="3pt">
                <v:stroke endarrow="block" joinstyle="miter"/>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98624" behindDoc="0" locked="0" layoutInCell="1" allowOverlap="1" wp14:anchorId="479AFBC2" wp14:editId="1FB91F5D">
                <wp:simplePos x="0" y="0"/>
                <wp:positionH relativeFrom="column">
                  <wp:posOffset>2933699</wp:posOffset>
                </wp:positionH>
                <wp:positionV relativeFrom="paragraph">
                  <wp:posOffset>297815</wp:posOffset>
                </wp:positionV>
                <wp:extent cx="1895475" cy="485775"/>
                <wp:effectExtent l="95250" t="19050" r="9525" b="47625"/>
                <wp:wrapNone/>
                <wp:docPr id="8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59D34" id="Connector: Elbow 14" o:spid="_x0000_s1026" type="#_x0000_t33" style="position:absolute;margin-left:231pt;margin-top:23.45pt;width:149.25pt;height:38.25pt;flip:x;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" strokecolor="#525252 [1606]" strokeweight="3pt">
                <v:stroke dashstyle="dash" endarrow="block"/>
                <o:lock v:ext="edit" shapetype="f"/>
              </v:shape>
            </w:pict>
          </mc:Fallback>
        </mc:AlternateContent>
      </w:r>
      <w:r w:rsidR="00642F55" w:rsidRPr="00AA2B4E">
        <w:rPr>
          <w:rFonts w:ascii="Arial" w:hAnsi="Arial" w:cs="Arial"/>
          <w:noProof/>
        </w:rPr>
        <mc:AlternateContent>
          <mc:Choice Requires="wps">
            <w:drawing>
              <wp:anchor distT="0" distB="0" distL="114300" distR="114300" simplePos="0" relativeHeight="252669952" behindDoc="0" locked="0" layoutInCell="1" allowOverlap="1" wp14:anchorId="1BF4FD1E" wp14:editId="209F2292">
                <wp:simplePos x="0" y="0"/>
                <wp:positionH relativeFrom="column">
                  <wp:posOffset>4693285</wp:posOffset>
                </wp:positionH>
                <wp:positionV relativeFrom="paragraph">
                  <wp:posOffset>179070</wp:posOffset>
                </wp:positionV>
                <wp:extent cx="1826895" cy="245745"/>
                <wp:effectExtent l="0" t="0" r="0" b="0"/>
                <wp:wrapNone/>
                <wp:docPr id="131"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1BF4FD1E" id="_x0000_s1405" style="position:absolute;left:0;text-align:left;margin-left:369.55pt;margin-top:14.1pt;width:143.85pt;height:19.35pt;z-index:25266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" filled="f" stroked="f">
                <v:textbox style="mso-fit-shape-to-text:t">
                  <w:txbxContent>
                    <w:p w14:paraId="360EF75C"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r w:rsidR="00642F55">
        <w:rPr>
          <w:rFonts w:ascii="Arial" w:hAnsi="Arial" w:cs="Arial"/>
          <w:b/>
          <w:bCs/>
        </w:rPr>
        <w:tab/>
      </w:r>
    </w:p>
    <w:p w14:paraId="36F16BDC" w14:textId="77777777" w:rsidR="00642F55" w:rsidRDefault="00642F55" w:rsidP="00642F55">
      <w:pPr>
        <w:spacing w:line="360" w:lineRule="auto"/>
        <w:jc w:val="both"/>
        <w:rPr>
          <w:rFonts w:ascii="Arial" w:hAnsi="Arial" w:cs="Arial"/>
          <w:b/>
          <w:bCs/>
        </w:rPr>
      </w:pPr>
    </w:p>
    <w:p w14:paraId="66C3BA8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2112" behindDoc="0" locked="0" layoutInCell="1" allowOverlap="1" wp14:anchorId="13FDF722" wp14:editId="10FEA0C1">
                <wp:simplePos x="0" y="0"/>
                <wp:positionH relativeFrom="column">
                  <wp:posOffset>703846</wp:posOffset>
                </wp:positionH>
                <wp:positionV relativeFrom="paragraph">
                  <wp:posOffset>180119</wp:posOffset>
                </wp:positionV>
                <wp:extent cx="2645410" cy="352425"/>
                <wp:effectExtent l="0" t="0" r="21590" b="28575"/>
                <wp:wrapNone/>
                <wp:docPr id="16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13FDF722" id="_x0000_s1406" type="#_x0000_t202" style="position:absolute;left:0;text-align:left;margin-left:55.4pt;margin-top:14.2pt;width:208.3pt;height:27.75pt;z-index:25276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" filled="f" strokecolor="black [3213]">
                <v:textbox>
                  <w:txbxContent>
                    <w:p w14:paraId="773457AA"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DD6A9B2" w14:textId="77777777" w:rsidR="00642F55" w:rsidRDefault="00642F55" w:rsidP="00642F55">
      <w:pPr>
        <w:spacing w:line="360" w:lineRule="auto"/>
        <w:jc w:val="both"/>
        <w:rPr>
          <w:rFonts w:ascii="Arial" w:hAnsi="Arial" w:cs="Arial"/>
          <w:b/>
          <w:bCs/>
        </w:rPr>
      </w:pPr>
    </w:p>
    <w:p w14:paraId="2F3912C4" w14:textId="77777777" w:rsidR="00642F55" w:rsidRDefault="00642F55" w:rsidP="00642F55">
      <w:pPr>
        <w:spacing w:line="360" w:lineRule="auto"/>
        <w:jc w:val="both"/>
        <w:rPr>
          <w:rFonts w:ascii="Arial" w:hAnsi="Arial" w:cs="Arial"/>
          <w:b/>
          <w:bCs/>
        </w:rPr>
      </w:pPr>
    </w:p>
    <w:p w14:paraId="3B91C1D8" w14:textId="77777777" w:rsidR="00642F55" w:rsidRDefault="00642F55" w:rsidP="00642F55">
      <w:pPr>
        <w:spacing w:line="360" w:lineRule="auto"/>
        <w:jc w:val="both"/>
        <w:rPr>
          <w:rFonts w:ascii="Arial" w:hAnsi="Arial" w:cs="Arial"/>
          <w:b/>
          <w:bCs/>
        </w:rPr>
      </w:pPr>
    </w:p>
    <w:p w14:paraId="4E7C2D13" w14:textId="77777777" w:rsidR="00067A2E" w:rsidRDefault="00067A2E" w:rsidP="00642F55">
      <w:pPr>
        <w:spacing w:line="360" w:lineRule="auto"/>
        <w:jc w:val="both"/>
        <w:rPr>
          <w:ins w:id="329" w:author="Ritu Kamra" w:date="2021-11-25T15:29:00Z"/>
          <w:rFonts w:ascii="Arial" w:hAnsi="Arial" w:cs="Arial"/>
          <w:b/>
          <w:bCs/>
        </w:rPr>
      </w:pPr>
    </w:p>
    <w:p w14:paraId="224C5D5B" w14:textId="77777777" w:rsidR="00067A2E" w:rsidRDefault="00067A2E" w:rsidP="00642F55">
      <w:pPr>
        <w:spacing w:line="360" w:lineRule="auto"/>
        <w:jc w:val="both"/>
        <w:rPr>
          <w:ins w:id="330" w:author="Ritu Kamra" w:date="2021-11-25T15:29:00Z"/>
          <w:rFonts w:ascii="Arial" w:hAnsi="Arial" w:cs="Arial"/>
          <w:b/>
          <w:bCs/>
        </w:rPr>
      </w:pPr>
    </w:p>
    <w:p w14:paraId="61C650BC" w14:textId="0CDA005B" w:rsidR="00642F55" w:rsidRDefault="00642F55" w:rsidP="00642F55">
      <w:pPr>
        <w:spacing w:line="360" w:lineRule="auto"/>
        <w:jc w:val="both"/>
        <w:rPr>
          <w:rFonts w:ascii="Arial" w:hAnsi="Arial" w:cs="Arial"/>
          <w:b/>
          <w:bCs/>
        </w:rPr>
      </w:pPr>
      <w:r>
        <w:rPr>
          <w:rFonts w:ascii="Arial" w:hAnsi="Arial" w:cs="Arial"/>
          <w:b/>
          <w:bCs/>
        </w:rPr>
        <w:t xml:space="preserve">    </w:t>
      </w:r>
    </w:p>
    <w:p w14:paraId="10143143" w14:textId="77777777" w:rsidR="00642F55" w:rsidRDefault="00642F55" w:rsidP="00642F55">
      <w:pPr>
        <w:spacing w:line="360" w:lineRule="auto"/>
        <w:jc w:val="both"/>
        <w:rPr>
          <w:rFonts w:ascii="Arial" w:hAnsi="Arial" w:cs="Arial"/>
          <w:b/>
          <w:bCs/>
        </w:rPr>
      </w:pPr>
    </w:p>
    <w:p w14:paraId="71B29F91" w14:textId="77777777" w:rsidR="00642F55" w:rsidRPr="00517117" w:rsidRDefault="00642F55" w:rsidP="00642F55">
      <w:pPr>
        <w:spacing w:line="360" w:lineRule="auto"/>
        <w:jc w:val="both"/>
        <w:rPr>
          <w:rFonts w:ascii="Arial" w:eastAsia="Verdana" w:hAnsi="Arial" w:cs="Arial"/>
          <w:b/>
          <w:bCs/>
          <w:color w:val="0F0E0E"/>
          <w:kern w:val="24"/>
          <w:sz w:val="24"/>
          <w:szCs w:val="24"/>
          <w:lang w:val="en-US"/>
        </w:rPr>
      </w:pPr>
      <w:bookmarkStart w:id="331" w:name="_Hlk84249047"/>
      <w:r w:rsidRPr="00517117">
        <w:rPr>
          <w:rFonts w:ascii="Arial" w:eastAsia="Verdana" w:hAnsi="Arial" w:cs="Arial"/>
          <w:b/>
          <w:bCs/>
          <w:color w:val="0F0E0E"/>
          <w:kern w:val="24"/>
          <w:sz w:val="24"/>
          <w:szCs w:val="24"/>
          <w:lang w:val="en-US"/>
        </w:rPr>
        <w:lastRenderedPageBreak/>
        <w:t xml:space="preserve">Value Chain Flow for Non-Captive Liquid Epoxy Resin </w:t>
      </w:r>
      <w:commentRangeStart w:id="332"/>
      <w:commentRangeStart w:id="333"/>
      <w:commentRangeStart w:id="334"/>
      <w:r w:rsidRPr="00517117">
        <w:rPr>
          <w:rFonts w:ascii="Arial" w:eastAsia="Verdana" w:hAnsi="Arial" w:cs="Arial"/>
          <w:b/>
          <w:bCs/>
          <w:color w:val="0F0E0E"/>
          <w:kern w:val="24"/>
          <w:sz w:val="24"/>
          <w:szCs w:val="24"/>
          <w:lang w:val="en-US"/>
        </w:rPr>
        <w:t>Manufacturer</w:t>
      </w:r>
      <w:commentRangeEnd w:id="332"/>
      <w:r w:rsidR="000C6F18">
        <w:rPr>
          <w:rStyle w:val="CommentReference"/>
        </w:rPr>
        <w:commentReference w:id="332"/>
      </w:r>
      <w:commentRangeEnd w:id="333"/>
      <w:r w:rsidR="00341912">
        <w:rPr>
          <w:rStyle w:val="CommentReference"/>
        </w:rPr>
        <w:commentReference w:id="333"/>
      </w:r>
      <w:commentRangeEnd w:id="334"/>
      <w:r w:rsidR="003F09F6">
        <w:rPr>
          <w:rStyle w:val="CommentReference"/>
        </w:rPr>
        <w:commentReference w:id="334"/>
      </w:r>
    </w:p>
    <w:p w14:paraId="6CA081C6"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3680" behindDoc="0" locked="0" layoutInCell="1" allowOverlap="1" wp14:anchorId="1369D7F2" wp14:editId="5E8E0B7F">
                <wp:simplePos x="0" y="0"/>
                <wp:positionH relativeFrom="column">
                  <wp:posOffset>-123825</wp:posOffset>
                </wp:positionH>
                <wp:positionV relativeFrom="paragraph">
                  <wp:posOffset>314960</wp:posOffset>
                </wp:positionV>
                <wp:extent cx="1457325" cy="295275"/>
                <wp:effectExtent l="0" t="0" r="28575" b="28575"/>
                <wp:wrapNone/>
                <wp:docPr id="1564" name="Text Box 1564"/>
                <wp:cNvGraphicFramePr/>
                <a:graphic xmlns:a="http://schemas.openxmlformats.org/drawingml/2006/main">
                  <a:graphicData uri="http://schemas.microsoft.com/office/word/2010/wordprocessingShape">
                    <wps:wsp>
                      <wps:cNvSpPr txBox="1"/>
                      <wps:spPr>
                        <a:xfrm>
                          <a:off x="0" y="0"/>
                          <a:ext cx="1457325" cy="295275"/>
                        </a:xfrm>
                        <a:prstGeom prst="rect">
                          <a:avLst/>
                        </a:prstGeom>
                        <a:solidFill>
                          <a:schemeClr val="lt1"/>
                        </a:solidFill>
                        <a:ln w="6350">
                          <a:solidFill>
                            <a:prstClr val="black"/>
                          </a:solidFill>
                        </a:ln>
                      </wps:spPr>
                      <wps:txbx>
                        <w:txbxContent>
                          <w:p w14:paraId="2E140D65" w14:textId="130DC3F4" w:rsidR="00642F55" w:rsidRDefault="00642F55" w:rsidP="00642F55">
                            <w:r w:rsidRPr="00476B63">
                              <w:t xml:space="preserve">BPA: USD </w:t>
                            </w:r>
                            <w:r>
                              <w:t>1.</w:t>
                            </w:r>
                            <w:ins w:id="335" w:author="Ritu Kamra" w:date="2021-11-25T12:48:00Z">
                              <w:r w:rsidR="009B02F3">
                                <w:t>35</w:t>
                              </w:r>
                            </w:ins>
                            <w:del w:id="336" w:author="Ritu Kamra" w:date="2021-11-25T12:48:00Z">
                              <w:r w:rsidDel="009B02F3">
                                <w:delText>4</w:delText>
                              </w:r>
                            </w:del>
                            <w:r w:rsidRPr="00476B63">
                              <w:t>/</w:t>
                            </w:r>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7F2" id="Text Box 1564" o:spid="_x0000_s1407" type="#_x0000_t202" style="position:absolute;left:0;text-align:left;margin-left:-9.75pt;margin-top:24.8pt;width:114.75pt;height:23.25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" fillcolor="white [3201]" strokeweight=".5pt">
                <v:textbox>
                  <w:txbxContent>
                    <w:p w14:paraId="2E140D65" w14:textId="130DC3F4" w:rsidR="00642F55" w:rsidRDefault="00642F55" w:rsidP="00642F55">
                      <w:r w:rsidRPr="00476B63">
                        <w:t xml:space="preserve">BPA: USD </w:t>
                      </w:r>
                      <w:r>
                        <w:t>1.</w:t>
                      </w:r>
                      <w:ins w:id="337" w:author="Ritu Kamra" w:date="2021-11-25T12:48:00Z">
                        <w:r w:rsidR="009B02F3">
                          <w:t>35</w:t>
                        </w:r>
                      </w:ins>
                      <w:del w:id="338" w:author="Ritu Kamra" w:date="2021-11-25T12:48:00Z">
                        <w:r w:rsidDel="009B02F3">
                          <w:delText>4</w:delText>
                        </w:r>
                      </w:del>
                      <w:r w:rsidRPr="00476B63">
                        <w:t>/</w:t>
                      </w:r>
                      <w:r>
                        <w:t>kg</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31392" behindDoc="0" locked="0" layoutInCell="1" allowOverlap="1" wp14:anchorId="0A5BE3E7" wp14:editId="0242C374">
                <wp:simplePos x="0" y="0"/>
                <wp:positionH relativeFrom="column">
                  <wp:posOffset>2768600</wp:posOffset>
                </wp:positionH>
                <wp:positionV relativeFrom="paragraph">
                  <wp:posOffset>4340860</wp:posOffset>
                </wp:positionV>
                <wp:extent cx="1151255" cy="245745"/>
                <wp:effectExtent l="0" t="0" r="0" b="0"/>
                <wp:wrapNone/>
                <wp:docPr id="196"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0A5BE3E7" id="_x0000_s1408" style="position:absolute;left:0;text-align:left;margin-left:218pt;margin-top:341.8pt;width:90.65pt;height:19.35pt;z-index:252731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DVAM3ShgEAAPgCAAAOAAAAAAAAAAAAAAAA&#10;AC4CAABkcnMvZTJvRG9jLnhtbFBLAQItABQABgAIAAAAIQB4yI+24QAAAAsBAAAPAAAAAAAAAAAA&#10;AAAAAOADAABkcnMvZG93bnJldi54bWxQSwUGAAAAAAQABADzAAAA7gQAAAAA&#10;" filled="f" stroked="f">
                <v:textbox style="mso-fit-shape-to-text:t">
                  <w:txbxContent>
                    <w:p w14:paraId="5252A040"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55968" behindDoc="0" locked="0" layoutInCell="1" allowOverlap="1" wp14:anchorId="5650E4E6" wp14:editId="786A2864">
                <wp:simplePos x="0" y="0"/>
                <wp:positionH relativeFrom="column">
                  <wp:posOffset>4533900</wp:posOffset>
                </wp:positionH>
                <wp:positionV relativeFrom="paragraph">
                  <wp:posOffset>4437380</wp:posOffset>
                </wp:positionV>
                <wp:extent cx="1295400" cy="1081405"/>
                <wp:effectExtent l="0" t="0" r="0" b="0"/>
                <wp:wrapNone/>
                <wp:docPr id="1565"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46DA98CE" w14:textId="3995C3A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39" w:author="Ritu Kamra" w:date="2021-11-25T15:04:00Z">
                              <w:r w:rsidR="005D431A">
                                <w:rPr>
                                  <w:rFonts w:ascii="Verdana" w:eastAsia="Verdana" w:hAnsi="Verdana" w:cs="Verdana"/>
                                  <w:b/>
                                  <w:bCs/>
                                  <w:color w:val="538135" w:themeColor="accent6" w:themeShade="BF"/>
                                  <w:kern w:val="24"/>
                                  <w:sz w:val="20"/>
                                  <w:szCs w:val="20"/>
                                  <w:lang w:val="en-US"/>
                                </w:rPr>
                                <w:t>30</w:t>
                              </w:r>
                            </w:ins>
                            <w:del w:id="340" w:author="Ritu Kamra" w:date="2021-11-25T13:04:00Z">
                              <w:r w:rsidDel="00D32EFB">
                                <w:rPr>
                                  <w:rFonts w:ascii="Verdana" w:eastAsia="Verdana" w:hAnsi="Verdana" w:cs="Verdana"/>
                                  <w:b/>
                                  <w:bCs/>
                                  <w:color w:val="538135" w:themeColor="accent6" w:themeShade="BF"/>
                                  <w:kern w:val="24"/>
                                  <w:sz w:val="20"/>
                                  <w:szCs w:val="20"/>
                                  <w:lang w:val="en-US"/>
                                </w:rPr>
                                <w:delText>10</w:delText>
                              </w:r>
                            </w:del>
                            <w:r>
                              <w:rPr>
                                <w:rFonts w:ascii="Verdana" w:eastAsia="Verdana" w:hAnsi="Verdana" w:cs="Verdana"/>
                                <w:b/>
                                <w:bCs/>
                                <w:color w:val="538135" w:themeColor="accent6" w:themeShade="BF"/>
                                <w:kern w:val="24"/>
                                <w:sz w:val="20"/>
                                <w:szCs w:val="20"/>
                                <w:lang w:val="en-US"/>
                              </w:rPr>
                              <w:t>.</w:t>
                            </w:r>
                            <w:ins w:id="341" w:author="Ritu Kamra" w:date="2021-11-25T15:04:00Z">
                              <w:r w:rsidR="005D431A">
                                <w:rPr>
                                  <w:rFonts w:ascii="Verdana" w:eastAsia="Verdana" w:hAnsi="Verdana" w:cs="Verdana"/>
                                  <w:b/>
                                  <w:bCs/>
                                  <w:color w:val="538135" w:themeColor="accent6" w:themeShade="BF"/>
                                  <w:kern w:val="24"/>
                                  <w:sz w:val="20"/>
                                  <w:szCs w:val="20"/>
                                  <w:lang w:val="en-US"/>
                                </w:rPr>
                                <w:t>1</w:t>
                              </w:r>
                            </w:ins>
                            <w:del w:id="342" w:author="Ritu Kamra" w:date="2021-11-25T15:04:00Z">
                              <w:r w:rsidDel="005D431A">
                                <w:rPr>
                                  <w:rFonts w:ascii="Verdana" w:eastAsia="Verdana" w:hAnsi="Verdana" w:cs="Verdana"/>
                                  <w:b/>
                                  <w:bCs/>
                                  <w:color w:val="538135" w:themeColor="accent6" w:themeShade="BF"/>
                                  <w:kern w:val="24"/>
                                  <w:sz w:val="20"/>
                                  <w:szCs w:val="20"/>
                                  <w:lang w:val="en-US"/>
                                </w:rPr>
                                <w:delText>5</w:delText>
                              </w:r>
                            </w:del>
                            <w:r>
                              <w:rPr>
                                <w:rFonts w:ascii="Verdana" w:eastAsia="Verdana" w:hAnsi="Verdana" w:cs="Verdana"/>
                                <w:b/>
                                <w:bCs/>
                                <w:color w:val="538135" w:themeColor="accent6" w:themeShade="BF"/>
                                <w:kern w:val="24"/>
                                <w:sz w:val="20"/>
                                <w:szCs w:val="20"/>
                                <w:lang w:val="en-US"/>
                              </w:rPr>
                              <w:t>%</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50E4E6" id="_x0000_s1409" type="#_x0000_t202" style="position:absolute;left:0;text-align:left;margin-left:357pt;margin-top:349.4pt;width:102pt;height:85.1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" filled="f" stroked="f">
                <v:textbox>
                  <w:txbxContent>
                    <w:p w14:paraId="46DA98CE" w14:textId="3995C3A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43" w:author="Ritu Kamra" w:date="2021-11-25T15:04:00Z">
                        <w:r w:rsidR="005D431A">
                          <w:rPr>
                            <w:rFonts w:ascii="Verdana" w:eastAsia="Verdana" w:hAnsi="Verdana" w:cs="Verdana"/>
                            <w:b/>
                            <w:bCs/>
                            <w:color w:val="538135" w:themeColor="accent6" w:themeShade="BF"/>
                            <w:kern w:val="24"/>
                            <w:sz w:val="20"/>
                            <w:szCs w:val="20"/>
                            <w:lang w:val="en-US"/>
                          </w:rPr>
                          <w:t>30</w:t>
                        </w:r>
                      </w:ins>
                      <w:del w:id="344" w:author="Ritu Kamra" w:date="2021-11-25T13:04:00Z">
                        <w:r w:rsidDel="00D32EFB">
                          <w:rPr>
                            <w:rFonts w:ascii="Verdana" w:eastAsia="Verdana" w:hAnsi="Verdana" w:cs="Verdana"/>
                            <w:b/>
                            <w:bCs/>
                            <w:color w:val="538135" w:themeColor="accent6" w:themeShade="BF"/>
                            <w:kern w:val="24"/>
                            <w:sz w:val="20"/>
                            <w:szCs w:val="20"/>
                            <w:lang w:val="en-US"/>
                          </w:rPr>
                          <w:delText>10</w:delText>
                        </w:r>
                      </w:del>
                      <w:r>
                        <w:rPr>
                          <w:rFonts w:ascii="Verdana" w:eastAsia="Verdana" w:hAnsi="Verdana" w:cs="Verdana"/>
                          <w:b/>
                          <w:bCs/>
                          <w:color w:val="538135" w:themeColor="accent6" w:themeShade="BF"/>
                          <w:kern w:val="24"/>
                          <w:sz w:val="20"/>
                          <w:szCs w:val="20"/>
                          <w:lang w:val="en-US"/>
                        </w:rPr>
                        <w:t>.</w:t>
                      </w:r>
                      <w:ins w:id="345" w:author="Ritu Kamra" w:date="2021-11-25T15:04:00Z">
                        <w:r w:rsidR="005D431A">
                          <w:rPr>
                            <w:rFonts w:ascii="Verdana" w:eastAsia="Verdana" w:hAnsi="Verdana" w:cs="Verdana"/>
                            <w:b/>
                            <w:bCs/>
                            <w:color w:val="538135" w:themeColor="accent6" w:themeShade="BF"/>
                            <w:kern w:val="24"/>
                            <w:sz w:val="20"/>
                            <w:szCs w:val="20"/>
                            <w:lang w:val="en-US"/>
                          </w:rPr>
                          <w:t>1</w:t>
                        </w:r>
                      </w:ins>
                      <w:del w:id="346" w:author="Ritu Kamra" w:date="2021-11-25T15:04:00Z">
                        <w:r w:rsidDel="005D431A">
                          <w:rPr>
                            <w:rFonts w:ascii="Verdana" w:eastAsia="Verdana" w:hAnsi="Verdana" w:cs="Verdana"/>
                            <w:b/>
                            <w:bCs/>
                            <w:color w:val="538135" w:themeColor="accent6" w:themeShade="BF"/>
                            <w:kern w:val="24"/>
                            <w:sz w:val="20"/>
                            <w:szCs w:val="20"/>
                            <w:lang w:val="en-US"/>
                          </w:rPr>
                          <w:delText>5</w:delText>
                        </w:r>
                      </w:del>
                      <w:r>
                        <w:rPr>
                          <w:rFonts w:ascii="Verdana" w:eastAsia="Verdana" w:hAnsi="Verdana" w:cs="Verdana"/>
                          <w:b/>
                          <w:bCs/>
                          <w:color w:val="538135" w:themeColor="accent6" w:themeShade="BF"/>
                          <w:kern w:val="24"/>
                          <w:sz w:val="20"/>
                          <w:szCs w:val="20"/>
                          <w:lang w:val="en-US"/>
                        </w:rPr>
                        <w:t>%</w:t>
                      </w:r>
                    </w:p>
                    <w:p w14:paraId="4B2503B5"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49824" behindDoc="0" locked="0" layoutInCell="1" allowOverlap="1" wp14:anchorId="1B9C7732" wp14:editId="5C957E2C">
                <wp:simplePos x="0" y="0"/>
                <wp:positionH relativeFrom="column">
                  <wp:posOffset>4000500</wp:posOffset>
                </wp:positionH>
                <wp:positionV relativeFrom="paragraph">
                  <wp:posOffset>2008505</wp:posOffset>
                </wp:positionV>
                <wp:extent cx="792000" cy="0"/>
                <wp:effectExtent l="38100" t="76200" r="0" b="95250"/>
                <wp:wrapNone/>
                <wp:docPr id="1567" name="Straight Arrow Connector 1567"/>
                <wp:cNvGraphicFramePr/>
                <a:graphic xmlns:a="http://schemas.openxmlformats.org/drawingml/2006/main">
                  <a:graphicData uri="http://schemas.microsoft.com/office/word/2010/wordprocessingShape">
                    <wps:wsp>
                      <wps:cNvCnPr/>
                      <wps:spPr>
                        <a:xfrm flipH="1">
                          <a:off x="0" y="0"/>
                          <a:ext cx="79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59959" id="Straight Arrow Connector 1567" o:spid="_x0000_s1026" type="#_x0000_t32" style="position:absolute;margin-left:315pt;margin-top:158.15pt;width:62.35pt;height:0;flip:x;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37536" behindDoc="0" locked="0" layoutInCell="1" allowOverlap="1" wp14:anchorId="6E1642FC" wp14:editId="6714B80D">
                <wp:simplePos x="0" y="0"/>
                <wp:positionH relativeFrom="column">
                  <wp:posOffset>952500</wp:posOffset>
                </wp:positionH>
                <wp:positionV relativeFrom="paragraph">
                  <wp:posOffset>2837180</wp:posOffset>
                </wp:positionV>
                <wp:extent cx="1104900" cy="473710"/>
                <wp:effectExtent l="95250" t="19050" r="0" b="40640"/>
                <wp:wrapNone/>
                <wp:docPr id="2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E4CC" id="Connector: Elbow 19" o:spid="_x0000_s1026" type="#_x0000_t33" style="position:absolute;margin-left:75pt;margin-top:223.4pt;width:87pt;height:37.3pt;rotation:180;flip:y;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DBS4y6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8560" behindDoc="0" locked="0" layoutInCell="1" allowOverlap="1" wp14:anchorId="20E5CA54" wp14:editId="2A8FB8CE">
                <wp:simplePos x="0" y="0"/>
                <wp:positionH relativeFrom="column">
                  <wp:posOffset>573405</wp:posOffset>
                </wp:positionH>
                <wp:positionV relativeFrom="paragraph">
                  <wp:posOffset>3633470</wp:posOffset>
                </wp:positionV>
                <wp:extent cx="1510665" cy="400050"/>
                <wp:effectExtent l="0" t="0" r="0" b="0"/>
                <wp:wrapNone/>
                <wp:docPr id="1579"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660C0DAB" w14:textId="4B3F853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47" w:author="Ritu Kamra" w:date="2021-11-25T15:03:00Z">
                              <w:r w:rsidR="005D431A">
                                <w:rPr>
                                  <w:rFonts w:ascii="Verdana" w:eastAsia="Verdana" w:hAnsi="Verdana" w:cs="Verdana"/>
                                  <w:b/>
                                  <w:bCs/>
                                  <w:color w:val="538135" w:themeColor="accent6" w:themeShade="BF"/>
                                  <w:kern w:val="24"/>
                                  <w:sz w:val="20"/>
                                  <w:szCs w:val="20"/>
                                  <w:lang w:val="en-US"/>
                                </w:rPr>
                                <w:t>32</w:t>
                              </w:r>
                            </w:ins>
                            <w:ins w:id="348" w:author="Ritu Kamra" w:date="2021-11-25T15:04:00Z">
                              <w:r w:rsidR="005D431A">
                                <w:rPr>
                                  <w:rFonts w:ascii="Verdana" w:eastAsia="Verdana" w:hAnsi="Verdana" w:cs="Verdana"/>
                                  <w:b/>
                                  <w:bCs/>
                                  <w:color w:val="538135" w:themeColor="accent6" w:themeShade="BF"/>
                                  <w:kern w:val="24"/>
                                  <w:sz w:val="20"/>
                                  <w:szCs w:val="20"/>
                                  <w:lang w:val="en-US"/>
                                </w:rPr>
                                <w:t>.7</w:t>
                              </w:r>
                            </w:ins>
                            <w:del w:id="349" w:author="Ritu Kamra" w:date="2021-11-25T13:04:00Z">
                              <w:r w:rsidDel="00D32EFB">
                                <w:rPr>
                                  <w:rFonts w:ascii="Verdana" w:eastAsia="Verdana" w:hAnsi="Verdana" w:cs="Verdana"/>
                                  <w:b/>
                                  <w:bCs/>
                                  <w:color w:val="538135" w:themeColor="accent6" w:themeShade="BF"/>
                                  <w:kern w:val="24"/>
                                  <w:sz w:val="20"/>
                                  <w:szCs w:val="20"/>
                                  <w:lang w:val="en-US"/>
                                </w:rPr>
                                <w:delText>12.36</w:delText>
                              </w:r>
                            </w:del>
                            <w:r>
                              <w:rPr>
                                <w:rFonts w:ascii="Verdana" w:eastAsia="Verdana" w:hAnsi="Verdana" w:cs="Verdana"/>
                                <w:b/>
                                <w:bCs/>
                                <w:color w:val="538135" w:themeColor="accent6" w:themeShade="BF"/>
                                <w:kern w:val="24"/>
                                <w:sz w:val="20"/>
                                <w:szCs w:val="20"/>
                                <w:lang w:val="en-US"/>
                              </w:rPr>
                              <w:t xml:space="preserve"> %</w:t>
                            </w:r>
                          </w:p>
                        </w:txbxContent>
                      </wps:txbx>
                      <wps:bodyPr wrap="square" rtlCol="0">
                        <a:spAutoFit/>
                      </wps:bodyPr>
                    </wps:wsp>
                  </a:graphicData>
                </a:graphic>
              </wp:anchor>
            </w:drawing>
          </mc:Choice>
          <mc:Fallback>
            <w:pict>
              <v:shape w14:anchorId="20E5CA54" id="_x0000_s1410" type="#_x0000_t202" style="position:absolute;left:0;text-align:left;margin-left:45.15pt;margin-top:286.1pt;width:118.95pt;height:31.5pt;z-index:25273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" filled="f" stroked="f">
                <v:textbox style="mso-fit-shape-to-text:t">
                  <w:txbxContent>
                    <w:p w14:paraId="660C0DAB" w14:textId="4B3F853B"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50" w:author="Ritu Kamra" w:date="2021-11-25T15:03:00Z">
                        <w:r w:rsidR="005D431A">
                          <w:rPr>
                            <w:rFonts w:ascii="Verdana" w:eastAsia="Verdana" w:hAnsi="Verdana" w:cs="Verdana"/>
                            <w:b/>
                            <w:bCs/>
                            <w:color w:val="538135" w:themeColor="accent6" w:themeShade="BF"/>
                            <w:kern w:val="24"/>
                            <w:sz w:val="20"/>
                            <w:szCs w:val="20"/>
                            <w:lang w:val="en-US"/>
                          </w:rPr>
                          <w:t>32</w:t>
                        </w:r>
                      </w:ins>
                      <w:ins w:id="351" w:author="Ritu Kamra" w:date="2021-11-25T15:04:00Z">
                        <w:r w:rsidR="005D431A">
                          <w:rPr>
                            <w:rFonts w:ascii="Verdana" w:eastAsia="Verdana" w:hAnsi="Verdana" w:cs="Verdana"/>
                            <w:b/>
                            <w:bCs/>
                            <w:color w:val="538135" w:themeColor="accent6" w:themeShade="BF"/>
                            <w:kern w:val="24"/>
                            <w:sz w:val="20"/>
                            <w:szCs w:val="20"/>
                            <w:lang w:val="en-US"/>
                          </w:rPr>
                          <w:t>.7</w:t>
                        </w:r>
                      </w:ins>
                      <w:del w:id="352" w:author="Ritu Kamra" w:date="2021-11-25T13:04:00Z">
                        <w:r w:rsidDel="00D32EFB">
                          <w:rPr>
                            <w:rFonts w:ascii="Verdana" w:eastAsia="Verdana" w:hAnsi="Verdana" w:cs="Verdana"/>
                            <w:b/>
                            <w:bCs/>
                            <w:color w:val="538135" w:themeColor="accent6" w:themeShade="BF"/>
                            <w:kern w:val="24"/>
                            <w:sz w:val="20"/>
                            <w:szCs w:val="20"/>
                            <w:lang w:val="en-US"/>
                          </w:rPr>
                          <w:delText>12.36</w:delText>
                        </w:r>
                      </w:del>
                      <w:r>
                        <w:rPr>
                          <w:rFonts w:ascii="Verdana" w:eastAsia="Verdana" w:hAnsi="Verdana" w:cs="Verdana"/>
                          <w:b/>
                          <w:bCs/>
                          <w:color w:val="538135" w:themeColor="accent6" w:themeShade="BF"/>
                          <w:kern w:val="24"/>
                          <w:sz w:val="20"/>
                          <w:szCs w:val="20"/>
                          <w:lang w:val="en-US"/>
                        </w:rPr>
                        <w:t xml:space="preserve"> %</w:t>
                      </w:r>
                    </w:p>
                  </w:txbxContent>
                </v:textbox>
              </v:shape>
            </w:pict>
          </mc:Fallback>
        </mc:AlternateContent>
      </w:r>
      <w:r>
        <w:rPr>
          <w:rFonts w:ascii="Arial" w:hAnsi="Arial" w:cs="Arial"/>
          <w:b/>
          <w:bCs/>
        </w:rPr>
        <w:t xml:space="preserve">                                                                                              </w:t>
      </w:r>
    </w:p>
    <w:p w14:paraId="649F6BC2"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2656" behindDoc="0" locked="0" layoutInCell="1" allowOverlap="1" wp14:anchorId="66B18AD4" wp14:editId="4427D89B">
                <wp:simplePos x="0" y="0"/>
                <wp:positionH relativeFrom="column">
                  <wp:posOffset>-123825</wp:posOffset>
                </wp:positionH>
                <wp:positionV relativeFrom="paragraph">
                  <wp:posOffset>353695</wp:posOffset>
                </wp:positionV>
                <wp:extent cx="1438275" cy="266700"/>
                <wp:effectExtent l="0" t="0" r="28575" b="19050"/>
                <wp:wrapNone/>
                <wp:docPr id="1584" name="Text Box 1584"/>
                <wp:cNvGraphicFramePr/>
                <a:graphic xmlns:a="http://schemas.openxmlformats.org/drawingml/2006/main">
                  <a:graphicData uri="http://schemas.microsoft.com/office/word/2010/wordprocessingShape">
                    <wps:wsp>
                      <wps:cNvSpPr txBox="1"/>
                      <wps:spPr>
                        <a:xfrm>
                          <a:off x="0" y="0"/>
                          <a:ext cx="1438275" cy="266700"/>
                        </a:xfrm>
                        <a:prstGeom prst="rect">
                          <a:avLst/>
                        </a:prstGeom>
                        <a:solidFill>
                          <a:schemeClr val="lt1"/>
                        </a:solidFill>
                        <a:ln w="6350">
                          <a:solidFill>
                            <a:prstClr val="black"/>
                          </a:solidFill>
                        </a:ln>
                      </wps:spPr>
                      <wps:txbx>
                        <w:txbxContent>
                          <w:p w14:paraId="77754DEE" w14:textId="691BD0D3" w:rsidR="00642F55" w:rsidRPr="00476B63" w:rsidRDefault="00642F55" w:rsidP="00642F55">
                            <w:r w:rsidRPr="00476B63">
                              <w:t>ECH: USD 1.</w:t>
                            </w:r>
                            <w:ins w:id="353" w:author="Ritu Kamra" w:date="2021-11-25T12:49:00Z">
                              <w:r w:rsidR="009B02F3">
                                <w:t>47</w:t>
                              </w:r>
                            </w:ins>
                            <w:del w:id="354" w:author="Ritu Kamra" w:date="2021-11-25T12:49:00Z">
                              <w:r w:rsidRPr="00476B63" w:rsidDel="009B02F3">
                                <w:delText>6</w:delText>
                              </w:r>
                            </w:del>
                            <w:r w:rsidRPr="00476B63">
                              <w:t>/kg</w:t>
                            </w:r>
                          </w:p>
                          <w:p w14:paraId="6A3BAA7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18AD4" id="Text Box 1584" o:spid="_x0000_s1411" type="#_x0000_t202" style="position:absolute;left:0;text-align:left;margin-left:-9.75pt;margin-top:27.85pt;width:113.25pt;height:21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" fillcolor="white [3201]" strokeweight=".5pt">
                <v:textbox>
                  <w:txbxContent>
                    <w:p w14:paraId="77754DEE" w14:textId="691BD0D3" w:rsidR="00642F55" w:rsidRPr="00476B63" w:rsidRDefault="00642F55" w:rsidP="00642F55">
                      <w:r w:rsidRPr="00476B63">
                        <w:t>ECH: USD 1.</w:t>
                      </w:r>
                      <w:ins w:id="355" w:author="Ritu Kamra" w:date="2021-11-25T12:49:00Z">
                        <w:r w:rsidR="009B02F3">
                          <w:t>47</w:t>
                        </w:r>
                      </w:ins>
                      <w:del w:id="356" w:author="Ritu Kamra" w:date="2021-11-25T12:49:00Z">
                        <w:r w:rsidRPr="00476B63" w:rsidDel="009B02F3">
                          <w:delText>6</w:delText>
                        </w:r>
                      </w:del>
                      <w:r w:rsidRPr="00476B63">
                        <w:t>/kg</w:t>
                      </w:r>
                    </w:p>
                    <w:p w14:paraId="6A3BAA7B"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7776" behindDoc="0" locked="0" layoutInCell="1" allowOverlap="1" wp14:anchorId="47AD9A3C" wp14:editId="6A02C729">
                <wp:simplePos x="0" y="0"/>
                <wp:positionH relativeFrom="column">
                  <wp:posOffset>4124325</wp:posOffset>
                </wp:positionH>
                <wp:positionV relativeFrom="paragraph">
                  <wp:posOffset>67945</wp:posOffset>
                </wp:positionV>
                <wp:extent cx="2095500" cy="6572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2095500" cy="657225"/>
                        </a:xfrm>
                        <a:prstGeom prst="rect">
                          <a:avLst/>
                        </a:prstGeom>
                        <a:solidFill>
                          <a:schemeClr val="lt1"/>
                        </a:solidFill>
                        <a:ln w="6350">
                          <a:solidFill>
                            <a:prstClr val="black"/>
                          </a:solidFill>
                        </a:ln>
                      </wps:spPr>
                      <wps:txbx>
                        <w:txbxContent>
                          <w:p w14:paraId="0E0816D0" w14:textId="77777777" w:rsidR="00642F55" w:rsidRDefault="00642F55" w:rsidP="00642F55">
                            <w:r>
                              <w:t>Overhead + Packaging</w:t>
                            </w:r>
                            <w:r w:rsidRPr="00932F63">
                              <w:t xml:space="preserve"> </w:t>
                            </w:r>
                            <w:r>
                              <w:t xml:space="preserve">Cost </w:t>
                            </w:r>
                          </w:p>
                          <w:p w14:paraId="675FF324" w14:textId="3AAFFA7E" w:rsidR="00642F55" w:rsidRPr="00476B63" w:rsidRDefault="00642F55" w:rsidP="00642F55">
                            <w:r w:rsidRPr="00476B63">
                              <w:t xml:space="preserve">(USD </w:t>
                            </w:r>
                            <w:ins w:id="357" w:author="Ritu Kamra" w:date="2021-11-25T12:50:00Z">
                              <w:r w:rsidR="009B02F3">
                                <w:t>0.4</w:t>
                              </w:r>
                            </w:ins>
                            <w:ins w:id="358" w:author="Ritu Kamra" w:date="2021-11-25T15:00:00Z">
                              <w:r w:rsidR="005D431A">
                                <w:t>33</w:t>
                              </w:r>
                            </w:ins>
                            <w:del w:id="359" w:author="Ritu Kamra" w:date="2021-11-25T12:50:00Z">
                              <w:r w:rsidRPr="00476B63" w:rsidDel="009B02F3">
                                <w:delText>0.72</w:delText>
                              </w:r>
                            </w:del>
                            <w:r w:rsidRPr="00476B63">
                              <w:t>/Kg)</w:t>
                            </w:r>
                          </w:p>
                          <w:p w14:paraId="66FF9427"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9A3C" id="Text Box 201" o:spid="_x0000_s1412" type="#_x0000_t202" style="position:absolute;left:0;text-align:left;margin-left:324.75pt;margin-top:5.35pt;width:165pt;height:51.7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" fillcolor="white [3201]" strokeweight=".5pt">
                <v:textbox>
                  <w:txbxContent>
                    <w:p w14:paraId="0E0816D0" w14:textId="77777777" w:rsidR="00642F55" w:rsidRDefault="00642F55" w:rsidP="00642F55">
                      <w:r>
                        <w:t>Overhead + Packaging</w:t>
                      </w:r>
                      <w:r w:rsidRPr="00932F63">
                        <w:t xml:space="preserve"> </w:t>
                      </w:r>
                      <w:r>
                        <w:t xml:space="preserve">Cost </w:t>
                      </w:r>
                    </w:p>
                    <w:p w14:paraId="675FF324" w14:textId="3AAFFA7E" w:rsidR="00642F55" w:rsidRPr="00476B63" w:rsidRDefault="00642F55" w:rsidP="00642F55">
                      <w:r w:rsidRPr="00476B63">
                        <w:t xml:space="preserve">(USD </w:t>
                      </w:r>
                      <w:ins w:id="360" w:author="Ritu Kamra" w:date="2021-11-25T12:50:00Z">
                        <w:r w:rsidR="009B02F3">
                          <w:t>0.4</w:t>
                        </w:r>
                      </w:ins>
                      <w:ins w:id="361" w:author="Ritu Kamra" w:date="2021-11-25T15:00:00Z">
                        <w:r w:rsidR="005D431A">
                          <w:t>33</w:t>
                        </w:r>
                      </w:ins>
                      <w:del w:id="362" w:author="Ritu Kamra" w:date="2021-11-25T12:50:00Z">
                        <w:r w:rsidRPr="00476B63" w:rsidDel="009B02F3">
                          <w:delText>0.72</w:delText>
                        </w:r>
                      </w:del>
                      <w:r w:rsidRPr="00476B63">
                        <w:t>/Kg)</w:t>
                      </w:r>
                    </w:p>
                    <w:p w14:paraId="66FF9427" w14:textId="77777777" w:rsidR="00642F55" w:rsidRDefault="00642F55" w:rsidP="00642F55"/>
                  </w:txbxContent>
                </v:textbox>
              </v:shape>
            </w:pict>
          </mc:Fallback>
        </mc:AlternateContent>
      </w:r>
      <w:r>
        <w:rPr>
          <w:rFonts w:ascii="Arial" w:hAnsi="Arial" w:cs="Arial"/>
          <w:noProof/>
        </w:rPr>
        <mc:AlternateContent>
          <mc:Choice Requires="wps">
            <w:drawing>
              <wp:anchor distT="0" distB="0" distL="114300" distR="114300" simplePos="0" relativeHeight="252745728" behindDoc="0" locked="0" layoutInCell="1" allowOverlap="1" wp14:anchorId="079F6829" wp14:editId="096B8E77">
                <wp:simplePos x="0" y="0"/>
                <wp:positionH relativeFrom="column">
                  <wp:posOffset>2286000</wp:posOffset>
                </wp:positionH>
                <wp:positionV relativeFrom="paragraph">
                  <wp:posOffset>113030</wp:posOffset>
                </wp:positionV>
                <wp:extent cx="1261110" cy="485775"/>
                <wp:effectExtent l="0" t="0" r="15240" b="28575"/>
                <wp:wrapNone/>
                <wp:docPr id="1583" name="Text Box 1583"/>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5E38178" w14:textId="13F6A3C3" w:rsidR="00642F55" w:rsidRDefault="00642F55" w:rsidP="00642F55">
                            <w:pPr>
                              <w:jc w:val="center"/>
                            </w:pPr>
                            <w:r>
                              <w:t xml:space="preserve">Raw Material Cost </w:t>
                            </w:r>
                            <w:r w:rsidRPr="00476B63">
                              <w:t xml:space="preserve">(USD </w:t>
                            </w:r>
                            <w:ins w:id="363" w:author="Ritu Kamra" w:date="2021-11-25T12:48:00Z">
                              <w:r w:rsidR="009B02F3">
                                <w:t>1.872</w:t>
                              </w:r>
                            </w:ins>
                            <w:del w:id="364" w:author="Ritu Kamra" w:date="2021-11-25T12:48:00Z">
                              <w:r w:rsidRPr="00476B63" w:rsidDel="009B02F3">
                                <w:delText>2.03</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F6829" id="Text Box 1583" o:spid="_x0000_s1413" type="#_x0000_t202" style="position:absolute;left:0;text-align:left;margin-left:180pt;margin-top:8.9pt;width:99.3pt;height:38.25pt;z-index:25274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" fillcolor="white [3201]" strokeweight=".5pt">
                <v:textbox>
                  <w:txbxContent>
                    <w:p w14:paraId="75E38178" w14:textId="13F6A3C3" w:rsidR="00642F55" w:rsidRDefault="00642F55" w:rsidP="00642F55">
                      <w:pPr>
                        <w:jc w:val="center"/>
                      </w:pPr>
                      <w:r>
                        <w:t xml:space="preserve">Raw Material Cost </w:t>
                      </w:r>
                      <w:r w:rsidRPr="00476B63">
                        <w:t xml:space="preserve">(USD </w:t>
                      </w:r>
                      <w:ins w:id="365" w:author="Ritu Kamra" w:date="2021-11-25T12:48:00Z">
                        <w:r w:rsidR="009B02F3">
                          <w:t>1.872</w:t>
                        </w:r>
                      </w:ins>
                      <w:del w:id="366" w:author="Ritu Kamra" w:date="2021-11-25T12:48:00Z">
                        <w:r w:rsidRPr="00476B63" w:rsidDel="009B02F3">
                          <w:delText>2.03</w:delText>
                        </w:r>
                      </w:del>
                      <w:r w:rsidRPr="00476B63">
                        <w:t>/kg)</w:t>
                      </w:r>
                    </w:p>
                  </w:txbxContent>
                </v:textbox>
              </v:shape>
            </w:pict>
          </mc:Fallback>
        </mc:AlternateContent>
      </w:r>
      <w:r>
        <w:rPr>
          <w:rFonts w:ascii="Arial" w:hAnsi="Arial" w:cs="Arial"/>
          <w:b/>
          <w:bCs/>
        </w:rPr>
        <w:t xml:space="preserve">                                                                                           </w:t>
      </w:r>
    </w:p>
    <w:p w14:paraId="52F5E1C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44704" behindDoc="0" locked="0" layoutInCell="1" allowOverlap="1" wp14:anchorId="7E452D17" wp14:editId="3EDFBE98">
                <wp:simplePos x="0" y="0"/>
                <wp:positionH relativeFrom="column">
                  <wp:posOffset>1342390</wp:posOffset>
                </wp:positionH>
                <wp:positionV relativeFrom="paragraph">
                  <wp:posOffset>46990</wp:posOffset>
                </wp:positionV>
                <wp:extent cx="885825" cy="0"/>
                <wp:effectExtent l="0" t="76200" r="9525" b="95250"/>
                <wp:wrapNone/>
                <wp:docPr id="209" name="Straight Arrow Connector 209"/>
                <wp:cNvGraphicFramePr/>
                <a:graphic xmlns:a="http://schemas.openxmlformats.org/drawingml/2006/main">
                  <a:graphicData uri="http://schemas.microsoft.com/office/word/2010/wordprocessingShape">
                    <wps:wsp>
                      <wps:cNvCnPr/>
                      <wps:spPr>
                        <a:xfrm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EFEFC" id="Straight Arrow Connector 209" o:spid="_x0000_s1026" type="#_x0000_t32" style="position:absolute;margin-left:105.7pt;margin-top:3.7pt;width:69.75pt;height:0;flip:y;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46752" behindDoc="0" locked="0" layoutInCell="1" allowOverlap="1" wp14:anchorId="289FB525" wp14:editId="11F523D0">
                <wp:simplePos x="0" y="0"/>
                <wp:positionH relativeFrom="column">
                  <wp:posOffset>3562350</wp:posOffset>
                </wp:positionH>
                <wp:positionV relativeFrom="paragraph">
                  <wp:posOffset>8255</wp:posOffset>
                </wp:positionV>
                <wp:extent cx="523875" cy="0"/>
                <wp:effectExtent l="0" t="76200" r="9525" b="95250"/>
                <wp:wrapNone/>
                <wp:docPr id="1585" name="Straight Arrow Connector 1585"/>
                <wp:cNvGraphicFramePr/>
                <a:graphic xmlns:a="http://schemas.openxmlformats.org/drawingml/2006/main">
                  <a:graphicData uri="http://schemas.microsoft.com/office/word/2010/wordprocessingShape">
                    <wps:wsp>
                      <wps:cNvCnPr/>
                      <wps:spPr>
                        <a:xfrm flipV="1">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2CCBD" id="Straight Arrow Connector 1585" o:spid="_x0000_s1026" type="#_x0000_t32" style="position:absolute;margin-left:280.5pt;margin-top:.65pt;width:41.25pt;height:0;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" strokecolor="#4472c4 [3204]" strokeweight=".5pt">
                <v:stroke endarrow="block" joinstyle="miter"/>
              </v:shape>
            </w:pict>
          </mc:Fallback>
        </mc:AlternateContent>
      </w:r>
    </w:p>
    <w:p w14:paraId="3DE40D4D"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9040" behindDoc="0" locked="0" layoutInCell="1" allowOverlap="1" wp14:anchorId="046B8E1A" wp14:editId="2D371D04">
                <wp:simplePos x="0" y="0"/>
                <wp:positionH relativeFrom="column">
                  <wp:posOffset>-123825</wp:posOffset>
                </wp:positionH>
                <wp:positionV relativeFrom="paragraph">
                  <wp:posOffset>78105</wp:posOffset>
                </wp:positionV>
                <wp:extent cx="1438275" cy="4762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B8E1A" id="Text Box 213" o:spid="_x0000_s1414" type="#_x0000_t202" style="position:absolute;left:0;text-align:left;margin-left:-9.75pt;margin-top:6.15pt;width:113.25pt;height:37.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" fillcolor="white [3201]" strokeweight=".5pt">
                <v:textbox>
                  <w:txbxContent>
                    <w:p w14:paraId="33EAC89D" w14:textId="77777777" w:rsidR="00642F55" w:rsidRPr="00F724CA" w:rsidRDefault="00642F55" w:rsidP="00642F55">
                      <w:pPr>
                        <w:rPr>
                          <w:lang w:val="en-US"/>
                        </w:rPr>
                      </w:pPr>
                      <w:r w:rsidRPr="00FA466D">
                        <w:rPr>
                          <w:lang w:val="en-US"/>
                        </w:rPr>
                        <w:t>Caustic Soda Lye</w:t>
                      </w:r>
                      <w:r>
                        <w:rPr>
                          <w:b/>
                          <w:bCs/>
                          <w:lang w:val="en-US"/>
                        </w:rPr>
                        <w:t xml:space="preserve"> </w:t>
                      </w:r>
                      <w:r w:rsidRPr="00476B63">
                        <w:rPr>
                          <w:lang w:val="en-US"/>
                        </w:rPr>
                        <w:t>(48%): USD 0.15/kg</w:t>
                      </w:r>
                      <w:r>
                        <w:rPr>
                          <w:b/>
                          <w:bCs/>
                          <w:lang w:val="en-US"/>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2751872" behindDoc="0" locked="0" layoutInCell="1" allowOverlap="1" wp14:anchorId="3660E451" wp14:editId="3E23C44D">
                <wp:simplePos x="0" y="0"/>
                <wp:positionH relativeFrom="column">
                  <wp:posOffset>5848350</wp:posOffset>
                </wp:positionH>
                <wp:positionV relativeFrom="paragraph">
                  <wp:posOffset>66040</wp:posOffset>
                </wp:positionV>
                <wp:extent cx="0" cy="575945"/>
                <wp:effectExtent l="76200" t="0" r="57150" b="52705"/>
                <wp:wrapNone/>
                <wp:docPr id="1593" name="Straight Arrow Connector 1593"/>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BF84E7" id="Straight Arrow Connector 1593" o:spid="_x0000_s1026" type="#_x0000_t32" style="position:absolute;margin-left:460.5pt;margin-top:5.2pt;width:0;height:45.35pt;z-index:25275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" strokecolor="#4472c4 [3204]" strokeweight=".5pt">
                <v:stroke endarrow="block" joinstyle="miter"/>
              </v:shape>
            </w:pict>
          </mc:Fallback>
        </mc:AlternateContent>
      </w:r>
    </w:p>
    <w:p w14:paraId="70DF13A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0848" behindDoc="0" locked="0" layoutInCell="1" allowOverlap="1" wp14:anchorId="7D2EA5BF" wp14:editId="0199802F">
                <wp:simplePos x="0" y="0"/>
                <wp:positionH relativeFrom="column">
                  <wp:posOffset>2600325</wp:posOffset>
                </wp:positionH>
                <wp:positionV relativeFrom="paragraph">
                  <wp:posOffset>297180</wp:posOffset>
                </wp:positionV>
                <wp:extent cx="1377950" cy="638175"/>
                <wp:effectExtent l="0" t="0" r="12700" b="28575"/>
                <wp:wrapNone/>
                <wp:docPr id="1628" name="Text Box 1628"/>
                <wp:cNvGraphicFramePr/>
                <a:graphic xmlns:a="http://schemas.openxmlformats.org/drawingml/2006/main">
                  <a:graphicData uri="http://schemas.microsoft.com/office/word/2010/wordprocessingShape">
                    <wps:wsp>
                      <wps:cNvSpPr txBox="1"/>
                      <wps:spPr>
                        <a:xfrm>
                          <a:off x="0" y="0"/>
                          <a:ext cx="1377950" cy="638175"/>
                        </a:xfrm>
                        <a:prstGeom prst="rect">
                          <a:avLst/>
                        </a:prstGeom>
                        <a:solidFill>
                          <a:schemeClr val="lt1"/>
                        </a:solidFill>
                        <a:ln w="6350">
                          <a:solidFill>
                            <a:prstClr val="black"/>
                          </a:solidFill>
                        </a:ln>
                      </wps:spPr>
                      <wps:txbx>
                        <w:txbxContent>
                          <w:p w14:paraId="511EF7CA" w14:textId="0D7AFFEC" w:rsidR="00642F55" w:rsidRDefault="00642F55" w:rsidP="00642F55">
                            <w:r>
                              <w:t xml:space="preserve">Current Selling Price </w:t>
                            </w:r>
                            <w:r w:rsidRPr="00476B63">
                              <w:t>(USD 3.</w:t>
                            </w:r>
                            <w:ins w:id="367" w:author="Ritu Kamra" w:date="2021-11-25T13:03:00Z">
                              <w:r w:rsidR="00D32EFB">
                                <w:t>06</w:t>
                              </w:r>
                            </w:ins>
                            <w:del w:id="368" w:author="Ritu Kamra" w:date="2021-11-25T12:51:00Z">
                              <w:r w:rsidRPr="00476B63" w:rsidDel="009B02F3">
                                <w:delText>09</w:delText>
                              </w:r>
                            </w:del>
                            <w:r w:rsidRPr="00476B63">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A5BF" id="Text Box 1628" o:spid="_x0000_s1415" type="#_x0000_t202" style="position:absolute;left:0;text-align:left;margin-left:204.75pt;margin-top:23.4pt;width:108.5pt;height:50.2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" fillcolor="white [3201]" strokeweight=".5pt">
                <v:textbox>
                  <w:txbxContent>
                    <w:p w14:paraId="511EF7CA" w14:textId="0D7AFFEC" w:rsidR="00642F55" w:rsidRDefault="00642F55" w:rsidP="00642F55">
                      <w:r>
                        <w:t xml:space="preserve">Current Selling Price </w:t>
                      </w:r>
                      <w:r w:rsidRPr="00476B63">
                        <w:t>(USD 3.</w:t>
                      </w:r>
                      <w:ins w:id="369" w:author="Ritu Kamra" w:date="2021-11-25T13:03:00Z">
                        <w:r w:rsidR="00D32EFB">
                          <w:t>06</w:t>
                        </w:r>
                      </w:ins>
                      <w:del w:id="370" w:author="Ritu Kamra" w:date="2021-11-25T12:51:00Z">
                        <w:r w:rsidRPr="00476B63" w:rsidDel="009B02F3">
                          <w:delText>09</w:delText>
                        </w:r>
                      </w:del>
                      <w:r w:rsidRPr="00476B63">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48800" behindDoc="0" locked="0" layoutInCell="1" allowOverlap="1" wp14:anchorId="78D73ED9" wp14:editId="7492F860">
                <wp:simplePos x="0" y="0"/>
                <wp:positionH relativeFrom="column">
                  <wp:posOffset>4848225</wp:posOffset>
                </wp:positionH>
                <wp:positionV relativeFrom="paragraph">
                  <wp:posOffset>295275</wp:posOffset>
                </wp:positionV>
                <wp:extent cx="1373505" cy="609600"/>
                <wp:effectExtent l="0" t="0" r="17145" b="19050"/>
                <wp:wrapNone/>
                <wp:docPr id="215" name="Text Box 215"/>
                <wp:cNvGraphicFramePr/>
                <a:graphic xmlns:a="http://schemas.openxmlformats.org/drawingml/2006/main">
                  <a:graphicData uri="http://schemas.microsoft.com/office/word/2010/wordprocessingShape">
                    <wps:wsp>
                      <wps:cNvSpPr txBox="1"/>
                      <wps:spPr>
                        <a:xfrm>
                          <a:off x="0" y="0"/>
                          <a:ext cx="1373505" cy="609600"/>
                        </a:xfrm>
                        <a:prstGeom prst="rect">
                          <a:avLst/>
                        </a:prstGeom>
                        <a:solidFill>
                          <a:schemeClr val="lt1"/>
                        </a:solidFill>
                        <a:ln w="6350">
                          <a:solidFill>
                            <a:prstClr val="black"/>
                          </a:solidFill>
                        </a:ln>
                      </wps:spPr>
                      <wps:txbx>
                        <w:txbxContent>
                          <w:p w14:paraId="2C14E889" w14:textId="2FC4A87F" w:rsidR="00642F55" w:rsidRDefault="00642F55" w:rsidP="00642F55">
                            <w:r>
                              <w:t xml:space="preserve">Total Cost Incurred </w:t>
                            </w:r>
                            <w:r w:rsidRPr="00476B63">
                              <w:t>(USD 2.</w:t>
                            </w:r>
                            <w:ins w:id="371" w:author="Ritu Kamra" w:date="2021-11-25T12:50:00Z">
                              <w:r w:rsidR="009B02F3">
                                <w:t>3</w:t>
                              </w:r>
                            </w:ins>
                            <w:ins w:id="372" w:author="Ritu Kamra" w:date="2021-11-25T15:00:00Z">
                              <w:r w:rsidR="005D431A">
                                <w:t>05</w:t>
                              </w:r>
                            </w:ins>
                            <w:del w:id="373" w:author="Ritu Kamra" w:date="2021-11-25T12:50:00Z">
                              <w:r w:rsidRPr="00476B63" w:rsidDel="009B02F3">
                                <w:delText>75</w:delText>
                              </w:r>
                            </w:del>
                            <w:r w:rsidRPr="00476B63">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3ED9" id="Text Box 215" o:spid="_x0000_s1416" type="#_x0000_t202" style="position:absolute;left:0;text-align:left;margin-left:381.75pt;margin-top:23.25pt;width:108.15pt;height:48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" fillcolor="white [3201]" strokeweight=".5pt">
                <v:textbox>
                  <w:txbxContent>
                    <w:p w14:paraId="2C14E889" w14:textId="2FC4A87F" w:rsidR="00642F55" w:rsidRDefault="00642F55" w:rsidP="00642F55">
                      <w:r>
                        <w:t xml:space="preserve">Total Cost Incurred </w:t>
                      </w:r>
                      <w:r w:rsidRPr="00476B63">
                        <w:t>(USD 2.</w:t>
                      </w:r>
                      <w:ins w:id="374" w:author="Ritu Kamra" w:date="2021-11-25T12:50:00Z">
                        <w:r w:rsidR="009B02F3">
                          <w:t>3</w:t>
                        </w:r>
                      </w:ins>
                      <w:ins w:id="375" w:author="Ritu Kamra" w:date="2021-11-25T15:00:00Z">
                        <w:r w:rsidR="005D431A">
                          <w:t>05</w:t>
                        </w:r>
                      </w:ins>
                      <w:del w:id="376" w:author="Ritu Kamra" w:date="2021-11-25T12:50:00Z">
                        <w:r w:rsidRPr="00476B63" w:rsidDel="009B02F3">
                          <w:delText>75</w:delText>
                        </w:r>
                      </w:del>
                      <w:r w:rsidRPr="00476B63">
                        <w:t>/kg)</w:t>
                      </w:r>
                    </w:p>
                  </w:txbxContent>
                </v:textbox>
              </v:shape>
            </w:pict>
          </mc:Fallback>
        </mc:AlternateContent>
      </w:r>
    </w:p>
    <w:p w14:paraId="39027903"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2896" behindDoc="0" locked="0" layoutInCell="1" allowOverlap="1" wp14:anchorId="454F75AF" wp14:editId="14628954">
                <wp:simplePos x="0" y="0"/>
                <wp:positionH relativeFrom="column">
                  <wp:posOffset>2060575</wp:posOffset>
                </wp:positionH>
                <wp:positionV relativeFrom="paragraph">
                  <wp:posOffset>386715</wp:posOffset>
                </wp:positionV>
                <wp:extent cx="500380" cy="735330"/>
                <wp:effectExtent l="38100" t="0" r="13970" b="102870"/>
                <wp:wrapTopAndBottom/>
                <wp:docPr id="1566" name="Connector: Elbow 1566"/>
                <wp:cNvGraphicFramePr/>
                <a:graphic xmlns:a="http://schemas.openxmlformats.org/drawingml/2006/main">
                  <a:graphicData uri="http://schemas.microsoft.com/office/word/2010/wordprocessingShape">
                    <wps:wsp>
                      <wps:cNvCnPr/>
                      <wps:spPr>
                        <a:xfrm flipH="1">
                          <a:off x="0" y="0"/>
                          <a:ext cx="500380" cy="735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F9444" id="Connector: Elbow 1566" o:spid="_x0000_s1026" type="#_x0000_t34" style="position:absolute;margin-left:162.25pt;margin-top:30.45pt;width:39.4pt;height:57.9pt;flip:x;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" strokecolor="#4472c4 [3204]" strokeweight=".5pt">
                <v:stroke endarrow="block"/>
                <w10:wrap type="topAndBottom"/>
              </v:shape>
            </w:pict>
          </mc:Fallback>
        </mc:AlternateContent>
      </w:r>
    </w:p>
    <w:p w14:paraId="2EE94587"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54944" behindDoc="0" locked="0" layoutInCell="1" allowOverlap="1" wp14:anchorId="233B0B52" wp14:editId="2B2E1E49">
                <wp:simplePos x="0" y="0"/>
                <wp:positionH relativeFrom="rightMargin">
                  <wp:posOffset>-923260</wp:posOffset>
                </wp:positionH>
                <wp:positionV relativeFrom="paragraph">
                  <wp:posOffset>208767</wp:posOffset>
                </wp:positionV>
                <wp:extent cx="0" cy="504825"/>
                <wp:effectExtent l="76200" t="0" r="57150" b="47625"/>
                <wp:wrapNone/>
                <wp:docPr id="1636" name="Straight Arrow Connector 1636"/>
                <wp:cNvGraphicFramePr/>
                <a:graphic xmlns:a="http://schemas.openxmlformats.org/drawingml/2006/main">
                  <a:graphicData uri="http://schemas.microsoft.com/office/word/2010/wordprocessingShape">
                    <wps:wsp>
                      <wps:cNvCnPr/>
                      <wps:spPr>
                        <a:xfrm flipH="1">
                          <a:off x="0" y="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A893C" id="Straight Arrow Connector 1636" o:spid="_x0000_s1026" type="#_x0000_t32" style="position:absolute;margin-left:-72.7pt;margin-top:16.45pt;width:0;height:39.75pt;flip:x;z-index:2527549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" strokecolor="#4472c4 [3204]" strokeweight=".5pt">
                <v:stroke endarrow="block" joinstyle="miter"/>
                <w10:wrap anchorx="margin"/>
              </v:shape>
            </w:pict>
          </mc:Fallback>
        </mc:AlternateContent>
      </w:r>
      <w:r w:rsidRPr="00AA2B4E">
        <w:rPr>
          <w:rFonts w:ascii="Arial" w:hAnsi="Arial" w:cs="Arial"/>
          <w:noProof/>
        </w:rPr>
        <mc:AlternateContent>
          <mc:Choice Requires="wps">
            <w:drawing>
              <wp:anchor distT="0" distB="0" distL="114300" distR="114300" simplePos="0" relativeHeight="252740608" behindDoc="0" locked="0" layoutInCell="1" allowOverlap="1" wp14:anchorId="234C93AA" wp14:editId="4BC99CA0">
                <wp:simplePos x="0" y="0"/>
                <wp:positionH relativeFrom="column">
                  <wp:posOffset>6536188</wp:posOffset>
                </wp:positionH>
                <wp:positionV relativeFrom="paragraph">
                  <wp:posOffset>780577</wp:posOffset>
                </wp:positionV>
                <wp:extent cx="0" cy="1457685"/>
                <wp:effectExtent l="57150" t="0" r="57150" b="47625"/>
                <wp:wrapNone/>
                <wp:docPr id="158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70ED1" id="Straight Arrow Connector 30" o:spid="_x0000_s1026" type="#_x0000_t32" style="position:absolute;margin-left:514.65pt;margin-top:61.45pt;width:0;height:114.8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53920" behindDoc="0" locked="0" layoutInCell="1" allowOverlap="1" wp14:anchorId="108A84FD" wp14:editId="2D1C8FBD">
                <wp:simplePos x="0" y="0"/>
                <wp:positionH relativeFrom="column">
                  <wp:posOffset>4467225</wp:posOffset>
                </wp:positionH>
                <wp:positionV relativeFrom="paragraph">
                  <wp:posOffset>764540</wp:posOffset>
                </wp:positionV>
                <wp:extent cx="1800225" cy="752475"/>
                <wp:effectExtent l="0" t="0" r="28575" b="28575"/>
                <wp:wrapNone/>
                <wp:docPr id="1637" name="Text Box 1637"/>
                <wp:cNvGraphicFramePr/>
                <a:graphic xmlns:a="http://schemas.openxmlformats.org/drawingml/2006/main">
                  <a:graphicData uri="http://schemas.microsoft.com/office/word/2010/wordprocessingShape">
                    <wps:wsp>
                      <wps:cNvSpPr txBox="1"/>
                      <wps:spPr>
                        <a:xfrm>
                          <a:off x="0" y="0"/>
                          <a:ext cx="1800225" cy="752475"/>
                        </a:xfrm>
                        <a:prstGeom prst="rect">
                          <a:avLst/>
                        </a:prstGeom>
                        <a:solidFill>
                          <a:schemeClr val="lt1"/>
                        </a:solidFill>
                        <a:ln w="6350">
                          <a:solidFill>
                            <a:prstClr val="black"/>
                          </a:solidFill>
                        </a:ln>
                      </wps:spPr>
                      <wps:txbx>
                        <w:txbxContent>
                          <w:p w14:paraId="392995AE" w14:textId="77777777" w:rsidR="00642F55" w:rsidRDefault="00642F55" w:rsidP="00642F55">
                            <w:r>
                              <w:t xml:space="preserve">Current Selling Price </w:t>
                            </w:r>
                          </w:p>
                          <w:p w14:paraId="0B5FF9BF" w14:textId="0EB02747" w:rsidR="00642F55" w:rsidRDefault="00642F55" w:rsidP="00642F55">
                            <w:r>
                              <w:t>(</w:t>
                            </w:r>
                            <w:r w:rsidRPr="00476B63">
                              <w:t>USD 3</w:t>
                            </w:r>
                            <w:ins w:id="377" w:author="Ritu Kamra" w:date="2021-11-25T15:34:00Z">
                              <w:r w:rsidR="006E13A8">
                                <w:t>.0</w:t>
                              </w:r>
                            </w:ins>
                            <w:del w:id="378" w:author="Ritu Kamra" w:date="2021-11-25T13:04:00Z">
                              <w:r w:rsidRPr="00476B63" w:rsidDel="00D32EFB">
                                <w:delText>.03</w:delText>
                              </w:r>
                            </w:del>
                            <w:r w:rsidRPr="00476B63">
                              <w:t>/kg</w:t>
                            </w:r>
                            <w:r>
                              <w:rPr>
                                <w:b/>
                                <w:bCs/>
                              </w:rPr>
                              <w:t xml:space="preserve"> </w:t>
                            </w:r>
                            <w:r>
                              <w:t>In-Direct Sales (Inclusive Freight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84FD" id="Text Box 1637" o:spid="_x0000_s1417" type="#_x0000_t202" style="position:absolute;left:0;text-align:left;margin-left:351.75pt;margin-top:60.2pt;width:141.75pt;height:59.2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" fillcolor="white [3201]" strokeweight=".5pt">
                <v:textbox>
                  <w:txbxContent>
                    <w:p w14:paraId="392995AE" w14:textId="77777777" w:rsidR="00642F55" w:rsidRDefault="00642F55" w:rsidP="00642F55">
                      <w:r>
                        <w:t xml:space="preserve">Current Selling Price </w:t>
                      </w:r>
                    </w:p>
                    <w:p w14:paraId="0B5FF9BF" w14:textId="0EB02747" w:rsidR="00642F55" w:rsidRDefault="00642F55" w:rsidP="00642F55">
                      <w:r>
                        <w:t>(</w:t>
                      </w:r>
                      <w:r w:rsidRPr="00476B63">
                        <w:t>USD 3</w:t>
                      </w:r>
                      <w:ins w:id="379" w:author="Ritu Kamra" w:date="2021-11-25T15:34:00Z">
                        <w:r w:rsidR="006E13A8">
                          <w:t>.0</w:t>
                        </w:r>
                      </w:ins>
                      <w:del w:id="380" w:author="Ritu Kamra" w:date="2021-11-25T13:04:00Z">
                        <w:r w:rsidRPr="00476B63" w:rsidDel="00D32EFB">
                          <w:delText>.03</w:delText>
                        </w:r>
                      </w:del>
                      <w:r w:rsidRPr="00476B63">
                        <w:t>/kg</w:t>
                      </w:r>
                      <w:r>
                        <w:rPr>
                          <w:b/>
                          <w:bCs/>
                        </w:rPr>
                        <w:t xml:space="preserve"> </w:t>
                      </w:r>
                      <w:r>
                        <w:t>In-Direct Sales (Inclusive Freight Charges)</w:t>
                      </w:r>
                    </w:p>
                  </w:txbxContent>
                </v:textbox>
              </v:shape>
            </w:pict>
          </mc:Fallback>
        </mc:AlternateContent>
      </w:r>
    </w:p>
    <w:p w14:paraId="461D12E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5488" behindDoc="0" locked="0" layoutInCell="1" allowOverlap="1" wp14:anchorId="3BC3177C" wp14:editId="4668B102">
                <wp:simplePos x="0" y="0"/>
                <wp:positionH relativeFrom="column">
                  <wp:posOffset>1132840</wp:posOffset>
                </wp:positionH>
                <wp:positionV relativeFrom="paragraph">
                  <wp:posOffset>780415</wp:posOffset>
                </wp:positionV>
                <wp:extent cx="1431925" cy="245745"/>
                <wp:effectExtent l="0" t="0" r="0" b="0"/>
                <wp:wrapNone/>
                <wp:docPr id="203"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3BC3177C" id="_x0000_s1418" type="#_x0000_t202" style="position:absolute;left:0;text-align:left;margin-left:89.2pt;margin-top:61.45pt;width:112.75pt;height:19.35pt;z-index:25273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" filled="f" stroked="f">
                <v:textbox style="mso-fit-shape-to-text:t">
                  <w:txbxContent>
                    <w:p w14:paraId="7BFCDD7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p>
    <w:p w14:paraId="646BE17E"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3440" behindDoc="0" locked="0" layoutInCell="1" allowOverlap="1" wp14:anchorId="395B8613" wp14:editId="07335368">
                <wp:simplePos x="0" y="0"/>
                <wp:positionH relativeFrom="column">
                  <wp:posOffset>5955030</wp:posOffset>
                </wp:positionH>
                <wp:positionV relativeFrom="paragraph">
                  <wp:posOffset>285751</wp:posOffset>
                </wp:positionV>
                <wp:extent cx="45719" cy="2343150"/>
                <wp:effectExtent l="95250" t="19050" r="50165" b="38100"/>
                <wp:wrapNone/>
                <wp:docPr id="163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234315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1EEE5" id="Connector: Elbow 14" o:spid="_x0000_s1026" type="#_x0000_t33" style="position:absolute;margin-left:468.9pt;margin-top:22.5pt;width:3.6pt;height:184.5pt;flip:x;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" strokecolor="#525252 [1606]" strokeweight="3pt">
                <v:stroke dashstyle="dash" endarrow="block"/>
                <o:lock v:ext="edit" shapetype="f"/>
              </v:shape>
            </w:pict>
          </mc:Fallback>
        </mc:AlternateContent>
      </w:r>
    </w:p>
    <w:p w14:paraId="19B67EFC"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6512" behindDoc="0" locked="0" layoutInCell="1" allowOverlap="1" wp14:anchorId="571381B7" wp14:editId="22642785">
                <wp:simplePos x="0" y="0"/>
                <wp:positionH relativeFrom="column">
                  <wp:posOffset>4678045</wp:posOffset>
                </wp:positionH>
                <wp:positionV relativeFrom="paragraph">
                  <wp:posOffset>258445</wp:posOffset>
                </wp:positionV>
                <wp:extent cx="1431925" cy="245745"/>
                <wp:effectExtent l="0" t="0" r="0" b="0"/>
                <wp:wrapNone/>
                <wp:docPr id="219"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571381B7" id="_x0000_s1419" type="#_x0000_t202" style="position:absolute;left:0;text-align:left;margin-left:368.35pt;margin-top:20.35pt;width:112.75pt;height:19.3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" filled="f" stroked="f">
                <v:textbox style="mso-fit-shape-to-text:t">
                  <w:txbxContent>
                    <w:p w14:paraId="2EC815B6"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p>
    <w:p w14:paraId="093245B8"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8016" behindDoc="0" locked="0" layoutInCell="1" allowOverlap="1" wp14:anchorId="774CCB37" wp14:editId="581CFC22">
                <wp:simplePos x="0" y="0"/>
                <wp:positionH relativeFrom="column">
                  <wp:posOffset>1003300</wp:posOffset>
                </wp:positionH>
                <wp:positionV relativeFrom="paragraph">
                  <wp:posOffset>48260</wp:posOffset>
                </wp:positionV>
                <wp:extent cx="0" cy="933450"/>
                <wp:effectExtent l="95250" t="0" r="57150" b="38100"/>
                <wp:wrapNone/>
                <wp:docPr id="163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41B02" id="Straight Arrow Connector 21" o:spid="_x0000_s1026" type="#_x0000_t32" style="position:absolute;margin-left:79pt;margin-top:3.8pt;width:0;height:73.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" strokecolor="#525252 [1606]" strokeweight="3pt">
                <v:stroke endarrow="block" joinstyle="miter"/>
                <o:lock v:ext="edit" shapetype="f"/>
              </v:shape>
            </w:pict>
          </mc:Fallback>
        </mc:AlternateContent>
      </w:r>
    </w:p>
    <w:p w14:paraId="68A951D9"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41632" behindDoc="0" locked="0" layoutInCell="1" allowOverlap="1" wp14:anchorId="6B0187A1" wp14:editId="34BD1F2E">
                <wp:simplePos x="0" y="0"/>
                <wp:positionH relativeFrom="column">
                  <wp:posOffset>2682063</wp:posOffset>
                </wp:positionH>
                <wp:positionV relativeFrom="paragraph">
                  <wp:posOffset>277141</wp:posOffset>
                </wp:positionV>
                <wp:extent cx="1314007" cy="707390"/>
                <wp:effectExtent l="0" t="0" r="0" b="0"/>
                <wp:wrapNone/>
                <wp:docPr id="1640" name="TextBox 38"/>
                <wp:cNvGraphicFramePr/>
                <a:graphic xmlns:a="http://schemas.openxmlformats.org/drawingml/2006/main">
                  <a:graphicData uri="http://schemas.microsoft.com/office/word/2010/wordprocessingShape">
                    <wps:wsp>
                      <wps:cNvSpPr txBox="1"/>
                      <wps:spPr>
                        <a:xfrm>
                          <a:off x="0" y="0"/>
                          <a:ext cx="1314007" cy="707390"/>
                        </a:xfrm>
                        <a:prstGeom prst="rect">
                          <a:avLst/>
                        </a:prstGeom>
                        <a:noFill/>
                      </wps:spPr>
                      <wps:txbx>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wps:txbx>
                      <wps:bodyPr wrap="square" rtlCol="0">
                        <a:spAutoFit/>
                      </wps:bodyPr>
                    </wps:wsp>
                  </a:graphicData>
                </a:graphic>
                <wp14:sizeRelH relativeFrom="margin">
                  <wp14:pctWidth>0</wp14:pctWidth>
                </wp14:sizeRelH>
              </wp:anchor>
            </w:drawing>
          </mc:Choice>
          <mc:Fallback>
            <w:pict>
              <v:shape w14:anchorId="6B0187A1" id="_x0000_s1420" type="#_x0000_t202" style="position:absolute;left:0;text-align:left;margin-left:211.2pt;margin-top:21.8pt;width:103.45pt;height:55.7pt;z-index:25274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" filled="f" stroked="f">
                <v:textbox style="mso-fit-shape-to-text:t">
                  <w:txbxContent>
                    <w:p w14:paraId="4CF5C30E"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w:t>
                      </w:r>
                      <w:r>
                        <w:rPr>
                          <w:rFonts w:hAnsi="Calibri"/>
                          <w:b/>
                          <w:bCs/>
                          <w:color w:val="002060"/>
                          <w:kern w:val="24"/>
                          <w:sz w:val="32"/>
                          <w:szCs w:val="32"/>
                          <w:lang w:val="en-US"/>
                        </w:rPr>
                        <w:t xml:space="preserve">      </w:t>
                      </w:r>
                      <w:r w:rsidRPr="00266D3A">
                        <w:rPr>
                          <w:rFonts w:hAnsi="Calibri"/>
                          <w:b/>
                          <w:bCs/>
                          <w:color w:val="002060"/>
                          <w:kern w:val="24"/>
                          <w:sz w:val="32"/>
                          <w:szCs w:val="32"/>
                          <w:lang w:val="en-US"/>
                        </w:rPr>
                        <w:t>Value Chain</w:t>
                      </w:r>
                      <w:r>
                        <w:rPr>
                          <w:rFonts w:hAnsi="Calibri"/>
                          <w:b/>
                          <w:bCs/>
                          <w:color w:val="002060"/>
                          <w:kern w:val="24"/>
                          <w:sz w:val="32"/>
                          <w:szCs w:val="32"/>
                          <w:lang w:val="en-US"/>
                        </w:rPr>
                        <w:t xml:space="preserve">  </w:t>
                      </w:r>
                    </w:p>
                  </w:txbxContent>
                </v:textbox>
              </v:shape>
            </w:pict>
          </mc:Fallback>
        </mc:AlternateContent>
      </w:r>
    </w:p>
    <w:p w14:paraId="42B5DFE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4464" behindDoc="0" locked="0" layoutInCell="1" allowOverlap="1" wp14:anchorId="5661EC92" wp14:editId="05BD741C">
                <wp:simplePos x="0" y="0"/>
                <wp:positionH relativeFrom="margin">
                  <wp:posOffset>-50800</wp:posOffset>
                </wp:positionH>
                <wp:positionV relativeFrom="paragraph">
                  <wp:posOffset>206404</wp:posOffset>
                </wp:positionV>
                <wp:extent cx="2736850" cy="400050"/>
                <wp:effectExtent l="0" t="0" r="0" b="0"/>
                <wp:wrapNone/>
                <wp:docPr id="1580"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5661EC92" id="_x0000_s1421" style="position:absolute;left:0;text-align:left;margin-left:-4pt;margin-top:16.25pt;width:215.5pt;height:31.5pt;z-index:25273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" filled="f" stroked="f">
                <v:textbox style="mso-fit-shape-to-text:t">
                  <w:txbxContent>
                    <w:p w14:paraId="0B48C50F"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w10:wrap anchorx="margin"/>
              </v:rect>
            </w:pict>
          </mc:Fallback>
        </mc:AlternateContent>
      </w:r>
    </w:p>
    <w:p w14:paraId="565B743D"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9584" behindDoc="0" locked="0" layoutInCell="1" allowOverlap="1" wp14:anchorId="501C0C32" wp14:editId="5F0CB294">
                <wp:simplePos x="0" y="0"/>
                <wp:positionH relativeFrom="column">
                  <wp:posOffset>1710055</wp:posOffset>
                </wp:positionH>
                <wp:positionV relativeFrom="paragraph">
                  <wp:posOffset>245110</wp:posOffset>
                </wp:positionV>
                <wp:extent cx="0" cy="1464310"/>
                <wp:effectExtent l="95250" t="0" r="57150" b="40640"/>
                <wp:wrapNone/>
                <wp:docPr id="164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74B65EA" id="Straight Arrow Connector 21" o:spid="_x0000_s1026" type="#_x0000_t32" style="position:absolute;margin-left:134.65pt;margin-top:19.3pt;width:0;height:115.3pt;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" strokecolor="#525252 [1606]" strokeweight="3pt">
                <v:stroke endarrow="block" joinstyle="miter"/>
                <o:lock v:ext="edit" shapetype="f"/>
              </v:shape>
            </w:pict>
          </mc:Fallback>
        </mc:AlternateContent>
      </w:r>
    </w:p>
    <w:p w14:paraId="0D872167" w14:textId="77777777" w:rsidR="00642F55" w:rsidRDefault="00642F55" w:rsidP="00642F55">
      <w:pPr>
        <w:spacing w:line="360" w:lineRule="auto"/>
        <w:jc w:val="both"/>
        <w:rPr>
          <w:rFonts w:ascii="Arial" w:hAnsi="Arial" w:cs="Arial"/>
          <w:b/>
          <w:bCs/>
        </w:rPr>
      </w:pPr>
    </w:p>
    <w:p w14:paraId="14192CB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56992" behindDoc="0" locked="0" layoutInCell="1" allowOverlap="1" wp14:anchorId="052BBE7F" wp14:editId="7A37C2BC">
                <wp:simplePos x="0" y="0"/>
                <wp:positionH relativeFrom="column">
                  <wp:posOffset>2637790</wp:posOffset>
                </wp:positionH>
                <wp:positionV relativeFrom="paragraph">
                  <wp:posOffset>335915</wp:posOffset>
                </wp:positionV>
                <wp:extent cx="1895475" cy="723900"/>
                <wp:effectExtent l="57150" t="19050" r="9525" b="38100"/>
                <wp:wrapNone/>
                <wp:docPr id="223"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34EB7" id="Connector: Elbow 14" o:spid="_x0000_s1026" type="#_x0000_t33" style="position:absolute;margin-left:207.7pt;margin-top:26.45pt;width:149.25pt;height:57pt;flip:x;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MKVSvyECAACf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32416" behindDoc="0" locked="0" layoutInCell="1" allowOverlap="1" wp14:anchorId="483693C4" wp14:editId="70CFAE93">
                <wp:simplePos x="0" y="0"/>
                <wp:positionH relativeFrom="column">
                  <wp:posOffset>4438015</wp:posOffset>
                </wp:positionH>
                <wp:positionV relativeFrom="paragraph">
                  <wp:posOffset>226695</wp:posOffset>
                </wp:positionV>
                <wp:extent cx="1826895" cy="245745"/>
                <wp:effectExtent l="0" t="0" r="0" b="0"/>
                <wp:wrapNone/>
                <wp:docPr id="164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483693C4" id="_x0000_s1422" style="position:absolute;left:0;text-align:left;margin-left:349.45pt;margin-top:17.85pt;width:143.85pt;height:19.35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" filled="f" stroked="f">
                <v:textbox style="mso-fit-shape-to-text:t">
                  <w:txbxContent>
                    <w:p w14:paraId="01BC832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4D4EFC0" w14:textId="77777777" w:rsidR="00642F55" w:rsidRDefault="00642F55" w:rsidP="00642F55">
      <w:pPr>
        <w:spacing w:line="360" w:lineRule="auto"/>
        <w:jc w:val="both"/>
        <w:rPr>
          <w:rFonts w:ascii="Arial" w:hAnsi="Arial" w:cs="Arial"/>
          <w:b/>
          <w:bCs/>
        </w:rPr>
      </w:pPr>
    </w:p>
    <w:p w14:paraId="17FE63FB" w14:textId="77777777" w:rsidR="00642F55" w:rsidRDefault="00642F55" w:rsidP="00642F55">
      <w:pPr>
        <w:spacing w:line="360" w:lineRule="auto"/>
        <w:jc w:val="both"/>
        <w:rPr>
          <w:rFonts w:ascii="Arial" w:hAnsi="Arial" w:cs="Arial"/>
          <w:b/>
          <w:bCs/>
        </w:rPr>
      </w:pPr>
    </w:p>
    <w:p w14:paraId="154E55C0"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61088" behindDoc="0" locked="0" layoutInCell="1" allowOverlap="1" wp14:anchorId="6A693E94" wp14:editId="6292934C">
                <wp:simplePos x="0" y="0"/>
                <wp:positionH relativeFrom="column">
                  <wp:posOffset>789305</wp:posOffset>
                </wp:positionH>
                <wp:positionV relativeFrom="paragraph">
                  <wp:posOffset>122244</wp:posOffset>
                </wp:positionV>
                <wp:extent cx="2296633" cy="352425"/>
                <wp:effectExtent l="0" t="0" r="27940" b="28575"/>
                <wp:wrapNone/>
                <wp:docPr id="1679" name="TextBox 26"/>
                <wp:cNvGraphicFramePr/>
                <a:graphic xmlns:a="http://schemas.openxmlformats.org/drawingml/2006/main">
                  <a:graphicData uri="http://schemas.microsoft.com/office/word/2010/wordprocessingShape">
                    <wps:wsp>
                      <wps:cNvSpPr txBox="1"/>
                      <wps:spPr>
                        <a:xfrm>
                          <a:off x="0" y="0"/>
                          <a:ext cx="2296633" cy="352425"/>
                        </a:xfrm>
                        <a:prstGeom prst="rect">
                          <a:avLst/>
                        </a:prstGeom>
                        <a:noFill/>
                        <a:ln>
                          <a:solidFill>
                            <a:schemeClr val="tx1"/>
                          </a:solidFill>
                        </a:ln>
                      </wps:spPr>
                      <wps:txb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693E94" id="_x0000_s1423" type="#_x0000_t202" style="position:absolute;left:0;text-align:left;margin-left:62.15pt;margin-top:9.65pt;width:180.85pt;height:27.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" filled="f" strokecolor="black [3213]">
                <v:textbox>
                  <w:txbxContent>
                    <w:p w14:paraId="38012E10"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p>
    <w:p w14:paraId="793C57C0" w14:textId="77777777" w:rsidR="00642F55" w:rsidRDefault="00642F55" w:rsidP="00642F55">
      <w:pPr>
        <w:spacing w:line="360" w:lineRule="auto"/>
        <w:jc w:val="both"/>
        <w:rPr>
          <w:rFonts w:ascii="Arial" w:hAnsi="Arial" w:cs="Arial"/>
          <w:b/>
          <w:bCs/>
        </w:rPr>
      </w:pPr>
    </w:p>
    <w:p w14:paraId="1AFF5903" w14:textId="77777777" w:rsidR="00642F55" w:rsidRDefault="00642F55" w:rsidP="00642F55">
      <w:pPr>
        <w:spacing w:line="360" w:lineRule="auto"/>
        <w:jc w:val="both"/>
        <w:rPr>
          <w:rFonts w:ascii="Arial" w:hAnsi="Arial" w:cs="Arial"/>
          <w:b/>
          <w:bCs/>
        </w:rPr>
      </w:pPr>
    </w:p>
    <w:bookmarkEnd w:id="331"/>
    <w:p w14:paraId="51069018" w14:textId="77777777" w:rsidR="00642F55" w:rsidRDefault="00642F55" w:rsidP="00642F55">
      <w:pPr>
        <w:spacing w:line="360" w:lineRule="auto"/>
        <w:jc w:val="both"/>
        <w:rPr>
          <w:rFonts w:ascii="Arial" w:hAnsi="Arial" w:cs="Arial"/>
          <w:b/>
          <w:bCs/>
        </w:rPr>
      </w:pPr>
    </w:p>
    <w:p w14:paraId="03D2D7EB" w14:textId="77777777" w:rsidR="00642F55" w:rsidRDefault="00642F55" w:rsidP="00642F55">
      <w:pPr>
        <w:spacing w:line="360" w:lineRule="auto"/>
        <w:jc w:val="both"/>
        <w:rPr>
          <w:rFonts w:ascii="Arial" w:hAnsi="Arial" w:cs="Arial"/>
          <w:b/>
          <w:bCs/>
        </w:rPr>
      </w:pPr>
      <w:r w:rsidRPr="00517117">
        <w:rPr>
          <w:rFonts w:ascii="Arial" w:eastAsia="Verdana" w:hAnsi="Arial" w:cs="Arial"/>
          <w:b/>
          <w:bCs/>
          <w:noProof/>
          <w:color w:val="0F0E0E"/>
          <w:kern w:val="24"/>
          <w:sz w:val="24"/>
          <w:szCs w:val="24"/>
          <w:lang w:val="en-US"/>
        </w:rPr>
        <w:lastRenderedPageBreak/>
        <mc:AlternateContent>
          <mc:Choice Requires="wps">
            <w:drawing>
              <wp:anchor distT="0" distB="0" distL="114300" distR="114300" simplePos="0" relativeHeight="252760064" behindDoc="0" locked="0" layoutInCell="1" allowOverlap="1" wp14:anchorId="2C29BB27" wp14:editId="57FD9A43">
                <wp:simplePos x="0" y="0"/>
                <wp:positionH relativeFrom="column">
                  <wp:posOffset>-95250</wp:posOffset>
                </wp:positionH>
                <wp:positionV relativeFrom="paragraph">
                  <wp:posOffset>314960</wp:posOffset>
                </wp:positionV>
                <wp:extent cx="2047875" cy="3333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2047875" cy="333375"/>
                        </a:xfrm>
                        <a:prstGeom prst="rect">
                          <a:avLst/>
                        </a:prstGeom>
                        <a:solidFill>
                          <a:schemeClr val="lt1"/>
                        </a:solidFill>
                        <a:ln w="6350">
                          <a:solidFill>
                            <a:prstClr val="black"/>
                          </a:solidFill>
                        </a:ln>
                      </wps:spPr>
                      <wps:txbx>
                        <w:txbxContent>
                          <w:p w14:paraId="2050F80E" w14:textId="040C7654" w:rsidR="00642F55" w:rsidRDefault="00642F55" w:rsidP="00642F55">
                            <w:r>
                              <w:t>Liquid Epoxy Resin: USD 2.</w:t>
                            </w:r>
                            <w:ins w:id="381" w:author="Ritu Kamra" w:date="2021-11-25T13:04:00Z">
                              <w:r w:rsidR="00D32EFB">
                                <w:t>3</w:t>
                              </w:r>
                            </w:ins>
                            <w:ins w:id="382" w:author="Ritu Kamra" w:date="2021-11-25T15:30:00Z">
                              <w:r w:rsidR="00A50FE6">
                                <w:t>05</w:t>
                              </w:r>
                            </w:ins>
                            <w:del w:id="383" w:author="Ritu Kamra" w:date="2021-11-25T13:04:00Z">
                              <w:r w:rsidDel="00D32EFB">
                                <w:delText>75</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B27" id="Text Box 227" o:spid="_x0000_s1424" type="#_x0000_t202" style="position:absolute;left:0;text-align:left;margin-left:-7.5pt;margin-top:24.8pt;width:161.25pt;height:26.2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" fillcolor="white [3201]" strokeweight=".5pt">
                <v:textbox>
                  <w:txbxContent>
                    <w:p w14:paraId="2050F80E" w14:textId="040C7654" w:rsidR="00642F55" w:rsidRDefault="00642F55" w:rsidP="00642F55">
                      <w:r>
                        <w:t>Liquid Epoxy Resin: USD 2.</w:t>
                      </w:r>
                      <w:ins w:id="384" w:author="Ritu Kamra" w:date="2021-11-25T13:04:00Z">
                        <w:r w:rsidR="00D32EFB">
                          <w:t>3</w:t>
                        </w:r>
                      </w:ins>
                      <w:ins w:id="385" w:author="Ritu Kamra" w:date="2021-11-25T15:30:00Z">
                        <w:r w:rsidR="00A50FE6">
                          <w:t>05</w:t>
                        </w:r>
                      </w:ins>
                      <w:del w:id="386" w:author="Ritu Kamra" w:date="2021-11-25T13:04:00Z">
                        <w:r w:rsidDel="00D32EFB">
                          <w:delText>75</w:delText>
                        </w:r>
                      </w:del>
                      <w:r>
                        <w:t>/kg</w:t>
                      </w:r>
                    </w:p>
                  </w:txbxContent>
                </v:textbox>
              </v:shape>
            </w:pict>
          </mc:Fallback>
        </mc:AlternateContent>
      </w:r>
      <w:r w:rsidRPr="00517117">
        <w:rPr>
          <w:rFonts w:ascii="Arial" w:eastAsia="Verdana" w:hAnsi="Arial" w:cs="Arial"/>
          <w:b/>
          <w:bCs/>
          <w:color w:val="0F0E0E"/>
          <w:kern w:val="24"/>
          <w:sz w:val="24"/>
          <w:szCs w:val="24"/>
          <w:lang w:val="en-US"/>
        </w:rPr>
        <w:t>Value Chain Flow for Non-Captive Solid Epoxy Resin Manufacturer</w:t>
      </w:r>
    </w:p>
    <w:p w14:paraId="4AB1F4C3"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2960" behindDoc="0" locked="0" layoutInCell="1" allowOverlap="1" wp14:anchorId="3713E70A" wp14:editId="1193374A">
                <wp:simplePos x="0" y="0"/>
                <wp:positionH relativeFrom="column">
                  <wp:posOffset>2705100</wp:posOffset>
                </wp:positionH>
                <wp:positionV relativeFrom="paragraph">
                  <wp:posOffset>4656455</wp:posOffset>
                </wp:positionV>
                <wp:extent cx="1628775" cy="707390"/>
                <wp:effectExtent l="0" t="0" r="0" b="0"/>
                <wp:wrapNone/>
                <wp:docPr id="11"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wps:txbx>
                      <wps:bodyPr wrap="square" rtlCol="0">
                        <a:spAutoFit/>
                      </wps:bodyPr>
                    </wps:wsp>
                  </a:graphicData>
                </a:graphic>
                <wp14:sizeRelH relativeFrom="margin">
                  <wp14:pctWidth>0</wp14:pctWidth>
                </wp14:sizeRelH>
              </wp:anchor>
            </w:drawing>
          </mc:Choice>
          <mc:Fallback>
            <w:pict>
              <v:shape w14:anchorId="3713E70A" id="_x0000_s1425" type="#_x0000_t202" style="position:absolute;left:0;text-align:left;margin-left:213pt;margin-top:366.65pt;width:128.25pt;height:5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" filled="f" stroked="f">
                <v:textbox style="mso-fit-shape-to-text:t">
                  <w:txbxContent>
                    <w:p w14:paraId="5D48EC34" w14:textId="77777777" w:rsidR="00642F55" w:rsidRPr="00266D3A" w:rsidRDefault="00642F55" w:rsidP="00642F55">
                      <w:pPr>
                        <w:rPr>
                          <w:rFonts w:hAnsi="Calibri"/>
                          <w:b/>
                          <w:bCs/>
                          <w:color w:val="002060"/>
                          <w:kern w:val="24"/>
                          <w:sz w:val="32"/>
                          <w:szCs w:val="32"/>
                          <w:lang w:val="en-US"/>
                        </w:rPr>
                      </w:pPr>
                      <w:r>
                        <w:rPr>
                          <w:rFonts w:hAnsi="Calibri"/>
                          <w:b/>
                          <w:bCs/>
                          <w:color w:val="002060"/>
                          <w:kern w:val="24"/>
                          <w:sz w:val="32"/>
                          <w:szCs w:val="32"/>
                          <w:lang w:val="en-US"/>
                        </w:rPr>
                        <w:t>Epoxy</w:t>
                      </w:r>
                      <w:r w:rsidRPr="00266D3A">
                        <w:rPr>
                          <w:rFonts w:hAnsi="Calibri"/>
                          <w:b/>
                          <w:bCs/>
                          <w:color w:val="002060"/>
                          <w:kern w:val="24"/>
                          <w:sz w:val="32"/>
                          <w:szCs w:val="32"/>
                          <w:lang w:val="en-US"/>
                        </w:rPr>
                        <w:t xml:space="preserve"> Resin Value Chain</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1696" behindDoc="0" locked="0" layoutInCell="1" allowOverlap="1" wp14:anchorId="57BCBE64" wp14:editId="7EE0D81E">
                <wp:simplePos x="0" y="0"/>
                <wp:positionH relativeFrom="column">
                  <wp:posOffset>2768600</wp:posOffset>
                </wp:positionH>
                <wp:positionV relativeFrom="paragraph">
                  <wp:posOffset>4340860</wp:posOffset>
                </wp:positionV>
                <wp:extent cx="1151255" cy="245745"/>
                <wp:effectExtent l="0" t="0" r="0" b="0"/>
                <wp:wrapNone/>
                <wp:docPr id="12"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wps:txbx>
                      <wps:bodyPr wrap="none">
                        <a:spAutoFit/>
                      </wps:bodyPr>
                    </wps:wsp>
                  </a:graphicData>
                </a:graphic>
              </wp:anchor>
            </w:drawing>
          </mc:Choice>
          <mc:Fallback>
            <w:pict>
              <v:rect w14:anchorId="57BCBE64" id="_x0000_s1426" style="position:absolute;left:0;text-align:left;margin-left:218pt;margin-top:341.8pt;width:90.65pt;height:19.35pt;z-index:252701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hS0sXoQBAAD3AgAADgAAAAAAAAAAAAAAAAAu&#10;AgAAZHJzL2Uyb0RvYy54bWxQSwECLQAUAAYACAAAACEAeMiPtuEAAAALAQAADwAAAAAAAAAAAAAA&#10;AADeAwAAZHJzL2Rvd25yZXYueG1sUEsFBgAAAAAEAAQA8wAAAOwEAAAAAA==&#10;" filled="f" stroked="f">
                <v:textbox style="mso-fit-shape-to-text:t">
                  <w:txbxContent>
                    <w:p w14:paraId="519A6CCB" w14:textId="77777777" w:rsidR="00642F55" w:rsidRDefault="00642F55" w:rsidP="00642F55">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728320" behindDoc="0" locked="0" layoutInCell="1" allowOverlap="1" wp14:anchorId="12CFF648" wp14:editId="4F27D38A">
                <wp:simplePos x="0" y="0"/>
                <wp:positionH relativeFrom="column">
                  <wp:posOffset>4533900</wp:posOffset>
                </wp:positionH>
                <wp:positionV relativeFrom="paragraph">
                  <wp:posOffset>4437380</wp:posOffset>
                </wp:positionV>
                <wp:extent cx="1295400" cy="1081405"/>
                <wp:effectExtent l="0" t="0" r="0" b="0"/>
                <wp:wrapNone/>
                <wp:docPr id="1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C4C82C9" w14:textId="0362E15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87" w:author="Ritu Kamra" w:date="2021-11-25T15:33:00Z">
                              <w:r w:rsidR="00A50FE6">
                                <w:rPr>
                                  <w:rFonts w:ascii="Verdana" w:eastAsia="Verdana" w:hAnsi="Verdana" w:cs="Verdana"/>
                                  <w:b/>
                                  <w:bCs/>
                                  <w:color w:val="538135" w:themeColor="accent6" w:themeShade="BF"/>
                                  <w:kern w:val="24"/>
                                  <w:sz w:val="20"/>
                                  <w:szCs w:val="20"/>
                                  <w:lang w:val="en-US"/>
                                </w:rPr>
                                <w:t>32</w:t>
                              </w:r>
                            </w:ins>
                            <w:del w:id="388" w:author="Ritu Kamra" w:date="2021-11-25T15:33:00Z">
                              <w:r w:rsidDel="00A50FE6">
                                <w:rPr>
                                  <w:rFonts w:ascii="Verdana" w:eastAsia="Verdana" w:hAnsi="Verdana" w:cs="Verdana"/>
                                  <w:b/>
                                  <w:bCs/>
                                  <w:color w:val="538135" w:themeColor="accent6" w:themeShade="BF"/>
                                  <w:kern w:val="24"/>
                                  <w:sz w:val="20"/>
                                  <w:szCs w:val="20"/>
                                  <w:lang w:val="en-US"/>
                                </w:rPr>
                                <w:delText>8.3</w:delText>
                              </w:r>
                            </w:del>
                            <w:r>
                              <w:rPr>
                                <w:rFonts w:ascii="Verdana" w:eastAsia="Verdana" w:hAnsi="Verdana" w:cs="Verdana"/>
                                <w:b/>
                                <w:bCs/>
                                <w:color w:val="538135" w:themeColor="accent6" w:themeShade="BF"/>
                                <w:kern w:val="24"/>
                                <w:sz w:val="20"/>
                                <w:szCs w:val="20"/>
                                <w:lang w:val="en-US"/>
                              </w:rPr>
                              <w:t xml:space="preserve">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CFF648" id="_x0000_s1427" type="#_x0000_t202" style="position:absolute;left:0;text-align:left;margin-left:357pt;margin-top:349.4pt;width:102pt;height:85.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XXKV8JgBAAAZ&#10;AwAADgAAAAAAAAAAAAAAAAAuAgAAZHJzL2Uyb0RvYy54bWxQSwECLQAUAAYACAAAACEA87W3Rt8A&#10;AAALAQAADwAAAAAAAAAAAAAAAADyAwAAZHJzL2Rvd25yZXYueG1sUEsFBgAAAAAEAAQA8wAAAP4E&#10;AAAAAA==&#10;" filled="f" stroked="f">
                <v:textbox>
                  <w:txbxContent>
                    <w:p w14:paraId="2C4C82C9" w14:textId="0362E154"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 xml:space="preserve">Percentage Margin </w:t>
                      </w:r>
                      <w:ins w:id="389" w:author="Ritu Kamra" w:date="2021-11-25T15:33:00Z">
                        <w:r w:rsidR="00A50FE6">
                          <w:rPr>
                            <w:rFonts w:ascii="Verdana" w:eastAsia="Verdana" w:hAnsi="Verdana" w:cs="Verdana"/>
                            <w:b/>
                            <w:bCs/>
                            <w:color w:val="538135" w:themeColor="accent6" w:themeShade="BF"/>
                            <w:kern w:val="24"/>
                            <w:sz w:val="20"/>
                            <w:szCs w:val="20"/>
                            <w:lang w:val="en-US"/>
                          </w:rPr>
                          <w:t>32</w:t>
                        </w:r>
                      </w:ins>
                      <w:del w:id="390" w:author="Ritu Kamra" w:date="2021-11-25T15:33:00Z">
                        <w:r w:rsidDel="00A50FE6">
                          <w:rPr>
                            <w:rFonts w:ascii="Verdana" w:eastAsia="Verdana" w:hAnsi="Verdana" w:cs="Verdana"/>
                            <w:b/>
                            <w:bCs/>
                            <w:color w:val="538135" w:themeColor="accent6" w:themeShade="BF"/>
                            <w:kern w:val="24"/>
                            <w:sz w:val="20"/>
                            <w:szCs w:val="20"/>
                            <w:lang w:val="en-US"/>
                          </w:rPr>
                          <w:delText>8.3</w:delText>
                        </w:r>
                      </w:del>
                      <w:r>
                        <w:rPr>
                          <w:rFonts w:ascii="Verdana" w:eastAsia="Verdana" w:hAnsi="Verdana" w:cs="Verdana"/>
                          <w:b/>
                          <w:bCs/>
                          <w:color w:val="538135" w:themeColor="accent6" w:themeShade="BF"/>
                          <w:kern w:val="24"/>
                          <w:sz w:val="20"/>
                          <w:szCs w:val="20"/>
                          <w:lang w:val="en-US"/>
                        </w:rPr>
                        <w:t xml:space="preserve"> %</w:t>
                      </w:r>
                    </w:p>
                    <w:p w14:paraId="0E422719" w14:textId="77777777"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726272" behindDoc="0" locked="0" layoutInCell="1" allowOverlap="1" wp14:anchorId="45EB357E" wp14:editId="6B6FECE0">
                <wp:simplePos x="0" y="0"/>
                <wp:positionH relativeFrom="column">
                  <wp:posOffset>4624070</wp:posOffset>
                </wp:positionH>
                <wp:positionV relativeFrom="paragraph">
                  <wp:posOffset>3180080</wp:posOffset>
                </wp:positionV>
                <wp:extent cx="1647825" cy="4572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1AE2A7E7" w14:textId="3269BCA8" w:rsidR="00642F55" w:rsidRDefault="00642F55" w:rsidP="00642F55">
                            <w:r>
                              <w:t xml:space="preserve">Current Selling Price </w:t>
                            </w:r>
                            <w:r w:rsidRPr="00476B63">
                              <w:t>(USD</w:t>
                            </w:r>
                            <w:r>
                              <w:t xml:space="preserve"> </w:t>
                            </w:r>
                            <w:ins w:id="391" w:author="Ritu Kamra" w:date="2021-11-25T15:33:00Z">
                              <w:r w:rsidR="00A50FE6">
                                <w:t>2.60</w:t>
                              </w:r>
                            </w:ins>
                            <w:del w:id="392" w:author="Ritu Kamra" w:date="2021-11-25T15:32:00Z">
                              <w:r w:rsidDel="00A50FE6">
                                <w:delText>3.49</w:delText>
                              </w:r>
                            </w:del>
                            <w:r>
                              <w:t>/kg)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57E" id="Text Box 110" o:spid="_x0000_s1428" type="#_x0000_t202" style="position:absolute;left:0;text-align:left;margin-left:364.1pt;margin-top:250.4pt;width:129.75pt;height:36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EWP4AVQAgAArgQAAA4AAAAAAAAAAAAAAAAALgIAAGRycy9lMm9Eb2MueG1sUEsBAi0AFAAGAAgA&#10;AAAhANrFWbrcAAAACwEAAA8AAAAAAAAAAAAAAAAAqgQAAGRycy9kb3ducmV2LnhtbFBLBQYAAAAA&#10;BAAEAPMAAACzBQAAAAA=&#10;" fillcolor="white [3201]" strokeweight=".5pt">
                <v:textbox>
                  <w:txbxContent>
                    <w:p w14:paraId="1AE2A7E7" w14:textId="3269BCA8" w:rsidR="00642F55" w:rsidRDefault="00642F55" w:rsidP="00642F55">
                      <w:r>
                        <w:t xml:space="preserve">Current Selling Price </w:t>
                      </w:r>
                      <w:r w:rsidRPr="00476B63">
                        <w:t>(USD</w:t>
                      </w:r>
                      <w:r>
                        <w:t xml:space="preserve"> </w:t>
                      </w:r>
                      <w:ins w:id="393" w:author="Ritu Kamra" w:date="2021-11-25T15:33:00Z">
                        <w:r w:rsidR="00A50FE6">
                          <w:t>2.60</w:t>
                        </w:r>
                      </w:ins>
                      <w:del w:id="394" w:author="Ritu Kamra" w:date="2021-11-25T15:32:00Z">
                        <w:r w:rsidDel="00A50FE6">
                          <w:delText>3.49</w:delText>
                        </w:r>
                      </w:del>
                      <w:r>
                        <w:t>/kg) In-Direct Sales</w:t>
                      </w:r>
                    </w:p>
                  </w:txbxContent>
                </v:textbox>
              </v:shape>
            </w:pict>
          </mc:Fallback>
        </mc:AlternateContent>
      </w:r>
      <w:r>
        <w:rPr>
          <w:rFonts w:ascii="Arial" w:hAnsi="Arial" w:cs="Arial"/>
          <w:noProof/>
        </w:rPr>
        <mc:AlternateContent>
          <mc:Choice Requires="wps">
            <w:drawing>
              <wp:anchor distT="0" distB="0" distL="114300" distR="114300" simplePos="0" relativeHeight="252727296" behindDoc="0" locked="0" layoutInCell="1" allowOverlap="1" wp14:anchorId="3FDF3FDE" wp14:editId="72A1F01A">
                <wp:simplePos x="0" y="0"/>
                <wp:positionH relativeFrom="column">
                  <wp:posOffset>5829300</wp:posOffset>
                </wp:positionH>
                <wp:positionV relativeFrom="paragraph">
                  <wp:posOffset>2332990</wp:posOffset>
                </wp:positionV>
                <wp:extent cx="0" cy="828000"/>
                <wp:effectExtent l="76200" t="0" r="57150" b="48895"/>
                <wp:wrapNone/>
                <wp:docPr id="18" name="Straight Arrow Connector 18"/>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24C820" id="Straight Arrow Connector 18" o:spid="_x0000_s1026" type="#_x0000_t32" style="position:absolute;margin-left:459pt;margin-top:183.7pt;width:0;height:65.2pt;z-index:25272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3744" behindDoc="0" locked="0" layoutInCell="1" allowOverlap="1" wp14:anchorId="49850816" wp14:editId="0F940A8A">
                <wp:simplePos x="0" y="0"/>
                <wp:positionH relativeFrom="column">
                  <wp:posOffset>4676774</wp:posOffset>
                </wp:positionH>
                <wp:positionV relativeFrom="paragraph">
                  <wp:posOffset>3627755</wp:posOffset>
                </wp:positionV>
                <wp:extent cx="1278255" cy="2276475"/>
                <wp:effectExtent l="0" t="19050" r="112395" b="47625"/>
                <wp:wrapNone/>
                <wp:docPr id="111"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67EC6" id="Connector: Elbow 14" o:spid="_x0000_s1026" type="#_x0000_t33" style="position:absolute;margin-left:368.25pt;margin-top:285.65pt;width:100.65pt;height:179.2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n4EFwIAAJY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723200" behindDoc="0" locked="0" layoutInCell="1" allowOverlap="1" wp14:anchorId="3D64FBBE" wp14:editId="661A76EC">
                <wp:simplePos x="0" y="0"/>
                <wp:positionH relativeFrom="column">
                  <wp:posOffset>2733675</wp:posOffset>
                </wp:positionH>
                <wp:positionV relativeFrom="paragraph">
                  <wp:posOffset>1665605</wp:posOffset>
                </wp:positionV>
                <wp:extent cx="1247775" cy="63817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44FF6C7" w14:textId="2F2AFC51" w:rsidR="00642F55" w:rsidRDefault="00642F55" w:rsidP="00642F55">
                            <w:r>
                              <w:t xml:space="preserve">Current Selling Price </w:t>
                            </w:r>
                            <w:r w:rsidRPr="00476B63">
                              <w:t xml:space="preserve">(USD </w:t>
                            </w:r>
                            <w:ins w:id="395" w:author="Ritu Kamra" w:date="2021-11-25T13:05:00Z">
                              <w:r w:rsidR="002C02E4">
                                <w:t>2</w:t>
                              </w:r>
                            </w:ins>
                            <w:del w:id="396" w:author="Ritu Kamra" w:date="2021-11-25T13:05:00Z">
                              <w:r w:rsidDel="002C02E4">
                                <w:delText>3</w:delText>
                              </w:r>
                            </w:del>
                            <w:r>
                              <w:t>.</w:t>
                            </w:r>
                            <w:ins w:id="397" w:author="Ritu Kamra" w:date="2021-11-25T13:05:00Z">
                              <w:r w:rsidR="002C02E4">
                                <w:t>67</w:t>
                              </w:r>
                            </w:ins>
                            <w:del w:id="398" w:author="Ritu Kamra" w:date="2021-11-25T13:05:00Z">
                              <w:r w:rsidDel="002C02E4">
                                <w:delText>57</w:delText>
                              </w:r>
                            </w:del>
                            <w:r>
                              <w:t>/kg)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FBBE" id="Text Box 112" o:spid="_x0000_s1429" type="#_x0000_t202" style="position:absolute;left:0;text-align:left;margin-left:215.25pt;margin-top:131.15pt;width:98.25pt;height:50.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" fillcolor="white [3201]" strokeweight=".5pt">
                <v:textbox>
                  <w:txbxContent>
                    <w:p w14:paraId="044FF6C7" w14:textId="2F2AFC51" w:rsidR="00642F55" w:rsidRDefault="00642F55" w:rsidP="00642F55">
                      <w:r>
                        <w:t xml:space="preserve">Current Selling Price </w:t>
                      </w:r>
                      <w:r w:rsidRPr="00476B63">
                        <w:t xml:space="preserve">(USD </w:t>
                      </w:r>
                      <w:ins w:id="399" w:author="Ritu Kamra" w:date="2021-11-25T13:05:00Z">
                        <w:r w:rsidR="002C02E4">
                          <w:t>2</w:t>
                        </w:r>
                      </w:ins>
                      <w:del w:id="400" w:author="Ritu Kamra" w:date="2021-11-25T13:05:00Z">
                        <w:r w:rsidDel="002C02E4">
                          <w:delText>3</w:delText>
                        </w:r>
                      </w:del>
                      <w:r>
                        <w:t>.</w:t>
                      </w:r>
                      <w:ins w:id="401" w:author="Ritu Kamra" w:date="2021-11-25T13:05:00Z">
                        <w:r w:rsidR="002C02E4">
                          <w:t>67</w:t>
                        </w:r>
                      </w:ins>
                      <w:del w:id="402" w:author="Ritu Kamra" w:date="2021-11-25T13:05:00Z">
                        <w:r w:rsidDel="002C02E4">
                          <w:delText>57</w:delText>
                        </w:r>
                      </w:del>
                      <w:r>
                        <w:t>/kg) Direct Sales</w:t>
                      </w:r>
                    </w:p>
                  </w:txbxContent>
                </v:textbox>
              </v:shape>
            </w:pict>
          </mc:Fallback>
        </mc:AlternateContent>
      </w:r>
      <w:r>
        <w:rPr>
          <w:rFonts w:ascii="Arial" w:hAnsi="Arial" w:cs="Arial"/>
          <w:noProof/>
        </w:rPr>
        <mc:AlternateContent>
          <mc:Choice Requires="wps">
            <w:drawing>
              <wp:anchor distT="0" distB="0" distL="114300" distR="114300" simplePos="0" relativeHeight="252724224" behindDoc="0" locked="0" layoutInCell="1" allowOverlap="1" wp14:anchorId="20511FD7" wp14:editId="633F485B">
                <wp:simplePos x="0" y="0"/>
                <wp:positionH relativeFrom="column">
                  <wp:posOffset>5848350</wp:posOffset>
                </wp:positionH>
                <wp:positionV relativeFrom="paragraph">
                  <wp:posOffset>1122680</wp:posOffset>
                </wp:positionV>
                <wp:extent cx="0" cy="503555"/>
                <wp:effectExtent l="76200" t="0" r="57150" b="48895"/>
                <wp:wrapNone/>
                <wp:docPr id="113" name="Straight Arrow Connector 113"/>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5FE1861" id="Straight Arrow Connector 113" o:spid="_x0000_s1026" type="#_x0000_t32" style="position:absolute;margin-left:460.5pt;margin-top:88.4pt;width:0;height:39.6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718080" behindDoc="0" locked="0" layoutInCell="1" allowOverlap="1" wp14:anchorId="0DC7AF51" wp14:editId="409D6B40">
                <wp:simplePos x="0" y="0"/>
                <wp:positionH relativeFrom="column">
                  <wp:posOffset>2085975</wp:posOffset>
                </wp:positionH>
                <wp:positionV relativeFrom="paragraph">
                  <wp:posOffset>455930</wp:posOffset>
                </wp:positionV>
                <wp:extent cx="1261110" cy="485775"/>
                <wp:effectExtent l="0" t="0" r="15240" b="28575"/>
                <wp:wrapNone/>
                <wp:docPr id="115" name="Text Box 115"/>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ABAEA11" w14:textId="27C026EF" w:rsidR="00642F55" w:rsidRDefault="00642F55" w:rsidP="00642F55">
                            <w:pPr>
                              <w:jc w:val="center"/>
                            </w:pPr>
                            <w:r>
                              <w:t xml:space="preserve">Raw Material Cost </w:t>
                            </w:r>
                            <w:r w:rsidRPr="00476B63">
                              <w:t>(USD</w:t>
                            </w:r>
                            <w:r>
                              <w:t xml:space="preserve"> </w:t>
                            </w:r>
                            <w:ins w:id="403" w:author="Ritu Kamra" w:date="2021-11-25T13:08:00Z">
                              <w:r w:rsidR="002C02E4">
                                <w:t>1.</w:t>
                              </w:r>
                            </w:ins>
                            <w:ins w:id="404" w:author="Ritu Kamra" w:date="2021-11-25T15:31:00Z">
                              <w:r w:rsidR="00A50FE6">
                                <w:t>5</w:t>
                              </w:r>
                            </w:ins>
                            <w:del w:id="405" w:author="Ritu Kamra" w:date="2021-11-25T13:08:00Z">
                              <w:r w:rsidDel="002C02E4">
                                <w:delText>2.48</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7AF51" id="Text Box 115" o:spid="_x0000_s1430" type="#_x0000_t202" style="position:absolute;left:0;text-align:left;margin-left:164.25pt;margin-top:35.9pt;width:99.3pt;height:38.25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rkJo91ECAACuBAAADgAAAAAAAAAAAAAAAAAuAgAAZHJzL2Uyb0RvYy54bWxQSwECLQAUAAYA&#10;CAAAACEAiJDM0N0AAAAKAQAADwAAAAAAAAAAAAAAAACrBAAAZHJzL2Rvd25yZXYueG1sUEsFBgAA&#10;AAAEAAQA8wAAALUFAAAAAA==&#10;" fillcolor="white [3201]" strokeweight=".5pt">
                <v:textbox>
                  <w:txbxContent>
                    <w:p w14:paraId="0ABAEA11" w14:textId="27C026EF" w:rsidR="00642F55" w:rsidRDefault="00642F55" w:rsidP="00642F55">
                      <w:pPr>
                        <w:jc w:val="center"/>
                      </w:pPr>
                      <w:r>
                        <w:t xml:space="preserve">Raw Material Cost </w:t>
                      </w:r>
                      <w:r w:rsidRPr="00476B63">
                        <w:t>(USD</w:t>
                      </w:r>
                      <w:r>
                        <w:t xml:space="preserve"> </w:t>
                      </w:r>
                      <w:ins w:id="406" w:author="Ritu Kamra" w:date="2021-11-25T13:08:00Z">
                        <w:r w:rsidR="002C02E4">
                          <w:t>1.</w:t>
                        </w:r>
                      </w:ins>
                      <w:ins w:id="407" w:author="Ritu Kamra" w:date="2021-11-25T15:31:00Z">
                        <w:r w:rsidR="00A50FE6">
                          <w:t>5</w:t>
                        </w:r>
                      </w:ins>
                      <w:del w:id="408" w:author="Ritu Kamra" w:date="2021-11-25T13:08:00Z">
                        <w:r w:rsidDel="002C02E4">
                          <w:delText>2.48</w:delText>
                        </w:r>
                      </w:del>
                      <w:r>
                        <w:t>/kg)</w:t>
                      </w:r>
                    </w:p>
                  </w:txbxContent>
                </v:textbox>
              </v:shape>
            </w:pict>
          </mc:Fallback>
        </mc:AlternateContent>
      </w:r>
      <w:r>
        <w:rPr>
          <w:rFonts w:ascii="Arial" w:hAnsi="Arial" w:cs="Arial"/>
          <w:noProof/>
        </w:rPr>
        <mc:AlternateContent>
          <mc:Choice Requires="wps">
            <w:drawing>
              <wp:anchor distT="0" distB="0" distL="114300" distR="114300" simplePos="0" relativeHeight="252717056" behindDoc="0" locked="0" layoutInCell="1" allowOverlap="1" wp14:anchorId="72285242" wp14:editId="0FE8B048">
                <wp:simplePos x="0" y="0"/>
                <wp:positionH relativeFrom="column">
                  <wp:posOffset>1657350</wp:posOffset>
                </wp:positionH>
                <wp:positionV relativeFrom="paragraph">
                  <wp:posOffset>722630</wp:posOffset>
                </wp:positionV>
                <wp:extent cx="431800" cy="0"/>
                <wp:effectExtent l="0" t="76200" r="25400" b="95250"/>
                <wp:wrapNone/>
                <wp:docPr id="1644" name="Straight Arrow Connector 1644"/>
                <wp:cNvGraphicFramePr/>
                <a:graphic xmlns:a="http://schemas.openxmlformats.org/drawingml/2006/main">
                  <a:graphicData uri="http://schemas.microsoft.com/office/word/2010/wordprocessingShape">
                    <wps:wsp>
                      <wps:cNvCnPr/>
                      <wps:spPr>
                        <a:xfrm>
                          <a:off x="0" y="0"/>
                          <a:ext cx="431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C3109" id="Straight Arrow Connector 1644" o:spid="_x0000_s1026" type="#_x0000_t32" style="position:absolute;margin-left:130.5pt;margin-top:56.9pt;width:34pt;height:0;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6816" behindDoc="0" locked="0" layoutInCell="1" allowOverlap="1" wp14:anchorId="6CBF68D6" wp14:editId="0625B9CE">
                <wp:simplePos x="0" y="0"/>
                <wp:positionH relativeFrom="column">
                  <wp:posOffset>4678045</wp:posOffset>
                </wp:positionH>
                <wp:positionV relativeFrom="paragraph">
                  <wp:posOffset>3876040</wp:posOffset>
                </wp:positionV>
                <wp:extent cx="1431925" cy="245745"/>
                <wp:effectExtent l="0" t="0" r="0" b="0"/>
                <wp:wrapNone/>
                <wp:docPr id="1645"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CBF68D6" id="_x0000_s1431" type="#_x0000_t202" style="position:absolute;left:0;text-align:left;margin-left:368.35pt;margin-top:305.2pt;width:112.75pt;height:19.35pt;z-index:2527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DAgnvI&#10;nAEAABoDAAAOAAAAAAAAAAAAAAAAAC4CAABkcnMvZTJvRG9jLnhtbFBLAQItABQABgAIAAAAIQAf&#10;fSCz4AAAAAsBAAAPAAAAAAAAAAAAAAAAAPYDAABkcnMvZG93bnJldi54bWxQSwUGAAAAAAQABADz&#10;AAAAAwUAAAAA&#10;" filled="f" stroked="f">
                <v:textbox style="mso-fit-shape-to-text:t">
                  <w:txbxContent>
                    <w:p w14:paraId="3FB24360"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719104" behindDoc="0" locked="0" layoutInCell="1" allowOverlap="1" wp14:anchorId="7055C237" wp14:editId="2508A288">
                <wp:simplePos x="0" y="0"/>
                <wp:positionH relativeFrom="column">
                  <wp:posOffset>3347085</wp:posOffset>
                </wp:positionH>
                <wp:positionV relativeFrom="paragraph">
                  <wp:posOffset>694055</wp:posOffset>
                </wp:positionV>
                <wp:extent cx="7429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DD7C5" id="Straight Arrow Connector 120" o:spid="_x0000_s1026" type="#_x0000_t32" style="position:absolute;margin-left:263.55pt;margin-top:54.65pt;width:58.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707840" behindDoc="0" locked="0" layoutInCell="1" allowOverlap="1" wp14:anchorId="574FFA45" wp14:editId="3241121E">
                <wp:simplePos x="0" y="0"/>
                <wp:positionH relativeFrom="column">
                  <wp:posOffset>952500</wp:posOffset>
                </wp:positionH>
                <wp:positionV relativeFrom="paragraph">
                  <wp:posOffset>2837180</wp:posOffset>
                </wp:positionV>
                <wp:extent cx="1104900" cy="473710"/>
                <wp:effectExtent l="95250" t="19050" r="0" b="40640"/>
                <wp:wrapNone/>
                <wp:docPr id="12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47371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A62A5" id="Connector: Elbow 19" o:spid="_x0000_s1026" type="#_x0000_t33" style="position:absolute;margin-left:75pt;margin-top:223.4pt;width:87pt;height:37.3pt;rotation:180;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" strokecolor="#525252 [1606]" strokeweight="3pt">
                <v:stroke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5792" behindDoc="0" locked="0" layoutInCell="1" allowOverlap="1" wp14:anchorId="0560D5B4" wp14:editId="6EF314D5">
                <wp:simplePos x="0" y="0"/>
                <wp:positionH relativeFrom="column">
                  <wp:posOffset>1132840</wp:posOffset>
                </wp:positionH>
                <wp:positionV relativeFrom="paragraph">
                  <wp:posOffset>3169285</wp:posOffset>
                </wp:positionV>
                <wp:extent cx="1431925" cy="245745"/>
                <wp:effectExtent l="0" t="0" r="0" b="0"/>
                <wp:wrapNone/>
                <wp:docPr id="1646"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0560D5B4" id="_x0000_s1432" type="#_x0000_t202" style="position:absolute;left:0;text-align:left;margin-left:89.2pt;margin-top:249.55pt;width:112.75pt;height:19.3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BmBkkB&#10;nAEAABoDAAAOAAAAAAAAAAAAAAAAAC4CAABkcnMvZTJvRG9jLnhtbFBLAQItABQABgAIAAAAIQBz&#10;Wfx54AAAAAsBAAAPAAAAAAAAAAAAAAAAAPYDAABkcnMvZG93bnJldi54bWxQSwUGAAAAAAQABADz&#10;AAAAAwUAAAAA&#10;" filled="f" stroked="f">
                <v:textbox style="mso-fit-shape-to-text:t">
                  <w:txbxContent>
                    <w:p w14:paraId="34CF925E" w14:textId="77777777" w:rsidR="00642F55" w:rsidRDefault="00642F55" w:rsidP="00642F55">
                      <w:pP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8864" behindDoc="0" locked="0" layoutInCell="1" allowOverlap="1" wp14:anchorId="7E73234A" wp14:editId="221DCE16">
                <wp:simplePos x="0" y="0"/>
                <wp:positionH relativeFrom="column">
                  <wp:posOffset>573405</wp:posOffset>
                </wp:positionH>
                <wp:positionV relativeFrom="paragraph">
                  <wp:posOffset>3633470</wp:posOffset>
                </wp:positionV>
                <wp:extent cx="1510665" cy="400050"/>
                <wp:effectExtent l="0" t="0" r="0" b="0"/>
                <wp:wrapNone/>
                <wp:docPr id="1647" name="TextBox 20"/>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A2EE77C" w14:textId="6AF315D5"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w:t>
                            </w:r>
                            <w:ins w:id="409" w:author="Ritu Kamra" w:date="2021-11-25T13:08:00Z">
                              <w:r w:rsidR="002C02E4">
                                <w:rPr>
                                  <w:rFonts w:ascii="Verdana" w:eastAsia="Verdana" w:hAnsi="Verdana" w:cs="Verdana"/>
                                  <w:b/>
                                  <w:bCs/>
                                  <w:color w:val="538135" w:themeColor="accent6" w:themeShade="BF"/>
                                  <w:kern w:val="24"/>
                                  <w:sz w:val="20"/>
                                  <w:szCs w:val="20"/>
                                  <w:lang w:val="en-US"/>
                                </w:rPr>
                                <w:t xml:space="preserve"> </w:t>
                              </w:r>
                            </w:ins>
                            <w:ins w:id="410" w:author="Ritu Kamra" w:date="2021-11-25T15:30:00Z">
                              <w:r w:rsidR="00A50FE6">
                                <w:rPr>
                                  <w:rFonts w:ascii="Verdana" w:eastAsia="Verdana" w:hAnsi="Verdana" w:cs="Verdana"/>
                                  <w:b/>
                                  <w:bCs/>
                                  <w:color w:val="538135" w:themeColor="accent6" w:themeShade="BF"/>
                                  <w:kern w:val="24"/>
                                  <w:sz w:val="20"/>
                                  <w:szCs w:val="20"/>
                                  <w:lang w:val="en-US"/>
                                </w:rPr>
                                <w:t>35</w:t>
                              </w:r>
                            </w:ins>
                            <w:del w:id="411" w:author="Ritu Kamra" w:date="2021-11-25T13:08:00Z">
                              <w:r w:rsidDel="002C02E4">
                                <w:rPr>
                                  <w:rFonts w:ascii="Verdana" w:eastAsia="Verdana" w:hAnsi="Verdana" w:cs="Verdana"/>
                                  <w:b/>
                                  <w:bCs/>
                                  <w:color w:val="538135" w:themeColor="accent6" w:themeShade="BF"/>
                                  <w:kern w:val="24"/>
                                  <w:sz w:val="20"/>
                                  <w:szCs w:val="20"/>
                                  <w:lang w:val="en-US"/>
                                </w:rPr>
                                <w:delText xml:space="preserve"> 10.17</w:delText>
                              </w:r>
                            </w:del>
                            <w:r>
                              <w:rPr>
                                <w:rFonts w:ascii="Verdana" w:eastAsia="Verdana" w:hAnsi="Verdana" w:cs="Verdana"/>
                                <w:b/>
                                <w:bCs/>
                                <w:color w:val="538135" w:themeColor="accent6" w:themeShade="BF"/>
                                <w:kern w:val="24"/>
                                <w:sz w:val="20"/>
                                <w:szCs w:val="20"/>
                                <w:lang w:val="en-US"/>
                              </w:rPr>
                              <w:t>%</w:t>
                            </w:r>
                          </w:p>
                        </w:txbxContent>
                      </wps:txbx>
                      <wps:bodyPr wrap="square" rtlCol="0">
                        <a:spAutoFit/>
                      </wps:bodyPr>
                    </wps:wsp>
                  </a:graphicData>
                </a:graphic>
              </wp:anchor>
            </w:drawing>
          </mc:Choice>
          <mc:Fallback>
            <w:pict>
              <v:shape w14:anchorId="7E73234A" id="_x0000_s1433" type="#_x0000_t202" style="position:absolute;left:0;text-align:left;margin-left:45.15pt;margin-top:286.1pt;width:118.95pt;height:31.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" filled="f" stroked="f">
                <v:textbox style="mso-fit-shape-to-text:t">
                  <w:txbxContent>
                    <w:p w14:paraId="1A2EE77C" w14:textId="6AF315D5" w:rsidR="00642F55" w:rsidRDefault="00642F55" w:rsidP="00642F55">
                      <w:pPr>
                        <w:rPr>
                          <w:rFonts w:ascii="Verdana" w:eastAsia="Verdana" w:hAnsi="Verdana" w:cs="Verdana"/>
                          <w:b/>
                          <w:bCs/>
                          <w:color w:val="538135" w:themeColor="accent6" w:themeShade="BF"/>
                          <w:kern w:val="24"/>
                          <w:sz w:val="20"/>
                          <w:szCs w:val="20"/>
                          <w:lang w:val="en-US"/>
                        </w:rPr>
                      </w:pPr>
                      <w:r>
                        <w:rPr>
                          <w:rFonts w:ascii="Verdana" w:eastAsia="Verdana" w:hAnsi="Verdana" w:cs="Verdana"/>
                          <w:b/>
                          <w:bCs/>
                          <w:color w:val="538135" w:themeColor="accent6" w:themeShade="BF"/>
                          <w:kern w:val="24"/>
                          <w:sz w:val="20"/>
                          <w:szCs w:val="20"/>
                          <w:lang w:val="en-US"/>
                        </w:rPr>
                        <w:t>Percentage Margin</w:t>
                      </w:r>
                      <w:ins w:id="412" w:author="Ritu Kamra" w:date="2021-11-25T13:08:00Z">
                        <w:r w:rsidR="002C02E4">
                          <w:rPr>
                            <w:rFonts w:ascii="Verdana" w:eastAsia="Verdana" w:hAnsi="Verdana" w:cs="Verdana"/>
                            <w:b/>
                            <w:bCs/>
                            <w:color w:val="538135" w:themeColor="accent6" w:themeShade="BF"/>
                            <w:kern w:val="24"/>
                            <w:sz w:val="20"/>
                            <w:szCs w:val="20"/>
                            <w:lang w:val="en-US"/>
                          </w:rPr>
                          <w:t xml:space="preserve"> </w:t>
                        </w:r>
                      </w:ins>
                      <w:ins w:id="413" w:author="Ritu Kamra" w:date="2021-11-25T15:30:00Z">
                        <w:r w:rsidR="00A50FE6">
                          <w:rPr>
                            <w:rFonts w:ascii="Verdana" w:eastAsia="Verdana" w:hAnsi="Verdana" w:cs="Verdana"/>
                            <w:b/>
                            <w:bCs/>
                            <w:color w:val="538135" w:themeColor="accent6" w:themeShade="BF"/>
                            <w:kern w:val="24"/>
                            <w:sz w:val="20"/>
                            <w:szCs w:val="20"/>
                            <w:lang w:val="en-US"/>
                          </w:rPr>
                          <w:t>35</w:t>
                        </w:r>
                      </w:ins>
                      <w:del w:id="414" w:author="Ritu Kamra" w:date="2021-11-25T13:08:00Z">
                        <w:r w:rsidDel="002C02E4">
                          <w:rPr>
                            <w:rFonts w:ascii="Verdana" w:eastAsia="Verdana" w:hAnsi="Verdana" w:cs="Verdana"/>
                            <w:b/>
                            <w:bCs/>
                            <w:color w:val="538135" w:themeColor="accent6" w:themeShade="BF"/>
                            <w:kern w:val="24"/>
                            <w:sz w:val="20"/>
                            <w:szCs w:val="20"/>
                            <w:lang w:val="en-US"/>
                          </w:rPr>
                          <w:delText xml:space="preserve"> 10.17</w:delText>
                        </w:r>
                      </w:del>
                      <w:r>
                        <w:rPr>
                          <w:rFonts w:ascii="Verdana" w:eastAsia="Verdana" w:hAnsi="Verdana" w:cs="Verdana"/>
                          <w:b/>
                          <w:bCs/>
                          <w:color w:val="538135" w:themeColor="accent6" w:themeShade="BF"/>
                          <w:kern w:val="24"/>
                          <w:sz w:val="20"/>
                          <w:szCs w:val="20"/>
                          <w:lang w:val="en-US"/>
                        </w:rPr>
                        <w:t>%</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704768" behindDoc="0" locked="0" layoutInCell="1" allowOverlap="1" wp14:anchorId="6C77F3BD" wp14:editId="50CE7A04">
                <wp:simplePos x="0" y="0"/>
                <wp:positionH relativeFrom="column">
                  <wp:posOffset>0</wp:posOffset>
                </wp:positionH>
                <wp:positionV relativeFrom="paragraph">
                  <wp:posOffset>4872355</wp:posOffset>
                </wp:positionV>
                <wp:extent cx="2736850" cy="400050"/>
                <wp:effectExtent l="0" t="0" r="0" b="0"/>
                <wp:wrapNone/>
                <wp:docPr id="12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6C77F3BD" id="_x0000_s1434" style="position:absolute;left:0;text-align:left;margin-left:0;margin-top:383.65pt;width:215.5pt;height:31.5pt;z-index:25270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" filled="f" stroked="f">
                <v:textbox style="mso-fit-shape-to-text:t">
                  <w:txbxContent>
                    <w:p w14:paraId="14733087"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Company Website/Direct Export/Direct Sales </w:t>
                      </w:r>
                    </w:p>
                  </w:txbxContent>
                </v:textbox>
              </v:rect>
            </w:pict>
          </mc:Fallback>
        </mc:AlternateContent>
      </w:r>
      <w:r>
        <w:rPr>
          <w:rFonts w:ascii="Arial" w:hAnsi="Arial" w:cs="Arial"/>
          <w:b/>
          <w:bCs/>
        </w:rPr>
        <w:t xml:space="preserve">                                                                                              </w:t>
      </w:r>
    </w:p>
    <w:p w14:paraId="2807C4F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3984" behindDoc="0" locked="0" layoutInCell="1" allowOverlap="1" wp14:anchorId="1C2BDC13" wp14:editId="59A6789A">
                <wp:simplePos x="0" y="0"/>
                <wp:positionH relativeFrom="column">
                  <wp:posOffset>-95251</wp:posOffset>
                </wp:positionH>
                <wp:positionV relativeFrom="paragraph">
                  <wp:posOffset>67945</wp:posOffset>
                </wp:positionV>
                <wp:extent cx="2047875" cy="285750"/>
                <wp:effectExtent l="0" t="0" r="28575" b="19050"/>
                <wp:wrapNone/>
                <wp:docPr id="126" name="Text Box 126"/>
                <wp:cNvGraphicFramePr/>
                <a:graphic xmlns:a="http://schemas.openxmlformats.org/drawingml/2006/main">
                  <a:graphicData uri="http://schemas.microsoft.com/office/word/2010/wordprocessingShape">
                    <wps:wsp>
                      <wps:cNvSpPr txBox="1"/>
                      <wps:spPr>
                        <a:xfrm>
                          <a:off x="0" y="0"/>
                          <a:ext cx="2047875" cy="285750"/>
                        </a:xfrm>
                        <a:prstGeom prst="rect">
                          <a:avLst/>
                        </a:prstGeom>
                        <a:solidFill>
                          <a:schemeClr val="lt1"/>
                        </a:solidFill>
                        <a:ln w="6350">
                          <a:solidFill>
                            <a:prstClr val="black"/>
                          </a:solidFill>
                        </a:ln>
                      </wps:spPr>
                      <wps:txbx>
                        <w:txbxContent>
                          <w:p w14:paraId="22197287" w14:textId="1FF6370B" w:rsidR="00642F55" w:rsidRDefault="00642F55" w:rsidP="00642F55">
                            <w:r>
                              <w:t>Bisphenol-A: USD 1.</w:t>
                            </w:r>
                            <w:ins w:id="415" w:author="Ritu Kamra" w:date="2021-11-25T13:05:00Z">
                              <w:r w:rsidR="00D32EFB">
                                <w:t>35</w:t>
                              </w:r>
                            </w:ins>
                            <w:del w:id="416" w:author="Ritu Kamra" w:date="2021-11-25T13:05:00Z">
                              <w:r w:rsidDel="00D32EFB">
                                <w:delText>4</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DC13" id="Text Box 126" o:spid="_x0000_s1435" type="#_x0000_t202" style="position:absolute;left:0;text-align:left;margin-left:-7.5pt;margin-top:5.35pt;width:161.25pt;height:2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" fillcolor="white [3201]" strokeweight=".5pt">
                <v:textbox>
                  <w:txbxContent>
                    <w:p w14:paraId="22197287" w14:textId="1FF6370B" w:rsidR="00642F55" w:rsidRDefault="00642F55" w:rsidP="00642F55">
                      <w:r>
                        <w:t>Bisphenol-A: USD 1.</w:t>
                      </w:r>
                      <w:ins w:id="417" w:author="Ritu Kamra" w:date="2021-11-25T13:05:00Z">
                        <w:r w:rsidR="00D32EFB">
                          <w:t>35</w:t>
                        </w:r>
                      </w:ins>
                      <w:del w:id="418" w:author="Ritu Kamra" w:date="2021-11-25T13:05:00Z">
                        <w:r w:rsidDel="00D32EFB">
                          <w:delText>4</w:delText>
                        </w:r>
                      </w:del>
                      <w:r>
                        <w:t>/kg</w:t>
                      </w:r>
                    </w:p>
                  </w:txbxContent>
                </v:textbox>
              </v:shape>
            </w:pict>
          </mc:Fallback>
        </mc:AlternateContent>
      </w:r>
      <w:r>
        <w:rPr>
          <w:rFonts w:ascii="Arial" w:hAnsi="Arial" w:cs="Arial"/>
          <w:noProof/>
        </w:rPr>
        <mc:AlternateContent>
          <mc:Choice Requires="wps">
            <w:drawing>
              <wp:anchor distT="0" distB="0" distL="114300" distR="114300" simplePos="0" relativeHeight="252720128" behindDoc="0" locked="0" layoutInCell="1" allowOverlap="1" wp14:anchorId="626D9285" wp14:editId="209AEBB5">
                <wp:simplePos x="0" y="0"/>
                <wp:positionH relativeFrom="column">
                  <wp:posOffset>4191000</wp:posOffset>
                </wp:positionH>
                <wp:positionV relativeFrom="paragraph">
                  <wp:posOffset>96520</wp:posOffset>
                </wp:positionV>
                <wp:extent cx="202882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028825" cy="657225"/>
                        </a:xfrm>
                        <a:prstGeom prst="rect">
                          <a:avLst/>
                        </a:prstGeom>
                        <a:solidFill>
                          <a:schemeClr val="lt1"/>
                        </a:solidFill>
                        <a:ln w="6350">
                          <a:solidFill>
                            <a:prstClr val="black"/>
                          </a:solidFill>
                        </a:ln>
                      </wps:spPr>
                      <wps:txbx>
                        <w:txbxContent>
                          <w:p w14:paraId="454B6375" w14:textId="7C3A6C4D" w:rsidR="00642F55" w:rsidRDefault="00642F55" w:rsidP="00642F55">
                            <w:r>
                              <w:t xml:space="preserve">Overhead + Packaging Cost </w:t>
                            </w:r>
                            <w:r w:rsidRPr="00476B63">
                              <w:t>(USD</w:t>
                            </w:r>
                            <w:r>
                              <w:t xml:space="preserve"> 0.</w:t>
                            </w:r>
                            <w:ins w:id="419" w:author="Ritu Kamra" w:date="2021-11-25T13:05:00Z">
                              <w:r w:rsidR="00D32EFB">
                                <w:t>40</w:t>
                              </w:r>
                            </w:ins>
                            <w:del w:id="420" w:author="Ritu Kamra" w:date="2021-11-25T13:05:00Z">
                              <w:r w:rsidDel="00D32EFB">
                                <w:delText>72</w:delText>
                              </w:r>
                            </w:del>
                            <w:r>
                              <w:t xml:space="preserve"> /kg)</w:t>
                            </w:r>
                          </w:p>
                          <w:p w14:paraId="7833651B" w14:textId="77777777" w:rsidR="00642F55" w:rsidRDefault="00642F55" w:rsidP="00642F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9285" id="Text Box 114" o:spid="_x0000_s1436" type="#_x0000_t202" style="position:absolute;left:0;text-align:left;margin-left:330pt;margin-top:7.6pt;width:159.75pt;height:51.7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" fillcolor="white [3201]" strokeweight=".5pt">
                <v:textbox>
                  <w:txbxContent>
                    <w:p w14:paraId="454B6375" w14:textId="7C3A6C4D" w:rsidR="00642F55" w:rsidRDefault="00642F55" w:rsidP="00642F55">
                      <w:r>
                        <w:t xml:space="preserve">Overhead + Packaging Cost </w:t>
                      </w:r>
                      <w:r w:rsidRPr="00476B63">
                        <w:t>(USD</w:t>
                      </w:r>
                      <w:r>
                        <w:t xml:space="preserve"> 0.</w:t>
                      </w:r>
                      <w:ins w:id="421" w:author="Ritu Kamra" w:date="2021-11-25T13:05:00Z">
                        <w:r w:rsidR="00D32EFB">
                          <w:t>40</w:t>
                        </w:r>
                      </w:ins>
                      <w:del w:id="422" w:author="Ritu Kamra" w:date="2021-11-25T13:05:00Z">
                        <w:r w:rsidDel="00D32EFB">
                          <w:delText>72</w:delText>
                        </w:r>
                      </w:del>
                      <w:r>
                        <w:t xml:space="preserve"> /kg)</w:t>
                      </w:r>
                    </w:p>
                    <w:p w14:paraId="7833651B" w14:textId="77777777" w:rsidR="00642F55" w:rsidRDefault="00642F55" w:rsidP="00642F55"/>
                  </w:txbxContent>
                </v:textbox>
              </v:shape>
            </w:pict>
          </mc:Fallback>
        </mc:AlternateContent>
      </w:r>
      <w:r>
        <w:rPr>
          <w:rFonts w:ascii="Arial" w:hAnsi="Arial" w:cs="Arial"/>
          <w:b/>
          <w:bCs/>
        </w:rPr>
        <w:t xml:space="preserve">                                                                                          </w:t>
      </w:r>
    </w:p>
    <w:p w14:paraId="4D1D0A2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5008" behindDoc="0" locked="0" layoutInCell="1" allowOverlap="1" wp14:anchorId="72514E1A" wp14:editId="342E22FF">
                <wp:simplePos x="0" y="0"/>
                <wp:positionH relativeFrom="column">
                  <wp:posOffset>-95250</wp:posOffset>
                </wp:positionH>
                <wp:positionV relativeFrom="paragraph">
                  <wp:posOffset>58420</wp:posOffset>
                </wp:positionV>
                <wp:extent cx="2047875" cy="304800"/>
                <wp:effectExtent l="0" t="0" r="28575" b="19050"/>
                <wp:wrapNone/>
                <wp:docPr id="1648" name="Text Box 1648"/>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66BAA256" w14:textId="77777777" w:rsidR="00642F55" w:rsidRDefault="00642F55" w:rsidP="00642F55">
                            <w:r>
                              <w:t>Xylene: USD 0.55/kg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4E1A" id="Text Box 1648" o:spid="_x0000_s1437" type="#_x0000_t202" style="position:absolute;left:0;text-align:left;margin-left:-7.5pt;margin-top:4.6pt;width:161.25pt;height:24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" fillcolor="white [3201]" strokeweight=".5pt">
                <v:textbox>
                  <w:txbxContent>
                    <w:p w14:paraId="66BAA256" w14:textId="77777777" w:rsidR="00642F55" w:rsidRDefault="00642F55" w:rsidP="00642F55">
                      <w:r>
                        <w:t>Xylene: USD 0.55/kg</w:t>
                      </w:r>
                    </w:p>
                  </w:txbxContent>
                </v:textbox>
              </v:shape>
            </w:pict>
          </mc:Fallback>
        </mc:AlternateContent>
      </w:r>
    </w:p>
    <w:p w14:paraId="6E1C729B"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16032" behindDoc="0" locked="0" layoutInCell="1" allowOverlap="1" wp14:anchorId="69016BAC" wp14:editId="768C99EC">
                <wp:simplePos x="0" y="0"/>
                <wp:positionH relativeFrom="column">
                  <wp:posOffset>-95251</wp:posOffset>
                </wp:positionH>
                <wp:positionV relativeFrom="paragraph">
                  <wp:posOffset>59055</wp:posOffset>
                </wp:positionV>
                <wp:extent cx="2047875" cy="295275"/>
                <wp:effectExtent l="0" t="0" r="28575" b="28575"/>
                <wp:wrapNone/>
                <wp:docPr id="128" name="Text Box 128"/>
                <wp:cNvGraphicFramePr/>
                <a:graphic xmlns:a="http://schemas.openxmlformats.org/drawingml/2006/main">
                  <a:graphicData uri="http://schemas.microsoft.com/office/word/2010/wordprocessingShape">
                    <wps:wsp>
                      <wps:cNvSpPr txBox="1"/>
                      <wps:spPr>
                        <a:xfrm>
                          <a:off x="0" y="0"/>
                          <a:ext cx="2047875" cy="295275"/>
                        </a:xfrm>
                        <a:prstGeom prst="rect">
                          <a:avLst/>
                        </a:prstGeom>
                        <a:solidFill>
                          <a:schemeClr val="lt1"/>
                        </a:solidFill>
                        <a:ln w="6350">
                          <a:solidFill>
                            <a:prstClr val="black"/>
                          </a:solidFill>
                        </a:ln>
                      </wps:spPr>
                      <wps:txbx>
                        <w:txbxContent>
                          <w:p w14:paraId="20F29BE1" w14:textId="77777777" w:rsidR="00642F55" w:rsidRDefault="00642F55" w:rsidP="00642F55">
                            <w:r>
                              <w:t>Catalyst (Recoverable)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6BAC" id="Text Box 128" o:spid="_x0000_s1438" type="#_x0000_t202" style="position:absolute;left:0;text-align:left;margin-left:-7.5pt;margin-top:4.65pt;width:161.25pt;height:23.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" fillcolor="white [3201]" strokeweight=".5pt">
                <v:textbox>
                  <w:txbxContent>
                    <w:p w14:paraId="20F29BE1" w14:textId="77777777" w:rsidR="00642F55" w:rsidRDefault="00642F55" w:rsidP="00642F55">
                      <w:r>
                        <w:t>Catalyst (Recoverable)</w:t>
                      </w:r>
                    </w:p>
                  </w:txbxContent>
                </v:textbox>
              </v:shape>
            </w:pict>
          </mc:Fallback>
        </mc:AlternateContent>
      </w:r>
    </w:p>
    <w:p w14:paraId="546593BA"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1152" behindDoc="0" locked="0" layoutInCell="1" allowOverlap="1" wp14:anchorId="0AF9D6EB" wp14:editId="2742237E">
                <wp:simplePos x="0" y="0"/>
                <wp:positionH relativeFrom="column">
                  <wp:posOffset>4933950</wp:posOffset>
                </wp:positionH>
                <wp:positionV relativeFrom="paragraph">
                  <wp:posOffset>292735</wp:posOffset>
                </wp:positionV>
                <wp:extent cx="1283335" cy="609600"/>
                <wp:effectExtent l="0" t="0" r="12065" b="19050"/>
                <wp:wrapSquare wrapText="bothSides"/>
                <wp:docPr id="134" name="Text Box 134"/>
                <wp:cNvGraphicFramePr/>
                <a:graphic xmlns:a="http://schemas.openxmlformats.org/drawingml/2006/main">
                  <a:graphicData uri="http://schemas.microsoft.com/office/word/2010/wordprocessingShape">
                    <wps:wsp>
                      <wps:cNvSpPr txBox="1"/>
                      <wps:spPr>
                        <a:xfrm>
                          <a:off x="0" y="0"/>
                          <a:ext cx="1283335" cy="609600"/>
                        </a:xfrm>
                        <a:prstGeom prst="rect">
                          <a:avLst/>
                        </a:prstGeom>
                        <a:solidFill>
                          <a:schemeClr val="lt1"/>
                        </a:solidFill>
                        <a:ln w="6350">
                          <a:solidFill>
                            <a:prstClr val="black"/>
                          </a:solidFill>
                        </a:ln>
                      </wps:spPr>
                      <wps:txbx>
                        <w:txbxContent>
                          <w:p w14:paraId="1652CA07" w14:textId="7D2F8BFE" w:rsidR="00642F55" w:rsidRDefault="00642F55" w:rsidP="00642F55">
                            <w:r>
                              <w:t xml:space="preserve">Total Cost Incurred </w:t>
                            </w:r>
                            <w:r w:rsidRPr="00476B63">
                              <w:t>(USD</w:t>
                            </w:r>
                            <w:r>
                              <w:t xml:space="preserve"> </w:t>
                            </w:r>
                            <w:ins w:id="423" w:author="Ritu Kamra" w:date="2021-11-25T15:31:00Z">
                              <w:r w:rsidR="00A50FE6">
                                <w:t>1.97</w:t>
                              </w:r>
                            </w:ins>
                            <w:del w:id="424" w:author="Ritu Kamra" w:date="2021-11-25T13:06:00Z">
                              <w:r w:rsidDel="002C02E4">
                                <w:delText>3.2</w:delText>
                              </w:r>
                            </w:del>
                            <w:r>
                              <w:t>/kg)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D6EB" id="Text Box 134" o:spid="_x0000_s1439" type="#_x0000_t202" style="position:absolute;left:0;text-align:left;margin-left:388.5pt;margin-top:23.05pt;width:101.05pt;height:4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" fillcolor="white [3201]" strokeweight=".5pt">
                <v:textbox>
                  <w:txbxContent>
                    <w:p w14:paraId="1652CA07" w14:textId="7D2F8BFE" w:rsidR="00642F55" w:rsidRDefault="00642F55" w:rsidP="00642F55">
                      <w:r>
                        <w:t xml:space="preserve">Total Cost Incurred </w:t>
                      </w:r>
                      <w:r w:rsidRPr="00476B63">
                        <w:t>(USD</w:t>
                      </w:r>
                      <w:r>
                        <w:t xml:space="preserve"> </w:t>
                      </w:r>
                      <w:ins w:id="425" w:author="Ritu Kamra" w:date="2021-11-25T15:31:00Z">
                        <w:r w:rsidR="00A50FE6">
                          <w:t>1.97</w:t>
                        </w:r>
                      </w:ins>
                      <w:del w:id="426" w:author="Ritu Kamra" w:date="2021-11-25T13:06:00Z">
                        <w:r w:rsidDel="002C02E4">
                          <w:delText>3.2</w:delText>
                        </w:r>
                      </w:del>
                      <w:r>
                        <w:t>/kg)</w:t>
                      </w:r>
                    </w:p>
                  </w:txbxContent>
                </v:textbox>
                <w10:wrap type="square"/>
              </v:shape>
            </w:pict>
          </mc:Fallback>
        </mc:AlternateContent>
      </w:r>
    </w:p>
    <w:p w14:paraId="57E1244E" w14:textId="77777777" w:rsidR="00642F55" w:rsidRDefault="00642F55" w:rsidP="00642F55">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722176" behindDoc="0" locked="0" layoutInCell="1" allowOverlap="1" wp14:anchorId="52A3A813" wp14:editId="6B73B857">
                <wp:simplePos x="0" y="0"/>
                <wp:positionH relativeFrom="column">
                  <wp:posOffset>3999865</wp:posOffset>
                </wp:positionH>
                <wp:positionV relativeFrom="paragraph">
                  <wp:posOffset>295275</wp:posOffset>
                </wp:positionV>
                <wp:extent cx="885825" cy="0"/>
                <wp:effectExtent l="38100" t="76200" r="0" b="95250"/>
                <wp:wrapNone/>
                <wp:docPr id="1649" name="Straight Arrow Connector 1649"/>
                <wp:cNvGraphicFramePr/>
                <a:graphic xmlns:a="http://schemas.openxmlformats.org/drawingml/2006/main">
                  <a:graphicData uri="http://schemas.microsoft.com/office/word/2010/wordprocessingShape">
                    <wps:wsp>
                      <wps:cNvCnPr/>
                      <wps:spPr>
                        <a:xfrm flipH="1" flipV="1">
                          <a:off x="0" y="0"/>
                          <a:ext cx="885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A5FBB" id="Straight Arrow Connector 1649" o:spid="_x0000_s1026" type="#_x0000_t32" style="position:absolute;margin-left:314.95pt;margin-top:23.25pt;width:69.75pt;height:0;flip:x 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" strokecolor="#4472c4 [3204]" strokeweight=".5pt">
                <v:stroke endarrow="block" joinstyle="miter"/>
              </v:shape>
            </w:pict>
          </mc:Fallback>
        </mc:AlternateContent>
      </w:r>
    </w:p>
    <w:p w14:paraId="733AA717"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1936" behindDoc="0" locked="0" layoutInCell="1" allowOverlap="1" wp14:anchorId="5173E0D5" wp14:editId="658535B3">
                <wp:simplePos x="0" y="0"/>
                <wp:positionH relativeFrom="column">
                  <wp:posOffset>6521878</wp:posOffset>
                </wp:positionH>
                <wp:positionV relativeFrom="paragraph">
                  <wp:posOffset>716870</wp:posOffset>
                </wp:positionV>
                <wp:extent cx="0" cy="1457685"/>
                <wp:effectExtent l="57150" t="0" r="57150" b="47625"/>
                <wp:wrapNone/>
                <wp:docPr id="12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F05D6" id="Straight Arrow Connector 30" o:spid="_x0000_s1026" type="#_x0000_t32" style="position:absolute;margin-left:513.55pt;margin-top:56.45pt;width:0;height:114.8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" strokecolor="#525252 [1606]" strokeweight="3pt">
                <v:stroke dashstyle="longDash" endarrow="block" joinstyle="miter"/>
                <o:lock v:ext="edit" shapetype="f"/>
              </v:shape>
            </w:pict>
          </mc:Fallback>
        </mc:AlternateContent>
      </w:r>
      <w:r>
        <w:rPr>
          <w:rFonts w:ascii="Arial" w:hAnsi="Arial" w:cs="Arial"/>
          <w:noProof/>
        </w:rPr>
        <mc:AlternateContent>
          <mc:Choice Requires="wps">
            <w:drawing>
              <wp:anchor distT="0" distB="0" distL="114300" distR="114300" simplePos="0" relativeHeight="252725248" behindDoc="0" locked="0" layoutInCell="1" allowOverlap="1" wp14:anchorId="426A0A90" wp14:editId="79241DC9">
                <wp:simplePos x="0" y="0"/>
                <wp:positionH relativeFrom="column">
                  <wp:posOffset>2056765</wp:posOffset>
                </wp:positionH>
                <wp:positionV relativeFrom="paragraph">
                  <wp:posOffset>248285</wp:posOffset>
                </wp:positionV>
                <wp:extent cx="1038225" cy="533400"/>
                <wp:effectExtent l="38100" t="0" r="9525" b="95250"/>
                <wp:wrapTopAndBottom/>
                <wp:docPr id="136" name="Connector: Elbow 136"/>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AABCC" id="Connector: Elbow 136" o:spid="_x0000_s1026" type="#_x0000_t34" style="position:absolute;margin-left:161.95pt;margin-top:19.55pt;width:81.75pt;height:42pt;flip:x;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8L3QEAAAc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" strokecolor="#4472c4 [3204]" strokeweight=".5pt">
                <v:stroke endarrow="block"/>
                <w10:wrap type="topAndBottom"/>
              </v:shape>
            </w:pict>
          </mc:Fallback>
        </mc:AlternateContent>
      </w:r>
    </w:p>
    <w:p w14:paraId="2C2906A2" w14:textId="77777777" w:rsidR="00642F55" w:rsidRDefault="00642F55" w:rsidP="00642F55">
      <w:pPr>
        <w:spacing w:line="360" w:lineRule="auto"/>
        <w:jc w:val="both"/>
        <w:rPr>
          <w:rFonts w:ascii="Arial" w:hAnsi="Arial" w:cs="Arial"/>
          <w:b/>
          <w:bCs/>
        </w:rPr>
      </w:pPr>
    </w:p>
    <w:p w14:paraId="3CF03045" w14:textId="77777777" w:rsidR="00642F55" w:rsidRDefault="00642F55" w:rsidP="00642F55">
      <w:pPr>
        <w:spacing w:line="360" w:lineRule="auto"/>
        <w:jc w:val="both"/>
        <w:rPr>
          <w:rFonts w:ascii="Arial" w:hAnsi="Arial" w:cs="Arial"/>
          <w:b/>
          <w:bCs/>
        </w:rPr>
      </w:pPr>
    </w:p>
    <w:p w14:paraId="6578A27A" w14:textId="77777777" w:rsidR="00642F55" w:rsidRDefault="00642F55" w:rsidP="00642F55">
      <w:pPr>
        <w:tabs>
          <w:tab w:val="left" w:pos="6580"/>
        </w:tabs>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30368" behindDoc="0" locked="0" layoutInCell="1" allowOverlap="1" wp14:anchorId="7997A24D" wp14:editId="493A4E98">
                <wp:simplePos x="0" y="0"/>
                <wp:positionH relativeFrom="column">
                  <wp:posOffset>1137285</wp:posOffset>
                </wp:positionH>
                <wp:positionV relativeFrom="paragraph">
                  <wp:posOffset>343535</wp:posOffset>
                </wp:positionV>
                <wp:extent cx="0" cy="936000"/>
                <wp:effectExtent l="95250" t="0" r="57150" b="54610"/>
                <wp:wrapNone/>
                <wp:docPr id="13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6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E6159" id="Straight Arrow Connector 21" o:spid="_x0000_s1026" type="#_x0000_t32" style="position:absolute;margin-left:89.55pt;margin-top:27.05pt;width:0;height:73.7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" strokecolor="#525252 [1606]" strokeweight="3pt">
                <v:stroke endarrow="block" joinstyle="miter"/>
                <o:lock v:ext="edit" shapetype="f"/>
              </v:shape>
            </w:pict>
          </mc:Fallback>
        </mc:AlternateContent>
      </w:r>
      <w:r>
        <w:rPr>
          <w:rFonts w:ascii="Arial" w:hAnsi="Arial" w:cs="Arial"/>
          <w:b/>
          <w:bCs/>
        </w:rPr>
        <w:tab/>
      </w:r>
    </w:p>
    <w:p w14:paraId="5FFE133C" w14:textId="77777777" w:rsidR="00642F55" w:rsidRDefault="00642F55" w:rsidP="00642F55">
      <w:pPr>
        <w:spacing w:line="360" w:lineRule="auto"/>
        <w:jc w:val="both"/>
        <w:rPr>
          <w:rFonts w:ascii="Arial" w:hAnsi="Arial" w:cs="Arial"/>
          <w:b/>
          <w:bCs/>
        </w:rPr>
      </w:pPr>
    </w:p>
    <w:p w14:paraId="3134DABC" w14:textId="77777777" w:rsidR="00642F55" w:rsidRDefault="00642F55" w:rsidP="00642F55">
      <w:pPr>
        <w:spacing w:line="360" w:lineRule="auto"/>
        <w:jc w:val="both"/>
        <w:rPr>
          <w:rFonts w:ascii="Arial" w:hAnsi="Arial" w:cs="Arial"/>
          <w:b/>
          <w:bCs/>
        </w:rPr>
      </w:pPr>
    </w:p>
    <w:p w14:paraId="53B83463" w14:textId="77777777" w:rsidR="00642F55" w:rsidRDefault="00642F55" w:rsidP="00642F55">
      <w:pPr>
        <w:spacing w:line="360" w:lineRule="auto"/>
        <w:jc w:val="both"/>
        <w:rPr>
          <w:rFonts w:ascii="Arial" w:hAnsi="Arial" w:cs="Arial"/>
          <w:b/>
          <w:bCs/>
        </w:rPr>
      </w:pPr>
    </w:p>
    <w:p w14:paraId="5CBEAEDA"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09888" behindDoc="0" locked="0" layoutInCell="1" allowOverlap="1" wp14:anchorId="5CE60957" wp14:editId="00012C92">
                <wp:simplePos x="0" y="0"/>
                <wp:positionH relativeFrom="column">
                  <wp:posOffset>1338580</wp:posOffset>
                </wp:positionH>
                <wp:positionV relativeFrom="paragraph">
                  <wp:posOffset>275590</wp:posOffset>
                </wp:positionV>
                <wp:extent cx="0" cy="1097280"/>
                <wp:effectExtent l="95250" t="0" r="57150" b="45720"/>
                <wp:wrapNone/>
                <wp:docPr id="138"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728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8109F" id="Straight Arrow Connector 21" o:spid="_x0000_s1026" type="#_x0000_t32" style="position:absolute;margin-left:105.4pt;margin-top:21.7pt;width:0;height:86.4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" strokecolor="#525252 [1606]" strokeweight="3pt">
                <v:stroke endarrow="block" joinstyle="miter"/>
                <o:lock v:ext="edit" shapetype="f"/>
              </v:shape>
            </w:pict>
          </mc:Fallback>
        </mc:AlternateContent>
      </w:r>
    </w:p>
    <w:p w14:paraId="1A46C8D3" w14:textId="77777777" w:rsidR="00642F55" w:rsidRDefault="00642F55" w:rsidP="00642F55">
      <w:pPr>
        <w:spacing w:line="360" w:lineRule="auto"/>
        <w:jc w:val="both"/>
        <w:rPr>
          <w:rFonts w:ascii="Arial" w:hAnsi="Arial" w:cs="Arial"/>
          <w:b/>
          <w:bCs/>
        </w:rPr>
      </w:pPr>
    </w:p>
    <w:p w14:paraId="28930226" w14:textId="77777777" w:rsidR="00642F55"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29344" behindDoc="0" locked="0" layoutInCell="1" allowOverlap="1" wp14:anchorId="481787F9" wp14:editId="49C8385F">
                <wp:simplePos x="0" y="0"/>
                <wp:positionH relativeFrom="column">
                  <wp:posOffset>2933699</wp:posOffset>
                </wp:positionH>
                <wp:positionV relativeFrom="paragraph">
                  <wp:posOffset>297815</wp:posOffset>
                </wp:positionV>
                <wp:extent cx="1895475" cy="485775"/>
                <wp:effectExtent l="95250" t="19050" r="9525" b="47625"/>
                <wp:wrapNone/>
                <wp:docPr id="1650"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8BA93" id="Connector: Elbow 14" o:spid="_x0000_s1026" type="#_x0000_t33" style="position:absolute;margin-left:231pt;margin-top:23.45pt;width:149.25pt;height:38.25pt;flip:x;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702720" behindDoc="0" locked="0" layoutInCell="1" allowOverlap="1" wp14:anchorId="21275ED8" wp14:editId="7E6E3F22">
                <wp:simplePos x="0" y="0"/>
                <wp:positionH relativeFrom="column">
                  <wp:posOffset>4693285</wp:posOffset>
                </wp:positionH>
                <wp:positionV relativeFrom="paragraph">
                  <wp:posOffset>179070</wp:posOffset>
                </wp:positionV>
                <wp:extent cx="1826895" cy="245745"/>
                <wp:effectExtent l="0" t="0" r="0" b="0"/>
                <wp:wrapNone/>
                <wp:docPr id="1660"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wps:txbx>
                      <wps:bodyPr wrap="square">
                        <a:spAutoFit/>
                      </wps:bodyPr>
                    </wps:wsp>
                  </a:graphicData>
                </a:graphic>
              </wp:anchor>
            </w:drawing>
          </mc:Choice>
          <mc:Fallback>
            <w:pict>
              <v:rect w14:anchorId="21275ED8" id="_x0000_s1440" style="position:absolute;left:0;text-align:left;margin-left:369.55pt;margin-top:14.1pt;width:143.85pt;height:19.35pt;z-index:2527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" filled="f" stroked="f">
                <v:textbox style="mso-fit-shape-to-text:t">
                  <w:txbxContent>
                    <w:p w14:paraId="011D265E" w14:textId="77777777" w:rsidR="00642F55" w:rsidRDefault="00642F55" w:rsidP="00642F55">
                      <w:pPr>
                        <w:jc w:val="cente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Distributor/Retailer</w:t>
                      </w:r>
                    </w:p>
                  </w:txbxContent>
                </v:textbox>
              </v:rect>
            </w:pict>
          </mc:Fallback>
        </mc:AlternateContent>
      </w:r>
    </w:p>
    <w:p w14:paraId="2AC627D3" w14:textId="77777777" w:rsidR="00642F55" w:rsidRDefault="00642F55" w:rsidP="00642F55">
      <w:pPr>
        <w:spacing w:line="360" w:lineRule="auto"/>
        <w:jc w:val="both"/>
        <w:rPr>
          <w:rFonts w:ascii="Arial" w:hAnsi="Arial" w:cs="Arial"/>
          <w:b/>
          <w:bCs/>
        </w:rPr>
      </w:pPr>
    </w:p>
    <w:p w14:paraId="0EF29017" w14:textId="77777777" w:rsidR="00642F55" w:rsidRPr="00CC1216" w:rsidRDefault="00642F55" w:rsidP="00642F55">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710912" behindDoc="0" locked="0" layoutInCell="1" allowOverlap="1" wp14:anchorId="6679042B" wp14:editId="4BA1D989">
                <wp:simplePos x="0" y="0"/>
                <wp:positionH relativeFrom="column">
                  <wp:posOffset>855168</wp:posOffset>
                </wp:positionH>
                <wp:positionV relativeFrom="paragraph">
                  <wp:posOffset>210643</wp:posOffset>
                </wp:positionV>
                <wp:extent cx="2645410" cy="352425"/>
                <wp:effectExtent l="0" t="0" r="21590" b="28575"/>
                <wp:wrapNone/>
                <wp:docPr id="18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a:ln>
                          <a:solidFill>
                            <a:schemeClr val="tx1"/>
                          </a:solidFill>
                        </a:ln>
                      </wps:spPr>
                      <wps:txb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wps:txbx>
                      <wps:bodyPr wrap="square" rtlCol="0">
                        <a:noAutofit/>
                      </wps:bodyPr>
                    </wps:wsp>
                  </a:graphicData>
                </a:graphic>
                <wp14:sizeRelV relativeFrom="margin">
                  <wp14:pctHeight>0</wp14:pctHeight>
                </wp14:sizeRelV>
              </wp:anchor>
            </w:drawing>
          </mc:Choice>
          <mc:Fallback>
            <w:pict>
              <v:shape w14:anchorId="6679042B" id="_x0000_s1441" type="#_x0000_t202" style="position:absolute;left:0;text-align:left;margin-left:67.35pt;margin-top:16.6pt;width:208.3pt;height:27.75pt;z-index:2527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" filled="f" strokecolor="black [3213]">
                <v:textbox>
                  <w:txbxContent>
                    <w:p w14:paraId="5655A3FC" w14:textId="77777777" w:rsidR="00642F55" w:rsidRDefault="00642F55" w:rsidP="00642F55">
                      <w:pPr>
                        <w:jc w:val="center"/>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End User</w:t>
                      </w:r>
                    </w:p>
                  </w:txbxContent>
                </v:textbox>
              </v:shape>
            </w:pict>
          </mc:Fallback>
        </mc:AlternateContent>
      </w:r>
      <w:r>
        <w:rPr>
          <w:rFonts w:ascii="Arial" w:hAnsi="Arial" w:cs="Arial"/>
          <w:b/>
          <w:bCs/>
        </w:rPr>
        <w:t xml:space="preserve"> </w:t>
      </w:r>
    </w:p>
    <w:p w14:paraId="0A8E6BF2" w14:textId="77777777" w:rsidR="00642F55" w:rsidRDefault="00642F55" w:rsidP="00642F55">
      <w:pPr>
        <w:spacing w:line="360" w:lineRule="auto"/>
        <w:jc w:val="both"/>
        <w:rPr>
          <w:rFonts w:ascii="Arial" w:hAnsi="Arial" w:cs="Arial"/>
          <w:b/>
          <w:bCs/>
          <w:u w:val="single"/>
        </w:rPr>
      </w:pPr>
    </w:p>
    <w:p w14:paraId="14CFCF20" w14:textId="77777777" w:rsidR="00642F55" w:rsidRDefault="00642F55" w:rsidP="00642F55">
      <w:pPr>
        <w:spacing w:line="480" w:lineRule="auto"/>
        <w:jc w:val="both"/>
        <w:rPr>
          <w:rFonts w:ascii="Arial" w:eastAsia="Arial" w:hAnsi="Arial" w:cs="Arial"/>
          <w:sz w:val="24"/>
          <w:szCs w:val="24"/>
        </w:rPr>
      </w:pPr>
    </w:p>
    <w:p w14:paraId="0349B88C" w14:textId="261EA223" w:rsidR="00642F55" w:rsidRDefault="00642F55" w:rsidP="00642F55">
      <w:pPr>
        <w:spacing w:line="480" w:lineRule="auto"/>
        <w:jc w:val="both"/>
        <w:rPr>
          <w:rFonts w:ascii="Arial" w:eastAsia="Arial" w:hAnsi="Arial" w:cs="Arial"/>
          <w:sz w:val="24"/>
          <w:szCs w:val="24"/>
        </w:rPr>
      </w:pPr>
    </w:p>
    <w:p w14:paraId="3BA666E7" w14:textId="77777777" w:rsidR="00C526B6" w:rsidRDefault="00C526B6" w:rsidP="00642F55">
      <w:pPr>
        <w:spacing w:line="480" w:lineRule="auto"/>
        <w:jc w:val="both"/>
        <w:rPr>
          <w:rFonts w:ascii="Arial" w:eastAsia="Arial" w:hAnsi="Arial" w:cs="Arial"/>
          <w:b/>
          <w:bCs/>
          <w:sz w:val="24"/>
          <w:szCs w:val="24"/>
        </w:rPr>
      </w:pPr>
    </w:p>
    <w:p w14:paraId="256F904B" w14:textId="6FADA7E1" w:rsidR="00642F55" w:rsidRPr="00517117" w:rsidRDefault="001D30E0" w:rsidP="00642F55">
      <w:pPr>
        <w:spacing w:line="360" w:lineRule="auto"/>
        <w:jc w:val="both"/>
        <w:rPr>
          <w:rFonts w:ascii="Arial" w:eastAsia="Verdana" w:hAnsi="Arial" w:cs="Arial"/>
          <w:b/>
          <w:bCs/>
          <w:color w:val="0F0E0E"/>
          <w:kern w:val="24"/>
          <w:sz w:val="24"/>
          <w:szCs w:val="24"/>
          <w:lang w:val="en-US"/>
        </w:rPr>
      </w:pPr>
      <w:r>
        <w:rPr>
          <w:rFonts w:ascii="Arial" w:eastAsia="Verdana" w:hAnsi="Arial" w:cs="Arial"/>
          <w:b/>
          <w:bCs/>
          <w:color w:val="0F0E0E"/>
          <w:kern w:val="24"/>
          <w:sz w:val="24"/>
          <w:szCs w:val="24"/>
          <w:lang w:val="en-US"/>
        </w:rPr>
        <w:lastRenderedPageBreak/>
        <w:t>3</w:t>
      </w:r>
      <w:r w:rsidR="00642F55" w:rsidRPr="00517117">
        <w:rPr>
          <w:rFonts w:ascii="Arial" w:eastAsia="Verdana" w:hAnsi="Arial" w:cs="Arial"/>
          <w:b/>
          <w:bCs/>
          <w:color w:val="0F0E0E"/>
          <w:kern w:val="24"/>
          <w:sz w:val="24"/>
          <w:szCs w:val="24"/>
          <w:lang w:val="en-US"/>
        </w:rPr>
        <w:t>.</w:t>
      </w:r>
      <w:r w:rsidR="004731BB">
        <w:rPr>
          <w:rFonts w:ascii="Arial" w:eastAsia="Verdana" w:hAnsi="Arial" w:cs="Arial"/>
          <w:b/>
          <w:bCs/>
          <w:color w:val="0F0E0E"/>
          <w:kern w:val="24"/>
          <w:sz w:val="24"/>
          <w:szCs w:val="24"/>
          <w:lang w:val="en-US"/>
        </w:rPr>
        <w:t>13</w:t>
      </w:r>
      <w:r w:rsidR="00642F55" w:rsidRPr="00517117">
        <w:rPr>
          <w:rFonts w:ascii="Arial" w:eastAsia="Verdana" w:hAnsi="Arial" w:cs="Arial"/>
          <w:b/>
          <w:bCs/>
          <w:color w:val="0F0E0E"/>
          <w:kern w:val="24"/>
          <w:sz w:val="24"/>
          <w:szCs w:val="24"/>
          <w:lang w:val="en-US"/>
        </w:rPr>
        <w:t>. Customer Analysis</w:t>
      </w:r>
      <w:r w:rsidR="000470DC">
        <w:rPr>
          <w:rFonts w:ascii="Arial" w:eastAsia="Verdana" w:hAnsi="Arial" w:cs="Arial"/>
          <w:b/>
          <w:bCs/>
          <w:color w:val="0F0E0E"/>
          <w:kern w:val="24"/>
          <w:sz w:val="24"/>
          <w:szCs w:val="24"/>
          <w:lang w:val="en-US"/>
        </w:rPr>
        <w:t xml:space="preserve"> </w:t>
      </w:r>
    </w:p>
    <w:tbl>
      <w:tblPr>
        <w:tblW w:w="10658" w:type="dxa"/>
        <w:tblInd w:w="-280" w:type="dxa"/>
        <w:tblLook w:val="04A0" w:firstRow="1" w:lastRow="0" w:firstColumn="1" w:lastColumn="0" w:noHBand="0" w:noVBand="1"/>
      </w:tblPr>
      <w:tblGrid>
        <w:gridCol w:w="1030"/>
        <w:gridCol w:w="1317"/>
        <w:gridCol w:w="1560"/>
        <w:gridCol w:w="1261"/>
        <w:gridCol w:w="1375"/>
        <w:gridCol w:w="1993"/>
        <w:gridCol w:w="1061"/>
        <w:gridCol w:w="1061"/>
      </w:tblGrid>
      <w:tr w:rsidR="007258CA" w:rsidRPr="009D719E" w14:paraId="69DCDCD2" w14:textId="77777777" w:rsidTr="007258CA">
        <w:trPr>
          <w:trHeight w:val="608"/>
        </w:trPr>
        <w:tc>
          <w:tcPr>
            <w:tcW w:w="1035"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43FF59D3"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bookmarkStart w:id="427" w:name="_Hlk87472599"/>
            <w:r w:rsidRPr="009D719E">
              <w:rPr>
                <w:rFonts w:ascii="Arial" w:eastAsia="Times New Roman" w:hAnsi="Arial" w:cs="Arial"/>
                <w:b/>
                <w:bCs/>
                <w:color w:val="000000"/>
                <w:sz w:val="20"/>
                <w:szCs w:val="20"/>
                <w:lang w:val="en-US"/>
              </w:rPr>
              <w:t>Country</w:t>
            </w:r>
          </w:p>
        </w:tc>
        <w:tc>
          <w:tcPr>
            <w:tcW w:w="1285" w:type="dxa"/>
            <w:tcBorders>
              <w:top w:val="single" w:sz="8" w:space="0" w:color="auto"/>
              <w:left w:val="nil"/>
              <w:bottom w:val="single" w:sz="4" w:space="0" w:color="auto"/>
              <w:right w:val="single" w:sz="4" w:space="0" w:color="auto"/>
            </w:tcBorders>
            <w:shd w:val="clear" w:color="000000" w:fill="DDEBF7"/>
            <w:vAlign w:val="center"/>
            <w:hideMark/>
          </w:tcPr>
          <w:p w14:paraId="3625BF8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Product Description</w:t>
            </w:r>
          </w:p>
        </w:tc>
        <w:tc>
          <w:tcPr>
            <w:tcW w:w="1592" w:type="dxa"/>
            <w:tcBorders>
              <w:top w:val="single" w:sz="8" w:space="0" w:color="auto"/>
              <w:left w:val="nil"/>
              <w:bottom w:val="single" w:sz="4" w:space="0" w:color="auto"/>
              <w:right w:val="single" w:sz="4" w:space="0" w:color="auto"/>
            </w:tcBorders>
            <w:shd w:val="clear" w:color="000000" w:fill="DDEBF7"/>
            <w:vAlign w:val="center"/>
            <w:hideMark/>
          </w:tcPr>
          <w:p w14:paraId="61328480"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Customer / Distributor Name</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3C520878" w14:textId="55A3365C"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Pr>
                <w:rFonts w:ascii="Calibri" w:hAnsi="Calibri"/>
                <w:b/>
                <w:bCs/>
                <w:color w:val="000000"/>
              </w:rPr>
              <w:t>End Use Application</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A11FB23" w14:textId="192F07FC"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Plant Location</w:t>
            </w:r>
          </w:p>
        </w:tc>
        <w:tc>
          <w:tcPr>
            <w:tcW w:w="2066" w:type="dxa"/>
            <w:tcBorders>
              <w:top w:val="single" w:sz="8" w:space="0" w:color="auto"/>
              <w:left w:val="nil"/>
              <w:bottom w:val="single" w:sz="4" w:space="0" w:color="auto"/>
              <w:right w:val="single" w:sz="4" w:space="0" w:color="auto"/>
            </w:tcBorders>
            <w:shd w:val="clear" w:color="000000" w:fill="DDEBF7"/>
            <w:vAlign w:val="center"/>
            <w:hideMark/>
          </w:tcPr>
          <w:p w14:paraId="4EDC6959"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Supplier Name</w:t>
            </w:r>
          </w:p>
        </w:tc>
        <w:tc>
          <w:tcPr>
            <w:tcW w:w="1054" w:type="dxa"/>
            <w:tcBorders>
              <w:top w:val="single" w:sz="8" w:space="0" w:color="auto"/>
              <w:left w:val="nil"/>
              <w:bottom w:val="single" w:sz="4" w:space="0" w:color="auto"/>
              <w:right w:val="single" w:sz="4" w:space="0" w:color="auto"/>
            </w:tcBorders>
            <w:shd w:val="clear" w:color="000000" w:fill="DDEBF7"/>
            <w:vAlign w:val="center"/>
            <w:hideMark/>
          </w:tcPr>
          <w:p w14:paraId="78C249E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Annual Off-take Quantity (Tonnes)</w:t>
            </w:r>
          </w:p>
        </w:tc>
        <w:tc>
          <w:tcPr>
            <w:tcW w:w="1013" w:type="dxa"/>
            <w:tcBorders>
              <w:top w:val="single" w:sz="8" w:space="0" w:color="auto"/>
              <w:left w:val="nil"/>
              <w:bottom w:val="single" w:sz="4" w:space="0" w:color="auto"/>
              <w:right w:val="single" w:sz="8" w:space="0" w:color="auto"/>
            </w:tcBorders>
            <w:shd w:val="clear" w:color="000000" w:fill="DDEBF7"/>
            <w:vAlign w:val="center"/>
            <w:hideMark/>
          </w:tcPr>
          <w:p w14:paraId="509B1E0E" w14:textId="77777777" w:rsidR="007258CA" w:rsidRPr="009D719E" w:rsidRDefault="007258CA" w:rsidP="007258CA">
            <w:pPr>
              <w:spacing w:after="0" w:line="240" w:lineRule="auto"/>
              <w:jc w:val="center"/>
              <w:rPr>
                <w:rFonts w:ascii="Arial" w:eastAsia="Times New Roman" w:hAnsi="Arial" w:cs="Arial"/>
                <w:b/>
                <w:bCs/>
                <w:color w:val="000000"/>
                <w:sz w:val="20"/>
                <w:szCs w:val="20"/>
                <w:lang w:val="en-US"/>
              </w:rPr>
            </w:pPr>
            <w:r w:rsidRPr="009D719E">
              <w:rPr>
                <w:rFonts w:ascii="Arial" w:eastAsia="Times New Roman" w:hAnsi="Arial" w:cs="Arial"/>
                <w:b/>
                <w:bCs/>
                <w:color w:val="000000"/>
                <w:sz w:val="20"/>
                <w:szCs w:val="20"/>
                <w:lang w:val="en-US"/>
              </w:rPr>
              <w:t>Price Ranges (USD/kg)</w:t>
            </w:r>
          </w:p>
        </w:tc>
      </w:tr>
      <w:tr w:rsidR="007258CA" w:rsidRPr="009D719E" w14:paraId="693AD6F6"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910470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60825A45" w14:textId="67ED68E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3CDEAC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Ppg Asian Paints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9D8242E" w14:textId="7169481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DB48261" w14:textId="321BA6B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 Chennai</w:t>
            </w:r>
          </w:p>
        </w:tc>
        <w:tc>
          <w:tcPr>
            <w:tcW w:w="2066" w:type="dxa"/>
            <w:tcBorders>
              <w:top w:val="nil"/>
              <w:left w:val="nil"/>
              <w:bottom w:val="single" w:sz="4" w:space="0" w:color="auto"/>
              <w:right w:val="single" w:sz="4" w:space="0" w:color="auto"/>
            </w:tcBorders>
            <w:shd w:val="clear" w:color="000000" w:fill="DDEBF7"/>
            <w:vAlign w:val="center"/>
            <w:hideMark/>
          </w:tcPr>
          <w:p w14:paraId="60FA6B8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Ppg Industries Korea Ltd, South Korea &amp; Kumho P &amp; G Chemicals Ltd., South Korea</w:t>
            </w:r>
          </w:p>
        </w:tc>
        <w:tc>
          <w:tcPr>
            <w:tcW w:w="1054" w:type="dxa"/>
            <w:tcBorders>
              <w:top w:val="nil"/>
              <w:left w:val="nil"/>
              <w:bottom w:val="single" w:sz="4" w:space="0" w:color="auto"/>
              <w:right w:val="single" w:sz="4" w:space="0" w:color="auto"/>
            </w:tcBorders>
            <w:shd w:val="clear" w:color="000000" w:fill="DDEBF7"/>
            <w:vAlign w:val="center"/>
            <w:hideMark/>
          </w:tcPr>
          <w:p w14:paraId="01FCCF6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6250</w:t>
            </w:r>
          </w:p>
        </w:tc>
        <w:tc>
          <w:tcPr>
            <w:tcW w:w="1013" w:type="dxa"/>
            <w:tcBorders>
              <w:top w:val="nil"/>
              <w:left w:val="nil"/>
              <w:bottom w:val="single" w:sz="4" w:space="0" w:color="auto"/>
              <w:right w:val="single" w:sz="8" w:space="0" w:color="auto"/>
            </w:tcBorders>
            <w:shd w:val="clear" w:color="000000" w:fill="DDEBF7"/>
            <w:vAlign w:val="center"/>
            <w:hideMark/>
          </w:tcPr>
          <w:p w14:paraId="5AAE3BD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1.46-1.81</w:t>
            </w:r>
          </w:p>
        </w:tc>
      </w:tr>
      <w:tr w:rsidR="007258CA" w:rsidRPr="009D719E" w14:paraId="5F26EBEB"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1155982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1BB9C7AA" w14:textId="2659995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12D758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Kansai </w:t>
            </w:r>
            <w:proofErr w:type="spellStart"/>
            <w:r w:rsidRPr="007258CA">
              <w:rPr>
                <w:rFonts w:ascii="Arial" w:eastAsia="Times New Roman" w:hAnsi="Arial" w:cs="Arial"/>
                <w:color w:val="000000"/>
                <w:sz w:val="16"/>
                <w:szCs w:val="16"/>
                <w:lang w:val="en-US"/>
              </w:rPr>
              <w:t>Nerolac</w:t>
            </w:r>
            <w:proofErr w:type="spellEnd"/>
            <w:r w:rsidRPr="007258CA">
              <w:rPr>
                <w:rFonts w:ascii="Arial" w:eastAsia="Times New Roman" w:hAnsi="Arial" w:cs="Arial"/>
                <w:color w:val="000000"/>
                <w:sz w:val="16"/>
                <w:szCs w:val="16"/>
                <w:lang w:val="en-US"/>
              </w:rPr>
              <w:t xml:space="preserve"> Paints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BE0B954" w14:textId="6EFF0D3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802EC21" w14:textId="23F0E72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73295BE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Kukdo Chemical Co Ltd, South Korea &amp; 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14B82D7A"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5100</w:t>
            </w:r>
          </w:p>
        </w:tc>
        <w:tc>
          <w:tcPr>
            <w:tcW w:w="1013" w:type="dxa"/>
            <w:tcBorders>
              <w:top w:val="nil"/>
              <w:left w:val="nil"/>
              <w:bottom w:val="single" w:sz="4" w:space="0" w:color="auto"/>
              <w:right w:val="single" w:sz="8" w:space="0" w:color="auto"/>
            </w:tcBorders>
            <w:shd w:val="clear" w:color="000000" w:fill="DDEBF7"/>
            <w:vAlign w:val="center"/>
            <w:hideMark/>
          </w:tcPr>
          <w:p w14:paraId="78B5526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2.9-3.61</w:t>
            </w:r>
          </w:p>
        </w:tc>
      </w:tr>
      <w:tr w:rsidR="007258CA" w:rsidRPr="009D719E" w14:paraId="1E382CCF"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33580B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6696FCD6" w14:textId="1FBCCE7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96E855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Kansai </w:t>
            </w:r>
            <w:proofErr w:type="spellStart"/>
            <w:r w:rsidRPr="007258CA">
              <w:rPr>
                <w:rFonts w:ascii="Arial" w:eastAsia="Times New Roman" w:hAnsi="Arial" w:cs="Arial"/>
                <w:color w:val="000000"/>
                <w:sz w:val="16"/>
                <w:szCs w:val="16"/>
                <w:lang w:val="en-US"/>
              </w:rPr>
              <w:t>Nerolac</w:t>
            </w:r>
            <w:proofErr w:type="spellEnd"/>
            <w:r w:rsidRPr="007258CA">
              <w:rPr>
                <w:rFonts w:ascii="Arial" w:eastAsia="Times New Roman" w:hAnsi="Arial" w:cs="Arial"/>
                <w:color w:val="000000"/>
                <w:sz w:val="16"/>
                <w:szCs w:val="16"/>
                <w:lang w:val="en-US"/>
              </w:rPr>
              <w:t xml:space="preserve"> Paints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F90A81D" w14:textId="49ABE59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FFF4902" w14:textId="2732B68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6FA08DB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Kukdo Chemical Co Ltd, South Korea &amp; 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7D6A9ED1"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5000</w:t>
            </w:r>
          </w:p>
        </w:tc>
        <w:tc>
          <w:tcPr>
            <w:tcW w:w="1013" w:type="dxa"/>
            <w:tcBorders>
              <w:top w:val="nil"/>
              <w:left w:val="nil"/>
              <w:bottom w:val="single" w:sz="4" w:space="0" w:color="auto"/>
              <w:right w:val="single" w:sz="8" w:space="0" w:color="auto"/>
            </w:tcBorders>
            <w:shd w:val="clear" w:color="000000" w:fill="DDEBF7"/>
            <w:vAlign w:val="center"/>
            <w:hideMark/>
          </w:tcPr>
          <w:p w14:paraId="7E5BAE3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2.25-2.8</w:t>
            </w:r>
          </w:p>
        </w:tc>
      </w:tr>
      <w:tr w:rsidR="007258CA" w:rsidRPr="009D719E" w14:paraId="0B7729B9"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6C1BC22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7FF48B3D" w14:textId="0942BE8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638E962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w:t>
            </w:r>
            <w:proofErr w:type="spellStart"/>
            <w:r w:rsidRPr="007258CA">
              <w:rPr>
                <w:rFonts w:ascii="Arial" w:eastAsia="Times New Roman" w:hAnsi="Arial" w:cs="Arial"/>
                <w:color w:val="000000"/>
                <w:sz w:val="16"/>
                <w:szCs w:val="16"/>
                <w:lang w:val="en-US"/>
              </w:rPr>
              <w:t>Nipsea</w:t>
            </w:r>
            <w:proofErr w:type="spellEnd"/>
            <w:r w:rsidRPr="007258CA">
              <w:rPr>
                <w:rFonts w:ascii="Arial" w:eastAsia="Times New Roman" w:hAnsi="Arial" w:cs="Arial"/>
                <w:color w:val="000000"/>
                <w:sz w:val="16"/>
                <w:szCs w:val="16"/>
                <w:lang w:val="en-US"/>
              </w:rPr>
              <w:t xml:space="preserve"> Paint </w:t>
            </w:r>
            <w:proofErr w:type="gramStart"/>
            <w:r w:rsidRPr="007258CA">
              <w:rPr>
                <w:rFonts w:ascii="Arial" w:eastAsia="Times New Roman" w:hAnsi="Arial" w:cs="Arial"/>
                <w:color w:val="000000"/>
                <w:sz w:val="16"/>
                <w:szCs w:val="16"/>
                <w:lang w:val="en-US"/>
              </w:rPr>
              <w:t>And</w:t>
            </w:r>
            <w:proofErr w:type="gramEnd"/>
            <w:r w:rsidRPr="007258CA">
              <w:rPr>
                <w:rFonts w:ascii="Arial" w:eastAsia="Times New Roman" w:hAnsi="Arial" w:cs="Arial"/>
                <w:color w:val="000000"/>
                <w:sz w:val="16"/>
                <w:szCs w:val="16"/>
                <w:lang w:val="en-US"/>
              </w:rPr>
              <w:t xml:space="preserve"> Chemicals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2C9E4CD0" w14:textId="62943C4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0240F4A" w14:textId="4B8E494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Jakarta</w:t>
            </w:r>
          </w:p>
        </w:tc>
        <w:tc>
          <w:tcPr>
            <w:tcW w:w="2066" w:type="dxa"/>
            <w:tcBorders>
              <w:top w:val="nil"/>
              <w:left w:val="nil"/>
              <w:bottom w:val="single" w:sz="4" w:space="0" w:color="auto"/>
              <w:right w:val="single" w:sz="4" w:space="0" w:color="auto"/>
            </w:tcBorders>
            <w:shd w:val="clear" w:color="000000" w:fill="DDEBF7"/>
            <w:vAlign w:val="center"/>
            <w:hideMark/>
          </w:tcPr>
          <w:p w14:paraId="326B8D0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Aditya Birla </w:t>
            </w:r>
            <w:proofErr w:type="spellStart"/>
            <w:r w:rsidRPr="007258CA">
              <w:rPr>
                <w:rFonts w:ascii="Arial" w:eastAsia="Times New Roman" w:hAnsi="Arial" w:cs="Arial"/>
                <w:color w:val="000000"/>
                <w:sz w:val="16"/>
                <w:szCs w:val="16"/>
                <w:lang w:val="en-US"/>
              </w:rPr>
              <w:t>ChemicalsLtd</w:t>
            </w:r>
            <w:proofErr w:type="spellEnd"/>
            <w:r w:rsidRPr="007258CA">
              <w:rPr>
                <w:rFonts w:ascii="Arial" w:eastAsia="Times New Roman" w:hAnsi="Arial" w:cs="Arial"/>
                <w:color w:val="000000"/>
                <w:sz w:val="16"/>
                <w:szCs w:val="16"/>
                <w:lang w:val="en-US"/>
              </w:rPr>
              <w:t xml:space="preserve">., Thailand &amp; Nan </w:t>
            </w:r>
            <w:proofErr w:type="spellStart"/>
            <w:r w:rsidRPr="007258CA">
              <w:rPr>
                <w:rFonts w:ascii="Arial" w:eastAsia="Times New Roman" w:hAnsi="Arial" w:cs="Arial"/>
                <w:color w:val="000000"/>
                <w:sz w:val="16"/>
                <w:szCs w:val="16"/>
                <w:lang w:val="en-US"/>
              </w:rPr>
              <w:t>Ya</w:t>
            </w:r>
            <w:proofErr w:type="spellEnd"/>
            <w:r w:rsidRPr="007258CA">
              <w:rPr>
                <w:rFonts w:ascii="Arial" w:eastAsia="Times New Roman" w:hAnsi="Arial" w:cs="Arial"/>
                <w:color w:val="000000"/>
                <w:sz w:val="16"/>
                <w:szCs w:val="16"/>
                <w:lang w:val="en-US"/>
              </w:rPr>
              <w:t xml:space="preserve"> Plastics Corporation, Taiwan</w:t>
            </w:r>
          </w:p>
        </w:tc>
        <w:tc>
          <w:tcPr>
            <w:tcW w:w="1054" w:type="dxa"/>
            <w:tcBorders>
              <w:top w:val="nil"/>
              <w:left w:val="nil"/>
              <w:bottom w:val="single" w:sz="4" w:space="0" w:color="auto"/>
              <w:right w:val="single" w:sz="4" w:space="0" w:color="auto"/>
            </w:tcBorders>
            <w:shd w:val="clear" w:color="000000" w:fill="DDEBF7"/>
            <w:vAlign w:val="center"/>
            <w:hideMark/>
          </w:tcPr>
          <w:p w14:paraId="630D5AC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2150</w:t>
            </w:r>
          </w:p>
        </w:tc>
        <w:tc>
          <w:tcPr>
            <w:tcW w:w="1013" w:type="dxa"/>
            <w:tcBorders>
              <w:top w:val="nil"/>
              <w:left w:val="nil"/>
              <w:bottom w:val="single" w:sz="4" w:space="0" w:color="auto"/>
              <w:right w:val="single" w:sz="8" w:space="0" w:color="auto"/>
            </w:tcBorders>
            <w:shd w:val="clear" w:color="000000" w:fill="DDEBF7"/>
            <w:vAlign w:val="center"/>
            <w:hideMark/>
          </w:tcPr>
          <w:p w14:paraId="126017A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2.44-3.04</w:t>
            </w:r>
          </w:p>
        </w:tc>
      </w:tr>
      <w:tr w:rsidR="007258CA" w:rsidRPr="009D719E" w14:paraId="0F7E22D3"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5885474"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0A1CD377" w14:textId="0D816AB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EE9304F"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Sika Indonesia</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B01B7D4" w14:textId="6BDA63B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Adhesives and Chemicals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2EF0365" w14:textId="4FF5927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Bekasi, West Java</w:t>
            </w:r>
          </w:p>
        </w:tc>
        <w:tc>
          <w:tcPr>
            <w:tcW w:w="2066" w:type="dxa"/>
            <w:tcBorders>
              <w:top w:val="nil"/>
              <w:left w:val="nil"/>
              <w:bottom w:val="single" w:sz="4" w:space="0" w:color="auto"/>
              <w:right w:val="single" w:sz="4" w:space="0" w:color="auto"/>
            </w:tcBorders>
            <w:shd w:val="clear" w:color="000000" w:fill="DDEBF7"/>
            <w:vAlign w:val="center"/>
            <w:hideMark/>
          </w:tcPr>
          <w:p w14:paraId="4661F21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Aditya Birla </w:t>
            </w:r>
            <w:proofErr w:type="spellStart"/>
            <w:r w:rsidRPr="007258CA">
              <w:rPr>
                <w:rFonts w:ascii="Arial" w:eastAsia="Times New Roman" w:hAnsi="Arial" w:cs="Arial"/>
                <w:color w:val="000000"/>
                <w:sz w:val="16"/>
                <w:szCs w:val="16"/>
                <w:lang w:val="en-US"/>
              </w:rPr>
              <w:t>ChemicalsLtd</w:t>
            </w:r>
            <w:proofErr w:type="spellEnd"/>
            <w:r w:rsidRPr="007258CA">
              <w:rPr>
                <w:rFonts w:ascii="Arial" w:eastAsia="Times New Roman" w:hAnsi="Arial" w:cs="Arial"/>
                <w:color w:val="000000"/>
                <w:sz w:val="16"/>
                <w:szCs w:val="16"/>
                <w:lang w:val="en-US"/>
              </w:rPr>
              <w:t xml:space="preserve">., Thailand &amp; Nan </w:t>
            </w:r>
            <w:proofErr w:type="spellStart"/>
            <w:r w:rsidRPr="007258CA">
              <w:rPr>
                <w:rFonts w:ascii="Arial" w:eastAsia="Times New Roman" w:hAnsi="Arial" w:cs="Arial"/>
                <w:color w:val="000000"/>
                <w:sz w:val="16"/>
                <w:szCs w:val="16"/>
                <w:lang w:val="en-US"/>
              </w:rPr>
              <w:t>Ya</w:t>
            </w:r>
            <w:proofErr w:type="spellEnd"/>
            <w:r w:rsidRPr="007258CA">
              <w:rPr>
                <w:rFonts w:ascii="Arial" w:eastAsia="Times New Roman" w:hAnsi="Arial" w:cs="Arial"/>
                <w:color w:val="000000"/>
                <w:sz w:val="16"/>
                <w:szCs w:val="16"/>
                <w:lang w:val="en-US"/>
              </w:rPr>
              <w:t xml:space="preserve"> Plastics Corporation, Taiwan</w:t>
            </w:r>
          </w:p>
        </w:tc>
        <w:tc>
          <w:tcPr>
            <w:tcW w:w="1054" w:type="dxa"/>
            <w:tcBorders>
              <w:top w:val="nil"/>
              <w:left w:val="nil"/>
              <w:bottom w:val="single" w:sz="4" w:space="0" w:color="auto"/>
              <w:right w:val="single" w:sz="4" w:space="0" w:color="auto"/>
            </w:tcBorders>
            <w:shd w:val="clear" w:color="000000" w:fill="DDEBF7"/>
            <w:vAlign w:val="center"/>
            <w:hideMark/>
          </w:tcPr>
          <w:p w14:paraId="369213C2"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1360</w:t>
            </w:r>
          </w:p>
        </w:tc>
        <w:tc>
          <w:tcPr>
            <w:tcW w:w="1013" w:type="dxa"/>
            <w:tcBorders>
              <w:top w:val="nil"/>
              <w:left w:val="nil"/>
              <w:bottom w:val="single" w:sz="4" w:space="0" w:color="auto"/>
              <w:right w:val="single" w:sz="8" w:space="0" w:color="auto"/>
            </w:tcBorders>
            <w:shd w:val="clear" w:color="000000" w:fill="DDEBF7"/>
            <w:vAlign w:val="center"/>
            <w:hideMark/>
          </w:tcPr>
          <w:p w14:paraId="1D0CCF6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4.49-5.59</w:t>
            </w:r>
          </w:p>
        </w:tc>
      </w:tr>
      <w:tr w:rsidR="007258CA" w:rsidRPr="009D719E" w14:paraId="4C6F1281"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50AC22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38C759A4" w14:textId="3959EC18"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2C6ABA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Jotun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7A48244" w14:textId="3431169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AB37BDC" w14:textId="2BF6018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42A3732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1384620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1250</w:t>
            </w:r>
          </w:p>
        </w:tc>
        <w:tc>
          <w:tcPr>
            <w:tcW w:w="1013" w:type="dxa"/>
            <w:tcBorders>
              <w:top w:val="nil"/>
              <w:left w:val="nil"/>
              <w:bottom w:val="single" w:sz="4" w:space="0" w:color="auto"/>
              <w:right w:val="single" w:sz="8" w:space="0" w:color="auto"/>
            </w:tcBorders>
            <w:shd w:val="clear" w:color="000000" w:fill="DDEBF7"/>
            <w:vAlign w:val="center"/>
            <w:hideMark/>
          </w:tcPr>
          <w:p w14:paraId="58B254E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2.03-2.52</w:t>
            </w:r>
          </w:p>
        </w:tc>
      </w:tr>
      <w:tr w:rsidR="007258CA" w:rsidRPr="009D719E" w14:paraId="3FAF68CB"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C25C5B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301FCC90" w14:textId="5EEF605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EF76F2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Siegwerk</w:t>
            </w:r>
            <w:proofErr w:type="spellEnd"/>
            <w:r w:rsidRPr="007258CA">
              <w:rPr>
                <w:rFonts w:ascii="Arial" w:eastAsia="Times New Roman" w:hAnsi="Arial" w:cs="Arial"/>
                <w:color w:val="000000"/>
                <w:sz w:val="16"/>
                <w:szCs w:val="16"/>
                <w:lang w:val="en-US"/>
              </w:rPr>
              <w:t xml:space="preserve">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9CE02FA" w14:textId="5A3D4D7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 xml:space="preserve">Adhesives </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570FA67" w14:textId="1D261A5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5A42E7D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Qualipoly</w:t>
            </w:r>
            <w:proofErr w:type="spellEnd"/>
            <w:r w:rsidRPr="007258CA">
              <w:rPr>
                <w:rFonts w:ascii="Arial" w:eastAsia="Times New Roman" w:hAnsi="Arial" w:cs="Arial"/>
                <w:color w:val="000000"/>
                <w:sz w:val="16"/>
                <w:szCs w:val="16"/>
                <w:lang w:val="en-US"/>
              </w:rPr>
              <w:t xml:space="preserve"> Chemical Corporation, Taiwan &amp; Eternal Materials Co., Ltd. Taiwan</w:t>
            </w:r>
          </w:p>
        </w:tc>
        <w:tc>
          <w:tcPr>
            <w:tcW w:w="1054" w:type="dxa"/>
            <w:tcBorders>
              <w:top w:val="nil"/>
              <w:left w:val="nil"/>
              <w:bottom w:val="single" w:sz="4" w:space="0" w:color="auto"/>
              <w:right w:val="single" w:sz="4" w:space="0" w:color="auto"/>
            </w:tcBorders>
            <w:shd w:val="clear" w:color="000000" w:fill="DDEBF7"/>
            <w:vAlign w:val="center"/>
            <w:hideMark/>
          </w:tcPr>
          <w:p w14:paraId="53C59D5D"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1180</w:t>
            </w:r>
          </w:p>
        </w:tc>
        <w:tc>
          <w:tcPr>
            <w:tcW w:w="1013" w:type="dxa"/>
            <w:tcBorders>
              <w:top w:val="nil"/>
              <w:left w:val="nil"/>
              <w:bottom w:val="single" w:sz="4" w:space="0" w:color="auto"/>
              <w:right w:val="single" w:sz="8" w:space="0" w:color="auto"/>
            </w:tcBorders>
            <w:shd w:val="clear" w:color="000000" w:fill="DDEBF7"/>
            <w:vAlign w:val="center"/>
            <w:hideMark/>
          </w:tcPr>
          <w:p w14:paraId="5F32ECB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2.84-3.53</w:t>
            </w:r>
          </w:p>
        </w:tc>
      </w:tr>
      <w:tr w:rsidR="007258CA" w:rsidRPr="009D719E" w14:paraId="44955834"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4753FE7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7C555F49" w14:textId="457BDB9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723567B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Pt. Hempel Indonesia</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F35C829" w14:textId="7CD2A70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5D966A6" w14:textId="4F551C91"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Jawa</w:t>
            </w:r>
            <w:proofErr w:type="spellEnd"/>
            <w:r w:rsidRPr="007258CA">
              <w:rPr>
                <w:rFonts w:ascii="Arial" w:eastAsia="Times New Roman" w:hAnsi="Arial" w:cs="Arial"/>
                <w:color w:val="000000"/>
                <w:sz w:val="16"/>
                <w:szCs w:val="16"/>
                <w:lang w:val="en-US"/>
              </w:rPr>
              <w:t xml:space="preserve"> Barat</w:t>
            </w:r>
          </w:p>
        </w:tc>
        <w:tc>
          <w:tcPr>
            <w:tcW w:w="2066" w:type="dxa"/>
            <w:tcBorders>
              <w:top w:val="nil"/>
              <w:left w:val="nil"/>
              <w:bottom w:val="single" w:sz="4" w:space="0" w:color="auto"/>
              <w:right w:val="single" w:sz="4" w:space="0" w:color="auto"/>
            </w:tcBorders>
            <w:shd w:val="clear" w:color="000000" w:fill="DDEBF7"/>
            <w:vAlign w:val="center"/>
            <w:hideMark/>
          </w:tcPr>
          <w:p w14:paraId="0043AF9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Chang Chun Plastics </w:t>
            </w:r>
            <w:proofErr w:type="spellStart"/>
            <w:proofErr w:type="gramStart"/>
            <w:r w:rsidRPr="007258CA">
              <w:rPr>
                <w:rFonts w:ascii="Arial" w:eastAsia="Times New Roman" w:hAnsi="Arial" w:cs="Arial"/>
                <w:color w:val="000000"/>
                <w:sz w:val="16"/>
                <w:szCs w:val="16"/>
                <w:lang w:val="en-US"/>
              </w:rPr>
              <w:t>Co.,Ltd</w:t>
            </w:r>
            <w:proofErr w:type="spellEnd"/>
            <w:proofErr w:type="gramEnd"/>
            <w:r w:rsidRPr="007258CA">
              <w:rPr>
                <w:rFonts w:ascii="Arial" w:eastAsia="Times New Roman" w:hAnsi="Arial" w:cs="Arial"/>
                <w:color w:val="000000"/>
                <w:sz w:val="16"/>
                <w:szCs w:val="16"/>
                <w:lang w:val="en-US"/>
              </w:rPr>
              <w:t>, Taiwan</w:t>
            </w:r>
          </w:p>
        </w:tc>
        <w:tc>
          <w:tcPr>
            <w:tcW w:w="1054" w:type="dxa"/>
            <w:tcBorders>
              <w:top w:val="nil"/>
              <w:left w:val="nil"/>
              <w:bottom w:val="single" w:sz="4" w:space="0" w:color="auto"/>
              <w:right w:val="single" w:sz="4" w:space="0" w:color="auto"/>
            </w:tcBorders>
            <w:shd w:val="clear" w:color="000000" w:fill="DDEBF7"/>
            <w:vAlign w:val="center"/>
            <w:hideMark/>
          </w:tcPr>
          <w:p w14:paraId="3FB32F88"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1050</w:t>
            </w:r>
          </w:p>
        </w:tc>
        <w:tc>
          <w:tcPr>
            <w:tcW w:w="1013" w:type="dxa"/>
            <w:tcBorders>
              <w:top w:val="nil"/>
              <w:left w:val="nil"/>
              <w:bottom w:val="single" w:sz="4" w:space="0" w:color="auto"/>
              <w:right w:val="single" w:sz="8" w:space="0" w:color="auto"/>
            </w:tcBorders>
            <w:shd w:val="clear" w:color="000000" w:fill="DDEBF7"/>
            <w:vAlign w:val="center"/>
            <w:hideMark/>
          </w:tcPr>
          <w:p w14:paraId="583356C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3.92-4.87</w:t>
            </w:r>
          </w:p>
        </w:tc>
      </w:tr>
      <w:tr w:rsidR="007258CA" w:rsidRPr="009D719E" w14:paraId="4497351F"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0658E0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43071CF4" w14:textId="7849622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2EE982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Panasonic Industrial Devices </w:t>
            </w:r>
            <w:proofErr w:type="spellStart"/>
            <w:r w:rsidRPr="007258CA">
              <w:rPr>
                <w:rFonts w:ascii="Arial" w:eastAsia="Times New Roman" w:hAnsi="Arial" w:cs="Arial"/>
                <w:color w:val="000000"/>
                <w:sz w:val="16"/>
                <w:szCs w:val="16"/>
                <w:lang w:val="en-US"/>
              </w:rPr>
              <w:t>Batam</w:t>
            </w:r>
            <w:proofErr w:type="spellEnd"/>
          </w:p>
        </w:tc>
        <w:tc>
          <w:tcPr>
            <w:tcW w:w="1216" w:type="dxa"/>
            <w:tcBorders>
              <w:top w:val="single" w:sz="4" w:space="0" w:color="auto"/>
              <w:left w:val="nil"/>
              <w:bottom w:val="single" w:sz="4" w:space="0" w:color="auto"/>
              <w:right w:val="single" w:sz="4" w:space="0" w:color="auto"/>
            </w:tcBorders>
            <w:shd w:val="clear" w:color="000000" w:fill="DDEBF7"/>
            <w:vAlign w:val="center"/>
          </w:tcPr>
          <w:p w14:paraId="1CB4595D" w14:textId="385F741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64EFB83" w14:textId="1D4C8C7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Jakarta</w:t>
            </w:r>
          </w:p>
        </w:tc>
        <w:tc>
          <w:tcPr>
            <w:tcW w:w="2066" w:type="dxa"/>
            <w:tcBorders>
              <w:top w:val="nil"/>
              <w:left w:val="nil"/>
              <w:bottom w:val="single" w:sz="4" w:space="0" w:color="auto"/>
              <w:right w:val="single" w:sz="4" w:space="0" w:color="auto"/>
            </w:tcBorders>
            <w:shd w:val="clear" w:color="000000" w:fill="DDEBF7"/>
            <w:vAlign w:val="center"/>
            <w:hideMark/>
          </w:tcPr>
          <w:p w14:paraId="6F139C0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Panasonic Industrial Devices Singapore, Singapore</w:t>
            </w:r>
          </w:p>
        </w:tc>
        <w:tc>
          <w:tcPr>
            <w:tcW w:w="1054" w:type="dxa"/>
            <w:tcBorders>
              <w:top w:val="nil"/>
              <w:left w:val="nil"/>
              <w:bottom w:val="single" w:sz="4" w:space="0" w:color="auto"/>
              <w:right w:val="single" w:sz="4" w:space="0" w:color="auto"/>
            </w:tcBorders>
            <w:shd w:val="clear" w:color="000000" w:fill="DDEBF7"/>
            <w:vAlign w:val="center"/>
            <w:hideMark/>
          </w:tcPr>
          <w:p w14:paraId="5E563F77"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990</w:t>
            </w:r>
          </w:p>
        </w:tc>
        <w:tc>
          <w:tcPr>
            <w:tcW w:w="1013" w:type="dxa"/>
            <w:tcBorders>
              <w:top w:val="nil"/>
              <w:left w:val="nil"/>
              <w:bottom w:val="single" w:sz="4" w:space="0" w:color="auto"/>
              <w:right w:val="single" w:sz="8" w:space="0" w:color="auto"/>
            </w:tcBorders>
            <w:shd w:val="clear" w:color="000000" w:fill="DDEBF7"/>
            <w:vAlign w:val="center"/>
            <w:hideMark/>
          </w:tcPr>
          <w:p w14:paraId="2DCDA09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11.13-13.85</w:t>
            </w:r>
          </w:p>
        </w:tc>
      </w:tr>
      <w:tr w:rsidR="007258CA" w:rsidRPr="009D719E" w14:paraId="1C233B67"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7DDC5C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11F9ED4B" w14:textId="7ABC0FA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3C11032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Jotun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241661B" w14:textId="40F6670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B1DB42" w14:textId="4DD512D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Kanchipuram</w:t>
            </w:r>
          </w:p>
        </w:tc>
        <w:tc>
          <w:tcPr>
            <w:tcW w:w="2066" w:type="dxa"/>
            <w:tcBorders>
              <w:top w:val="nil"/>
              <w:left w:val="nil"/>
              <w:bottom w:val="single" w:sz="4" w:space="0" w:color="auto"/>
              <w:right w:val="single" w:sz="4" w:space="0" w:color="auto"/>
            </w:tcBorders>
            <w:shd w:val="clear" w:color="000000" w:fill="DDEBF7"/>
            <w:vAlign w:val="center"/>
            <w:hideMark/>
          </w:tcPr>
          <w:p w14:paraId="09355DC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5F5A6271"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950</w:t>
            </w:r>
          </w:p>
        </w:tc>
        <w:tc>
          <w:tcPr>
            <w:tcW w:w="1013" w:type="dxa"/>
            <w:tcBorders>
              <w:top w:val="nil"/>
              <w:left w:val="nil"/>
              <w:bottom w:val="single" w:sz="4" w:space="0" w:color="auto"/>
              <w:right w:val="single" w:sz="8" w:space="0" w:color="auto"/>
            </w:tcBorders>
            <w:shd w:val="clear" w:color="000000" w:fill="DDEBF7"/>
            <w:vAlign w:val="center"/>
            <w:hideMark/>
          </w:tcPr>
          <w:p w14:paraId="297F852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2.92-3.63</w:t>
            </w:r>
          </w:p>
        </w:tc>
      </w:tr>
      <w:tr w:rsidR="007258CA" w:rsidRPr="009D719E" w14:paraId="46351A43"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0EAA8DE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01376B8" w14:textId="14BF80F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5BE3E7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Napino</w:t>
            </w:r>
            <w:proofErr w:type="spellEnd"/>
            <w:r w:rsidRPr="007258CA">
              <w:rPr>
                <w:rFonts w:ascii="Arial" w:eastAsia="Times New Roman" w:hAnsi="Arial" w:cs="Arial"/>
                <w:color w:val="000000"/>
                <w:sz w:val="16"/>
                <w:szCs w:val="16"/>
                <w:lang w:val="en-US"/>
              </w:rPr>
              <w:t xml:space="preserve"> Auto Electronics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356A4E5" w14:textId="47DA95D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E6F6254" w14:textId="21F6C7A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New Delhi</w:t>
            </w:r>
          </w:p>
        </w:tc>
        <w:tc>
          <w:tcPr>
            <w:tcW w:w="2066" w:type="dxa"/>
            <w:tcBorders>
              <w:top w:val="nil"/>
              <w:left w:val="nil"/>
              <w:bottom w:val="single" w:sz="4" w:space="0" w:color="auto"/>
              <w:right w:val="single" w:sz="4" w:space="0" w:color="auto"/>
            </w:tcBorders>
            <w:shd w:val="clear" w:color="000000" w:fill="DDEBF7"/>
            <w:vAlign w:val="center"/>
            <w:hideMark/>
          </w:tcPr>
          <w:p w14:paraId="021BF71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Shindengen Electric Manufacturing, Japan</w:t>
            </w:r>
          </w:p>
        </w:tc>
        <w:tc>
          <w:tcPr>
            <w:tcW w:w="1054" w:type="dxa"/>
            <w:tcBorders>
              <w:top w:val="nil"/>
              <w:left w:val="nil"/>
              <w:bottom w:val="single" w:sz="4" w:space="0" w:color="auto"/>
              <w:right w:val="single" w:sz="4" w:space="0" w:color="auto"/>
            </w:tcBorders>
            <w:shd w:val="clear" w:color="000000" w:fill="DDEBF7"/>
            <w:vAlign w:val="center"/>
            <w:hideMark/>
          </w:tcPr>
          <w:p w14:paraId="05E357F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850</w:t>
            </w:r>
          </w:p>
        </w:tc>
        <w:tc>
          <w:tcPr>
            <w:tcW w:w="1013" w:type="dxa"/>
            <w:tcBorders>
              <w:top w:val="nil"/>
              <w:left w:val="nil"/>
              <w:bottom w:val="single" w:sz="4" w:space="0" w:color="auto"/>
              <w:right w:val="single" w:sz="8" w:space="0" w:color="auto"/>
            </w:tcBorders>
            <w:shd w:val="clear" w:color="000000" w:fill="DDEBF7"/>
            <w:vAlign w:val="center"/>
            <w:hideMark/>
          </w:tcPr>
          <w:p w14:paraId="7DB28F6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4.33-5.39</w:t>
            </w:r>
          </w:p>
        </w:tc>
      </w:tr>
      <w:tr w:rsidR="007258CA" w:rsidRPr="009D719E" w14:paraId="2BA076FD"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E3D469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Indonesia</w:t>
            </w:r>
          </w:p>
        </w:tc>
        <w:tc>
          <w:tcPr>
            <w:tcW w:w="1285" w:type="dxa"/>
            <w:tcBorders>
              <w:top w:val="nil"/>
              <w:left w:val="nil"/>
              <w:bottom w:val="single" w:sz="4" w:space="0" w:color="auto"/>
              <w:right w:val="single" w:sz="4" w:space="0" w:color="auto"/>
            </w:tcBorders>
            <w:shd w:val="clear" w:color="000000" w:fill="DDEBF7"/>
            <w:vAlign w:val="center"/>
            <w:hideMark/>
          </w:tcPr>
          <w:p w14:paraId="0FCA0F49" w14:textId="19A2A035"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5B923E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Pt. </w:t>
            </w:r>
            <w:proofErr w:type="spellStart"/>
            <w:r w:rsidRPr="007258CA">
              <w:rPr>
                <w:rFonts w:ascii="Arial" w:eastAsia="Times New Roman" w:hAnsi="Arial" w:cs="Arial"/>
                <w:color w:val="000000"/>
                <w:sz w:val="16"/>
                <w:szCs w:val="16"/>
                <w:lang w:val="en-US"/>
              </w:rPr>
              <w:t>Propan</w:t>
            </w:r>
            <w:proofErr w:type="spellEnd"/>
            <w:r w:rsidRPr="007258CA">
              <w:rPr>
                <w:rFonts w:ascii="Arial" w:eastAsia="Times New Roman" w:hAnsi="Arial" w:cs="Arial"/>
                <w:color w:val="000000"/>
                <w:sz w:val="16"/>
                <w:szCs w:val="16"/>
                <w:lang w:val="en-US"/>
              </w:rPr>
              <w:t xml:space="preserve"> Raya Industrial Coating Chemicals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7BA23F1D" w14:textId="27B311F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AA27011" w14:textId="7E00B16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Tangerang, Banten</w:t>
            </w:r>
          </w:p>
        </w:tc>
        <w:tc>
          <w:tcPr>
            <w:tcW w:w="2066" w:type="dxa"/>
            <w:tcBorders>
              <w:top w:val="nil"/>
              <w:left w:val="nil"/>
              <w:bottom w:val="single" w:sz="4" w:space="0" w:color="auto"/>
              <w:right w:val="single" w:sz="4" w:space="0" w:color="auto"/>
            </w:tcBorders>
            <w:shd w:val="clear" w:color="000000" w:fill="DDEBF7"/>
            <w:vAlign w:val="center"/>
            <w:hideMark/>
          </w:tcPr>
          <w:p w14:paraId="04B2034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Aditya Birla Chemicals (Thailand) Ltd., Thailand</w:t>
            </w:r>
          </w:p>
        </w:tc>
        <w:tc>
          <w:tcPr>
            <w:tcW w:w="1054" w:type="dxa"/>
            <w:tcBorders>
              <w:top w:val="nil"/>
              <w:left w:val="nil"/>
              <w:bottom w:val="single" w:sz="4" w:space="0" w:color="auto"/>
              <w:right w:val="single" w:sz="4" w:space="0" w:color="auto"/>
            </w:tcBorders>
            <w:shd w:val="clear" w:color="000000" w:fill="DDEBF7"/>
            <w:vAlign w:val="center"/>
            <w:hideMark/>
          </w:tcPr>
          <w:p w14:paraId="3C34C97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800</w:t>
            </w:r>
          </w:p>
        </w:tc>
        <w:tc>
          <w:tcPr>
            <w:tcW w:w="1013" w:type="dxa"/>
            <w:tcBorders>
              <w:top w:val="nil"/>
              <w:left w:val="nil"/>
              <w:bottom w:val="single" w:sz="4" w:space="0" w:color="auto"/>
              <w:right w:val="single" w:sz="8" w:space="0" w:color="auto"/>
            </w:tcBorders>
            <w:shd w:val="clear" w:color="000000" w:fill="DDEBF7"/>
            <w:vAlign w:val="center"/>
            <w:hideMark/>
          </w:tcPr>
          <w:p w14:paraId="502161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3.67-4.57</w:t>
            </w:r>
          </w:p>
        </w:tc>
      </w:tr>
      <w:tr w:rsidR="007258CA" w:rsidRPr="009D719E" w14:paraId="79E2249C"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460191B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53FF019" w14:textId="151D511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0EAC806"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Huntsman International India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CC631ED" w14:textId="1BC5787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 xml:space="preserve">Adhesives </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A0858F6" w14:textId="1A5C2A0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7D4993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Huntsman Advanced Materials Europe </w:t>
            </w:r>
            <w:proofErr w:type="spellStart"/>
            <w:r w:rsidRPr="007258CA">
              <w:rPr>
                <w:rFonts w:ascii="Arial" w:eastAsia="Times New Roman" w:hAnsi="Arial" w:cs="Arial"/>
                <w:color w:val="000000"/>
                <w:sz w:val="16"/>
                <w:szCs w:val="16"/>
                <w:lang w:val="en-US"/>
              </w:rPr>
              <w:t>Bvba</w:t>
            </w:r>
            <w:proofErr w:type="spellEnd"/>
            <w:r w:rsidRPr="007258CA">
              <w:rPr>
                <w:rFonts w:ascii="Arial" w:eastAsia="Times New Roman" w:hAnsi="Arial" w:cs="Arial"/>
                <w:color w:val="000000"/>
                <w:sz w:val="16"/>
                <w:szCs w:val="16"/>
                <w:lang w:val="en-US"/>
              </w:rPr>
              <w:t>, United Kingdom &amp; Germany</w:t>
            </w:r>
          </w:p>
        </w:tc>
        <w:tc>
          <w:tcPr>
            <w:tcW w:w="1054" w:type="dxa"/>
            <w:tcBorders>
              <w:top w:val="nil"/>
              <w:left w:val="nil"/>
              <w:bottom w:val="single" w:sz="4" w:space="0" w:color="auto"/>
              <w:right w:val="single" w:sz="4" w:space="0" w:color="auto"/>
            </w:tcBorders>
            <w:shd w:val="clear" w:color="000000" w:fill="DDEBF7"/>
            <w:vAlign w:val="center"/>
            <w:hideMark/>
          </w:tcPr>
          <w:p w14:paraId="0AABC5C8"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750</w:t>
            </w:r>
          </w:p>
        </w:tc>
        <w:tc>
          <w:tcPr>
            <w:tcW w:w="1013" w:type="dxa"/>
            <w:tcBorders>
              <w:top w:val="nil"/>
              <w:left w:val="nil"/>
              <w:bottom w:val="single" w:sz="4" w:space="0" w:color="auto"/>
              <w:right w:val="single" w:sz="8" w:space="0" w:color="auto"/>
            </w:tcBorders>
            <w:shd w:val="clear" w:color="000000" w:fill="DDEBF7"/>
            <w:vAlign w:val="center"/>
            <w:hideMark/>
          </w:tcPr>
          <w:p w14:paraId="7ACF32F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5.36-6.66</w:t>
            </w:r>
          </w:p>
        </w:tc>
      </w:tr>
      <w:tr w:rsidR="007258CA" w:rsidRPr="009D719E" w14:paraId="4F094E95"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73A36596"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E7D2181" w14:textId="08A864D3"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17B2F01"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Stonera</w:t>
            </w:r>
            <w:proofErr w:type="spellEnd"/>
            <w:r w:rsidRPr="007258CA">
              <w:rPr>
                <w:rFonts w:ascii="Arial" w:eastAsia="Times New Roman" w:hAnsi="Arial" w:cs="Arial"/>
                <w:color w:val="000000"/>
                <w:sz w:val="16"/>
                <w:szCs w:val="16"/>
                <w:lang w:val="en-US"/>
              </w:rPr>
              <w:t xml:space="preserve"> Systems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5598854" w14:textId="01AC36F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DC6E45F" w14:textId="3A763EF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 New Delhi</w:t>
            </w:r>
          </w:p>
        </w:tc>
        <w:tc>
          <w:tcPr>
            <w:tcW w:w="2066" w:type="dxa"/>
            <w:tcBorders>
              <w:top w:val="nil"/>
              <w:left w:val="nil"/>
              <w:bottom w:val="single" w:sz="4" w:space="0" w:color="auto"/>
              <w:right w:val="single" w:sz="4" w:space="0" w:color="auto"/>
            </w:tcBorders>
            <w:shd w:val="clear" w:color="000000" w:fill="DDEBF7"/>
            <w:vAlign w:val="center"/>
            <w:hideMark/>
          </w:tcPr>
          <w:p w14:paraId="0233F46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Isep</w:t>
            </w:r>
            <w:proofErr w:type="spellEnd"/>
            <w:r w:rsidRPr="007258CA">
              <w:rPr>
                <w:rFonts w:ascii="Arial" w:eastAsia="Times New Roman" w:hAnsi="Arial" w:cs="Arial"/>
                <w:color w:val="000000"/>
                <w:sz w:val="16"/>
                <w:szCs w:val="16"/>
                <w:lang w:val="en-US"/>
              </w:rPr>
              <w:t xml:space="preserve"> </w:t>
            </w:r>
            <w:proofErr w:type="spellStart"/>
            <w:r w:rsidRPr="007258CA">
              <w:rPr>
                <w:rFonts w:ascii="Arial" w:eastAsia="Times New Roman" w:hAnsi="Arial" w:cs="Arial"/>
                <w:color w:val="000000"/>
                <w:sz w:val="16"/>
                <w:szCs w:val="16"/>
                <w:lang w:val="en-US"/>
              </w:rPr>
              <w:t>Srl</w:t>
            </w:r>
            <w:proofErr w:type="spellEnd"/>
            <w:r w:rsidRPr="007258CA">
              <w:rPr>
                <w:rFonts w:ascii="Arial" w:eastAsia="Times New Roman" w:hAnsi="Arial" w:cs="Arial"/>
                <w:color w:val="000000"/>
                <w:sz w:val="16"/>
                <w:szCs w:val="16"/>
                <w:lang w:val="en-US"/>
              </w:rPr>
              <w:t>, Italy</w:t>
            </w:r>
          </w:p>
        </w:tc>
        <w:tc>
          <w:tcPr>
            <w:tcW w:w="1054" w:type="dxa"/>
            <w:tcBorders>
              <w:top w:val="nil"/>
              <w:left w:val="nil"/>
              <w:bottom w:val="single" w:sz="4" w:space="0" w:color="auto"/>
              <w:right w:val="single" w:sz="4" w:space="0" w:color="auto"/>
            </w:tcBorders>
            <w:shd w:val="clear" w:color="000000" w:fill="DDEBF7"/>
            <w:vAlign w:val="center"/>
            <w:hideMark/>
          </w:tcPr>
          <w:p w14:paraId="1E338AA7"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600</w:t>
            </w:r>
          </w:p>
        </w:tc>
        <w:tc>
          <w:tcPr>
            <w:tcW w:w="1013" w:type="dxa"/>
            <w:tcBorders>
              <w:top w:val="nil"/>
              <w:left w:val="nil"/>
              <w:bottom w:val="single" w:sz="4" w:space="0" w:color="auto"/>
              <w:right w:val="single" w:sz="8" w:space="0" w:color="auto"/>
            </w:tcBorders>
            <w:shd w:val="clear" w:color="000000" w:fill="DDEBF7"/>
            <w:vAlign w:val="center"/>
            <w:hideMark/>
          </w:tcPr>
          <w:p w14:paraId="3A5AF8D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3.65-4.54</w:t>
            </w:r>
          </w:p>
        </w:tc>
      </w:tr>
      <w:tr w:rsidR="007258CA" w:rsidRPr="009D719E" w14:paraId="4AC748C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3189B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20C6A6A" w14:textId="4750FDF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15B50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Vimal Intertrade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06F386D" w14:textId="46C6711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Composites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72B4EB4" w14:textId="36CFE41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03774F4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Evonik </w:t>
            </w:r>
            <w:proofErr w:type="spellStart"/>
            <w:r w:rsidRPr="007258CA">
              <w:rPr>
                <w:rFonts w:ascii="Arial" w:eastAsia="Times New Roman" w:hAnsi="Arial" w:cs="Arial"/>
                <w:color w:val="000000"/>
                <w:sz w:val="16"/>
                <w:szCs w:val="16"/>
                <w:lang w:val="en-US"/>
              </w:rPr>
              <w:t>Ressource</w:t>
            </w:r>
            <w:proofErr w:type="spellEnd"/>
            <w:r w:rsidRPr="007258CA">
              <w:rPr>
                <w:rFonts w:ascii="Arial" w:eastAsia="Times New Roman" w:hAnsi="Arial" w:cs="Arial"/>
                <w:color w:val="000000"/>
                <w:sz w:val="16"/>
                <w:szCs w:val="16"/>
                <w:lang w:val="en-US"/>
              </w:rPr>
              <w:t xml:space="preserve"> Efficiency Gm, Germany</w:t>
            </w:r>
          </w:p>
        </w:tc>
        <w:tc>
          <w:tcPr>
            <w:tcW w:w="1054" w:type="dxa"/>
            <w:tcBorders>
              <w:top w:val="nil"/>
              <w:left w:val="nil"/>
              <w:bottom w:val="single" w:sz="4" w:space="0" w:color="auto"/>
              <w:right w:val="single" w:sz="4" w:space="0" w:color="auto"/>
            </w:tcBorders>
            <w:shd w:val="clear" w:color="000000" w:fill="DDEBF7"/>
            <w:vAlign w:val="center"/>
            <w:hideMark/>
          </w:tcPr>
          <w:p w14:paraId="1329CC6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600</w:t>
            </w:r>
          </w:p>
        </w:tc>
        <w:tc>
          <w:tcPr>
            <w:tcW w:w="1013" w:type="dxa"/>
            <w:tcBorders>
              <w:top w:val="nil"/>
              <w:left w:val="nil"/>
              <w:bottom w:val="single" w:sz="4" w:space="0" w:color="auto"/>
              <w:right w:val="single" w:sz="8" w:space="0" w:color="auto"/>
            </w:tcBorders>
            <w:shd w:val="clear" w:color="000000" w:fill="DDEBF7"/>
            <w:vAlign w:val="center"/>
            <w:hideMark/>
          </w:tcPr>
          <w:p w14:paraId="45939BA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7.42-9.23</w:t>
            </w:r>
          </w:p>
        </w:tc>
      </w:tr>
      <w:tr w:rsidR="007258CA" w:rsidRPr="009D719E" w14:paraId="1E86D3FA"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A3F145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0FB3919" w14:textId="53CB7EF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00CA4D7A"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Champion Advanced Materials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6611BD36" w14:textId="45EE19EA"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Composites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C0AE92E" w14:textId="25D48C2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Bangalore</w:t>
            </w:r>
          </w:p>
        </w:tc>
        <w:tc>
          <w:tcPr>
            <w:tcW w:w="2066" w:type="dxa"/>
            <w:tcBorders>
              <w:top w:val="nil"/>
              <w:left w:val="nil"/>
              <w:bottom w:val="single" w:sz="4" w:space="0" w:color="auto"/>
              <w:right w:val="single" w:sz="4" w:space="0" w:color="auto"/>
            </w:tcBorders>
            <w:shd w:val="clear" w:color="000000" w:fill="DDEBF7"/>
            <w:vAlign w:val="center"/>
            <w:hideMark/>
          </w:tcPr>
          <w:p w14:paraId="79A07BD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1CBB4B9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240</w:t>
            </w:r>
          </w:p>
        </w:tc>
        <w:tc>
          <w:tcPr>
            <w:tcW w:w="1013" w:type="dxa"/>
            <w:tcBorders>
              <w:top w:val="nil"/>
              <w:left w:val="nil"/>
              <w:bottom w:val="single" w:sz="4" w:space="0" w:color="auto"/>
              <w:right w:val="single" w:sz="8" w:space="0" w:color="auto"/>
            </w:tcBorders>
            <w:shd w:val="clear" w:color="000000" w:fill="DDEBF7"/>
            <w:vAlign w:val="center"/>
            <w:hideMark/>
          </w:tcPr>
          <w:p w14:paraId="5850602F"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2.03-2.52</w:t>
            </w:r>
          </w:p>
        </w:tc>
      </w:tr>
      <w:tr w:rsidR="007258CA" w:rsidRPr="009D719E" w14:paraId="3182E2D8" w14:textId="77777777" w:rsidTr="007258CA">
        <w:trPr>
          <w:trHeight w:val="912"/>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357EDCB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5EE50E9F" w14:textId="04E12973"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146EDCE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Yamaha Motor Electronics India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4E3B1D90" w14:textId="5A64EF3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Automotive</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C1E50E7" w14:textId="5194A2E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 Bangalore</w:t>
            </w:r>
          </w:p>
        </w:tc>
        <w:tc>
          <w:tcPr>
            <w:tcW w:w="2066" w:type="dxa"/>
            <w:tcBorders>
              <w:top w:val="nil"/>
              <w:left w:val="nil"/>
              <w:bottom w:val="single" w:sz="4" w:space="0" w:color="auto"/>
              <w:right w:val="single" w:sz="4" w:space="0" w:color="auto"/>
            </w:tcBorders>
            <w:shd w:val="clear" w:color="000000" w:fill="DDEBF7"/>
            <w:vAlign w:val="center"/>
            <w:hideMark/>
          </w:tcPr>
          <w:p w14:paraId="3212A1D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Yamaha Motor Electronics Taiwan Co., Taiwan &amp; Towa Denki Trading (S) Pte Ltd, Singapore</w:t>
            </w:r>
          </w:p>
        </w:tc>
        <w:tc>
          <w:tcPr>
            <w:tcW w:w="1054" w:type="dxa"/>
            <w:tcBorders>
              <w:top w:val="nil"/>
              <w:left w:val="nil"/>
              <w:bottom w:val="single" w:sz="4" w:space="0" w:color="auto"/>
              <w:right w:val="single" w:sz="4" w:space="0" w:color="auto"/>
            </w:tcBorders>
            <w:shd w:val="clear" w:color="000000" w:fill="DDEBF7"/>
            <w:vAlign w:val="center"/>
            <w:hideMark/>
          </w:tcPr>
          <w:p w14:paraId="0FD7423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230</w:t>
            </w:r>
          </w:p>
        </w:tc>
        <w:tc>
          <w:tcPr>
            <w:tcW w:w="1013" w:type="dxa"/>
            <w:tcBorders>
              <w:top w:val="nil"/>
              <w:left w:val="nil"/>
              <w:bottom w:val="single" w:sz="4" w:space="0" w:color="auto"/>
              <w:right w:val="single" w:sz="8" w:space="0" w:color="auto"/>
            </w:tcBorders>
            <w:shd w:val="clear" w:color="000000" w:fill="DDEBF7"/>
            <w:vAlign w:val="center"/>
            <w:hideMark/>
          </w:tcPr>
          <w:p w14:paraId="50143004"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21.72-27.03</w:t>
            </w:r>
          </w:p>
        </w:tc>
      </w:tr>
      <w:tr w:rsidR="007258CA" w:rsidRPr="009D719E" w14:paraId="09089BCF"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054546B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lastRenderedPageBreak/>
              <w:t>Pakistan</w:t>
            </w:r>
          </w:p>
        </w:tc>
        <w:tc>
          <w:tcPr>
            <w:tcW w:w="1285" w:type="dxa"/>
            <w:tcBorders>
              <w:top w:val="nil"/>
              <w:left w:val="nil"/>
              <w:bottom w:val="single" w:sz="4" w:space="0" w:color="auto"/>
              <w:right w:val="single" w:sz="4" w:space="0" w:color="auto"/>
            </w:tcBorders>
            <w:shd w:val="clear" w:color="000000" w:fill="DDEBF7"/>
            <w:vAlign w:val="center"/>
            <w:hideMark/>
          </w:tcPr>
          <w:p w14:paraId="4DB5E66B" w14:textId="0AE0D16C"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565562D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Berger Paints Pakistan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45DE0ECC" w14:textId="6D39D63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4BDFFB7" w14:textId="4CE9F162"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Karachi</w:t>
            </w:r>
          </w:p>
        </w:tc>
        <w:tc>
          <w:tcPr>
            <w:tcW w:w="2066" w:type="dxa"/>
            <w:tcBorders>
              <w:top w:val="nil"/>
              <w:left w:val="nil"/>
              <w:bottom w:val="single" w:sz="4" w:space="0" w:color="auto"/>
              <w:right w:val="single" w:sz="4" w:space="0" w:color="auto"/>
            </w:tcBorders>
            <w:shd w:val="clear" w:color="000000" w:fill="DDEBF7"/>
            <w:vAlign w:val="center"/>
            <w:hideMark/>
          </w:tcPr>
          <w:p w14:paraId="2807E40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Hls</w:t>
            </w:r>
            <w:proofErr w:type="spellEnd"/>
            <w:r w:rsidRPr="007258CA">
              <w:rPr>
                <w:rFonts w:ascii="Arial" w:eastAsia="Times New Roman" w:hAnsi="Arial" w:cs="Arial"/>
                <w:color w:val="000000"/>
                <w:sz w:val="16"/>
                <w:szCs w:val="16"/>
                <w:lang w:val="en-US"/>
              </w:rPr>
              <w:t xml:space="preserve"> Technology Development, China</w:t>
            </w:r>
          </w:p>
        </w:tc>
        <w:tc>
          <w:tcPr>
            <w:tcW w:w="1054" w:type="dxa"/>
            <w:tcBorders>
              <w:top w:val="nil"/>
              <w:left w:val="nil"/>
              <w:bottom w:val="single" w:sz="4" w:space="0" w:color="auto"/>
              <w:right w:val="single" w:sz="4" w:space="0" w:color="auto"/>
            </w:tcBorders>
            <w:shd w:val="clear" w:color="000000" w:fill="DDEBF7"/>
            <w:vAlign w:val="center"/>
            <w:hideMark/>
          </w:tcPr>
          <w:p w14:paraId="51C2A9A4"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200</w:t>
            </w:r>
          </w:p>
        </w:tc>
        <w:tc>
          <w:tcPr>
            <w:tcW w:w="1013" w:type="dxa"/>
            <w:tcBorders>
              <w:top w:val="nil"/>
              <w:left w:val="nil"/>
              <w:bottom w:val="single" w:sz="4" w:space="0" w:color="auto"/>
              <w:right w:val="single" w:sz="8" w:space="0" w:color="auto"/>
            </w:tcBorders>
            <w:shd w:val="clear" w:color="000000" w:fill="DDEBF7"/>
            <w:vAlign w:val="center"/>
            <w:hideMark/>
          </w:tcPr>
          <w:p w14:paraId="33F2EA0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2.83-3.52</w:t>
            </w:r>
          </w:p>
        </w:tc>
      </w:tr>
      <w:tr w:rsidR="007258CA" w:rsidRPr="009D719E" w14:paraId="093884E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2A4E0D72"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0F669F91" w14:textId="321D29A0"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6F04264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Awan Sports Industries (Pvt) Ltd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2B0667C0" w14:textId="5EDBCF86"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Consumer Durables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D3DA998" w14:textId="72EA8BE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Sialkot</w:t>
            </w:r>
          </w:p>
        </w:tc>
        <w:tc>
          <w:tcPr>
            <w:tcW w:w="2066" w:type="dxa"/>
            <w:tcBorders>
              <w:top w:val="nil"/>
              <w:left w:val="nil"/>
              <w:bottom w:val="single" w:sz="4" w:space="0" w:color="auto"/>
              <w:right w:val="single" w:sz="4" w:space="0" w:color="auto"/>
            </w:tcBorders>
            <w:shd w:val="clear" w:color="000000" w:fill="DDEBF7"/>
            <w:vAlign w:val="center"/>
            <w:hideMark/>
          </w:tcPr>
          <w:p w14:paraId="119FF56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Kukdo</w:t>
            </w:r>
            <w:proofErr w:type="spellEnd"/>
            <w:r w:rsidRPr="007258CA">
              <w:rPr>
                <w:rFonts w:ascii="Arial" w:eastAsia="Times New Roman" w:hAnsi="Arial" w:cs="Arial"/>
                <w:color w:val="000000"/>
                <w:sz w:val="16"/>
                <w:szCs w:val="16"/>
                <w:lang w:val="en-US"/>
              </w:rPr>
              <w:t xml:space="preserve"> Chemical </w:t>
            </w:r>
            <w:proofErr w:type="spellStart"/>
            <w:r w:rsidRPr="007258CA">
              <w:rPr>
                <w:rFonts w:ascii="Arial" w:eastAsia="Times New Roman" w:hAnsi="Arial" w:cs="Arial"/>
                <w:color w:val="000000"/>
                <w:sz w:val="16"/>
                <w:szCs w:val="16"/>
                <w:lang w:val="en-US"/>
              </w:rPr>
              <w:t>Co.Ltd</w:t>
            </w:r>
            <w:proofErr w:type="spellEnd"/>
            <w:r w:rsidRPr="007258CA">
              <w:rPr>
                <w:rFonts w:ascii="Arial" w:eastAsia="Times New Roman" w:hAnsi="Arial" w:cs="Arial"/>
                <w:color w:val="000000"/>
                <w:sz w:val="16"/>
                <w:szCs w:val="16"/>
                <w:lang w:val="en-US"/>
              </w:rPr>
              <w:t>., South Korea</w:t>
            </w:r>
          </w:p>
        </w:tc>
        <w:tc>
          <w:tcPr>
            <w:tcW w:w="1054" w:type="dxa"/>
            <w:tcBorders>
              <w:top w:val="nil"/>
              <w:left w:val="nil"/>
              <w:bottom w:val="single" w:sz="4" w:space="0" w:color="auto"/>
              <w:right w:val="single" w:sz="4" w:space="0" w:color="auto"/>
            </w:tcBorders>
            <w:shd w:val="clear" w:color="000000" w:fill="DDEBF7"/>
            <w:vAlign w:val="center"/>
            <w:hideMark/>
          </w:tcPr>
          <w:p w14:paraId="40971BD5"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190</w:t>
            </w:r>
          </w:p>
        </w:tc>
        <w:tc>
          <w:tcPr>
            <w:tcW w:w="1013" w:type="dxa"/>
            <w:tcBorders>
              <w:top w:val="nil"/>
              <w:left w:val="nil"/>
              <w:bottom w:val="single" w:sz="4" w:space="0" w:color="auto"/>
              <w:right w:val="single" w:sz="8" w:space="0" w:color="auto"/>
            </w:tcBorders>
            <w:shd w:val="clear" w:color="000000" w:fill="DDEBF7"/>
            <w:vAlign w:val="center"/>
            <w:hideMark/>
          </w:tcPr>
          <w:p w14:paraId="00138DEE"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3.78-4.7</w:t>
            </w:r>
          </w:p>
        </w:tc>
      </w:tr>
      <w:tr w:rsidR="007258CA" w:rsidRPr="009D719E" w14:paraId="61641782"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84E8607"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Pakistan</w:t>
            </w:r>
          </w:p>
        </w:tc>
        <w:tc>
          <w:tcPr>
            <w:tcW w:w="1285" w:type="dxa"/>
            <w:tcBorders>
              <w:top w:val="nil"/>
              <w:left w:val="nil"/>
              <w:bottom w:val="single" w:sz="4" w:space="0" w:color="auto"/>
              <w:right w:val="single" w:sz="4" w:space="0" w:color="auto"/>
            </w:tcBorders>
            <w:shd w:val="clear" w:color="000000" w:fill="DDEBF7"/>
            <w:vAlign w:val="center"/>
            <w:hideMark/>
          </w:tcPr>
          <w:p w14:paraId="57789D51" w14:textId="66312BD9"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A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9380DD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Famsa</w:t>
            </w:r>
            <w:proofErr w:type="spellEnd"/>
            <w:r w:rsidRPr="007258CA">
              <w:rPr>
                <w:rFonts w:ascii="Arial" w:eastAsia="Times New Roman" w:hAnsi="Arial" w:cs="Arial"/>
                <w:color w:val="000000"/>
                <w:sz w:val="16"/>
                <w:szCs w:val="16"/>
                <w:lang w:val="en-US"/>
              </w:rPr>
              <w:t xml:space="preserve"> Polymers Industry Private Limited</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00392830" w14:textId="31B535E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Paints &amp; Coatings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06778351" w14:textId="2FC6FF34"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Karachi</w:t>
            </w:r>
          </w:p>
        </w:tc>
        <w:tc>
          <w:tcPr>
            <w:tcW w:w="2066" w:type="dxa"/>
            <w:tcBorders>
              <w:top w:val="nil"/>
              <w:left w:val="nil"/>
              <w:bottom w:val="single" w:sz="4" w:space="0" w:color="auto"/>
              <w:right w:val="single" w:sz="4" w:space="0" w:color="auto"/>
            </w:tcBorders>
            <w:shd w:val="clear" w:color="000000" w:fill="DDEBF7"/>
            <w:vAlign w:val="center"/>
            <w:hideMark/>
          </w:tcPr>
          <w:p w14:paraId="31F5733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Jubail Chemical Industries Co. (Jana)., Saudi Arabia</w:t>
            </w:r>
          </w:p>
        </w:tc>
        <w:tc>
          <w:tcPr>
            <w:tcW w:w="1054" w:type="dxa"/>
            <w:tcBorders>
              <w:top w:val="nil"/>
              <w:left w:val="nil"/>
              <w:bottom w:val="single" w:sz="4" w:space="0" w:color="auto"/>
              <w:right w:val="single" w:sz="4" w:space="0" w:color="auto"/>
            </w:tcBorders>
            <w:shd w:val="clear" w:color="000000" w:fill="DDEBF7"/>
            <w:vAlign w:val="center"/>
            <w:hideMark/>
          </w:tcPr>
          <w:p w14:paraId="30521F69"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90</w:t>
            </w:r>
          </w:p>
        </w:tc>
        <w:tc>
          <w:tcPr>
            <w:tcW w:w="1013" w:type="dxa"/>
            <w:tcBorders>
              <w:top w:val="nil"/>
              <w:left w:val="nil"/>
              <w:bottom w:val="single" w:sz="4" w:space="0" w:color="auto"/>
              <w:right w:val="single" w:sz="8" w:space="0" w:color="auto"/>
            </w:tcBorders>
            <w:shd w:val="clear" w:color="000000" w:fill="DDEBF7"/>
            <w:vAlign w:val="center"/>
            <w:hideMark/>
          </w:tcPr>
          <w:p w14:paraId="598BC07B"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1.91-2.37</w:t>
            </w:r>
          </w:p>
        </w:tc>
      </w:tr>
      <w:tr w:rsidR="007258CA" w:rsidRPr="009D719E" w14:paraId="2ADB8C0C" w14:textId="77777777" w:rsidTr="007258CA">
        <w:trPr>
          <w:trHeight w:val="608"/>
        </w:trPr>
        <w:tc>
          <w:tcPr>
            <w:tcW w:w="1035" w:type="dxa"/>
            <w:tcBorders>
              <w:top w:val="nil"/>
              <w:left w:val="single" w:sz="8" w:space="0" w:color="auto"/>
              <w:bottom w:val="single" w:sz="4" w:space="0" w:color="auto"/>
              <w:right w:val="single" w:sz="4" w:space="0" w:color="auto"/>
            </w:tcBorders>
            <w:shd w:val="clear" w:color="000000" w:fill="DDEBF7"/>
            <w:vAlign w:val="center"/>
            <w:hideMark/>
          </w:tcPr>
          <w:p w14:paraId="57E6B47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8A6E638" w14:textId="58F492DB"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4" w:space="0" w:color="auto"/>
              <w:right w:val="single" w:sz="4" w:space="0" w:color="auto"/>
            </w:tcBorders>
            <w:shd w:val="clear" w:color="000000" w:fill="DDEBF7"/>
            <w:vAlign w:val="center"/>
            <w:hideMark/>
          </w:tcPr>
          <w:p w14:paraId="45DABEC5"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 xml:space="preserve">Precision Electronic Component </w:t>
            </w:r>
            <w:proofErr w:type="spellStart"/>
            <w:r w:rsidRPr="007258CA">
              <w:rPr>
                <w:rFonts w:ascii="Arial" w:eastAsia="Times New Roman" w:hAnsi="Arial" w:cs="Arial"/>
                <w:color w:val="000000"/>
                <w:sz w:val="16"/>
                <w:szCs w:val="16"/>
                <w:lang w:val="en-US"/>
              </w:rPr>
              <w:t>Mfg</w:t>
            </w:r>
            <w:proofErr w:type="spellEnd"/>
            <w:r w:rsidRPr="007258CA">
              <w:rPr>
                <w:rFonts w:ascii="Arial" w:eastAsia="Times New Roman" w:hAnsi="Arial" w:cs="Arial"/>
                <w:color w:val="000000"/>
                <w:sz w:val="16"/>
                <w:szCs w:val="16"/>
                <w:lang w:val="en-US"/>
              </w:rPr>
              <w:t xml:space="preserve"> Co</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1E7BC9BC" w14:textId="0FE199D1"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Electronics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3D56FE4" w14:textId="2BC7790E"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Mumbai</w:t>
            </w:r>
          </w:p>
        </w:tc>
        <w:tc>
          <w:tcPr>
            <w:tcW w:w="2066" w:type="dxa"/>
            <w:tcBorders>
              <w:top w:val="nil"/>
              <w:left w:val="nil"/>
              <w:bottom w:val="single" w:sz="4" w:space="0" w:color="auto"/>
              <w:right w:val="single" w:sz="4" w:space="0" w:color="auto"/>
            </w:tcBorders>
            <w:shd w:val="clear" w:color="000000" w:fill="DDEBF7"/>
            <w:vAlign w:val="center"/>
            <w:hideMark/>
          </w:tcPr>
          <w:p w14:paraId="5E328659"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Synresalmoco</w:t>
            </w:r>
            <w:proofErr w:type="spellEnd"/>
            <w:r w:rsidRPr="007258CA">
              <w:rPr>
                <w:rFonts w:ascii="Arial" w:eastAsia="Times New Roman" w:hAnsi="Arial" w:cs="Arial"/>
                <w:color w:val="000000"/>
                <w:sz w:val="16"/>
                <w:szCs w:val="16"/>
                <w:lang w:val="en-US"/>
              </w:rPr>
              <w:t xml:space="preserve"> </w:t>
            </w:r>
            <w:proofErr w:type="spellStart"/>
            <w:r w:rsidRPr="007258CA">
              <w:rPr>
                <w:rFonts w:ascii="Arial" w:eastAsia="Times New Roman" w:hAnsi="Arial" w:cs="Arial"/>
                <w:color w:val="000000"/>
                <w:sz w:val="16"/>
                <w:szCs w:val="16"/>
                <w:lang w:val="en-US"/>
              </w:rPr>
              <w:t>Bv</w:t>
            </w:r>
            <w:proofErr w:type="spellEnd"/>
            <w:r w:rsidRPr="007258CA">
              <w:rPr>
                <w:rFonts w:ascii="Arial" w:eastAsia="Times New Roman" w:hAnsi="Arial" w:cs="Arial"/>
                <w:color w:val="000000"/>
                <w:sz w:val="16"/>
                <w:szCs w:val="16"/>
                <w:lang w:val="en-US"/>
              </w:rPr>
              <w:t>, Netherlands</w:t>
            </w:r>
          </w:p>
        </w:tc>
        <w:tc>
          <w:tcPr>
            <w:tcW w:w="1054" w:type="dxa"/>
            <w:tcBorders>
              <w:top w:val="nil"/>
              <w:left w:val="nil"/>
              <w:bottom w:val="single" w:sz="4" w:space="0" w:color="auto"/>
              <w:right w:val="single" w:sz="4" w:space="0" w:color="auto"/>
            </w:tcBorders>
            <w:shd w:val="clear" w:color="000000" w:fill="DDEBF7"/>
            <w:vAlign w:val="center"/>
            <w:hideMark/>
          </w:tcPr>
          <w:p w14:paraId="5358DC5F"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25</w:t>
            </w:r>
          </w:p>
        </w:tc>
        <w:tc>
          <w:tcPr>
            <w:tcW w:w="1013" w:type="dxa"/>
            <w:tcBorders>
              <w:top w:val="nil"/>
              <w:left w:val="nil"/>
              <w:bottom w:val="single" w:sz="4" w:space="0" w:color="auto"/>
              <w:right w:val="single" w:sz="8" w:space="0" w:color="auto"/>
            </w:tcBorders>
            <w:shd w:val="clear" w:color="000000" w:fill="DDEBF7"/>
            <w:vAlign w:val="center"/>
            <w:hideMark/>
          </w:tcPr>
          <w:p w14:paraId="130B12C3"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8.55-10.64</w:t>
            </w:r>
          </w:p>
        </w:tc>
      </w:tr>
      <w:tr w:rsidR="007258CA" w:rsidRPr="009D719E" w14:paraId="1849D6BD" w14:textId="77777777" w:rsidTr="007258CA">
        <w:trPr>
          <w:trHeight w:val="623"/>
        </w:trPr>
        <w:tc>
          <w:tcPr>
            <w:tcW w:w="1035" w:type="dxa"/>
            <w:tcBorders>
              <w:top w:val="nil"/>
              <w:left w:val="single" w:sz="8" w:space="0" w:color="auto"/>
              <w:bottom w:val="single" w:sz="8" w:space="0" w:color="auto"/>
              <w:right w:val="single" w:sz="4" w:space="0" w:color="auto"/>
            </w:tcBorders>
            <w:shd w:val="clear" w:color="000000" w:fill="DDEBF7"/>
            <w:vAlign w:val="center"/>
            <w:hideMark/>
          </w:tcPr>
          <w:p w14:paraId="43986D98"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India</w:t>
            </w:r>
          </w:p>
        </w:tc>
        <w:tc>
          <w:tcPr>
            <w:tcW w:w="1285" w:type="dxa"/>
            <w:tcBorders>
              <w:top w:val="nil"/>
              <w:left w:val="nil"/>
              <w:bottom w:val="single" w:sz="4" w:space="0" w:color="auto"/>
              <w:right w:val="single" w:sz="4" w:space="0" w:color="auto"/>
            </w:tcBorders>
            <w:shd w:val="clear" w:color="000000" w:fill="DDEBF7"/>
            <w:vAlign w:val="center"/>
            <w:hideMark/>
          </w:tcPr>
          <w:p w14:paraId="49B133C3" w14:textId="1AF3B88D"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Bisphenol F based liquid epoxy resin</w:t>
            </w:r>
          </w:p>
        </w:tc>
        <w:tc>
          <w:tcPr>
            <w:tcW w:w="1592" w:type="dxa"/>
            <w:tcBorders>
              <w:top w:val="nil"/>
              <w:left w:val="nil"/>
              <w:bottom w:val="single" w:sz="8" w:space="0" w:color="auto"/>
              <w:right w:val="single" w:sz="4" w:space="0" w:color="auto"/>
            </w:tcBorders>
            <w:shd w:val="clear" w:color="000000" w:fill="DDEBF7"/>
            <w:vAlign w:val="center"/>
            <w:hideMark/>
          </w:tcPr>
          <w:p w14:paraId="2E1BADFC"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Fasto</w:t>
            </w:r>
            <w:proofErr w:type="spellEnd"/>
            <w:r w:rsidRPr="007258CA">
              <w:rPr>
                <w:rFonts w:ascii="Arial" w:eastAsia="Times New Roman" w:hAnsi="Arial" w:cs="Arial"/>
                <w:color w:val="000000"/>
                <w:sz w:val="16"/>
                <w:szCs w:val="16"/>
                <w:lang w:val="en-US"/>
              </w:rPr>
              <w:t xml:space="preserve"> Advance Adhesive Technologies</w:t>
            </w:r>
          </w:p>
        </w:tc>
        <w:tc>
          <w:tcPr>
            <w:tcW w:w="1216" w:type="dxa"/>
            <w:tcBorders>
              <w:top w:val="single" w:sz="4" w:space="0" w:color="auto"/>
              <w:left w:val="nil"/>
              <w:bottom w:val="single" w:sz="4" w:space="0" w:color="auto"/>
              <w:right w:val="single" w:sz="4" w:space="0" w:color="auto"/>
            </w:tcBorders>
            <w:shd w:val="clear" w:color="000000" w:fill="DDEBF7"/>
            <w:vAlign w:val="center"/>
          </w:tcPr>
          <w:p w14:paraId="5379D430" w14:textId="5CD6918F"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Calibri" w:hAnsi="Calibri"/>
                <w:color w:val="000000"/>
                <w:sz w:val="16"/>
                <w:szCs w:val="16"/>
              </w:rPr>
              <w:t>Adhesives</w:t>
            </w:r>
          </w:p>
        </w:tc>
        <w:tc>
          <w:tcPr>
            <w:tcW w:w="1397"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6EE76D5" w14:textId="0DF6E34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Bangalore</w:t>
            </w:r>
          </w:p>
        </w:tc>
        <w:tc>
          <w:tcPr>
            <w:tcW w:w="2066" w:type="dxa"/>
            <w:tcBorders>
              <w:top w:val="nil"/>
              <w:left w:val="nil"/>
              <w:bottom w:val="single" w:sz="8" w:space="0" w:color="auto"/>
              <w:right w:val="single" w:sz="4" w:space="0" w:color="auto"/>
            </w:tcBorders>
            <w:shd w:val="clear" w:color="000000" w:fill="DDEBF7"/>
            <w:vAlign w:val="center"/>
            <w:hideMark/>
          </w:tcPr>
          <w:p w14:paraId="3551C4DD"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proofErr w:type="spellStart"/>
            <w:r w:rsidRPr="007258CA">
              <w:rPr>
                <w:rFonts w:ascii="Arial" w:eastAsia="Times New Roman" w:hAnsi="Arial" w:cs="Arial"/>
                <w:color w:val="000000"/>
                <w:sz w:val="16"/>
                <w:szCs w:val="16"/>
                <w:lang w:val="en-US"/>
              </w:rPr>
              <w:t>Fastfix</w:t>
            </w:r>
            <w:proofErr w:type="spellEnd"/>
            <w:r w:rsidRPr="007258CA">
              <w:rPr>
                <w:rFonts w:ascii="Arial" w:eastAsia="Times New Roman" w:hAnsi="Arial" w:cs="Arial"/>
                <w:color w:val="000000"/>
                <w:sz w:val="16"/>
                <w:szCs w:val="16"/>
                <w:lang w:val="en-US"/>
              </w:rPr>
              <w:t>-It Enterprise Co Ltd, Taiwan</w:t>
            </w:r>
          </w:p>
        </w:tc>
        <w:tc>
          <w:tcPr>
            <w:tcW w:w="1054" w:type="dxa"/>
            <w:tcBorders>
              <w:top w:val="nil"/>
              <w:left w:val="nil"/>
              <w:bottom w:val="single" w:sz="8" w:space="0" w:color="auto"/>
              <w:right w:val="single" w:sz="4" w:space="0" w:color="auto"/>
            </w:tcBorders>
            <w:shd w:val="clear" w:color="000000" w:fill="DDEBF7"/>
            <w:vAlign w:val="center"/>
            <w:hideMark/>
          </w:tcPr>
          <w:p w14:paraId="1CFA12F3" w14:textId="77777777" w:rsidR="007258CA" w:rsidRPr="007258CA" w:rsidRDefault="007258CA" w:rsidP="007258CA">
            <w:pPr>
              <w:spacing w:after="0" w:line="240" w:lineRule="auto"/>
              <w:jc w:val="center"/>
              <w:rPr>
                <w:rFonts w:ascii="Arial" w:eastAsia="Times New Roman" w:hAnsi="Arial" w:cs="Arial"/>
                <w:color w:val="0D0D0D"/>
                <w:sz w:val="16"/>
                <w:szCs w:val="16"/>
                <w:lang w:val="en-US"/>
              </w:rPr>
            </w:pPr>
            <w:r w:rsidRPr="007258CA">
              <w:rPr>
                <w:rFonts w:ascii="Arial" w:eastAsia="Times New Roman" w:hAnsi="Arial" w:cs="Arial"/>
                <w:color w:val="0D0D0D"/>
                <w:sz w:val="16"/>
                <w:szCs w:val="16"/>
                <w:lang w:val="en-US"/>
              </w:rPr>
              <w:t>25</w:t>
            </w:r>
          </w:p>
        </w:tc>
        <w:tc>
          <w:tcPr>
            <w:tcW w:w="1013" w:type="dxa"/>
            <w:tcBorders>
              <w:top w:val="nil"/>
              <w:left w:val="nil"/>
              <w:bottom w:val="single" w:sz="8" w:space="0" w:color="auto"/>
              <w:right w:val="single" w:sz="8" w:space="0" w:color="auto"/>
            </w:tcBorders>
            <w:shd w:val="clear" w:color="000000" w:fill="DDEBF7"/>
            <w:vAlign w:val="center"/>
            <w:hideMark/>
          </w:tcPr>
          <w:p w14:paraId="40B5C4C0" w14:textId="77777777" w:rsidR="007258CA" w:rsidRPr="007258CA" w:rsidRDefault="007258CA" w:rsidP="007258CA">
            <w:pPr>
              <w:spacing w:after="0" w:line="240" w:lineRule="auto"/>
              <w:jc w:val="center"/>
              <w:rPr>
                <w:rFonts w:ascii="Arial" w:eastAsia="Times New Roman" w:hAnsi="Arial" w:cs="Arial"/>
                <w:color w:val="000000"/>
                <w:sz w:val="16"/>
                <w:szCs w:val="16"/>
                <w:lang w:val="en-US"/>
              </w:rPr>
            </w:pPr>
            <w:r w:rsidRPr="007258CA">
              <w:rPr>
                <w:rFonts w:ascii="Arial" w:eastAsia="Times New Roman" w:hAnsi="Arial" w:cs="Arial"/>
                <w:color w:val="000000"/>
                <w:sz w:val="16"/>
                <w:szCs w:val="16"/>
                <w:lang w:val="en-US"/>
              </w:rPr>
              <w:t>5.24-6.52</w:t>
            </w:r>
          </w:p>
        </w:tc>
      </w:tr>
    </w:tbl>
    <w:bookmarkEnd w:id="427"/>
    <w:p w14:paraId="797D0C47" w14:textId="4191B10E" w:rsidR="00C526B6" w:rsidRDefault="00C526B6"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1040" behindDoc="0" locked="0" layoutInCell="1" allowOverlap="1" wp14:anchorId="1B233689" wp14:editId="5820A359">
                <wp:simplePos x="0" y="0"/>
                <wp:positionH relativeFrom="column">
                  <wp:posOffset>4657090</wp:posOffset>
                </wp:positionH>
                <wp:positionV relativeFrom="paragraph">
                  <wp:posOffset>186055</wp:posOffset>
                </wp:positionV>
                <wp:extent cx="1864360" cy="292735"/>
                <wp:effectExtent l="0" t="0" r="0" b="0"/>
                <wp:wrapNone/>
                <wp:docPr id="22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4360" cy="292735"/>
                        </a:xfrm>
                        <a:prstGeom prst="rect">
                          <a:avLst/>
                        </a:prstGeom>
                        <a:noFill/>
                      </wps:spPr>
                      <wps:txbx>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1B233689" id="_x0000_s1442" type="#_x0000_t202" style="position:absolute;margin-left:366.7pt;margin-top:14.65pt;width:146.8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" filled="f" stroked="f">
                <v:textbox style="mso-fit-shape-to-text:t">
                  <w:txbxContent>
                    <w:p w14:paraId="2E80F176"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2460DE">
        <w:rPr>
          <w:rFonts w:ascii="Arial" w:eastAsia="Arial" w:hAnsi="Arial" w:cs="Arial"/>
          <w:b/>
          <w:bCs/>
          <w:sz w:val="24"/>
          <w:szCs w:val="24"/>
        </w:rPr>
        <w:t>*</w:t>
      </w:r>
      <w:r w:rsidR="002460DE" w:rsidRPr="002460DE">
        <w:rPr>
          <w:rFonts w:ascii="Arial" w:eastAsia="Arial" w:hAnsi="Arial" w:cs="Arial"/>
          <w:i/>
          <w:iCs/>
          <w:sz w:val="16"/>
          <w:szCs w:val="16"/>
        </w:rPr>
        <w:t xml:space="preserve">Estimated Consumption is of 2021 </w:t>
      </w:r>
      <w:proofErr w:type="gramStart"/>
      <w:r w:rsidR="002460DE" w:rsidRPr="002460DE">
        <w:rPr>
          <w:rFonts w:ascii="Arial" w:eastAsia="Arial" w:hAnsi="Arial" w:cs="Arial"/>
          <w:i/>
          <w:iCs/>
          <w:sz w:val="16"/>
          <w:szCs w:val="16"/>
        </w:rPr>
        <w:t>on the basis of</w:t>
      </w:r>
      <w:proofErr w:type="gramEnd"/>
      <w:r w:rsidR="002460DE" w:rsidRPr="002460DE">
        <w:rPr>
          <w:rFonts w:ascii="Arial" w:eastAsia="Arial" w:hAnsi="Arial" w:cs="Arial"/>
          <w:i/>
          <w:iCs/>
          <w:sz w:val="16"/>
          <w:szCs w:val="16"/>
        </w:rPr>
        <w:t xml:space="preserve"> 8 months actual data</w:t>
      </w:r>
    </w:p>
    <w:p w14:paraId="1B1D2CCE" w14:textId="40E450AA" w:rsidR="00C526B6" w:rsidRDefault="00C526B6" w:rsidP="00642F55">
      <w:pPr>
        <w:spacing w:line="480" w:lineRule="auto"/>
        <w:rPr>
          <w:rFonts w:ascii="Arial" w:eastAsia="Arial" w:hAnsi="Arial" w:cs="Arial"/>
          <w:b/>
          <w:bCs/>
          <w:sz w:val="24"/>
          <w:szCs w:val="24"/>
        </w:rPr>
      </w:pPr>
    </w:p>
    <w:p w14:paraId="1DA54F11" w14:textId="709CB93B" w:rsidR="00C526B6" w:rsidRDefault="00C526B6" w:rsidP="00642F55">
      <w:pPr>
        <w:spacing w:line="480" w:lineRule="auto"/>
        <w:rPr>
          <w:rFonts w:ascii="Arial" w:eastAsia="Arial" w:hAnsi="Arial" w:cs="Arial"/>
          <w:b/>
          <w:bCs/>
          <w:sz w:val="24"/>
          <w:szCs w:val="24"/>
        </w:rPr>
      </w:pPr>
    </w:p>
    <w:p w14:paraId="7880874F" w14:textId="7163CB91" w:rsidR="00C526B6" w:rsidRDefault="00C526B6" w:rsidP="00642F55">
      <w:pPr>
        <w:spacing w:line="480" w:lineRule="auto"/>
        <w:rPr>
          <w:rFonts w:ascii="Arial" w:eastAsia="Arial" w:hAnsi="Arial" w:cs="Arial"/>
          <w:b/>
          <w:bCs/>
          <w:sz w:val="24"/>
          <w:szCs w:val="24"/>
        </w:rPr>
      </w:pPr>
    </w:p>
    <w:p w14:paraId="1C857C21" w14:textId="4D4A2500" w:rsidR="00F26CBA" w:rsidRDefault="00F26CBA" w:rsidP="00642F55">
      <w:pPr>
        <w:spacing w:line="480" w:lineRule="auto"/>
        <w:rPr>
          <w:rFonts w:ascii="Arial" w:eastAsia="Arial" w:hAnsi="Arial" w:cs="Arial"/>
          <w:b/>
          <w:bCs/>
          <w:sz w:val="24"/>
          <w:szCs w:val="24"/>
        </w:rPr>
      </w:pPr>
    </w:p>
    <w:p w14:paraId="307A5974" w14:textId="1F2B00F9" w:rsidR="009D719E" w:rsidRDefault="009D719E" w:rsidP="00642F55">
      <w:pPr>
        <w:spacing w:line="480" w:lineRule="auto"/>
        <w:rPr>
          <w:rFonts w:ascii="Arial" w:eastAsia="Arial" w:hAnsi="Arial" w:cs="Arial"/>
          <w:b/>
          <w:bCs/>
          <w:sz w:val="24"/>
          <w:szCs w:val="24"/>
        </w:rPr>
      </w:pPr>
    </w:p>
    <w:p w14:paraId="4FD1044F" w14:textId="209F18DA" w:rsidR="00D46623" w:rsidRDefault="00D46623" w:rsidP="00642F55">
      <w:pPr>
        <w:spacing w:line="480" w:lineRule="auto"/>
        <w:rPr>
          <w:rFonts w:ascii="Arial" w:eastAsia="Arial" w:hAnsi="Arial" w:cs="Arial"/>
          <w:b/>
          <w:bCs/>
          <w:sz w:val="24"/>
          <w:szCs w:val="24"/>
        </w:rPr>
      </w:pPr>
    </w:p>
    <w:p w14:paraId="128927FC" w14:textId="32CF9848" w:rsidR="00D46623" w:rsidRDefault="00D46623" w:rsidP="00642F55">
      <w:pPr>
        <w:spacing w:line="480" w:lineRule="auto"/>
        <w:rPr>
          <w:rFonts w:ascii="Arial" w:eastAsia="Arial" w:hAnsi="Arial" w:cs="Arial"/>
          <w:b/>
          <w:bCs/>
          <w:sz w:val="24"/>
          <w:szCs w:val="24"/>
        </w:rPr>
      </w:pPr>
    </w:p>
    <w:p w14:paraId="6111E2AA" w14:textId="06316BCD" w:rsidR="00D46623" w:rsidRDefault="00D46623" w:rsidP="00642F55">
      <w:pPr>
        <w:spacing w:line="480" w:lineRule="auto"/>
        <w:rPr>
          <w:rFonts w:ascii="Arial" w:eastAsia="Arial" w:hAnsi="Arial" w:cs="Arial"/>
          <w:b/>
          <w:bCs/>
          <w:sz w:val="24"/>
          <w:szCs w:val="24"/>
        </w:rPr>
      </w:pPr>
    </w:p>
    <w:p w14:paraId="31015B5C" w14:textId="1C1AA1A1" w:rsidR="00D46623" w:rsidRDefault="00D46623" w:rsidP="00642F55">
      <w:pPr>
        <w:spacing w:line="480" w:lineRule="auto"/>
        <w:rPr>
          <w:rFonts w:ascii="Arial" w:eastAsia="Arial" w:hAnsi="Arial" w:cs="Arial"/>
          <w:b/>
          <w:bCs/>
          <w:sz w:val="24"/>
          <w:szCs w:val="24"/>
        </w:rPr>
      </w:pPr>
    </w:p>
    <w:p w14:paraId="44B762B9" w14:textId="4A5326C0" w:rsidR="00D46623" w:rsidRDefault="00D46623" w:rsidP="00642F55">
      <w:pPr>
        <w:spacing w:line="480" w:lineRule="auto"/>
        <w:rPr>
          <w:rFonts w:ascii="Arial" w:eastAsia="Arial" w:hAnsi="Arial" w:cs="Arial"/>
          <w:b/>
          <w:bCs/>
          <w:sz w:val="24"/>
          <w:szCs w:val="24"/>
        </w:rPr>
      </w:pPr>
    </w:p>
    <w:p w14:paraId="730281E4" w14:textId="423E087B" w:rsidR="00D46623" w:rsidRDefault="00D46623" w:rsidP="00642F55">
      <w:pPr>
        <w:spacing w:line="480" w:lineRule="auto"/>
        <w:rPr>
          <w:rFonts w:ascii="Arial" w:eastAsia="Arial" w:hAnsi="Arial" w:cs="Arial"/>
          <w:b/>
          <w:bCs/>
          <w:sz w:val="24"/>
          <w:szCs w:val="24"/>
        </w:rPr>
      </w:pPr>
    </w:p>
    <w:p w14:paraId="60D82BE0" w14:textId="60181E5E" w:rsidR="00D46623" w:rsidRDefault="00D46623" w:rsidP="00642F55">
      <w:pPr>
        <w:spacing w:line="480" w:lineRule="auto"/>
        <w:rPr>
          <w:rFonts w:ascii="Arial" w:eastAsia="Arial" w:hAnsi="Arial" w:cs="Arial"/>
          <w:b/>
          <w:bCs/>
          <w:sz w:val="24"/>
          <w:szCs w:val="24"/>
        </w:rPr>
      </w:pPr>
    </w:p>
    <w:p w14:paraId="1851EEDE" w14:textId="1A4571A6" w:rsidR="00D46623" w:rsidRDefault="00D46623" w:rsidP="00642F55">
      <w:pPr>
        <w:spacing w:line="480" w:lineRule="auto"/>
        <w:rPr>
          <w:rFonts w:ascii="Arial" w:eastAsia="Arial" w:hAnsi="Arial" w:cs="Arial"/>
          <w:b/>
          <w:bCs/>
          <w:sz w:val="24"/>
          <w:szCs w:val="24"/>
        </w:rPr>
      </w:pPr>
    </w:p>
    <w:p w14:paraId="7525AD37" w14:textId="417314DC" w:rsidR="00D46623" w:rsidRDefault="00D46623" w:rsidP="00642F55">
      <w:pPr>
        <w:spacing w:line="480" w:lineRule="auto"/>
        <w:rPr>
          <w:rFonts w:ascii="Arial" w:eastAsia="Arial" w:hAnsi="Arial" w:cs="Arial"/>
          <w:b/>
          <w:bCs/>
          <w:sz w:val="24"/>
          <w:szCs w:val="24"/>
        </w:rPr>
      </w:pPr>
    </w:p>
    <w:p w14:paraId="76F41BC1" w14:textId="77777777" w:rsidR="00D46623" w:rsidRDefault="00D46623" w:rsidP="00642F55">
      <w:pPr>
        <w:spacing w:line="480" w:lineRule="auto"/>
        <w:rPr>
          <w:rFonts w:ascii="Arial" w:eastAsia="Arial" w:hAnsi="Arial" w:cs="Arial"/>
          <w:b/>
          <w:bCs/>
          <w:sz w:val="24"/>
          <w:szCs w:val="24"/>
        </w:rPr>
      </w:pPr>
    </w:p>
    <w:p w14:paraId="513888D7" w14:textId="1F2E6D92" w:rsidR="00642F55" w:rsidRDefault="00F130A9" w:rsidP="00642F55">
      <w:pPr>
        <w:spacing w:line="480" w:lineRule="auto"/>
        <w:rPr>
          <w:rFonts w:ascii="Arial" w:eastAsia="Arial" w:hAnsi="Arial" w:cs="Arial"/>
          <w:b/>
          <w:bCs/>
          <w:sz w:val="24"/>
          <w:szCs w:val="24"/>
        </w:rPr>
      </w:pPr>
      <w:r>
        <w:rPr>
          <w:noProof/>
        </w:rPr>
        <mc:AlternateContent>
          <mc:Choice Requires="wps">
            <w:drawing>
              <wp:anchor distT="0" distB="0" distL="114300" distR="114300" simplePos="0" relativeHeight="252633088" behindDoc="0" locked="0" layoutInCell="1" allowOverlap="1" wp14:anchorId="7FE92F77" wp14:editId="4F34563B">
                <wp:simplePos x="0" y="0"/>
                <wp:positionH relativeFrom="margin">
                  <wp:posOffset>-39370</wp:posOffset>
                </wp:positionH>
                <wp:positionV relativeFrom="paragraph">
                  <wp:posOffset>259153</wp:posOffset>
                </wp:positionV>
                <wp:extent cx="6572250" cy="563525"/>
                <wp:effectExtent l="0" t="0" r="0" b="0"/>
                <wp:wrapNone/>
                <wp:docPr id="206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2250" cy="563525"/>
                        </a:xfrm>
                        <a:prstGeom prst="rect">
                          <a:avLst/>
                        </a:prstGeom>
                        <a:noFill/>
                      </wps:spPr>
                      <wps:txbx>
                        <w:txbxContent>
                          <w:p w14:paraId="23BC04ED"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E92F77" id="TextBox 1" o:spid="_x0000_s1443" type="#_x0000_t202" style="position:absolute;margin-left:-3.1pt;margin-top:20.4pt;width:517.5pt;height:44.3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" filled="f" stroked="f">
                <v:textbox>
                  <w:txbxContent>
                    <w:p w14:paraId="23BC04ED"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 xml:space="preserve">Global Epoxy Resin Trade Dynamics – Import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r>
        <w:rPr>
          <w:noProof/>
        </w:rPr>
        <mc:AlternateContent>
          <mc:Choice Requires="wps">
            <w:drawing>
              <wp:anchor distT="0" distB="0" distL="114300" distR="114300" simplePos="0" relativeHeight="252632064" behindDoc="0" locked="0" layoutInCell="1" allowOverlap="1" wp14:anchorId="2DEBD0C4" wp14:editId="6A55AF1C">
                <wp:simplePos x="0" y="0"/>
                <wp:positionH relativeFrom="column">
                  <wp:posOffset>-117622</wp:posOffset>
                </wp:positionH>
                <wp:positionV relativeFrom="paragraph">
                  <wp:posOffset>11179</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7F15AF64" w14:textId="0FFB831A" w:rsidR="00642F55" w:rsidRPr="00033723" w:rsidRDefault="00642F55" w:rsidP="00642F55">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4731BB">
                              <w:rPr>
                                <w:rFonts w:ascii="Arial" w:eastAsia="Arial" w:hAnsi="Arial" w:cs="Arial"/>
                                <w:b/>
                                <w:bCs/>
                                <w:color w:val="000000" w:themeColor="text1"/>
                                <w:sz w:val="24"/>
                                <w:szCs w:val="24"/>
                              </w:rPr>
                              <w:t>14</w:t>
                            </w:r>
                            <w:r w:rsidRPr="00096348">
                              <w:rPr>
                                <w:rFonts w:ascii="Arial" w:eastAsia="Arial" w:hAnsi="Arial" w:cs="Arial"/>
                                <w:b/>
                                <w:bCs/>
                                <w:color w:val="000000" w:themeColor="text1"/>
                                <w:sz w:val="24"/>
                                <w:szCs w:val="24"/>
                              </w:rPr>
                              <w:t>. Global Epoxy Resin Foreign Trade Analysis, 2018-2020</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DEBD0C4" id="Text Placeholder 3" o:spid="_x0000_s1444" style="position:absolute;margin-left:-9.25pt;margin-top:.9pt;width:509.25pt;height:26.2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" filled="f" stroked="f">
                <o:lock v:ext="edit" grouping="t"/>
                <v:textbox>
                  <w:txbxContent>
                    <w:p w14:paraId="7F15AF64" w14:textId="0FFB831A" w:rsidR="00642F55" w:rsidRPr="00033723" w:rsidRDefault="00642F55" w:rsidP="00642F55">
                      <w:pPr>
                        <w:spacing w:line="216" w:lineRule="auto"/>
                        <w:rPr>
                          <w:rFonts w:ascii="Verdana" w:eastAsia="Arial" w:hAnsi="Verdana" w:cs="Arial"/>
                          <w:b/>
                          <w:bCs/>
                          <w:color w:val="000000" w:themeColor="text1"/>
                          <w:sz w:val="20"/>
                          <w:szCs w:val="20"/>
                        </w:rPr>
                      </w:pPr>
                      <w:r w:rsidRPr="008903D1">
                        <w:rPr>
                          <w:rFonts w:ascii="Arial" w:eastAsia="Arial" w:hAnsi="Arial" w:cs="Arial"/>
                          <w:b/>
                          <w:bCs/>
                          <w:color w:val="000000" w:themeColor="text1"/>
                          <w:sz w:val="24"/>
                          <w:szCs w:val="24"/>
                        </w:rPr>
                        <w:t>3</w:t>
                      </w:r>
                      <w:r w:rsidRPr="00096348">
                        <w:rPr>
                          <w:rFonts w:ascii="Arial" w:eastAsia="Arial" w:hAnsi="Arial" w:cs="Arial"/>
                          <w:b/>
                          <w:bCs/>
                          <w:color w:val="000000" w:themeColor="text1"/>
                          <w:sz w:val="24"/>
                          <w:szCs w:val="24"/>
                        </w:rPr>
                        <w:t>.</w:t>
                      </w:r>
                      <w:r w:rsidR="004731BB">
                        <w:rPr>
                          <w:rFonts w:ascii="Arial" w:eastAsia="Arial" w:hAnsi="Arial" w:cs="Arial"/>
                          <w:b/>
                          <w:bCs/>
                          <w:color w:val="000000" w:themeColor="text1"/>
                          <w:sz w:val="24"/>
                          <w:szCs w:val="24"/>
                        </w:rPr>
                        <w:t>14</w:t>
                      </w:r>
                      <w:r w:rsidRPr="00096348">
                        <w:rPr>
                          <w:rFonts w:ascii="Arial" w:eastAsia="Arial" w:hAnsi="Arial" w:cs="Arial"/>
                          <w:b/>
                          <w:bCs/>
                          <w:color w:val="000000" w:themeColor="text1"/>
                          <w:sz w:val="24"/>
                          <w:szCs w:val="24"/>
                        </w:rPr>
                        <w:t>. Global Epoxy Resin Foreign Trade Analysis, 2018-2020</w:t>
                      </w:r>
                    </w:p>
                  </w:txbxContent>
                </v:textbox>
              </v:rect>
            </w:pict>
          </mc:Fallback>
        </mc:AlternateContent>
      </w:r>
    </w:p>
    <w:p w14:paraId="00E67E12" w14:textId="38C6AE56"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W w:w="10304" w:type="dxa"/>
        <w:tblLook w:val="04A0" w:firstRow="1" w:lastRow="0" w:firstColumn="1" w:lastColumn="0" w:noHBand="0" w:noVBand="1"/>
      </w:tblPr>
      <w:tblGrid>
        <w:gridCol w:w="1545"/>
        <w:gridCol w:w="1455"/>
        <w:gridCol w:w="1455"/>
        <w:gridCol w:w="1455"/>
        <w:gridCol w:w="1457"/>
        <w:gridCol w:w="1481"/>
        <w:gridCol w:w="1456"/>
      </w:tblGrid>
      <w:tr w:rsidR="00642F55" w:rsidRPr="00A135B5" w14:paraId="75F57026" w14:textId="77777777" w:rsidTr="00DE3359">
        <w:trPr>
          <w:trHeight w:val="538"/>
        </w:trPr>
        <w:tc>
          <w:tcPr>
            <w:tcW w:w="1545" w:type="dxa"/>
            <w:tcBorders>
              <w:top w:val="single" w:sz="8" w:space="0" w:color="000000"/>
              <w:left w:val="single" w:sz="8" w:space="0" w:color="000000"/>
              <w:bottom w:val="single" w:sz="8" w:space="0" w:color="000000"/>
              <w:right w:val="single" w:sz="8" w:space="0" w:color="000000"/>
            </w:tcBorders>
            <w:shd w:val="clear" w:color="000000" w:fill="F8CBAD"/>
            <w:vAlign w:val="center"/>
            <w:hideMark/>
          </w:tcPr>
          <w:p w14:paraId="257F237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910"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1980B5D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912"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79CDF3F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937" w:type="dxa"/>
            <w:gridSpan w:val="2"/>
            <w:tcBorders>
              <w:top w:val="single" w:sz="8" w:space="0" w:color="000000"/>
              <w:left w:val="nil"/>
              <w:bottom w:val="single" w:sz="8" w:space="0" w:color="000000"/>
              <w:right w:val="single" w:sz="8" w:space="0" w:color="000000"/>
            </w:tcBorders>
            <w:shd w:val="clear" w:color="000000" w:fill="F8CBAD"/>
            <w:vAlign w:val="center"/>
            <w:hideMark/>
          </w:tcPr>
          <w:p w14:paraId="6D15BCB5" w14:textId="79D38319"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642F55" w:rsidRPr="00A135B5" w14:paraId="04DCDBC4"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8CBAD"/>
            <w:vAlign w:val="center"/>
            <w:hideMark/>
          </w:tcPr>
          <w:p w14:paraId="63DC608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Import</w:t>
            </w:r>
          </w:p>
        </w:tc>
        <w:tc>
          <w:tcPr>
            <w:tcW w:w="1455" w:type="dxa"/>
            <w:tcBorders>
              <w:top w:val="nil"/>
              <w:left w:val="nil"/>
              <w:bottom w:val="single" w:sz="8" w:space="0" w:color="000000"/>
              <w:right w:val="single" w:sz="8" w:space="0" w:color="000000"/>
            </w:tcBorders>
            <w:shd w:val="clear" w:color="000000" w:fill="F8CBAD"/>
            <w:vAlign w:val="center"/>
            <w:hideMark/>
          </w:tcPr>
          <w:p w14:paraId="186F3B10"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5" w:type="dxa"/>
            <w:tcBorders>
              <w:top w:val="nil"/>
              <w:left w:val="nil"/>
              <w:bottom w:val="single" w:sz="8" w:space="0" w:color="000000"/>
              <w:right w:val="single" w:sz="8" w:space="0" w:color="000000"/>
            </w:tcBorders>
            <w:shd w:val="clear" w:color="000000" w:fill="F8CBAD"/>
            <w:vAlign w:val="center"/>
            <w:hideMark/>
          </w:tcPr>
          <w:p w14:paraId="7E399480"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55" w:type="dxa"/>
            <w:tcBorders>
              <w:top w:val="nil"/>
              <w:left w:val="nil"/>
              <w:bottom w:val="single" w:sz="8" w:space="0" w:color="000000"/>
              <w:right w:val="single" w:sz="8" w:space="0" w:color="000000"/>
            </w:tcBorders>
            <w:shd w:val="clear" w:color="000000" w:fill="F8CBAD"/>
            <w:vAlign w:val="center"/>
            <w:hideMark/>
          </w:tcPr>
          <w:p w14:paraId="0202DB7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7" w:type="dxa"/>
            <w:tcBorders>
              <w:top w:val="nil"/>
              <w:left w:val="nil"/>
              <w:bottom w:val="single" w:sz="8" w:space="0" w:color="000000"/>
              <w:right w:val="single" w:sz="8" w:space="0" w:color="000000"/>
            </w:tcBorders>
            <w:shd w:val="clear" w:color="000000" w:fill="F8CBAD"/>
            <w:vAlign w:val="center"/>
            <w:hideMark/>
          </w:tcPr>
          <w:p w14:paraId="42AA9D3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81" w:type="dxa"/>
            <w:tcBorders>
              <w:top w:val="nil"/>
              <w:left w:val="nil"/>
              <w:bottom w:val="single" w:sz="8" w:space="0" w:color="000000"/>
              <w:right w:val="single" w:sz="8" w:space="0" w:color="000000"/>
            </w:tcBorders>
            <w:shd w:val="clear" w:color="000000" w:fill="F8CBAD"/>
            <w:vAlign w:val="center"/>
            <w:hideMark/>
          </w:tcPr>
          <w:p w14:paraId="265EA5F9" w14:textId="300403AE"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56" w:type="dxa"/>
            <w:tcBorders>
              <w:top w:val="nil"/>
              <w:left w:val="nil"/>
              <w:bottom w:val="single" w:sz="8" w:space="0" w:color="000000"/>
              <w:right w:val="single" w:sz="8" w:space="0" w:color="000000"/>
            </w:tcBorders>
            <w:shd w:val="clear" w:color="000000" w:fill="F8CBAD"/>
            <w:vAlign w:val="center"/>
            <w:hideMark/>
          </w:tcPr>
          <w:p w14:paraId="1811FB28"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642F55" w:rsidRPr="00A135B5" w14:paraId="12E7A35B" w14:textId="77777777" w:rsidTr="00DE3359">
        <w:trPr>
          <w:trHeight w:val="513"/>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7A47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China</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C9CBD1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776.66</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240F427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235.42</w:t>
            </w:r>
          </w:p>
        </w:tc>
        <w:tc>
          <w:tcPr>
            <w:tcW w:w="1455" w:type="dxa"/>
            <w:tcBorders>
              <w:top w:val="single" w:sz="4" w:space="0" w:color="auto"/>
              <w:left w:val="nil"/>
              <w:bottom w:val="single" w:sz="4" w:space="0" w:color="auto"/>
              <w:right w:val="single" w:sz="4" w:space="0" w:color="auto"/>
            </w:tcBorders>
            <w:shd w:val="clear" w:color="auto" w:fill="auto"/>
            <w:noWrap/>
            <w:vAlign w:val="center"/>
            <w:hideMark/>
          </w:tcPr>
          <w:p w14:paraId="7874EBA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995.15</w:t>
            </w:r>
          </w:p>
        </w:tc>
        <w:tc>
          <w:tcPr>
            <w:tcW w:w="1457" w:type="dxa"/>
            <w:tcBorders>
              <w:top w:val="single" w:sz="4" w:space="0" w:color="auto"/>
              <w:left w:val="nil"/>
              <w:bottom w:val="single" w:sz="4" w:space="0" w:color="auto"/>
              <w:right w:val="single" w:sz="4" w:space="0" w:color="auto"/>
            </w:tcBorders>
            <w:shd w:val="clear" w:color="000000" w:fill="FFFFFF"/>
            <w:noWrap/>
            <w:vAlign w:val="center"/>
            <w:hideMark/>
          </w:tcPr>
          <w:p w14:paraId="3881302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288.77</w:t>
            </w:r>
          </w:p>
        </w:tc>
        <w:tc>
          <w:tcPr>
            <w:tcW w:w="1481" w:type="dxa"/>
            <w:tcBorders>
              <w:top w:val="single" w:sz="4" w:space="0" w:color="auto"/>
              <w:left w:val="nil"/>
              <w:bottom w:val="single" w:sz="4" w:space="0" w:color="auto"/>
              <w:right w:val="single" w:sz="4" w:space="0" w:color="auto"/>
            </w:tcBorders>
            <w:shd w:val="clear" w:color="auto" w:fill="auto"/>
            <w:noWrap/>
            <w:vAlign w:val="center"/>
            <w:hideMark/>
          </w:tcPr>
          <w:p w14:paraId="4F20EA8F" w14:textId="6B14BCA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1255.09</w:t>
            </w:r>
          </w:p>
        </w:tc>
        <w:tc>
          <w:tcPr>
            <w:tcW w:w="1456" w:type="dxa"/>
            <w:tcBorders>
              <w:top w:val="single" w:sz="4" w:space="0" w:color="auto"/>
              <w:left w:val="nil"/>
              <w:bottom w:val="single" w:sz="4" w:space="0" w:color="auto"/>
              <w:right w:val="single" w:sz="4" w:space="0" w:color="auto"/>
            </w:tcBorders>
            <w:shd w:val="clear" w:color="auto" w:fill="auto"/>
            <w:noWrap/>
            <w:vAlign w:val="center"/>
            <w:hideMark/>
          </w:tcPr>
          <w:p w14:paraId="3CD358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404.81</w:t>
            </w:r>
          </w:p>
        </w:tc>
      </w:tr>
      <w:tr w:rsidR="00642F55" w:rsidRPr="00A135B5" w14:paraId="1347BAF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729F9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Germany</w:t>
            </w:r>
          </w:p>
        </w:tc>
        <w:tc>
          <w:tcPr>
            <w:tcW w:w="1455" w:type="dxa"/>
            <w:tcBorders>
              <w:top w:val="nil"/>
              <w:left w:val="nil"/>
              <w:bottom w:val="single" w:sz="4" w:space="0" w:color="auto"/>
              <w:right w:val="single" w:sz="4" w:space="0" w:color="auto"/>
            </w:tcBorders>
            <w:shd w:val="clear" w:color="auto" w:fill="auto"/>
            <w:noWrap/>
            <w:vAlign w:val="center"/>
            <w:hideMark/>
          </w:tcPr>
          <w:p w14:paraId="5761534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550.57</w:t>
            </w:r>
          </w:p>
        </w:tc>
        <w:tc>
          <w:tcPr>
            <w:tcW w:w="1455" w:type="dxa"/>
            <w:tcBorders>
              <w:top w:val="nil"/>
              <w:left w:val="nil"/>
              <w:bottom w:val="single" w:sz="4" w:space="0" w:color="auto"/>
              <w:right w:val="single" w:sz="4" w:space="0" w:color="auto"/>
            </w:tcBorders>
            <w:shd w:val="clear" w:color="auto" w:fill="auto"/>
            <w:noWrap/>
            <w:vAlign w:val="center"/>
            <w:hideMark/>
          </w:tcPr>
          <w:p w14:paraId="4BC4821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169.86</w:t>
            </w:r>
          </w:p>
        </w:tc>
        <w:tc>
          <w:tcPr>
            <w:tcW w:w="1455" w:type="dxa"/>
            <w:tcBorders>
              <w:top w:val="nil"/>
              <w:left w:val="nil"/>
              <w:bottom w:val="single" w:sz="4" w:space="0" w:color="auto"/>
              <w:right w:val="single" w:sz="4" w:space="0" w:color="auto"/>
            </w:tcBorders>
            <w:shd w:val="clear" w:color="auto" w:fill="auto"/>
            <w:noWrap/>
            <w:vAlign w:val="center"/>
            <w:hideMark/>
          </w:tcPr>
          <w:p w14:paraId="4CBF882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570.11</w:t>
            </w:r>
          </w:p>
        </w:tc>
        <w:tc>
          <w:tcPr>
            <w:tcW w:w="1457" w:type="dxa"/>
            <w:tcBorders>
              <w:top w:val="nil"/>
              <w:left w:val="nil"/>
              <w:bottom w:val="single" w:sz="4" w:space="0" w:color="auto"/>
              <w:right w:val="single" w:sz="4" w:space="0" w:color="auto"/>
            </w:tcBorders>
            <w:shd w:val="clear" w:color="000000" w:fill="FFFFFF"/>
            <w:noWrap/>
            <w:vAlign w:val="center"/>
            <w:hideMark/>
          </w:tcPr>
          <w:p w14:paraId="6AD6BA7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155.49</w:t>
            </w:r>
          </w:p>
        </w:tc>
        <w:tc>
          <w:tcPr>
            <w:tcW w:w="1481" w:type="dxa"/>
            <w:tcBorders>
              <w:top w:val="nil"/>
              <w:left w:val="nil"/>
              <w:bottom w:val="single" w:sz="4" w:space="0" w:color="auto"/>
              <w:right w:val="single" w:sz="4" w:space="0" w:color="auto"/>
            </w:tcBorders>
            <w:shd w:val="clear" w:color="auto" w:fill="auto"/>
            <w:noWrap/>
            <w:vAlign w:val="center"/>
            <w:hideMark/>
          </w:tcPr>
          <w:p w14:paraId="4ABC954A" w14:textId="13E208C4"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491.00</w:t>
            </w:r>
          </w:p>
        </w:tc>
        <w:tc>
          <w:tcPr>
            <w:tcW w:w="1456" w:type="dxa"/>
            <w:tcBorders>
              <w:top w:val="nil"/>
              <w:left w:val="nil"/>
              <w:bottom w:val="single" w:sz="4" w:space="0" w:color="auto"/>
              <w:right w:val="single" w:sz="4" w:space="0" w:color="auto"/>
            </w:tcBorders>
            <w:shd w:val="clear" w:color="auto" w:fill="auto"/>
            <w:noWrap/>
            <w:vAlign w:val="center"/>
            <w:hideMark/>
          </w:tcPr>
          <w:p w14:paraId="3FB80FE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142.12</w:t>
            </w:r>
          </w:p>
        </w:tc>
      </w:tr>
      <w:tr w:rsidR="00642F55" w:rsidRPr="00A135B5" w14:paraId="5FB1F1D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1DD1EC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States</w:t>
            </w:r>
          </w:p>
        </w:tc>
        <w:tc>
          <w:tcPr>
            <w:tcW w:w="1455" w:type="dxa"/>
            <w:tcBorders>
              <w:top w:val="nil"/>
              <w:left w:val="nil"/>
              <w:bottom w:val="single" w:sz="4" w:space="0" w:color="auto"/>
              <w:right w:val="single" w:sz="4" w:space="0" w:color="auto"/>
            </w:tcBorders>
            <w:shd w:val="clear" w:color="auto" w:fill="auto"/>
            <w:noWrap/>
            <w:vAlign w:val="center"/>
            <w:hideMark/>
          </w:tcPr>
          <w:p w14:paraId="5AF1975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318.08</w:t>
            </w:r>
          </w:p>
        </w:tc>
        <w:tc>
          <w:tcPr>
            <w:tcW w:w="1455" w:type="dxa"/>
            <w:tcBorders>
              <w:top w:val="nil"/>
              <w:left w:val="nil"/>
              <w:bottom w:val="single" w:sz="4" w:space="0" w:color="auto"/>
              <w:right w:val="single" w:sz="4" w:space="0" w:color="auto"/>
            </w:tcBorders>
            <w:shd w:val="clear" w:color="auto" w:fill="auto"/>
            <w:noWrap/>
            <w:vAlign w:val="center"/>
            <w:hideMark/>
          </w:tcPr>
          <w:p w14:paraId="014804E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94.97</w:t>
            </w:r>
          </w:p>
        </w:tc>
        <w:tc>
          <w:tcPr>
            <w:tcW w:w="1455" w:type="dxa"/>
            <w:tcBorders>
              <w:top w:val="nil"/>
              <w:left w:val="nil"/>
              <w:bottom w:val="single" w:sz="4" w:space="0" w:color="auto"/>
              <w:right w:val="single" w:sz="4" w:space="0" w:color="auto"/>
            </w:tcBorders>
            <w:shd w:val="clear" w:color="auto" w:fill="auto"/>
            <w:noWrap/>
            <w:vAlign w:val="center"/>
            <w:hideMark/>
          </w:tcPr>
          <w:p w14:paraId="42EFF38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451.16</w:t>
            </w:r>
          </w:p>
        </w:tc>
        <w:tc>
          <w:tcPr>
            <w:tcW w:w="1457" w:type="dxa"/>
            <w:tcBorders>
              <w:top w:val="nil"/>
              <w:left w:val="nil"/>
              <w:bottom w:val="single" w:sz="4" w:space="0" w:color="auto"/>
              <w:right w:val="single" w:sz="4" w:space="0" w:color="auto"/>
            </w:tcBorders>
            <w:shd w:val="clear" w:color="000000" w:fill="FFFFFF"/>
            <w:noWrap/>
            <w:vAlign w:val="center"/>
            <w:hideMark/>
          </w:tcPr>
          <w:p w14:paraId="0A5E0F9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108.62</w:t>
            </w:r>
          </w:p>
        </w:tc>
        <w:tc>
          <w:tcPr>
            <w:tcW w:w="1481" w:type="dxa"/>
            <w:tcBorders>
              <w:top w:val="nil"/>
              <w:left w:val="nil"/>
              <w:bottom w:val="single" w:sz="4" w:space="0" w:color="auto"/>
              <w:right w:val="single" w:sz="4" w:space="0" w:color="auto"/>
            </w:tcBorders>
            <w:shd w:val="clear" w:color="auto" w:fill="auto"/>
            <w:noWrap/>
            <w:vAlign w:val="center"/>
            <w:hideMark/>
          </w:tcPr>
          <w:p w14:paraId="55898DE4" w14:textId="7C838586"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351.99</w:t>
            </w:r>
          </w:p>
        </w:tc>
        <w:tc>
          <w:tcPr>
            <w:tcW w:w="1456" w:type="dxa"/>
            <w:tcBorders>
              <w:top w:val="nil"/>
              <w:left w:val="nil"/>
              <w:bottom w:val="single" w:sz="4" w:space="0" w:color="auto"/>
              <w:right w:val="single" w:sz="4" w:space="0" w:color="auto"/>
            </w:tcBorders>
            <w:shd w:val="clear" w:color="auto" w:fill="auto"/>
            <w:noWrap/>
            <w:vAlign w:val="center"/>
            <w:hideMark/>
          </w:tcPr>
          <w:p w14:paraId="191542D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88.55</w:t>
            </w:r>
          </w:p>
        </w:tc>
      </w:tr>
      <w:tr w:rsidR="00642F55" w:rsidRPr="00A135B5" w14:paraId="5E993138"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4898C19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Italy</w:t>
            </w:r>
          </w:p>
        </w:tc>
        <w:tc>
          <w:tcPr>
            <w:tcW w:w="1455" w:type="dxa"/>
            <w:tcBorders>
              <w:top w:val="nil"/>
              <w:left w:val="nil"/>
              <w:bottom w:val="single" w:sz="4" w:space="0" w:color="auto"/>
              <w:right w:val="single" w:sz="4" w:space="0" w:color="auto"/>
            </w:tcBorders>
            <w:shd w:val="clear" w:color="auto" w:fill="auto"/>
            <w:noWrap/>
            <w:vAlign w:val="center"/>
            <w:hideMark/>
          </w:tcPr>
          <w:p w14:paraId="2747A5E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166.56</w:t>
            </w:r>
          </w:p>
        </w:tc>
        <w:tc>
          <w:tcPr>
            <w:tcW w:w="1455" w:type="dxa"/>
            <w:tcBorders>
              <w:top w:val="nil"/>
              <w:left w:val="nil"/>
              <w:bottom w:val="single" w:sz="4" w:space="0" w:color="auto"/>
              <w:right w:val="single" w:sz="4" w:space="0" w:color="auto"/>
            </w:tcBorders>
            <w:shd w:val="clear" w:color="auto" w:fill="auto"/>
            <w:noWrap/>
            <w:vAlign w:val="center"/>
            <w:hideMark/>
          </w:tcPr>
          <w:p w14:paraId="02B580C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70.50</w:t>
            </w:r>
          </w:p>
        </w:tc>
        <w:tc>
          <w:tcPr>
            <w:tcW w:w="1455" w:type="dxa"/>
            <w:tcBorders>
              <w:top w:val="nil"/>
              <w:left w:val="nil"/>
              <w:bottom w:val="single" w:sz="4" w:space="0" w:color="auto"/>
              <w:right w:val="single" w:sz="4" w:space="0" w:color="auto"/>
            </w:tcBorders>
            <w:shd w:val="clear" w:color="auto" w:fill="auto"/>
            <w:noWrap/>
            <w:vAlign w:val="center"/>
            <w:hideMark/>
          </w:tcPr>
          <w:p w14:paraId="0819A8D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190.60</w:t>
            </w:r>
          </w:p>
        </w:tc>
        <w:tc>
          <w:tcPr>
            <w:tcW w:w="1457" w:type="dxa"/>
            <w:tcBorders>
              <w:top w:val="nil"/>
              <w:left w:val="nil"/>
              <w:bottom w:val="single" w:sz="4" w:space="0" w:color="auto"/>
              <w:right w:val="single" w:sz="4" w:space="0" w:color="auto"/>
            </w:tcBorders>
            <w:shd w:val="clear" w:color="000000" w:fill="FFFFFF"/>
            <w:noWrap/>
            <w:vAlign w:val="center"/>
            <w:hideMark/>
          </w:tcPr>
          <w:p w14:paraId="5B6FC89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64.02</w:t>
            </w:r>
          </w:p>
        </w:tc>
        <w:tc>
          <w:tcPr>
            <w:tcW w:w="1481" w:type="dxa"/>
            <w:tcBorders>
              <w:top w:val="nil"/>
              <w:left w:val="nil"/>
              <w:bottom w:val="single" w:sz="4" w:space="0" w:color="auto"/>
              <w:right w:val="single" w:sz="4" w:space="0" w:color="auto"/>
            </w:tcBorders>
            <w:shd w:val="clear" w:color="auto" w:fill="auto"/>
            <w:noWrap/>
            <w:vAlign w:val="center"/>
            <w:hideMark/>
          </w:tcPr>
          <w:p w14:paraId="6A6FB41E" w14:textId="5C48FEE8"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164.31</w:t>
            </w:r>
          </w:p>
        </w:tc>
        <w:tc>
          <w:tcPr>
            <w:tcW w:w="1456" w:type="dxa"/>
            <w:tcBorders>
              <w:top w:val="nil"/>
              <w:left w:val="nil"/>
              <w:bottom w:val="single" w:sz="4" w:space="0" w:color="auto"/>
              <w:right w:val="single" w:sz="4" w:space="0" w:color="auto"/>
            </w:tcBorders>
            <w:shd w:val="clear" w:color="auto" w:fill="auto"/>
            <w:noWrap/>
            <w:vAlign w:val="center"/>
            <w:hideMark/>
          </w:tcPr>
          <w:p w14:paraId="5A5DE14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58.16</w:t>
            </w:r>
          </w:p>
        </w:tc>
      </w:tr>
      <w:tr w:rsidR="00642F55" w:rsidRPr="00A135B5" w14:paraId="166EDD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0220E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Turkey</w:t>
            </w:r>
          </w:p>
        </w:tc>
        <w:tc>
          <w:tcPr>
            <w:tcW w:w="1455" w:type="dxa"/>
            <w:tcBorders>
              <w:top w:val="nil"/>
              <w:left w:val="nil"/>
              <w:bottom w:val="single" w:sz="4" w:space="0" w:color="auto"/>
              <w:right w:val="single" w:sz="4" w:space="0" w:color="auto"/>
            </w:tcBorders>
            <w:shd w:val="clear" w:color="auto" w:fill="auto"/>
            <w:noWrap/>
            <w:vAlign w:val="center"/>
            <w:hideMark/>
          </w:tcPr>
          <w:p w14:paraId="0AB5763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107.77</w:t>
            </w:r>
          </w:p>
        </w:tc>
        <w:tc>
          <w:tcPr>
            <w:tcW w:w="1455" w:type="dxa"/>
            <w:tcBorders>
              <w:top w:val="nil"/>
              <w:left w:val="nil"/>
              <w:bottom w:val="single" w:sz="4" w:space="0" w:color="auto"/>
              <w:right w:val="single" w:sz="4" w:space="0" w:color="auto"/>
            </w:tcBorders>
            <w:shd w:val="clear" w:color="auto" w:fill="auto"/>
            <w:noWrap/>
            <w:vAlign w:val="center"/>
            <w:hideMark/>
          </w:tcPr>
          <w:p w14:paraId="6E85FC1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44.33</w:t>
            </w:r>
          </w:p>
        </w:tc>
        <w:tc>
          <w:tcPr>
            <w:tcW w:w="1455" w:type="dxa"/>
            <w:tcBorders>
              <w:top w:val="nil"/>
              <w:left w:val="nil"/>
              <w:bottom w:val="single" w:sz="4" w:space="0" w:color="auto"/>
              <w:right w:val="single" w:sz="4" w:space="0" w:color="auto"/>
            </w:tcBorders>
            <w:shd w:val="clear" w:color="auto" w:fill="auto"/>
            <w:noWrap/>
            <w:vAlign w:val="center"/>
            <w:hideMark/>
          </w:tcPr>
          <w:p w14:paraId="252406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168.58</w:t>
            </w:r>
          </w:p>
        </w:tc>
        <w:tc>
          <w:tcPr>
            <w:tcW w:w="1457" w:type="dxa"/>
            <w:tcBorders>
              <w:top w:val="nil"/>
              <w:left w:val="nil"/>
              <w:bottom w:val="single" w:sz="4" w:space="0" w:color="auto"/>
              <w:right w:val="single" w:sz="4" w:space="0" w:color="auto"/>
            </w:tcBorders>
            <w:shd w:val="clear" w:color="000000" w:fill="FFFFFF"/>
            <w:noWrap/>
            <w:vAlign w:val="center"/>
            <w:hideMark/>
          </w:tcPr>
          <w:p w14:paraId="7213523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56.39</w:t>
            </w:r>
          </w:p>
        </w:tc>
        <w:tc>
          <w:tcPr>
            <w:tcW w:w="1481" w:type="dxa"/>
            <w:tcBorders>
              <w:top w:val="nil"/>
              <w:left w:val="nil"/>
              <w:bottom w:val="single" w:sz="4" w:space="0" w:color="auto"/>
              <w:right w:val="single" w:sz="4" w:space="0" w:color="auto"/>
            </w:tcBorders>
            <w:shd w:val="clear" w:color="auto" w:fill="auto"/>
            <w:noWrap/>
            <w:vAlign w:val="center"/>
            <w:hideMark/>
          </w:tcPr>
          <w:p w14:paraId="6A465E2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154.10</w:t>
            </w:r>
          </w:p>
        </w:tc>
        <w:tc>
          <w:tcPr>
            <w:tcW w:w="1456" w:type="dxa"/>
            <w:tcBorders>
              <w:top w:val="nil"/>
              <w:left w:val="nil"/>
              <w:bottom w:val="single" w:sz="4" w:space="0" w:color="auto"/>
              <w:right w:val="single" w:sz="4" w:space="0" w:color="auto"/>
            </w:tcBorders>
            <w:shd w:val="clear" w:color="auto" w:fill="auto"/>
            <w:noWrap/>
            <w:vAlign w:val="center"/>
            <w:hideMark/>
          </w:tcPr>
          <w:p w14:paraId="2895D09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52.96</w:t>
            </w:r>
          </w:p>
        </w:tc>
      </w:tr>
      <w:tr w:rsidR="00642F55" w:rsidRPr="00A135B5" w14:paraId="4CD0A61C"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362548E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Netherlands</w:t>
            </w:r>
          </w:p>
        </w:tc>
        <w:tc>
          <w:tcPr>
            <w:tcW w:w="1455" w:type="dxa"/>
            <w:tcBorders>
              <w:top w:val="nil"/>
              <w:left w:val="nil"/>
              <w:bottom w:val="single" w:sz="4" w:space="0" w:color="auto"/>
              <w:right w:val="single" w:sz="4" w:space="0" w:color="auto"/>
            </w:tcBorders>
            <w:shd w:val="clear" w:color="auto" w:fill="auto"/>
            <w:noWrap/>
            <w:vAlign w:val="center"/>
            <w:hideMark/>
          </w:tcPr>
          <w:p w14:paraId="4F697AB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100.26</w:t>
            </w:r>
          </w:p>
        </w:tc>
        <w:tc>
          <w:tcPr>
            <w:tcW w:w="1455" w:type="dxa"/>
            <w:tcBorders>
              <w:top w:val="nil"/>
              <w:left w:val="nil"/>
              <w:bottom w:val="single" w:sz="4" w:space="0" w:color="auto"/>
              <w:right w:val="single" w:sz="4" w:space="0" w:color="auto"/>
            </w:tcBorders>
            <w:shd w:val="clear" w:color="auto" w:fill="auto"/>
            <w:noWrap/>
            <w:vAlign w:val="center"/>
            <w:hideMark/>
          </w:tcPr>
          <w:p w14:paraId="1C9580F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41.98</w:t>
            </w:r>
          </w:p>
        </w:tc>
        <w:tc>
          <w:tcPr>
            <w:tcW w:w="1455" w:type="dxa"/>
            <w:tcBorders>
              <w:top w:val="nil"/>
              <w:left w:val="nil"/>
              <w:bottom w:val="single" w:sz="4" w:space="0" w:color="auto"/>
              <w:right w:val="single" w:sz="4" w:space="0" w:color="auto"/>
            </w:tcBorders>
            <w:shd w:val="clear" w:color="auto" w:fill="auto"/>
            <w:noWrap/>
            <w:vAlign w:val="center"/>
            <w:hideMark/>
          </w:tcPr>
          <w:p w14:paraId="2E807BD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134.65</w:t>
            </w:r>
          </w:p>
        </w:tc>
        <w:tc>
          <w:tcPr>
            <w:tcW w:w="1457" w:type="dxa"/>
            <w:tcBorders>
              <w:top w:val="nil"/>
              <w:left w:val="nil"/>
              <w:bottom w:val="single" w:sz="4" w:space="0" w:color="auto"/>
              <w:right w:val="single" w:sz="4" w:space="0" w:color="auto"/>
            </w:tcBorders>
            <w:shd w:val="clear" w:color="000000" w:fill="FFFFFF"/>
            <w:noWrap/>
            <w:vAlign w:val="center"/>
            <w:hideMark/>
          </w:tcPr>
          <w:p w14:paraId="121AA15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42.40</w:t>
            </w:r>
          </w:p>
        </w:tc>
        <w:tc>
          <w:tcPr>
            <w:tcW w:w="1481" w:type="dxa"/>
            <w:tcBorders>
              <w:top w:val="nil"/>
              <w:left w:val="nil"/>
              <w:bottom w:val="single" w:sz="4" w:space="0" w:color="auto"/>
              <w:right w:val="single" w:sz="4" w:space="0" w:color="auto"/>
            </w:tcBorders>
            <w:shd w:val="clear" w:color="auto" w:fill="auto"/>
            <w:noWrap/>
            <w:vAlign w:val="center"/>
            <w:hideMark/>
          </w:tcPr>
          <w:p w14:paraId="22AD85F1" w14:textId="56F8AC0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157.70</w:t>
            </w:r>
          </w:p>
        </w:tc>
        <w:tc>
          <w:tcPr>
            <w:tcW w:w="1456" w:type="dxa"/>
            <w:tcBorders>
              <w:top w:val="nil"/>
              <w:left w:val="nil"/>
              <w:bottom w:val="single" w:sz="4" w:space="0" w:color="auto"/>
              <w:right w:val="single" w:sz="4" w:space="0" w:color="auto"/>
            </w:tcBorders>
            <w:shd w:val="clear" w:color="auto" w:fill="auto"/>
            <w:noWrap/>
            <w:vAlign w:val="center"/>
            <w:hideMark/>
          </w:tcPr>
          <w:p w14:paraId="75F82C8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45.77</w:t>
            </w:r>
          </w:p>
        </w:tc>
      </w:tr>
      <w:tr w:rsidR="00642F55" w:rsidRPr="00A135B5" w14:paraId="6A27CC4F"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7B81583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Russia</w:t>
            </w:r>
          </w:p>
        </w:tc>
        <w:tc>
          <w:tcPr>
            <w:tcW w:w="1455" w:type="dxa"/>
            <w:tcBorders>
              <w:top w:val="nil"/>
              <w:left w:val="nil"/>
              <w:bottom w:val="single" w:sz="4" w:space="0" w:color="auto"/>
              <w:right w:val="single" w:sz="4" w:space="0" w:color="auto"/>
            </w:tcBorders>
            <w:shd w:val="clear" w:color="auto" w:fill="auto"/>
            <w:noWrap/>
            <w:vAlign w:val="center"/>
            <w:hideMark/>
          </w:tcPr>
          <w:p w14:paraId="2C21F9D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109.71</w:t>
            </w:r>
          </w:p>
        </w:tc>
        <w:tc>
          <w:tcPr>
            <w:tcW w:w="1455" w:type="dxa"/>
            <w:tcBorders>
              <w:top w:val="nil"/>
              <w:left w:val="nil"/>
              <w:bottom w:val="single" w:sz="4" w:space="0" w:color="auto"/>
              <w:right w:val="single" w:sz="4" w:space="0" w:color="auto"/>
            </w:tcBorders>
            <w:shd w:val="clear" w:color="auto" w:fill="auto"/>
            <w:noWrap/>
            <w:vAlign w:val="center"/>
            <w:hideMark/>
          </w:tcPr>
          <w:p w14:paraId="2E7B830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38.84</w:t>
            </w:r>
          </w:p>
        </w:tc>
        <w:tc>
          <w:tcPr>
            <w:tcW w:w="1455" w:type="dxa"/>
            <w:tcBorders>
              <w:top w:val="nil"/>
              <w:left w:val="nil"/>
              <w:bottom w:val="single" w:sz="4" w:space="0" w:color="auto"/>
              <w:right w:val="single" w:sz="4" w:space="0" w:color="auto"/>
            </w:tcBorders>
            <w:shd w:val="clear" w:color="auto" w:fill="auto"/>
            <w:noWrap/>
            <w:vAlign w:val="center"/>
            <w:hideMark/>
          </w:tcPr>
          <w:p w14:paraId="535D908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151.31</w:t>
            </w:r>
          </w:p>
        </w:tc>
        <w:tc>
          <w:tcPr>
            <w:tcW w:w="1457" w:type="dxa"/>
            <w:tcBorders>
              <w:top w:val="nil"/>
              <w:left w:val="nil"/>
              <w:bottom w:val="single" w:sz="4" w:space="0" w:color="auto"/>
              <w:right w:val="single" w:sz="4" w:space="0" w:color="auto"/>
            </w:tcBorders>
            <w:shd w:val="clear" w:color="000000" w:fill="FFFFFF"/>
            <w:noWrap/>
            <w:vAlign w:val="center"/>
            <w:hideMark/>
          </w:tcPr>
          <w:p w14:paraId="477EA31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47.90</w:t>
            </w:r>
          </w:p>
        </w:tc>
        <w:tc>
          <w:tcPr>
            <w:tcW w:w="1481" w:type="dxa"/>
            <w:tcBorders>
              <w:top w:val="nil"/>
              <w:left w:val="nil"/>
              <w:bottom w:val="single" w:sz="4" w:space="0" w:color="auto"/>
              <w:right w:val="single" w:sz="4" w:space="0" w:color="auto"/>
            </w:tcBorders>
            <w:shd w:val="clear" w:color="auto" w:fill="auto"/>
            <w:noWrap/>
            <w:vAlign w:val="center"/>
            <w:hideMark/>
          </w:tcPr>
          <w:p w14:paraId="6042D86E" w14:textId="49B3460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145.13</w:t>
            </w:r>
          </w:p>
        </w:tc>
        <w:tc>
          <w:tcPr>
            <w:tcW w:w="1456" w:type="dxa"/>
            <w:tcBorders>
              <w:top w:val="nil"/>
              <w:left w:val="nil"/>
              <w:bottom w:val="single" w:sz="4" w:space="0" w:color="auto"/>
              <w:right w:val="single" w:sz="4" w:space="0" w:color="auto"/>
            </w:tcBorders>
            <w:shd w:val="clear" w:color="auto" w:fill="auto"/>
            <w:noWrap/>
            <w:vAlign w:val="center"/>
            <w:hideMark/>
          </w:tcPr>
          <w:p w14:paraId="7F75ED9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45.74</w:t>
            </w:r>
          </w:p>
        </w:tc>
      </w:tr>
      <w:tr w:rsidR="00642F55" w:rsidRPr="00A135B5" w14:paraId="2D8E8D32"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13D5DDA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United Kingdom</w:t>
            </w:r>
          </w:p>
        </w:tc>
        <w:tc>
          <w:tcPr>
            <w:tcW w:w="1455" w:type="dxa"/>
            <w:tcBorders>
              <w:top w:val="nil"/>
              <w:left w:val="nil"/>
              <w:bottom w:val="single" w:sz="4" w:space="0" w:color="auto"/>
              <w:right w:val="single" w:sz="4" w:space="0" w:color="auto"/>
            </w:tcBorders>
            <w:shd w:val="clear" w:color="auto" w:fill="auto"/>
            <w:noWrap/>
            <w:vAlign w:val="center"/>
            <w:hideMark/>
          </w:tcPr>
          <w:p w14:paraId="0EA3FE5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201.33</w:t>
            </w:r>
          </w:p>
        </w:tc>
        <w:tc>
          <w:tcPr>
            <w:tcW w:w="1455" w:type="dxa"/>
            <w:tcBorders>
              <w:top w:val="nil"/>
              <w:left w:val="nil"/>
              <w:bottom w:val="single" w:sz="4" w:space="0" w:color="auto"/>
              <w:right w:val="single" w:sz="4" w:space="0" w:color="auto"/>
            </w:tcBorders>
            <w:shd w:val="clear" w:color="auto" w:fill="auto"/>
            <w:noWrap/>
            <w:vAlign w:val="center"/>
            <w:hideMark/>
          </w:tcPr>
          <w:p w14:paraId="4460564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55.63</w:t>
            </w:r>
          </w:p>
        </w:tc>
        <w:tc>
          <w:tcPr>
            <w:tcW w:w="1455" w:type="dxa"/>
            <w:tcBorders>
              <w:top w:val="nil"/>
              <w:left w:val="nil"/>
              <w:bottom w:val="single" w:sz="4" w:space="0" w:color="auto"/>
              <w:right w:val="single" w:sz="4" w:space="0" w:color="auto"/>
            </w:tcBorders>
            <w:shd w:val="clear" w:color="auto" w:fill="auto"/>
            <w:noWrap/>
            <w:vAlign w:val="center"/>
            <w:hideMark/>
          </w:tcPr>
          <w:p w14:paraId="3EDB788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214.34</w:t>
            </w:r>
          </w:p>
        </w:tc>
        <w:tc>
          <w:tcPr>
            <w:tcW w:w="1457" w:type="dxa"/>
            <w:tcBorders>
              <w:top w:val="nil"/>
              <w:left w:val="nil"/>
              <w:bottom w:val="single" w:sz="4" w:space="0" w:color="auto"/>
              <w:right w:val="single" w:sz="4" w:space="0" w:color="auto"/>
            </w:tcBorders>
            <w:shd w:val="clear" w:color="000000" w:fill="FFFFFF"/>
            <w:noWrap/>
            <w:vAlign w:val="center"/>
            <w:hideMark/>
          </w:tcPr>
          <w:p w14:paraId="04ABA17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55.56</w:t>
            </w:r>
          </w:p>
        </w:tc>
        <w:tc>
          <w:tcPr>
            <w:tcW w:w="1481" w:type="dxa"/>
            <w:tcBorders>
              <w:top w:val="nil"/>
              <w:left w:val="nil"/>
              <w:bottom w:val="single" w:sz="4" w:space="0" w:color="auto"/>
              <w:right w:val="single" w:sz="4" w:space="0" w:color="auto"/>
            </w:tcBorders>
            <w:shd w:val="clear" w:color="auto" w:fill="auto"/>
            <w:noWrap/>
            <w:vAlign w:val="center"/>
            <w:hideMark/>
          </w:tcPr>
          <w:p w14:paraId="475F3F6E" w14:textId="12F3891A"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155.62</w:t>
            </w:r>
          </w:p>
        </w:tc>
        <w:tc>
          <w:tcPr>
            <w:tcW w:w="1456" w:type="dxa"/>
            <w:tcBorders>
              <w:top w:val="nil"/>
              <w:left w:val="nil"/>
              <w:bottom w:val="single" w:sz="4" w:space="0" w:color="auto"/>
              <w:right w:val="single" w:sz="4" w:space="0" w:color="auto"/>
            </w:tcBorders>
            <w:shd w:val="clear" w:color="auto" w:fill="auto"/>
            <w:noWrap/>
            <w:vAlign w:val="center"/>
            <w:hideMark/>
          </w:tcPr>
          <w:p w14:paraId="2C1144F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45.43</w:t>
            </w:r>
          </w:p>
        </w:tc>
      </w:tr>
      <w:tr w:rsidR="00642F55" w:rsidRPr="00A135B5" w14:paraId="4CE72DCB"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0CB811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Japan</w:t>
            </w:r>
          </w:p>
        </w:tc>
        <w:tc>
          <w:tcPr>
            <w:tcW w:w="1455" w:type="dxa"/>
            <w:tcBorders>
              <w:top w:val="nil"/>
              <w:left w:val="nil"/>
              <w:bottom w:val="single" w:sz="4" w:space="0" w:color="auto"/>
              <w:right w:val="single" w:sz="4" w:space="0" w:color="auto"/>
            </w:tcBorders>
            <w:shd w:val="clear" w:color="auto" w:fill="auto"/>
            <w:noWrap/>
            <w:vAlign w:val="center"/>
            <w:hideMark/>
          </w:tcPr>
          <w:p w14:paraId="2A25407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137.89</w:t>
            </w:r>
          </w:p>
        </w:tc>
        <w:tc>
          <w:tcPr>
            <w:tcW w:w="1455" w:type="dxa"/>
            <w:tcBorders>
              <w:top w:val="nil"/>
              <w:left w:val="nil"/>
              <w:bottom w:val="single" w:sz="4" w:space="0" w:color="auto"/>
              <w:right w:val="single" w:sz="4" w:space="0" w:color="auto"/>
            </w:tcBorders>
            <w:shd w:val="clear" w:color="auto" w:fill="auto"/>
            <w:noWrap/>
            <w:vAlign w:val="center"/>
            <w:hideMark/>
          </w:tcPr>
          <w:p w14:paraId="722672D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48.41</w:t>
            </w:r>
          </w:p>
        </w:tc>
        <w:tc>
          <w:tcPr>
            <w:tcW w:w="1455" w:type="dxa"/>
            <w:tcBorders>
              <w:top w:val="nil"/>
              <w:left w:val="nil"/>
              <w:bottom w:val="single" w:sz="4" w:space="0" w:color="auto"/>
              <w:right w:val="single" w:sz="4" w:space="0" w:color="auto"/>
            </w:tcBorders>
            <w:shd w:val="clear" w:color="auto" w:fill="auto"/>
            <w:noWrap/>
            <w:vAlign w:val="center"/>
            <w:hideMark/>
          </w:tcPr>
          <w:p w14:paraId="48106DA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169.31</w:t>
            </w:r>
          </w:p>
        </w:tc>
        <w:tc>
          <w:tcPr>
            <w:tcW w:w="1457" w:type="dxa"/>
            <w:tcBorders>
              <w:top w:val="nil"/>
              <w:left w:val="nil"/>
              <w:bottom w:val="single" w:sz="4" w:space="0" w:color="auto"/>
              <w:right w:val="single" w:sz="4" w:space="0" w:color="auto"/>
            </w:tcBorders>
            <w:shd w:val="clear" w:color="000000" w:fill="FFFFFF"/>
            <w:noWrap/>
            <w:vAlign w:val="center"/>
            <w:hideMark/>
          </w:tcPr>
          <w:p w14:paraId="394ABD4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50.05</w:t>
            </w:r>
          </w:p>
        </w:tc>
        <w:tc>
          <w:tcPr>
            <w:tcW w:w="1481" w:type="dxa"/>
            <w:tcBorders>
              <w:top w:val="nil"/>
              <w:left w:val="nil"/>
              <w:bottom w:val="single" w:sz="4" w:space="0" w:color="auto"/>
              <w:right w:val="single" w:sz="4" w:space="0" w:color="auto"/>
            </w:tcBorders>
            <w:shd w:val="clear" w:color="auto" w:fill="auto"/>
            <w:noWrap/>
            <w:vAlign w:val="center"/>
            <w:hideMark/>
          </w:tcPr>
          <w:p w14:paraId="034C86C5" w14:textId="0E17FDAD"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149.23</w:t>
            </w:r>
          </w:p>
        </w:tc>
        <w:tc>
          <w:tcPr>
            <w:tcW w:w="1456" w:type="dxa"/>
            <w:tcBorders>
              <w:top w:val="nil"/>
              <w:left w:val="nil"/>
              <w:bottom w:val="single" w:sz="4" w:space="0" w:color="auto"/>
              <w:right w:val="single" w:sz="4" w:space="0" w:color="auto"/>
            </w:tcBorders>
            <w:shd w:val="clear" w:color="auto" w:fill="auto"/>
            <w:noWrap/>
            <w:vAlign w:val="center"/>
            <w:hideMark/>
          </w:tcPr>
          <w:p w14:paraId="29DAE09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44.35</w:t>
            </w:r>
          </w:p>
        </w:tc>
      </w:tr>
      <w:tr w:rsidR="00642F55" w:rsidRPr="00A135B5" w14:paraId="37DE5B8E"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5BD497E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India</w:t>
            </w:r>
          </w:p>
        </w:tc>
        <w:tc>
          <w:tcPr>
            <w:tcW w:w="1455" w:type="dxa"/>
            <w:tcBorders>
              <w:top w:val="nil"/>
              <w:left w:val="nil"/>
              <w:bottom w:val="single" w:sz="4" w:space="0" w:color="auto"/>
              <w:right w:val="single" w:sz="4" w:space="0" w:color="auto"/>
            </w:tcBorders>
            <w:shd w:val="clear" w:color="000000" w:fill="FFFFFF"/>
            <w:noWrap/>
            <w:vAlign w:val="center"/>
            <w:hideMark/>
          </w:tcPr>
          <w:p w14:paraId="05D4DDAE"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89.36</w:t>
            </w:r>
          </w:p>
        </w:tc>
        <w:tc>
          <w:tcPr>
            <w:tcW w:w="1455" w:type="dxa"/>
            <w:tcBorders>
              <w:top w:val="nil"/>
              <w:left w:val="nil"/>
              <w:bottom w:val="single" w:sz="4" w:space="0" w:color="auto"/>
              <w:right w:val="single" w:sz="4" w:space="0" w:color="auto"/>
            </w:tcBorders>
            <w:shd w:val="clear" w:color="000000" w:fill="FFFFFF"/>
            <w:noWrap/>
            <w:vAlign w:val="center"/>
            <w:hideMark/>
          </w:tcPr>
          <w:p w14:paraId="5248FE61"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26.37</w:t>
            </w:r>
          </w:p>
        </w:tc>
        <w:tc>
          <w:tcPr>
            <w:tcW w:w="1455" w:type="dxa"/>
            <w:tcBorders>
              <w:top w:val="nil"/>
              <w:left w:val="nil"/>
              <w:bottom w:val="single" w:sz="4" w:space="0" w:color="auto"/>
              <w:right w:val="single" w:sz="4" w:space="0" w:color="auto"/>
            </w:tcBorders>
            <w:shd w:val="clear" w:color="000000" w:fill="FFFFFF"/>
            <w:noWrap/>
            <w:vAlign w:val="center"/>
            <w:hideMark/>
          </w:tcPr>
          <w:p w14:paraId="5553A27C"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93.18</w:t>
            </w:r>
          </w:p>
        </w:tc>
        <w:tc>
          <w:tcPr>
            <w:tcW w:w="1457" w:type="dxa"/>
            <w:tcBorders>
              <w:top w:val="nil"/>
              <w:left w:val="nil"/>
              <w:bottom w:val="single" w:sz="4" w:space="0" w:color="auto"/>
              <w:right w:val="single" w:sz="4" w:space="0" w:color="auto"/>
            </w:tcBorders>
            <w:shd w:val="clear" w:color="000000" w:fill="FFFFFF"/>
            <w:noWrap/>
            <w:vAlign w:val="center"/>
            <w:hideMark/>
          </w:tcPr>
          <w:p w14:paraId="048D4152"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32.05</w:t>
            </w:r>
          </w:p>
        </w:tc>
        <w:tc>
          <w:tcPr>
            <w:tcW w:w="1481" w:type="dxa"/>
            <w:tcBorders>
              <w:top w:val="nil"/>
              <w:left w:val="nil"/>
              <w:bottom w:val="single" w:sz="4" w:space="0" w:color="auto"/>
              <w:right w:val="single" w:sz="4" w:space="0" w:color="auto"/>
            </w:tcBorders>
            <w:shd w:val="clear" w:color="000000" w:fill="FFFFFF"/>
            <w:noWrap/>
            <w:vAlign w:val="center"/>
            <w:hideMark/>
          </w:tcPr>
          <w:p w14:paraId="3A0FAB33" w14:textId="74F7C9DC"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90.14</w:t>
            </w:r>
          </w:p>
        </w:tc>
        <w:tc>
          <w:tcPr>
            <w:tcW w:w="1456" w:type="dxa"/>
            <w:tcBorders>
              <w:top w:val="nil"/>
              <w:left w:val="nil"/>
              <w:bottom w:val="single" w:sz="4" w:space="0" w:color="auto"/>
              <w:right w:val="single" w:sz="4" w:space="0" w:color="auto"/>
            </w:tcBorders>
            <w:shd w:val="clear" w:color="000000" w:fill="FFFFFF"/>
            <w:noWrap/>
            <w:vAlign w:val="center"/>
            <w:hideMark/>
          </w:tcPr>
          <w:p w14:paraId="06279727" w14:textId="77777777" w:rsidR="00642F55" w:rsidRPr="00C96FDB" w:rsidRDefault="00642F55" w:rsidP="005B1169">
            <w:pPr>
              <w:spacing w:after="0" w:line="240" w:lineRule="auto"/>
              <w:jc w:val="center"/>
              <w:rPr>
                <w:rFonts w:ascii="Verdana" w:eastAsia="Times New Roman" w:hAnsi="Verdana" w:cs="Calibri"/>
                <w:color w:val="000000"/>
                <w:sz w:val="14"/>
                <w:szCs w:val="14"/>
                <w:highlight w:val="green"/>
                <w:lang w:eastAsia="en-IN"/>
              </w:rPr>
            </w:pPr>
            <w:r>
              <w:rPr>
                <w:rFonts w:ascii="Verdana" w:hAnsi="Verdana"/>
                <w:color w:val="000000"/>
                <w:sz w:val="14"/>
                <w:szCs w:val="14"/>
                <w:lang w:val="en-US"/>
              </w:rPr>
              <w:t>29.81</w:t>
            </w:r>
          </w:p>
        </w:tc>
      </w:tr>
      <w:tr w:rsidR="00642F55" w:rsidRPr="00A135B5" w14:paraId="4F9F287D" w14:textId="77777777" w:rsidTr="00DE3359">
        <w:trPr>
          <w:trHeight w:val="513"/>
        </w:trPr>
        <w:tc>
          <w:tcPr>
            <w:tcW w:w="1545" w:type="dxa"/>
            <w:tcBorders>
              <w:top w:val="nil"/>
              <w:left w:val="single" w:sz="4" w:space="0" w:color="auto"/>
              <w:bottom w:val="single" w:sz="4" w:space="0" w:color="auto"/>
              <w:right w:val="single" w:sz="4" w:space="0" w:color="auto"/>
            </w:tcBorders>
            <w:shd w:val="clear" w:color="auto" w:fill="auto"/>
            <w:noWrap/>
            <w:vAlign w:val="center"/>
            <w:hideMark/>
          </w:tcPr>
          <w:p w14:paraId="686B2CC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Others</w:t>
            </w:r>
          </w:p>
        </w:tc>
        <w:tc>
          <w:tcPr>
            <w:tcW w:w="1455" w:type="dxa"/>
            <w:tcBorders>
              <w:top w:val="nil"/>
              <w:left w:val="nil"/>
              <w:bottom w:val="single" w:sz="4" w:space="0" w:color="auto"/>
              <w:right w:val="single" w:sz="4" w:space="0" w:color="auto"/>
            </w:tcBorders>
            <w:shd w:val="clear" w:color="auto" w:fill="auto"/>
            <w:noWrap/>
            <w:vAlign w:val="center"/>
            <w:hideMark/>
          </w:tcPr>
          <w:p w14:paraId="72A0BD9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397.79</w:t>
            </w:r>
          </w:p>
        </w:tc>
        <w:tc>
          <w:tcPr>
            <w:tcW w:w="1455" w:type="dxa"/>
            <w:tcBorders>
              <w:top w:val="nil"/>
              <w:left w:val="nil"/>
              <w:bottom w:val="single" w:sz="4" w:space="0" w:color="auto"/>
              <w:right w:val="single" w:sz="4" w:space="0" w:color="auto"/>
            </w:tcBorders>
            <w:shd w:val="clear" w:color="auto" w:fill="auto"/>
            <w:noWrap/>
            <w:vAlign w:val="center"/>
            <w:hideMark/>
          </w:tcPr>
          <w:p w14:paraId="1B96C6D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156.73</w:t>
            </w:r>
          </w:p>
        </w:tc>
        <w:tc>
          <w:tcPr>
            <w:tcW w:w="1455" w:type="dxa"/>
            <w:tcBorders>
              <w:top w:val="nil"/>
              <w:left w:val="nil"/>
              <w:bottom w:val="single" w:sz="4" w:space="0" w:color="auto"/>
              <w:right w:val="single" w:sz="4" w:space="0" w:color="auto"/>
            </w:tcBorders>
            <w:shd w:val="clear" w:color="auto" w:fill="auto"/>
            <w:noWrap/>
            <w:vAlign w:val="center"/>
            <w:hideMark/>
          </w:tcPr>
          <w:p w14:paraId="0255FBC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588.1</w:t>
            </w:r>
          </w:p>
        </w:tc>
        <w:tc>
          <w:tcPr>
            <w:tcW w:w="1457" w:type="dxa"/>
            <w:tcBorders>
              <w:top w:val="nil"/>
              <w:left w:val="nil"/>
              <w:bottom w:val="single" w:sz="4" w:space="0" w:color="auto"/>
              <w:right w:val="single" w:sz="4" w:space="0" w:color="auto"/>
            </w:tcBorders>
            <w:shd w:val="clear" w:color="auto" w:fill="auto"/>
            <w:noWrap/>
            <w:vAlign w:val="center"/>
            <w:hideMark/>
          </w:tcPr>
          <w:p w14:paraId="37A9799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242.73</w:t>
            </w:r>
          </w:p>
        </w:tc>
        <w:tc>
          <w:tcPr>
            <w:tcW w:w="1481" w:type="dxa"/>
            <w:tcBorders>
              <w:top w:val="nil"/>
              <w:left w:val="nil"/>
              <w:bottom w:val="single" w:sz="4" w:space="0" w:color="auto"/>
              <w:right w:val="single" w:sz="4" w:space="0" w:color="auto"/>
            </w:tcBorders>
            <w:shd w:val="clear" w:color="auto" w:fill="auto"/>
            <w:noWrap/>
            <w:vAlign w:val="center"/>
            <w:hideMark/>
          </w:tcPr>
          <w:p w14:paraId="7BAB0780" w14:textId="37AA7DCB"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433.1</w:t>
            </w:r>
          </w:p>
        </w:tc>
        <w:tc>
          <w:tcPr>
            <w:tcW w:w="1456" w:type="dxa"/>
            <w:tcBorders>
              <w:top w:val="nil"/>
              <w:left w:val="nil"/>
              <w:bottom w:val="single" w:sz="4" w:space="0" w:color="auto"/>
              <w:right w:val="single" w:sz="4" w:space="0" w:color="auto"/>
            </w:tcBorders>
            <w:shd w:val="clear" w:color="auto" w:fill="auto"/>
            <w:noWrap/>
            <w:vAlign w:val="center"/>
            <w:hideMark/>
          </w:tcPr>
          <w:p w14:paraId="6B4BA2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Pr>
                <w:rFonts w:ascii="Verdana" w:hAnsi="Verdana"/>
                <w:color w:val="000000"/>
                <w:sz w:val="14"/>
                <w:szCs w:val="14"/>
              </w:rPr>
              <w:t>151.07</w:t>
            </w:r>
          </w:p>
        </w:tc>
      </w:tr>
      <w:tr w:rsidR="00642F55" w:rsidRPr="00A135B5" w14:paraId="06DE66F8" w14:textId="77777777" w:rsidTr="00DE3359">
        <w:trPr>
          <w:trHeight w:val="538"/>
        </w:trPr>
        <w:tc>
          <w:tcPr>
            <w:tcW w:w="1545" w:type="dxa"/>
            <w:tcBorders>
              <w:top w:val="nil"/>
              <w:left w:val="single" w:sz="8" w:space="0" w:color="000000"/>
              <w:bottom w:val="single" w:sz="8" w:space="0" w:color="000000"/>
              <w:right w:val="single" w:sz="8" w:space="0" w:color="000000"/>
            </w:tcBorders>
            <w:shd w:val="clear" w:color="000000" w:fill="FFFFFF"/>
            <w:vAlign w:val="center"/>
            <w:hideMark/>
          </w:tcPr>
          <w:p w14:paraId="27E11143"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Total</w:t>
            </w:r>
          </w:p>
        </w:tc>
        <w:tc>
          <w:tcPr>
            <w:tcW w:w="1455" w:type="dxa"/>
            <w:tcBorders>
              <w:top w:val="nil"/>
              <w:left w:val="nil"/>
              <w:bottom w:val="single" w:sz="8" w:space="0" w:color="000000"/>
              <w:right w:val="single" w:sz="8" w:space="0" w:color="000000"/>
            </w:tcBorders>
            <w:shd w:val="clear" w:color="000000" w:fill="FFFFFF"/>
            <w:vAlign w:val="center"/>
            <w:hideMark/>
          </w:tcPr>
          <w:p w14:paraId="0060069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2955.98</w:t>
            </w:r>
          </w:p>
        </w:tc>
        <w:tc>
          <w:tcPr>
            <w:tcW w:w="1455" w:type="dxa"/>
            <w:tcBorders>
              <w:top w:val="nil"/>
              <w:left w:val="nil"/>
              <w:bottom w:val="single" w:sz="8" w:space="0" w:color="000000"/>
              <w:right w:val="single" w:sz="8" w:space="0" w:color="000000"/>
            </w:tcBorders>
            <w:shd w:val="clear" w:color="000000" w:fill="FFFFFF"/>
            <w:vAlign w:val="center"/>
            <w:hideMark/>
          </w:tcPr>
          <w:p w14:paraId="7EEA959D"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983.04</w:t>
            </w:r>
          </w:p>
        </w:tc>
        <w:tc>
          <w:tcPr>
            <w:tcW w:w="1455" w:type="dxa"/>
            <w:tcBorders>
              <w:top w:val="nil"/>
              <w:left w:val="nil"/>
              <w:bottom w:val="single" w:sz="8" w:space="0" w:color="000000"/>
              <w:right w:val="single" w:sz="8" w:space="0" w:color="000000"/>
            </w:tcBorders>
            <w:shd w:val="clear" w:color="000000" w:fill="FFFFFF"/>
            <w:vAlign w:val="center"/>
            <w:hideMark/>
          </w:tcPr>
          <w:p w14:paraId="087AAD6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3726.49</w:t>
            </w:r>
          </w:p>
        </w:tc>
        <w:tc>
          <w:tcPr>
            <w:tcW w:w="1457" w:type="dxa"/>
            <w:tcBorders>
              <w:top w:val="nil"/>
              <w:left w:val="nil"/>
              <w:bottom w:val="single" w:sz="8" w:space="0" w:color="000000"/>
              <w:right w:val="single" w:sz="8" w:space="0" w:color="000000"/>
            </w:tcBorders>
            <w:shd w:val="clear" w:color="000000" w:fill="FFFFFF"/>
            <w:vAlign w:val="center"/>
            <w:hideMark/>
          </w:tcPr>
          <w:p w14:paraId="655B634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1143.98</w:t>
            </w:r>
          </w:p>
        </w:tc>
        <w:tc>
          <w:tcPr>
            <w:tcW w:w="1481" w:type="dxa"/>
            <w:tcBorders>
              <w:top w:val="nil"/>
              <w:left w:val="nil"/>
              <w:bottom w:val="single" w:sz="8" w:space="0" w:color="000000"/>
              <w:right w:val="single" w:sz="8" w:space="0" w:color="000000"/>
            </w:tcBorders>
            <w:shd w:val="clear" w:color="000000" w:fill="FFFFFF"/>
            <w:vAlign w:val="center"/>
            <w:hideMark/>
          </w:tcPr>
          <w:p w14:paraId="7DFD1F64" w14:textId="5FD5029C"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3547.41</w:t>
            </w:r>
          </w:p>
        </w:tc>
        <w:tc>
          <w:tcPr>
            <w:tcW w:w="1456" w:type="dxa"/>
            <w:tcBorders>
              <w:top w:val="nil"/>
              <w:left w:val="nil"/>
              <w:bottom w:val="single" w:sz="8" w:space="0" w:color="000000"/>
              <w:right w:val="single" w:sz="8" w:space="0" w:color="000000"/>
            </w:tcBorders>
            <w:shd w:val="clear" w:color="000000" w:fill="FFFFFF"/>
            <w:vAlign w:val="center"/>
            <w:hideMark/>
          </w:tcPr>
          <w:p w14:paraId="72AA35C9"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val="en-US" w:eastAsia="en-IN"/>
              </w:rPr>
              <w:t>1108.77</w:t>
            </w:r>
          </w:p>
        </w:tc>
      </w:tr>
    </w:tbl>
    <w:p w14:paraId="1D20F0D1" w14:textId="40A308B1" w:rsidR="00642F55" w:rsidRDefault="00DE3359"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635136" behindDoc="0" locked="0" layoutInCell="1" allowOverlap="1" wp14:anchorId="10DFC738" wp14:editId="01380141">
                <wp:simplePos x="0" y="0"/>
                <wp:positionH relativeFrom="margin">
                  <wp:align>right</wp:align>
                </wp:positionH>
                <wp:positionV relativeFrom="paragraph">
                  <wp:posOffset>71120</wp:posOffset>
                </wp:positionV>
                <wp:extent cx="2026285" cy="285750"/>
                <wp:effectExtent l="0" t="0" r="0" b="0"/>
                <wp:wrapNone/>
                <wp:docPr id="2105"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DFC738" id="_x0000_s1445" type="#_x0000_t202" style="position:absolute;margin-left:108.35pt;margin-top:5.6pt;width:159.55pt;height:22.5pt;z-index:25263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" filled="f" stroked="f">
                <v:textbox>
                  <w:txbxContent>
                    <w:p w14:paraId="7DF6917A"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3C348A9" w14:textId="62FED0C0" w:rsidR="00642F55" w:rsidRDefault="00642F55" w:rsidP="00642F55">
      <w:pPr>
        <w:tabs>
          <w:tab w:val="left" w:pos="1290"/>
        </w:tabs>
        <w:rPr>
          <w:rFonts w:ascii="Verdana" w:eastAsia="Verdana" w:hAnsi="Verdana" w:cs="Verdana"/>
          <w:b/>
          <w:bCs/>
          <w:color w:val="0F0E0E"/>
          <w:kern w:val="24"/>
          <w:sz w:val="20"/>
          <w:szCs w:val="20"/>
          <w:lang w:val="en-US"/>
        </w:rPr>
      </w:pPr>
    </w:p>
    <w:p w14:paraId="649B307C" w14:textId="30A003FA" w:rsidR="00282D30" w:rsidRDefault="00282D30" w:rsidP="00642F55">
      <w:pPr>
        <w:tabs>
          <w:tab w:val="left" w:pos="1290"/>
        </w:tabs>
        <w:rPr>
          <w:rFonts w:ascii="Verdana" w:eastAsia="Verdana" w:hAnsi="Verdana" w:cs="Verdana"/>
          <w:b/>
          <w:bCs/>
          <w:color w:val="0F0E0E"/>
          <w:kern w:val="24"/>
          <w:sz w:val="20"/>
          <w:szCs w:val="20"/>
          <w:lang w:val="en-US"/>
        </w:rPr>
      </w:pPr>
    </w:p>
    <w:p w14:paraId="05C55C20" w14:textId="7F6BE3FB" w:rsidR="00282D30" w:rsidRDefault="00282D30" w:rsidP="00642F55">
      <w:pPr>
        <w:tabs>
          <w:tab w:val="left" w:pos="1290"/>
        </w:tabs>
        <w:rPr>
          <w:rFonts w:ascii="Verdana" w:eastAsia="Verdana" w:hAnsi="Verdana" w:cs="Verdana"/>
          <w:b/>
          <w:bCs/>
          <w:color w:val="0F0E0E"/>
          <w:kern w:val="24"/>
          <w:sz w:val="20"/>
          <w:szCs w:val="20"/>
          <w:lang w:val="en-US"/>
        </w:rPr>
      </w:pPr>
    </w:p>
    <w:p w14:paraId="69160267" w14:textId="0C670AC1" w:rsidR="00282D30" w:rsidRDefault="00282D30" w:rsidP="00642F55">
      <w:pPr>
        <w:tabs>
          <w:tab w:val="left" w:pos="1290"/>
        </w:tabs>
        <w:rPr>
          <w:rFonts w:ascii="Verdana" w:eastAsia="Verdana" w:hAnsi="Verdana" w:cs="Verdana"/>
          <w:b/>
          <w:bCs/>
          <w:color w:val="0F0E0E"/>
          <w:kern w:val="24"/>
          <w:sz w:val="20"/>
          <w:szCs w:val="20"/>
          <w:lang w:val="en-US"/>
        </w:rPr>
      </w:pPr>
    </w:p>
    <w:p w14:paraId="45C740DA" w14:textId="5B2DC2F1" w:rsidR="00642F55" w:rsidRDefault="00642F55" w:rsidP="00642F55">
      <w:pPr>
        <w:tabs>
          <w:tab w:val="left" w:pos="1290"/>
        </w:tabs>
        <w:rPr>
          <w:rFonts w:ascii="Verdana" w:eastAsia="Verdana" w:hAnsi="Verdana" w:cs="Verdana"/>
          <w:b/>
          <w:bCs/>
          <w:color w:val="0F0E0E"/>
          <w:kern w:val="24"/>
          <w:sz w:val="20"/>
          <w:szCs w:val="20"/>
          <w:lang w:val="en-US"/>
        </w:rPr>
      </w:pPr>
    </w:p>
    <w:p w14:paraId="059C8254" w14:textId="60407DC5" w:rsidR="00E51A76" w:rsidRDefault="00E51A76" w:rsidP="00642F55">
      <w:pPr>
        <w:tabs>
          <w:tab w:val="left" w:pos="1290"/>
        </w:tabs>
        <w:rPr>
          <w:rFonts w:ascii="Verdana" w:eastAsia="Verdana" w:hAnsi="Verdana" w:cs="Verdana"/>
          <w:b/>
          <w:bCs/>
          <w:color w:val="0F0E0E"/>
          <w:kern w:val="24"/>
          <w:sz w:val="20"/>
          <w:szCs w:val="20"/>
          <w:lang w:val="en-US"/>
        </w:rPr>
      </w:pPr>
    </w:p>
    <w:p w14:paraId="2525E3AE" w14:textId="399C6061" w:rsidR="00E51A76" w:rsidRDefault="00E51A76" w:rsidP="00642F55">
      <w:pPr>
        <w:tabs>
          <w:tab w:val="left" w:pos="1290"/>
        </w:tabs>
        <w:rPr>
          <w:rFonts w:ascii="Verdana" w:eastAsia="Verdana" w:hAnsi="Verdana" w:cs="Verdana"/>
          <w:b/>
          <w:bCs/>
          <w:color w:val="0F0E0E"/>
          <w:kern w:val="24"/>
          <w:sz w:val="20"/>
          <w:szCs w:val="20"/>
          <w:lang w:val="en-US"/>
        </w:rPr>
      </w:pPr>
    </w:p>
    <w:p w14:paraId="3F2A3EBB" w14:textId="52B56F70" w:rsidR="00E51A76" w:rsidRDefault="00E51A76" w:rsidP="00642F55">
      <w:pPr>
        <w:tabs>
          <w:tab w:val="left" w:pos="1290"/>
        </w:tabs>
        <w:rPr>
          <w:rFonts w:ascii="Verdana" w:eastAsia="Verdana" w:hAnsi="Verdana" w:cs="Verdana"/>
          <w:b/>
          <w:bCs/>
          <w:color w:val="0F0E0E"/>
          <w:kern w:val="24"/>
          <w:sz w:val="20"/>
          <w:szCs w:val="20"/>
          <w:lang w:val="en-US"/>
        </w:rPr>
      </w:pPr>
    </w:p>
    <w:p w14:paraId="1580FDEC" w14:textId="77777777" w:rsidR="00E51A76" w:rsidRPr="005858C1" w:rsidRDefault="00E51A76" w:rsidP="00642F55">
      <w:pPr>
        <w:tabs>
          <w:tab w:val="left" w:pos="1290"/>
        </w:tabs>
        <w:rPr>
          <w:rFonts w:ascii="Verdana" w:eastAsia="Verdana" w:hAnsi="Verdana" w:cs="Verdana"/>
          <w:b/>
          <w:bCs/>
          <w:color w:val="0F0E0E"/>
          <w:kern w:val="24"/>
          <w:sz w:val="20"/>
          <w:szCs w:val="20"/>
          <w:lang w:val="en-US"/>
        </w:rPr>
      </w:pPr>
    </w:p>
    <w:p w14:paraId="080FD3A6" w14:textId="22BCACC3" w:rsidR="00642F55" w:rsidRPr="005858C1" w:rsidRDefault="00642F55" w:rsidP="00642F55">
      <w:pPr>
        <w:tabs>
          <w:tab w:val="left" w:pos="1290"/>
        </w:tabs>
        <w:rPr>
          <w:rFonts w:ascii="Verdana" w:eastAsia="Verdana" w:hAnsi="Verdana" w:cs="Verdana"/>
          <w:b/>
          <w:bCs/>
          <w:color w:val="0F0E0E"/>
          <w:kern w:val="24"/>
          <w:sz w:val="20"/>
          <w:szCs w:val="20"/>
          <w:lang w:val="en-US"/>
        </w:rPr>
      </w:pPr>
      <w:r>
        <w:rPr>
          <w:noProof/>
        </w:rPr>
        <w:lastRenderedPageBreak/>
        <mc:AlternateContent>
          <mc:Choice Requires="wps">
            <w:drawing>
              <wp:anchor distT="0" distB="0" distL="114300" distR="114300" simplePos="0" relativeHeight="252634112" behindDoc="0" locked="0" layoutInCell="1" allowOverlap="1" wp14:anchorId="03C3AE1C" wp14:editId="3B3C7F2B">
                <wp:simplePos x="0" y="0"/>
                <wp:positionH relativeFrom="margin">
                  <wp:align>left</wp:align>
                </wp:positionH>
                <wp:positionV relativeFrom="paragraph">
                  <wp:posOffset>17145</wp:posOffset>
                </wp:positionV>
                <wp:extent cx="6591300" cy="574158"/>
                <wp:effectExtent l="0" t="0" r="0" b="0"/>
                <wp:wrapNone/>
                <wp:docPr id="2069"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0" cy="574158"/>
                        </a:xfrm>
                        <a:prstGeom prst="rect">
                          <a:avLst/>
                        </a:prstGeom>
                        <a:noFill/>
                      </wps:spPr>
                      <wps:txbx>
                        <w:txbxContent>
                          <w:p w14:paraId="7737E2CA"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C3AE1C" id="TextBox 5" o:spid="_x0000_s1446" type="#_x0000_t202" style="position:absolute;margin-left:0;margin-top:1.35pt;width:519pt;height:45.2pt;z-index:25263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" filled="f" stroked="f">
                <v:textbox>
                  <w:txbxContent>
                    <w:p w14:paraId="7737E2CA" w14:textId="77777777" w:rsidR="00642F55" w:rsidRPr="00096348" w:rsidRDefault="00642F55" w:rsidP="00642F55">
                      <w:pPr>
                        <w:spacing w:line="360" w:lineRule="auto"/>
                        <w:rPr>
                          <w:rFonts w:ascii="Arial" w:eastAsia="Arial" w:hAnsi="Arial" w:cs="Arial"/>
                          <w:b/>
                          <w:bCs/>
                          <w:color w:val="000000" w:themeColor="text1"/>
                          <w:sz w:val="24"/>
                          <w:szCs w:val="24"/>
                        </w:rPr>
                      </w:pPr>
                      <w:r w:rsidRPr="00096348">
                        <w:rPr>
                          <w:rFonts w:ascii="Arial" w:eastAsia="Arial" w:hAnsi="Arial" w:cs="Arial"/>
                          <w:b/>
                          <w:bCs/>
                          <w:color w:val="000000" w:themeColor="text1"/>
                          <w:sz w:val="24"/>
                          <w:szCs w:val="24"/>
                        </w:rPr>
                        <w:t>Global Epoxy Resin Trade Dynamics – Export (</w:t>
                      </w:r>
                      <w:r>
                        <w:rPr>
                          <w:rFonts w:ascii="Arial" w:eastAsia="Arial" w:hAnsi="Arial" w:cs="Arial"/>
                          <w:b/>
                          <w:bCs/>
                          <w:color w:val="000000" w:themeColor="text1"/>
                          <w:sz w:val="24"/>
                          <w:szCs w:val="24"/>
                        </w:rPr>
                        <w:t xml:space="preserve">USD Million and </w:t>
                      </w:r>
                      <w:r w:rsidRPr="00096348">
                        <w:rPr>
                          <w:rFonts w:ascii="Arial" w:eastAsia="Arial" w:hAnsi="Arial" w:cs="Arial"/>
                          <w:b/>
                          <w:bCs/>
                          <w:color w:val="000000" w:themeColor="text1"/>
                          <w:sz w:val="24"/>
                          <w:szCs w:val="24"/>
                        </w:rPr>
                        <w:t>Thousand Tonnes), 2018-2020</w:t>
                      </w:r>
                    </w:p>
                  </w:txbxContent>
                </v:textbox>
                <w10:wrap anchorx="margin"/>
              </v:shape>
            </w:pict>
          </mc:Fallback>
        </mc:AlternateContent>
      </w:r>
    </w:p>
    <w:p w14:paraId="623742B9" w14:textId="78DF5E7F" w:rsidR="00642F55" w:rsidRPr="005858C1" w:rsidRDefault="00642F55" w:rsidP="00642F55">
      <w:pPr>
        <w:tabs>
          <w:tab w:val="left" w:pos="1290"/>
        </w:tabs>
        <w:rPr>
          <w:rFonts w:ascii="Verdana" w:eastAsia="Verdana" w:hAnsi="Verdana" w:cs="Verdana"/>
          <w:b/>
          <w:bCs/>
          <w:color w:val="0F0E0E"/>
          <w:kern w:val="24"/>
          <w:sz w:val="20"/>
          <w:szCs w:val="20"/>
          <w:lang w:val="en-US"/>
        </w:rPr>
      </w:pPr>
    </w:p>
    <w:tbl>
      <w:tblPr>
        <w:tblpPr w:leftFromText="180" w:rightFromText="180" w:vertAnchor="text" w:tblpY="1"/>
        <w:tblOverlap w:val="never"/>
        <w:tblW w:w="10249" w:type="dxa"/>
        <w:tblLook w:val="0600" w:firstRow="0" w:lastRow="0" w:firstColumn="0" w:lastColumn="0" w:noHBand="1" w:noVBand="1"/>
      </w:tblPr>
      <w:tblGrid>
        <w:gridCol w:w="1573"/>
        <w:gridCol w:w="1445"/>
        <w:gridCol w:w="1447"/>
        <w:gridCol w:w="1445"/>
        <w:gridCol w:w="1447"/>
        <w:gridCol w:w="1445"/>
        <w:gridCol w:w="1447"/>
      </w:tblGrid>
      <w:tr w:rsidR="00642F55" w:rsidRPr="00A135B5" w14:paraId="7E365E21" w14:textId="77777777" w:rsidTr="005B1169">
        <w:trPr>
          <w:trHeight w:val="609"/>
        </w:trPr>
        <w:tc>
          <w:tcPr>
            <w:tcW w:w="1573" w:type="dxa"/>
            <w:tcBorders>
              <w:top w:val="single" w:sz="8" w:space="0" w:color="000000"/>
              <w:left w:val="single" w:sz="8" w:space="0" w:color="000000"/>
              <w:bottom w:val="single" w:sz="8" w:space="0" w:color="000000"/>
              <w:right w:val="single" w:sz="8" w:space="0" w:color="000000"/>
            </w:tcBorders>
            <w:shd w:val="clear" w:color="000000" w:fill="B4C7E7"/>
            <w:vAlign w:val="center"/>
            <w:hideMark/>
          </w:tcPr>
          <w:p w14:paraId="7D078E9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Country</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25F73451"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2018</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179ED71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2019</w:t>
            </w:r>
          </w:p>
        </w:tc>
        <w:tc>
          <w:tcPr>
            <w:tcW w:w="2892" w:type="dxa"/>
            <w:gridSpan w:val="2"/>
            <w:tcBorders>
              <w:top w:val="single" w:sz="8" w:space="0" w:color="000000"/>
              <w:left w:val="nil"/>
              <w:bottom w:val="single" w:sz="8" w:space="0" w:color="000000"/>
              <w:right w:val="single" w:sz="8" w:space="0" w:color="000000"/>
            </w:tcBorders>
            <w:shd w:val="clear" w:color="000000" w:fill="B4C7E7"/>
            <w:vAlign w:val="center"/>
            <w:hideMark/>
          </w:tcPr>
          <w:p w14:paraId="43ADD0F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2020</w:t>
            </w:r>
          </w:p>
        </w:tc>
      </w:tr>
      <w:tr w:rsidR="00642F55" w:rsidRPr="00A135B5" w14:paraId="72FE817F" w14:textId="77777777" w:rsidTr="005B1169">
        <w:trPr>
          <w:trHeight w:val="582"/>
        </w:trPr>
        <w:tc>
          <w:tcPr>
            <w:tcW w:w="1573" w:type="dxa"/>
            <w:tcBorders>
              <w:top w:val="nil"/>
              <w:left w:val="single" w:sz="8" w:space="0" w:color="000000"/>
              <w:bottom w:val="nil"/>
              <w:right w:val="single" w:sz="8" w:space="0" w:color="000000"/>
            </w:tcBorders>
            <w:shd w:val="clear" w:color="000000" w:fill="B4C7E7"/>
            <w:vAlign w:val="center"/>
            <w:hideMark/>
          </w:tcPr>
          <w:p w14:paraId="06C6265B"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Export</w:t>
            </w:r>
          </w:p>
        </w:tc>
        <w:tc>
          <w:tcPr>
            <w:tcW w:w="1445" w:type="dxa"/>
            <w:tcBorders>
              <w:top w:val="nil"/>
              <w:left w:val="nil"/>
              <w:bottom w:val="nil"/>
              <w:right w:val="single" w:sz="8" w:space="0" w:color="000000"/>
            </w:tcBorders>
            <w:shd w:val="clear" w:color="000000" w:fill="B4C7E7"/>
            <w:vAlign w:val="center"/>
            <w:hideMark/>
          </w:tcPr>
          <w:p w14:paraId="7ABA290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52C4E5A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66AC330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772E862E"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c>
          <w:tcPr>
            <w:tcW w:w="1445" w:type="dxa"/>
            <w:tcBorders>
              <w:top w:val="nil"/>
              <w:left w:val="nil"/>
              <w:bottom w:val="nil"/>
              <w:right w:val="single" w:sz="8" w:space="0" w:color="000000"/>
            </w:tcBorders>
            <w:shd w:val="clear" w:color="000000" w:fill="B4C7E7"/>
            <w:vAlign w:val="center"/>
            <w:hideMark/>
          </w:tcPr>
          <w:p w14:paraId="4EDE8F7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Value</w:t>
            </w:r>
          </w:p>
        </w:tc>
        <w:tc>
          <w:tcPr>
            <w:tcW w:w="1447" w:type="dxa"/>
            <w:tcBorders>
              <w:top w:val="nil"/>
              <w:left w:val="nil"/>
              <w:bottom w:val="nil"/>
              <w:right w:val="single" w:sz="8" w:space="0" w:color="000000"/>
            </w:tcBorders>
            <w:shd w:val="clear" w:color="000000" w:fill="B4C7E7"/>
            <w:vAlign w:val="center"/>
            <w:hideMark/>
          </w:tcPr>
          <w:p w14:paraId="4B32B2B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Volume</w:t>
            </w:r>
          </w:p>
        </w:tc>
      </w:tr>
      <w:tr w:rsidR="00642F55" w:rsidRPr="00A135B5" w14:paraId="100B1909" w14:textId="77777777" w:rsidTr="005B1169">
        <w:trPr>
          <w:trHeight w:val="582"/>
        </w:trPr>
        <w:tc>
          <w:tcPr>
            <w:tcW w:w="157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8BAEAB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South Korea</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5CC030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531.18</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1E9D81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174.35</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1B71A6C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515.11</w:t>
            </w:r>
          </w:p>
        </w:tc>
        <w:tc>
          <w:tcPr>
            <w:tcW w:w="1447" w:type="dxa"/>
            <w:tcBorders>
              <w:top w:val="single" w:sz="4" w:space="0" w:color="auto"/>
              <w:left w:val="nil"/>
              <w:bottom w:val="single" w:sz="4" w:space="0" w:color="auto"/>
              <w:right w:val="single" w:sz="4" w:space="0" w:color="auto"/>
            </w:tcBorders>
            <w:shd w:val="clear" w:color="000000" w:fill="FFFFFF"/>
            <w:noWrap/>
            <w:vAlign w:val="center"/>
            <w:hideMark/>
          </w:tcPr>
          <w:p w14:paraId="72186E7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192.77</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2E53D3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508.36</w:t>
            </w:r>
          </w:p>
        </w:tc>
        <w:tc>
          <w:tcPr>
            <w:tcW w:w="1447" w:type="dxa"/>
            <w:tcBorders>
              <w:top w:val="single" w:sz="4" w:space="0" w:color="auto"/>
              <w:left w:val="nil"/>
              <w:bottom w:val="single" w:sz="4" w:space="0" w:color="auto"/>
              <w:right w:val="single" w:sz="4" w:space="0" w:color="auto"/>
            </w:tcBorders>
            <w:shd w:val="clear" w:color="auto" w:fill="auto"/>
            <w:noWrap/>
            <w:vAlign w:val="center"/>
            <w:hideMark/>
          </w:tcPr>
          <w:p w14:paraId="60D96BD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206.53</w:t>
            </w:r>
          </w:p>
        </w:tc>
      </w:tr>
      <w:tr w:rsidR="00642F55" w:rsidRPr="00A135B5" w14:paraId="431F91D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4CC2066"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Germany</w:t>
            </w:r>
          </w:p>
        </w:tc>
        <w:tc>
          <w:tcPr>
            <w:tcW w:w="1445" w:type="dxa"/>
            <w:tcBorders>
              <w:top w:val="nil"/>
              <w:left w:val="nil"/>
              <w:bottom w:val="single" w:sz="4" w:space="0" w:color="auto"/>
              <w:right w:val="single" w:sz="4" w:space="0" w:color="auto"/>
            </w:tcBorders>
            <w:shd w:val="clear" w:color="auto" w:fill="auto"/>
            <w:noWrap/>
            <w:vAlign w:val="center"/>
            <w:hideMark/>
          </w:tcPr>
          <w:p w14:paraId="7603B06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709.79</w:t>
            </w:r>
          </w:p>
        </w:tc>
        <w:tc>
          <w:tcPr>
            <w:tcW w:w="1447" w:type="dxa"/>
            <w:tcBorders>
              <w:top w:val="nil"/>
              <w:left w:val="nil"/>
              <w:bottom w:val="single" w:sz="4" w:space="0" w:color="auto"/>
              <w:right w:val="single" w:sz="4" w:space="0" w:color="auto"/>
            </w:tcBorders>
            <w:shd w:val="clear" w:color="000000" w:fill="FFFFFF"/>
            <w:noWrap/>
            <w:vAlign w:val="center"/>
            <w:hideMark/>
          </w:tcPr>
          <w:p w14:paraId="06929CD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170.67</w:t>
            </w:r>
          </w:p>
        </w:tc>
        <w:tc>
          <w:tcPr>
            <w:tcW w:w="1445" w:type="dxa"/>
            <w:tcBorders>
              <w:top w:val="nil"/>
              <w:left w:val="nil"/>
              <w:bottom w:val="single" w:sz="4" w:space="0" w:color="auto"/>
              <w:right w:val="single" w:sz="4" w:space="0" w:color="auto"/>
            </w:tcBorders>
            <w:shd w:val="clear" w:color="auto" w:fill="auto"/>
            <w:noWrap/>
            <w:vAlign w:val="center"/>
            <w:hideMark/>
          </w:tcPr>
          <w:p w14:paraId="419678C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646.04</w:t>
            </w:r>
          </w:p>
        </w:tc>
        <w:tc>
          <w:tcPr>
            <w:tcW w:w="1447" w:type="dxa"/>
            <w:tcBorders>
              <w:top w:val="nil"/>
              <w:left w:val="nil"/>
              <w:bottom w:val="single" w:sz="4" w:space="0" w:color="auto"/>
              <w:right w:val="single" w:sz="4" w:space="0" w:color="auto"/>
            </w:tcBorders>
            <w:shd w:val="clear" w:color="000000" w:fill="FFFFFF"/>
            <w:noWrap/>
            <w:vAlign w:val="center"/>
            <w:hideMark/>
          </w:tcPr>
          <w:p w14:paraId="44A36FD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161.96</w:t>
            </w:r>
          </w:p>
        </w:tc>
        <w:tc>
          <w:tcPr>
            <w:tcW w:w="1445" w:type="dxa"/>
            <w:tcBorders>
              <w:top w:val="nil"/>
              <w:left w:val="nil"/>
              <w:bottom w:val="single" w:sz="4" w:space="0" w:color="auto"/>
              <w:right w:val="single" w:sz="4" w:space="0" w:color="auto"/>
            </w:tcBorders>
            <w:shd w:val="clear" w:color="auto" w:fill="auto"/>
            <w:noWrap/>
            <w:vAlign w:val="center"/>
            <w:hideMark/>
          </w:tcPr>
          <w:p w14:paraId="4D072C6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599.19</w:t>
            </w:r>
          </w:p>
        </w:tc>
        <w:tc>
          <w:tcPr>
            <w:tcW w:w="1447" w:type="dxa"/>
            <w:tcBorders>
              <w:top w:val="nil"/>
              <w:left w:val="nil"/>
              <w:bottom w:val="single" w:sz="4" w:space="0" w:color="auto"/>
              <w:right w:val="single" w:sz="4" w:space="0" w:color="auto"/>
            </w:tcBorders>
            <w:shd w:val="clear" w:color="auto" w:fill="auto"/>
            <w:noWrap/>
            <w:vAlign w:val="center"/>
            <w:hideMark/>
          </w:tcPr>
          <w:p w14:paraId="273F515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161.67</w:t>
            </w:r>
          </w:p>
        </w:tc>
      </w:tr>
      <w:tr w:rsidR="00642F55" w:rsidRPr="00A135B5" w14:paraId="13B3EE7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2A4018"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Taiwan</w:t>
            </w:r>
          </w:p>
        </w:tc>
        <w:tc>
          <w:tcPr>
            <w:tcW w:w="1445" w:type="dxa"/>
            <w:tcBorders>
              <w:top w:val="nil"/>
              <w:left w:val="nil"/>
              <w:bottom w:val="single" w:sz="4" w:space="0" w:color="auto"/>
              <w:right w:val="single" w:sz="4" w:space="0" w:color="auto"/>
            </w:tcBorders>
            <w:shd w:val="clear" w:color="auto" w:fill="auto"/>
            <w:noWrap/>
            <w:vAlign w:val="center"/>
            <w:hideMark/>
          </w:tcPr>
          <w:p w14:paraId="48E99689"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406.23</w:t>
            </w:r>
          </w:p>
        </w:tc>
        <w:tc>
          <w:tcPr>
            <w:tcW w:w="1447" w:type="dxa"/>
            <w:tcBorders>
              <w:top w:val="nil"/>
              <w:left w:val="nil"/>
              <w:bottom w:val="single" w:sz="4" w:space="0" w:color="auto"/>
              <w:right w:val="single" w:sz="4" w:space="0" w:color="auto"/>
            </w:tcBorders>
            <w:shd w:val="clear" w:color="000000" w:fill="FFFFFF"/>
            <w:noWrap/>
            <w:vAlign w:val="center"/>
            <w:hideMark/>
          </w:tcPr>
          <w:p w14:paraId="4440D9F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131.75</w:t>
            </w:r>
          </w:p>
        </w:tc>
        <w:tc>
          <w:tcPr>
            <w:tcW w:w="1445" w:type="dxa"/>
            <w:tcBorders>
              <w:top w:val="nil"/>
              <w:left w:val="nil"/>
              <w:bottom w:val="single" w:sz="4" w:space="0" w:color="auto"/>
              <w:right w:val="single" w:sz="4" w:space="0" w:color="auto"/>
            </w:tcBorders>
            <w:shd w:val="clear" w:color="auto" w:fill="auto"/>
            <w:noWrap/>
            <w:vAlign w:val="center"/>
            <w:hideMark/>
          </w:tcPr>
          <w:p w14:paraId="06F79F0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395.48</w:t>
            </w:r>
          </w:p>
        </w:tc>
        <w:tc>
          <w:tcPr>
            <w:tcW w:w="1447" w:type="dxa"/>
            <w:tcBorders>
              <w:top w:val="nil"/>
              <w:left w:val="nil"/>
              <w:bottom w:val="single" w:sz="4" w:space="0" w:color="auto"/>
              <w:right w:val="single" w:sz="4" w:space="0" w:color="auto"/>
            </w:tcBorders>
            <w:shd w:val="clear" w:color="000000" w:fill="FFFFFF"/>
            <w:noWrap/>
            <w:vAlign w:val="center"/>
            <w:hideMark/>
          </w:tcPr>
          <w:p w14:paraId="649D448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145.36</w:t>
            </w:r>
          </w:p>
        </w:tc>
        <w:tc>
          <w:tcPr>
            <w:tcW w:w="1445" w:type="dxa"/>
            <w:tcBorders>
              <w:top w:val="nil"/>
              <w:left w:val="nil"/>
              <w:bottom w:val="single" w:sz="4" w:space="0" w:color="auto"/>
              <w:right w:val="single" w:sz="4" w:space="0" w:color="auto"/>
            </w:tcBorders>
            <w:shd w:val="clear" w:color="auto" w:fill="auto"/>
            <w:noWrap/>
            <w:vAlign w:val="center"/>
            <w:hideMark/>
          </w:tcPr>
          <w:p w14:paraId="005BFA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408.98</w:t>
            </w:r>
          </w:p>
        </w:tc>
        <w:tc>
          <w:tcPr>
            <w:tcW w:w="1447" w:type="dxa"/>
            <w:tcBorders>
              <w:top w:val="nil"/>
              <w:left w:val="nil"/>
              <w:bottom w:val="single" w:sz="4" w:space="0" w:color="auto"/>
              <w:right w:val="single" w:sz="4" w:space="0" w:color="auto"/>
            </w:tcBorders>
            <w:shd w:val="clear" w:color="auto" w:fill="auto"/>
            <w:noWrap/>
            <w:vAlign w:val="center"/>
            <w:hideMark/>
          </w:tcPr>
          <w:p w14:paraId="63A3886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153.53</w:t>
            </w:r>
          </w:p>
        </w:tc>
      </w:tr>
      <w:tr w:rsidR="00642F55" w:rsidRPr="00A135B5" w14:paraId="0ADA00B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8CF6147"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USA</w:t>
            </w:r>
          </w:p>
        </w:tc>
        <w:tc>
          <w:tcPr>
            <w:tcW w:w="1445" w:type="dxa"/>
            <w:tcBorders>
              <w:top w:val="nil"/>
              <w:left w:val="nil"/>
              <w:bottom w:val="single" w:sz="4" w:space="0" w:color="auto"/>
              <w:right w:val="single" w:sz="4" w:space="0" w:color="auto"/>
            </w:tcBorders>
            <w:shd w:val="clear" w:color="auto" w:fill="auto"/>
            <w:noWrap/>
            <w:vAlign w:val="center"/>
            <w:hideMark/>
          </w:tcPr>
          <w:p w14:paraId="46D3E72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414.40</w:t>
            </w:r>
          </w:p>
        </w:tc>
        <w:tc>
          <w:tcPr>
            <w:tcW w:w="1447" w:type="dxa"/>
            <w:tcBorders>
              <w:top w:val="nil"/>
              <w:left w:val="nil"/>
              <w:bottom w:val="single" w:sz="4" w:space="0" w:color="auto"/>
              <w:right w:val="single" w:sz="4" w:space="0" w:color="auto"/>
            </w:tcBorders>
            <w:shd w:val="clear" w:color="000000" w:fill="FFFFFF"/>
            <w:noWrap/>
            <w:vAlign w:val="center"/>
            <w:hideMark/>
          </w:tcPr>
          <w:p w14:paraId="4A571DC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95.21</w:t>
            </w:r>
          </w:p>
        </w:tc>
        <w:tc>
          <w:tcPr>
            <w:tcW w:w="1445" w:type="dxa"/>
            <w:tcBorders>
              <w:top w:val="nil"/>
              <w:left w:val="nil"/>
              <w:bottom w:val="single" w:sz="4" w:space="0" w:color="auto"/>
              <w:right w:val="single" w:sz="4" w:space="0" w:color="auto"/>
            </w:tcBorders>
            <w:shd w:val="clear" w:color="auto" w:fill="auto"/>
            <w:noWrap/>
            <w:vAlign w:val="center"/>
            <w:hideMark/>
          </w:tcPr>
          <w:p w14:paraId="0B1E42F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445.60</w:t>
            </w:r>
          </w:p>
        </w:tc>
        <w:tc>
          <w:tcPr>
            <w:tcW w:w="1447" w:type="dxa"/>
            <w:tcBorders>
              <w:top w:val="nil"/>
              <w:left w:val="nil"/>
              <w:bottom w:val="single" w:sz="4" w:space="0" w:color="auto"/>
              <w:right w:val="single" w:sz="4" w:space="0" w:color="auto"/>
            </w:tcBorders>
            <w:shd w:val="clear" w:color="000000" w:fill="FFFFFF"/>
            <w:noWrap/>
            <w:vAlign w:val="center"/>
            <w:hideMark/>
          </w:tcPr>
          <w:p w14:paraId="22FCF3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123.36</w:t>
            </w:r>
          </w:p>
        </w:tc>
        <w:tc>
          <w:tcPr>
            <w:tcW w:w="1445" w:type="dxa"/>
            <w:tcBorders>
              <w:top w:val="nil"/>
              <w:left w:val="nil"/>
              <w:bottom w:val="single" w:sz="4" w:space="0" w:color="auto"/>
              <w:right w:val="single" w:sz="4" w:space="0" w:color="auto"/>
            </w:tcBorders>
            <w:shd w:val="clear" w:color="auto" w:fill="auto"/>
            <w:noWrap/>
            <w:vAlign w:val="center"/>
            <w:hideMark/>
          </w:tcPr>
          <w:p w14:paraId="5D06E45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413.17</w:t>
            </w:r>
          </w:p>
        </w:tc>
        <w:tc>
          <w:tcPr>
            <w:tcW w:w="1447" w:type="dxa"/>
            <w:tcBorders>
              <w:top w:val="nil"/>
              <w:left w:val="nil"/>
              <w:bottom w:val="single" w:sz="4" w:space="0" w:color="auto"/>
              <w:right w:val="single" w:sz="4" w:space="0" w:color="auto"/>
            </w:tcBorders>
            <w:shd w:val="clear" w:color="auto" w:fill="auto"/>
            <w:noWrap/>
            <w:vAlign w:val="center"/>
            <w:hideMark/>
          </w:tcPr>
          <w:p w14:paraId="6C72CAC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105.89</w:t>
            </w:r>
          </w:p>
        </w:tc>
      </w:tr>
      <w:tr w:rsidR="00642F55" w:rsidRPr="00A135B5" w14:paraId="4298815D"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85A772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Netherlands</w:t>
            </w:r>
          </w:p>
        </w:tc>
        <w:tc>
          <w:tcPr>
            <w:tcW w:w="1445" w:type="dxa"/>
            <w:tcBorders>
              <w:top w:val="nil"/>
              <w:left w:val="nil"/>
              <w:bottom w:val="single" w:sz="4" w:space="0" w:color="auto"/>
              <w:right w:val="single" w:sz="4" w:space="0" w:color="auto"/>
            </w:tcBorders>
            <w:shd w:val="clear" w:color="auto" w:fill="auto"/>
            <w:noWrap/>
            <w:vAlign w:val="center"/>
            <w:hideMark/>
          </w:tcPr>
          <w:p w14:paraId="719AB523"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225.08</w:t>
            </w:r>
          </w:p>
        </w:tc>
        <w:tc>
          <w:tcPr>
            <w:tcW w:w="1447" w:type="dxa"/>
            <w:tcBorders>
              <w:top w:val="nil"/>
              <w:left w:val="nil"/>
              <w:bottom w:val="single" w:sz="4" w:space="0" w:color="auto"/>
              <w:right w:val="single" w:sz="4" w:space="0" w:color="auto"/>
            </w:tcBorders>
            <w:shd w:val="clear" w:color="000000" w:fill="FFFFFF"/>
            <w:noWrap/>
            <w:vAlign w:val="center"/>
            <w:hideMark/>
          </w:tcPr>
          <w:p w14:paraId="5723FDF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79.40</w:t>
            </w:r>
          </w:p>
        </w:tc>
        <w:tc>
          <w:tcPr>
            <w:tcW w:w="1445" w:type="dxa"/>
            <w:tcBorders>
              <w:top w:val="nil"/>
              <w:left w:val="nil"/>
              <w:bottom w:val="single" w:sz="4" w:space="0" w:color="auto"/>
              <w:right w:val="single" w:sz="4" w:space="0" w:color="auto"/>
            </w:tcBorders>
            <w:shd w:val="clear" w:color="auto" w:fill="auto"/>
            <w:noWrap/>
            <w:vAlign w:val="center"/>
            <w:hideMark/>
          </w:tcPr>
          <w:p w14:paraId="1AD2EF7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210.66</w:t>
            </w:r>
          </w:p>
        </w:tc>
        <w:tc>
          <w:tcPr>
            <w:tcW w:w="1447" w:type="dxa"/>
            <w:tcBorders>
              <w:top w:val="nil"/>
              <w:left w:val="nil"/>
              <w:bottom w:val="single" w:sz="4" w:space="0" w:color="auto"/>
              <w:right w:val="single" w:sz="4" w:space="0" w:color="auto"/>
            </w:tcBorders>
            <w:shd w:val="clear" w:color="000000" w:fill="FFFFFF"/>
            <w:noWrap/>
            <w:vAlign w:val="center"/>
            <w:hideMark/>
          </w:tcPr>
          <w:p w14:paraId="293A1A1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79.99</w:t>
            </w:r>
          </w:p>
        </w:tc>
        <w:tc>
          <w:tcPr>
            <w:tcW w:w="1445" w:type="dxa"/>
            <w:tcBorders>
              <w:top w:val="nil"/>
              <w:left w:val="nil"/>
              <w:bottom w:val="single" w:sz="4" w:space="0" w:color="auto"/>
              <w:right w:val="single" w:sz="4" w:space="0" w:color="auto"/>
            </w:tcBorders>
            <w:shd w:val="clear" w:color="auto" w:fill="auto"/>
            <w:noWrap/>
            <w:vAlign w:val="center"/>
            <w:hideMark/>
          </w:tcPr>
          <w:p w14:paraId="350817C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210.31</w:t>
            </w:r>
          </w:p>
        </w:tc>
        <w:tc>
          <w:tcPr>
            <w:tcW w:w="1447" w:type="dxa"/>
            <w:tcBorders>
              <w:top w:val="nil"/>
              <w:left w:val="nil"/>
              <w:bottom w:val="single" w:sz="4" w:space="0" w:color="auto"/>
              <w:right w:val="single" w:sz="4" w:space="0" w:color="auto"/>
            </w:tcBorders>
            <w:shd w:val="clear" w:color="auto" w:fill="auto"/>
            <w:noWrap/>
            <w:vAlign w:val="center"/>
            <w:hideMark/>
          </w:tcPr>
          <w:p w14:paraId="12863B2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74.36</w:t>
            </w:r>
          </w:p>
        </w:tc>
      </w:tr>
      <w:tr w:rsidR="00642F55" w:rsidRPr="00A135B5" w14:paraId="0E53D999"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6FA7B515"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Thailand</w:t>
            </w:r>
          </w:p>
        </w:tc>
        <w:tc>
          <w:tcPr>
            <w:tcW w:w="1445" w:type="dxa"/>
            <w:tcBorders>
              <w:top w:val="nil"/>
              <w:left w:val="nil"/>
              <w:bottom w:val="single" w:sz="4" w:space="0" w:color="auto"/>
              <w:right w:val="single" w:sz="4" w:space="0" w:color="auto"/>
            </w:tcBorders>
            <w:shd w:val="clear" w:color="auto" w:fill="auto"/>
            <w:noWrap/>
            <w:vAlign w:val="center"/>
            <w:hideMark/>
          </w:tcPr>
          <w:p w14:paraId="0FDAE0D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110.80</w:t>
            </w:r>
          </w:p>
        </w:tc>
        <w:tc>
          <w:tcPr>
            <w:tcW w:w="1447" w:type="dxa"/>
            <w:tcBorders>
              <w:top w:val="nil"/>
              <w:left w:val="nil"/>
              <w:bottom w:val="single" w:sz="4" w:space="0" w:color="auto"/>
              <w:right w:val="single" w:sz="4" w:space="0" w:color="auto"/>
            </w:tcBorders>
            <w:shd w:val="clear" w:color="000000" w:fill="FFFFFF"/>
            <w:noWrap/>
            <w:vAlign w:val="center"/>
            <w:hideMark/>
          </w:tcPr>
          <w:p w14:paraId="5AF0557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34.13</w:t>
            </w:r>
          </w:p>
        </w:tc>
        <w:tc>
          <w:tcPr>
            <w:tcW w:w="1445" w:type="dxa"/>
            <w:tcBorders>
              <w:top w:val="nil"/>
              <w:left w:val="nil"/>
              <w:bottom w:val="single" w:sz="4" w:space="0" w:color="auto"/>
              <w:right w:val="single" w:sz="4" w:space="0" w:color="auto"/>
            </w:tcBorders>
            <w:shd w:val="clear" w:color="auto" w:fill="auto"/>
            <w:noWrap/>
            <w:vAlign w:val="center"/>
            <w:hideMark/>
          </w:tcPr>
          <w:p w14:paraId="510BD3B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105.40</w:t>
            </w:r>
          </w:p>
        </w:tc>
        <w:tc>
          <w:tcPr>
            <w:tcW w:w="1447" w:type="dxa"/>
            <w:tcBorders>
              <w:top w:val="nil"/>
              <w:left w:val="nil"/>
              <w:bottom w:val="single" w:sz="4" w:space="0" w:color="auto"/>
              <w:right w:val="single" w:sz="4" w:space="0" w:color="auto"/>
            </w:tcBorders>
            <w:shd w:val="clear" w:color="000000" w:fill="FFFFFF"/>
            <w:noWrap/>
            <w:vAlign w:val="center"/>
            <w:hideMark/>
          </w:tcPr>
          <w:p w14:paraId="4DC67F6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35.19</w:t>
            </w:r>
          </w:p>
        </w:tc>
        <w:tc>
          <w:tcPr>
            <w:tcW w:w="1445" w:type="dxa"/>
            <w:tcBorders>
              <w:top w:val="nil"/>
              <w:left w:val="nil"/>
              <w:bottom w:val="single" w:sz="4" w:space="0" w:color="auto"/>
              <w:right w:val="single" w:sz="4" w:space="0" w:color="auto"/>
            </w:tcBorders>
            <w:shd w:val="clear" w:color="auto" w:fill="auto"/>
            <w:noWrap/>
            <w:vAlign w:val="center"/>
            <w:hideMark/>
          </w:tcPr>
          <w:p w14:paraId="5313784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104.84</w:t>
            </w:r>
          </w:p>
        </w:tc>
        <w:tc>
          <w:tcPr>
            <w:tcW w:w="1447" w:type="dxa"/>
            <w:tcBorders>
              <w:top w:val="nil"/>
              <w:left w:val="nil"/>
              <w:bottom w:val="single" w:sz="4" w:space="0" w:color="auto"/>
              <w:right w:val="single" w:sz="4" w:space="0" w:color="auto"/>
            </w:tcBorders>
            <w:shd w:val="clear" w:color="auto" w:fill="auto"/>
            <w:noWrap/>
            <w:vAlign w:val="center"/>
            <w:hideMark/>
          </w:tcPr>
          <w:p w14:paraId="2CFA030D"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38.01</w:t>
            </w:r>
          </w:p>
        </w:tc>
      </w:tr>
      <w:tr w:rsidR="00642F55" w:rsidRPr="00A135B5" w14:paraId="1D9AFEE1" w14:textId="77777777" w:rsidTr="005B1169">
        <w:trPr>
          <w:trHeight w:val="665"/>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41CF8E2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Czech Republic</w:t>
            </w:r>
          </w:p>
        </w:tc>
        <w:tc>
          <w:tcPr>
            <w:tcW w:w="1445" w:type="dxa"/>
            <w:tcBorders>
              <w:top w:val="nil"/>
              <w:left w:val="nil"/>
              <w:bottom w:val="single" w:sz="4" w:space="0" w:color="auto"/>
              <w:right w:val="single" w:sz="4" w:space="0" w:color="auto"/>
            </w:tcBorders>
            <w:shd w:val="clear" w:color="auto" w:fill="auto"/>
            <w:noWrap/>
            <w:vAlign w:val="center"/>
            <w:hideMark/>
          </w:tcPr>
          <w:p w14:paraId="528E857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96.63</w:t>
            </w:r>
          </w:p>
        </w:tc>
        <w:tc>
          <w:tcPr>
            <w:tcW w:w="1447" w:type="dxa"/>
            <w:tcBorders>
              <w:top w:val="nil"/>
              <w:left w:val="nil"/>
              <w:bottom w:val="single" w:sz="4" w:space="0" w:color="auto"/>
              <w:right w:val="single" w:sz="4" w:space="0" w:color="auto"/>
            </w:tcBorders>
            <w:shd w:val="clear" w:color="000000" w:fill="FFFFFF"/>
            <w:noWrap/>
            <w:vAlign w:val="center"/>
            <w:hideMark/>
          </w:tcPr>
          <w:p w14:paraId="40A382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32.77</w:t>
            </w:r>
          </w:p>
        </w:tc>
        <w:tc>
          <w:tcPr>
            <w:tcW w:w="1445" w:type="dxa"/>
            <w:tcBorders>
              <w:top w:val="nil"/>
              <w:left w:val="nil"/>
              <w:bottom w:val="single" w:sz="4" w:space="0" w:color="auto"/>
              <w:right w:val="single" w:sz="4" w:space="0" w:color="auto"/>
            </w:tcBorders>
            <w:shd w:val="clear" w:color="auto" w:fill="auto"/>
            <w:noWrap/>
            <w:vAlign w:val="center"/>
            <w:hideMark/>
          </w:tcPr>
          <w:p w14:paraId="5BD023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86.29</w:t>
            </w:r>
          </w:p>
        </w:tc>
        <w:tc>
          <w:tcPr>
            <w:tcW w:w="1447" w:type="dxa"/>
            <w:tcBorders>
              <w:top w:val="nil"/>
              <w:left w:val="nil"/>
              <w:bottom w:val="single" w:sz="4" w:space="0" w:color="auto"/>
              <w:right w:val="single" w:sz="4" w:space="0" w:color="auto"/>
            </w:tcBorders>
            <w:shd w:val="clear" w:color="000000" w:fill="FFFFFF"/>
            <w:noWrap/>
            <w:vAlign w:val="center"/>
            <w:hideMark/>
          </w:tcPr>
          <w:p w14:paraId="5AE29EC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33.90</w:t>
            </w:r>
          </w:p>
        </w:tc>
        <w:tc>
          <w:tcPr>
            <w:tcW w:w="1445" w:type="dxa"/>
            <w:tcBorders>
              <w:top w:val="nil"/>
              <w:left w:val="nil"/>
              <w:bottom w:val="single" w:sz="4" w:space="0" w:color="auto"/>
              <w:right w:val="single" w:sz="4" w:space="0" w:color="auto"/>
            </w:tcBorders>
            <w:shd w:val="clear" w:color="auto" w:fill="auto"/>
            <w:noWrap/>
            <w:vAlign w:val="center"/>
            <w:hideMark/>
          </w:tcPr>
          <w:p w14:paraId="42F16CC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79.73</w:t>
            </w:r>
          </w:p>
        </w:tc>
        <w:tc>
          <w:tcPr>
            <w:tcW w:w="1447" w:type="dxa"/>
            <w:tcBorders>
              <w:top w:val="nil"/>
              <w:left w:val="nil"/>
              <w:bottom w:val="single" w:sz="4" w:space="0" w:color="auto"/>
              <w:right w:val="single" w:sz="4" w:space="0" w:color="auto"/>
            </w:tcBorders>
            <w:shd w:val="clear" w:color="auto" w:fill="auto"/>
            <w:noWrap/>
            <w:vAlign w:val="center"/>
            <w:hideMark/>
          </w:tcPr>
          <w:p w14:paraId="42E67172"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34.00</w:t>
            </w:r>
          </w:p>
        </w:tc>
      </w:tr>
      <w:tr w:rsidR="00642F55" w:rsidRPr="00A135B5" w14:paraId="37A6AC3A"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5E30B6C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China</w:t>
            </w:r>
          </w:p>
        </w:tc>
        <w:tc>
          <w:tcPr>
            <w:tcW w:w="1445" w:type="dxa"/>
            <w:tcBorders>
              <w:top w:val="nil"/>
              <w:left w:val="nil"/>
              <w:bottom w:val="single" w:sz="4" w:space="0" w:color="auto"/>
              <w:right w:val="single" w:sz="4" w:space="0" w:color="auto"/>
            </w:tcBorders>
            <w:shd w:val="clear" w:color="auto" w:fill="auto"/>
            <w:noWrap/>
            <w:vAlign w:val="center"/>
            <w:hideMark/>
          </w:tcPr>
          <w:p w14:paraId="0DE0131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108.68</w:t>
            </w:r>
          </w:p>
        </w:tc>
        <w:tc>
          <w:tcPr>
            <w:tcW w:w="1447" w:type="dxa"/>
            <w:tcBorders>
              <w:top w:val="nil"/>
              <w:left w:val="nil"/>
              <w:bottom w:val="single" w:sz="4" w:space="0" w:color="auto"/>
              <w:right w:val="single" w:sz="4" w:space="0" w:color="auto"/>
            </w:tcBorders>
            <w:shd w:val="clear" w:color="000000" w:fill="FFFFFF"/>
            <w:noWrap/>
            <w:vAlign w:val="center"/>
            <w:hideMark/>
          </w:tcPr>
          <w:p w14:paraId="6848E7F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34.66</w:t>
            </w:r>
          </w:p>
        </w:tc>
        <w:tc>
          <w:tcPr>
            <w:tcW w:w="1445" w:type="dxa"/>
            <w:tcBorders>
              <w:top w:val="nil"/>
              <w:left w:val="nil"/>
              <w:bottom w:val="single" w:sz="4" w:space="0" w:color="auto"/>
              <w:right w:val="single" w:sz="4" w:space="0" w:color="auto"/>
            </w:tcBorders>
            <w:shd w:val="clear" w:color="auto" w:fill="auto"/>
            <w:noWrap/>
            <w:vAlign w:val="center"/>
            <w:hideMark/>
          </w:tcPr>
          <w:p w14:paraId="4FF7D8A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83.56</w:t>
            </w:r>
          </w:p>
        </w:tc>
        <w:tc>
          <w:tcPr>
            <w:tcW w:w="1447" w:type="dxa"/>
            <w:tcBorders>
              <w:top w:val="nil"/>
              <w:left w:val="nil"/>
              <w:bottom w:val="single" w:sz="4" w:space="0" w:color="auto"/>
              <w:right w:val="single" w:sz="4" w:space="0" w:color="auto"/>
            </w:tcBorders>
            <w:shd w:val="clear" w:color="000000" w:fill="FFFFFF"/>
            <w:noWrap/>
            <w:vAlign w:val="center"/>
            <w:hideMark/>
          </w:tcPr>
          <w:p w14:paraId="72405EE7"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28.88</w:t>
            </w:r>
          </w:p>
        </w:tc>
        <w:tc>
          <w:tcPr>
            <w:tcW w:w="1445" w:type="dxa"/>
            <w:tcBorders>
              <w:top w:val="nil"/>
              <w:left w:val="nil"/>
              <w:bottom w:val="single" w:sz="4" w:space="0" w:color="auto"/>
              <w:right w:val="single" w:sz="4" w:space="0" w:color="auto"/>
            </w:tcBorders>
            <w:shd w:val="clear" w:color="auto" w:fill="auto"/>
            <w:noWrap/>
            <w:vAlign w:val="center"/>
            <w:hideMark/>
          </w:tcPr>
          <w:p w14:paraId="2A85C000"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78.38</w:t>
            </w:r>
          </w:p>
        </w:tc>
        <w:tc>
          <w:tcPr>
            <w:tcW w:w="1447" w:type="dxa"/>
            <w:tcBorders>
              <w:top w:val="nil"/>
              <w:left w:val="nil"/>
              <w:bottom w:val="single" w:sz="4" w:space="0" w:color="auto"/>
              <w:right w:val="single" w:sz="4" w:space="0" w:color="auto"/>
            </w:tcBorders>
            <w:shd w:val="clear" w:color="auto" w:fill="auto"/>
            <w:noWrap/>
            <w:vAlign w:val="center"/>
            <w:hideMark/>
          </w:tcPr>
          <w:p w14:paraId="6823920B"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28.31</w:t>
            </w:r>
          </w:p>
        </w:tc>
      </w:tr>
      <w:tr w:rsidR="00642F55" w:rsidRPr="00A135B5" w14:paraId="760A093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02A0D0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Switzerland</w:t>
            </w:r>
          </w:p>
        </w:tc>
        <w:tc>
          <w:tcPr>
            <w:tcW w:w="1445" w:type="dxa"/>
            <w:tcBorders>
              <w:top w:val="nil"/>
              <w:left w:val="nil"/>
              <w:bottom w:val="single" w:sz="4" w:space="0" w:color="auto"/>
              <w:right w:val="single" w:sz="4" w:space="0" w:color="auto"/>
            </w:tcBorders>
            <w:shd w:val="clear" w:color="auto" w:fill="auto"/>
            <w:noWrap/>
            <w:vAlign w:val="center"/>
            <w:hideMark/>
          </w:tcPr>
          <w:p w14:paraId="38439FB6"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207.28</w:t>
            </w:r>
          </w:p>
        </w:tc>
        <w:tc>
          <w:tcPr>
            <w:tcW w:w="1447" w:type="dxa"/>
            <w:tcBorders>
              <w:top w:val="nil"/>
              <w:left w:val="nil"/>
              <w:bottom w:val="single" w:sz="4" w:space="0" w:color="auto"/>
              <w:right w:val="single" w:sz="4" w:space="0" w:color="auto"/>
            </w:tcBorders>
            <w:shd w:val="clear" w:color="auto" w:fill="auto"/>
            <w:noWrap/>
            <w:vAlign w:val="center"/>
            <w:hideMark/>
          </w:tcPr>
          <w:p w14:paraId="1552E9D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37.91</w:t>
            </w:r>
          </w:p>
        </w:tc>
        <w:tc>
          <w:tcPr>
            <w:tcW w:w="1445" w:type="dxa"/>
            <w:tcBorders>
              <w:top w:val="nil"/>
              <w:left w:val="nil"/>
              <w:bottom w:val="single" w:sz="4" w:space="0" w:color="auto"/>
              <w:right w:val="single" w:sz="4" w:space="0" w:color="auto"/>
            </w:tcBorders>
            <w:shd w:val="clear" w:color="auto" w:fill="auto"/>
            <w:noWrap/>
            <w:vAlign w:val="center"/>
            <w:hideMark/>
          </w:tcPr>
          <w:p w14:paraId="28E216C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178.97</w:t>
            </w:r>
          </w:p>
        </w:tc>
        <w:tc>
          <w:tcPr>
            <w:tcW w:w="1447" w:type="dxa"/>
            <w:tcBorders>
              <w:top w:val="nil"/>
              <w:left w:val="nil"/>
              <w:bottom w:val="single" w:sz="4" w:space="0" w:color="auto"/>
              <w:right w:val="single" w:sz="4" w:space="0" w:color="auto"/>
            </w:tcBorders>
            <w:shd w:val="clear" w:color="000000" w:fill="FFFFFF"/>
            <w:noWrap/>
            <w:vAlign w:val="center"/>
            <w:hideMark/>
          </w:tcPr>
          <w:p w14:paraId="0490AE2F"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33.56</w:t>
            </w:r>
          </w:p>
        </w:tc>
        <w:tc>
          <w:tcPr>
            <w:tcW w:w="1445" w:type="dxa"/>
            <w:tcBorders>
              <w:top w:val="nil"/>
              <w:left w:val="nil"/>
              <w:bottom w:val="single" w:sz="4" w:space="0" w:color="auto"/>
              <w:right w:val="single" w:sz="4" w:space="0" w:color="auto"/>
            </w:tcBorders>
            <w:shd w:val="clear" w:color="auto" w:fill="auto"/>
            <w:noWrap/>
            <w:vAlign w:val="center"/>
            <w:hideMark/>
          </w:tcPr>
          <w:p w14:paraId="3D76E50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133.35</w:t>
            </w:r>
          </w:p>
        </w:tc>
        <w:tc>
          <w:tcPr>
            <w:tcW w:w="1447" w:type="dxa"/>
            <w:tcBorders>
              <w:top w:val="nil"/>
              <w:left w:val="nil"/>
              <w:bottom w:val="single" w:sz="4" w:space="0" w:color="auto"/>
              <w:right w:val="single" w:sz="4" w:space="0" w:color="auto"/>
            </w:tcBorders>
            <w:shd w:val="clear" w:color="auto" w:fill="auto"/>
            <w:noWrap/>
            <w:vAlign w:val="center"/>
            <w:hideMark/>
          </w:tcPr>
          <w:p w14:paraId="153D91AB" w14:textId="6A480882"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26.45</w:t>
            </w:r>
          </w:p>
        </w:tc>
      </w:tr>
      <w:tr w:rsidR="00642F55" w:rsidRPr="00A135B5" w14:paraId="0C3D7A76"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7A105061"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Japan</w:t>
            </w:r>
          </w:p>
        </w:tc>
        <w:tc>
          <w:tcPr>
            <w:tcW w:w="1445" w:type="dxa"/>
            <w:tcBorders>
              <w:top w:val="nil"/>
              <w:left w:val="nil"/>
              <w:bottom w:val="single" w:sz="4" w:space="0" w:color="auto"/>
              <w:right w:val="single" w:sz="4" w:space="0" w:color="auto"/>
            </w:tcBorders>
            <w:shd w:val="clear" w:color="auto" w:fill="auto"/>
            <w:noWrap/>
            <w:vAlign w:val="center"/>
            <w:hideMark/>
          </w:tcPr>
          <w:p w14:paraId="5EE88B81"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300.07</w:t>
            </w:r>
          </w:p>
        </w:tc>
        <w:tc>
          <w:tcPr>
            <w:tcW w:w="1447" w:type="dxa"/>
            <w:tcBorders>
              <w:top w:val="nil"/>
              <w:left w:val="nil"/>
              <w:bottom w:val="single" w:sz="4" w:space="0" w:color="auto"/>
              <w:right w:val="single" w:sz="4" w:space="0" w:color="auto"/>
            </w:tcBorders>
            <w:shd w:val="clear" w:color="auto" w:fill="auto"/>
            <w:noWrap/>
            <w:vAlign w:val="center"/>
            <w:hideMark/>
          </w:tcPr>
          <w:p w14:paraId="1A3CADDB" w14:textId="77777777" w:rsidR="00642F55" w:rsidRPr="00A135B5" w:rsidRDefault="00642F55" w:rsidP="005B1169">
            <w:pPr>
              <w:spacing w:after="0" w:line="240" w:lineRule="auto"/>
              <w:jc w:val="center"/>
              <w:rPr>
                <w:rFonts w:ascii="Verdana" w:eastAsia="Times New Roman" w:hAnsi="Verdana" w:cs="Calibri"/>
                <w:sz w:val="14"/>
                <w:szCs w:val="14"/>
                <w:lang w:eastAsia="en-IN"/>
              </w:rPr>
            </w:pPr>
            <w:r w:rsidRPr="00A135B5">
              <w:rPr>
                <w:rFonts w:ascii="Verdana" w:eastAsia="Times New Roman" w:hAnsi="Verdana" w:cs="Calibri"/>
                <w:sz w:val="14"/>
                <w:szCs w:val="14"/>
                <w:lang w:eastAsia="en-IN"/>
              </w:rPr>
              <w:t>29.64</w:t>
            </w:r>
          </w:p>
        </w:tc>
        <w:tc>
          <w:tcPr>
            <w:tcW w:w="1445" w:type="dxa"/>
            <w:tcBorders>
              <w:top w:val="nil"/>
              <w:left w:val="nil"/>
              <w:bottom w:val="single" w:sz="4" w:space="0" w:color="auto"/>
              <w:right w:val="single" w:sz="4" w:space="0" w:color="auto"/>
            </w:tcBorders>
            <w:shd w:val="clear" w:color="auto" w:fill="auto"/>
            <w:noWrap/>
            <w:vAlign w:val="center"/>
            <w:hideMark/>
          </w:tcPr>
          <w:p w14:paraId="24E663CE"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288.44</w:t>
            </w:r>
          </w:p>
        </w:tc>
        <w:tc>
          <w:tcPr>
            <w:tcW w:w="1447" w:type="dxa"/>
            <w:tcBorders>
              <w:top w:val="nil"/>
              <w:left w:val="nil"/>
              <w:bottom w:val="single" w:sz="4" w:space="0" w:color="auto"/>
              <w:right w:val="single" w:sz="4" w:space="0" w:color="auto"/>
            </w:tcBorders>
            <w:shd w:val="clear" w:color="000000" w:fill="FFFFFF"/>
            <w:noWrap/>
            <w:vAlign w:val="center"/>
            <w:hideMark/>
          </w:tcPr>
          <w:p w14:paraId="358FA6F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26.68</w:t>
            </w:r>
          </w:p>
        </w:tc>
        <w:tc>
          <w:tcPr>
            <w:tcW w:w="1445" w:type="dxa"/>
            <w:tcBorders>
              <w:top w:val="nil"/>
              <w:left w:val="nil"/>
              <w:bottom w:val="single" w:sz="4" w:space="0" w:color="auto"/>
              <w:right w:val="single" w:sz="4" w:space="0" w:color="auto"/>
            </w:tcBorders>
            <w:shd w:val="clear" w:color="auto" w:fill="auto"/>
            <w:noWrap/>
            <w:vAlign w:val="center"/>
            <w:hideMark/>
          </w:tcPr>
          <w:p w14:paraId="6305E08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298.14</w:t>
            </w:r>
          </w:p>
        </w:tc>
        <w:tc>
          <w:tcPr>
            <w:tcW w:w="1447" w:type="dxa"/>
            <w:tcBorders>
              <w:top w:val="nil"/>
              <w:left w:val="nil"/>
              <w:bottom w:val="single" w:sz="4" w:space="0" w:color="auto"/>
              <w:right w:val="single" w:sz="4" w:space="0" w:color="auto"/>
            </w:tcBorders>
            <w:shd w:val="clear" w:color="auto" w:fill="auto"/>
            <w:noWrap/>
            <w:vAlign w:val="center"/>
            <w:hideMark/>
          </w:tcPr>
          <w:p w14:paraId="73833963" w14:textId="452010A1"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24.84</w:t>
            </w:r>
          </w:p>
        </w:tc>
      </w:tr>
      <w:tr w:rsidR="00642F55" w:rsidRPr="00A135B5" w14:paraId="120D2B13"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2D8FBF22"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Others</w:t>
            </w:r>
          </w:p>
        </w:tc>
        <w:tc>
          <w:tcPr>
            <w:tcW w:w="1445" w:type="dxa"/>
            <w:tcBorders>
              <w:top w:val="nil"/>
              <w:left w:val="nil"/>
              <w:bottom w:val="single" w:sz="4" w:space="0" w:color="auto"/>
              <w:right w:val="single" w:sz="4" w:space="0" w:color="auto"/>
            </w:tcBorders>
            <w:shd w:val="clear" w:color="auto" w:fill="auto"/>
            <w:noWrap/>
            <w:vAlign w:val="center"/>
            <w:hideMark/>
          </w:tcPr>
          <w:p w14:paraId="7EA45304"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667.44</w:t>
            </w:r>
          </w:p>
        </w:tc>
        <w:tc>
          <w:tcPr>
            <w:tcW w:w="1447" w:type="dxa"/>
            <w:tcBorders>
              <w:top w:val="nil"/>
              <w:left w:val="nil"/>
              <w:bottom w:val="single" w:sz="4" w:space="0" w:color="auto"/>
              <w:right w:val="single" w:sz="4" w:space="0" w:color="auto"/>
            </w:tcBorders>
            <w:shd w:val="clear" w:color="auto" w:fill="auto"/>
            <w:noWrap/>
            <w:vAlign w:val="center"/>
            <w:hideMark/>
          </w:tcPr>
          <w:p w14:paraId="0111AE3A"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263.15</w:t>
            </w:r>
          </w:p>
        </w:tc>
        <w:tc>
          <w:tcPr>
            <w:tcW w:w="1445" w:type="dxa"/>
            <w:tcBorders>
              <w:top w:val="nil"/>
              <w:left w:val="nil"/>
              <w:bottom w:val="single" w:sz="4" w:space="0" w:color="auto"/>
              <w:right w:val="single" w:sz="4" w:space="0" w:color="auto"/>
            </w:tcBorders>
            <w:shd w:val="clear" w:color="auto" w:fill="auto"/>
            <w:noWrap/>
            <w:vAlign w:val="center"/>
            <w:hideMark/>
          </w:tcPr>
          <w:p w14:paraId="1E559E98"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612.34</w:t>
            </w:r>
          </w:p>
        </w:tc>
        <w:tc>
          <w:tcPr>
            <w:tcW w:w="1447" w:type="dxa"/>
            <w:tcBorders>
              <w:top w:val="nil"/>
              <w:left w:val="nil"/>
              <w:bottom w:val="single" w:sz="4" w:space="0" w:color="auto"/>
              <w:right w:val="single" w:sz="4" w:space="0" w:color="auto"/>
            </w:tcBorders>
            <w:shd w:val="clear" w:color="auto" w:fill="auto"/>
            <w:noWrap/>
            <w:vAlign w:val="center"/>
            <w:hideMark/>
          </w:tcPr>
          <w:p w14:paraId="55B1F78C"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282.33</w:t>
            </w:r>
          </w:p>
        </w:tc>
        <w:tc>
          <w:tcPr>
            <w:tcW w:w="1445" w:type="dxa"/>
            <w:tcBorders>
              <w:top w:val="nil"/>
              <w:left w:val="nil"/>
              <w:bottom w:val="single" w:sz="4" w:space="0" w:color="auto"/>
              <w:right w:val="single" w:sz="4" w:space="0" w:color="auto"/>
            </w:tcBorders>
            <w:shd w:val="clear" w:color="auto" w:fill="auto"/>
            <w:noWrap/>
            <w:vAlign w:val="center"/>
            <w:hideMark/>
          </w:tcPr>
          <w:p w14:paraId="2772A265" w14:textId="77777777"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640.37</w:t>
            </w:r>
          </w:p>
        </w:tc>
        <w:tc>
          <w:tcPr>
            <w:tcW w:w="1447" w:type="dxa"/>
            <w:tcBorders>
              <w:top w:val="nil"/>
              <w:left w:val="nil"/>
              <w:bottom w:val="single" w:sz="4" w:space="0" w:color="auto"/>
              <w:right w:val="single" w:sz="4" w:space="0" w:color="auto"/>
            </w:tcBorders>
            <w:shd w:val="clear" w:color="auto" w:fill="auto"/>
            <w:noWrap/>
            <w:vAlign w:val="center"/>
            <w:hideMark/>
          </w:tcPr>
          <w:p w14:paraId="73CCC778" w14:textId="442E2F64" w:rsidR="00642F55" w:rsidRPr="00A135B5" w:rsidRDefault="00642F55" w:rsidP="005B1169">
            <w:pPr>
              <w:spacing w:after="0" w:line="240" w:lineRule="auto"/>
              <w:jc w:val="center"/>
              <w:rPr>
                <w:rFonts w:ascii="Verdana" w:eastAsia="Times New Roman" w:hAnsi="Verdana" w:cs="Calibri"/>
                <w:color w:val="000000"/>
                <w:sz w:val="14"/>
                <w:szCs w:val="14"/>
                <w:lang w:eastAsia="en-IN"/>
              </w:rPr>
            </w:pPr>
            <w:r w:rsidRPr="00A135B5">
              <w:rPr>
                <w:rFonts w:ascii="Verdana" w:eastAsia="Times New Roman" w:hAnsi="Verdana" w:cs="Calibri"/>
                <w:color w:val="000000"/>
                <w:sz w:val="14"/>
                <w:szCs w:val="14"/>
                <w:lang w:eastAsia="en-IN"/>
              </w:rPr>
              <w:t>255.17</w:t>
            </w:r>
          </w:p>
        </w:tc>
      </w:tr>
      <w:tr w:rsidR="00642F55" w:rsidRPr="00A135B5" w14:paraId="654A6EE4" w14:textId="77777777" w:rsidTr="005B1169">
        <w:trPr>
          <w:trHeight w:val="582"/>
        </w:trPr>
        <w:tc>
          <w:tcPr>
            <w:tcW w:w="1573" w:type="dxa"/>
            <w:tcBorders>
              <w:top w:val="nil"/>
              <w:left w:val="single" w:sz="4" w:space="0" w:color="auto"/>
              <w:bottom w:val="single" w:sz="4" w:space="0" w:color="auto"/>
              <w:right w:val="single" w:sz="4" w:space="0" w:color="auto"/>
            </w:tcBorders>
            <w:shd w:val="clear" w:color="000000" w:fill="FFFFFF"/>
            <w:vAlign w:val="center"/>
            <w:hideMark/>
          </w:tcPr>
          <w:p w14:paraId="1E3A41B6"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 xml:space="preserve">Total </w:t>
            </w:r>
          </w:p>
        </w:tc>
        <w:tc>
          <w:tcPr>
            <w:tcW w:w="1445" w:type="dxa"/>
            <w:tcBorders>
              <w:top w:val="nil"/>
              <w:left w:val="nil"/>
              <w:bottom w:val="single" w:sz="4" w:space="0" w:color="auto"/>
              <w:right w:val="single" w:sz="4" w:space="0" w:color="auto"/>
            </w:tcBorders>
            <w:shd w:val="clear" w:color="000000" w:fill="FFFFFF"/>
            <w:vAlign w:val="center"/>
            <w:hideMark/>
          </w:tcPr>
          <w:p w14:paraId="3BF7935F"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3777.59</w:t>
            </w:r>
          </w:p>
        </w:tc>
        <w:tc>
          <w:tcPr>
            <w:tcW w:w="1447" w:type="dxa"/>
            <w:tcBorders>
              <w:top w:val="nil"/>
              <w:left w:val="nil"/>
              <w:bottom w:val="single" w:sz="4" w:space="0" w:color="auto"/>
              <w:right w:val="single" w:sz="4" w:space="0" w:color="auto"/>
            </w:tcBorders>
            <w:shd w:val="clear" w:color="000000" w:fill="FFFFFF"/>
            <w:vAlign w:val="center"/>
            <w:hideMark/>
          </w:tcPr>
          <w:p w14:paraId="23DD7C74"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1083.63</w:t>
            </w:r>
          </w:p>
        </w:tc>
        <w:tc>
          <w:tcPr>
            <w:tcW w:w="1445" w:type="dxa"/>
            <w:tcBorders>
              <w:top w:val="nil"/>
              <w:left w:val="nil"/>
              <w:bottom w:val="single" w:sz="4" w:space="0" w:color="auto"/>
              <w:right w:val="single" w:sz="4" w:space="0" w:color="auto"/>
            </w:tcBorders>
            <w:shd w:val="clear" w:color="000000" w:fill="FFFFFF"/>
            <w:vAlign w:val="center"/>
            <w:hideMark/>
          </w:tcPr>
          <w:p w14:paraId="02FC38EC"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3567.88</w:t>
            </w:r>
          </w:p>
        </w:tc>
        <w:tc>
          <w:tcPr>
            <w:tcW w:w="1447" w:type="dxa"/>
            <w:tcBorders>
              <w:top w:val="nil"/>
              <w:left w:val="nil"/>
              <w:bottom w:val="single" w:sz="4" w:space="0" w:color="auto"/>
              <w:right w:val="single" w:sz="4" w:space="0" w:color="auto"/>
            </w:tcBorders>
            <w:shd w:val="clear" w:color="000000" w:fill="FFFFFF"/>
            <w:vAlign w:val="center"/>
            <w:hideMark/>
          </w:tcPr>
          <w:p w14:paraId="212073DA"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1143.98</w:t>
            </w:r>
          </w:p>
        </w:tc>
        <w:tc>
          <w:tcPr>
            <w:tcW w:w="1445" w:type="dxa"/>
            <w:tcBorders>
              <w:top w:val="nil"/>
              <w:left w:val="nil"/>
              <w:bottom w:val="single" w:sz="4" w:space="0" w:color="auto"/>
              <w:right w:val="single" w:sz="4" w:space="0" w:color="auto"/>
            </w:tcBorders>
            <w:shd w:val="clear" w:color="000000" w:fill="FFFFFF"/>
            <w:vAlign w:val="center"/>
            <w:hideMark/>
          </w:tcPr>
          <w:p w14:paraId="75093BED" w14:textId="77777777"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3474.82</w:t>
            </w:r>
          </w:p>
        </w:tc>
        <w:tc>
          <w:tcPr>
            <w:tcW w:w="1447" w:type="dxa"/>
            <w:tcBorders>
              <w:top w:val="nil"/>
              <w:left w:val="nil"/>
              <w:bottom w:val="single" w:sz="4" w:space="0" w:color="auto"/>
              <w:right w:val="single" w:sz="4" w:space="0" w:color="auto"/>
            </w:tcBorders>
            <w:shd w:val="clear" w:color="000000" w:fill="FFFFFF"/>
            <w:vAlign w:val="center"/>
            <w:hideMark/>
          </w:tcPr>
          <w:p w14:paraId="7E4CD9BF" w14:textId="017E9FCA" w:rsidR="00642F55" w:rsidRPr="00A135B5" w:rsidRDefault="00642F55" w:rsidP="005B1169">
            <w:pPr>
              <w:spacing w:after="0" w:line="240" w:lineRule="auto"/>
              <w:jc w:val="center"/>
              <w:rPr>
                <w:rFonts w:ascii="Verdana" w:eastAsia="Times New Roman" w:hAnsi="Verdana" w:cs="Calibri"/>
                <w:b/>
                <w:bCs/>
                <w:color w:val="000000"/>
                <w:sz w:val="14"/>
                <w:szCs w:val="14"/>
                <w:lang w:eastAsia="en-IN"/>
              </w:rPr>
            </w:pPr>
            <w:r w:rsidRPr="00A135B5">
              <w:rPr>
                <w:rFonts w:ascii="Verdana" w:eastAsia="Times New Roman" w:hAnsi="Verdana" w:cs="Calibri"/>
                <w:b/>
                <w:bCs/>
                <w:color w:val="000000"/>
                <w:sz w:val="14"/>
                <w:szCs w:val="14"/>
                <w:lang w:eastAsia="en-IN"/>
              </w:rPr>
              <w:t>1108.77</w:t>
            </w:r>
          </w:p>
        </w:tc>
      </w:tr>
    </w:tbl>
    <w:p w14:paraId="738D206E" w14:textId="71C4CB97" w:rsidR="00642F55" w:rsidRPr="005858C1" w:rsidRDefault="00E51A76" w:rsidP="00642F55">
      <w:pPr>
        <w:tabs>
          <w:tab w:val="left" w:pos="1290"/>
        </w:tabs>
        <w:rPr>
          <w:rFonts w:ascii="Verdana" w:eastAsia="Verdana" w:hAnsi="Verdana" w:cs="Verdana"/>
          <w:b/>
          <w:bCs/>
          <w:color w:val="0F0E0E"/>
          <w:kern w:val="24"/>
          <w:sz w:val="20"/>
          <w:szCs w:val="20"/>
          <w:lang w:val="en-US"/>
        </w:rPr>
      </w:pPr>
      <w:r>
        <w:rPr>
          <w:noProof/>
        </w:rPr>
        <mc:AlternateContent>
          <mc:Choice Requires="wps">
            <w:drawing>
              <wp:anchor distT="0" distB="0" distL="114300" distR="114300" simplePos="0" relativeHeight="252905472" behindDoc="0" locked="0" layoutInCell="1" allowOverlap="1" wp14:anchorId="2F6F0BD7" wp14:editId="259F3D74">
                <wp:simplePos x="0" y="0"/>
                <wp:positionH relativeFrom="column">
                  <wp:posOffset>4490720</wp:posOffset>
                </wp:positionH>
                <wp:positionV relativeFrom="paragraph">
                  <wp:posOffset>5422265</wp:posOffset>
                </wp:positionV>
                <wp:extent cx="2026285" cy="285750"/>
                <wp:effectExtent l="0" t="0" r="0" b="0"/>
                <wp:wrapNone/>
                <wp:docPr id="62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285750"/>
                        </a:xfrm>
                        <a:prstGeom prst="rect">
                          <a:avLst/>
                        </a:prstGeom>
                        <a:noFill/>
                      </wps:spPr>
                      <wps:txb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6F0BD7" id="_x0000_s1447" type="#_x0000_t202" style="position:absolute;margin-left:353.6pt;margin-top:426.95pt;width:159.55pt;height:22.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" filled="f" stroked="f">
                <v:textbox>
                  <w:txbxContent>
                    <w:p w14:paraId="360447C2" w14:textId="77777777" w:rsidR="00642F55" w:rsidRPr="00687E98" w:rsidRDefault="00642F55" w:rsidP="00642F55">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642F55" w:rsidRPr="005858C1">
        <w:rPr>
          <w:rFonts w:ascii="Verdana" w:eastAsia="Verdana" w:hAnsi="Verdana" w:cs="Verdana"/>
          <w:b/>
          <w:bCs/>
          <w:color w:val="0F0E0E"/>
          <w:kern w:val="24"/>
          <w:sz w:val="20"/>
          <w:szCs w:val="20"/>
          <w:lang w:val="en-US"/>
        </w:rPr>
        <w:br w:type="textWrapping" w:clear="all"/>
      </w:r>
    </w:p>
    <w:p w14:paraId="0822029E" w14:textId="7853EA0B" w:rsidR="00642F55" w:rsidRPr="005858C1" w:rsidRDefault="00642F55" w:rsidP="00642F55">
      <w:pPr>
        <w:tabs>
          <w:tab w:val="left" w:pos="1290"/>
        </w:tabs>
        <w:rPr>
          <w:rFonts w:ascii="Verdana" w:eastAsia="Verdana" w:hAnsi="Verdana" w:cs="Verdana"/>
          <w:b/>
          <w:bCs/>
          <w:color w:val="0F0E0E"/>
          <w:kern w:val="24"/>
          <w:sz w:val="20"/>
          <w:szCs w:val="20"/>
          <w:lang w:val="en-US"/>
        </w:rPr>
      </w:pPr>
    </w:p>
    <w:p w14:paraId="1BCB152F" w14:textId="3209077E" w:rsidR="00642F55" w:rsidRDefault="00642F55" w:rsidP="00642F55">
      <w:pPr>
        <w:tabs>
          <w:tab w:val="left" w:pos="1290"/>
        </w:tabs>
        <w:rPr>
          <w:rFonts w:ascii="Verdana" w:eastAsia="Verdana" w:hAnsi="Verdana" w:cs="Verdana"/>
          <w:b/>
          <w:bCs/>
          <w:color w:val="0F0E0E"/>
          <w:kern w:val="24"/>
          <w:sz w:val="20"/>
          <w:szCs w:val="20"/>
          <w:lang w:val="en-US"/>
        </w:rPr>
      </w:pPr>
    </w:p>
    <w:p w14:paraId="58F85EE0" w14:textId="7950C842" w:rsidR="00642F55" w:rsidRDefault="00642F55" w:rsidP="00642F55">
      <w:pPr>
        <w:tabs>
          <w:tab w:val="left" w:pos="1290"/>
        </w:tabs>
        <w:rPr>
          <w:rFonts w:ascii="Verdana" w:eastAsia="Verdana" w:hAnsi="Verdana" w:cs="Verdana"/>
          <w:b/>
          <w:bCs/>
          <w:color w:val="0F0E0E"/>
          <w:kern w:val="24"/>
          <w:sz w:val="20"/>
          <w:szCs w:val="20"/>
          <w:lang w:val="en-US"/>
        </w:rPr>
      </w:pPr>
    </w:p>
    <w:p w14:paraId="4B5C970F" w14:textId="27A28229" w:rsidR="00642F55" w:rsidRDefault="00642F55" w:rsidP="00642F55">
      <w:pPr>
        <w:tabs>
          <w:tab w:val="left" w:pos="1290"/>
        </w:tabs>
        <w:rPr>
          <w:rFonts w:ascii="Verdana" w:eastAsia="Verdana" w:hAnsi="Verdana" w:cs="Verdana"/>
          <w:b/>
          <w:bCs/>
          <w:color w:val="0F0E0E"/>
          <w:kern w:val="24"/>
          <w:sz w:val="20"/>
          <w:szCs w:val="20"/>
          <w:lang w:val="en-US"/>
        </w:rPr>
      </w:pPr>
    </w:p>
    <w:p w14:paraId="3A1BF291"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D356F87"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6604797D" w14:textId="77777777" w:rsidR="00642F55" w:rsidRDefault="00642F55" w:rsidP="00642F55">
      <w:pPr>
        <w:tabs>
          <w:tab w:val="left" w:pos="1290"/>
        </w:tabs>
        <w:rPr>
          <w:rFonts w:ascii="Verdana" w:eastAsia="Verdana" w:hAnsi="Verdana" w:cs="Verdana"/>
          <w:b/>
          <w:bCs/>
          <w:color w:val="0F0E0E"/>
          <w:kern w:val="24"/>
          <w:sz w:val="20"/>
          <w:szCs w:val="20"/>
          <w:lang w:val="en-US"/>
        </w:rPr>
      </w:pPr>
    </w:p>
    <w:p w14:paraId="54B59C62" w14:textId="07A22A0A" w:rsidR="00642F55" w:rsidRDefault="00642F55" w:rsidP="00642F55">
      <w:pPr>
        <w:tabs>
          <w:tab w:val="left" w:pos="1290"/>
        </w:tabs>
        <w:rPr>
          <w:rFonts w:ascii="Verdana" w:eastAsia="Verdana" w:hAnsi="Verdana" w:cs="Verdana"/>
          <w:b/>
          <w:bCs/>
          <w:color w:val="0F0E0E"/>
          <w:kern w:val="24"/>
          <w:sz w:val="20"/>
          <w:szCs w:val="20"/>
          <w:lang w:val="en-US"/>
        </w:rPr>
      </w:pPr>
    </w:p>
    <w:p w14:paraId="548721C4" w14:textId="77777777" w:rsidR="00642F55" w:rsidRDefault="00642F55" w:rsidP="00642F55">
      <w:pPr>
        <w:spacing w:line="360" w:lineRule="auto"/>
        <w:jc w:val="both"/>
        <w:rPr>
          <w:rFonts w:ascii="Verdana" w:hAnsi="Verdana" w:cs="Times New Roman"/>
          <w:b/>
          <w:bCs/>
          <w:sz w:val="20"/>
          <w:szCs w:val="20"/>
        </w:rPr>
        <w:sectPr w:rsidR="00642F55" w:rsidSect="00F52AE5">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09D07D" w14:textId="17C1C389" w:rsidR="001D30E0" w:rsidRDefault="001D30E0" w:rsidP="001D30E0">
      <w:pPr>
        <w:spacing w:line="240" w:lineRule="auto"/>
        <w:rPr>
          <w:rFonts w:ascii="Verdana" w:hAnsi="Verdana"/>
          <w:b/>
          <w:bCs/>
          <w:color w:val="000000"/>
          <w:sz w:val="20"/>
          <w:szCs w:val="20"/>
        </w:rPr>
      </w:pPr>
    </w:p>
    <w:p w14:paraId="549BEF8D" w14:textId="77777777" w:rsidR="00E51A76" w:rsidRDefault="00E51A76" w:rsidP="001D30E0">
      <w:pPr>
        <w:spacing w:line="240" w:lineRule="auto"/>
        <w:rPr>
          <w:rFonts w:ascii="Arial" w:hAnsi="Arial" w:cs="Arial"/>
          <w:b/>
          <w:bCs/>
          <w:color w:val="000000"/>
          <w:sz w:val="24"/>
          <w:szCs w:val="24"/>
        </w:rPr>
      </w:pPr>
    </w:p>
    <w:p w14:paraId="26900DE0" w14:textId="5C94D428" w:rsidR="001D30E0" w:rsidRDefault="001D30E0" w:rsidP="001D30E0">
      <w:pPr>
        <w:spacing w:line="240" w:lineRule="auto"/>
        <w:rPr>
          <w:rFonts w:ascii="Arial" w:hAnsi="Arial" w:cs="Arial"/>
          <w:b/>
          <w:bCs/>
          <w:color w:val="000000"/>
          <w:sz w:val="24"/>
          <w:szCs w:val="24"/>
        </w:rPr>
      </w:pPr>
      <w:r w:rsidRPr="00096348">
        <w:rPr>
          <w:rFonts w:ascii="Arial" w:hAnsi="Arial" w:cs="Arial"/>
          <w:b/>
          <w:bCs/>
          <w:color w:val="000000"/>
          <w:sz w:val="24"/>
          <w:szCs w:val="24"/>
        </w:rPr>
        <w:t>3.1</w:t>
      </w:r>
      <w:r w:rsidR="004731BB">
        <w:rPr>
          <w:rFonts w:ascii="Arial" w:hAnsi="Arial" w:cs="Arial"/>
          <w:b/>
          <w:bCs/>
          <w:color w:val="000000"/>
          <w:sz w:val="24"/>
          <w:szCs w:val="24"/>
        </w:rPr>
        <w:t>5.</w:t>
      </w:r>
      <w:r w:rsidRPr="00096348">
        <w:rPr>
          <w:rFonts w:ascii="Arial" w:hAnsi="Arial" w:cs="Arial"/>
          <w:b/>
          <w:bCs/>
          <w:color w:val="000000"/>
          <w:sz w:val="24"/>
          <w:szCs w:val="24"/>
        </w:rPr>
        <w:t xml:space="preserve"> Suggested Capacities (Idea</w:t>
      </w:r>
      <w:r>
        <w:rPr>
          <w:rFonts w:ascii="Arial" w:hAnsi="Arial" w:cs="Arial"/>
          <w:b/>
          <w:bCs/>
          <w:color w:val="000000"/>
          <w:sz w:val="24"/>
          <w:szCs w:val="24"/>
        </w:rPr>
        <w:t>l</w:t>
      </w:r>
      <w:r w:rsidRPr="00096348">
        <w:rPr>
          <w:rFonts w:ascii="Arial" w:hAnsi="Arial" w:cs="Arial"/>
          <w:b/>
          <w:bCs/>
          <w:color w:val="000000"/>
          <w:sz w:val="24"/>
          <w:szCs w:val="24"/>
        </w:rPr>
        <w:t xml:space="preserve"> Product Mix and Capacity recommendation)</w:t>
      </w:r>
    </w:p>
    <w:p w14:paraId="7F710245" w14:textId="77777777" w:rsidR="001D30E0" w:rsidRPr="00350385" w:rsidRDefault="001D30E0" w:rsidP="001D30E0">
      <w:pPr>
        <w:tabs>
          <w:tab w:val="left" w:pos="1365"/>
        </w:tabs>
        <w:spacing w:line="360" w:lineRule="auto"/>
        <w:jc w:val="both"/>
        <w:rPr>
          <w:rFonts w:ascii="Arial" w:eastAsia="Arial" w:hAnsi="Arial" w:cs="Arial"/>
          <w:sz w:val="24"/>
          <w:szCs w:val="24"/>
          <w:lang w:val="en-US"/>
        </w:rPr>
      </w:pPr>
      <w:r w:rsidRPr="00350385">
        <w:rPr>
          <w:rFonts w:ascii="Arial" w:eastAsia="Arial" w:hAnsi="Arial" w:cs="Arial"/>
          <w:sz w:val="24"/>
          <w:szCs w:val="24"/>
          <w:lang w:val="en-US"/>
        </w:rPr>
        <w:t xml:space="preserve">Suggested capacity is 84 KTPA, which is to be </w:t>
      </w:r>
      <w:r>
        <w:rPr>
          <w:rFonts w:ascii="Arial" w:eastAsia="Arial" w:hAnsi="Arial" w:cs="Arial"/>
          <w:sz w:val="24"/>
          <w:szCs w:val="24"/>
          <w:lang w:val="en-US"/>
        </w:rPr>
        <w:t xml:space="preserve">implemented </w:t>
      </w:r>
      <w:r w:rsidRPr="00350385">
        <w:rPr>
          <w:rFonts w:ascii="Arial" w:eastAsia="Arial" w:hAnsi="Arial" w:cs="Arial"/>
          <w:sz w:val="24"/>
          <w:szCs w:val="24"/>
          <w:lang w:val="en-US"/>
        </w:rPr>
        <w:t>in two phases</w:t>
      </w:r>
      <w:r>
        <w:rPr>
          <w:rFonts w:ascii="Arial" w:eastAsia="Arial" w:hAnsi="Arial" w:cs="Arial"/>
          <w:sz w:val="24"/>
          <w:szCs w:val="24"/>
          <w:lang w:val="en-US"/>
        </w:rPr>
        <w:t>: 1</w:t>
      </w:r>
      <w:r w:rsidRPr="00760A25">
        <w:rPr>
          <w:rFonts w:ascii="Arial" w:eastAsia="Arial" w:hAnsi="Arial" w:cs="Arial"/>
          <w:sz w:val="24"/>
          <w:szCs w:val="24"/>
          <w:vertAlign w:val="superscript"/>
          <w:lang w:val="en-US"/>
        </w:rPr>
        <w:t>st</w:t>
      </w:r>
      <w:r>
        <w:rPr>
          <w:rFonts w:ascii="Arial" w:eastAsia="Arial" w:hAnsi="Arial" w:cs="Arial"/>
          <w:sz w:val="24"/>
          <w:szCs w:val="24"/>
          <w:lang w:val="en-US"/>
        </w:rPr>
        <w:t xml:space="preserve"> Phase - 2024 and 2</w:t>
      </w:r>
      <w:r w:rsidRPr="00760A25">
        <w:rPr>
          <w:rFonts w:ascii="Arial" w:eastAsia="Arial" w:hAnsi="Arial" w:cs="Arial"/>
          <w:sz w:val="24"/>
          <w:szCs w:val="24"/>
          <w:vertAlign w:val="superscript"/>
          <w:lang w:val="en-US"/>
        </w:rPr>
        <w:t>nd</w:t>
      </w:r>
      <w:r>
        <w:rPr>
          <w:rFonts w:ascii="Arial" w:eastAsia="Arial" w:hAnsi="Arial" w:cs="Arial"/>
          <w:sz w:val="24"/>
          <w:szCs w:val="24"/>
          <w:lang w:val="en-US"/>
        </w:rPr>
        <w:t xml:space="preserve"> Phase -2028.</w:t>
      </w:r>
    </w:p>
    <w:p w14:paraId="2D70FE3D" w14:textId="7D5B64B3" w:rsidR="001D30E0" w:rsidRDefault="001D30E0" w:rsidP="001D30E0">
      <w:pPr>
        <w:tabs>
          <w:tab w:val="left" w:pos="1365"/>
        </w:tabs>
        <w:spacing w:line="360" w:lineRule="auto"/>
        <w:jc w:val="both"/>
        <w:rPr>
          <w:ins w:id="428" w:author="Hardik Malhotra" w:date="2021-11-25T16:59:00Z"/>
          <w:rFonts w:ascii="Arial" w:eastAsia="Arial" w:hAnsi="Arial" w:cs="Arial"/>
          <w:sz w:val="24"/>
          <w:szCs w:val="24"/>
          <w:lang w:val="en-US"/>
        </w:rPr>
      </w:pPr>
      <w:r w:rsidRPr="00350385">
        <w:rPr>
          <w:rFonts w:ascii="Arial" w:eastAsia="Arial" w:hAnsi="Arial" w:cs="Arial"/>
          <w:sz w:val="24"/>
          <w:szCs w:val="24"/>
          <w:lang w:val="en-US"/>
        </w:rPr>
        <w:t>Regarding Market distribution, in 1</w:t>
      </w:r>
      <w:r w:rsidRPr="00350385">
        <w:rPr>
          <w:rFonts w:ascii="Arial" w:eastAsia="Arial" w:hAnsi="Arial" w:cs="Arial"/>
          <w:sz w:val="24"/>
          <w:szCs w:val="24"/>
          <w:vertAlign w:val="superscript"/>
          <w:lang w:val="en-US"/>
        </w:rPr>
        <w:t>st</w:t>
      </w:r>
      <w:r w:rsidRPr="00350385">
        <w:rPr>
          <w:rFonts w:ascii="Arial" w:eastAsia="Arial" w:hAnsi="Arial" w:cs="Arial"/>
          <w:sz w:val="24"/>
          <w:szCs w:val="24"/>
          <w:lang w:val="en-US"/>
        </w:rPr>
        <w:t xml:space="preserve"> phase of operation, 20-35% of the total base and </w:t>
      </w:r>
      <w:proofErr w:type="spellStart"/>
      <w:r w:rsidRPr="00350385">
        <w:rPr>
          <w:rFonts w:ascii="Arial" w:eastAsia="Arial" w:hAnsi="Arial" w:cs="Arial"/>
          <w:sz w:val="24"/>
          <w:szCs w:val="24"/>
          <w:lang w:val="en-US"/>
        </w:rPr>
        <w:t>novolac</w:t>
      </w:r>
      <w:proofErr w:type="spellEnd"/>
      <w:r w:rsidRPr="00350385">
        <w:rPr>
          <w:rFonts w:ascii="Arial" w:eastAsia="Arial" w:hAnsi="Arial" w:cs="Arial"/>
          <w:sz w:val="24"/>
          <w:szCs w:val="24"/>
          <w:lang w:val="en-US"/>
        </w:rPr>
        <w:t xml:space="preserve"> epoxy resin manufactured can be used as raw material for the Vinyl ester resin. Superior grades of formulated epoxy resins can be exported to Europe, Northeast </w:t>
      </w:r>
      <w:proofErr w:type="gramStart"/>
      <w:r w:rsidRPr="00350385">
        <w:rPr>
          <w:rFonts w:ascii="Arial" w:eastAsia="Arial" w:hAnsi="Arial" w:cs="Arial"/>
          <w:sz w:val="24"/>
          <w:szCs w:val="24"/>
          <w:lang w:val="en-US"/>
        </w:rPr>
        <w:t>Asia</w:t>
      </w:r>
      <w:proofErr w:type="gramEnd"/>
      <w:r w:rsidRPr="00350385">
        <w:rPr>
          <w:rFonts w:ascii="Arial" w:eastAsia="Arial" w:hAnsi="Arial" w:cs="Arial"/>
          <w:sz w:val="24"/>
          <w:szCs w:val="24"/>
          <w:lang w:val="en-US"/>
        </w:rPr>
        <w:t xml:space="preserve"> and North America.</w:t>
      </w:r>
    </w:p>
    <w:tbl>
      <w:tblPr>
        <w:tblW w:w="9806" w:type="dxa"/>
        <w:tblInd w:w="-10" w:type="dxa"/>
        <w:tblLook w:val="04A0" w:firstRow="1" w:lastRow="0" w:firstColumn="1" w:lastColumn="0" w:noHBand="0" w:noVBand="1"/>
        <w:tblPrChange w:id="429" w:author="Hardik Malhotra" w:date="2021-11-25T17:01:00Z">
          <w:tblPr>
            <w:tblW w:w="13900" w:type="dxa"/>
            <w:tblInd w:w="-10" w:type="dxa"/>
            <w:tblLook w:val="04A0" w:firstRow="1" w:lastRow="0" w:firstColumn="1" w:lastColumn="0" w:noHBand="0" w:noVBand="1"/>
          </w:tblPr>
        </w:tblPrChange>
      </w:tblPr>
      <w:tblGrid>
        <w:gridCol w:w="219"/>
        <w:gridCol w:w="3012"/>
        <w:gridCol w:w="1669"/>
        <w:gridCol w:w="1337"/>
        <w:gridCol w:w="73"/>
        <w:gridCol w:w="1337"/>
        <w:gridCol w:w="8"/>
        <w:gridCol w:w="11"/>
        <w:gridCol w:w="2116"/>
        <w:gridCol w:w="24"/>
        <w:tblGridChange w:id="430">
          <w:tblGrid>
            <w:gridCol w:w="10"/>
            <w:gridCol w:w="209"/>
            <w:gridCol w:w="3012"/>
            <w:gridCol w:w="1669"/>
            <w:gridCol w:w="1337"/>
            <w:gridCol w:w="630"/>
            <w:gridCol w:w="79"/>
            <w:gridCol w:w="62"/>
            <w:gridCol w:w="647"/>
            <w:gridCol w:w="709"/>
            <w:gridCol w:w="13"/>
            <w:gridCol w:w="1405"/>
            <w:gridCol w:w="24"/>
            <w:gridCol w:w="455"/>
            <w:gridCol w:w="230"/>
          </w:tblGrid>
        </w:tblGridChange>
      </w:tblGrid>
      <w:tr w:rsidR="008D37BF" w:rsidRPr="008D37BF" w14:paraId="1B80F50B" w14:textId="77777777" w:rsidTr="008D37BF">
        <w:trPr>
          <w:gridAfter w:val="1"/>
          <w:wAfter w:w="24" w:type="dxa"/>
          <w:trHeight w:val="428"/>
          <w:ins w:id="431" w:author="Hardik Malhotra" w:date="2021-11-25T16:59:00Z"/>
          <w:trPrChange w:id="432" w:author="Hardik Malhotra" w:date="2021-11-25T17:01:00Z">
            <w:trPr>
              <w:gridBefore w:val="2"/>
              <w:gridAfter w:val="1"/>
              <w:wBefore w:w="219" w:type="dxa"/>
              <w:wAfter w:w="5536" w:type="dxa"/>
              <w:trHeight w:val="428"/>
            </w:trPr>
          </w:trPrChange>
        </w:trPr>
        <w:tc>
          <w:tcPr>
            <w:tcW w:w="6237" w:type="dxa"/>
            <w:gridSpan w:val="4"/>
            <w:tcBorders>
              <w:top w:val="single" w:sz="8" w:space="0" w:color="FFC000"/>
              <w:left w:val="single" w:sz="8" w:space="0" w:color="FFC000"/>
              <w:bottom w:val="single" w:sz="12" w:space="0" w:color="FFC000"/>
              <w:right w:val="single" w:sz="8" w:space="0" w:color="FFC000"/>
            </w:tcBorders>
            <w:shd w:val="clear" w:color="auto" w:fill="auto"/>
            <w:noWrap/>
            <w:vAlign w:val="center"/>
            <w:hideMark/>
            <w:tcPrChange w:id="433" w:author="Hardik Malhotra" w:date="2021-11-25T17:01:00Z">
              <w:tcPr>
                <w:tcW w:w="4681" w:type="dxa"/>
                <w:gridSpan w:val="2"/>
                <w:tcBorders>
                  <w:top w:val="single" w:sz="8" w:space="0" w:color="FFC000"/>
                  <w:left w:val="single" w:sz="8" w:space="0" w:color="FFC000"/>
                  <w:bottom w:val="single" w:sz="12" w:space="0" w:color="FFC000"/>
                  <w:right w:val="single" w:sz="8" w:space="0" w:color="FFC000"/>
                </w:tcBorders>
                <w:shd w:val="clear" w:color="auto" w:fill="auto"/>
                <w:noWrap/>
                <w:vAlign w:val="center"/>
                <w:hideMark/>
              </w:tcPr>
            </w:tcPrChange>
          </w:tcPr>
          <w:p w14:paraId="012FE84E" w14:textId="77777777" w:rsidR="008D37BF" w:rsidRPr="008D37BF" w:rsidRDefault="008D37BF" w:rsidP="008D37BF">
            <w:pPr>
              <w:spacing w:after="0" w:line="240" w:lineRule="auto"/>
              <w:ind w:left="33"/>
              <w:jc w:val="both"/>
              <w:rPr>
                <w:ins w:id="434" w:author="Hardik Malhotra" w:date="2021-11-25T16:59:00Z"/>
                <w:rFonts w:ascii="Arial" w:eastAsia="Times New Roman" w:hAnsi="Arial" w:cs="Arial"/>
                <w:b/>
                <w:bCs/>
                <w:color w:val="000000"/>
                <w:sz w:val="20"/>
                <w:szCs w:val="20"/>
                <w:lang w:eastAsia="en-IN"/>
              </w:rPr>
              <w:pPrChange w:id="435" w:author="Hardik Malhotra" w:date="2021-11-25T17:01:00Z">
                <w:pPr>
                  <w:spacing w:after="0" w:line="240" w:lineRule="auto"/>
                  <w:jc w:val="both"/>
                </w:pPr>
              </w:pPrChange>
            </w:pPr>
            <w:ins w:id="436" w:author="Hardik Malhotra" w:date="2021-11-25T16:59:00Z">
              <w:r w:rsidRPr="008D37BF">
                <w:rPr>
                  <w:rFonts w:ascii="Arial" w:eastAsia="Times New Roman" w:hAnsi="Arial" w:cs="Arial"/>
                  <w:b/>
                  <w:bCs/>
                  <w:color w:val="000000"/>
                  <w:sz w:val="20"/>
                  <w:szCs w:val="20"/>
                  <w:lang w:eastAsia="en-IN"/>
                </w:rPr>
                <w:t>Suggested Capacity</w:t>
              </w:r>
            </w:ins>
          </w:p>
        </w:tc>
        <w:tc>
          <w:tcPr>
            <w:tcW w:w="1410" w:type="dxa"/>
            <w:gridSpan w:val="2"/>
            <w:tcBorders>
              <w:top w:val="single" w:sz="8" w:space="0" w:color="FFC000"/>
              <w:left w:val="nil"/>
              <w:bottom w:val="single" w:sz="12" w:space="0" w:color="FFC000"/>
              <w:right w:val="single" w:sz="8" w:space="0" w:color="FFC000"/>
            </w:tcBorders>
            <w:shd w:val="clear" w:color="auto" w:fill="auto"/>
            <w:noWrap/>
            <w:vAlign w:val="center"/>
            <w:hideMark/>
            <w:tcPrChange w:id="437" w:author="Hardik Malhotra" w:date="2021-11-25T17:01:00Z">
              <w:tcPr>
                <w:tcW w:w="2108" w:type="dxa"/>
                <w:gridSpan w:val="4"/>
                <w:tcBorders>
                  <w:top w:val="single" w:sz="8" w:space="0" w:color="FFC000"/>
                  <w:left w:val="nil"/>
                  <w:bottom w:val="single" w:sz="12" w:space="0" w:color="FFC000"/>
                  <w:right w:val="single" w:sz="8" w:space="0" w:color="FFC000"/>
                </w:tcBorders>
                <w:shd w:val="clear" w:color="auto" w:fill="auto"/>
                <w:noWrap/>
                <w:vAlign w:val="center"/>
                <w:hideMark/>
              </w:tcPr>
            </w:tcPrChange>
          </w:tcPr>
          <w:p w14:paraId="25EFBAA6" w14:textId="77777777" w:rsidR="008D37BF" w:rsidRPr="008D37BF" w:rsidRDefault="008D37BF" w:rsidP="008D37BF">
            <w:pPr>
              <w:spacing w:after="0" w:line="240" w:lineRule="auto"/>
              <w:ind w:left="34"/>
              <w:jc w:val="both"/>
              <w:rPr>
                <w:ins w:id="438" w:author="Hardik Malhotra" w:date="2021-11-25T16:59:00Z"/>
                <w:rFonts w:ascii="Arial" w:eastAsia="Times New Roman" w:hAnsi="Arial" w:cs="Arial"/>
                <w:b/>
                <w:bCs/>
                <w:color w:val="000000"/>
                <w:sz w:val="20"/>
                <w:szCs w:val="20"/>
                <w:lang w:eastAsia="en-IN"/>
              </w:rPr>
              <w:pPrChange w:id="439" w:author="Hardik Malhotra" w:date="2021-11-25T17:02:00Z">
                <w:pPr>
                  <w:spacing w:after="0" w:line="240" w:lineRule="auto"/>
                  <w:jc w:val="both"/>
                </w:pPr>
              </w:pPrChange>
            </w:pPr>
            <w:ins w:id="440" w:author="Hardik Malhotra" w:date="2021-11-25T16:59:00Z">
              <w:r w:rsidRPr="008D37BF">
                <w:rPr>
                  <w:rFonts w:ascii="Arial" w:eastAsia="Times New Roman" w:hAnsi="Arial" w:cs="Arial"/>
                  <w:b/>
                  <w:bCs/>
                  <w:color w:val="000000"/>
                  <w:sz w:val="20"/>
                  <w:szCs w:val="20"/>
                  <w:lang w:eastAsia="en-IN"/>
                </w:rPr>
                <w:t>2024</w:t>
              </w:r>
            </w:ins>
          </w:p>
        </w:tc>
        <w:tc>
          <w:tcPr>
            <w:tcW w:w="2135" w:type="dxa"/>
            <w:gridSpan w:val="3"/>
            <w:tcBorders>
              <w:top w:val="single" w:sz="8" w:space="0" w:color="FFC000"/>
              <w:left w:val="nil"/>
              <w:bottom w:val="single" w:sz="12" w:space="0" w:color="FFC000"/>
              <w:right w:val="single" w:sz="8" w:space="0" w:color="FFC000"/>
            </w:tcBorders>
            <w:shd w:val="clear" w:color="auto" w:fill="auto"/>
            <w:noWrap/>
            <w:vAlign w:val="center"/>
            <w:hideMark/>
            <w:tcPrChange w:id="441" w:author="Hardik Malhotra" w:date="2021-11-25T17:01:00Z">
              <w:tcPr>
                <w:tcW w:w="1356" w:type="dxa"/>
                <w:gridSpan w:val="2"/>
                <w:tcBorders>
                  <w:top w:val="single" w:sz="8" w:space="0" w:color="FFC000"/>
                  <w:left w:val="nil"/>
                  <w:bottom w:val="single" w:sz="12" w:space="0" w:color="FFC000"/>
                  <w:right w:val="single" w:sz="8" w:space="0" w:color="FFC000"/>
                </w:tcBorders>
                <w:shd w:val="clear" w:color="auto" w:fill="auto"/>
                <w:noWrap/>
                <w:vAlign w:val="center"/>
                <w:hideMark/>
              </w:tcPr>
            </w:tcPrChange>
          </w:tcPr>
          <w:p w14:paraId="78D842A0" w14:textId="77777777" w:rsidR="008D37BF" w:rsidRPr="008D37BF" w:rsidRDefault="008D37BF" w:rsidP="008D37BF">
            <w:pPr>
              <w:spacing w:after="0" w:line="240" w:lineRule="auto"/>
              <w:ind w:left="34"/>
              <w:jc w:val="both"/>
              <w:rPr>
                <w:ins w:id="442" w:author="Hardik Malhotra" w:date="2021-11-25T16:59:00Z"/>
                <w:rFonts w:ascii="Arial" w:eastAsia="Times New Roman" w:hAnsi="Arial" w:cs="Arial"/>
                <w:b/>
                <w:bCs/>
                <w:color w:val="000000"/>
                <w:sz w:val="20"/>
                <w:szCs w:val="20"/>
                <w:lang w:eastAsia="en-IN"/>
              </w:rPr>
              <w:pPrChange w:id="443" w:author="Hardik Malhotra" w:date="2021-11-25T17:02:00Z">
                <w:pPr>
                  <w:spacing w:after="0" w:line="240" w:lineRule="auto"/>
                  <w:jc w:val="both"/>
                </w:pPr>
              </w:pPrChange>
            </w:pPr>
            <w:ins w:id="444" w:author="Hardik Malhotra" w:date="2021-11-25T16:59:00Z">
              <w:r w:rsidRPr="008D37BF">
                <w:rPr>
                  <w:rFonts w:ascii="Arial" w:eastAsia="Times New Roman" w:hAnsi="Arial" w:cs="Arial"/>
                  <w:b/>
                  <w:bCs/>
                  <w:color w:val="000000"/>
                  <w:sz w:val="20"/>
                  <w:szCs w:val="20"/>
                  <w:lang w:eastAsia="en-IN"/>
                </w:rPr>
                <w:t>2028 (Additional Capacity)</w:t>
              </w:r>
            </w:ins>
          </w:p>
        </w:tc>
      </w:tr>
      <w:tr w:rsidR="008D37BF" w:rsidRPr="008D37BF" w14:paraId="28C3A499" w14:textId="77777777" w:rsidTr="008D37BF">
        <w:tblPrEx>
          <w:tblPrExChange w:id="445" w:author="Hardik Malhotra" w:date="2021-11-25T17:01:00Z">
            <w:tblPrEx>
              <w:tblW w:w="9806" w:type="dxa"/>
            </w:tblPrEx>
          </w:tblPrExChange>
        </w:tblPrEx>
        <w:trPr>
          <w:trHeight w:val="330"/>
          <w:ins w:id="446" w:author="Hardik Malhotra" w:date="2021-11-25T16:59:00Z"/>
          <w:trPrChange w:id="447" w:author="Hardik Malhotra" w:date="2021-11-25T17:01:00Z">
            <w:trPr>
              <w:gridAfter w:val="0"/>
              <w:trHeight w:val="330"/>
            </w:trPr>
          </w:trPrChange>
        </w:trPr>
        <w:tc>
          <w:tcPr>
            <w:tcW w:w="9806" w:type="dxa"/>
            <w:gridSpan w:val="10"/>
            <w:tcBorders>
              <w:top w:val="single" w:sz="12" w:space="0" w:color="FFC000"/>
              <w:left w:val="nil"/>
              <w:bottom w:val="single" w:sz="8" w:space="0" w:color="FFC000"/>
              <w:right w:val="single" w:sz="8" w:space="0" w:color="FFC000"/>
            </w:tcBorders>
            <w:shd w:val="clear" w:color="000000" w:fill="FFF4E7"/>
            <w:noWrap/>
            <w:vAlign w:val="center"/>
            <w:hideMark/>
            <w:tcPrChange w:id="448" w:author="Hardik Malhotra" w:date="2021-11-25T17:01:00Z">
              <w:tcPr>
                <w:tcW w:w="9806" w:type="dxa"/>
                <w:gridSpan w:val="13"/>
                <w:tcBorders>
                  <w:top w:val="single" w:sz="12" w:space="0" w:color="FFC000"/>
                  <w:left w:val="nil"/>
                  <w:bottom w:val="single" w:sz="8" w:space="0" w:color="FFC000"/>
                  <w:right w:val="single" w:sz="8" w:space="0" w:color="FFC000"/>
                </w:tcBorders>
                <w:shd w:val="clear" w:color="000000" w:fill="FFF4E7"/>
                <w:noWrap/>
                <w:vAlign w:val="center"/>
                <w:hideMark/>
              </w:tcPr>
            </w:tcPrChange>
          </w:tcPr>
          <w:p w14:paraId="3D455B12" w14:textId="77777777" w:rsidR="008D37BF" w:rsidRPr="008D37BF" w:rsidRDefault="008D37BF" w:rsidP="008D37BF">
            <w:pPr>
              <w:spacing w:after="0" w:line="240" w:lineRule="auto"/>
              <w:jc w:val="center"/>
              <w:rPr>
                <w:ins w:id="449" w:author="Hardik Malhotra" w:date="2021-11-25T16:59:00Z"/>
                <w:rFonts w:ascii="Arial" w:eastAsia="Times New Roman" w:hAnsi="Arial" w:cs="Arial"/>
                <w:b/>
                <w:bCs/>
                <w:color w:val="000000"/>
                <w:sz w:val="20"/>
                <w:szCs w:val="20"/>
                <w:lang w:eastAsia="en-IN"/>
              </w:rPr>
            </w:pPr>
            <w:ins w:id="450" w:author="Hardik Malhotra" w:date="2021-11-25T16:59:00Z">
              <w:r w:rsidRPr="008D37BF">
                <w:rPr>
                  <w:rFonts w:ascii="Arial" w:eastAsia="Times New Roman" w:hAnsi="Arial" w:cs="Arial"/>
                  <w:b/>
                  <w:bCs/>
                  <w:color w:val="000000"/>
                  <w:sz w:val="20"/>
                  <w:szCs w:val="20"/>
                  <w:lang w:eastAsia="en-IN"/>
                </w:rPr>
                <w:t>Value in Tonnes</w:t>
              </w:r>
            </w:ins>
          </w:p>
        </w:tc>
      </w:tr>
      <w:tr w:rsidR="008D37BF" w:rsidRPr="008D37BF" w14:paraId="57871D8B" w14:textId="77777777" w:rsidTr="008D37BF">
        <w:tblPrEx>
          <w:tblPrExChange w:id="451" w:author="Hardik Malhotra" w:date="2021-11-25T17:01:00Z">
            <w:tblPrEx>
              <w:tblW w:w="9806" w:type="dxa"/>
            </w:tblPrEx>
          </w:tblPrExChange>
        </w:tblPrEx>
        <w:trPr>
          <w:trHeight w:val="330"/>
          <w:ins w:id="452" w:author="Hardik Malhotra" w:date="2021-11-25T17:01:00Z"/>
          <w:trPrChange w:id="453" w:author="Hardik Malhotra" w:date="2021-11-25T17:01:00Z">
            <w:trPr>
              <w:gridAfter w:val="0"/>
              <w:trHeight w:val="330"/>
            </w:trPr>
          </w:trPrChange>
        </w:trPr>
        <w:tc>
          <w:tcPr>
            <w:tcW w:w="9806" w:type="dxa"/>
            <w:gridSpan w:val="10"/>
            <w:tcBorders>
              <w:top w:val="single" w:sz="12" w:space="0" w:color="FFC000"/>
              <w:left w:val="nil"/>
              <w:bottom w:val="single" w:sz="8" w:space="0" w:color="FFC000"/>
              <w:right w:val="single" w:sz="8" w:space="0" w:color="FFC000"/>
            </w:tcBorders>
            <w:shd w:val="clear" w:color="000000" w:fill="FFF4E7"/>
            <w:noWrap/>
            <w:vAlign w:val="center"/>
            <w:tcPrChange w:id="454" w:author="Hardik Malhotra" w:date="2021-11-25T17:01:00Z">
              <w:tcPr>
                <w:tcW w:w="9806" w:type="dxa"/>
                <w:gridSpan w:val="13"/>
                <w:tcBorders>
                  <w:top w:val="single" w:sz="12" w:space="0" w:color="FFC000"/>
                  <w:left w:val="nil"/>
                  <w:bottom w:val="single" w:sz="8" w:space="0" w:color="FFC000"/>
                  <w:right w:val="single" w:sz="8" w:space="0" w:color="FFC000"/>
                </w:tcBorders>
                <w:shd w:val="clear" w:color="000000" w:fill="FFF4E7"/>
                <w:noWrap/>
                <w:vAlign w:val="center"/>
              </w:tcPr>
            </w:tcPrChange>
          </w:tcPr>
          <w:p w14:paraId="66C61100" w14:textId="77777777" w:rsidR="008D37BF" w:rsidRPr="008D37BF" w:rsidRDefault="008D37BF" w:rsidP="008D37BF">
            <w:pPr>
              <w:spacing w:after="0" w:line="240" w:lineRule="auto"/>
              <w:jc w:val="center"/>
              <w:rPr>
                <w:ins w:id="455" w:author="Hardik Malhotra" w:date="2021-11-25T17:01:00Z"/>
                <w:rFonts w:ascii="Arial" w:eastAsia="Times New Roman" w:hAnsi="Arial" w:cs="Arial"/>
                <w:b/>
                <w:bCs/>
                <w:color w:val="000000"/>
                <w:sz w:val="20"/>
                <w:szCs w:val="20"/>
                <w:lang w:eastAsia="en-IN"/>
              </w:rPr>
            </w:pPr>
          </w:p>
        </w:tc>
      </w:tr>
      <w:tr w:rsidR="008D37BF" w:rsidRPr="008D37BF" w14:paraId="469E2F4C" w14:textId="77777777" w:rsidTr="008D37BF">
        <w:tblPrEx>
          <w:tblPrExChange w:id="456" w:author="Hardik Malhotra" w:date="2021-11-25T17:01:00Z">
            <w:tblPrEx>
              <w:tblW w:w="10504" w:type="dxa"/>
            </w:tblPrEx>
          </w:tblPrExChange>
        </w:tblPrEx>
        <w:trPr>
          <w:gridAfter w:val="1"/>
          <w:wAfter w:w="24" w:type="dxa"/>
          <w:trHeight w:val="315"/>
          <w:ins w:id="457" w:author="Hardik Malhotra" w:date="2021-11-25T16:59:00Z"/>
          <w:trPrChange w:id="458" w:author="Hardik Malhotra" w:date="2021-11-25T17:01:00Z">
            <w:trPr>
              <w:wAfter w:w="13"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459"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748E3A00" w14:textId="77777777" w:rsidR="008D37BF" w:rsidRPr="008D37BF" w:rsidRDefault="008D37BF" w:rsidP="008D37BF">
            <w:pPr>
              <w:spacing w:after="0" w:line="240" w:lineRule="auto"/>
              <w:rPr>
                <w:ins w:id="460" w:author="Hardik Malhotra" w:date="2021-11-25T16:59:00Z"/>
                <w:rFonts w:ascii="Arial" w:eastAsia="Times New Roman" w:hAnsi="Arial" w:cs="Arial"/>
                <w:b/>
                <w:bCs/>
                <w:color w:val="000000"/>
                <w:sz w:val="20"/>
                <w:szCs w:val="20"/>
                <w:lang w:eastAsia="en-IN"/>
              </w:rPr>
            </w:pPr>
            <w:ins w:id="461" w:author="Hardik Malhotra" w:date="2021-11-25T16:59:00Z">
              <w:r w:rsidRPr="008D37BF">
                <w:rPr>
                  <w:rFonts w:ascii="Arial" w:eastAsia="Times New Roman" w:hAnsi="Arial" w:cs="Arial"/>
                  <w:b/>
                  <w:bCs/>
                  <w:color w:val="000000"/>
                  <w:sz w:val="20"/>
                  <w:szCs w:val="20"/>
                  <w:lang w:eastAsia="en-IN"/>
                </w:rPr>
                <w:t>1.  Liquid Epoxy Resin</w:t>
              </w:r>
            </w:ins>
          </w:p>
        </w:tc>
        <w:tc>
          <w:tcPr>
            <w:tcW w:w="3006" w:type="dxa"/>
            <w:gridSpan w:val="2"/>
            <w:tcBorders>
              <w:top w:val="nil"/>
              <w:left w:val="nil"/>
              <w:bottom w:val="nil"/>
              <w:right w:val="single" w:sz="8" w:space="0" w:color="FFC000"/>
            </w:tcBorders>
            <w:shd w:val="clear" w:color="000000" w:fill="FFF4E7"/>
            <w:noWrap/>
            <w:vAlign w:val="center"/>
            <w:hideMark/>
            <w:tcPrChange w:id="462" w:author="Hardik Malhotra" w:date="2021-11-25T17:01:00Z">
              <w:tcPr>
                <w:tcW w:w="3715" w:type="dxa"/>
                <w:gridSpan w:val="4"/>
                <w:tcBorders>
                  <w:top w:val="nil"/>
                  <w:left w:val="nil"/>
                  <w:bottom w:val="nil"/>
                  <w:right w:val="single" w:sz="8" w:space="0" w:color="FFC000"/>
                </w:tcBorders>
                <w:shd w:val="clear" w:color="000000" w:fill="FFF4E7"/>
                <w:noWrap/>
                <w:vAlign w:val="center"/>
                <w:hideMark/>
              </w:tcPr>
            </w:tcPrChange>
          </w:tcPr>
          <w:p w14:paraId="0F540997" w14:textId="77777777" w:rsidR="008D37BF" w:rsidRPr="008D37BF" w:rsidRDefault="008D37BF" w:rsidP="008D37BF">
            <w:pPr>
              <w:spacing w:after="0" w:line="240" w:lineRule="auto"/>
              <w:jc w:val="center"/>
              <w:rPr>
                <w:ins w:id="463" w:author="Hardik Malhotra" w:date="2021-11-25T16:59:00Z"/>
                <w:rFonts w:ascii="Arial" w:eastAsia="Times New Roman" w:hAnsi="Arial" w:cs="Arial"/>
                <w:b/>
                <w:bCs/>
                <w:color w:val="000000"/>
                <w:sz w:val="20"/>
                <w:szCs w:val="20"/>
                <w:lang w:eastAsia="en-IN"/>
              </w:rPr>
            </w:pPr>
            <w:ins w:id="464" w:author="Hardik Malhotra" w:date="2021-11-25T16:59:00Z">
              <w:r w:rsidRPr="008D37BF">
                <w:rPr>
                  <w:rFonts w:ascii="Arial" w:eastAsia="Times New Roman" w:hAnsi="Arial" w:cs="Arial"/>
                  <w:b/>
                  <w:bCs/>
                  <w:color w:val="000000"/>
                  <w:sz w:val="20"/>
                  <w:szCs w:val="20"/>
                  <w:lang w:eastAsia="en-IN"/>
                </w:rPr>
                <w:t>Product Specifications</w:t>
              </w:r>
            </w:ins>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465" w:author="Hardik Malhotra" w:date="2021-11-25T17:01:00Z">
              <w:tcPr>
                <w:tcW w:w="1418" w:type="dxa"/>
                <w:gridSpan w:val="3"/>
                <w:tcBorders>
                  <w:top w:val="nil"/>
                  <w:left w:val="nil"/>
                  <w:bottom w:val="single" w:sz="8" w:space="0" w:color="FFC000"/>
                  <w:right w:val="single" w:sz="8" w:space="0" w:color="FFC000"/>
                </w:tcBorders>
                <w:shd w:val="clear" w:color="000000" w:fill="FFF4E7"/>
                <w:noWrap/>
                <w:vAlign w:val="center"/>
                <w:hideMark/>
              </w:tcPr>
            </w:tcPrChange>
          </w:tcPr>
          <w:p w14:paraId="26009570" w14:textId="77777777" w:rsidR="008D37BF" w:rsidRPr="008D37BF" w:rsidRDefault="008D37BF" w:rsidP="008D37BF">
            <w:pPr>
              <w:spacing w:after="0" w:line="240" w:lineRule="auto"/>
              <w:jc w:val="center"/>
              <w:rPr>
                <w:ins w:id="466" w:author="Hardik Malhotra" w:date="2021-11-25T16:59:00Z"/>
                <w:rFonts w:ascii="Arial" w:eastAsia="Times New Roman" w:hAnsi="Arial" w:cs="Arial"/>
                <w:color w:val="000000"/>
                <w:sz w:val="20"/>
                <w:szCs w:val="20"/>
                <w:lang w:eastAsia="en-IN"/>
              </w:rPr>
            </w:pPr>
            <w:ins w:id="467" w:author="Hardik Malhotra" w:date="2021-11-25T16:59:00Z">
              <w:r w:rsidRPr="008D37BF">
                <w:rPr>
                  <w:rFonts w:ascii="Arial" w:eastAsia="Times New Roman" w:hAnsi="Arial" w:cs="Arial"/>
                  <w:color w:val="000000"/>
                  <w:sz w:val="20"/>
                  <w:szCs w:val="20"/>
                  <w:lang w:eastAsia="en-IN"/>
                </w:rPr>
                <w:t> </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468" w:author="Hardik Malhotra" w:date="2021-11-25T17:01:00Z">
              <w:tcPr>
                <w:tcW w:w="2127" w:type="dxa"/>
                <w:gridSpan w:val="5"/>
                <w:tcBorders>
                  <w:top w:val="nil"/>
                  <w:left w:val="nil"/>
                  <w:bottom w:val="single" w:sz="8" w:space="0" w:color="FFC000"/>
                  <w:right w:val="single" w:sz="8" w:space="0" w:color="FFC000"/>
                </w:tcBorders>
                <w:shd w:val="clear" w:color="000000" w:fill="FFF4E7"/>
                <w:noWrap/>
                <w:vAlign w:val="center"/>
                <w:hideMark/>
              </w:tcPr>
            </w:tcPrChange>
          </w:tcPr>
          <w:p w14:paraId="7F71AA46" w14:textId="77777777" w:rsidR="008D37BF" w:rsidRPr="008D37BF" w:rsidRDefault="008D37BF" w:rsidP="008D37BF">
            <w:pPr>
              <w:spacing w:after="0" w:line="240" w:lineRule="auto"/>
              <w:jc w:val="center"/>
              <w:rPr>
                <w:ins w:id="469" w:author="Hardik Malhotra" w:date="2021-11-25T16:59:00Z"/>
                <w:rFonts w:ascii="Arial" w:eastAsia="Times New Roman" w:hAnsi="Arial" w:cs="Arial"/>
                <w:color w:val="000000"/>
                <w:sz w:val="20"/>
                <w:szCs w:val="20"/>
                <w:lang w:eastAsia="en-IN"/>
              </w:rPr>
            </w:pPr>
            <w:ins w:id="470" w:author="Hardik Malhotra" w:date="2021-11-25T16:59:00Z">
              <w:r w:rsidRPr="008D37BF">
                <w:rPr>
                  <w:rFonts w:ascii="Arial" w:eastAsia="Times New Roman" w:hAnsi="Arial" w:cs="Arial"/>
                  <w:color w:val="000000"/>
                  <w:sz w:val="20"/>
                  <w:szCs w:val="20"/>
                  <w:lang w:eastAsia="en-IN"/>
                </w:rPr>
                <w:t> </w:t>
              </w:r>
            </w:ins>
          </w:p>
        </w:tc>
      </w:tr>
      <w:tr w:rsidR="008D37BF" w:rsidRPr="008D37BF" w14:paraId="363FB3C0" w14:textId="77777777" w:rsidTr="008D37BF">
        <w:tblPrEx>
          <w:tblPrExChange w:id="471" w:author="Hardik Malhotra" w:date="2021-11-25T17:01:00Z">
            <w:tblPrEx>
              <w:tblW w:w="9806" w:type="dxa"/>
            </w:tblPrEx>
          </w:tblPrExChange>
        </w:tblPrEx>
        <w:trPr>
          <w:gridAfter w:val="1"/>
          <w:wAfter w:w="24" w:type="dxa"/>
          <w:trHeight w:val="315"/>
          <w:ins w:id="472" w:author="Hardik Malhotra" w:date="2021-11-25T16:59:00Z"/>
          <w:trPrChange w:id="473"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000000" w:fill="FFF4E7"/>
            <w:noWrap/>
            <w:vAlign w:val="center"/>
            <w:hideMark/>
            <w:tcPrChange w:id="474" w:author="Hardik Malhotra" w:date="2021-11-25T17:01:00Z">
              <w:tcPr>
                <w:tcW w:w="3231" w:type="dxa"/>
                <w:gridSpan w:val="3"/>
                <w:tcBorders>
                  <w:top w:val="nil"/>
                  <w:left w:val="nil"/>
                  <w:bottom w:val="single" w:sz="8" w:space="0" w:color="FFC000"/>
                  <w:right w:val="nil"/>
                </w:tcBorders>
                <w:shd w:val="clear" w:color="000000" w:fill="FFF4E7"/>
                <w:noWrap/>
                <w:vAlign w:val="center"/>
                <w:hideMark/>
              </w:tcPr>
            </w:tcPrChange>
          </w:tcPr>
          <w:p w14:paraId="3D8957CB" w14:textId="77777777" w:rsidR="008D37BF" w:rsidRPr="008D37BF" w:rsidRDefault="008D37BF" w:rsidP="008D37BF">
            <w:pPr>
              <w:spacing w:after="0" w:line="240" w:lineRule="auto"/>
              <w:rPr>
                <w:ins w:id="475" w:author="Hardik Malhotra" w:date="2021-11-25T16:59:00Z"/>
                <w:rFonts w:ascii="Arial" w:eastAsia="Times New Roman" w:hAnsi="Arial" w:cs="Arial"/>
                <w:i/>
                <w:iCs/>
                <w:color w:val="000000"/>
                <w:sz w:val="20"/>
                <w:szCs w:val="20"/>
                <w:lang w:eastAsia="en-IN"/>
              </w:rPr>
            </w:pPr>
            <w:ins w:id="476" w:author="Hardik Malhotra" w:date="2021-11-25T16:59:00Z">
              <w:r w:rsidRPr="008D37BF">
                <w:rPr>
                  <w:rFonts w:ascii="Arial" w:eastAsia="Times New Roman" w:hAnsi="Arial" w:cs="Arial"/>
                  <w:i/>
                  <w:iCs/>
                  <w:color w:val="000000"/>
                  <w:sz w:val="20"/>
                  <w:szCs w:val="20"/>
                  <w:lang w:eastAsia="en-IN"/>
                </w:rPr>
                <w:t xml:space="preserve"> Bisphenol A (80%)</w:t>
              </w:r>
            </w:ins>
          </w:p>
        </w:tc>
        <w:tc>
          <w:tcPr>
            <w:tcW w:w="3006" w:type="dxa"/>
            <w:gridSpan w:val="2"/>
            <w:vMerge w:val="restart"/>
            <w:tcBorders>
              <w:top w:val="single" w:sz="4" w:space="0" w:color="auto"/>
              <w:left w:val="single" w:sz="4" w:space="0" w:color="auto"/>
              <w:bottom w:val="single" w:sz="4" w:space="0" w:color="auto"/>
              <w:right w:val="single" w:sz="4" w:space="0" w:color="auto"/>
            </w:tcBorders>
            <w:shd w:val="clear" w:color="000000" w:fill="FFF4E7"/>
            <w:noWrap/>
            <w:vAlign w:val="center"/>
            <w:hideMark/>
            <w:tcPrChange w:id="477" w:author="Hardik Malhotra" w:date="2021-11-25T17:01:00Z">
              <w:tcPr>
                <w:tcW w:w="3006" w:type="dxa"/>
                <w:gridSpan w:val="2"/>
                <w:vMerge w:val="restart"/>
                <w:tcBorders>
                  <w:top w:val="single" w:sz="4" w:space="0" w:color="auto"/>
                  <w:left w:val="single" w:sz="4" w:space="0" w:color="auto"/>
                  <w:bottom w:val="single" w:sz="4" w:space="0" w:color="auto"/>
                  <w:right w:val="single" w:sz="4" w:space="0" w:color="auto"/>
                </w:tcBorders>
                <w:shd w:val="clear" w:color="000000" w:fill="FFF4E7"/>
                <w:noWrap/>
                <w:vAlign w:val="center"/>
                <w:hideMark/>
              </w:tcPr>
            </w:tcPrChange>
          </w:tcPr>
          <w:p w14:paraId="58F9D0C6" w14:textId="77777777" w:rsidR="008D37BF" w:rsidRPr="008D37BF" w:rsidRDefault="008D37BF" w:rsidP="008D37BF">
            <w:pPr>
              <w:spacing w:after="0" w:line="240" w:lineRule="auto"/>
              <w:rPr>
                <w:ins w:id="478" w:author="Hardik Malhotra" w:date="2021-11-25T16:59:00Z"/>
                <w:rFonts w:ascii="Arial" w:eastAsia="Times New Roman" w:hAnsi="Arial" w:cs="Arial"/>
                <w:i/>
                <w:iCs/>
                <w:color w:val="000000"/>
                <w:sz w:val="20"/>
                <w:szCs w:val="20"/>
                <w:lang w:eastAsia="en-IN"/>
              </w:rPr>
            </w:pPr>
            <w:ins w:id="479" w:author="Hardik Malhotra" w:date="2021-11-25T16:59:00Z">
              <w:r w:rsidRPr="008D37BF">
                <w:rPr>
                  <w:rFonts w:ascii="Arial" w:eastAsia="Times New Roman" w:hAnsi="Arial" w:cs="Arial"/>
                  <w:i/>
                  <w:iCs/>
                  <w:color w:val="000000"/>
                  <w:sz w:val="20"/>
                  <w:szCs w:val="20"/>
                  <w:lang w:eastAsia="en-IN"/>
                </w:rPr>
                <w:t xml:space="preserve">Unmodified with EEW range 172-204 </w:t>
              </w:r>
            </w:ins>
          </w:p>
        </w:tc>
        <w:tc>
          <w:tcPr>
            <w:tcW w:w="1418" w:type="dxa"/>
            <w:gridSpan w:val="3"/>
            <w:vMerge w:val="restart"/>
            <w:tcBorders>
              <w:top w:val="nil"/>
              <w:left w:val="nil"/>
              <w:bottom w:val="single" w:sz="8" w:space="0" w:color="FFC000"/>
              <w:right w:val="single" w:sz="8" w:space="0" w:color="FFC000"/>
            </w:tcBorders>
            <w:shd w:val="clear" w:color="auto" w:fill="auto"/>
            <w:noWrap/>
            <w:vAlign w:val="center"/>
            <w:hideMark/>
            <w:tcPrChange w:id="480" w:author="Hardik Malhotra" w:date="2021-11-25T17:01:00Z">
              <w:tcPr>
                <w:tcW w:w="1418" w:type="dxa"/>
                <w:gridSpan w:val="4"/>
                <w:vMerge w:val="restart"/>
                <w:tcBorders>
                  <w:top w:val="nil"/>
                  <w:left w:val="nil"/>
                  <w:bottom w:val="single" w:sz="8" w:space="0" w:color="FFC000"/>
                  <w:right w:val="single" w:sz="8" w:space="0" w:color="FFC000"/>
                </w:tcBorders>
                <w:shd w:val="clear" w:color="auto" w:fill="auto"/>
                <w:noWrap/>
                <w:vAlign w:val="center"/>
                <w:hideMark/>
              </w:tcPr>
            </w:tcPrChange>
          </w:tcPr>
          <w:p w14:paraId="02CB2775" w14:textId="77777777" w:rsidR="008D37BF" w:rsidRPr="008D37BF" w:rsidRDefault="008D37BF" w:rsidP="008D37BF">
            <w:pPr>
              <w:spacing w:after="0" w:line="240" w:lineRule="auto"/>
              <w:jc w:val="center"/>
              <w:rPr>
                <w:ins w:id="481" w:author="Hardik Malhotra" w:date="2021-11-25T16:59:00Z"/>
                <w:rFonts w:ascii="Arial" w:eastAsia="Times New Roman" w:hAnsi="Arial" w:cs="Arial"/>
                <w:color w:val="000000"/>
                <w:sz w:val="20"/>
                <w:szCs w:val="20"/>
                <w:lang w:eastAsia="en-IN"/>
              </w:rPr>
            </w:pPr>
            <w:ins w:id="482" w:author="Hardik Malhotra" w:date="2021-11-25T16:59:00Z">
              <w:r w:rsidRPr="008D37BF">
                <w:rPr>
                  <w:rFonts w:ascii="Arial" w:eastAsia="Times New Roman" w:hAnsi="Arial" w:cs="Arial"/>
                  <w:color w:val="000000"/>
                  <w:sz w:val="20"/>
                  <w:szCs w:val="20"/>
                  <w:lang w:eastAsia="en-IN"/>
                </w:rPr>
                <w:t>22,000</w:t>
              </w:r>
            </w:ins>
          </w:p>
        </w:tc>
        <w:tc>
          <w:tcPr>
            <w:tcW w:w="2127" w:type="dxa"/>
            <w:gridSpan w:val="2"/>
            <w:vMerge w:val="restart"/>
            <w:tcBorders>
              <w:top w:val="nil"/>
              <w:left w:val="single" w:sz="8" w:space="0" w:color="FFC000"/>
              <w:bottom w:val="single" w:sz="8" w:space="0" w:color="FFC000"/>
              <w:right w:val="single" w:sz="8" w:space="0" w:color="FFC000"/>
            </w:tcBorders>
            <w:shd w:val="clear" w:color="auto" w:fill="auto"/>
            <w:noWrap/>
            <w:vAlign w:val="center"/>
            <w:hideMark/>
            <w:tcPrChange w:id="483" w:author="Hardik Malhotra" w:date="2021-11-25T17:01:00Z">
              <w:tcPr>
                <w:tcW w:w="2127" w:type="dxa"/>
                <w:gridSpan w:val="3"/>
                <w:vMerge w:val="restart"/>
                <w:tcBorders>
                  <w:top w:val="nil"/>
                  <w:left w:val="single" w:sz="8" w:space="0" w:color="FFC000"/>
                  <w:bottom w:val="single" w:sz="8" w:space="0" w:color="FFC000"/>
                  <w:right w:val="single" w:sz="8" w:space="0" w:color="FFC000"/>
                </w:tcBorders>
                <w:shd w:val="clear" w:color="auto" w:fill="auto"/>
                <w:noWrap/>
                <w:vAlign w:val="center"/>
                <w:hideMark/>
              </w:tcPr>
            </w:tcPrChange>
          </w:tcPr>
          <w:p w14:paraId="46B559B8" w14:textId="77777777" w:rsidR="008D37BF" w:rsidRPr="008D37BF" w:rsidRDefault="008D37BF" w:rsidP="008D37BF">
            <w:pPr>
              <w:spacing w:after="0" w:line="240" w:lineRule="auto"/>
              <w:jc w:val="center"/>
              <w:rPr>
                <w:ins w:id="484" w:author="Hardik Malhotra" w:date="2021-11-25T16:59:00Z"/>
                <w:rFonts w:ascii="Arial" w:eastAsia="Times New Roman" w:hAnsi="Arial" w:cs="Arial"/>
                <w:color w:val="000000"/>
                <w:sz w:val="20"/>
                <w:szCs w:val="20"/>
                <w:lang w:eastAsia="en-IN"/>
              </w:rPr>
            </w:pPr>
            <w:ins w:id="485" w:author="Hardik Malhotra" w:date="2021-11-25T16:59:00Z">
              <w:r w:rsidRPr="008D37BF">
                <w:rPr>
                  <w:rFonts w:ascii="Arial" w:eastAsia="Times New Roman" w:hAnsi="Arial" w:cs="Arial"/>
                  <w:color w:val="000000"/>
                  <w:sz w:val="20"/>
                  <w:szCs w:val="20"/>
                  <w:lang w:eastAsia="en-IN"/>
                </w:rPr>
                <w:t>22,000</w:t>
              </w:r>
            </w:ins>
          </w:p>
        </w:tc>
      </w:tr>
      <w:tr w:rsidR="008D37BF" w:rsidRPr="008D37BF" w14:paraId="552671B3" w14:textId="77777777" w:rsidTr="008D37BF">
        <w:tblPrEx>
          <w:tblPrExChange w:id="486" w:author="Hardik Malhotra" w:date="2021-11-25T17:01:00Z">
            <w:tblPrEx>
              <w:tblW w:w="9806" w:type="dxa"/>
            </w:tblPrEx>
          </w:tblPrExChange>
        </w:tblPrEx>
        <w:trPr>
          <w:gridAfter w:val="1"/>
          <w:wAfter w:w="24" w:type="dxa"/>
          <w:trHeight w:val="315"/>
          <w:ins w:id="487" w:author="Hardik Malhotra" w:date="2021-11-25T16:59:00Z"/>
          <w:trPrChange w:id="488"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000000" w:fill="FFF4E7"/>
            <w:noWrap/>
            <w:vAlign w:val="center"/>
            <w:hideMark/>
            <w:tcPrChange w:id="489" w:author="Hardik Malhotra" w:date="2021-11-25T17:01:00Z">
              <w:tcPr>
                <w:tcW w:w="3231" w:type="dxa"/>
                <w:gridSpan w:val="3"/>
                <w:tcBorders>
                  <w:top w:val="nil"/>
                  <w:left w:val="nil"/>
                  <w:bottom w:val="single" w:sz="8" w:space="0" w:color="FFC000"/>
                  <w:right w:val="nil"/>
                </w:tcBorders>
                <w:shd w:val="clear" w:color="000000" w:fill="FFF4E7"/>
                <w:noWrap/>
                <w:vAlign w:val="center"/>
                <w:hideMark/>
              </w:tcPr>
            </w:tcPrChange>
          </w:tcPr>
          <w:p w14:paraId="44DF974E" w14:textId="77777777" w:rsidR="008D37BF" w:rsidRPr="008D37BF" w:rsidRDefault="008D37BF" w:rsidP="008D37BF">
            <w:pPr>
              <w:spacing w:after="0" w:line="240" w:lineRule="auto"/>
              <w:rPr>
                <w:ins w:id="490" w:author="Hardik Malhotra" w:date="2021-11-25T16:59:00Z"/>
                <w:rFonts w:ascii="Arial" w:eastAsia="Times New Roman" w:hAnsi="Arial" w:cs="Arial"/>
                <w:i/>
                <w:iCs/>
                <w:color w:val="000000"/>
                <w:sz w:val="20"/>
                <w:szCs w:val="20"/>
                <w:lang w:eastAsia="en-IN"/>
              </w:rPr>
            </w:pPr>
            <w:ins w:id="491" w:author="Hardik Malhotra" w:date="2021-11-25T16:59:00Z">
              <w:r w:rsidRPr="008D37BF">
                <w:rPr>
                  <w:rFonts w:ascii="Arial" w:eastAsia="Times New Roman" w:hAnsi="Arial" w:cs="Arial"/>
                  <w:i/>
                  <w:iCs/>
                  <w:color w:val="000000"/>
                  <w:sz w:val="20"/>
                  <w:szCs w:val="20"/>
                  <w:lang w:eastAsia="en-IN"/>
                </w:rPr>
                <w:t xml:space="preserve"> Bisphenol F and S (20%)</w:t>
              </w:r>
            </w:ins>
          </w:p>
        </w:tc>
        <w:tc>
          <w:tcPr>
            <w:tcW w:w="3006" w:type="dxa"/>
            <w:gridSpan w:val="2"/>
            <w:vMerge/>
            <w:tcBorders>
              <w:top w:val="single" w:sz="4" w:space="0" w:color="auto"/>
              <w:left w:val="single" w:sz="4" w:space="0" w:color="auto"/>
              <w:bottom w:val="single" w:sz="4" w:space="0" w:color="auto"/>
              <w:right w:val="single" w:sz="4" w:space="0" w:color="auto"/>
            </w:tcBorders>
            <w:vAlign w:val="center"/>
            <w:hideMark/>
            <w:tcPrChange w:id="492" w:author="Hardik Malhotra" w:date="2021-11-25T17:01:00Z">
              <w:tcPr>
                <w:tcW w:w="3006"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50BC5AE9" w14:textId="77777777" w:rsidR="008D37BF" w:rsidRPr="008D37BF" w:rsidRDefault="008D37BF" w:rsidP="008D37BF">
            <w:pPr>
              <w:spacing w:after="0" w:line="240" w:lineRule="auto"/>
              <w:rPr>
                <w:ins w:id="493" w:author="Hardik Malhotra" w:date="2021-11-25T16:59:00Z"/>
                <w:rFonts w:ascii="Arial" w:eastAsia="Times New Roman" w:hAnsi="Arial" w:cs="Arial"/>
                <w:i/>
                <w:iCs/>
                <w:color w:val="000000"/>
                <w:sz w:val="20"/>
                <w:szCs w:val="20"/>
                <w:lang w:eastAsia="en-IN"/>
              </w:rPr>
            </w:pPr>
          </w:p>
        </w:tc>
        <w:tc>
          <w:tcPr>
            <w:tcW w:w="1418" w:type="dxa"/>
            <w:gridSpan w:val="3"/>
            <w:vMerge/>
            <w:tcBorders>
              <w:top w:val="nil"/>
              <w:left w:val="nil"/>
              <w:bottom w:val="single" w:sz="8" w:space="0" w:color="FFC000"/>
              <w:right w:val="single" w:sz="8" w:space="0" w:color="FFC000"/>
            </w:tcBorders>
            <w:vAlign w:val="center"/>
            <w:hideMark/>
            <w:tcPrChange w:id="494" w:author="Hardik Malhotra" w:date="2021-11-25T17:01:00Z">
              <w:tcPr>
                <w:tcW w:w="1418" w:type="dxa"/>
                <w:gridSpan w:val="4"/>
                <w:vMerge/>
                <w:tcBorders>
                  <w:top w:val="nil"/>
                  <w:left w:val="nil"/>
                  <w:bottom w:val="single" w:sz="8" w:space="0" w:color="FFC000"/>
                  <w:right w:val="single" w:sz="8" w:space="0" w:color="FFC000"/>
                </w:tcBorders>
                <w:vAlign w:val="center"/>
                <w:hideMark/>
              </w:tcPr>
            </w:tcPrChange>
          </w:tcPr>
          <w:p w14:paraId="64F872BC" w14:textId="77777777" w:rsidR="008D37BF" w:rsidRPr="008D37BF" w:rsidRDefault="008D37BF" w:rsidP="008D37BF">
            <w:pPr>
              <w:spacing w:after="0" w:line="240" w:lineRule="auto"/>
              <w:rPr>
                <w:ins w:id="495" w:author="Hardik Malhotra" w:date="2021-11-25T16:59:00Z"/>
                <w:rFonts w:ascii="Arial" w:eastAsia="Times New Roman" w:hAnsi="Arial" w:cs="Arial"/>
                <w:color w:val="000000"/>
                <w:sz w:val="20"/>
                <w:szCs w:val="20"/>
                <w:lang w:eastAsia="en-IN"/>
              </w:rPr>
            </w:pPr>
          </w:p>
        </w:tc>
        <w:tc>
          <w:tcPr>
            <w:tcW w:w="2127" w:type="dxa"/>
            <w:gridSpan w:val="2"/>
            <w:vMerge/>
            <w:tcBorders>
              <w:top w:val="nil"/>
              <w:left w:val="single" w:sz="8" w:space="0" w:color="FFC000"/>
              <w:bottom w:val="single" w:sz="8" w:space="0" w:color="FFC000"/>
              <w:right w:val="single" w:sz="8" w:space="0" w:color="FFC000"/>
            </w:tcBorders>
            <w:vAlign w:val="center"/>
            <w:hideMark/>
            <w:tcPrChange w:id="496" w:author="Hardik Malhotra" w:date="2021-11-25T17:01:00Z">
              <w:tcPr>
                <w:tcW w:w="2127" w:type="dxa"/>
                <w:gridSpan w:val="3"/>
                <w:vMerge/>
                <w:tcBorders>
                  <w:top w:val="nil"/>
                  <w:left w:val="single" w:sz="8" w:space="0" w:color="FFC000"/>
                  <w:bottom w:val="single" w:sz="8" w:space="0" w:color="FFC000"/>
                  <w:right w:val="single" w:sz="8" w:space="0" w:color="FFC000"/>
                </w:tcBorders>
                <w:vAlign w:val="center"/>
                <w:hideMark/>
              </w:tcPr>
            </w:tcPrChange>
          </w:tcPr>
          <w:p w14:paraId="2A568B30" w14:textId="77777777" w:rsidR="008D37BF" w:rsidRPr="008D37BF" w:rsidRDefault="008D37BF" w:rsidP="008D37BF">
            <w:pPr>
              <w:spacing w:after="0" w:line="240" w:lineRule="auto"/>
              <w:rPr>
                <w:ins w:id="497" w:author="Hardik Malhotra" w:date="2021-11-25T16:59:00Z"/>
                <w:rFonts w:ascii="Arial" w:eastAsia="Times New Roman" w:hAnsi="Arial" w:cs="Arial"/>
                <w:color w:val="000000"/>
                <w:sz w:val="20"/>
                <w:szCs w:val="20"/>
                <w:lang w:eastAsia="en-IN"/>
              </w:rPr>
            </w:pPr>
          </w:p>
        </w:tc>
      </w:tr>
      <w:tr w:rsidR="008D37BF" w:rsidRPr="008D37BF" w14:paraId="3FD2636C" w14:textId="77777777" w:rsidTr="008D37BF">
        <w:tblPrEx>
          <w:tblPrExChange w:id="498" w:author="Hardik Malhotra" w:date="2021-11-25T17:01:00Z">
            <w:tblPrEx>
              <w:tblW w:w="9806" w:type="dxa"/>
            </w:tblPrEx>
          </w:tblPrExChange>
        </w:tblPrEx>
        <w:trPr>
          <w:gridAfter w:val="1"/>
          <w:wAfter w:w="24" w:type="dxa"/>
          <w:trHeight w:val="315"/>
          <w:ins w:id="499" w:author="Hardik Malhotra" w:date="2021-11-25T16:59:00Z"/>
          <w:trPrChange w:id="500" w:author="Hardik Malhotra" w:date="2021-11-25T17:01:00Z">
            <w:trPr>
              <w:gridAfter w:val="1"/>
              <w:wAfter w:w="24"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501"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3EE4C1E2" w14:textId="77777777" w:rsidR="008D37BF" w:rsidRPr="008D37BF" w:rsidRDefault="008D37BF" w:rsidP="008D37BF">
            <w:pPr>
              <w:spacing w:after="0" w:line="240" w:lineRule="auto"/>
              <w:rPr>
                <w:ins w:id="502" w:author="Hardik Malhotra" w:date="2021-11-25T16:59:00Z"/>
                <w:rFonts w:ascii="Arial" w:eastAsia="Times New Roman" w:hAnsi="Arial" w:cs="Arial"/>
                <w:b/>
                <w:bCs/>
                <w:color w:val="000000"/>
                <w:sz w:val="20"/>
                <w:szCs w:val="20"/>
                <w:lang w:eastAsia="en-IN"/>
              </w:rPr>
            </w:pPr>
            <w:ins w:id="503" w:author="Hardik Malhotra" w:date="2021-11-25T16:59:00Z">
              <w:r w:rsidRPr="008D37BF">
                <w:rPr>
                  <w:rFonts w:ascii="Arial" w:eastAsia="Times New Roman" w:hAnsi="Arial" w:cs="Arial"/>
                  <w:b/>
                  <w:bCs/>
                  <w:color w:val="000000"/>
                  <w:sz w:val="20"/>
                  <w:szCs w:val="20"/>
                  <w:lang w:eastAsia="en-IN"/>
                </w:rPr>
                <w:t>2.  Semi-Solid BP-A based Resins</w:t>
              </w:r>
            </w:ins>
          </w:p>
        </w:tc>
        <w:tc>
          <w:tcPr>
            <w:tcW w:w="3006" w:type="dxa"/>
            <w:gridSpan w:val="2"/>
            <w:vMerge w:val="restart"/>
            <w:tcBorders>
              <w:top w:val="nil"/>
              <w:left w:val="single" w:sz="4" w:space="0" w:color="auto"/>
              <w:bottom w:val="single" w:sz="4" w:space="0" w:color="auto"/>
              <w:right w:val="single" w:sz="4" w:space="0" w:color="auto"/>
            </w:tcBorders>
            <w:shd w:val="clear" w:color="000000" w:fill="FFF4E7"/>
            <w:noWrap/>
            <w:vAlign w:val="center"/>
            <w:hideMark/>
            <w:tcPrChange w:id="504" w:author="Hardik Malhotra" w:date="2021-11-25T17:01:00Z">
              <w:tcPr>
                <w:tcW w:w="3006" w:type="dxa"/>
                <w:gridSpan w:val="2"/>
                <w:vMerge w:val="restart"/>
                <w:tcBorders>
                  <w:top w:val="nil"/>
                  <w:left w:val="single" w:sz="4" w:space="0" w:color="auto"/>
                  <w:bottom w:val="single" w:sz="4" w:space="0" w:color="auto"/>
                  <w:right w:val="single" w:sz="4" w:space="0" w:color="auto"/>
                </w:tcBorders>
                <w:shd w:val="clear" w:color="000000" w:fill="FFF4E7"/>
                <w:noWrap/>
                <w:vAlign w:val="center"/>
                <w:hideMark/>
              </w:tcPr>
            </w:tcPrChange>
          </w:tcPr>
          <w:p w14:paraId="68EEDD7B" w14:textId="77777777" w:rsidR="008D37BF" w:rsidRPr="008D37BF" w:rsidRDefault="008D37BF" w:rsidP="008D37BF">
            <w:pPr>
              <w:spacing w:after="0" w:line="240" w:lineRule="auto"/>
              <w:rPr>
                <w:ins w:id="505" w:author="Hardik Malhotra" w:date="2021-11-25T16:59:00Z"/>
                <w:rFonts w:ascii="Arial" w:eastAsia="Times New Roman" w:hAnsi="Arial" w:cs="Arial"/>
                <w:i/>
                <w:iCs/>
                <w:color w:val="000000"/>
                <w:sz w:val="20"/>
                <w:szCs w:val="20"/>
                <w:lang w:eastAsia="en-IN"/>
              </w:rPr>
            </w:pPr>
            <w:ins w:id="506" w:author="Hardik Malhotra" w:date="2021-11-25T16:59:00Z">
              <w:r w:rsidRPr="008D37BF">
                <w:rPr>
                  <w:rFonts w:ascii="Arial" w:eastAsia="Times New Roman" w:hAnsi="Arial" w:cs="Arial"/>
                  <w:i/>
                  <w:iCs/>
                  <w:color w:val="000000"/>
                  <w:sz w:val="20"/>
                  <w:szCs w:val="20"/>
                  <w:lang w:eastAsia="en-IN"/>
                </w:rPr>
                <w:t xml:space="preserve">EEW range 240-720 </w:t>
              </w:r>
            </w:ins>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507"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2EB3A47B" w14:textId="77777777" w:rsidR="008D37BF" w:rsidRPr="008D37BF" w:rsidRDefault="008D37BF" w:rsidP="008D37BF">
            <w:pPr>
              <w:spacing w:after="0" w:line="240" w:lineRule="auto"/>
              <w:jc w:val="center"/>
              <w:rPr>
                <w:ins w:id="508" w:author="Hardik Malhotra" w:date="2021-11-25T16:59:00Z"/>
                <w:rFonts w:ascii="Arial" w:eastAsia="Times New Roman" w:hAnsi="Arial" w:cs="Arial"/>
                <w:color w:val="000000"/>
                <w:sz w:val="20"/>
                <w:szCs w:val="20"/>
                <w:lang w:eastAsia="en-IN"/>
              </w:rPr>
            </w:pPr>
            <w:ins w:id="509" w:author="Hardik Malhotra" w:date="2021-11-25T16:59:00Z">
              <w:r w:rsidRPr="008D37BF">
                <w:rPr>
                  <w:rFonts w:ascii="Arial" w:eastAsia="Times New Roman" w:hAnsi="Arial" w:cs="Arial"/>
                  <w:color w:val="000000"/>
                  <w:sz w:val="20"/>
                  <w:szCs w:val="20"/>
                  <w:lang w:eastAsia="en-IN"/>
                </w:rPr>
                <w:t>3,000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510"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3CB9D2A2" w14:textId="77777777" w:rsidR="008D37BF" w:rsidRPr="008D37BF" w:rsidRDefault="008D37BF" w:rsidP="008D37BF">
            <w:pPr>
              <w:spacing w:after="0" w:line="240" w:lineRule="auto"/>
              <w:jc w:val="center"/>
              <w:rPr>
                <w:ins w:id="511" w:author="Hardik Malhotra" w:date="2021-11-25T16:59:00Z"/>
                <w:rFonts w:ascii="Arial" w:eastAsia="Times New Roman" w:hAnsi="Arial" w:cs="Arial"/>
                <w:color w:val="000000"/>
                <w:sz w:val="20"/>
                <w:szCs w:val="20"/>
                <w:lang w:eastAsia="en-IN"/>
              </w:rPr>
            </w:pPr>
            <w:ins w:id="512" w:author="Hardik Malhotra" w:date="2021-11-25T16:59:00Z">
              <w:r w:rsidRPr="008D37BF">
                <w:rPr>
                  <w:rFonts w:ascii="Arial" w:eastAsia="Times New Roman" w:hAnsi="Arial" w:cs="Arial"/>
                  <w:color w:val="000000"/>
                  <w:sz w:val="20"/>
                  <w:szCs w:val="20"/>
                  <w:lang w:eastAsia="en-IN"/>
                </w:rPr>
                <w:t>3,000</w:t>
              </w:r>
            </w:ins>
          </w:p>
        </w:tc>
      </w:tr>
      <w:tr w:rsidR="008D37BF" w:rsidRPr="008D37BF" w14:paraId="00115D19" w14:textId="77777777" w:rsidTr="008D37BF">
        <w:tblPrEx>
          <w:tblPrExChange w:id="513" w:author="Hardik Malhotra" w:date="2021-11-25T17:01:00Z">
            <w:tblPrEx>
              <w:tblW w:w="9806" w:type="dxa"/>
            </w:tblPrEx>
          </w:tblPrExChange>
        </w:tblPrEx>
        <w:trPr>
          <w:gridAfter w:val="1"/>
          <w:wAfter w:w="24" w:type="dxa"/>
          <w:trHeight w:val="315"/>
          <w:ins w:id="514" w:author="Hardik Malhotra" w:date="2021-11-25T16:59:00Z"/>
          <w:trPrChange w:id="515" w:author="Hardik Malhotra" w:date="2021-11-25T17:01:00Z">
            <w:trPr>
              <w:gridAfter w:val="1"/>
              <w:wAfter w:w="24"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516"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053D0685" w14:textId="77777777" w:rsidR="008D37BF" w:rsidRPr="008D37BF" w:rsidRDefault="008D37BF" w:rsidP="008D37BF">
            <w:pPr>
              <w:spacing w:after="0" w:line="240" w:lineRule="auto"/>
              <w:rPr>
                <w:ins w:id="517" w:author="Hardik Malhotra" w:date="2021-11-25T16:59:00Z"/>
                <w:rFonts w:ascii="Arial" w:eastAsia="Times New Roman" w:hAnsi="Arial" w:cs="Arial"/>
                <w:b/>
                <w:bCs/>
                <w:color w:val="000000"/>
                <w:sz w:val="20"/>
                <w:szCs w:val="20"/>
                <w:lang w:eastAsia="en-IN"/>
              </w:rPr>
            </w:pPr>
            <w:ins w:id="518" w:author="Hardik Malhotra" w:date="2021-11-25T16:59:00Z">
              <w:r w:rsidRPr="008D37BF">
                <w:rPr>
                  <w:rFonts w:ascii="Arial" w:eastAsia="Times New Roman" w:hAnsi="Arial" w:cs="Arial"/>
                  <w:b/>
                  <w:bCs/>
                  <w:color w:val="000000"/>
                  <w:sz w:val="20"/>
                  <w:szCs w:val="20"/>
                  <w:lang w:eastAsia="en-IN"/>
                </w:rPr>
                <w:t>3. Solid Epoxy Resin</w:t>
              </w:r>
            </w:ins>
          </w:p>
        </w:tc>
        <w:tc>
          <w:tcPr>
            <w:tcW w:w="3006" w:type="dxa"/>
            <w:gridSpan w:val="2"/>
            <w:vMerge/>
            <w:tcBorders>
              <w:top w:val="nil"/>
              <w:left w:val="single" w:sz="4" w:space="0" w:color="auto"/>
              <w:bottom w:val="single" w:sz="4" w:space="0" w:color="auto"/>
              <w:right w:val="single" w:sz="4" w:space="0" w:color="auto"/>
            </w:tcBorders>
            <w:vAlign w:val="center"/>
            <w:hideMark/>
            <w:tcPrChange w:id="519" w:author="Hardik Malhotra" w:date="2021-11-25T17:01:00Z">
              <w:tcPr>
                <w:tcW w:w="3006" w:type="dxa"/>
                <w:gridSpan w:val="2"/>
                <w:vMerge/>
                <w:tcBorders>
                  <w:top w:val="nil"/>
                  <w:left w:val="single" w:sz="4" w:space="0" w:color="auto"/>
                  <w:bottom w:val="single" w:sz="4" w:space="0" w:color="auto"/>
                  <w:right w:val="single" w:sz="4" w:space="0" w:color="auto"/>
                </w:tcBorders>
                <w:vAlign w:val="center"/>
                <w:hideMark/>
              </w:tcPr>
            </w:tcPrChange>
          </w:tcPr>
          <w:p w14:paraId="112FDF75" w14:textId="77777777" w:rsidR="008D37BF" w:rsidRPr="008D37BF" w:rsidRDefault="008D37BF" w:rsidP="008D37BF">
            <w:pPr>
              <w:spacing w:after="0" w:line="240" w:lineRule="auto"/>
              <w:rPr>
                <w:ins w:id="520" w:author="Hardik Malhotra" w:date="2021-11-25T16:59:00Z"/>
                <w:rFonts w:ascii="Arial" w:eastAsia="Times New Roman" w:hAnsi="Arial" w:cs="Arial"/>
                <w:i/>
                <w:iCs/>
                <w:color w:val="000000"/>
                <w:sz w:val="20"/>
                <w:szCs w:val="20"/>
                <w:lang w:eastAsia="en-IN"/>
              </w:rPr>
            </w:pPr>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521"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749C3563" w14:textId="77777777" w:rsidR="008D37BF" w:rsidRPr="008D37BF" w:rsidRDefault="008D37BF" w:rsidP="008D37BF">
            <w:pPr>
              <w:spacing w:after="0" w:line="240" w:lineRule="auto"/>
              <w:jc w:val="center"/>
              <w:rPr>
                <w:ins w:id="522" w:author="Hardik Malhotra" w:date="2021-11-25T16:59:00Z"/>
                <w:rFonts w:ascii="Arial" w:eastAsia="Times New Roman" w:hAnsi="Arial" w:cs="Arial"/>
                <w:color w:val="000000"/>
                <w:sz w:val="20"/>
                <w:szCs w:val="20"/>
                <w:lang w:eastAsia="en-IN"/>
              </w:rPr>
            </w:pPr>
            <w:ins w:id="523" w:author="Hardik Malhotra" w:date="2021-11-25T16:59:00Z">
              <w:r w:rsidRPr="008D37BF">
                <w:rPr>
                  <w:rFonts w:ascii="Arial" w:eastAsia="Times New Roman" w:hAnsi="Arial" w:cs="Arial"/>
                  <w:color w:val="000000"/>
                  <w:sz w:val="20"/>
                  <w:szCs w:val="20"/>
                  <w:lang w:eastAsia="en-IN"/>
                </w:rPr>
                <w:t>10,000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524"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27B90569" w14:textId="77777777" w:rsidR="008D37BF" w:rsidRPr="008D37BF" w:rsidRDefault="008D37BF" w:rsidP="008D37BF">
            <w:pPr>
              <w:spacing w:after="0" w:line="240" w:lineRule="auto"/>
              <w:jc w:val="center"/>
              <w:rPr>
                <w:ins w:id="525" w:author="Hardik Malhotra" w:date="2021-11-25T16:59:00Z"/>
                <w:rFonts w:ascii="Arial" w:eastAsia="Times New Roman" w:hAnsi="Arial" w:cs="Arial"/>
                <w:color w:val="000000"/>
                <w:sz w:val="20"/>
                <w:szCs w:val="20"/>
                <w:lang w:eastAsia="en-IN"/>
              </w:rPr>
            </w:pPr>
            <w:ins w:id="526" w:author="Hardik Malhotra" w:date="2021-11-25T16:59:00Z">
              <w:r w:rsidRPr="008D37BF">
                <w:rPr>
                  <w:rFonts w:ascii="Arial" w:eastAsia="Times New Roman" w:hAnsi="Arial" w:cs="Arial"/>
                  <w:color w:val="000000"/>
                  <w:sz w:val="20"/>
                  <w:szCs w:val="20"/>
                  <w:lang w:eastAsia="en-IN"/>
                </w:rPr>
                <w:t>10,000</w:t>
              </w:r>
            </w:ins>
          </w:p>
        </w:tc>
      </w:tr>
      <w:tr w:rsidR="008D37BF" w:rsidRPr="008D37BF" w14:paraId="41B624D4" w14:textId="77777777" w:rsidTr="008D37BF">
        <w:tblPrEx>
          <w:tblPrExChange w:id="527" w:author="Hardik Malhotra" w:date="2021-11-25T17:01:00Z">
            <w:tblPrEx>
              <w:tblW w:w="10504" w:type="dxa"/>
            </w:tblPrEx>
          </w:tblPrExChange>
        </w:tblPrEx>
        <w:trPr>
          <w:gridAfter w:val="1"/>
          <w:wAfter w:w="24" w:type="dxa"/>
          <w:trHeight w:val="465"/>
          <w:ins w:id="528" w:author="Hardik Malhotra" w:date="2021-11-25T16:59:00Z"/>
          <w:trPrChange w:id="529" w:author="Hardik Malhotra" w:date="2021-11-25T17:01:00Z">
            <w:trPr>
              <w:wAfter w:w="13" w:type="dxa"/>
              <w:trHeight w:val="46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530"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352D344A" w14:textId="77777777" w:rsidR="008D37BF" w:rsidRPr="008D37BF" w:rsidRDefault="008D37BF" w:rsidP="008D37BF">
            <w:pPr>
              <w:spacing w:after="0" w:line="240" w:lineRule="auto"/>
              <w:rPr>
                <w:ins w:id="531" w:author="Hardik Malhotra" w:date="2021-11-25T16:59:00Z"/>
                <w:rFonts w:ascii="Arial" w:eastAsia="Times New Roman" w:hAnsi="Arial" w:cs="Arial"/>
                <w:b/>
                <w:bCs/>
                <w:color w:val="000000"/>
                <w:sz w:val="20"/>
                <w:szCs w:val="20"/>
                <w:lang w:eastAsia="en-IN"/>
              </w:rPr>
            </w:pPr>
            <w:ins w:id="532" w:author="Hardik Malhotra" w:date="2021-11-25T16:59:00Z">
              <w:r w:rsidRPr="008D37BF">
                <w:rPr>
                  <w:rFonts w:ascii="Arial" w:eastAsia="Times New Roman" w:hAnsi="Arial" w:cs="Arial"/>
                  <w:b/>
                  <w:bCs/>
                  <w:color w:val="000000"/>
                  <w:sz w:val="20"/>
                  <w:szCs w:val="20"/>
                  <w:lang w:eastAsia="en-IN"/>
                </w:rPr>
                <w:t>4. Specialized Epoxy Resin</w:t>
              </w:r>
            </w:ins>
          </w:p>
        </w:tc>
        <w:tc>
          <w:tcPr>
            <w:tcW w:w="3006" w:type="dxa"/>
            <w:gridSpan w:val="2"/>
            <w:tcBorders>
              <w:top w:val="nil"/>
              <w:left w:val="single" w:sz="4" w:space="0" w:color="auto"/>
              <w:bottom w:val="single" w:sz="4" w:space="0" w:color="auto"/>
              <w:right w:val="single" w:sz="4" w:space="0" w:color="auto"/>
            </w:tcBorders>
            <w:shd w:val="clear" w:color="000000" w:fill="FFF4E7"/>
            <w:vAlign w:val="center"/>
            <w:hideMark/>
            <w:tcPrChange w:id="533" w:author="Hardik Malhotra" w:date="2021-11-25T17:01:00Z">
              <w:tcPr>
                <w:tcW w:w="3715" w:type="dxa"/>
                <w:gridSpan w:val="4"/>
                <w:tcBorders>
                  <w:top w:val="nil"/>
                  <w:left w:val="single" w:sz="4" w:space="0" w:color="auto"/>
                  <w:bottom w:val="single" w:sz="4" w:space="0" w:color="auto"/>
                  <w:right w:val="single" w:sz="4" w:space="0" w:color="auto"/>
                </w:tcBorders>
                <w:shd w:val="clear" w:color="000000" w:fill="FFF4E7"/>
                <w:vAlign w:val="center"/>
                <w:hideMark/>
              </w:tcPr>
            </w:tcPrChange>
          </w:tcPr>
          <w:p w14:paraId="223BDB2B" w14:textId="5D545EDC" w:rsidR="008D37BF" w:rsidRPr="008D37BF" w:rsidRDefault="008D37BF" w:rsidP="008D37BF">
            <w:pPr>
              <w:spacing w:after="0" w:line="240" w:lineRule="auto"/>
              <w:rPr>
                <w:ins w:id="534" w:author="Hardik Malhotra" w:date="2021-11-25T16:59:00Z"/>
                <w:rFonts w:ascii="Arial" w:eastAsia="Times New Roman" w:hAnsi="Arial" w:cs="Arial"/>
                <w:i/>
                <w:iCs/>
                <w:color w:val="000000"/>
                <w:sz w:val="20"/>
                <w:szCs w:val="20"/>
                <w:lang w:eastAsia="en-IN"/>
              </w:rPr>
            </w:pPr>
            <w:ins w:id="535" w:author="Hardik Malhotra" w:date="2021-11-25T16:59:00Z">
              <w:r w:rsidRPr="008D37BF">
                <w:rPr>
                  <w:rFonts w:ascii="Arial" w:eastAsia="Times New Roman" w:hAnsi="Arial" w:cs="Arial"/>
                  <w:i/>
                  <w:iCs/>
                  <w:color w:val="000000"/>
                  <w:sz w:val="20"/>
                  <w:szCs w:val="20"/>
                  <w:lang w:eastAsia="en-IN"/>
                </w:rPr>
                <w:t>Multifunctional (</w:t>
              </w:r>
              <w:proofErr w:type="spellStart"/>
              <w:r w:rsidRPr="008D37BF">
                <w:rPr>
                  <w:rFonts w:ascii="Arial" w:eastAsia="Times New Roman" w:hAnsi="Arial" w:cs="Arial"/>
                  <w:i/>
                  <w:iCs/>
                  <w:color w:val="000000"/>
                  <w:sz w:val="20"/>
                  <w:szCs w:val="20"/>
                  <w:lang w:eastAsia="en-IN"/>
                </w:rPr>
                <w:t>Novolac</w:t>
              </w:r>
              <w:proofErr w:type="spellEnd"/>
              <w:r w:rsidRPr="008D37BF">
                <w:rPr>
                  <w:rFonts w:ascii="Arial" w:eastAsia="Times New Roman" w:hAnsi="Arial" w:cs="Arial"/>
                  <w:i/>
                  <w:iCs/>
                  <w:color w:val="000000"/>
                  <w:sz w:val="20"/>
                  <w:szCs w:val="20"/>
                  <w:lang w:eastAsia="en-IN"/>
                </w:rPr>
                <w:t xml:space="preserve"> Epoxy Resin, Phenol / Cresol), </w:t>
              </w:r>
            </w:ins>
            <w:ins w:id="536" w:author="Hardik Malhotra" w:date="2021-11-25T17:02:00Z">
              <w:r w:rsidRPr="008D37BF">
                <w:rPr>
                  <w:rFonts w:ascii="Arial" w:eastAsia="Times New Roman" w:hAnsi="Arial" w:cs="Arial"/>
                  <w:i/>
                  <w:iCs/>
                  <w:color w:val="000000"/>
                  <w:sz w:val="20"/>
                  <w:szCs w:val="20"/>
                  <w:lang w:eastAsia="en-IN"/>
                </w:rPr>
                <w:t>Cycloaliphatic</w:t>
              </w:r>
              <w:r>
                <w:rPr>
                  <w:rFonts w:ascii="Arial" w:eastAsia="Times New Roman" w:hAnsi="Arial" w:cs="Arial"/>
                  <w:i/>
                  <w:iCs/>
                  <w:color w:val="000000"/>
                  <w:sz w:val="20"/>
                  <w:szCs w:val="20"/>
                  <w:lang w:eastAsia="en-IN"/>
                </w:rPr>
                <w:t>)</w:t>
              </w:r>
            </w:ins>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537" w:author="Hardik Malhotra" w:date="2021-11-25T17:01:00Z">
              <w:tcPr>
                <w:tcW w:w="1418" w:type="dxa"/>
                <w:gridSpan w:val="3"/>
                <w:tcBorders>
                  <w:top w:val="nil"/>
                  <w:left w:val="nil"/>
                  <w:bottom w:val="single" w:sz="8" w:space="0" w:color="FFC000"/>
                  <w:right w:val="single" w:sz="8" w:space="0" w:color="FFC000"/>
                </w:tcBorders>
                <w:shd w:val="clear" w:color="auto" w:fill="auto"/>
                <w:noWrap/>
                <w:vAlign w:val="center"/>
                <w:hideMark/>
              </w:tcPr>
            </w:tcPrChange>
          </w:tcPr>
          <w:p w14:paraId="6D53D164" w14:textId="77777777" w:rsidR="008D37BF" w:rsidRPr="008D37BF" w:rsidRDefault="008D37BF" w:rsidP="008D37BF">
            <w:pPr>
              <w:spacing w:after="0" w:line="240" w:lineRule="auto"/>
              <w:jc w:val="center"/>
              <w:rPr>
                <w:ins w:id="538" w:author="Hardik Malhotra" w:date="2021-11-25T16:59:00Z"/>
                <w:rFonts w:ascii="Arial" w:eastAsia="Times New Roman" w:hAnsi="Arial" w:cs="Arial"/>
                <w:color w:val="000000"/>
                <w:sz w:val="20"/>
                <w:szCs w:val="20"/>
                <w:lang w:eastAsia="en-IN"/>
              </w:rPr>
            </w:pPr>
            <w:ins w:id="539" w:author="Hardik Malhotra" w:date="2021-11-25T16:59:00Z">
              <w:r w:rsidRPr="008D37BF">
                <w:rPr>
                  <w:rFonts w:ascii="Arial" w:eastAsia="Times New Roman" w:hAnsi="Arial" w:cs="Arial"/>
                  <w:color w:val="000000"/>
                  <w:sz w:val="20"/>
                  <w:szCs w:val="20"/>
                  <w:lang w:eastAsia="en-IN"/>
                </w:rPr>
                <w:t>6,500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540" w:author="Hardik Malhotra" w:date="2021-11-25T17:01:00Z">
              <w:tcPr>
                <w:tcW w:w="2127" w:type="dxa"/>
                <w:gridSpan w:val="5"/>
                <w:tcBorders>
                  <w:top w:val="nil"/>
                  <w:left w:val="nil"/>
                  <w:bottom w:val="single" w:sz="8" w:space="0" w:color="FFC000"/>
                  <w:right w:val="single" w:sz="8" w:space="0" w:color="FFC000"/>
                </w:tcBorders>
                <w:shd w:val="clear" w:color="auto" w:fill="auto"/>
                <w:noWrap/>
                <w:vAlign w:val="center"/>
                <w:hideMark/>
              </w:tcPr>
            </w:tcPrChange>
          </w:tcPr>
          <w:p w14:paraId="4394E230" w14:textId="77777777" w:rsidR="008D37BF" w:rsidRPr="008D37BF" w:rsidRDefault="008D37BF" w:rsidP="008D37BF">
            <w:pPr>
              <w:spacing w:after="0" w:line="240" w:lineRule="auto"/>
              <w:jc w:val="center"/>
              <w:rPr>
                <w:ins w:id="541" w:author="Hardik Malhotra" w:date="2021-11-25T16:59:00Z"/>
                <w:rFonts w:ascii="Arial" w:eastAsia="Times New Roman" w:hAnsi="Arial" w:cs="Arial"/>
                <w:color w:val="000000"/>
                <w:sz w:val="20"/>
                <w:szCs w:val="20"/>
                <w:lang w:eastAsia="en-IN"/>
              </w:rPr>
            </w:pPr>
            <w:ins w:id="542" w:author="Hardik Malhotra" w:date="2021-11-25T16:59:00Z">
              <w:r w:rsidRPr="008D37BF">
                <w:rPr>
                  <w:rFonts w:ascii="Arial" w:eastAsia="Times New Roman" w:hAnsi="Arial" w:cs="Arial"/>
                  <w:color w:val="000000"/>
                  <w:sz w:val="20"/>
                  <w:szCs w:val="20"/>
                  <w:lang w:eastAsia="en-IN"/>
                </w:rPr>
                <w:t>6,500</w:t>
              </w:r>
            </w:ins>
          </w:p>
        </w:tc>
      </w:tr>
      <w:tr w:rsidR="008D37BF" w:rsidRPr="008D37BF" w14:paraId="21390A4C" w14:textId="77777777" w:rsidTr="008D37BF">
        <w:tblPrEx>
          <w:tblPrExChange w:id="543" w:author="Hardik Malhotra" w:date="2021-11-25T17:01:00Z">
            <w:tblPrEx>
              <w:tblW w:w="9806" w:type="dxa"/>
            </w:tblPrEx>
          </w:tblPrExChange>
        </w:tblPrEx>
        <w:trPr>
          <w:gridAfter w:val="1"/>
          <w:wAfter w:w="24" w:type="dxa"/>
          <w:trHeight w:val="510"/>
          <w:ins w:id="544" w:author="Hardik Malhotra" w:date="2021-11-25T16:59:00Z"/>
          <w:trPrChange w:id="545" w:author="Hardik Malhotra" w:date="2021-11-25T17:01:00Z">
            <w:trPr>
              <w:gridAfter w:val="1"/>
              <w:wAfter w:w="24" w:type="dxa"/>
              <w:trHeight w:val="510"/>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546"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03AFA73F" w14:textId="77777777" w:rsidR="008D37BF" w:rsidRPr="008D37BF" w:rsidRDefault="008D37BF" w:rsidP="008D37BF">
            <w:pPr>
              <w:spacing w:after="0" w:line="240" w:lineRule="auto"/>
              <w:rPr>
                <w:ins w:id="547" w:author="Hardik Malhotra" w:date="2021-11-25T16:59:00Z"/>
                <w:rFonts w:ascii="Arial" w:eastAsia="Times New Roman" w:hAnsi="Arial" w:cs="Arial"/>
                <w:b/>
                <w:bCs/>
                <w:color w:val="000000"/>
                <w:sz w:val="20"/>
                <w:szCs w:val="20"/>
                <w:lang w:eastAsia="en-IN"/>
              </w:rPr>
            </w:pPr>
            <w:ins w:id="548" w:author="Hardik Malhotra" w:date="2021-11-25T16:59:00Z">
              <w:r w:rsidRPr="008D37BF">
                <w:rPr>
                  <w:rFonts w:ascii="Arial" w:eastAsia="Times New Roman" w:hAnsi="Arial" w:cs="Arial"/>
                  <w:b/>
                  <w:bCs/>
                  <w:color w:val="000000"/>
                  <w:sz w:val="20"/>
                  <w:szCs w:val="20"/>
                  <w:lang w:eastAsia="en-IN"/>
                </w:rPr>
                <w:t>5. Others</w:t>
              </w:r>
            </w:ins>
          </w:p>
        </w:tc>
        <w:tc>
          <w:tcPr>
            <w:tcW w:w="3006" w:type="dxa"/>
            <w:gridSpan w:val="2"/>
            <w:tcBorders>
              <w:top w:val="nil"/>
              <w:left w:val="nil"/>
              <w:bottom w:val="single" w:sz="8" w:space="0" w:color="FFC000"/>
              <w:right w:val="single" w:sz="8" w:space="0" w:color="FFC000"/>
            </w:tcBorders>
            <w:shd w:val="clear" w:color="auto" w:fill="auto"/>
            <w:vAlign w:val="center"/>
            <w:hideMark/>
            <w:tcPrChange w:id="549" w:author="Hardik Malhotra" w:date="2021-11-25T17:01:00Z">
              <w:tcPr>
                <w:tcW w:w="3006" w:type="dxa"/>
                <w:gridSpan w:val="2"/>
                <w:tcBorders>
                  <w:top w:val="nil"/>
                  <w:left w:val="nil"/>
                  <w:bottom w:val="single" w:sz="8" w:space="0" w:color="FFC000"/>
                  <w:right w:val="single" w:sz="8" w:space="0" w:color="FFC000"/>
                </w:tcBorders>
                <w:shd w:val="clear" w:color="auto" w:fill="auto"/>
                <w:vAlign w:val="center"/>
                <w:hideMark/>
              </w:tcPr>
            </w:tcPrChange>
          </w:tcPr>
          <w:p w14:paraId="04AFC148" w14:textId="77777777" w:rsidR="008D37BF" w:rsidRPr="008D37BF" w:rsidRDefault="008D37BF" w:rsidP="008D37BF">
            <w:pPr>
              <w:spacing w:after="0" w:line="240" w:lineRule="auto"/>
              <w:rPr>
                <w:ins w:id="550" w:author="Hardik Malhotra" w:date="2021-11-25T16:59:00Z"/>
                <w:rFonts w:ascii="Arial" w:eastAsia="Times New Roman" w:hAnsi="Arial" w:cs="Arial"/>
                <w:i/>
                <w:iCs/>
                <w:color w:val="000000"/>
                <w:sz w:val="20"/>
                <w:szCs w:val="20"/>
                <w:lang w:eastAsia="en-IN"/>
              </w:rPr>
            </w:pPr>
            <w:ins w:id="551" w:author="Hardik Malhotra" w:date="2021-11-25T16:59:00Z">
              <w:r w:rsidRPr="008D37BF">
                <w:rPr>
                  <w:rFonts w:ascii="Arial" w:eastAsia="Times New Roman" w:hAnsi="Arial" w:cs="Arial"/>
                  <w:i/>
                  <w:iCs/>
                  <w:color w:val="000000"/>
                  <w:sz w:val="20"/>
                  <w:szCs w:val="20"/>
                  <w:lang w:eastAsia="en-IN"/>
                </w:rPr>
                <w:t>Dimer Acid Modified Epoxy Resins, Brominated Epoxy Resins, Glycidyl amine Epoxy Resins others)</w:t>
              </w:r>
            </w:ins>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552"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65968CC5" w14:textId="77777777" w:rsidR="008D37BF" w:rsidRPr="008D37BF" w:rsidRDefault="008D37BF" w:rsidP="008D37BF">
            <w:pPr>
              <w:spacing w:after="0" w:line="240" w:lineRule="auto"/>
              <w:jc w:val="center"/>
              <w:rPr>
                <w:ins w:id="553" w:author="Hardik Malhotra" w:date="2021-11-25T16:59:00Z"/>
                <w:rFonts w:ascii="Arial" w:eastAsia="Times New Roman" w:hAnsi="Arial" w:cs="Arial"/>
                <w:color w:val="000000"/>
                <w:sz w:val="20"/>
                <w:szCs w:val="20"/>
                <w:lang w:eastAsia="en-IN"/>
              </w:rPr>
            </w:pPr>
            <w:ins w:id="554" w:author="Hardik Malhotra" w:date="2021-11-25T16:59:00Z">
              <w:r w:rsidRPr="008D37BF">
                <w:rPr>
                  <w:rFonts w:ascii="Arial" w:eastAsia="Times New Roman" w:hAnsi="Arial" w:cs="Arial"/>
                  <w:color w:val="000000"/>
                  <w:sz w:val="20"/>
                  <w:szCs w:val="20"/>
                  <w:lang w:eastAsia="en-IN"/>
                </w:rPr>
                <w:t>500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555"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5BA34273" w14:textId="77777777" w:rsidR="008D37BF" w:rsidRPr="008D37BF" w:rsidRDefault="008D37BF" w:rsidP="008D37BF">
            <w:pPr>
              <w:spacing w:after="0" w:line="240" w:lineRule="auto"/>
              <w:jc w:val="center"/>
              <w:rPr>
                <w:ins w:id="556" w:author="Hardik Malhotra" w:date="2021-11-25T16:59:00Z"/>
                <w:rFonts w:ascii="Arial" w:eastAsia="Times New Roman" w:hAnsi="Arial" w:cs="Arial"/>
                <w:color w:val="000000"/>
                <w:sz w:val="20"/>
                <w:szCs w:val="20"/>
                <w:lang w:eastAsia="en-IN"/>
              </w:rPr>
            </w:pPr>
            <w:ins w:id="557" w:author="Hardik Malhotra" w:date="2021-11-25T16:59:00Z">
              <w:r w:rsidRPr="008D37BF">
                <w:rPr>
                  <w:rFonts w:ascii="Arial" w:eastAsia="Times New Roman" w:hAnsi="Arial" w:cs="Arial"/>
                  <w:color w:val="000000"/>
                  <w:sz w:val="20"/>
                  <w:szCs w:val="20"/>
                  <w:lang w:eastAsia="en-IN"/>
                </w:rPr>
                <w:t>500</w:t>
              </w:r>
            </w:ins>
          </w:p>
        </w:tc>
      </w:tr>
      <w:tr w:rsidR="008D37BF" w:rsidRPr="008D37BF" w14:paraId="7156E57D" w14:textId="77777777" w:rsidTr="008D37BF">
        <w:tblPrEx>
          <w:tblPrExChange w:id="558" w:author="Hardik Malhotra" w:date="2021-11-25T17:01:00Z">
            <w:tblPrEx>
              <w:tblW w:w="9806" w:type="dxa"/>
            </w:tblPrEx>
          </w:tblPrExChange>
        </w:tblPrEx>
        <w:trPr>
          <w:gridAfter w:val="1"/>
          <w:wAfter w:w="24" w:type="dxa"/>
          <w:trHeight w:val="315"/>
          <w:ins w:id="559" w:author="Hardik Malhotra" w:date="2021-11-25T16:59:00Z"/>
          <w:trPrChange w:id="560" w:author="Hardik Malhotra" w:date="2021-11-25T17:01:00Z">
            <w:trPr>
              <w:gridAfter w:val="1"/>
              <w:wAfter w:w="24" w:type="dxa"/>
              <w:trHeight w:val="315"/>
            </w:trPr>
          </w:trPrChange>
        </w:trPr>
        <w:tc>
          <w:tcPr>
            <w:tcW w:w="6237" w:type="dxa"/>
            <w:gridSpan w:val="4"/>
            <w:tcBorders>
              <w:top w:val="single" w:sz="8" w:space="0" w:color="FFC000"/>
              <w:left w:val="nil"/>
              <w:bottom w:val="single" w:sz="8" w:space="0" w:color="FFC000"/>
              <w:right w:val="single" w:sz="8" w:space="0" w:color="FFC000"/>
            </w:tcBorders>
            <w:shd w:val="clear" w:color="000000" w:fill="FFF4E7"/>
            <w:noWrap/>
            <w:vAlign w:val="center"/>
            <w:hideMark/>
            <w:tcPrChange w:id="561" w:author="Hardik Malhotra" w:date="2021-11-25T17:01:00Z">
              <w:tcPr>
                <w:tcW w:w="6237" w:type="dxa"/>
                <w:gridSpan w:val="5"/>
                <w:tcBorders>
                  <w:top w:val="single" w:sz="8" w:space="0" w:color="FFC000"/>
                  <w:left w:val="nil"/>
                  <w:bottom w:val="single" w:sz="8" w:space="0" w:color="FFC000"/>
                  <w:right w:val="single" w:sz="8" w:space="0" w:color="FFC000"/>
                </w:tcBorders>
                <w:shd w:val="clear" w:color="000000" w:fill="FFF4E7"/>
                <w:noWrap/>
                <w:vAlign w:val="center"/>
                <w:hideMark/>
              </w:tcPr>
            </w:tcPrChange>
          </w:tcPr>
          <w:p w14:paraId="244CDB41" w14:textId="13BD7540" w:rsidR="008D37BF" w:rsidRPr="008D37BF" w:rsidRDefault="008D37BF" w:rsidP="008D37BF">
            <w:pPr>
              <w:spacing w:after="0" w:line="240" w:lineRule="auto"/>
              <w:jc w:val="center"/>
              <w:rPr>
                <w:ins w:id="562" w:author="Hardik Malhotra" w:date="2021-11-25T16:59:00Z"/>
                <w:rFonts w:ascii="Arial" w:eastAsia="Times New Roman" w:hAnsi="Arial" w:cs="Arial"/>
                <w:b/>
                <w:bCs/>
                <w:color w:val="000000"/>
                <w:sz w:val="20"/>
                <w:szCs w:val="20"/>
                <w:lang w:eastAsia="en-IN"/>
              </w:rPr>
            </w:pPr>
            <w:ins w:id="563" w:author="Hardik Malhotra" w:date="2021-11-25T16:59:00Z">
              <w:r w:rsidRPr="008D37BF">
                <w:rPr>
                  <w:rFonts w:ascii="Arial" w:eastAsia="Times New Roman" w:hAnsi="Arial" w:cs="Arial"/>
                  <w:b/>
                  <w:bCs/>
                  <w:color w:val="000000"/>
                  <w:sz w:val="20"/>
                  <w:szCs w:val="20"/>
                  <w:lang w:eastAsia="en-IN"/>
                </w:rPr>
                <w:t>Total</w:t>
              </w:r>
            </w:ins>
            <w:ins w:id="564" w:author="Hardik Malhotra" w:date="2021-11-25T17:03:00Z">
              <w:r>
                <w:rPr>
                  <w:rFonts w:ascii="Arial" w:eastAsia="Times New Roman" w:hAnsi="Arial" w:cs="Arial"/>
                  <w:b/>
                  <w:bCs/>
                  <w:color w:val="000000"/>
                  <w:sz w:val="20"/>
                  <w:szCs w:val="20"/>
                  <w:lang w:eastAsia="en-IN"/>
                </w:rPr>
                <w:t xml:space="preserve"> </w:t>
              </w:r>
            </w:ins>
            <w:ins w:id="565" w:author="Hardik Malhotra" w:date="2021-11-25T16:59:00Z">
              <w:r w:rsidRPr="008D37BF">
                <w:rPr>
                  <w:rFonts w:ascii="Arial" w:eastAsia="Times New Roman" w:hAnsi="Arial" w:cs="Arial"/>
                  <w:b/>
                  <w:bCs/>
                  <w:color w:val="000000"/>
                  <w:sz w:val="20"/>
                  <w:szCs w:val="20"/>
                  <w:lang w:eastAsia="en-IN"/>
                </w:rPr>
                <w:t>(1+2+3+4+5)</w:t>
              </w:r>
            </w:ins>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566" w:author="Hardik Malhotra" w:date="2021-11-25T17:01:00Z">
              <w:tcPr>
                <w:tcW w:w="1418" w:type="dxa"/>
                <w:gridSpan w:val="4"/>
                <w:tcBorders>
                  <w:top w:val="nil"/>
                  <w:left w:val="nil"/>
                  <w:bottom w:val="single" w:sz="8" w:space="0" w:color="FFC000"/>
                  <w:right w:val="single" w:sz="8" w:space="0" w:color="FFC000"/>
                </w:tcBorders>
                <w:shd w:val="clear" w:color="000000" w:fill="FFF4E7"/>
                <w:noWrap/>
                <w:vAlign w:val="center"/>
                <w:hideMark/>
              </w:tcPr>
            </w:tcPrChange>
          </w:tcPr>
          <w:p w14:paraId="338417B1" w14:textId="77777777" w:rsidR="008D37BF" w:rsidRPr="008D37BF" w:rsidRDefault="008D37BF" w:rsidP="008D37BF">
            <w:pPr>
              <w:spacing w:after="0" w:line="240" w:lineRule="auto"/>
              <w:jc w:val="center"/>
              <w:rPr>
                <w:ins w:id="567" w:author="Hardik Malhotra" w:date="2021-11-25T16:59:00Z"/>
                <w:rFonts w:ascii="Arial" w:eastAsia="Times New Roman" w:hAnsi="Arial" w:cs="Arial"/>
                <w:b/>
                <w:bCs/>
                <w:color w:val="000000"/>
                <w:sz w:val="20"/>
                <w:szCs w:val="20"/>
                <w:lang w:eastAsia="en-IN"/>
              </w:rPr>
            </w:pPr>
            <w:ins w:id="568" w:author="Hardik Malhotra" w:date="2021-11-25T16:59:00Z">
              <w:r w:rsidRPr="008D37BF">
                <w:rPr>
                  <w:rFonts w:ascii="Arial" w:eastAsia="Times New Roman" w:hAnsi="Arial" w:cs="Arial"/>
                  <w:b/>
                  <w:bCs/>
                  <w:color w:val="000000"/>
                  <w:sz w:val="20"/>
                  <w:szCs w:val="20"/>
                  <w:lang w:eastAsia="en-IN"/>
                </w:rPr>
                <w:t>42,000</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569" w:author="Hardik Malhotra" w:date="2021-11-25T17:01:00Z">
              <w:tcPr>
                <w:tcW w:w="2127" w:type="dxa"/>
                <w:gridSpan w:val="3"/>
                <w:tcBorders>
                  <w:top w:val="nil"/>
                  <w:left w:val="nil"/>
                  <w:bottom w:val="single" w:sz="8" w:space="0" w:color="FFC000"/>
                  <w:right w:val="single" w:sz="8" w:space="0" w:color="FFC000"/>
                </w:tcBorders>
                <w:shd w:val="clear" w:color="000000" w:fill="FFF4E7"/>
                <w:noWrap/>
                <w:vAlign w:val="center"/>
                <w:hideMark/>
              </w:tcPr>
            </w:tcPrChange>
          </w:tcPr>
          <w:p w14:paraId="6D8DBB4A" w14:textId="77777777" w:rsidR="008D37BF" w:rsidRPr="008D37BF" w:rsidRDefault="008D37BF" w:rsidP="008D37BF">
            <w:pPr>
              <w:spacing w:after="0" w:line="240" w:lineRule="auto"/>
              <w:jc w:val="center"/>
              <w:rPr>
                <w:ins w:id="570" w:author="Hardik Malhotra" w:date="2021-11-25T16:59:00Z"/>
                <w:rFonts w:ascii="Arial" w:eastAsia="Times New Roman" w:hAnsi="Arial" w:cs="Arial"/>
                <w:b/>
                <w:bCs/>
                <w:color w:val="000000"/>
                <w:sz w:val="20"/>
                <w:szCs w:val="20"/>
                <w:lang w:eastAsia="en-IN"/>
              </w:rPr>
            </w:pPr>
            <w:ins w:id="571" w:author="Hardik Malhotra" w:date="2021-11-25T16:59:00Z">
              <w:r w:rsidRPr="008D37BF">
                <w:rPr>
                  <w:rFonts w:ascii="Arial" w:eastAsia="Times New Roman" w:hAnsi="Arial" w:cs="Arial"/>
                  <w:b/>
                  <w:bCs/>
                  <w:color w:val="000000"/>
                  <w:sz w:val="20"/>
                  <w:szCs w:val="20"/>
                  <w:lang w:eastAsia="en-IN"/>
                </w:rPr>
                <w:t>42,000</w:t>
              </w:r>
            </w:ins>
          </w:p>
        </w:tc>
      </w:tr>
      <w:tr w:rsidR="008D37BF" w:rsidRPr="008D37BF" w14:paraId="69E15F58" w14:textId="77777777" w:rsidTr="008D37BF">
        <w:tblPrEx>
          <w:tblPrExChange w:id="572" w:author="Hardik Malhotra" w:date="2021-11-25T17:01:00Z">
            <w:tblPrEx>
              <w:tblW w:w="9806" w:type="dxa"/>
            </w:tblPrEx>
          </w:tblPrExChange>
        </w:tblPrEx>
        <w:trPr>
          <w:gridAfter w:val="1"/>
          <w:wAfter w:w="24" w:type="dxa"/>
          <w:trHeight w:val="315"/>
          <w:ins w:id="573" w:author="Hardik Malhotra" w:date="2021-11-25T16:59:00Z"/>
          <w:trPrChange w:id="574"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auto" w:fill="auto"/>
            <w:noWrap/>
            <w:vAlign w:val="center"/>
            <w:hideMark/>
            <w:tcPrChange w:id="575" w:author="Hardik Malhotra" w:date="2021-11-25T17:01:00Z">
              <w:tcPr>
                <w:tcW w:w="3231" w:type="dxa"/>
                <w:gridSpan w:val="3"/>
                <w:tcBorders>
                  <w:top w:val="nil"/>
                  <w:left w:val="nil"/>
                  <w:bottom w:val="single" w:sz="8" w:space="0" w:color="FFC000"/>
                  <w:right w:val="nil"/>
                </w:tcBorders>
                <w:shd w:val="clear" w:color="auto" w:fill="auto"/>
                <w:noWrap/>
                <w:vAlign w:val="center"/>
                <w:hideMark/>
              </w:tcPr>
            </w:tcPrChange>
          </w:tcPr>
          <w:p w14:paraId="2DAEE3EC" w14:textId="77777777" w:rsidR="008D37BF" w:rsidRPr="008D37BF" w:rsidRDefault="008D37BF" w:rsidP="008D37BF">
            <w:pPr>
              <w:spacing w:after="0" w:line="240" w:lineRule="auto"/>
              <w:rPr>
                <w:ins w:id="576" w:author="Hardik Malhotra" w:date="2021-11-25T16:59:00Z"/>
                <w:rFonts w:ascii="Arial" w:eastAsia="Times New Roman" w:hAnsi="Arial" w:cs="Arial"/>
                <w:b/>
                <w:bCs/>
                <w:color w:val="000000"/>
                <w:sz w:val="20"/>
                <w:szCs w:val="20"/>
                <w:lang w:eastAsia="en-IN"/>
              </w:rPr>
            </w:pPr>
            <w:ins w:id="577" w:author="Hardik Malhotra" w:date="2021-11-25T16:59:00Z">
              <w:r w:rsidRPr="008D37BF">
                <w:rPr>
                  <w:rFonts w:ascii="Arial" w:eastAsia="Times New Roman" w:hAnsi="Arial" w:cs="Arial"/>
                  <w:b/>
                  <w:bCs/>
                  <w:color w:val="000000"/>
                  <w:sz w:val="20"/>
                  <w:szCs w:val="20"/>
                  <w:lang w:eastAsia="en-IN"/>
                </w:rPr>
                <w:t>Epoxy System Plant Capacity*</w:t>
              </w:r>
            </w:ins>
          </w:p>
        </w:tc>
        <w:tc>
          <w:tcPr>
            <w:tcW w:w="3006" w:type="dxa"/>
            <w:gridSpan w:val="2"/>
            <w:tcBorders>
              <w:top w:val="nil"/>
              <w:left w:val="nil"/>
              <w:bottom w:val="single" w:sz="8" w:space="0" w:color="FFC000"/>
              <w:right w:val="nil"/>
            </w:tcBorders>
            <w:shd w:val="clear" w:color="auto" w:fill="auto"/>
            <w:noWrap/>
            <w:vAlign w:val="center"/>
            <w:hideMark/>
            <w:tcPrChange w:id="578" w:author="Hardik Malhotra" w:date="2021-11-25T17:01:00Z">
              <w:tcPr>
                <w:tcW w:w="3006" w:type="dxa"/>
                <w:gridSpan w:val="2"/>
                <w:tcBorders>
                  <w:top w:val="nil"/>
                  <w:left w:val="nil"/>
                  <w:bottom w:val="single" w:sz="8" w:space="0" w:color="FFC000"/>
                  <w:right w:val="nil"/>
                </w:tcBorders>
                <w:shd w:val="clear" w:color="auto" w:fill="auto"/>
                <w:noWrap/>
                <w:vAlign w:val="center"/>
                <w:hideMark/>
              </w:tcPr>
            </w:tcPrChange>
          </w:tcPr>
          <w:p w14:paraId="296AA3C9" w14:textId="77777777" w:rsidR="008D37BF" w:rsidRPr="008D37BF" w:rsidRDefault="008D37BF" w:rsidP="008D37BF">
            <w:pPr>
              <w:spacing w:after="0" w:line="240" w:lineRule="auto"/>
              <w:rPr>
                <w:ins w:id="579" w:author="Hardik Malhotra" w:date="2021-11-25T16:59:00Z"/>
                <w:rFonts w:ascii="Arial" w:eastAsia="Times New Roman" w:hAnsi="Arial" w:cs="Arial"/>
                <w:b/>
                <w:bCs/>
                <w:color w:val="000000"/>
                <w:sz w:val="20"/>
                <w:szCs w:val="20"/>
                <w:lang w:eastAsia="en-IN"/>
              </w:rPr>
            </w:pPr>
            <w:ins w:id="580" w:author="Hardik Malhotra" w:date="2021-11-25T16:59:00Z">
              <w:r w:rsidRPr="008D37BF">
                <w:rPr>
                  <w:rFonts w:ascii="Arial" w:eastAsia="Times New Roman" w:hAnsi="Arial" w:cs="Arial"/>
                  <w:b/>
                  <w:bCs/>
                  <w:color w:val="000000"/>
                  <w:sz w:val="20"/>
                  <w:szCs w:val="20"/>
                  <w:lang w:eastAsia="en-IN"/>
                </w:rPr>
                <w:t> </w:t>
              </w:r>
            </w:ins>
          </w:p>
        </w:tc>
        <w:tc>
          <w:tcPr>
            <w:tcW w:w="1418" w:type="dxa"/>
            <w:gridSpan w:val="3"/>
            <w:tcBorders>
              <w:top w:val="nil"/>
              <w:left w:val="nil"/>
              <w:bottom w:val="single" w:sz="8" w:space="0" w:color="FFC000"/>
              <w:right w:val="nil"/>
            </w:tcBorders>
            <w:shd w:val="clear" w:color="auto" w:fill="auto"/>
            <w:noWrap/>
            <w:vAlign w:val="center"/>
            <w:hideMark/>
            <w:tcPrChange w:id="581" w:author="Hardik Malhotra" w:date="2021-11-25T17:01:00Z">
              <w:tcPr>
                <w:tcW w:w="1418" w:type="dxa"/>
                <w:gridSpan w:val="4"/>
                <w:tcBorders>
                  <w:top w:val="nil"/>
                  <w:left w:val="nil"/>
                  <w:bottom w:val="single" w:sz="8" w:space="0" w:color="FFC000"/>
                  <w:right w:val="nil"/>
                </w:tcBorders>
                <w:shd w:val="clear" w:color="auto" w:fill="auto"/>
                <w:noWrap/>
                <w:vAlign w:val="center"/>
                <w:hideMark/>
              </w:tcPr>
            </w:tcPrChange>
          </w:tcPr>
          <w:p w14:paraId="7B1A21B2" w14:textId="77777777" w:rsidR="008D37BF" w:rsidRPr="008D37BF" w:rsidRDefault="008D37BF" w:rsidP="008D37BF">
            <w:pPr>
              <w:spacing w:after="0" w:line="240" w:lineRule="auto"/>
              <w:jc w:val="center"/>
              <w:rPr>
                <w:ins w:id="582" w:author="Hardik Malhotra" w:date="2021-11-25T16:59:00Z"/>
                <w:rFonts w:ascii="Arial" w:eastAsia="Times New Roman" w:hAnsi="Arial" w:cs="Arial"/>
                <w:b/>
                <w:bCs/>
                <w:color w:val="000000"/>
                <w:sz w:val="20"/>
                <w:szCs w:val="20"/>
                <w:lang w:eastAsia="en-IN"/>
              </w:rPr>
            </w:pPr>
            <w:ins w:id="583" w:author="Hardik Malhotra" w:date="2021-11-25T16:59:00Z">
              <w:r w:rsidRPr="008D37BF">
                <w:rPr>
                  <w:rFonts w:ascii="Arial" w:eastAsia="Times New Roman" w:hAnsi="Arial" w:cs="Arial"/>
                  <w:b/>
                  <w:bCs/>
                  <w:color w:val="000000"/>
                  <w:sz w:val="20"/>
                  <w:szCs w:val="20"/>
                  <w:lang w:eastAsia="en-IN"/>
                </w:rPr>
                <w:t> </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584"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348B950A" w14:textId="77777777" w:rsidR="008D37BF" w:rsidRPr="008D37BF" w:rsidRDefault="008D37BF" w:rsidP="008D37BF">
            <w:pPr>
              <w:spacing w:after="0" w:line="240" w:lineRule="auto"/>
              <w:jc w:val="center"/>
              <w:rPr>
                <w:ins w:id="585" w:author="Hardik Malhotra" w:date="2021-11-25T16:59:00Z"/>
                <w:rFonts w:ascii="Arial" w:eastAsia="Times New Roman" w:hAnsi="Arial" w:cs="Arial"/>
                <w:b/>
                <w:bCs/>
                <w:color w:val="000000"/>
                <w:sz w:val="20"/>
                <w:szCs w:val="20"/>
                <w:lang w:eastAsia="en-IN"/>
              </w:rPr>
            </w:pPr>
            <w:ins w:id="586" w:author="Hardik Malhotra" w:date="2021-11-25T16:59:00Z">
              <w:r w:rsidRPr="008D37BF">
                <w:rPr>
                  <w:rFonts w:ascii="Arial" w:eastAsia="Times New Roman" w:hAnsi="Arial" w:cs="Arial"/>
                  <w:b/>
                  <w:bCs/>
                  <w:color w:val="000000"/>
                  <w:sz w:val="20"/>
                  <w:szCs w:val="20"/>
                  <w:lang w:eastAsia="en-IN"/>
                </w:rPr>
                <w:t> </w:t>
              </w:r>
            </w:ins>
          </w:p>
        </w:tc>
      </w:tr>
      <w:tr w:rsidR="008D37BF" w:rsidRPr="008D37BF" w14:paraId="0FAE96E6" w14:textId="77777777" w:rsidTr="008D37BF">
        <w:tblPrEx>
          <w:tblPrExChange w:id="587" w:author="Hardik Malhotra" w:date="2021-11-25T17:01:00Z">
            <w:tblPrEx>
              <w:tblW w:w="9806" w:type="dxa"/>
            </w:tblPrEx>
          </w:tblPrExChange>
        </w:tblPrEx>
        <w:trPr>
          <w:gridAfter w:val="1"/>
          <w:wAfter w:w="24" w:type="dxa"/>
          <w:trHeight w:val="315"/>
          <w:ins w:id="588" w:author="Hardik Malhotra" w:date="2021-11-25T16:59:00Z"/>
          <w:trPrChange w:id="589" w:author="Hardik Malhotra" w:date="2021-11-25T17:01:00Z">
            <w:trPr>
              <w:gridAfter w:val="1"/>
              <w:wAfter w:w="24" w:type="dxa"/>
              <w:trHeight w:val="315"/>
            </w:trPr>
          </w:trPrChange>
        </w:trPr>
        <w:tc>
          <w:tcPr>
            <w:tcW w:w="3231" w:type="dxa"/>
            <w:gridSpan w:val="2"/>
            <w:tcBorders>
              <w:top w:val="nil"/>
              <w:left w:val="nil"/>
              <w:bottom w:val="single" w:sz="8" w:space="0" w:color="FFC000"/>
              <w:right w:val="nil"/>
            </w:tcBorders>
            <w:shd w:val="clear" w:color="auto" w:fill="auto"/>
            <w:noWrap/>
            <w:vAlign w:val="center"/>
            <w:hideMark/>
            <w:tcPrChange w:id="590" w:author="Hardik Malhotra" w:date="2021-11-25T17:01:00Z">
              <w:tcPr>
                <w:tcW w:w="3231" w:type="dxa"/>
                <w:gridSpan w:val="3"/>
                <w:tcBorders>
                  <w:top w:val="nil"/>
                  <w:left w:val="nil"/>
                  <w:bottom w:val="single" w:sz="8" w:space="0" w:color="FFC000"/>
                  <w:right w:val="nil"/>
                </w:tcBorders>
                <w:shd w:val="clear" w:color="auto" w:fill="auto"/>
                <w:noWrap/>
                <w:vAlign w:val="center"/>
                <w:hideMark/>
              </w:tcPr>
            </w:tcPrChange>
          </w:tcPr>
          <w:p w14:paraId="0613B473" w14:textId="38BF08B2" w:rsidR="008D37BF" w:rsidRPr="008D37BF" w:rsidRDefault="008D37BF" w:rsidP="008D37BF">
            <w:pPr>
              <w:spacing w:after="0" w:line="240" w:lineRule="auto"/>
              <w:rPr>
                <w:ins w:id="591" w:author="Hardik Malhotra" w:date="2021-11-25T16:59:00Z"/>
                <w:rFonts w:ascii="Arial" w:eastAsia="Times New Roman" w:hAnsi="Arial" w:cs="Arial"/>
                <w:b/>
                <w:bCs/>
                <w:color w:val="000000"/>
                <w:sz w:val="20"/>
                <w:szCs w:val="20"/>
                <w:lang w:eastAsia="en-IN"/>
              </w:rPr>
            </w:pPr>
            <w:ins w:id="592" w:author="Hardik Malhotra" w:date="2021-11-25T17:03:00Z">
              <w:r w:rsidRPr="008D37BF">
                <w:rPr>
                  <w:rFonts w:ascii="Arial" w:eastAsia="Times New Roman" w:hAnsi="Arial" w:cs="Arial"/>
                  <w:b/>
                  <w:bCs/>
                  <w:color w:val="000000"/>
                  <w:sz w:val="20"/>
                  <w:szCs w:val="20"/>
                  <w:lang w:eastAsia="en-IN"/>
                </w:rPr>
                <w:t>Formulated</w:t>
              </w:r>
            </w:ins>
            <w:ins w:id="593" w:author="Hardik Malhotra" w:date="2021-11-25T16:59:00Z">
              <w:r w:rsidRPr="008D37BF">
                <w:rPr>
                  <w:rFonts w:ascii="Arial" w:eastAsia="Times New Roman" w:hAnsi="Arial" w:cs="Arial"/>
                  <w:b/>
                  <w:bCs/>
                  <w:color w:val="000000"/>
                  <w:sz w:val="20"/>
                  <w:szCs w:val="20"/>
                  <w:lang w:eastAsia="en-IN"/>
                </w:rPr>
                <w:t xml:space="preserve"> Epoxy Resin</w:t>
              </w:r>
            </w:ins>
          </w:p>
        </w:tc>
        <w:tc>
          <w:tcPr>
            <w:tcW w:w="3006" w:type="dxa"/>
            <w:gridSpan w:val="2"/>
            <w:vMerge w:val="restart"/>
            <w:tcBorders>
              <w:top w:val="nil"/>
              <w:left w:val="nil"/>
              <w:bottom w:val="single" w:sz="8" w:space="0" w:color="FFC000"/>
              <w:right w:val="nil"/>
            </w:tcBorders>
            <w:shd w:val="clear" w:color="auto" w:fill="auto"/>
            <w:noWrap/>
            <w:vAlign w:val="center"/>
            <w:hideMark/>
            <w:tcPrChange w:id="594" w:author="Hardik Malhotra" w:date="2021-11-25T17:01:00Z">
              <w:tcPr>
                <w:tcW w:w="3006" w:type="dxa"/>
                <w:gridSpan w:val="2"/>
                <w:vMerge w:val="restart"/>
                <w:tcBorders>
                  <w:top w:val="nil"/>
                  <w:left w:val="nil"/>
                  <w:bottom w:val="single" w:sz="8" w:space="0" w:color="FFC000"/>
                  <w:right w:val="nil"/>
                </w:tcBorders>
                <w:shd w:val="clear" w:color="auto" w:fill="auto"/>
                <w:noWrap/>
                <w:vAlign w:val="center"/>
                <w:hideMark/>
              </w:tcPr>
            </w:tcPrChange>
          </w:tcPr>
          <w:p w14:paraId="3CFE4E75" w14:textId="77777777" w:rsidR="008D37BF" w:rsidRPr="008D37BF" w:rsidRDefault="008D37BF" w:rsidP="008D37BF">
            <w:pPr>
              <w:spacing w:after="0" w:line="240" w:lineRule="auto"/>
              <w:jc w:val="center"/>
              <w:rPr>
                <w:ins w:id="595" w:author="Hardik Malhotra" w:date="2021-11-25T16:59:00Z"/>
                <w:rFonts w:ascii="Arial" w:eastAsia="Times New Roman" w:hAnsi="Arial" w:cs="Arial"/>
                <w:b/>
                <w:bCs/>
                <w:color w:val="000000"/>
                <w:sz w:val="20"/>
                <w:szCs w:val="20"/>
                <w:lang w:eastAsia="en-IN"/>
              </w:rPr>
            </w:pPr>
            <w:ins w:id="596" w:author="Hardik Malhotra" w:date="2021-11-25T16:59:00Z">
              <w:r w:rsidRPr="008D37BF">
                <w:rPr>
                  <w:rFonts w:ascii="Arial" w:eastAsia="Times New Roman" w:hAnsi="Arial" w:cs="Arial"/>
                  <w:b/>
                  <w:bCs/>
                  <w:color w:val="000000"/>
                  <w:sz w:val="20"/>
                  <w:szCs w:val="20"/>
                  <w:lang w:eastAsia="en-IN"/>
                </w:rPr>
                <w:t> </w:t>
              </w:r>
            </w:ins>
          </w:p>
        </w:tc>
        <w:tc>
          <w:tcPr>
            <w:tcW w:w="1418" w:type="dxa"/>
            <w:gridSpan w:val="3"/>
            <w:tcBorders>
              <w:top w:val="nil"/>
              <w:left w:val="nil"/>
              <w:bottom w:val="single" w:sz="8" w:space="0" w:color="FFC000"/>
              <w:right w:val="nil"/>
            </w:tcBorders>
            <w:shd w:val="clear" w:color="auto" w:fill="auto"/>
            <w:noWrap/>
            <w:vAlign w:val="center"/>
            <w:hideMark/>
            <w:tcPrChange w:id="597" w:author="Hardik Malhotra" w:date="2021-11-25T17:01:00Z">
              <w:tcPr>
                <w:tcW w:w="1418" w:type="dxa"/>
                <w:gridSpan w:val="4"/>
                <w:tcBorders>
                  <w:top w:val="nil"/>
                  <w:left w:val="nil"/>
                  <w:bottom w:val="single" w:sz="8" w:space="0" w:color="FFC000"/>
                  <w:right w:val="nil"/>
                </w:tcBorders>
                <w:shd w:val="clear" w:color="auto" w:fill="auto"/>
                <w:noWrap/>
                <w:vAlign w:val="center"/>
                <w:hideMark/>
              </w:tcPr>
            </w:tcPrChange>
          </w:tcPr>
          <w:p w14:paraId="0314BE91" w14:textId="77777777" w:rsidR="008D37BF" w:rsidRPr="008D37BF" w:rsidRDefault="008D37BF" w:rsidP="008D37BF">
            <w:pPr>
              <w:spacing w:after="0" w:line="240" w:lineRule="auto"/>
              <w:jc w:val="center"/>
              <w:rPr>
                <w:ins w:id="598" w:author="Hardik Malhotra" w:date="2021-11-25T16:59:00Z"/>
                <w:rFonts w:ascii="Arial" w:eastAsia="Times New Roman" w:hAnsi="Arial" w:cs="Arial"/>
                <w:color w:val="000000"/>
                <w:sz w:val="20"/>
                <w:szCs w:val="20"/>
                <w:lang w:eastAsia="en-IN"/>
              </w:rPr>
            </w:pPr>
            <w:ins w:id="599" w:author="Hardik Malhotra" w:date="2021-11-25T16:59:00Z">
              <w:r w:rsidRPr="008D37BF">
                <w:rPr>
                  <w:rFonts w:ascii="Arial" w:eastAsia="Times New Roman" w:hAnsi="Arial" w:cs="Arial"/>
                  <w:color w:val="000000"/>
                  <w:sz w:val="20"/>
                  <w:szCs w:val="20"/>
                  <w:lang w:eastAsia="en-IN"/>
                </w:rPr>
                <w:t>10,000</w:t>
              </w:r>
            </w:ins>
          </w:p>
        </w:tc>
        <w:tc>
          <w:tcPr>
            <w:tcW w:w="2127" w:type="dxa"/>
            <w:gridSpan w:val="2"/>
            <w:tcBorders>
              <w:top w:val="nil"/>
              <w:left w:val="nil"/>
              <w:bottom w:val="single" w:sz="8" w:space="0" w:color="FFC000"/>
              <w:right w:val="nil"/>
            </w:tcBorders>
            <w:shd w:val="clear" w:color="auto" w:fill="auto"/>
            <w:noWrap/>
            <w:vAlign w:val="center"/>
            <w:hideMark/>
            <w:tcPrChange w:id="600" w:author="Hardik Malhotra" w:date="2021-11-25T17:01:00Z">
              <w:tcPr>
                <w:tcW w:w="2127" w:type="dxa"/>
                <w:gridSpan w:val="3"/>
                <w:tcBorders>
                  <w:top w:val="nil"/>
                  <w:left w:val="nil"/>
                  <w:bottom w:val="single" w:sz="8" w:space="0" w:color="FFC000"/>
                  <w:right w:val="nil"/>
                </w:tcBorders>
                <w:shd w:val="clear" w:color="auto" w:fill="auto"/>
                <w:noWrap/>
                <w:vAlign w:val="center"/>
                <w:hideMark/>
              </w:tcPr>
            </w:tcPrChange>
          </w:tcPr>
          <w:p w14:paraId="4DDF6EE8" w14:textId="77777777" w:rsidR="008D37BF" w:rsidRPr="008D37BF" w:rsidRDefault="008D37BF" w:rsidP="008D37BF">
            <w:pPr>
              <w:spacing w:after="0" w:line="240" w:lineRule="auto"/>
              <w:jc w:val="center"/>
              <w:rPr>
                <w:ins w:id="601" w:author="Hardik Malhotra" w:date="2021-11-25T16:59:00Z"/>
                <w:rFonts w:ascii="Arial" w:eastAsia="Times New Roman" w:hAnsi="Arial" w:cs="Arial"/>
                <w:color w:val="000000"/>
                <w:sz w:val="20"/>
                <w:szCs w:val="20"/>
                <w:lang w:eastAsia="en-IN"/>
              </w:rPr>
            </w:pPr>
            <w:ins w:id="602" w:author="Hardik Malhotra" w:date="2021-11-25T16:59:00Z">
              <w:r w:rsidRPr="008D37BF">
                <w:rPr>
                  <w:rFonts w:ascii="Arial" w:eastAsia="Times New Roman" w:hAnsi="Arial" w:cs="Arial"/>
                  <w:color w:val="000000"/>
                  <w:sz w:val="20"/>
                  <w:szCs w:val="20"/>
                  <w:lang w:eastAsia="en-IN"/>
                </w:rPr>
                <w:t>10,000</w:t>
              </w:r>
            </w:ins>
          </w:p>
        </w:tc>
      </w:tr>
      <w:tr w:rsidR="008D37BF" w:rsidRPr="008D37BF" w14:paraId="0C7DCB87" w14:textId="77777777" w:rsidTr="008D37BF">
        <w:tblPrEx>
          <w:tblPrExChange w:id="603" w:author="Hardik Malhotra" w:date="2021-11-25T17:01:00Z">
            <w:tblPrEx>
              <w:tblW w:w="10504" w:type="dxa"/>
            </w:tblPrEx>
          </w:tblPrExChange>
        </w:tblPrEx>
        <w:trPr>
          <w:gridAfter w:val="1"/>
          <w:wAfter w:w="24" w:type="dxa"/>
          <w:trHeight w:val="315"/>
          <w:ins w:id="604" w:author="Hardik Malhotra" w:date="2021-11-25T16:59:00Z"/>
          <w:trPrChange w:id="605" w:author="Hardik Malhotra" w:date="2021-11-25T17:01:00Z">
            <w:trPr>
              <w:wAfter w:w="13" w:type="dxa"/>
              <w:trHeight w:val="315"/>
            </w:trPr>
          </w:trPrChange>
        </w:trPr>
        <w:tc>
          <w:tcPr>
            <w:tcW w:w="3231" w:type="dxa"/>
            <w:gridSpan w:val="2"/>
            <w:tcBorders>
              <w:top w:val="nil"/>
              <w:left w:val="nil"/>
              <w:bottom w:val="single" w:sz="8" w:space="0" w:color="FFC000"/>
              <w:right w:val="single" w:sz="8" w:space="0" w:color="FFC000"/>
            </w:tcBorders>
            <w:shd w:val="clear" w:color="000000" w:fill="FFF4E7"/>
            <w:noWrap/>
            <w:vAlign w:val="center"/>
            <w:hideMark/>
            <w:tcPrChange w:id="606" w:author="Hardik Malhotra" w:date="2021-11-25T17:01:00Z">
              <w:tcPr>
                <w:tcW w:w="3231" w:type="dxa"/>
                <w:gridSpan w:val="3"/>
                <w:tcBorders>
                  <w:top w:val="nil"/>
                  <w:left w:val="nil"/>
                  <w:bottom w:val="single" w:sz="8" w:space="0" w:color="FFC000"/>
                  <w:right w:val="single" w:sz="8" w:space="0" w:color="FFC000"/>
                </w:tcBorders>
                <w:shd w:val="clear" w:color="000000" w:fill="FFF4E7"/>
                <w:noWrap/>
                <w:vAlign w:val="center"/>
                <w:hideMark/>
              </w:tcPr>
            </w:tcPrChange>
          </w:tcPr>
          <w:p w14:paraId="37DFAD27" w14:textId="77777777" w:rsidR="008D37BF" w:rsidRPr="008D37BF" w:rsidRDefault="008D37BF" w:rsidP="008D37BF">
            <w:pPr>
              <w:spacing w:after="0" w:line="240" w:lineRule="auto"/>
              <w:rPr>
                <w:ins w:id="607" w:author="Hardik Malhotra" w:date="2021-11-25T16:59:00Z"/>
                <w:rFonts w:ascii="Arial" w:eastAsia="Times New Roman" w:hAnsi="Arial" w:cs="Arial"/>
                <w:b/>
                <w:bCs/>
                <w:color w:val="000000"/>
                <w:sz w:val="20"/>
                <w:szCs w:val="20"/>
                <w:lang w:eastAsia="en-IN"/>
              </w:rPr>
            </w:pPr>
            <w:ins w:id="608" w:author="Hardik Malhotra" w:date="2021-11-25T16:59:00Z">
              <w:r w:rsidRPr="008D37BF">
                <w:rPr>
                  <w:rFonts w:ascii="Arial" w:eastAsia="Times New Roman" w:hAnsi="Arial" w:cs="Arial"/>
                  <w:b/>
                  <w:bCs/>
                  <w:color w:val="000000"/>
                  <w:sz w:val="20"/>
                  <w:szCs w:val="20"/>
                  <w:lang w:eastAsia="en-IN"/>
                </w:rPr>
                <w:t>Hardeners</w:t>
              </w:r>
            </w:ins>
          </w:p>
        </w:tc>
        <w:tc>
          <w:tcPr>
            <w:tcW w:w="3006" w:type="dxa"/>
            <w:gridSpan w:val="2"/>
            <w:vMerge/>
            <w:tcBorders>
              <w:top w:val="nil"/>
              <w:left w:val="nil"/>
              <w:bottom w:val="single" w:sz="8" w:space="0" w:color="FFC000"/>
              <w:right w:val="nil"/>
            </w:tcBorders>
            <w:vAlign w:val="center"/>
            <w:hideMark/>
            <w:tcPrChange w:id="609" w:author="Hardik Malhotra" w:date="2021-11-25T17:01:00Z">
              <w:tcPr>
                <w:tcW w:w="3715" w:type="dxa"/>
                <w:gridSpan w:val="4"/>
                <w:vMerge/>
                <w:tcBorders>
                  <w:top w:val="nil"/>
                  <w:left w:val="nil"/>
                  <w:bottom w:val="single" w:sz="8" w:space="0" w:color="FFC000"/>
                  <w:right w:val="nil"/>
                </w:tcBorders>
                <w:vAlign w:val="center"/>
                <w:hideMark/>
              </w:tcPr>
            </w:tcPrChange>
          </w:tcPr>
          <w:p w14:paraId="1B028278" w14:textId="77777777" w:rsidR="008D37BF" w:rsidRPr="008D37BF" w:rsidRDefault="008D37BF" w:rsidP="008D37BF">
            <w:pPr>
              <w:spacing w:after="0" w:line="240" w:lineRule="auto"/>
              <w:rPr>
                <w:ins w:id="610" w:author="Hardik Malhotra" w:date="2021-11-25T16:59:00Z"/>
                <w:rFonts w:ascii="Arial" w:eastAsia="Times New Roman" w:hAnsi="Arial" w:cs="Arial"/>
                <w:b/>
                <w:bCs/>
                <w:color w:val="000000"/>
                <w:sz w:val="20"/>
                <w:szCs w:val="20"/>
                <w:lang w:eastAsia="en-IN"/>
              </w:rPr>
            </w:pPr>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611" w:author="Hardik Malhotra" w:date="2021-11-25T17:01:00Z">
              <w:tcPr>
                <w:tcW w:w="1418" w:type="dxa"/>
                <w:gridSpan w:val="3"/>
                <w:tcBorders>
                  <w:top w:val="nil"/>
                  <w:left w:val="nil"/>
                  <w:bottom w:val="single" w:sz="8" w:space="0" w:color="FFC000"/>
                  <w:right w:val="single" w:sz="8" w:space="0" w:color="FFC000"/>
                </w:tcBorders>
                <w:shd w:val="clear" w:color="000000" w:fill="FFF4E7"/>
                <w:noWrap/>
                <w:vAlign w:val="center"/>
                <w:hideMark/>
              </w:tcPr>
            </w:tcPrChange>
          </w:tcPr>
          <w:p w14:paraId="4A53EC24" w14:textId="77777777" w:rsidR="008D37BF" w:rsidRPr="008D37BF" w:rsidRDefault="008D37BF" w:rsidP="008D37BF">
            <w:pPr>
              <w:spacing w:after="0" w:line="240" w:lineRule="auto"/>
              <w:jc w:val="center"/>
              <w:rPr>
                <w:ins w:id="612" w:author="Hardik Malhotra" w:date="2021-11-25T16:59:00Z"/>
                <w:rFonts w:ascii="Arial" w:eastAsia="Times New Roman" w:hAnsi="Arial" w:cs="Arial"/>
                <w:color w:val="000000"/>
                <w:sz w:val="20"/>
                <w:szCs w:val="20"/>
                <w:lang w:eastAsia="en-IN"/>
              </w:rPr>
            </w:pPr>
            <w:ins w:id="613" w:author="Hardik Malhotra" w:date="2021-11-25T16:59:00Z">
              <w:r w:rsidRPr="008D37BF">
                <w:rPr>
                  <w:rFonts w:ascii="Arial" w:eastAsia="Times New Roman" w:hAnsi="Arial" w:cs="Arial"/>
                  <w:color w:val="000000"/>
                  <w:sz w:val="20"/>
                  <w:szCs w:val="20"/>
                  <w:lang w:eastAsia="en-IN"/>
                </w:rPr>
                <w:t>5,000</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614" w:author="Hardik Malhotra" w:date="2021-11-25T17:01:00Z">
              <w:tcPr>
                <w:tcW w:w="2127" w:type="dxa"/>
                <w:gridSpan w:val="5"/>
                <w:tcBorders>
                  <w:top w:val="nil"/>
                  <w:left w:val="nil"/>
                  <w:bottom w:val="single" w:sz="8" w:space="0" w:color="FFC000"/>
                  <w:right w:val="single" w:sz="8" w:space="0" w:color="FFC000"/>
                </w:tcBorders>
                <w:shd w:val="clear" w:color="000000" w:fill="FFF4E7"/>
                <w:noWrap/>
                <w:vAlign w:val="center"/>
                <w:hideMark/>
              </w:tcPr>
            </w:tcPrChange>
          </w:tcPr>
          <w:p w14:paraId="109703E9" w14:textId="77777777" w:rsidR="008D37BF" w:rsidRPr="008D37BF" w:rsidRDefault="008D37BF" w:rsidP="008D37BF">
            <w:pPr>
              <w:spacing w:after="0" w:line="240" w:lineRule="auto"/>
              <w:jc w:val="center"/>
              <w:rPr>
                <w:ins w:id="615" w:author="Hardik Malhotra" w:date="2021-11-25T16:59:00Z"/>
                <w:rFonts w:ascii="Arial" w:eastAsia="Times New Roman" w:hAnsi="Arial" w:cs="Arial"/>
                <w:color w:val="000000"/>
                <w:sz w:val="20"/>
                <w:szCs w:val="20"/>
                <w:lang w:eastAsia="en-IN"/>
              </w:rPr>
            </w:pPr>
            <w:ins w:id="616" w:author="Hardik Malhotra" w:date="2021-11-25T16:59:00Z">
              <w:r w:rsidRPr="008D37BF">
                <w:rPr>
                  <w:rFonts w:ascii="Arial" w:eastAsia="Times New Roman" w:hAnsi="Arial" w:cs="Arial"/>
                  <w:color w:val="000000"/>
                  <w:sz w:val="20"/>
                  <w:szCs w:val="20"/>
                  <w:lang w:eastAsia="en-IN"/>
                </w:rPr>
                <w:t>5000</w:t>
              </w:r>
            </w:ins>
          </w:p>
        </w:tc>
      </w:tr>
      <w:tr w:rsidR="008D37BF" w:rsidRPr="008D37BF" w14:paraId="48446B9A" w14:textId="77777777" w:rsidTr="008D37BF">
        <w:tblPrEx>
          <w:tblPrExChange w:id="617" w:author="Hardik Malhotra" w:date="2021-11-25T17:01:00Z">
            <w:tblPrEx>
              <w:tblW w:w="9806" w:type="dxa"/>
            </w:tblPrEx>
          </w:tblPrExChange>
        </w:tblPrEx>
        <w:trPr>
          <w:gridAfter w:val="1"/>
          <w:wAfter w:w="24" w:type="dxa"/>
          <w:trHeight w:val="315"/>
          <w:ins w:id="618" w:author="Hardik Malhotra" w:date="2021-11-25T16:59:00Z"/>
          <w:trPrChange w:id="619" w:author="Hardik Malhotra" w:date="2021-11-25T17:01:00Z">
            <w:trPr>
              <w:gridAfter w:val="1"/>
              <w:wAfter w:w="24" w:type="dxa"/>
              <w:trHeight w:val="315"/>
            </w:trPr>
          </w:trPrChange>
        </w:trPr>
        <w:tc>
          <w:tcPr>
            <w:tcW w:w="3231" w:type="dxa"/>
            <w:gridSpan w:val="2"/>
            <w:tcBorders>
              <w:top w:val="nil"/>
              <w:left w:val="nil"/>
              <w:bottom w:val="single" w:sz="8" w:space="0" w:color="FFC000"/>
              <w:right w:val="single" w:sz="8" w:space="0" w:color="FFC000"/>
            </w:tcBorders>
            <w:shd w:val="clear" w:color="auto" w:fill="auto"/>
            <w:noWrap/>
            <w:vAlign w:val="center"/>
            <w:hideMark/>
            <w:tcPrChange w:id="620" w:author="Hardik Malhotra" w:date="2021-11-25T17:01:00Z">
              <w:tcPr>
                <w:tcW w:w="3231" w:type="dxa"/>
                <w:gridSpan w:val="3"/>
                <w:tcBorders>
                  <w:top w:val="nil"/>
                  <w:left w:val="nil"/>
                  <w:bottom w:val="single" w:sz="8" w:space="0" w:color="FFC000"/>
                  <w:right w:val="single" w:sz="8" w:space="0" w:color="FFC000"/>
                </w:tcBorders>
                <w:shd w:val="clear" w:color="auto" w:fill="auto"/>
                <w:noWrap/>
                <w:vAlign w:val="center"/>
                <w:hideMark/>
              </w:tcPr>
            </w:tcPrChange>
          </w:tcPr>
          <w:p w14:paraId="50F5B144" w14:textId="77777777" w:rsidR="008D37BF" w:rsidRPr="008D37BF" w:rsidRDefault="008D37BF" w:rsidP="008D37BF">
            <w:pPr>
              <w:spacing w:after="0" w:line="240" w:lineRule="auto"/>
              <w:rPr>
                <w:ins w:id="621" w:author="Hardik Malhotra" w:date="2021-11-25T16:59:00Z"/>
                <w:rFonts w:ascii="Arial" w:eastAsia="Times New Roman" w:hAnsi="Arial" w:cs="Arial"/>
                <w:b/>
                <w:bCs/>
                <w:color w:val="000000"/>
                <w:sz w:val="20"/>
                <w:szCs w:val="20"/>
                <w:lang w:eastAsia="en-IN"/>
              </w:rPr>
            </w:pPr>
            <w:ins w:id="622" w:author="Hardik Malhotra" w:date="2021-11-25T16:59:00Z">
              <w:r w:rsidRPr="008D37BF">
                <w:rPr>
                  <w:rFonts w:ascii="Arial" w:eastAsia="Times New Roman" w:hAnsi="Arial" w:cs="Arial"/>
                  <w:b/>
                  <w:bCs/>
                  <w:color w:val="000000"/>
                  <w:sz w:val="20"/>
                  <w:szCs w:val="20"/>
                  <w:lang w:eastAsia="en-IN"/>
                </w:rPr>
                <w:t>Reactive diluents</w:t>
              </w:r>
            </w:ins>
          </w:p>
        </w:tc>
        <w:tc>
          <w:tcPr>
            <w:tcW w:w="3006" w:type="dxa"/>
            <w:gridSpan w:val="2"/>
            <w:vMerge/>
            <w:tcBorders>
              <w:top w:val="nil"/>
              <w:left w:val="nil"/>
              <w:bottom w:val="single" w:sz="8" w:space="0" w:color="FFC000"/>
              <w:right w:val="nil"/>
            </w:tcBorders>
            <w:vAlign w:val="center"/>
            <w:hideMark/>
            <w:tcPrChange w:id="623" w:author="Hardik Malhotra" w:date="2021-11-25T17:01:00Z">
              <w:tcPr>
                <w:tcW w:w="3006" w:type="dxa"/>
                <w:gridSpan w:val="2"/>
                <w:vMerge/>
                <w:tcBorders>
                  <w:top w:val="nil"/>
                  <w:left w:val="nil"/>
                  <w:bottom w:val="single" w:sz="8" w:space="0" w:color="FFC000"/>
                  <w:right w:val="nil"/>
                </w:tcBorders>
                <w:vAlign w:val="center"/>
                <w:hideMark/>
              </w:tcPr>
            </w:tcPrChange>
          </w:tcPr>
          <w:p w14:paraId="7C9E5285" w14:textId="77777777" w:rsidR="008D37BF" w:rsidRPr="008D37BF" w:rsidRDefault="008D37BF" w:rsidP="008D37BF">
            <w:pPr>
              <w:spacing w:after="0" w:line="240" w:lineRule="auto"/>
              <w:rPr>
                <w:ins w:id="624" w:author="Hardik Malhotra" w:date="2021-11-25T16:59:00Z"/>
                <w:rFonts w:ascii="Arial" w:eastAsia="Times New Roman" w:hAnsi="Arial" w:cs="Arial"/>
                <w:b/>
                <w:bCs/>
                <w:color w:val="000000"/>
                <w:sz w:val="20"/>
                <w:szCs w:val="20"/>
                <w:lang w:eastAsia="en-IN"/>
              </w:rPr>
            </w:pPr>
          </w:p>
        </w:tc>
        <w:tc>
          <w:tcPr>
            <w:tcW w:w="1418" w:type="dxa"/>
            <w:gridSpan w:val="3"/>
            <w:tcBorders>
              <w:top w:val="nil"/>
              <w:left w:val="nil"/>
              <w:bottom w:val="single" w:sz="8" w:space="0" w:color="FFC000"/>
              <w:right w:val="single" w:sz="8" w:space="0" w:color="FFC000"/>
            </w:tcBorders>
            <w:shd w:val="clear" w:color="auto" w:fill="auto"/>
            <w:noWrap/>
            <w:vAlign w:val="center"/>
            <w:hideMark/>
            <w:tcPrChange w:id="625" w:author="Hardik Malhotra" w:date="2021-11-25T17:01:00Z">
              <w:tcPr>
                <w:tcW w:w="1418" w:type="dxa"/>
                <w:gridSpan w:val="4"/>
                <w:tcBorders>
                  <w:top w:val="nil"/>
                  <w:left w:val="nil"/>
                  <w:bottom w:val="single" w:sz="8" w:space="0" w:color="FFC000"/>
                  <w:right w:val="single" w:sz="8" w:space="0" w:color="FFC000"/>
                </w:tcBorders>
                <w:shd w:val="clear" w:color="auto" w:fill="auto"/>
                <w:noWrap/>
                <w:vAlign w:val="center"/>
                <w:hideMark/>
              </w:tcPr>
            </w:tcPrChange>
          </w:tcPr>
          <w:p w14:paraId="60D0A9D5" w14:textId="77777777" w:rsidR="008D37BF" w:rsidRPr="008D37BF" w:rsidRDefault="008D37BF" w:rsidP="008D37BF">
            <w:pPr>
              <w:spacing w:after="0" w:line="240" w:lineRule="auto"/>
              <w:jc w:val="center"/>
              <w:rPr>
                <w:ins w:id="626" w:author="Hardik Malhotra" w:date="2021-11-25T16:59:00Z"/>
                <w:rFonts w:ascii="Arial" w:eastAsia="Times New Roman" w:hAnsi="Arial" w:cs="Arial"/>
                <w:color w:val="000000"/>
                <w:sz w:val="20"/>
                <w:szCs w:val="20"/>
                <w:lang w:eastAsia="en-IN"/>
              </w:rPr>
            </w:pPr>
            <w:ins w:id="627" w:author="Hardik Malhotra" w:date="2021-11-25T16:59:00Z">
              <w:r w:rsidRPr="008D37BF">
                <w:rPr>
                  <w:rFonts w:ascii="Arial" w:eastAsia="Times New Roman" w:hAnsi="Arial" w:cs="Arial"/>
                  <w:color w:val="000000"/>
                  <w:sz w:val="20"/>
                  <w:szCs w:val="20"/>
                  <w:lang w:eastAsia="en-IN"/>
                </w:rPr>
                <w:t>3,000</w:t>
              </w:r>
            </w:ins>
          </w:p>
        </w:tc>
        <w:tc>
          <w:tcPr>
            <w:tcW w:w="2127" w:type="dxa"/>
            <w:gridSpan w:val="2"/>
            <w:tcBorders>
              <w:top w:val="nil"/>
              <w:left w:val="nil"/>
              <w:bottom w:val="single" w:sz="8" w:space="0" w:color="FFC000"/>
              <w:right w:val="single" w:sz="8" w:space="0" w:color="FFC000"/>
            </w:tcBorders>
            <w:shd w:val="clear" w:color="auto" w:fill="auto"/>
            <w:noWrap/>
            <w:vAlign w:val="center"/>
            <w:hideMark/>
            <w:tcPrChange w:id="628" w:author="Hardik Malhotra" w:date="2021-11-25T17:01:00Z">
              <w:tcPr>
                <w:tcW w:w="2127" w:type="dxa"/>
                <w:gridSpan w:val="3"/>
                <w:tcBorders>
                  <w:top w:val="nil"/>
                  <w:left w:val="nil"/>
                  <w:bottom w:val="single" w:sz="8" w:space="0" w:color="FFC000"/>
                  <w:right w:val="single" w:sz="8" w:space="0" w:color="FFC000"/>
                </w:tcBorders>
                <w:shd w:val="clear" w:color="auto" w:fill="auto"/>
                <w:noWrap/>
                <w:vAlign w:val="center"/>
                <w:hideMark/>
              </w:tcPr>
            </w:tcPrChange>
          </w:tcPr>
          <w:p w14:paraId="40103169" w14:textId="77777777" w:rsidR="008D37BF" w:rsidRPr="008D37BF" w:rsidRDefault="008D37BF" w:rsidP="008D37BF">
            <w:pPr>
              <w:spacing w:after="0" w:line="240" w:lineRule="auto"/>
              <w:jc w:val="center"/>
              <w:rPr>
                <w:ins w:id="629" w:author="Hardik Malhotra" w:date="2021-11-25T16:59:00Z"/>
                <w:rFonts w:ascii="Arial" w:eastAsia="Times New Roman" w:hAnsi="Arial" w:cs="Arial"/>
                <w:color w:val="000000"/>
                <w:sz w:val="20"/>
                <w:szCs w:val="20"/>
                <w:lang w:eastAsia="en-IN"/>
              </w:rPr>
            </w:pPr>
            <w:ins w:id="630" w:author="Hardik Malhotra" w:date="2021-11-25T16:59:00Z">
              <w:r w:rsidRPr="008D37BF">
                <w:rPr>
                  <w:rFonts w:ascii="Arial" w:eastAsia="Times New Roman" w:hAnsi="Arial" w:cs="Arial"/>
                  <w:color w:val="000000"/>
                  <w:sz w:val="20"/>
                  <w:szCs w:val="20"/>
                  <w:lang w:eastAsia="en-IN"/>
                </w:rPr>
                <w:t>3000</w:t>
              </w:r>
            </w:ins>
          </w:p>
        </w:tc>
      </w:tr>
      <w:tr w:rsidR="008D37BF" w:rsidRPr="008D37BF" w14:paraId="1BBD41DF" w14:textId="77777777" w:rsidTr="008D37BF">
        <w:tblPrEx>
          <w:tblPrExChange w:id="631" w:author="Hardik Malhotra" w:date="2021-11-25T17:01:00Z">
            <w:tblPrEx>
              <w:tblW w:w="9806" w:type="dxa"/>
            </w:tblPrEx>
          </w:tblPrExChange>
        </w:tblPrEx>
        <w:trPr>
          <w:gridAfter w:val="1"/>
          <w:wAfter w:w="24" w:type="dxa"/>
          <w:trHeight w:val="315"/>
          <w:ins w:id="632" w:author="Hardik Malhotra" w:date="2021-11-25T16:59:00Z"/>
          <w:trPrChange w:id="633" w:author="Hardik Malhotra" w:date="2021-11-25T17:01:00Z">
            <w:trPr>
              <w:gridAfter w:val="1"/>
              <w:wAfter w:w="24" w:type="dxa"/>
              <w:trHeight w:val="315"/>
            </w:trPr>
          </w:trPrChange>
        </w:trPr>
        <w:tc>
          <w:tcPr>
            <w:tcW w:w="6237" w:type="dxa"/>
            <w:gridSpan w:val="4"/>
            <w:tcBorders>
              <w:top w:val="single" w:sz="8" w:space="0" w:color="FFC000"/>
              <w:left w:val="nil"/>
              <w:bottom w:val="single" w:sz="8" w:space="0" w:color="FFC000"/>
              <w:right w:val="single" w:sz="8" w:space="0" w:color="FFC000"/>
            </w:tcBorders>
            <w:shd w:val="clear" w:color="000000" w:fill="FFF4E7"/>
            <w:noWrap/>
            <w:vAlign w:val="center"/>
            <w:hideMark/>
            <w:tcPrChange w:id="634" w:author="Hardik Malhotra" w:date="2021-11-25T17:01:00Z">
              <w:tcPr>
                <w:tcW w:w="6237" w:type="dxa"/>
                <w:gridSpan w:val="5"/>
                <w:tcBorders>
                  <w:top w:val="single" w:sz="8" w:space="0" w:color="FFC000"/>
                  <w:left w:val="nil"/>
                  <w:bottom w:val="single" w:sz="8" w:space="0" w:color="FFC000"/>
                  <w:right w:val="single" w:sz="8" w:space="0" w:color="FFC000"/>
                </w:tcBorders>
                <w:shd w:val="clear" w:color="000000" w:fill="FFF4E7"/>
                <w:noWrap/>
                <w:vAlign w:val="center"/>
                <w:hideMark/>
              </w:tcPr>
            </w:tcPrChange>
          </w:tcPr>
          <w:p w14:paraId="03E0C05A" w14:textId="77777777" w:rsidR="008D37BF" w:rsidRPr="008D37BF" w:rsidRDefault="008D37BF" w:rsidP="008D37BF">
            <w:pPr>
              <w:spacing w:after="0" w:line="240" w:lineRule="auto"/>
              <w:jc w:val="center"/>
              <w:rPr>
                <w:ins w:id="635" w:author="Hardik Malhotra" w:date="2021-11-25T16:59:00Z"/>
                <w:rFonts w:ascii="Arial" w:eastAsia="Times New Roman" w:hAnsi="Arial" w:cs="Arial"/>
                <w:b/>
                <w:bCs/>
                <w:color w:val="000000"/>
                <w:sz w:val="20"/>
                <w:szCs w:val="20"/>
                <w:lang w:eastAsia="en-IN"/>
              </w:rPr>
            </w:pPr>
            <w:ins w:id="636" w:author="Hardik Malhotra" w:date="2021-11-25T16:59:00Z">
              <w:r w:rsidRPr="008D37BF">
                <w:rPr>
                  <w:rFonts w:ascii="Arial" w:eastAsia="Times New Roman" w:hAnsi="Arial" w:cs="Arial"/>
                  <w:b/>
                  <w:bCs/>
                  <w:color w:val="000000"/>
                  <w:sz w:val="20"/>
                  <w:szCs w:val="20"/>
                  <w:lang w:eastAsia="en-IN"/>
                </w:rPr>
                <w:t>Total Epoxy Resin and System</w:t>
              </w:r>
            </w:ins>
          </w:p>
        </w:tc>
        <w:tc>
          <w:tcPr>
            <w:tcW w:w="1418" w:type="dxa"/>
            <w:gridSpan w:val="3"/>
            <w:tcBorders>
              <w:top w:val="nil"/>
              <w:left w:val="nil"/>
              <w:bottom w:val="single" w:sz="8" w:space="0" w:color="FFC000"/>
              <w:right w:val="single" w:sz="8" w:space="0" w:color="FFC000"/>
            </w:tcBorders>
            <w:shd w:val="clear" w:color="000000" w:fill="FFF4E7"/>
            <w:noWrap/>
            <w:vAlign w:val="center"/>
            <w:hideMark/>
            <w:tcPrChange w:id="637" w:author="Hardik Malhotra" w:date="2021-11-25T17:01:00Z">
              <w:tcPr>
                <w:tcW w:w="1418" w:type="dxa"/>
                <w:gridSpan w:val="4"/>
                <w:tcBorders>
                  <w:top w:val="nil"/>
                  <w:left w:val="nil"/>
                  <w:bottom w:val="single" w:sz="8" w:space="0" w:color="FFC000"/>
                  <w:right w:val="single" w:sz="8" w:space="0" w:color="FFC000"/>
                </w:tcBorders>
                <w:shd w:val="clear" w:color="000000" w:fill="FFF4E7"/>
                <w:noWrap/>
                <w:vAlign w:val="center"/>
                <w:hideMark/>
              </w:tcPr>
            </w:tcPrChange>
          </w:tcPr>
          <w:p w14:paraId="603FE228" w14:textId="77777777" w:rsidR="008D37BF" w:rsidRPr="008D37BF" w:rsidRDefault="008D37BF" w:rsidP="008D37BF">
            <w:pPr>
              <w:spacing w:after="0" w:line="240" w:lineRule="auto"/>
              <w:jc w:val="center"/>
              <w:rPr>
                <w:ins w:id="638" w:author="Hardik Malhotra" w:date="2021-11-25T16:59:00Z"/>
                <w:rFonts w:ascii="Arial" w:eastAsia="Times New Roman" w:hAnsi="Arial" w:cs="Arial"/>
                <w:b/>
                <w:bCs/>
                <w:color w:val="000000"/>
                <w:sz w:val="20"/>
                <w:szCs w:val="20"/>
                <w:lang w:eastAsia="en-IN"/>
              </w:rPr>
            </w:pPr>
            <w:ins w:id="639" w:author="Hardik Malhotra" w:date="2021-11-25T16:59:00Z">
              <w:r w:rsidRPr="008D37BF">
                <w:rPr>
                  <w:rFonts w:ascii="Arial" w:eastAsia="Times New Roman" w:hAnsi="Arial" w:cs="Arial"/>
                  <w:b/>
                  <w:bCs/>
                  <w:color w:val="000000"/>
                  <w:sz w:val="20"/>
                  <w:szCs w:val="20"/>
                  <w:lang w:eastAsia="en-IN"/>
                </w:rPr>
                <w:t>60,000</w:t>
              </w:r>
            </w:ins>
          </w:p>
        </w:tc>
        <w:tc>
          <w:tcPr>
            <w:tcW w:w="2127" w:type="dxa"/>
            <w:gridSpan w:val="2"/>
            <w:tcBorders>
              <w:top w:val="nil"/>
              <w:left w:val="nil"/>
              <w:bottom w:val="single" w:sz="8" w:space="0" w:color="FFC000"/>
              <w:right w:val="single" w:sz="8" w:space="0" w:color="FFC000"/>
            </w:tcBorders>
            <w:shd w:val="clear" w:color="000000" w:fill="FFF4E7"/>
            <w:noWrap/>
            <w:vAlign w:val="center"/>
            <w:hideMark/>
            <w:tcPrChange w:id="640" w:author="Hardik Malhotra" w:date="2021-11-25T17:01:00Z">
              <w:tcPr>
                <w:tcW w:w="2127" w:type="dxa"/>
                <w:gridSpan w:val="3"/>
                <w:tcBorders>
                  <w:top w:val="nil"/>
                  <w:left w:val="nil"/>
                  <w:bottom w:val="single" w:sz="8" w:space="0" w:color="FFC000"/>
                  <w:right w:val="single" w:sz="8" w:space="0" w:color="FFC000"/>
                </w:tcBorders>
                <w:shd w:val="clear" w:color="000000" w:fill="FFF4E7"/>
                <w:noWrap/>
                <w:vAlign w:val="center"/>
                <w:hideMark/>
              </w:tcPr>
            </w:tcPrChange>
          </w:tcPr>
          <w:p w14:paraId="0DD411D8" w14:textId="77777777" w:rsidR="008D37BF" w:rsidRPr="008D37BF" w:rsidRDefault="008D37BF" w:rsidP="008D37BF">
            <w:pPr>
              <w:spacing w:after="0" w:line="240" w:lineRule="auto"/>
              <w:jc w:val="center"/>
              <w:rPr>
                <w:ins w:id="641" w:author="Hardik Malhotra" w:date="2021-11-25T16:59:00Z"/>
                <w:rFonts w:ascii="Arial" w:eastAsia="Times New Roman" w:hAnsi="Arial" w:cs="Arial"/>
                <w:b/>
                <w:bCs/>
                <w:color w:val="000000"/>
                <w:sz w:val="20"/>
                <w:szCs w:val="20"/>
                <w:lang w:eastAsia="en-IN"/>
              </w:rPr>
            </w:pPr>
            <w:ins w:id="642" w:author="Hardik Malhotra" w:date="2021-11-25T16:59:00Z">
              <w:r w:rsidRPr="008D37BF">
                <w:rPr>
                  <w:rFonts w:ascii="Arial" w:eastAsia="Times New Roman" w:hAnsi="Arial" w:cs="Arial"/>
                  <w:b/>
                  <w:bCs/>
                  <w:color w:val="000000"/>
                  <w:sz w:val="20"/>
                  <w:szCs w:val="20"/>
                  <w:lang w:eastAsia="en-IN"/>
                </w:rPr>
                <w:t>60,000</w:t>
              </w:r>
            </w:ins>
          </w:p>
        </w:tc>
      </w:tr>
      <w:tr w:rsidR="0001561A" w:rsidRPr="0001561A" w:rsidDel="002C04BC" w14:paraId="601E4FF6" w14:textId="6E2F2278" w:rsidTr="008D37BF">
        <w:trPr>
          <w:gridBefore w:val="1"/>
          <w:gridAfter w:val="2"/>
          <w:wBefore w:w="219" w:type="dxa"/>
          <w:wAfter w:w="2140" w:type="dxa"/>
          <w:trHeight w:val="428"/>
          <w:del w:id="643" w:author="Hardik Malhotra" w:date="2021-11-25T16:57:00Z"/>
          <w:trPrChange w:id="644" w:author="Hardik Malhotra" w:date="2021-11-25T17:01:00Z">
            <w:trPr>
              <w:gridBefore w:val="1"/>
              <w:gridAfter w:val="2"/>
              <w:wBefore w:w="10" w:type="dxa"/>
              <w:wAfter w:w="3639" w:type="dxa"/>
              <w:trHeight w:val="311"/>
            </w:trPr>
          </w:trPrChange>
        </w:trPr>
        <w:tc>
          <w:tcPr>
            <w:tcW w:w="4681" w:type="dxa"/>
            <w:gridSpan w:val="2"/>
            <w:tcBorders>
              <w:top w:val="single" w:sz="8" w:space="0" w:color="FFC000"/>
              <w:left w:val="single" w:sz="8" w:space="0" w:color="FFC000"/>
              <w:bottom w:val="single" w:sz="12" w:space="0" w:color="FFC000"/>
              <w:right w:val="single" w:sz="8" w:space="0" w:color="FFC000"/>
            </w:tcBorders>
            <w:shd w:val="clear" w:color="auto" w:fill="auto"/>
            <w:noWrap/>
            <w:vAlign w:val="center"/>
            <w:hideMark/>
            <w:tcPrChange w:id="645" w:author="Hardik Malhotra" w:date="2021-11-25T17:01:00Z">
              <w:tcPr>
                <w:tcW w:w="6857" w:type="dxa"/>
                <w:gridSpan w:val="5"/>
                <w:tcBorders>
                  <w:top w:val="single" w:sz="8" w:space="0" w:color="FFC000"/>
                  <w:left w:val="single" w:sz="8" w:space="0" w:color="FFC000"/>
                  <w:bottom w:val="single" w:sz="12" w:space="0" w:color="FFC000"/>
                  <w:right w:val="single" w:sz="8" w:space="0" w:color="FFC000"/>
                </w:tcBorders>
                <w:shd w:val="clear" w:color="auto" w:fill="auto"/>
                <w:noWrap/>
                <w:vAlign w:val="center"/>
                <w:hideMark/>
              </w:tcPr>
            </w:tcPrChange>
          </w:tcPr>
          <w:p w14:paraId="62A56013" w14:textId="083FA655" w:rsidR="0001561A" w:rsidRPr="0001561A" w:rsidDel="002C04BC" w:rsidRDefault="0001561A" w:rsidP="0001561A">
            <w:pPr>
              <w:spacing w:after="0" w:line="240" w:lineRule="auto"/>
              <w:rPr>
                <w:del w:id="646" w:author="Hardik Malhotra" w:date="2021-11-25T16:57:00Z"/>
                <w:rFonts w:ascii="Arial" w:eastAsia="Times New Roman" w:hAnsi="Arial" w:cs="Arial"/>
                <w:b/>
                <w:bCs/>
                <w:color w:val="000000"/>
                <w:sz w:val="20"/>
                <w:szCs w:val="20"/>
                <w:lang w:eastAsia="en-IN"/>
              </w:rPr>
            </w:pPr>
            <w:del w:id="647" w:author="Hardik Malhotra" w:date="2021-11-25T16:57:00Z">
              <w:r w:rsidRPr="0001561A" w:rsidDel="002C04BC">
                <w:rPr>
                  <w:rFonts w:ascii="Arial" w:eastAsia="Times New Roman" w:hAnsi="Arial" w:cs="Arial"/>
                  <w:b/>
                  <w:bCs/>
                  <w:color w:val="000000"/>
                  <w:sz w:val="20"/>
                  <w:szCs w:val="20"/>
                  <w:lang w:eastAsia="en-IN"/>
                </w:rPr>
                <w:delText xml:space="preserve">Name of the Product </w:delText>
              </w:r>
            </w:del>
          </w:p>
        </w:tc>
        <w:tc>
          <w:tcPr>
            <w:tcW w:w="1410" w:type="dxa"/>
            <w:gridSpan w:val="2"/>
            <w:tcBorders>
              <w:top w:val="single" w:sz="8" w:space="0" w:color="FFC000"/>
              <w:left w:val="nil"/>
              <w:bottom w:val="single" w:sz="12" w:space="0" w:color="FFC000"/>
              <w:right w:val="single" w:sz="8" w:space="0" w:color="FFC000"/>
            </w:tcBorders>
            <w:shd w:val="clear" w:color="auto" w:fill="auto"/>
            <w:noWrap/>
            <w:vAlign w:val="center"/>
            <w:hideMark/>
            <w:tcPrChange w:id="648" w:author="Hardik Malhotra" w:date="2021-11-25T17:01:00Z">
              <w:tcPr>
                <w:tcW w:w="1510" w:type="dxa"/>
                <w:gridSpan w:val="5"/>
                <w:tcBorders>
                  <w:top w:val="single" w:sz="8" w:space="0" w:color="FFC000"/>
                  <w:left w:val="nil"/>
                  <w:bottom w:val="single" w:sz="12" w:space="0" w:color="FFC000"/>
                  <w:right w:val="single" w:sz="8" w:space="0" w:color="FFC000"/>
                </w:tcBorders>
                <w:shd w:val="clear" w:color="auto" w:fill="auto"/>
                <w:noWrap/>
                <w:vAlign w:val="center"/>
                <w:hideMark/>
              </w:tcPr>
            </w:tcPrChange>
          </w:tcPr>
          <w:p w14:paraId="7D63A4B9" w14:textId="091B3648" w:rsidR="0001561A" w:rsidRPr="0001561A" w:rsidDel="002C04BC" w:rsidRDefault="0001561A" w:rsidP="0001561A">
            <w:pPr>
              <w:spacing w:after="0" w:line="240" w:lineRule="auto"/>
              <w:jc w:val="center"/>
              <w:rPr>
                <w:del w:id="649" w:author="Hardik Malhotra" w:date="2021-11-25T16:57:00Z"/>
                <w:rFonts w:ascii="Arial" w:eastAsia="Times New Roman" w:hAnsi="Arial" w:cs="Arial"/>
                <w:b/>
                <w:bCs/>
                <w:color w:val="000000"/>
                <w:sz w:val="20"/>
                <w:szCs w:val="20"/>
                <w:lang w:eastAsia="en-IN"/>
              </w:rPr>
            </w:pPr>
            <w:del w:id="650" w:author="Hardik Malhotra" w:date="2021-11-25T16:57:00Z">
              <w:r w:rsidRPr="0001561A" w:rsidDel="002C04BC">
                <w:rPr>
                  <w:rFonts w:ascii="Arial" w:eastAsia="Times New Roman" w:hAnsi="Arial" w:cs="Arial"/>
                  <w:b/>
                  <w:bCs/>
                  <w:color w:val="000000"/>
                  <w:sz w:val="20"/>
                  <w:szCs w:val="20"/>
                  <w:lang w:eastAsia="en-IN"/>
                </w:rPr>
                <w:delText>2024</w:delText>
              </w:r>
            </w:del>
          </w:p>
        </w:tc>
        <w:tc>
          <w:tcPr>
            <w:tcW w:w="1356" w:type="dxa"/>
            <w:gridSpan w:val="3"/>
            <w:tcBorders>
              <w:top w:val="single" w:sz="8" w:space="0" w:color="FFC000"/>
              <w:left w:val="nil"/>
              <w:bottom w:val="single" w:sz="12" w:space="0" w:color="FFC000"/>
              <w:right w:val="single" w:sz="8" w:space="0" w:color="FFC000"/>
            </w:tcBorders>
            <w:shd w:val="clear" w:color="auto" w:fill="auto"/>
            <w:noWrap/>
            <w:vAlign w:val="center"/>
            <w:hideMark/>
            <w:tcPrChange w:id="651" w:author="Hardik Malhotra" w:date="2021-11-25T17:01:00Z">
              <w:tcPr>
                <w:tcW w:w="1884" w:type="dxa"/>
                <w:gridSpan w:val="3"/>
                <w:tcBorders>
                  <w:top w:val="single" w:sz="8" w:space="0" w:color="FFC000"/>
                  <w:left w:val="nil"/>
                  <w:bottom w:val="single" w:sz="12" w:space="0" w:color="FFC000"/>
                  <w:right w:val="single" w:sz="8" w:space="0" w:color="FFC000"/>
                </w:tcBorders>
                <w:shd w:val="clear" w:color="auto" w:fill="auto"/>
                <w:noWrap/>
                <w:vAlign w:val="center"/>
                <w:hideMark/>
              </w:tcPr>
            </w:tcPrChange>
          </w:tcPr>
          <w:p w14:paraId="72B335A8" w14:textId="75B6502F" w:rsidR="0001561A" w:rsidRPr="0001561A" w:rsidDel="002C04BC" w:rsidRDefault="0001561A" w:rsidP="0001561A">
            <w:pPr>
              <w:spacing w:after="0" w:line="240" w:lineRule="auto"/>
              <w:jc w:val="center"/>
              <w:rPr>
                <w:del w:id="652" w:author="Hardik Malhotra" w:date="2021-11-25T16:57:00Z"/>
                <w:rFonts w:ascii="Arial" w:eastAsia="Times New Roman" w:hAnsi="Arial" w:cs="Arial"/>
                <w:b/>
                <w:bCs/>
                <w:color w:val="000000"/>
                <w:sz w:val="20"/>
                <w:szCs w:val="20"/>
                <w:lang w:eastAsia="en-IN"/>
              </w:rPr>
            </w:pPr>
            <w:del w:id="653" w:author="Hardik Malhotra" w:date="2021-11-25T16:57:00Z">
              <w:r w:rsidRPr="0001561A" w:rsidDel="002C04BC">
                <w:rPr>
                  <w:rFonts w:ascii="Arial" w:eastAsia="Times New Roman" w:hAnsi="Arial" w:cs="Arial"/>
                  <w:b/>
                  <w:bCs/>
                  <w:color w:val="000000"/>
                  <w:sz w:val="20"/>
                  <w:szCs w:val="20"/>
                  <w:lang w:eastAsia="en-IN"/>
                </w:rPr>
                <w:delText>2028 (Additional Capacity)</w:delText>
              </w:r>
            </w:del>
          </w:p>
        </w:tc>
      </w:tr>
      <w:tr w:rsidR="0001561A" w:rsidRPr="0001561A" w:rsidDel="002C04BC" w14:paraId="28C32A07" w14:textId="2B06A22E" w:rsidTr="008D37BF">
        <w:trPr>
          <w:gridBefore w:val="1"/>
          <w:gridAfter w:val="2"/>
          <w:wBefore w:w="219" w:type="dxa"/>
          <w:wAfter w:w="2140" w:type="dxa"/>
          <w:trHeight w:val="448"/>
          <w:del w:id="654" w:author="Hardik Malhotra" w:date="2021-11-25T16:57:00Z"/>
          <w:trPrChange w:id="655" w:author="Hardik Malhotra" w:date="2021-11-25T17:01:00Z">
            <w:trPr>
              <w:gridBefore w:val="1"/>
              <w:gridAfter w:val="2"/>
              <w:wBefore w:w="10" w:type="dxa"/>
              <w:wAfter w:w="3639" w:type="dxa"/>
              <w:trHeight w:val="326"/>
            </w:trPr>
          </w:trPrChange>
        </w:trPr>
        <w:tc>
          <w:tcPr>
            <w:tcW w:w="7447" w:type="dxa"/>
            <w:gridSpan w:val="7"/>
            <w:tcBorders>
              <w:top w:val="single" w:sz="12" w:space="0" w:color="FFC000"/>
              <w:left w:val="single" w:sz="8" w:space="0" w:color="FFC000"/>
              <w:bottom w:val="single" w:sz="8" w:space="0" w:color="FFC000"/>
              <w:right w:val="single" w:sz="8" w:space="0" w:color="FFC000"/>
            </w:tcBorders>
            <w:shd w:val="clear" w:color="000000" w:fill="FFF4E7"/>
            <w:noWrap/>
            <w:vAlign w:val="center"/>
            <w:hideMark/>
            <w:tcPrChange w:id="656" w:author="Hardik Malhotra" w:date="2021-11-25T17:01:00Z">
              <w:tcPr>
                <w:tcW w:w="10251" w:type="dxa"/>
                <w:gridSpan w:val="13"/>
                <w:tcBorders>
                  <w:top w:val="single" w:sz="12" w:space="0" w:color="FFC000"/>
                  <w:left w:val="single" w:sz="8" w:space="0" w:color="FFC000"/>
                  <w:bottom w:val="single" w:sz="8" w:space="0" w:color="FFC000"/>
                  <w:right w:val="single" w:sz="8" w:space="0" w:color="FFC000"/>
                </w:tcBorders>
                <w:shd w:val="clear" w:color="000000" w:fill="FFF4E7"/>
                <w:noWrap/>
                <w:vAlign w:val="center"/>
                <w:hideMark/>
              </w:tcPr>
            </w:tcPrChange>
          </w:tcPr>
          <w:p w14:paraId="05EE79CC" w14:textId="44D49937" w:rsidR="0001561A" w:rsidRPr="0001561A" w:rsidDel="002C04BC" w:rsidRDefault="0001561A" w:rsidP="0001561A">
            <w:pPr>
              <w:spacing w:after="0" w:line="240" w:lineRule="auto"/>
              <w:jc w:val="right"/>
              <w:rPr>
                <w:del w:id="657" w:author="Hardik Malhotra" w:date="2021-11-25T16:57:00Z"/>
                <w:rFonts w:ascii="Arial" w:eastAsia="Times New Roman" w:hAnsi="Arial" w:cs="Arial"/>
                <w:b/>
                <w:bCs/>
                <w:color w:val="000000"/>
                <w:sz w:val="20"/>
                <w:szCs w:val="20"/>
                <w:lang w:eastAsia="en-IN"/>
              </w:rPr>
            </w:pPr>
            <w:del w:id="658" w:author="Hardik Malhotra" w:date="2021-11-25T16:57:00Z">
              <w:r w:rsidRPr="0001561A" w:rsidDel="002C04BC">
                <w:rPr>
                  <w:rFonts w:ascii="Arial" w:eastAsia="Times New Roman" w:hAnsi="Arial" w:cs="Arial"/>
                  <w:b/>
                  <w:bCs/>
                  <w:color w:val="000000"/>
                  <w:sz w:val="20"/>
                  <w:szCs w:val="20"/>
                  <w:lang w:eastAsia="en-IN"/>
                </w:rPr>
                <w:delText>Value in Tonnes</w:delText>
              </w:r>
            </w:del>
          </w:p>
        </w:tc>
      </w:tr>
      <w:tr w:rsidR="0001561A" w:rsidRPr="0001561A" w:rsidDel="002C04BC" w14:paraId="692F909C" w14:textId="5FBD9DB2" w:rsidTr="008D37BF">
        <w:trPr>
          <w:gridBefore w:val="1"/>
          <w:gridAfter w:val="2"/>
          <w:wBefore w:w="219" w:type="dxa"/>
          <w:wAfter w:w="2140" w:type="dxa"/>
          <w:trHeight w:val="428"/>
          <w:del w:id="659" w:author="Hardik Malhotra" w:date="2021-11-25T16:57:00Z"/>
          <w:trPrChange w:id="660"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661"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2301ABE" w14:textId="6B488B48" w:rsidR="0001561A" w:rsidRPr="0001561A" w:rsidDel="002C04BC" w:rsidRDefault="0001561A" w:rsidP="0001561A">
            <w:pPr>
              <w:spacing w:after="0" w:line="240" w:lineRule="auto"/>
              <w:rPr>
                <w:del w:id="662" w:author="Hardik Malhotra" w:date="2021-11-25T16:57:00Z"/>
                <w:rFonts w:ascii="Arial" w:eastAsia="Times New Roman" w:hAnsi="Arial" w:cs="Arial"/>
                <w:b/>
                <w:bCs/>
                <w:color w:val="000000"/>
                <w:sz w:val="20"/>
                <w:szCs w:val="20"/>
                <w:lang w:eastAsia="en-IN"/>
              </w:rPr>
            </w:pPr>
            <w:del w:id="663" w:author="Hardik Malhotra" w:date="2021-11-25T16:57:00Z">
              <w:r w:rsidRPr="0001561A" w:rsidDel="002C04BC">
                <w:rPr>
                  <w:rFonts w:ascii="Arial" w:eastAsia="Times New Roman" w:hAnsi="Arial" w:cs="Arial"/>
                  <w:b/>
                  <w:bCs/>
                  <w:color w:val="000000"/>
                  <w:sz w:val="20"/>
                  <w:szCs w:val="20"/>
                  <w:lang w:eastAsia="en-IN"/>
                </w:rPr>
                <w:delText>Liquid Epoxy Resin*</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664"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6A7EE0CF" w14:textId="76586DE5" w:rsidR="0001561A" w:rsidRPr="0001561A" w:rsidDel="002C04BC" w:rsidRDefault="0001561A" w:rsidP="0001561A">
            <w:pPr>
              <w:spacing w:after="0" w:line="240" w:lineRule="auto"/>
              <w:jc w:val="center"/>
              <w:rPr>
                <w:del w:id="665" w:author="Hardik Malhotra" w:date="2021-11-25T16:57:00Z"/>
                <w:rFonts w:ascii="Arial" w:eastAsia="Times New Roman" w:hAnsi="Arial" w:cs="Arial"/>
                <w:color w:val="000000"/>
                <w:sz w:val="20"/>
                <w:szCs w:val="20"/>
                <w:lang w:eastAsia="en-IN"/>
              </w:rPr>
            </w:pPr>
            <w:del w:id="666" w:author="Hardik Malhotra" w:date="2021-11-25T16:57:00Z">
              <w:r w:rsidRPr="0001561A" w:rsidDel="002C04BC">
                <w:rPr>
                  <w:rFonts w:ascii="Arial" w:eastAsia="Times New Roman" w:hAnsi="Arial" w:cs="Arial"/>
                  <w:color w:val="000000"/>
                  <w:sz w:val="20"/>
                  <w:szCs w:val="20"/>
                  <w:lang w:eastAsia="en-IN"/>
                </w:rPr>
                <w:delText>30,000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667"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208353B8" w14:textId="0408C6C1" w:rsidR="0001561A" w:rsidRPr="0001561A" w:rsidDel="002C04BC" w:rsidRDefault="0001561A" w:rsidP="0001561A">
            <w:pPr>
              <w:spacing w:after="0" w:line="240" w:lineRule="auto"/>
              <w:jc w:val="center"/>
              <w:rPr>
                <w:del w:id="668" w:author="Hardik Malhotra" w:date="2021-11-25T16:57:00Z"/>
                <w:rFonts w:ascii="Arial" w:eastAsia="Times New Roman" w:hAnsi="Arial" w:cs="Arial"/>
                <w:color w:val="000000"/>
                <w:sz w:val="20"/>
                <w:szCs w:val="20"/>
                <w:lang w:eastAsia="en-IN"/>
              </w:rPr>
            </w:pPr>
            <w:del w:id="669" w:author="Hardik Malhotra" w:date="2021-11-25T16:57:00Z">
              <w:r w:rsidRPr="0001561A" w:rsidDel="002C04BC">
                <w:rPr>
                  <w:rFonts w:ascii="Arial" w:eastAsia="Times New Roman" w:hAnsi="Arial" w:cs="Arial"/>
                  <w:color w:val="000000"/>
                  <w:sz w:val="20"/>
                  <w:szCs w:val="20"/>
                  <w:lang w:eastAsia="en-IN"/>
                </w:rPr>
                <w:delText>30,000</w:delText>
              </w:r>
            </w:del>
          </w:p>
        </w:tc>
      </w:tr>
      <w:tr w:rsidR="0001561A" w:rsidRPr="0001561A" w:rsidDel="002C04BC" w14:paraId="4A34CB84" w14:textId="37D89E43" w:rsidTr="008D37BF">
        <w:trPr>
          <w:gridBefore w:val="1"/>
          <w:gridAfter w:val="2"/>
          <w:wBefore w:w="219" w:type="dxa"/>
          <w:wAfter w:w="2140" w:type="dxa"/>
          <w:trHeight w:val="428"/>
          <w:del w:id="670" w:author="Hardik Malhotra" w:date="2021-11-25T16:57:00Z"/>
          <w:trPrChange w:id="671"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672"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0CB978C" w14:textId="26FD21ED" w:rsidR="0001561A" w:rsidRPr="0001561A" w:rsidDel="002C04BC" w:rsidRDefault="0001561A" w:rsidP="0001561A">
            <w:pPr>
              <w:spacing w:after="0" w:line="240" w:lineRule="auto"/>
              <w:rPr>
                <w:del w:id="673" w:author="Hardik Malhotra" w:date="2021-11-25T16:57:00Z"/>
                <w:rFonts w:ascii="Arial" w:eastAsia="Times New Roman" w:hAnsi="Arial" w:cs="Arial"/>
                <w:i/>
                <w:iCs/>
                <w:color w:val="000000"/>
                <w:sz w:val="20"/>
                <w:szCs w:val="20"/>
                <w:lang w:eastAsia="en-IN"/>
              </w:rPr>
            </w:pPr>
            <w:del w:id="674" w:author="Hardik Malhotra" w:date="2021-11-25T16:57:00Z">
              <w:r w:rsidRPr="0001561A" w:rsidDel="002C04BC">
                <w:rPr>
                  <w:rFonts w:ascii="Arial" w:eastAsia="Times New Roman" w:hAnsi="Arial" w:cs="Arial"/>
                  <w:i/>
                  <w:iCs/>
                  <w:color w:val="000000"/>
                  <w:sz w:val="20"/>
                  <w:szCs w:val="20"/>
                  <w:lang w:eastAsia="en-IN"/>
                </w:rPr>
                <w:delText>Bisphenol A (80%)</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675"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7D81BEC1" w14:textId="4581884F" w:rsidR="0001561A" w:rsidRPr="0001561A" w:rsidDel="002C04BC" w:rsidRDefault="0001561A" w:rsidP="0001561A">
            <w:pPr>
              <w:spacing w:after="0" w:line="240" w:lineRule="auto"/>
              <w:jc w:val="center"/>
              <w:rPr>
                <w:del w:id="676" w:author="Hardik Malhotra" w:date="2021-11-25T16:57:00Z"/>
                <w:rFonts w:ascii="Arial" w:eastAsia="Times New Roman" w:hAnsi="Arial" w:cs="Arial"/>
                <w:i/>
                <w:iCs/>
                <w:color w:val="000000"/>
                <w:sz w:val="16"/>
                <w:szCs w:val="16"/>
                <w:lang w:eastAsia="en-IN"/>
              </w:rPr>
            </w:pPr>
            <w:del w:id="677" w:author="Hardik Malhotra" w:date="2021-11-25T16:57:00Z">
              <w:r w:rsidRPr="0001561A" w:rsidDel="002C04BC">
                <w:rPr>
                  <w:rFonts w:ascii="Arial" w:eastAsia="Times New Roman" w:hAnsi="Arial" w:cs="Arial"/>
                  <w:i/>
                  <w:iCs/>
                  <w:color w:val="000000"/>
                  <w:sz w:val="16"/>
                  <w:szCs w:val="16"/>
                  <w:lang w:eastAsia="en-IN"/>
                </w:rPr>
                <w:delText>25,000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678"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757FFDB4" w14:textId="4A40ED33" w:rsidR="0001561A" w:rsidRPr="0001561A" w:rsidDel="002C04BC" w:rsidRDefault="0001561A" w:rsidP="0001561A">
            <w:pPr>
              <w:spacing w:after="0" w:line="240" w:lineRule="auto"/>
              <w:jc w:val="center"/>
              <w:rPr>
                <w:del w:id="679" w:author="Hardik Malhotra" w:date="2021-11-25T16:57:00Z"/>
                <w:rFonts w:ascii="Arial" w:eastAsia="Times New Roman" w:hAnsi="Arial" w:cs="Arial"/>
                <w:i/>
                <w:iCs/>
                <w:color w:val="000000"/>
                <w:sz w:val="16"/>
                <w:szCs w:val="16"/>
                <w:lang w:eastAsia="en-IN"/>
              </w:rPr>
            </w:pPr>
            <w:del w:id="680" w:author="Hardik Malhotra" w:date="2021-11-25T16:57:00Z">
              <w:r w:rsidRPr="0001561A" w:rsidDel="002C04BC">
                <w:rPr>
                  <w:rFonts w:ascii="Arial" w:eastAsia="Times New Roman" w:hAnsi="Arial" w:cs="Arial"/>
                  <w:i/>
                  <w:iCs/>
                  <w:color w:val="000000"/>
                  <w:sz w:val="16"/>
                  <w:szCs w:val="16"/>
                  <w:lang w:eastAsia="en-IN"/>
                </w:rPr>
                <w:delText>25,000</w:delText>
              </w:r>
            </w:del>
          </w:p>
        </w:tc>
      </w:tr>
      <w:tr w:rsidR="0001561A" w:rsidRPr="0001561A" w:rsidDel="002C04BC" w14:paraId="6575A76B" w14:textId="13562C26" w:rsidTr="008D37BF">
        <w:trPr>
          <w:gridBefore w:val="1"/>
          <w:gridAfter w:val="2"/>
          <w:wBefore w:w="219" w:type="dxa"/>
          <w:wAfter w:w="2140" w:type="dxa"/>
          <w:trHeight w:val="428"/>
          <w:del w:id="681" w:author="Hardik Malhotra" w:date="2021-11-25T16:57:00Z"/>
          <w:trPrChange w:id="682"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683"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6705ACC" w14:textId="7D13D99E" w:rsidR="0001561A" w:rsidRPr="0001561A" w:rsidDel="002C04BC" w:rsidRDefault="0001561A" w:rsidP="0001561A">
            <w:pPr>
              <w:spacing w:after="0" w:line="240" w:lineRule="auto"/>
              <w:rPr>
                <w:del w:id="684" w:author="Hardik Malhotra" w:date="2021-11-25T16:57:00Z"/>
                <w:rFonts w:ascii="Arial" w:eastAsia="Times New Roman" w:hAnsi="Arial" w:cs="Arial"/>
                <w:i/>
                <w:iCs/>
                <w:color w:val="000000"/>
                <w:sz w:val="20"/>
                <w:szCs w:val="20"/>
                <w:lang w:eastAsia="en-IN"/>
              </w:rPr>
            </w:pPr>
            <w:del w:id="685" w:author="Hardik Malhotra" w:date="2021-11-25T16:57:00Z">
              <w:r w:rsidRPr="0001561A" w:rsidDel="002C04BC">
                <w:rPr>
                  <w:rFonts w:ascii="Arial" w:eastAsia="Times New Roman" w:hAnsi="Arial" w:cs="Arial"/>
                  <w:i/>
                  <w:iCs/>
                  <w:color w:val="000000"/>
                  <w:sz w:val="20"/>
                  <w:szCs w:val="20"/>
                  <w:lang w:eastAsia="en-IN"/>
                </w:rPr>
                <w:delText>Bisphenol F and S (20%)</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686"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7F5827C3" w14:textId="64AD2A7E" w:rsidR="0001561A" w:rsidRPr="0001561A" w:rsidDel="002C04BC" w:rsidRDefault="0001561A" w:rsidP="0001561A">
            <w:pPr>
              <w:spacing w:after="0" w:line="240" w:lineRule="auto"/>
              <w:jc w:val="center"/>
              <w:rPr>
                <w:del w:id="687" w:author="Hardik Malhotra" w:date="2021-11-25T16:57:00Z"/>
                <w:rFonts w:ascii="Arial" w:eastAsia="Times New Roman" w:hAnsi="Arial" w:cs="Arial"/>
                <w:i/>
                <w:iCs/>
                <w:color w:val="000000"/>
                <w:sz w:val="16"/>
                <w:szCs w:val="16"/>
                <w:lang w:eastAsia="en-IN"/>
              </w:rPr>
            </w:pPr>
            <w:commentRangeStart w:id="688"/>
            <w:del w:id="689" w:author="Hardik Malhotra" w:date="2021-11-25T16:57:00Z">
              <w:r w:rsidRPr="0001561A" w:rsidDel="002C04BC">
                <w:rPr>
                  <w:rFonts w:ascii="Arial" w:eastAsia="Times New Roman" w:hAnsi="Arial" w:cs="Arial"/>
                  <w:i/>
                  <w:iCs/>
                  <w:color w:val="000000"/>
                  <w:sz w:val="16"/>
                  <w:szCs w:val="16"/>
                  <w:lang w:eastAsia="en-IN"/>
                </w:rPr>
                <w:delText>5,000</w:delText>
              </w:r>
              <w:commentRangeEnd w:id="688"/>
              <w:r w:rsidR="00A82E79" w:rsidDel="002C04BC">
                <w:rPr>
                  <w:rStyle w:val="CommentReference"/>
                </w:rPr>
                <w:commentReference w:id="688"/>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690"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73FA5401" w14:textId="6A5328EE" w:rsidR="0001561A" w:rsidRPr="0001561A" w:rsidDel="002C04BC" w:rsidRDefault="0001561A" w:rsidP="0001561A">
            <w:pPr>
              <w:spacing w:after="0" w:line="240" w:lineRule="auto"/>
              <w:jc w:val="center"/>
              <w:rPr>
                <w:del w:id="691" w:author="Hardik Malhotra" w:date="2021-11-25T16:57:00Z"/>
                <w:rFonts w:ascii="Arial" w:eastAsia="Times New Roman" w:hAnsi="Arial" w:cs="Arial"/>
                <w:i/>
                <w:iCs/>
                <w:color w:val="000000"/>
                <w:sz w:val="16"/>
                <w:szCs w:val="16"/>
                <w:lang w:eastAsia="en-IN"/>
              </w:rPr>
            </w:pPr>
            <w:del w:id="692" w:author="Hardik Malhotra" w:date="2021-11-25T16:57:00Z">
              <w:r w:rsidRPr="0001561A" w:rsidDel="002C04BC">
                <w:rPr>
                  <w:rFonts w:ascii="Arial" w:eastAsia="Times New Roman" w:hAnsi="Arial" w:cs="Arial"/>
                  <w:i/>
                  <w:iCs/>
                  <w:color w:val="000000"/>
                  <w:sz w:val="16"/>
                  <w:szCs w:val="16"/>
                  <w:lang w:eastAsia="en-IN"/>
                </w:rPr>
                <w:delText>5,000</w:delText>
              </w:r>
            </w:del>
          </w:p>
        </w:tc>
      </w:tr>
      <w:tr w:rsidR="0001561A" w:rsidRPr="0001561A" w:rsidDel="002C04BC" w14:paraId="6C8DE0C7" w14:textId="239595BA" w:rsidTr="008D37BF">
        <w:trPr>
          <w:gridBefore w:val="1"/>
          <w:gridAfter w:val="2"/>
          <w:wBefore w:w="219" w:type="dxa"/>
          <w:wAfter w:w="2140" w:type="dxa"/>
          <w:trHeight w:val="428"/>
          <w:del w:id="693" w:author="Hardik Malhotra" w:date="2021-11-25T16:57:00Z"/>
          <w:trPrChange w:id="694"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695"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6DA493DA" w14:textId="4CD1D9DD" w:rsidR="0001561A" w:rsidRPr="0001561A" w:rsidDel="002C04BC" w:rsidRDefault="0001561A" w:rsidP="0001561A">
            <w:pPr>
              <w:spacing w:after="0" w:line="240" w:lineRule="auto"/>
              <w:rPr>
                <w:del w:id="696" w:author="Hardik Malhotra" w:date="2021-11-25T16:57:00Z"/>
                <w:rFonts w:ascii="Arial" w:eastAsia="Times New Roman" w:hAnsi="Arial" w:cs="Arial"/>
                <w:b/>
                <w:bCs/>
                <w:color w:val="000000"/>
                <w:sz w:val="20"/>
                <w:szCs w:val="20"/>
                <w:lang w:eastAsia="en-IN"/>
              </w:rPr>
            </w:pPr>
            <w:del w:id="697" w:author="Hardik Malhotra" w:date="2021-11-25T16:57:00Z">
              <w:r w:rsidRPr="0001561A" w:rsidDel="002C04BC">
                <w:rPr>
                  <w:rFonts w:ascii="Arial" w:eastAsia="Times New Roman" w:hAnsi="Arial" w:cs="Arial"/>
                  <w:b/>
                  <w:bCs/>
                  <w:color w:val="000000"/>
                  <w:sz w:val="20"/>
                  <w:szCs w:val="20"/>
                  <w:lang w:eastAsia="en-IN"/>
                </w:rPr>
                <w:delText>Solid and Semi Solid Epoxy Resin</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698"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5DC9062F" w14:textId="71B2A01F" w:rsidR="0001561A" w:rsidRPr="0001561A" w:rsidDel="002C04BC" w:rsidRDefault="0001561A" w:rsidP="0001561A">
            <w:pPr>
              <w:spacing w:after="0" w:line="240" w:lineRule="auto"/>
              <w:jc w:val="center"/>
              <w:rPr>
                <w:del w:id="699" w:author="Hardik Malhotra" w:date="2021-11-25T16:57:00Z"/>
                <w:rFonts w:ascii="Arial" w:eastAsia="Times New Roman" w:hAnsi="Arial" w:cs="Arial"/>
                <w:color w:val="000000"/>
                <w:sz w:val="20"/>
                <w:szCs w:val="20"/>
                <w:lang w:eastAsia="en-IN"/>
              </w:rPr>
            </w:pPr>
            <w:del w:id="700" w:author="Hardik Malhotra" w:date="2021-11-25T16:57:00Z">
              <w:r w:rsidRPr="0001561A" w:rsidDel="002C04BC">
                <w:rPr>
                  <w:rFonts w:ascii="Arial" w:eastAsia="Times New Roman" w:hAnsi="Arial" w:cs="Arial"/>
                  <w:color w:val="000000"/>
                  <w:sz w:val="20"/>
                  <w:szCs w:val="20"/>
                  <w:lang w:eastAsia="en-IN"/>
                </w:rPr>
                <w:delText>12,000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701"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03FF19D0" w14:textId="15456DE5" w:rsidR="0001561A" w:rsidRPr="0001561A" w:rsidDel="002C04BC" w:rsidRDefault="0001561A" w:rsidP="0001561A">
            <w:pPr>
              <w:spacing w:after="0" w:line="240" w:lineRule="auto"/>
              <w:jc w:val="center"/>
              <w:rPr>
                <w:del w:id="702" w:author="Hardik Malhotra" w:date="2021-11-25T16:57:00Z"/>
                <w:rFonts w:ascii="Arial" w:eastAsia="Times New Roman" w:hAnsi="Arial" w:cs="Arial"/>
                <w:color w:val="000000"/>
                <w:sz w:val="20"/>
                <w:szCs w:val="20"/>
                <w:lang w:eastAsia="en-IN"/>
              </w:rPr>
            </w:pPr>
            <w:del w:id="703" w:author="Hardik Malhotra" w:date="2021-11-25T16:57:00Z">
              <w:r w:rsidRPr="0001561A" w:rsidDel="002C04BC">
                <w:rPr>
                  <w:rFonts w:ascii="Arial" w:eastAsia="Times New Roman" w:hAnsi="Arial" w:cs="Arial"/>
                  <w:color w:val="000000"/>
                  <w:sz w:val="20"/>
                  <w:szCs w:val="20"/>
                  <w:lang w:eastAsia="en-IN"/>
                </w:rPr>
                <w:delText>12,000</w:delText>
              </w:r>
            </w:del>
          </w:p>
        </w:tc>
      </w:tr>
      <w:tr w:rsidR="0001561A" w:rsidRPr="0001561A" w:rsidDel="002C04BC" w14:paraId="1A76C4EC" w14:textId="7B270E8B" w:rsidTr="008D37BF">
        <w:trPr>
          <w:gridBefore w:val="1"/>
          <w:gridAfter w:val="2"/>
          <w:wBefore w:w="219" w:type="dxa"/>
          <w:wAfter w:w="2140" w:type="dxa"/>
          <w:trHeight w:val="428"/>
          <w:del w:id="704" w:author="Hardik Malhotra" w:date="2021-11-25T16:57:00Z"/>
          <w:trPrChange w:id="705"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706"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19F5368B" w14:textId="059EB273" w:rsidR="0001561A" w:rsidRPr="0001561A" w:rsidDel="002C04BC" w:rsidRDefault="0001561A" w:rsidP="0001561A">
            <w:pPr>
              <w:spacing w:after="0" w:line="240" w:lineRule="auto"/>
              <w:rPr>
                <w:del w:id="707" w:author="Hardik Malhotra" w:date="2021-11-25T16:57:00Z"/>
                <w:rFonts w:ascii="Arial" w:eastAsia="Times New Roman" w:hAnsi="Arial" w:cs="Arial"/>
                <w:i/>
                <w:iCs/>
                <w:color w:val="000000"/>
                <w:sz w:val="20"/>
                <w:szCs w:val="20"/>
                <w:lang w:eastAsia="en-IN"/>
              </w:rPr>
            </w:pPr>
            <w:del w:id="708" w:author="Hardik Malhotra" w:date="2021-11-25T16:57:00Z">
              <w:r w:rsidRPr="0001561A" w:rsidDel="002C04BC">
                <w:rPr>
                  <w:rFonts w:ascii="Arial" w:eastAsia="Times New Roman" w:hAnsi="Arial" w:cs="Arial"/>
                  <w:i/>
                  <w:iCs/>
                  <w:color w:val="000000"/>
                  <w:sz w:val="20"/>
                  <w:szCs w:val="20"/>
                  <w:lang w:eastAsia="en-IN"/>
                </w:rPr>
                <w:delText>Multifunctional (Novolac Epoxy Resin, Phenol / Cresol) (75% of total speicality resin)</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709"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6F3A3CE6" w14:textId="498ACC3B" w:rsidR="0001561A" w:rsidRPr="0001561A" w:rsidDel="002C04BC" w:rsidRDefault="0001561A" w:rsidP="0001561A">
            <w:pPr>
              <w:spacing w:after="0" w:line="240" w:lineRule="auto"/>
              <w:jc w:val="center"/>
              <w:rPr>
                <w:del w:id="710" w:author="Hardik Malhotra" w:date="2021-11-25T16:57:00Z"/>
                <w:rFonts w:ascii="Arial" w:eastAsia="Times New Roman" w:hAnsi="Arial" w:cs="Arial"/>
                <w:i/>
                <w:iCs/>
                <w:color w:val="000000"/>
                <w:sz w:val="16"/>
                <w:szCs w:val="16"/>
                <w:lang w:eastAsia="en-IN"/>
              </w:rPr>
            </w:pPr>
            <w:del w:id="711" w:author="Hardik Malhotra" w:date="2021-11-25T16:57:00Z">
              <w:r w:rsidRPr="0001561A" w:rsidDel="002C04BC">
                <w:rPr>
                  <w:rFonts w:ascii="Arial" w:eastAsia="Times New Roman" w:hAnsi="Arial" w:cs="Arial"/>
                  <w:i/>
                  <w:iCs/>
                  <w:color w:val="000000"/>
                  <w:sz w:val="16"/>
                  <w:szCs w:val="16"/>
                  <w:lang w:eastAsia="en-IN"/>
                </w:rPr>
                <w:delText>9,000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712"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283F2B8F" w14:textId="14E04796" w:rsidR="0001561A" w:rsidRPr="0001561A" w:rsidDel="002C04BC" w:rsidRDefault="0001561A" w:rsidP="0001561A">
            <w:pPr>
              <w:spacing w:after="0" w:line="240" w:lineRule="auto"/>
              <w:jc w:val="center"/>
              <w:rPr>
                <w:del w:id="713" w:author="Hardik Malhotra" w:date="2021-11-25T16:57:00Z"/>
                <w:rFonts w:ascii="Arial" w:eastAsia="Times New Roman" w:hAnsi="Arial" w:cs="Arial"/>
                <w:i/>
                <w:iCs/>
                <w:color w:val="000000"/>
                <w:sz w:val="16"/>
                <w:szCs w:val="16"/>
                <w:lang w:eastAsia="en-IN"/>
              </w:rPr>
            </w:pPr>
            <w:del w:id="714" w:author="Hardik Malhotra" w:date="2021-11-25T16:57:00Z">
              <w:r w:rsidRPr="0001561A" w:rsidDel="002C04BC">
                <w:rPr>
                  <w:rFonts w:ascii="Arial" w:eastAsia="Times New Roman" w:hAnsi="Arial" w:cs="Arial"/>
                  <w:i/>
                  <w:iCs/>
                  <w:color w:val="000000"/>
                  <w:sz w:val="16"/>
                  <w:szCs w:val="16"/>
                  <w:lang w:eastAsia="en-IN"/>
                </w:rPr>
                <w:delText>9,000</w:delText>
              </w:r>
            </w:del>
          </w:p>
        </w:tc>
      </w:tr>
      <w:tr w:rsidR="0001561A" w:rsidRPr="0001561A" w:rsidDel="002C04BC" w14:paraId="0C85BCD4" w14:textId="37FED1D3" w:rsidTr="008D37BF">
        <w:trPr>
          <w:gridBefore w:val="1"/>
          <w:gridAfter w:val="2"/>
          <w:wBefore w:w="219" w:type="dxa"/>
          <w:wAfter w:w="2140" w:type="dxa"/>
          <w:trHeight w:val="428"/>
          <w:del w:id="715" w:author="Hardik Malhotra" w:date="2021-11-25T16:57:00Z"/>
          <w:trPrChange w:id="716"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717"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596D5F82" w14:textId="757C4040" w:rsidR="0001561A" w:rsidRPr="0001561A" w:rsidDel="002C04BC" w:rsidRDefault="0001561A" w:rsidP="0001561A">
            <w:pPr>
              <w:spacing w:after="0" w:line="240" w:lineRule="auto"/>
              <w:rPr>
                <w:del w:id="718" w:author="Hardik Malhotra" w:date="2021-11-25T16:57:00Z"/>
                <w:rFonts w:ascii="Arial" w:eastAsia="Times New Roman" w:hAnsi="Arial" w:cs="Arial"/>
                <w:i/>
                <w:iCs/>
                <w:color w:val="000000"/>
                <w:sz w:val="20"/>
                <w:szCs w:val="20"/>
                <w:lang w:eastAsia="en-IN"/>
              </w:rPr>
            </w:pPr>
            <w:del w:id="719" w:author="Hardik Malhotra" w:date="2021-11-25T16:57:00Z">
              <w:r w:rsidRPr="0001561A" w:rsidDel="002C04BC">
                <w:rPr>
                  <w:rFonts w:ascii="Arial" w:eastAsia="Times New Roman" w:hAnsi="Arial" w:cs="Arial"/>
                  <w:i/>
                  <w:iCs/>
                  <w:color w:val="000000"/>
                  <w:sz w:val="20"/>
                  <w:szCs w:val="20"/>
                  <w:lang w:eastAsia="en-IN"/>
                </w:rPr>
                <w:delText>Cycloaliphatic Epoxy Resin (15% of total speicality resin)</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720"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53F5ECE5" w14:textId="05D0775F" w:rsidR="0001561A" w:rsidRPr="0001561A" w:rsidDel="002C04BC" w:rsidRDefault="0001561A" w:rsidP="0001561A">
            <w:pPr>
              <w:spacing w:after="0" w:line="240" w:lineRule="auto"/>
              <w:jc w:val="center"/>
              <w:rPr>
                <w:del w:id="721" w:author="Hardik Malhotra" w:date="2021-11-25T16:57:00Z"/>
                <w:rFonts w:ascii="Arial" w:eastAsia="Times New Roman" w:hAnsi="Arial" w:cs="Arial"/>
                <w:i/>
                <w:iCs/>
                <w:color w:val="000000"/>
                <w:sz w:val="16"/>
                <w:szCs w:val="16"/>
                <w:lang w:eastAsia="en-IN"/>
              </w:rPr>
            </w:pPr>
            <w:del w:id="722" w:author="Hardik Malhotra" w:date="2021-11-25T16:57:00Z">
              <w:r w:rsidRPr="0001561A" w:rsidDel="002C04BC">
                <w:rPr>
                  <w:rFonts w:ascii="Arial" w:eastAsia="Times New Roman" w:hAnsi="Arial" w:cs="Arial"/>
                  <w:i/>
                  <w:iCs/>
                  <w:color w:val="000000"/>
                  <w:sz w:val="16"/>
                  <w:szCs w:val="16"/>
                  <w:lang w:eastAsia="en-IN"/>
                </w:rPr>
                <w:delText>1,800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723"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1C8DF1E6" w14:textId="36E98778" w:rsidR="0001561A" w:rsidRPr="0001561A" w:rsidDel="002C04BC" w:rsidRDefault="0001561A" w:rsidP="0001561A">
            <w:pPr>
              <w:spacing w:after="0" w:line="240" w:lineRule="auto"/>
              <w:jc w:val="center"/>
              <w:rPr>
                <w:del w:id="724" w:author="Hardik Malhotra" w:date="2021-11-25T16:57:00Z"/>
                <w:rFonts w:ascii="Arial" w:eastAsia="Times New Roman" w:hAnsi="Arial" w:cs="Arial"/>
                <w:i/>
                <w:iCs/>
                <w:color w:val="000000"/>
                <w:sz w:val="16"/>
                <w:szCs w:val="16"/>
                <w:lang w:eastAsia="en-IN"/>
              </w:rPr>
            </w:pPr>
            <w:del w:id="725" w:author="Hardik Malhotra" w:date="2021-11-25T16:57:00Z">
              <w:r w:rsidRPr="0001561A" w:rsidDel="002C04BC">
                <w:rPr>
                  <w:rFonts w:ascii="Arial" w:eastAsia="Times New Roman" w:hAnsi="Arial" w:cs="Arial"/>
                  <w:i/>
                  <w:iCs/>
                  <w:color w:val="000000"/>
                  <w:sz w:val="16"/>
                  <w:szCs w:val="16"/>
                  <w:lang w:eastAsia="en-IN"/>
                </w:rPr>
                <w:delText>1,800</w:delText>
              </w:r>
            </w:del>
          </w:p>
        </w:tc>
      </w:tr>
      <w:tr w:rsidR="0001561A" w:rsidRPr="0001561A" w:rsidDel="002C04BC" w14:paraId="13C0A863" w14:textId="15F8E5F4" w:rsidTr="008D37BF">
        <w:trPr>
          <w:gridBefore w:val="1"/>
          <w:gridAfter w:val="2"/>
          <w:wBefore w:w="219" w:type="dxa"/>
          <w:wAfter w:w="2140" w:type="dxa"/>
          <w:trHeight w:val="428"/>
          <w:del w:id="726" w:author="Hardik Malhotra" w:date="2021-11-25T16:57:00Z"/>
          <w:trPrChange w:id="727"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728"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01A9D44E" w14:textId="39DA3E3B" w:rsidR="0001561A" w:rsidRPr="0001561A" w:rsidDel="002C04BC" w:rsidRDefault="0001561A" w:rsidP="0001561A">
            <w:pPr>
              <w:spacing w:after="0" w:line="240" w:lineRule="auto"/>
              <w:rPr>
                <w:del w:id="729" w:author="Hardik Malhotra" w:date="2021-11-25T16:57:00Z"/>
                <w:rFonts w:ascii="Arial" w:eastAsia="Times New Roman" w:hAnsi="Arial" w:cs="Arial"/>
                <w:i/>
                <w:iCs/>
                <w:color w:val="000000"/>
                <w:sz w:val="20"/>
                <w:szCs w:val="20"/>
                <w:lang w:eastAsia="en-IN"/>
              </w:rPr>
            </w:pPr>
            <w:del w:id="730" w:author="Hardik Malhotra" w:date="2021-11-25T16:57:00Z">
              <w:r w:rsidRPr="0001561A" w:rsidDel="002C04BC">
                <w:rPr>
                  <w:rFonts w:ascii="Arial" w:eastAsia="Times New Roman" w:hAnsi="Arial" w:cs="Arial"/>
                  <w:i/>
                  <w:iCs/>
                  <w:color w:val="000000"/>
                  <w:sz w:val="20"/>
                  <w:szCs w:val="20"/>
                  <w:lang w:eastAsia="en-IN"/>
                </w:rPr>
                <w:delText>Others (Dimer Acid Modified Epoxy Resins, Brominated Epoxy Resins, Glycidyl amine Epoxy Resins others</w:delText>
              </w:r>
              <w:r w:rsidDel="002C04BC">
                <w:rPr>
                  <w:rFonts w:ascii="Arial" w:eastAsia="Times New Roman" w:hAnsi="Arial" w:cs="Arial"/>
                  <w:i/>
                  <w:iCs/>
                  <w:color w:val="000000"/>
                  <w:sz w:val="20"/>
                  <w:szCs w:val="20"/>
                  <w:lang w:eastAsia="en-IN"/>
                </w:rPr>
                <w:delText>)</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731"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6B426C28" w14:textId="06EDC4F8" w:rsidR="0001561A" w:rsidRPr="0001561A" w:rsidDel="002C04BC" w:rsidRDefault="0001561A" w:rsidP="0001561A">
            <w:pPr>
              <w:spacing w:after="0" w:line="240" w:lineRule="auto"/>
              <w:jc w:val="center"/>
              <w:rPr>
                <w:del w:id="732" w:author="Hardik Malhotra" w:date="2021-11-25T16:57:00Z"/>
                <w:rFonts w:ascii="Arial" w:eastAsia="Times New Roman" w:hAnsi="Arial" w:cs="Arial"/>
                <w:i/>
                <w:iCs/>
                <w:color w:val="000000"/>
                <w:sz w:val="16"/>
                <w:szCs w:val="16"/>
                <w:lang w:eastAsia="en-IN"/>
              </w:rPr>
            </w:pPr>
            <w:commentRangeStart w:id="733"/>
            <w:del w:id="734" w:author="Hardik Malhotra" w:date="2021-11-25T16:57:00Z">
              <w:r w:rsidRPr="0001561A" w:rsidDel="002C04BC">
                <w:rPr>
                  <w:rFonts w:ascii="Arial" w:eastAsia="Times New Roman" w:hAnsi="Arial" w:cs="Arial"/>
                  <w:i/>
                  <w:iCs/>
                  <w:color w:val="000000"/>
                  <w:sz w:val="16"/>
                  <w:szCs w:val="16"/>
                  <w:lang w:eastAsia="en-IN"/>
                </w:rPr>
                <w:delText> </w:delText>
              </w:r>
              <w:commentRangeEnd w:id="733"/>
              <w:r w:rsidR="00A876A5" w:rsidDel="002C04BC">
                <w:rPr>
                  <w:rStyle w:val="CommentReference"/>
                </w:rPr>
                <w:commentReference w:id="733"/>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735"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6E3C20BB" w14:textId="1B8D4766" w:rsidR="0001561A" w:rsidRPr="0001561A" w:rsidDel="002C04BC" w:rsidRDefault="0001561A" w:rsidP="0001561A">
            <w:pPr>
              <w:spacing w:after="0" w:line="240" w:lineRule="auto"/>
              <w:jc w:val="center"/>
              <w:rPr>
                <w:del w:id="736" w:author="Hardik Malhotra" w:date="2021-11-25T16:57:00Z"/>
                <w:rFonts w:ascii="Arial" w:eastAsia="Times New Roman" w:hAnsi="Arial" w:cs="Arial"/>
                <w:i/>
                <w:iCs/>
                <w:color w:val="000000"/>
                <w:sz w:val="16"/>
                <w:szCs w:val="16"/>
                <w:lang w:eastAsia="en-IN"/>
              </w:rPr>
            </w:pPr>
            <w:del w:id="737" w:author="Hardik Malhotra" w:date="2021-11-25T16:57:00Z">
              <w:r w:rsidRPr="0001561A" w:rsidDel="002C04BC">
                <w:rPr>
                  <w:rFonts w:ascii="Arial" w:eastAsia="Times New Roman" w:hAnsi="Arial" w:cs="Arial"/>
                  <w:i/>
                  <w:iCs/>
                  <w:color w:val="000000"/>
                  <w:sz w:val="16"/>
                  <w:szCs w:val="16"/>
                  <w:lang w:eastAsia="en-IN"/>
                </w:rPr>
                <w:delText> </w:delText>
              </w:r>
            </w:del>
          </w:p>
        </w:tc>
      </w:tr>
      <w:tr w:rsidR="0001561A" w:rsidRPr="0001561A" w:rsidDel="002C04BC" w14:paraId="2B79938C" w14:textId="03C7C259" w:rsidTr="008D37BF">
        <w:trPr>
          <w:gridBefore w:val="1"/>
          <w:gridAfter w:val="2"/>
          <w:wBefore w:w="219" w:type="dxa"/>
          <w:wAfter w:w="2140" w:type="dxa"/>
          <w:trHeight w:val="428"/>
          <w:del w:id="738" w:author="Hardik Malhotra" w:date="2021-11-25T16:57:00Z"/>
          <w:trPrChange w:id="739"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740"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61089A95" w14:textId="2B9C8E44" w:rsidR="0001561A" w:rsidRPr="0001561A" w:rsidDel="002C04BC" w:rsidRDefault="0001561A" w:rsidP="0001561A">
            <w:pPr>
              <w:spacing w:after="0" w:line="240" w:lineRule="auto"/>
              <w:rPr>
                <w:del w:id="741" w:author="Hardik Malhotra" w:date="2021-11-25T16:57:00Z"/>
                <w:rFonts w:ascii="Arial" w:eastAsia="Times New Roman" w:hAnsi="Arial" w:cs="Arial"/>
                <w:b/>
                <w:bCs/>
                <w:color w:val="000000"/>
                <w:sz w:val="20"/>
                <w:szCs w:val="20"/>
                <w:lang w:eastAsia="en-IN"/>
              </w:rPr>
            </w:pPr>
            <w:del w:id="742" w:author="Hardik Malhotra" w:date="2021-11-25T16:57:00Z">
              <w:r w:rsidRPr="0001561A" w:rsidDel="002C04BC">
                <w:rPr>
                  <w:rFonts w:ascii="Arial" w:eastAsia="Times New Roman" w:hAnsi="Arial" w:cs="Arial"/>
                  <w:b/>
                  <w:bCs/>
                  <w:color w:val="000000"/>
                  <w:sz w:val="20"/>
                  <w:szCs w:val="20"/>
                  <w:lang w:eastAsia="en-IN"/>
                </w:rPr>
                <w:delText>Total</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743"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221F1DF2" w14:textId="20CC7C8B" w:rsidR="0001561A" w:rsidRPr="0001561A" w:rsidDel="002C04BC" w:rsidRDefault="0001561A" w:rsidP="0001561A">
            <w:pPr>
              <w:spacing w:after="0" w:line="240" w:lineRule="auto"/>
              <w:jc w:val="center"/>
              <w:rPr>
                <w:del w:id="744" w:author="Hardik Malhotra" w:date="2021-11-25T16:57:00Z"/>
                <w:rFonts w:ascii="Arial" w:eastAsia="Times New Roman" w:hAnsi="Arial" w:cs="Arial"/>
                <w:b/>
                <w:bCs/>
                <w:color w:val="000000"/>
                <w:sz w:val="20"/>
                <w:szCs w:val="20"/>
                <w:lang w:eastAsia="en-IN"/>
              </w:rPr>
            </w:pPr>
            <w:del w:id="745" w:author="Hardik Malhotra" w:date="2021-11-25T16:57:00Z">
              <w:r w:rsidRPr="0001561A" w:rsidDel="002C04BC">
                <w:rPr>
                  <w:rFonts w:ascii="Arial" w:eastAsia="Times New Roman" w:hAnsi="Arial" w:cs="Arial"/>
                  <w:b/>
                  <w:bCs/>
                  <w:color w:val="000000"/>
                  <w:sz w:val="20"/>
                  <w:szCs w:val="20"/>
                  <w:lang w:eastAsia="en-IN"/>
                </w:rPr>
                <w:delText>42,000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746"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1ECCA242" w14:textId="2FCDC33D" w:rsidR="0001561A" w:rsidRPr="0001561A" w:rsidDel="002C04BC" w:rsidRDefault="0001561A" w:rsidP="0001561A">
            <w:pPr>
              <w:spacing w:after="0" w:line="240" w:lineRule="auto"/>
              <w:jc w:val="center"/>
              <w:rPr>
                <w:del w:id="747" w:author="Hardik Malhotra" w:date="2021-11-25T16:57:00Z"/>
                <w:rFonts w:ascii="Arial" w:eastAsia="Times New Roman" w:hAnsi="Arial" w:cs="Arial"/>
                <w:b/>
                <w:bCs/>
                <w:color w:val="000000"/>
                <w:sz w:val="20"/>
                <w:szCs w:val="20"/>
                <w:lang w:eastAsia="en-IN"/>
              </w:rPr>
            </w:pPr>
            <w:del w:id="748" w:author="Hardik Malhotra" w:date="2021-11-25T16:57:00Z">
              <w:r w:rsidRPr="0001561A" w:rsidDel="002C04BC">
                <w:rPr>
                  <w:rFonts w:ascii="Arial" w:eastAsia="Times New Roman" w:hAnsi="Arial" w:cs="Arial"/>
                  <w:b/>
                  <w:bCs/>
                  <w:color w:val="000000"/>
                  <w:sz w:val="20"/>
                  <w:szCs w:val="20"/>
                  <w:lang w:eastAsia="en-IN"/>
                </w:rPr>
                <w:delText>42,000</w:delText>
              </w:r>
            </w:del>
          </w:p>
        </w:tc>
      </w:tr>
      <w:tr w:rsidR="0001561A" w:rsidRPr="0001561A" w:rsidDel="002C04BC" w14:paraId="09A37935" w14:textId="6142621C" w:rsidTr="008D37BF">
        <w:trPr>
          <w:gridBefore w:val="1"/>
          <w:gridAfter w:val="2"/>
          <w:wBefore w:w="219" w:type="dxa"/>
          <w:wAfter w:w="2140" w:type="dxa"/>
          <w:trHeight w:val="428"/>
          <w:del w:id="749" w:author="Hardik Malhotra" w:date="2021-11-25T16:57:00Z"/>
          <w:trPrChange w:id="750" w:author="Hardik Malhotra" w:date="2021-11-25T17:01:00Z">
            <w:trPr>
              <w:gridBefore w:val="1"/>
              <w:gridAfter w:val="2"/>
              <w:wBefore w:w="10" w:type="dxa"/>
              <w:wAfter w:w="3639" w:type="dxa"/>
              <w:trHeight w:val="311"/>
            </w:trPr>
          </w:trPrChange>
        </w:trPr>
        <w:tc>
          <w:tcPr>
            <w:tcW w:w="7447" w:type="dxa"/>
            <w:gridSpan w:val="7"/>
            <w:tcBorders>
              <w:top w:val="single" w:sz="8" w:space="0" w:color="FFC000"/>
              <w:left w:val="single" w:sz="8" w:space="0" w:color="FFC000"/>
              <w:bottom w:val="single" w:sz="8" w:space="0" w:color="FFC000"/>
              <w:right w:val="single" w:sz="8" w:space="0" w:color="FFC000"/>
            </w:tcBorders>
            <w:shd w:val="clear" w:color="auto" w:fill="auto"/>
            <w:noWrap/>
            <w:vAlign w:val="center"/>
            <w:hideMark/>
            <w:tcPrChange w:id="751" w:author="Hardik Malhotra" w:date="2021-11-25T17:01:00Z">
              <w:tcPr>
                <w:tcW w:w="10251" w:type="dxa"/>
                <w:gridSpan w:val="13"/>
                <w:tcBorders>
                  <w:top w:val="single" w:sz="8" w:space="0" w:color="FFC000"/>
                  <w:left w:val="single" w:sz="8" w:space="0" w:color="FFC000"/>
                  <w:bottom w:val="single" w:sz="8" w:space="0" w:color="FFC000"/>
                  <w:right w:val="single" w:sz="8" w:space="0" w:color="FFC000"/>
                </w:tcBorders>
                <w:shd w:val="clear" w:color="auto" w:fill="auto"/>
                <w:noWrap/>
                <w:vAlign w:val="center"/>
                <w:hideMark/>
              </w:tcPr>
            </w:tcPrChange>
          </w:tcPr>
          <w:p w14:paraId="721E25F7" w14:textId="7E7ECB18" w:rsidR="0001561A" w:rsidRPr="0001561A" w:rsidDel="002C04BC" w:rsidRDefault="0001561A" w:rsidP="0001561A">
            <w:pPr>
              <w:spacing w:after="0" w:line="240" w:lineRule="auto"/>
              <w:jc w:val="center"/>
              <w:rPr>
                <w:del w:id="752" w:author="Hardik Malhotra" w:date="2021-11-25T16:57:00Z"/>
                <w:rFonts w:ascii="Arial" w:eastAsia="Times New Roman" w:hAnsi="Arial" w:cs="Arial"/>
                <w:b/>
                <w:bCs/>
                <w:color w:val="000000"/>
                <w:sz w:val="20"/>
                <w:szCs w:val="20"/>
                <w:lang w:eastAsia="en-IN"/>
              </w:rPr>
            </w:pPr>
            <w:del w:id="753" w:author="Hardik Malhotra" w:date="2021-11-25T16:57:00Z">
              <w:r w:rsidRPr="0001561A" w:rsidDel="002C04BC">
                <w:rPr>
                  <w:rFonts w:ascii="Arial" w:eastAsia="Times New Roman" w:hAnsi="Arial" w:cs="Arial"/>
                  <w:b/>
                  <w:bCs/>
                  <w:color w:val="000000"/>
                  <w:sz w:val="20"/>
                  <w:szCs w:val="20"/>
                  <w:lang w:eastAsia="en-IN"/>
                </w:rPr>
                <w:delText>Epoxy System Plant Capacity*</w:delText>
              </w:r>
            </w:del>
          </w:p>
        </w:tc>
      </w:tr>
      <w:tr w:rsidR="0001561A" w:rsidRPr="0001561A" w:rsidDel="002C04BC" w14:paraId="3A02E2DA" w14:textId="6E3825A9" w:rsidTr="008D37BF">
        <w:trPr>
          <w:gridBefore w:val="1"/>
          <w:gridAfter w:val="2"/>
          <w:wBefore w:w="219" w:type="dxa"/>
          <w:wAfter w:w="2140" w:type="dxa"/>
          <w:trHeight w:val="428"/>
          <w:del w:id="754" w:author="Hardik Malhotra" w:date="2021-11-25T16:57:00Z"/>
          <w:trPrChange w:id="755"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756"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5F6D9F1F" w14:textId="7853F22B" w:rsidR="0001561A" w:rsidRPr="0001561A" w:rsidDel="002C04BC" w:rsidRDefault="0001561A" w:rsidP="0001561A">
            <w:pPr>
              <w:spacing w:after="0" w:line="240" w:lineRule="auto"/>
              <w:rPr>
                <w:del w:id="757" w:author="Hardik Malhotra" w:date="2021-11-25T16:57:00Z"/>
                <w:rFonts w:ascii="Arial" w:eastAsia="Times New Roman" w:hAnsi="Arial" w:cs="Arial"/>
                <w:b/>
                <w:bCs/>
                <w:color w:val="000000"/>
                <w:sz w:val="20"/>
                <w:szCs w:val="20"/>
                <w:lang w:eastAsia="en-IN"/>
              </w:rPr>
            </w:pPr>
            <w:del w:id="758" w:author="Hardik Malhotra" w:date="2021-11-25T16:57:00Z">
              <w:r w:rsidRPr="0001561A" w:rsidDel="002C04BC">
                <w:rPr>
                  <w:rFonts w:ascii="Arial" w:eastAsia="Times New Roman" w:hAnsi="Arial" w:cs="Arial"/>
                  <w:b/>
                  <w:bCs/>
                  <w:color w:val="000000"/>
                  <w:sz w:val="20"/>
                  <w:szCs w:val="20"/>
                  <w:lang w:eastAsia="en-IN"/>
                </w:rPr>
                <w:delText>Hardeners (15 -17% of Liquid Epoxy Resin Capacity)</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759"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0B7E634C" w14:textId="551CC4D4" w:rsidR="0001561A" w:rsidRPr="0001561A" w:rsidDel="002C04BC" w:rsidRDefault="0001561A" w:rsidP="0001561A">
            <w:pPr>
              <w:spacing w:after="0" w:line="240" w:lineRule="auto"/>
              <w:jc w:val="center"/>
              <w:rPr>
                <w:del w:id="760" w:author="Hardik Malhotra" w:date="2021-11-25T16:57:00Z"/>
                <w:rFonts w:ascii="Arial" w:eastAsia="Times New Roman" w:hAnsi="Arial" w:cs="Arial"/>
                <w:color w:val="000000"/>
                <w:sz w:val="20"/>
                <w:szCs w:val="20"/>
                <w:lang w:eastAsia="en-IN"/>
              </w:rPr>
            </w:pPr>
            <w:del w:id="761" w:author="Hardik Malhotra" w:date="2021-11-25T16:57:00Z">
              <w:r w:rsidRPr="0001561A" w:rsidDel="002C04BC">
                <w:rPr>
                  <w:rFonts w:ascii="Arial" w:eastAsia="Times New Roman" w:hAnsi="Arial" w:cs="Arial"/>
                  <w:color w:val="000000"/>
                  <w:sz w:val="20"/>
                  <w:szCs w:val="20"/>
                  <w:lang w:eastAsia="en-IN"/>
                </w:rPr>
                <w:delText>5000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762"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0AB417D4" w14:textId="6A0C2018" w:rsidR="0001561A" w:rsidRPr="0001561A" w:rsidDel="002C04BC" w:rsidRDefault="0001561A" w:rsidP="0001561A">
            <w:pPr>
              <w:spacing w:after="0" w:line="240" w:lineRule="auto"/>
              <w:jc w:val="center"/>
              <w:rPr>
                <w:del w:id="763" w:author="Hardik Malhotra" w:date="2021-11-25T16:57:00Z"/>
                <w:rFonts w:ascii="Arial" w:eastAsia="Times New Roman" w:hAnsi="Arial" w:cs="Arial"/>
                <w:color w:val="000000"/>
                <w:sz w:val="20"/>
                <w:szCs w:val="20"/>
                <w:lang w:eastAsia="en-IN"/>
              </w:rPr>
            </w:pPr>
            <w:del w:id="764" w:author="Hardik Malhotra" w:date="2021-11-25T16:57:00Z">
              <w:r w:rsidRPr="0001561A" w:rsidDel="002C04BC">
                <w:rPr>
                  <w:rFonts w:ascii="Arial" w:eastAsia="Times New Roman" w:hAnsi="Arial" w:cs="Arial"/>
                  <w:color w:val="000000"/>
                  <w:sz w:val="20"/>
                  <w:szCs w:val="20"/>
                  <w:lang w:eastAsia="en-IN"/>
                </w:rPr>
                <w:delText>5000</w:delText>
              </w:r>
            </w:del>
          </w:p>
        </w:tc>
      </w:tr>
      <w:tr w:rsidR="0001561A" w:rsidRPr="0001561A" w:rsidDel="002C04BC" w14:paraId="6D472135" w14:textId="74682DCD" w:rsidTr="008D37BF">
        <w:trPr>
          <w:gridBefore w:val="1"/>
          <w:gridAfter w:val="2"/>
          <w:wBefore w:w="219" w:type="dxa"/>
          <w:wAfter w:w="2140" w:type="dxa"/>
          <w:trHeight w:val="428"/>
          <w:del w:id="765" w:author="Hardik Malhotra" w:date="2021-11-25T16:57:00Z"/>
          <w:trPrChange w:id="766"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auto" w:fill="auto"/>
            <w:noWrap/>
            <w:vAlign w:val="center"/>
            <w:hideMark/>
            <w:tcPrChange w:id="767" w:author="Hardik Malhotra" w:date="2021-11-25T17:01:00Z">
              <w:tcPr>
                <w:tcW w:w="6857" w:type="dxa"/>
                <w:gridSpan w:val="5"/>
                <w:tcBorders>
                  <w:top w:val="nil"/>
                  <w:left w:val="single" w:sz="8" w:space="0" w:color="FFC000"/>
                  <w:bottom w:val="single" w:sz="8" w:space="0" w:color="FFC000"/>
                  <w:right w:val="single" w:sz="8" w:space="0" w:color="FFC000"/>
                </w:tcBorders>
                <w:shd w:val="clear" w:color="auto" w:fill="auto"/>
                <w:noWrap/>
                <w:vAlign w:val="center"/>
                <w:hideMark/>
              </w:tcPr>
            </w:tcPrChange>
          </w:tcPr>
          <w:p w14:paraId="1BC59FF0" w14:textId="41632C58" w:rsidR="0001561A" w:rsidRPr="0001561A" w:rsidDel="002C04BC" w:rsidRDefault="0001561A" w:rsidP="0001561A">
            <w:pPr>
              <w:spacing w:after="0" w:line="240" w:lineRule="auto"/>
              <w:rPr>
                <w:del w:id="768" w:author="Hardik Malhotra" w:date="2021-11-25T16:57:00Z"/>
                <w:rFonts w:ascii="Arial" w:eastAsia="Times New Roman" w:hAnsi="Arial" w:cs="Arial"/>
                <w:b/>
                <w:bCs/>
                <w:color w:val="000000"/>
                <w:sz w:val="20"/>
                <w:szCs w:val="20"/>
                <w:lang w:eastAsia="en-IN"/>
              </w:rPr>
            </w:pPr>
            <w:del w:id="769" w:author="Hardik Malhotra" w:date="2021-11-25T16:57:00Z">
              <w:r w:rsidRPr="0001561A" w:rsidDel="002C04BC">
                <w:rPr>
                  <w:rFonts w:ascii="Arial" w:eastAsia="Times New Roman" w:hAnsi="Arial" w:cs="Arial"/>
                  <w:b/>
                  <w:bCs/>
                  <w:color w:val="000000"/>
                  <w:sz w:val="20"/>
                  <w:szCs w:val="20"/>
                  <w:lang w:eastAsia="en-IN"/>
                </w:rPr>
                <w:delText>Reactive diluents (10 -12% of Liquid Epoxy Resin Capacity)</w:delText>
              </w:r>
            </w:del>
          </w:p>
        </w:tc>
        <w:tc>
          <w:tcPr>
            <w:tcW w:w="1410" w:type="dxa"/>
            <w:gridSpan w:val="2"/>
            <w:tcBorders>
              <w:top w:val="nil"/>
              <w:left w:val="nil"/>
              <w:bottom w:val="single" w:sz="8" w:space="0" w:color="FFC000"/>
              <w:right w:val="single" w:sz="8" w:space="0" w:color="FFC000"/>
            </w:tcBorders>
            <w:shd w:val="clear" w:color="auto" w:fill="auto"/>
            <w:noWrap/>
            <w:vAlign w:val="center"/>
            <w:hideMark/>
            <w:tcPrChange w:id="770" w:author="Hardik Malhotra" w:date="2021-11-25T17:01:00Z">
              <w:tcPr>
                <w:tcW w:w="1510" w:type="dxa"/>
                <w:gridSpan w:val="5"/>
                <w:tcBorders>
                  <w:top w:val="nil"/>
                  <w:left w:val="nil"/>
                  <w:bottom w:val="single" w:sz="8" w:space="0" w:color="FFC000"/>
                  <w:right w:val="single" w:sz="8" w:space="0" w:color="FFC000"/>
                </w:tcBorders>
                <w:shd w:val="clear" w:color="auto" w:fill="auto"/>
                <w:noWrap/>
                <w:vAlign w:val="center"/>
                <w:hideMark/>
              </w:tcPr>
            </w:tcPrChange>
          </w:tcPr>
          <w:p w14:paraId="07956C65" w14:textId="3572CF4D" w:rsidR="0001561A" w:rsidRPr="0001561A" w:rsidDel="002C04BC" w:rsidRDefault="0001561A" w:rsidP="0001561A">
            <w:pPr>
              <w:spacing w:after="0" w:line="240" w:lineRule="auto"/>
              <w:jc w:val="center"/>
              <w:rPr>
                <w:del w:id="771" w:author="Hardik Malhotra" w:date="2021-11-25T16:57:00Z"/>
                <w:rFonts w:ascii="Arial" w:eastAsia="Times New Roman" w:hAnsi="Arial" w:cs="Arial"/>
                <w:b/>
                <w:bCs/>
                <w:color w:val="000000"/>
                <w:sz w:val="20"/>
                <w:szCs w:val="20"/>
                <w:lang w:eastAsia="en-IN"/>
              </w:rPr>
            </w:pPr>
            <w:del w:id="772" w:author="Hardik Malhotra" w:date="2021-11-25T16:57:00Z">
              <w:r w:rsidRPr="0001561A" w:rsidDel="002C04BC">
                <w:rPr>
                  <w:rFonts w:ascii="Arial" w:eastAsia="Times New Roman" w:hAnsi="Arial" w:cs="Arial"/>
                  <w:b/>
                  <w:bCs/>
                  <w:color w:val="000000"/>
                  <w:sz w:val="20"/>
                  <w:szCs w:val="20"/>
                  <w:lang w:eastAsia="en-IN"/>
                </w:rPr>
                <w:delText>3000</w:delText>
              </w:r>
            </w:del>
          </w:p>
        </w:tc>
        <w:tc>
          <w:tcPr>
            <w:tcW w:w="1356" w:type="dxa"/>
            <w:gridSpan w:val="3"/>
            <w:tcBorders>
              <w:top w:val="nil"/>
              <w:left w:val="nil"/>
              <w:bottom w:val="single" w:sz="8" w:space="0" w:color="FFC000"/>
              <w:right w:val="single" w:sz="8" w:space="0" w:color="FFC000"/>
            </w:tcBorders>
            <w:shd w:val="clear" w:color="auto" w:fill="auto"/>
            <w:noWrap/>
            <w:vAlign w:val="center"/>
            <w:hideMark/>
            <w:tcPrChange w:id="773" w:author="Hardik Malhotra" w:date="2021-11-25T17:01:00Z">
              <w:tcPr>
                <w:tcW w:w="1884" w:type="dxa"/>
                <w:gridSpan w:val="3"/>
                <w:tcBorders>
                  <w:top w:val="nil"/>
                  <w:left w:val="nil"/>
                  <w:bottom w:val="single" w:sz="8" w:space="0" w:color="FFC000"/>
                  <w:right w:val="single" w:sz="8" w:space="0" w:color="FFC000"/>
                </w:tcBorders>
                <w:shd w:val="clear" w:color="auto" w:fill="auto"/>
                <w:noWrap/>
                <w:vAlign w:val="center"/>
                <w:hideMark/>
              </w:tcPr>
            </w:tcPrChange>
          </w:tcPr>
          <w:p w14:paraId="0A6C06A2" w14:textId="3A44972B" w:rsidR="0001561A" w:rsidRPr="0001561A" w:rsidDel="002C04BC" w:rsidRDefault="0001561A" w:rsidP="0001561A">
            <w:pPr>
              <w:spacing w:after="0" w:line="240" w:lineRule="auto"/>
              <w:jc w:val="center"/>
              <w:rPr>
                <w:del w:id="774" w:author="Hardik Malhotra" w:date="2021-11-25T16:57:00Z"/>
                <w:rFonts w:ascii="Arial" w:eastAsia="Times New Roman" w:hAnsi="Arial" w:cs="Arial"/>
                <w:b/>
                <w:bCs/>
                <w:color w:val="000000"/>
                <w:sz w:val="20"/>
                <w:szCs w:val="20"/>
                <w:lang w:eastAsia="en-IN"/>
              </w:rPr>
            </w:pPr>
            <w:del w:id="775" w:author="Hardik Malhotra" w:date="2021-11-25T16:57:00Z">
              <w:r w:rsidRPr="0001561A" w:rsidDel="002C04BC">
                <w:rPr>
                  <w:rFonts w:ascii="Arial" w:eastAsia="Times New Roman" w:hAnsi="Arial" w:cs="Arial"/>
                  <w:b/>
                  <w:bCs/>
                  <w:color w:val="000000"/>
                  <w:sz w:val="20"/>
                  <w:szCs w:val="20"/>
                  <w:lang w:eastAsia="en-IN"/>
                </w:rPr>
                <w:delText>3000</w:delText>
              </w:r>
            </w:del>
          </w:p>
        </w:tc>
      </w:tr>
      <w:tr w:rsidR="0001561A" w:rsidRPr="0001561A" w:rsidDel="002C04BC" w14:paraId="05BC8544" w14:textId="55A05B70" w:rsidTr="008D37BF">
        <w:trPr>
          <w:gridBefore w:val="1"/>
          <w:gridAfter w:val="2"/>
          <w:wBefore w:w="219" w:type="dxa"/>
          <w:wAfter w:w="2140" w:type="dxa"/>
          <w:trHeight w:val="428"/>
          <w:del w:id="776" w:author="Hardik Malhotra" w:date="2021-11-25T16:57:00Z"/>
          <w:trPrChange w:id="777" w:author="Hardik Malhotra" w:date="2021-11-25T17:01:00Z">
            <w:trPr>
              <w:gridBefore w:val="1"/>
              <w:gridAfter w:val="2"/>
              <w:wBefore w:w="10" w:type="dxa"/>
              <w:wAfter w:w="3639" w:type="dxa"/>
              <w:trHeight w:val="311"/>
            </w:trPr>
          </w:trPrChange>
        </w:trPr>
        <w:tc>
          <w:tcPr>
            <w:tcW w:w="4681" w:type="dxa"/>
            <w:gridSpan w:val="2"/>
            <w:tcBorders>
              <w:top w:val="nil"/>
              <w:left w:val="single" w:sz="8" w:space="0" w:color="FFC000"/>
              <w:bottom w:val="single" w:sz="8" w:space="0" w:color="FFC000"/>
              <w:right w:val="single" w:sz="8" w:space="0" w:color="FFC000"/>
            </w:tcBorders>
            <w:shd w:val="clear" w:color="000000" w:fill="FFF4E7"/>
            <w:noWrap/>
            <w:vAlign w:val="center"/>
            <w:hideMark/>
            <w:tcPrChange w:id="778" w:author="Hardik Malhotra" w:date="2021-11-25T17:01:00Z">
              <w:tcPr>
                <w:tcW w:w="6857" w:type="dxa"/>
                <w:gridSpan w:val="5"/>
                <w:tcBorders>
                  <w:top w:val="nil"/>
                  <w:left w:val="single" w:sz="8" w:space="0" w:color="FFC000"/>
                  <w:bottom w:val="single" w:sz="8" w:space="0" w:color="FFC000"/>
                  <w:right w:val="single" w:sz="8" w:space="0" w:color="FFC000"/>
                </w:tcBorders>
                <w:shd w:val="clear" w:color="000000" w:fill="FFF4E7"/>
                <w:noWrap/>
                <w:vAlign w:val="center"/>
                <w:hideMark/>
              </w:tcPr>
            </w:tcPrChange>
          </w:tcPr>
          <w:p w14:paraId="5CD1DC79" w14:textId="56FE66CE" w:rsidR="0001561A" w:rsidRPr="0001561A" w:rsidDel="002C04BC" w:rsidRDefault="0001561A" w:rsidP="0001561A">
            <w:pPr>
              <w:spacing w:after="0" w:line="240" w:lineRule="auto"/>
              <w:rPr>
                <w:del w:id="779" w:author="Hardik Malhotra" w:date="2021-11-25T16:57:00Z"/>
                <w:rFonts w:ascii="Arial" w:eastAsia="Times New Roman" w:hAnsi="Arial" w:cs="Arial"/>
                <w:b/>
                <w:bCs/>
                <w:color w:val="000000"/>
                <w:sz w:val="20"/>
                <w:szCs w:val="20"/>
                <w:lang w:eastAsia="en-IN"/>
              </w:rPr>
            </w:pPr>
            <w:del w:id="780" w:author="Hardik Malhotra" w:date="2021-11-25T16:57:00Z">
              <w:r w:rsidRPr="0001561A" w:rsidDel="002C04BC">
                <w:rPr>
                  <w:rFonts w:ascii="Arial" w:eastAsia="Times New Roman" w:hAnsi="Arial" w:cs="Arial"/>
                  <w:b/>
                  <w:bCs/>
                  <w:color w:val="000000"/>
                  <w:sz w:val="20"/>
                  <w:szCs w:val="20"/>
                  <w:lang w:eastAsia="en-IN"/>
                </w:rPr>
                <w:delText>Total</w:delText>
              </w:r>
            </w:del>
          </w:p>
        </w:tc>
        <w:tc>
          <w:tcPr>
            <w:tcW w:w="1410" w:type="dxa"/>
            <w:gridSpan w:val="2"/>
            <w:tcBorders>
              <w:top w:val="nil"/>
              <w:left w:val="nil"/>
              <w:bottom w:val="single" w:sz="8" w:space="0" w:color="FFC000"/>
              <w:right w:val="single" w:sz="8" w:space="0" w:color="FFC000"/>
            </w:tcBorders>
            <w:shd w:val="clear" w:color="000000" w:fill="FFF4E7"/>
            <w:noWrap/>
            <w:vAlign w:val="center"/>
            <w:hideMark/>
            <w:tcPrChange w:id="781" w:author="Hardik Malhotra" w:date="2021-11-25T17:01:00Z">
              <w:tcPr>
                <w:tcW w:w="1510" w:type="dxa"/>
                <w:gridSpan w:val="5"/>
                <w:tcBorders>
                  <w:top w:val="nil"/>
                  <w:left w:val="nil"/>
                  <w:bottom w:val="single" w:sz="8" w:space="0" w:color="FFC000"/>
                  <w:right w:val="single" w:sz="8" w:space="0" w:color="FFC000"/>
                </w:tcBorders>
                <w:shd w:val="clear" w:color="000000" w:fill="FFF4E7"/>
                <w:noWrap/>
                <w:vAlign w:val="center"/>
                <w:hideMark/>
              </w:tcPr>
            </w:tcPrChange>
          </w:tcPr>
          <w:p w14:paraId="7A03EF49" w14:textId="3427A132" w:rsidR="0001561A" w:rsidRPr="0001561A" w:rsidDel="002C04BC" w:rsidRDefault="0001561A" w:rsidP="0001561A">
            <w:pPr>
              <w:spacing w:after="0" w:line="240" w:lineRule="auto"/>
              <w:jc w:val="center"/>
              <w:rPr>
                <w:del w:id="782" w:author="Hardik Malhotra" w:date="2021-11-25T16:57:00Z"/>
                <w:rFonts w:ascii="Arial" w:eastAsia="Times New Roman" w:hAnsi="Arial" w:cs="Arial"/>
                <w:b/>
                <w:bCs/>
                <w:color w:val="000000"/>
                <w:sz w:val="20"/>
                <w:szCs w:val="20"/>
                <w:lang w:eastAsia="en-IN"/>
              </w:rPr>
            </w:pPr>
            <w:del w:id="783" w:author="Hardik Malhotra" w:date="2021-11-25T16:57:00Z">
              <w:r w:rsidRPr="0001561A" w:rsidDel="002C04BC">
                <w:rPr>
                  <w:rFonts w:ascii="Arial" w:eastAsia="Times New Roman" w:hAnsi="Arial" w:cs="Arial"/>
                  <w:b/>
                  <w:bCs/>
                  <w:color w:val="000000"/>
                  <w:sz w:val="20"/>
                  <w:szCs w:val="20"/>
                  <w:lang w:eastAsia="en-IN"/>
                </w:rPr>
                <w:delText>8000</w:delText>
              </w:r>
            </w:del>
          </w:p>
        </w:tc>
        <w:tc>
          <w:tcPr>
            <w:tcW w:w="1356" w:type="dxa"/>
            <w:gridSpan w:val="3"/>
            <w:tcBorders>
              <w:top w:val="nil"/>
              <w:left w:val="nil"/>
              <w:bottom w:val="single" w:sz="8" w:space="0" w:color="FFC000"/>
              <w:right w:val="single" w:sz="8" w:space="0" w:color="FFC000"/>
            </w:tcBorders>
            <w:shd w:val="clear" w:color="000000" w:fill="FFF4E7"/>
            <w:noWrap/>
            <w:vAlign w:val="center"/>
            <w:hideMark/>
            <w:tcPrChange w:id="784" w:author="Hardik Malhotra" w:date="2021-11-25T17:01:00Z">
              <w:tcPr>
                <w:tcW w:w="1884" w:type="dxa"/>
                <w:gridSpan w:val="3"/>
                <w:tcBorders>
                  <w:top w:val="nil"/>
                  <w:left w:val="nil"/>
                  <w:bottom w:val="single" w:sz="8" w:space="0" w:color="FFC000"/>
                  <w:right w:val="single" w:sz="8" w:space="0" w:color="FFC000"/>
                </w:tcBorders>
                <w:shd w:val="clear" w:color="000000" w:fill="FFF4E7"/>
                <w:noWrap/>
                <w:vAlign w:val="center"/>
                <w:hideMark/>
              </w:tcPr>
            </w:tcPrChange>
          </w:tcPr>
          <w:p w14:paraId="03FFC1DA" w14:textId="4A8118C7" w:rsidR="0001561A" w:rsidRPr="0001561A" w:rsidDel="002C04BC" w:rsidRDefault="0001561A" w:rsidP="0001561A">
            <w:pPr>
              <w:spacing w:after="0" w:line="240" w:lineRule="auto"/>
              <w:jc w:val="center"/>
              <w:rPr>
                <w:del w:id="785" w:author="Hardik Malhotra" w:date="2021-11-25T16:57:00Z"/>
                <w:rFonts w:ascii="Arial" w:eastAsia="Times New Roman" w:hAnsi="Arial" w:cs="Arial"/>
                <w:b/>
                <w:bCs/>
                <w:color w:val="000000"/>
                <w:sz w:val="20"/>
                <w:szCs w:val="20"/>
                <w:lang w:eastAsia="en-IN"/>
              </w:rPr>
            </w:pPr>
            <w:del w:id="786" w:author="Hardik Malhotra" w:date="2021-11-25T16:57:00Z">
              <w:r w:rsidRPr="0001561A" w:rsidDel="002C04BC">
                <w:rPr>
                  <w:rFonts w:ascii="Arial" w:eastAsia="Times New Roman" w:hAnsi="Arial" w:cs="Arial"/>
                  <w:b/>
                  <w:bCs/>
                  <w:color w:val="000000"/>
                  <w:sz w:val="20"/>
                  <w:szCs w:val="20"/>
                  <w:lang w:eastAsia="en-IN"/>
                </w:rPr>
                <w:delText>8000</w:delText>
              </w:r>
            </w:del>
          </w:p>
        </w:tc>
      </w:tr>
    </w:tbl>
    <w:p w14:paraId="7D72833D" w14:textId="40E2120E" w:rsidR="008D37BF" w:rsidRPr="008D37BF" w:rsidRDefault="008D37BF" w:rsidP="008D37BF">
      <w:pPr>
        <w:pStyle w:val="ListParagraph"/>
        <w:numPr>
          <w:ilvl w:val="0"/>
          <w:numId w:val="52"/>
        </w:numPr>
        <w:jc w:val="both"/>
        <w:rPr>
          <w:ins w:id="787" w:author="Hardik Malhotra" w:date="2021-11-25T17:02:00Z"/>
          <w:rFonts w:eastAsia="Times New Roman"/>
          <w:i/>
          <w:iCs/>
          <w:color w:val="000000"/>
          <w:sz w:val="20"/>
          <w:szCs w:val="20"/>
          <w:lang w:eastAsia="en-IN"/>
          <w:rPrChange w:id="788" w:author="Hardik Malhotra" w:date="2021-11-25T17:02:00Z">
            <w:rPr>
              <w:ins w:id="789" w:author="Hardik Malhotra" w:date="2021-11-25T17:02:00Z"/>
              <w:lang w:eastAsia="en-IN"/>
            </w:rPr>
          </w:rPrChange>
        </w:rPr>
        <w:pPrChange w:id="790" w:author="Hardik Malhotra" w:date="2021-11-25T17:02:00Z">
          <w:pPr>
            <w:spacing w:after="0" w:line="240" w:lineRule="auto"/>
            <w:jc w:val="both"/>
          </w:pPr>
        </w:pPrChange>
      </w:pPr>
      <w:ins w:id="791" w:author="Hardik Malhotra" w:date="2021-11-25T17:02:00Z">
        <w:r w:rsidRPr="008D37BF">
          <w:rPr>
            <w:rFonts w:eastAsia="Times New Roman"/>
            <w:i/>
            <w:iCs/>
            <w:color w:val="000000"/>
            <w:sz w:val="20"/>
            <w:szCs w:val="20"/>
            <w:lang w:eastAsia="en-IN"/>
            <w:rPrChange w:id="792" w:author="Hardik Malhotra" w:date="2021-11-25T17:02:00Z">
              <w:rPr>
                <w:lang w:eastAsia="en-IN"/>
              </w:rPr>
            </w:rPrChange>
          </w:rPr>
          <w:t>LER capacity is meant for both captive and merchant sales.</w:t>
        </w:r>
      </w:ins>
    </w:p>
    <w:p w14:paraId="150F7B79" w14:textId="6647D0E5" w:rsidR="0001561A" w:rsidRPr="008D37BF" w:rsidRDefault="0001561A" w:rsidP="008D37BF">
      <w:pPr>
        <w:pStyle w:val="ListParagraph"/>
        <w:numPr>
          <w:ilvl w:val="0"/>
          <w:numId w:val="52"/>
        </w:numPr>
        <w:jc w:val="both"/>
        <w:rPr>
          <w:rFonts w:eastAsia="Times New Roman"/>
          <w:i/>
          <w:iCs/>
          <w:color w:val="000000"/>
          <w:sz w:val="20"/>
          <w:szCs w:val="20"/>
          <w:lang w:eastAsia="en-IN"/>
          <w:rPrChange w:id="793" w:author="Hardik Malhotra" w:date="2021-11-25T17:02:00Z">
            <w:rPr>
              <w:lang w:eastAsia="en-IN"/>
            </w:rPr>
          </w:rPrChange>
        </w:rPr>
        <w:pPrChange w:id="794" w:author="Hardik Malhotra" w:date="2021-11-25T17:02:00Z">
          <w:pPr>
            <w:spacing w:after="0" w:line="240" w:lineRule="auto"/>
            <w:jc w:val="both"/>
          </w:pPr>
        </w:pPrChange>
      </w:pPr>
      <w:del w:id="795" w:author="Hardik Malhotra" w:date="2021-11-25T17:02:00Z">
        <w:r w:rsidRPr="008D37BF" w:rsidDel="008D37BF">
          <w:rPr>
            <w:rFonts w:eastAsia="Times New Roman"/>
            <w:i/>
            <w:iCs/>
            <w:color w:val="000000"/>
            <w:sz w:val="20"/>
            <w:szCs w:val="20"/>
            <w:lang w:eastAsia="en-IN"/>
            <w:rPrChange w:id="796" w:author="Hardik Malhotra" w:date="2021-11-25T17:02:00Z">
              <w:rPr>
                <w:lang w:eastAsia="en-IN"/>
              </w:rPr>
            </w:rPrChange>
          </w:rPr>
          <w:delText>*</w:delText>
        </w:r>
      </w:del>
      <w:r w:rsidRPr="008D37BF">
        <w:rPr>
          <w:rFonts w:eastAsia="Times New Roman"/>
          <w:i/>
          <w:iCs/>
          <w:color w:val="000000"/>
          <w:sz w:val="20"/>
          <w:szCs w:val="20"/>
          <w:lang w:eastAsia="en-IN"/>
          <w:rPrChange w:id="797" w:author="Hardik Malhotra" w:date="2021-11-25T17:02:00Z">
            <w:rPr>
              <w:lang w:eastAsia="en-IN"/>
            </w:rPr>
          </w:rPrChange>
        </w:rPr>
        <w:t>Epoxy resin systems comprise of epoxy resin, reactive diluents and curing agents.</w:t>
      </w:r>
      <w:ins w:id="798" w:author="Hardik Malhotra" w:date="2021-11-25T17:03:00Z">
        <w:r w:rsidR="008D37BF">
          <w:rPr>
            <w:rFonts w:eastAsia="Times New Roman"/>
            <w:i/>
            <w:iCs/>
            <w:color w:val="000000"/>
            <w:sz w:val="20"/>
            <w:szCs w:val="20"/>
            <w:lang w:eastAsia="en-IN"/>
          </w:rPr>
          <w:t xml:space="preserve"> </w:t>
        </w:r>
      </w:ins>
      <w:proofErr w:type="gramStart"/>
      <w:r w:rsidRPr="008D37BF">
        <w:rPr>
          <w:rFonts w:eastAsia="Times New Roman"/>
          <w:i/>
          <w:iCs/>
          <w:color w:val="000000"/>
          <w:sz w:val="20"/>
          <w:szCs w:val="20"/>
          <w:lang w:eastAsia="en-IN"/>
          <w:rPrChange w:id="799" w:author="Hardik Malhotra" w:date="2021-11-25T17:02:00Z">
            <w:rPr>
              <w:lang w:eastAsia="en-IN"/>
            </w:rPr>
          </w:rPrChange>
        </w:rPr>
        <w:t>Reactive</w:t>
      </w:r>
      <w:proofErr w:type="gramEnd"/>
      <w:r w:rsidRPr="008D37BF">
        <w:rPr>
          <w:rFonts w:eastAsia="Times New Roman"/>
          <w:i/>
          <w:iCs/>
          <w:color w:val="000000"/>
          <w:sz w:val="20"/>
          <w:szCs w:val="20"/>
          <w:lang w:eastAsia="en-IN"/>
          <w:rPrChange w:id="800" w:author="Hardik Malhotra" w:date="2021-11-25T17:02:00Z">
            <w:rPr>
              <w:lang w:eastAsia="en-IN"/>
            </w:rPr>
          </w:rPrChange>
        </w:rPr>
        <w:t xml:space="preserve"> diluents and Curing agents are other two components of epoxy system. Reactive diluents are used to reduce the viscosity of the base resin based on Bisphenol-A and F. and in epoxy phenol </w:t>
      </w:r>
      <w:proofErr w:type="spellStart"/>
      <w:r w:rsidRPr="008D37BF">
        <w:rPr>
          <w:rFonts w:eastAsia="Times New Roman"/>
          <w:i/>
          <w:iCs/>
          <w:color w:val="000000"/>
          <w:sz w:val="20"/>
          <w:szCs w:val="20"/>
          <w:lang w:eastAsia="en-IN"/>
          <w:rPrChange w:id="801" w:author="Hardik Malhotra" w:date="2021-11-25T17:02:00Z">
            <w:rPr>
              <w:lang w:eastAsia="en-IN"/>
            </w:rPr>
          </w:rPrChange>
        </w:rPr>
        <w:t>novolac</w:t>
      </w:r>
      <w:proofErr w:type="spellEnd"/>
      <w:r w:rsidRPr="008D37BF">
        <w:rPr>
          <w:rFonts w:eastAsia="Times New Roman"/>
          <w:i/>
          <w:iCs/>
          <w:color w:val="000000"/>
          <w:sz w:val="20"/>
          <w:szCs w:val="20"/>
          <w:lang w:eastAsia="en-IN"/>
          <w:rPrChange w:id="802" w:author="Hardik Malhotra" w:date="2021-11-25T17:02:00Z">
            <w:rPr>
              <w:lang w:eastAsia="en-IN"/>
            </w:rPr>
          </w:rPrChange>
        </w:rPr>
        <w:t xml:space="preserve"> resins. Besides, they are also used to optimise performance properties such as impact strength, adhesion, flexibility, filler-loading and solvent resistance of the epoxy system. They are used in formulating solvent-free paint and coating compounds as well as additives in combination. </w:t>
      </w:r>
    </w:p>
    <w:p w14:paraId="09DA49D6" w14:textId="77777777" w:rsidR="001D30E0" w:rsidRDefault="001D30E0" w:rsidP="001D30E0">
      <w:pPr>
        <w:spacing w:line="240" w:lineRule="auto"/>
        <w:jc w:val="center"/>
        <w:rPr>
          <w:rFonts w:ascii="Verdana" w:hAnsi="Verdana"/>
          <w:b/>
          <w:bCs/>
          <w:color w:val="000000"/>
          <w:sz w:val="20"/>
          <w:szCs w:val="20"/>
        </w:rPr>
      </w:pPr>
    </w:p>
    <w:p w14:paraId="476F61D2" w14:textId="5A5E2597" w:rsidR="001D30E0" w:rsidRPr="0001561A" w:rsidRDefault="001D30E0" w:rsidP="001D30E0">
      <w:pPr>
        <w:spacing w:line="360" w:lineRule="auto"/>
        <w:jc w:val="both"/>
        <w:rPr>
          <w:rFonts w:ascii="Arial" w:hAnsi="Arial" w:cs="Arial"/>
          <w:sz w:val="24"/>
          <w:szCs w:val="24"/>
        </w:rPr>
      </w:pPr>
      <w:r w:rsidRPr="0001561A">
        <w:rPr>
          <w:rFonts w:ascii="Arial" w:hAnsi="Arial" w:cs="Arial"/>
          <w:b/>
          <w:i/>
          <w:sz w:val="24"/>
          <w:szCs w:val="24"/>
        </w:rPr>
        <w:t xml:space="preserve">Global Scenario:  </w:t>
      </w:r>
      <w:r w:rsidRPr="0001561A">
        <w:rPr>
          <w:rFonts w:ascii="Arial" w:hAnsi="Arial" w:cs="Arial"/>
          <w:sz w:val="24"/>
          <w:szCs w:val="24"/>
        </w:rPr>
        <w:t>The current global capacity of Epoxy Resin is approximately 4.5 million tonnes</w:t>
      </w:r>
      <w:r w:rsidR="00B43CD8" w:rsidRPr="0001561A">
        <w:rPr>
          <w:rFonts w:ascii="Arial" w:hAnsi="Arial" w:cs="Arial"/>
          <w:sz w:val="24"/>
          <w:szCs w:val="24"/>
        </w:rPr>
        <w:t xml:space="preserve">. </w:t>
      </w:r>
      <w:r w:rsidRPr="0001561A">
        <w:rPr>
          <w:rFonts w:ascii="Arial" w:hAnsi="Arial" w:cs="Arial"/>
          <w:sz w:val="24"/>
          <w:szCs w:val="24"/>
        </w:rPr>
        <w:t xml:space="preserve">Top ten producers account for 55 percent of the total capacity in 2021. In 2021, global consumption of Epoxy Resin was approximately 3.5 million tonnes. Regional analysis indicates surplus in Western </w:t>
      </w:r>
      <w:r w:rsidR="001B5661" w:rsidRPr="0001561A">
        <w:rPr>
          <w:rFonts w:ascii="Arial" w:hAnsi="Arial" w:cs="Arial"/>
          <w:sz w:val="24"/>
          <w:szCs w:val="24"/>
        </w:rPr>
        <w:t>Europe &amp;</w:t>
      </w:r>
      <w:r w:rsidRPr="0001561A">
        <w:rPr>
          <w:rFonts w:ascii="Arial" w:hAnsi="Arial" w:cs="Arial"/>
          <w:sz w:val="24"/>
          <w:szCs w:val="24"/>
        </w:rPr>
        <w:t xml:space="preserve"> </w:t>
      </w:r>
      <w:r w:rsidR="00E00E15" w:rsidRPr="0001561A">
        <w:rPr>
          <w:rFonts w:ascii="Arial" w:hAnsi="Arial" w:cs="Arial"/>
          <w:sz w:val="24"/>
          <w:szCs w:val="24"/>
        </w:rPr>
        <w:t>APAC</w:t>
      </w:r>
      <w:r w:rsidRPr="0001561A">
        <w:rPr>
          <w:rFonts w:ascii="Arial" w:hAnsi="Arial" w:cs="Arial"/>
          <w:sz w:val="24"/>
          <w:szCs w:val="24"/>
        </w:rPr>
        <w:t xml:space="preserve"> and deficit in North America, South America, </w:t>
      </w:r>
      <w:r w:rsidR="00E00E15" w:rsidRPr="0001561A">
        <w:rPr>
          <w:rFonts w:ascii="Arial" w:hAnsi="Arial" w:cs="Arial"/>
          <w:sz w:val="24"/>
          <w:szCs w:val="24"/>
        </w:rPr>
        <w:t>Oceania,</w:t>
      </w:r>
      <w:r w:rsidRPr="0001561A">
        <w:rPr>
          <w:rFonts w:ascii="Arial" w:hAnsi="Arial" w:cs="Arial"/>
          <w:sz w:val="24"/>
          <w:szCs w:val="24"/>
        </w:rPr>
        <w:t xml:space="preserve"> and </w:t>
      </w:r>
      <w:r w:rsidRPr="0001561A">
        <w:rPr>
          <w:rFonts w:ascii="Arial" w:hAnsi="Arial" w:cs="Arial"/>
          <w:sz w:val="24"/>
          <w:szCs w:val="24"/>
        </w:rPr>
        <w:lastRenderedPageBreak/>
        <w:t xml:space="preserve">Africa, resulting in heavy trade within the region as well as international trade. Within Asia, India (In optimistic case), Pakistan, Indonesia, </w:t>
      </w:r>
      <w:r w:rsidR="001B5661" w:rsidRPr="0001561A">
        <w:rPr>
          <w:rFonts w:ascii="Arial" w:hAnsi="Arial" w:cs="Arial"/>
          <w:sz w:val="24"/>
          <w:szCs w:val="24"/>
        </w:rPr>
        <w:t>Malaysia,</w:t>
      </w:r>
      <w:r w:rsidRPr="0001561A">
        <w:rPr>
          <w:rFonts w:ascii="Arial" w:hAnsi="Arial" w:cs="Arial"/>
          <w:sz w:val="24"/>
          <w:szCs w:val="24"/>
        </w:rPr>
        <w:t xml:space="preserve"> and Vietnam are expected to remain deficit areas while South Korea and Taiwan are expected to be surplus</w:t>
      </w:r>
      <w:r w:rsidR="005625D1" w:rsidRPr="0001561A">
        <w:rPr>
          <w:rFonts w:ascii="Arial" w:hAnsi="Arial" w:cs="Arial"/>
          <w:sz w:val="24"/>
          <w:szCs w:val="24"/>
        </w:rPr>
        <w:t xml:space="preserve">. </w:t>
      </w:r>
    </w:p>
    <w:p w14:paraId="3E7EC117" w14:textId="77777777" w:rsidR="001D30E0" w:rsidRPr="0001561A" w:rsidRDefault="001D30E0" w:rsidP="001D30E0">
      <w:pPr>
        <w:spacing w:line="360" w:lineRule="auto"/>
        <w:jc w:val="both"/>
        <w:rPr>
          <w:rFonts w:ascii="Arial" w:hAnsi="Arial" w:cs="Arial"/>
          <w:sz w:val="24"/>
          <w:szCs w:val="24"/>
        </w:rPr>
      </w:pPr>
      <w:r w:rsidRPr="0001561A">
        <w:rPr>
          <w:rFonts w:ascii="Arial" w:hAnsi="Arial" w:cs="Arial"/>
          <w:b/>
          <w:i/>
          <w:sz w:val="24"/>
          <w:szCs w:val="24"/>
        </w:rPr>
        <w:t xml:space="preserve">Indian Scenario: </w:t>
      </w:r>
      <w:r w:rsidRPr="0001561A">
        <w:rPr>
          <w:rFonts w:ascii="Arial" w:hAnsi="Arial" w:cs="Arial"/>
          <w:sz w:val="24"/>
          <w:szCs w:val="24"/>
        </w:rPr>
        <w:t>Present capacity in the country is 0.18 million tonnes per annum</w:t>
      </w:r>
      <w:proofErr w:type="gramStart"/>
      <w:r w:rsidRPr="0001561A">
        <w:rPr>
          <w:rFonts w:ascii="Arial" w:hAnsi="Arial" w:cs="Arial"/>
          <w:sz w:val="24"/>
          <w:szCs w:val="24"/>
        </w:rPr>
        <w:t xml:space="preserve">.  </w:t>
      </w:r>
      <w:proofErr w:type="gramEnd"/>
      <w:r w:rsidRPr="0001561A">
        <w:rPr>
          <w:rFonts w:ascii="Arial" w:hAnsi="Arial" w:cs="Arial"/>
          <w:sz w:val="24"/>
          <w:szCs w:val="24"/>
        </w:rPr>
        <w:t>Entire capacity is shared by four manufacturers – Grasim Industries Ltd, Atul Ltd, Hindusthan Specialty and Kukdo Chemicals. The annual average consumption growth over the last five years period has remained 6.31 percent per annum and over the last 10 years, 8.4 percent per annum, indicating a healthy trend in consumption. It is expected that, based on individual end-use sector growth, consumption of Epoxy Resin will register an overall growth of about 8.8 percent per annum average growth over the next ten years’ period.</w:t>
      </w:r>
    </w:p>
    <w:p w14:paraId="7FD49A22" w14:textId="77777777" w:rsidR="001D30E0" w:rsidRPr="0001561A" w:rsidRDefault="001D30E0" w:rsidP="001D30E0">
      <w:pPr>
        <w:spacing w:line="360" w:lineRule="auto"/>
        <w:jc w:val="both"/>
        <w:rPr>
          <w:rFonts w:ascii="Arial" w:hAnsi="Arial" w:cs="Arial"/>
          <w:sz w:val="24"/>
          <w:szCs w:val="24"/>
        </w:rPr>
      </w:pPr>
      <w:r w:rsidRPr="0001561A">
        <w:rPr>
          <w:rFonts w:ascii="Arial" w:hAnsi="Arial" w:cs="Arial"/>
          <w:sz w:val="24"/>
          <w:szCs w:val="24"/>
        </w:rPr>
        <w:t xml:space="preserve">India is expected to remain a deficit area despite capacity additions by existing suppliers in optimistic scenario. </w:t>
      </w:r>
    </w:p>
    <w:p w14:paraId="5C258143" w14:textId="5A1B6E30" w:rsidR="001D30E0" w:rsidRPr="0001561A" w:rsidRDefault="001D30E0" w:rsidP="001D30E0">
      <w:pPr>
        <w:spacing w:line="360" w:lineRule="auto"/>
        <w:jc w:val="both"/>
        <w:rPr>
          <w:rFonts w:ascii="Arial" w:hAnsi="Arial" w:cs="Arial"/>
          <w:sz w:val="24"/>
          <w:szCs w:val="24"/>
        </w:rPr>
      </w:pPr>
      <w:r w:rsidRPr="0001561A">
        <w:rPr>
          <w:rFonts w:ascii="Arial" w:hAnsi="Arial" w:cs="Arial"/>
          <w:sz w:val="24"/>
          <w:szCs w:val="24"/>
        </w:rPr>
        <w:t xml:space="preserve">Considering demand – supply situation and export market, enough scope exists in the country for </w:t>
      </w:r>
      <w:proofErr w:type="gramStart"/>
      <w:r w:rsidRPr="0001561A">
        <w:rPr>
          <w:rFonts w:ascii="Arial" w:hAnsi="Arial" w:cs="Arial"/>
          <w:sz w:val="24"/>
          <w:szCs w:val="24"/>
        </w:rPr>
        <w:t>a</w:t>
      </w:r>
      <w:proofErr w:type="gramEnd"/>
      <w:r w:rsidRPr="0001561A">
        <w:rPr>
          <w:rFonts w:ascii="Arial" w:hAnsi="Arial" w:cs="Arial"/>
          <w:sz w:val="24"/>
          <w:szCs w:val="24"/>
        </w:rPr>
        <w:t xml:space="preserve"> </w:t>
      </w:r>
      <w:r w:rsidR="00291B32" w:rsidRPr="0001561A">
        <w:rPr>
          <w:rFonts w:ascii="Arial" w:hAnsi="Arial" w:cs="Arial"/>
          <w:sz w:val="24"/>
          <w:szCs w:val="24"/>
        </w:rPr>
        <w:t>84</w:t>
      </w:r>
      <w:r w:rsidRPr="0001561A">
        <w:rPr>
          <w:rFonts w:ascii="Arial" w:hAnsi="Arial" w:cs="Arial"/>
          <w:sz w:val="24"/>
          <w:szCs w:val="24"/>
        </w:rPr>
        <w:t xml:space="preserve"> thousand tonnes per annum epoxy resin unit by 2028 in two phases. Setting up a dedicated unit is advisable so that niche grades can be produced</w:t>
      </w:r>
      <w:r w:rsidR="00B43CD8" w:rsidRPr="0001561A">
        <w:rPr>
          <w:rFonts w:ascii="Arial" w:hAnsi="Arial" w:cs="Arial"/>
          <w:sz w:val="24"/>
          <w:szCs w:val="24"/>
        </w:rPr>
        <w:t xml:space="preserve">. </w:t>
      </w:r>
      <w:r w:rsidRPr="0001561A">
        <w:rPr>
          <w:rFonts w:ascii="Arial" w:hAnsi="Arial" w:cs="Arial"/>
          <w:sz w:val="24"/>
          <w:szCs w:val="24"/>
        </w:rPr>
        <w:t>Adequate export market potential also exists</w:t>
      </w:r>
      <w:r w:rsidR="00B43CD8" w:rsidRPr="0001561A">
        <w:rPr>
          <w:rFonts w:ascii="Arial" w:hAnsi="Arial" w:cs="Arial"/>
          <w:sz w:val="24"/>
          <w:szCs w:val="24"/>
        </w:rPr>
        <w:t xml:space="preserve">. </w:t>
      </w:r>
      <w:r w:rsidRPr="0001561A">
        <w:rPr>
          <w:rFonts w:ascii="Arial" w:hAnsi="Arial" w:cs="Arial"/>
          <w:sz w:val="24"/>
          <w:szCs w:val="24"/>
        </w:rPr>
        <w:t xml:space="preserve">However, exports from India are not advisable as manufacturers tend to get better realization in terms of pricing within India over competing for exports. Moreover, due to high competition over quality, local selling of Epoxy Resins offers more lucrative opportunity for the domestic players. </w:t>
      </w:r>
    </w:p>
    <w:p w14:paraId="640C9256" w14:textId="62833969" w:rsidR="00642F55" w:rsidRPr="00096348" w:rsidRDefault="00642F55" w:rsidP="00642F55">
      <w:pPr>
        <w:spacing w:line="360" w:lineRule="auto"/>
        <w:jc w:val="both"/>
        <w:rPr>
          <w:rFonts w:ascii="Arial" w:hAnsi="Arial" w:cs="Arial"/>
          <w:b/>
        </w:rPr>
      </w:pPr>
      <w:r w:rsidRPr="00096348">
        <w:rPr>
          <w:rFonts w:ascii="Arial" w:hAnsi="Arial" w:cs="Arial"/>
          <w:b/>
        </w:rPr>
        <w:t>Recommendations</w:t>
      </w:r>
    </w:p>
    <w:p w14:paraId="0A7652EA" w14:textId="3D967602" w:rsidR="00642F55" w:rsidRPr="00BE1035"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Pr="00BE1035">
        <w:rPr>
          <w:rFonts w:ascii="Arial" w:hAnsi="Arial" w:cs="Arial"/>
          <w:sz w:val="24"/>
          <w:szCs w:val="24"/>
        </w:rPr>
        <w:t xml:space="preserve"> </w:t>
      </w:r>
      <w:r w:rsidR="00642F55" w:rsidRPr="00BE1035">
        <w:rPr>
          <w:rFonts w:ascii="Arial" w:hAnsi="Arial" w:cs="Arial"/>
          <w:sz w:val="24"/>
          <w:szCs w:val="24"/>
        </w:rPr>
        <w:t xml:space="preserve">may consider setting-up </w:t>
      </w:r>
      <w:proofErr w:type="gramStart"/>
      <w:r w:rsidR="00642F55" w:rsidRPr="00BE1035">
        <w:rPr>
          <w:rFonts w:ascii="Arial" w:hAnsi="Arial" w:cs="Arial"/>
          <w:sz w:val="24"/>
          <w:szCs w:val="24"/>
        </w:rPr>
        <w:t>a</w:t>
      </w:r>
      <w:proofErr w:type="gramEnd"/>
      <w:r w:rsidR="00642F55" w:rsidRPr="00BE1035">
        <w:rPr>
          <w:rFonts w:ascii="Arial" w:hAnsi="Arial" w:cs="Arial"/>
          <w:sz w:val="24"/>
          <w:szCs w:val="24"/>
        </w:rPr>
        <w:t xml:space="preserve"> </w:t>
      </w:r>
      <w:r w:rsidR="00291B32" w:rsidRPr="00BE1035">
        <w:rPr>
          <w:rFonts w:ascii="Arial" w:hAnsi="Arial" w:cs="Arial"/>
          <w:sz w:val="24"/>
          <w:szCs w:val="24"/>
        </w:rPr>
        <w:t>84</w:t>
      </w:r>
      <w:r w:rsidR="00642F55" w:rsidRPr="00BE1035">
        <w:rPr>
          <w:rFonts w:ascii="Arial" w:hAnsi="Arial" w:cs="Arial"/>
          <w:sz w:val="24"/>
          <w:szCs w:val="24"/>
        </w:rPr>
        <w:t xml:space="preserve"> thousand tonnes Epoxy Resin (base resin, formulated resin, hardener and diluent) unit by the year 20</w:t>
      </w:r>
      <w:r w:rsidR="00BE1035" w:rsidRPr="00BE1035">
        <w:rPr>
          <w:rFonts w:ascii="Arial" w:hAnsi="Arial" w:cs="Arial"/>
          <w:sz w:val="24"/>
          <w:szCs w:val="24"/>
        </w:rPr>
        <w:t>28</w:t>
      </w:r>
      <w:r w:rsidR="00642F55" w:rsidRPr="00BE1035">
        <w:rPr>
          <w:rFonts w:ascii="Arial" w:hAnsi="Arial" w:cs="Arial"/>
          <w:sz w:val="24"/>
          <w:szCs w:val="24"/>
        </w:rPr>
        <w:t xml:space="preserve"> as enough scope exists from demand – supply point of view.  However, before taking up this decision, </w:t>
      </w:r>
      <w:r w:rsidR="00B43CD8">
        <w:rPr>
          <w:rFonts w:ascii="Arial" w:hAnsi="Arial" w:cs="Arial"/>
          <w:sz w:val="24"/>
          <w:szCs w:val="24"/>
        </w:rPr>
        <w:t>Reliance Industries Ltd</w:t>
      </w:r>
      <w:r w:rsidR="00B43CD8" w:rsidRPr="00BE1035">
        <w:rPr>
          <w:rFonts w:ascii="Arial" w:hAnsi="Arial" w:cs="Arial"/>
          <w:sz w:val="24"/>
          <w:szCs w:val="24"/>
        </w:rPr>
        <w:t xml:space="preserve"> </w:t>
      </w:r>
      <w:r w:rsidR="00642F55" w:rsidRPr="00BE1035">
        <w:rPr>
          <w:rFonts w:ascii="Arial" w:hAnsi="Arial" w:cs="Arial"/>
          <w:sz w:val="24"/>
          <w:szCs w:val="24"/>
        </w:rPr>
        <w:t>should also consider the project from economic viability point of view.</w:t>
      </w:r>
    </w:p>
    <w:p w14:paraId="31B7A92F" w14:textId="77777777" w:rsidR="00642F55" w:rsidRPr="00BE1035" w:rsidRDefault="00642F55" w:rsidP="00F26CBA">
      <w:pPr>
        <w:numPr>
          <w:ilvl w:val="0"/>
          <w:numId w:val="4"/>
        </w:numPr>
        <w:tabs>
          <w:tab w:val="clear" w:pos="2160"/>
          <w:tab w:val="num" w:pos="1440"/>
        </w:tabs>
        <w:spacing w:line="276" w:lineRule="auto"/>
        <w:jc w:val="both"/>
        <w:rPr>
          <w:rFonts w:ascii="Arial" w:hAnsi="Arial" w:cs="Arial"/>
          <w:sz w:val="24"/>
          <w:szCs w:val="24"/>
        </w:rPr>
      </w:pPr>
      <w:r w:rsidRPr="00BE1035">
        <w:rPr>
          <w:rFonts w:ascii="Arial" w:hAnsi="Arial" w:cs="Arial"/>
          <w:sz w:val="24"/>
          <w:szCs w:val="24"/>
        </w:rPr>
        <w:t>The company can use one third of epoxy resin (liquid and solid) to produce vinyl ester resin.</w:t>
      </w:r>
    </w:p>
    <w:p w14:paraId="1C996EED" w14:textId="272982F7" w:rsidR="00642F55" w:rsidRPr="00BE1035"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00642F55" w:rsidRPr="00BE1035">
        <w:rPr>
          <w:rFonts w:ascii="Arial" w:hAnsi="Arial" w:cs="Arial"/>
          <w:sz w:val="24"/>
          <w:szCs w:val="24"/>
        </w:rPr>
        <w:t xml:space="preserve"> needs to explore export market for both standard and specialized epoxy resin.</w:t>
      </w:r>
    </w:p>
    <w:p w14:paraId="1D504270" w14:textId="3E0170E8" w:rsidR="00291B32" w:rsidRDefault="00291B32" w:rsidP="00F26CBA">
      <w:pPr>
        <w:numPr>
          <w:ilvl w:val="0"/>
          <w:numId w:val="4"/>
        </w:numPr>
        <w:tabs>
          <w:tab w:val="clear" w:pos="2160"/>
          <w:tab w:val="num" w:pos="1440"/>
        </w:tabs>
        <w:spacing w:line="276" w:lineRule="auto"/>
        <w:jc w:val="both"/>
        <w:rPr>
          <w:rFonts w:ascii="Arial" w:hAnsi="Arial" w:cs="Arial"/>
          <w:sz w:val="24"/>
          <w:szCs w:val="24"/>
        </w:rPr>
      </w:pPr>
      <w:commentRangeStart w:id="803"/>
      <w:commentRangeStart w:id="804"/>
      <w:r w:rsidRPr="007E6DF1">
        <w:rPr>
          <w:rFonts w:ascii="Arial" w:hAnsi="Arial" w:cs="Arial"/>
          <w:sz w:val="24"/>
          <w:szCs w:val="24"/>
        </w:rPr>
        <w:t xml:space="preserve">The capacity we have considered is in the ratio of </w:t>
      </w:r>
      <w:ins w:id="805" w:author="Hardik Malhotra" w:date="2021-11-25T17:08:00Z">
        <w:r w:rsidR="00A254BD">
          <w:rPr>
            <w:rFonts w:ascii="Arial" w:hAnsi="Arial" w:cs="Arial"/>
            <w:sz w:val="24"/>
            <w:szCs w:val="24"/>
          </w:rPr>
          <w:t>5</w:t>
        </w:r>
      </w:ins>
      <w:ins w:id="806" w:author="Hardik Malhotra" w:date="2021-11-25T17:09:00Z">
        <w:r w:rsidR="00A254BD">
          <w:rPr>
            <w:rFonts w:ascii="Arial" w:hAnsi="Arial" w:cs="Arial"/>
            <w:sz w:val="24"/>
            <w:szCs w:val="24"/>
          </w:rPr>
          <w:t>3</w:t>
        </w:r>
      </w:ins>
      <w:del w:id="807" w:author="Hardik Malhotra" w:date="2021-11-25T17:08:00Z">
        <w:r w:rsidRPr="007E6DF1" w:rsidDel="00A254BD">
          <w:rPr>
            <w:rFonts w:ascii="Arial" w:hAnsi="Arial" w:cs="Arial"/>
            <w:sz w:val="24"/>
            <w:szCs w:val="24"/>
          </w:rPr>
          <w:delText>70</w:delText>
        </w:r>
      </w:del>
      <w:r w:rsidRPr="007E6DF1">
        <w:rPr>
          <w:rFonts w:ascii="Arial" w:hAnsi="Arial" w:cs="Arial"/>
          <w:sz w:val="24"/>
          <w:szCs w:val="24"/>
        </w:rPr>
        <w:t>:</w:t>
      </w:r>
      <w:ins w:id="808" w:author="Hardik Malhotra" w:date="2021-11-25T17:08:00Z">
        <w:r w:rsidR="00A254BD">
          <w:rPr>
            <w:rFonts w:ascii="Arial" w:hAnsi="Arial" w:cs="Arial"/>
            <w:sz w:val="24"/>
            <w:szCs w:val="24"/>
          </w:rPr>
          <w:t>4</w:t>
        </w:r>
      </w:ins>
      <w:ins w:id="809" w:author="Hardik Malhotra" w:date="2021-11-25T17:09:00Z">
        <w:r w:rsidR="00A254BD">
          <w:rPr>
            <w:rFonts w:ascii="Arial" w:hAnsi="Arial" w:cs="Arial"/>
            <w:sz w:val="24"/>
            <w:szCs w:val="24"/>
          </w:rPr>
          <w:t>7</w:t>
        </w:r>
      </w:ins>
      <w:del w:id="810" w:author="Hardik Malhotra" w:date="2021-11-25T17:08:00Z">
        <w:r w:rsidRPr="007E6DF1" w:rsidDel="00A254BD">
          <w:rPr>
            <w:rFonts w:ascii="Arial" w:hAnsi="Arial" w:cs="Arial"/>
            <w:sz w:val="24"/>
            <w:szCs w:val="24"/>
          </w:rPr>
          <w:delText>30</w:delText>
        </w:r>
      </w:del>
      <w:r w:rsidRPr="007E6DF1">
        <w:rPr>
          <w:rFonts w:ascii="Arial" w:hAnsi="Arial" w:cs="Arial"/>
          <w:sz w:val="24"/>
          <w:szCs w:val="24"/>
        </w:rPr>
        <w:t xml:space="preserve"> for </w:t>
      </w:r>
      <w:ins w:id="811" w:author="Hardik Malhotra" w:date="2021-11-25T17:08:00Z">
        <w:r w:rsidR="00A254BD">
          <w:rPr>
            <w:rFonts w:ascii="Arial" w:hAnsi="Arial" w:cs="Arial"/>
            <w:sz w:val="24"/>
            <w:szCs w:val="24"/>
          </w:rPr>
          <w:t xml:space="preserve">Liquid </w:t>
        </w:r>
      </w:ins>
      <w:del w:id="812" w:author="Hardik Malhotra" w:date="2021-11-25T17:08:00Z">
        <w:r w:rsidRPr="007E6DF1" w:rsidDel="00A254BD">
          <w:rPr>
            <w:rFonts w:ascii="Arial" w:hAnsi="Arial" w:cs="Arial"/>
            <w:sz w:val="24"/>
            <w:szCs w:val="24"/>
          </w:rPr>
          <w:delText xml:space="preserve">standard </w:delText>
        </w:r>
      </w:del>
      <w:r w:rsidRPr="007E6DF1">
        <w:rPr>
          <w:rFonts w:ascii="Arial" w:hAnsi="Arial" w:cs="Arial"/>
          <w:sz w:val="24"/>
          <w:szCs w:val="24"/>
        </w:rPr>
        <w:t>vs S</w:t>
      </w:r>
      <w:ins w:id="813" w:author="Hardik Malhotra" w:date="2021-11-25T17:08:00Z">
        <w:r w:rsidR="00A254BD">
          <w:rPr>
            <w:rFonts w:ascii="Arial" w:hAnsi="Arial" w:cs="Arial"/>
            <w:sz w:val="24"/>
            <w:szCs w:val="24"/>
          </w:rPr>
          <w:t>olid / Semi-Solid</w:t>
        </w:r>
      </w:ins>
      <w:del w:id="814" w:author="Hardik Malhotra" w:date="2021-11-25T17:08:00Z">
        <w:r w:rsidRPr="007E6DF1" w:rsidDel="00A254BD">
          <w:rPr>
            <w:rFonts w:ascii="Arial" w:hAnsi="Arial" w:cs="Arial"/>
            <w:sz w:val="24"/>
            <w:szCs w:val="24"/>
          </w:rPr>
          <w:delText>pecialized</w:delText>
        </w:r>
      </w:del>
      <w:r w:rsidRPr="007E6DF1">
        <w:rPr>
          <w:rFonts w:ascii="Arial" w:hAnsi="Arial" w:cs="Arial"/>
          <w:sz w:val="24"/>
          <w:szCs w:val="24"/>
        </w:rPr>
        <w:t xml:space="preserve"> Epoxy resin</w:t>
      </w:r>
      <w:commentRangeEnd w:id="803"/>
      <w:r w:rsidR="007E6DF1">
        <w:rPr>
          <w:rStyle w:val="CommentReference"/>
        </w:rPr>
        <w:commentReference w:id="803"/>
      </w:r>
      <w:commentRangeEnd w:id="804"/>
      <w:r w:rsidR="00CA58DD">
        <w:rPr>
          <w:rStyle w:val="CommentReference"/>
        </w:rPr>
        <w:commentReference w:id="804"/>
      </w:r>
      <w:r w:rsidRPr="00BE1035">
        <w:rPr>
          <w:rFonts w:ascii="Arial" w:hAnsi="Arial" w:cs="Arial"/>
          <w:sz w:val="24"/>
          <w:szCs w:val="24"/>
        </w:rPr>
        <w:t>. The capacity</w:t>
      </w:r>
      <w:r w:rsidR="006F2EF5" w:rsidRPr="00BE1035">
        <w:rPr>
          <w:rFonts w:ascii="Arial" w:hAnsi="Arial" w:cs="Arial"/>
          <w:sz w:val="24"/>
          <w:szCs w:val="24"/>
        </w:rPr>
        <w:t xml:space="preserve"> ratio may change, and it is a discretionary power of the management to change the product-mix </w:t>
      </w:r>
      <w:r w:rsidR="006F2EF5" w:rsidRPr="00BE1035">
        <w:rPr>
          <w:rFonts w:ascii="Arial" w:hAnsi="Arial" w:cs="Arial"/>
          <w:sz w:val="24"/>
          <w:szCs w:val="24"/>
        </w:rPr>
        <w:lastRenderedPageBreak/>
        <w:t>depending on prevailing demand-supply situation in the domestic and international market.</w:t>
      </w:r>
    </w:p>
    <w:p w14:paraId="43579B98" w14:textId="1ADD0231" w:rsidR="00F26CBA" w:rsidRDefault="000861A8" w:rsidP="00F26CBA">
      <w:pPr>
        <w:numPr>
          <w:ilvl w:val="0"/>
          <w:numId w:val="4"/>
        </w:numPr>
        <w:tabs>
          <w:tab w:val="clear" w:pos="2160"/>
          <w:tab w:val="num" w:pos="1440"/>
        </w:tabs>
        <w:spacing w:line="276" w:lineRule="auto"/>
        <w:jc w:val="both"/>
        <w:rPr>
          <w:rFonts w:ascii="Arial" w:hAnsi="Arial" w:cs="Arial"/>
          <w:sz w:val="24"/>
          <w:szCs w:val="24"/>
        </w:rPr>
      </w:pPr>
      <w:r>
        <w:rPr>
          <w:rFonts w:ascii="Arial" w:hAnsi="Arial" w:cs="Arial"/>
          <w:sz w:val="24"/>
          <w:szCs w:val="24"/>
        </w:rPr>
        <w:t>Reliance Industries Ltd</w:t>
      </w:r>
      <w:r w:rsidR="00F26CBA" w:rsidRPr="00F26CBA">
        <w:rPr>
          <w:rFonts w:ascii="Arial" w:hAnsi="Arial" w:cs="Arial"/>
          <w:sz w:val="24"/>
          <w:szCs w:val="24"/>
        </w:rPr>
        <w:t xml:space="preserve"> may consider of backward integration by setting up project of Epichlorohydrin, key raw material for Epoxy Resin (Liquid / Standard) which will be based on glycerine as feed stock which is obtained from 100% renewable resources. This </w:t>
      </w:r>
      <w:r>
        <w:rPr>
          <w:rFonts w:ascii="Arial" w:hAnsi="Arial" w:cs="Arial"/>
          <w:sz w:val="24"/>
          <w:szCs w:val="24"/>
        </w:rPr>
        <w:t xml:space="preserve">is not a part of pre-feasibility </w:t>
      </w:r>
      <w:proofErr w:type="gramStart"/>
      <w:r>
        <w:rPr>
          <w:rFonts w:ascii="Arial" w:hAnsi="Arial" w:cs="Arial"/>
          <w:sz w:val="24"/>
          <w:szCs w:val="24"/>
        </w:rPr>
        <w:t>study,</w:t>
      </w:r>
      <w:proofErr w:type="gramEnd"/>
      <w:r>
        <w:rPr>
          <w:rFonts w:ascii="Arial" w:hAnsi="Arial" w:cs="Arial"/>
          <w:sz w:val="24"/>
          <w:szCs w:val="24"/>
        </w:rPr>
        <w:t xml:space="preserve"> however it </w:t>
      </w:r>
      <w:r w:rsidR="00F26CBA" w:rsidRPr="00F26CBA">
        <w:rPr>
          <w:rFonts w:ascii="Arial" w:hAnsi="Arial" w:cs="Arial"/>
          <w:sz w:val="24"/>
          <w:szCs w:val="24"/>
        </w:rPr>
        <w:t>is of great interest to downstream users who are concerned about a cost-effective production route whilst taking advantage of an abundant renewable feedstock to reduce their carbon footprint.</w:t>
      </w:r>
    </w:p>
    <w:p w14:paraId="1011DC44" w14:textId="5C150B42" w:rsidR="004731BB" w:rsidRPr="00F572C4" w:rsidRDefault="004731BB" w:rsidP="00282D30">
      <w:pPr>
        <w:spacing w:line="240" w:lineRule="auto"/>
        <w:rPr>
          <w:rFonts w:ascii="Arial" w:hAnsi="Arial" w:cs="Arial"/>
          <w:b/>
          <w:bCs/>
          <w:color w:val="000000"/>
          <w:sz w:val="24"/>
          <w:szCs w:val="24"/>
        </w:rPr>
      </w:pPr>
      <w:r w:rsidRPr="00F572C4">
        <w:rPr>
          <w:rFonts w:ascii="Arial" w:hAnsi="Arial" w:cs="Arial"/>
          <w:b/>
          <w:bCs/>
          <w:color w:val="000000"/>
          <w:sz w:val="24"/>
          <w:szCs w:val="24"/>
        </w:rPr>
        <w:t>4. Project Descriptio</w:t>
      </w:r>
      <w:r w:rsidR="00F572C4">
        <w:rPr>
          <w:rFonts w:ascii="Arial" w:hAnsi="Arial" w:cs="Arial"/>
          <w:b/>
          <w:bCs/>
          <w:color w:val="000000"/>
          <w:sz w:val="24"/>
          <w:szCs w:val="24"/>
        </w:rPr>
        <w:t>n</w:t>
      </w:r>
    </w:p>
    <w:p w14:paraId="286ADBE8" w14:textId="07F817E0" w:rsidR="004731BB" w:rsidRDefault="00F572C4" w:rsidP="00F26CBA">
      <w:pPr>
        <w:spacing w:line="360" w:lineRule="auto"/>
        <w:jc w:val="both"/>
        <w:rPr>
          <w:rFonts w:ascii="Arial" w:hAnsi="Arial" w:cs="Arial"/>
          <w:color w:val="000000"/>
          <w:sz w:val="24"/>
          <w:szCs w:val="24"/>
        </w:rPr>
      </w:pPr>
      <w:r w:rsidRPr="00F572C4">
        <w:rPr>
          <w:rFonts w:ascii="Arial" w:hAnsi="Arial" w:cs="Arial"/>
          <w:b/>
          <w:bCs/>
          <w:color w:val="000000"/>
          <w:sz w:val="24"/>
          <w:szCs w:val="24"/>
        </w:rPr>
        <w:t xml:space="preserve">4.1 Type </w:t>
      </w:r>
      <w:r w:rsidR="009722A8" w:rsidRPr="00F572C4">
        <w:rPr>
          <w:rFonts w:ascii="Arial" w:hAnsi="Arial" w:cs="Arial"/>
          <w:b/>
          <w:bCs/>
          <w:color w:val="000000"/>
          <w:sz w:val="24"/>
          <w:szCs w:val="24"/>
        </w:rPr>
        <w:t>of</w:t>
      </w:r>
      <w:r w:rsidRPr="00F572C4">
        <w:rPr>
          <w:rFonts w:ascii="Arial" w:hAnsi="Arial" w:cs="Arial"/>
          <w:b/>
          <w:bCs/>
          <w:color w:val="000000"/>
          <w:sz w:val="24"/>
          <w:szCs w:val="24"/>
        </w:rPr>
        <w:t xml:space="preserve"> Project </w:t>
      </w:r>
      <w:r>
        <w:rPr>
          <w:rFonts w:ascii="Arial" w:hAnsi="Arial" w:cs="Arial"/>
          <w:b/>
          <w:bCs/>
          <w:color w:val="000000"/>
          <w:sz w:val="24"/>
          <w:szCs w:val="24"/>
        </w:rPr>
        <w:t>–</w:t>
      </w:r>
      <w:r w:rsidR="000A76C2">
        <w:rPr>
          <w:rFonts w:ascii="Arial" w:hAnsi="Arial" w:cs="Arial"/>
          <w:b/>
          <w:bCs/>
          <w:color w:val="000000"/>
          <w:sz w:val="24"/>
          <w:szCs w:val="24"/>
        </w:rPr>
        <w:t xml:space="preserve"> </w:t>
      </w:r>
      <w:r w:rsidR="000A76C2" w:rsidRPr="000A76C2">
        <w:rPr>
          <w:rFonts w:ascii="Arial" w:hAnsi="Arial" w:cs="Arial"/>
          <w:color w:val="000000"/>
          <w:sz w:val="24"/>
          <w:szCs w:val="24"/>
        </w:rPr>
        <w:t xml:space="preserve">This project will be categorized as </w:t>
      </w:r>
      <w:r w:rsidR="000861A8">
        <w:rPr>
          <w:rFonts w:ascii="Arial" w:hAnsi="Arial" w:cs="Arial"/>
          <w:color w:val="000000"/>
          <w:sz w:val="24"/>
          <w:szCs w:val="24"/>
        </w:rPr>
        <w:t>g</w:t>
      </w:r>
      <w:r w:rsidRPr="000A76C2">
        <w:rPr>
          <w:rFonts w:ascii="Arial" w:hAnsi="Arial" w:cs="Arial"/>
          <w:color w:val="000000"/>
          <w:sz w:val="24"/>
          <w:szCs w:val="24"/>
        </w:rPr>
        <w:t xml:space="preserve">reenfield </w:t>
      </w:r>
      <w:r w:rsidR="000861A8">
        <w:rPr>
          <w:rFonts w:ascii="Arial" w:hAnsi="Arial" w:cs="Arial"/>
          <w:color w:val="000000"/>
          <w:sz w:val="24"/>
          <w:szCs w:val="24"/>
        </w:rPr>
        <w:t>p</w:t>
      </w:r>
      <w:r w:rsidRPr="000A76C2">
        <w:rPr>
          <w:rFonts w:ascii="Arial" w:hAnsi="Arial" w:cs="Arial"/>
          <w:color w:val="000000"/>
          <w:sz w:val="24"/>
          <w:szCs w:val="24"/>
        </w:rPr>
        <w:t>roject</w:t>
      </w:r>
      <w:r w:rsidR="000A76C2" w:rsidRPr="000A76C2">
        <w:rPr>
          <w:rFonts w:ascii="Arial" w:hAnsi="Arial" w:cs="Arial"/>
          <w:color w:val="000000"/>
          <w:sz w:val="24"/>
          <w:szCs w:val="24"/>
        </w:rPr>
        <w:t xml:space="preserve">. </w:t>
      </w:r>
      <w:r w:rsidR="000861A8">
        <w:rPr>
          <w:rFonts w:ascii="Arial" w:hAnsi="Arial" w:cs="Arial"/>
          <w:color w:val="000000"/>
          <w:sz w:val="24"/>
          <w:szCs w:val="24"/>
        </w:rPr>
        <w:t>Reliance Industries Ltd</w:t>
      </w:r>
      <w:r w:rsidR="000861A8" w:rsidRPr="000A76C2">
        <w:rPr>
          <w:rFonts w:ascii="Arial" w:hAnsi="Arial" w:cs="Arial"/>
          <w:color w:val="000000"/>
          <w:sz w:val="24"/>
          <w:szCs w:val="24"/>
        </w:rPr>
        <w:t xml:space="preserve"> </w:t>
      </w:r>
      <w:r w:rsidR="000A76C2" w:rsidRPr="000A76C2">
        <w:rPr>
          <w:rFonts w:ascii="Arial" w:hAnsi="Arial" w:cs="Arial"/>
          <w:color w:val="000000"/>
          <w:sz w:val="24"/>
          <w:szCs w:val="24"/>
        </w:rPr>
        <w:t>need to acquire fresh land for the project as entire project wil</w:t>
      </w:r>
      <w:r w:rsidR="000A76C2">
        <w:rPr>
          <w:rFonts w:ascii="Arial" w:hAnsi="Arial" w:cs="Arial"/>
          <w:color w:val="000000"/>
          <w:sz w:val="24"/>
          <w:szCs w:val="24"/>
        </w:rPr>
        <w:t>l require civil work including land acquisition. Reliance Industries Ltd is currently not producing any raw material hence unit will not be backward integrated.</w:t>
      </w:r>
    </w:p>
    <w:p w14:paraId="3F1348FA" w14:textId="4663A6BF" w:rsidR="000A76C2" w:rsidRDefault="000A76C2" w:rsidP="00282D30">
      <w:pPr>
        <w:spacing w:line="240" w:lineRule="auto"/>
        <w:rPr>
          <w:rFonts w:ascii="Arial" w:hAnsi="Arial" w:cs="Arial"/>
          <w:b/>
          <w:bCs/>
          <w:color w:val="000000"/>
          <w:sz w:val="24"/>
          <w:szCs w:val="24"/>
        </w:rPr>
      </w:pPr>
      <w:r w:rsidRPr="000A76C2">
        <w:rPr>
          <w:rFonts w:ascii="Arial" w:hAnsi="Arial" w:cs="Arial"/>
          <w:b/>
          <w:bCs/>
          <w:color w:val="000000"/>
          <w:sz w:val="24"/>
          <w:szCs w:val="24"/>
        </w:rPr>
        <w:t>4.2 Magnitude of the Operation</w:t>
      </w:r>
      <w:r>
        <w:rPr>
          <w:rFonts w:ascii="Arial" w:hAnsi="Arial" w:cs="Arial"/>
          <w:b/>
          <w:bCs/>
          <w:color w:val="000000"/>
          <w:sz w:val="24"/>
          <w:szCs w:val="24"/>
        </w:rPr>
        <w:t>-</w:t>
      </w:r>
      <w:r w:rsidR="00FC5DA3">
        <w:rPr>
          <w:rFonts w:ascii="Arial" w:hAnsi="Arial" w:cs="Arial"/>
          <w:b/>
          <w:bCs/>
          <w:color w:val="000000"/>
          <w:sz w:val="24"/>
          <w:szCs w:val="24"/>
        </w:rPr>
        <w:t xml:space="preserve"> </w:t>
      </w:r>
    </w:p>
    <w:p w14:paraId="7F55805A" w14:textId="13B212C2" w:rsidR="00A11B53" w:rsidRPr="00A11B53" w:rsidRDefault="00A11B53" w:rsidP="00A11B53">
      <w:pPr>
        <w:spacing w:line="360" w:lineRule="auto"/>
        <w:rPr>
          <w:rFonts w:ascii="Arial" w:hAnsi="Arial" w:cs="Arial"/>
          <w:color w:val="000000"/>
          <w:sz w:val="24"/>
          <w:szCs w:val="24"/>
        </w:rPr>
      </w:pPr>
      <w:r w:rsidRPr="00A11B53">
        <w:rPr>
          <w:rFonts w:ascii="Arial" w:hAnsi="Arial" w:cs="Arial"/>
          <w:color w:val="000000"/>
          <w:sz w:val="24"/>
          <w:szCs w:val="24"/>
        </w:rPr>
        <w:t xml:space="preserve">It is an integrated petrochemical complex </w:t>
      </w:r>
      <w:r w:rsidR="006F2EF5" w:rsidRPr="00A11B53">
        <w:rPr>
          <w:rFonts w:ascii="Arial" w:hAnsi="Arial" w:cs="Arial"/>
          <w:color w:val="000000"/>
          <w:sz w:val="24"/>
          <w:szCs w:val="24"/>
        </w:rPr>
        <w:t>co</w:t>
      </w:r>
      <w:r w:rsidR="006F2EF5">
        <w:rPr>
          <w:rFonts w:ascii="Arial" w:hAnsi="Arial" w:cs="Arial"/>
          <w:color w:val="000000"/>
          <w:sz w:val="24"/>
          <w:szCs w:val="24"/>
        </w:rPr>
        <w:t>mprising</w:t>
      </w:r>
      <w:r w:rsidRPr="00A11B53">
        <w:rPr>
          <w:rFonts w:ascii="Arial" w:hAnsi="Arial" w:cs="Arial"/>
          <w:color w:val="000000"/>
          <w:sz w:val="24"/>
          <w:szCs w:val="24"/>
        </w:rPr>
        <w:t xml:space="preserve"> of,</w:t>
      </w:r>
    </w:p>
    <w:p w14:paraId="0E29F7F5" w14:textId="612E27E6" w:rsidR="00A11B53" w:rsidRPr="00A11B53" w:rsidRDefault="00A11B53" w:rsidP="00DF5DA6">
      <w:pPr>
        <w:pStyle w:val="ListParagraph"/>
        <w:numPr>
          <w:ilvl w:val="0"/>
          <w:numId w:val="31"/>
        </w:numPr>
        <w:spacing w:line="360" w:lineRule="auto"/>
        <w:rPr>
          <w:color w:val="000000"/>
          <w:sz w:val="24"/>
          <w:szCs w:val="24"/>
        </w:rPr>
      </w:pPr>
      <w:r>
        <w:rPr>
          <w:color w:val="000000"/>
          <w:sz w:val="24"/>
          <w:szCs w:val="24"/>
        </w:rPr>
        <w:t>Epoxy Resin</w:t>
      </w:r>
      <w:r w:rsidRPr="00A11B53">
        <w:rPr>
          <w:color w:val="000000"/>
          <w:sz w:val="24"/>
          <w:szCs w:val="24"/>
        </w:rPr>
        <w:t xml:space="preserve"> plant </w:t>
      </w:r>
      <w:r>
        <w:rPr>
          <w:color w:val="000000"/>
          <w:sz w:val="24"/>
          <w:szCs w:val="24"/>
        </w:rPr>
        <w:t>84</w:t>
      </w:r>
      <w:r w:rsidR="006F2EF5">
        <w:rPr>
          <w:color w:val="000000"/>
          <w:sz w:val="24"/>
          <w:szCs w:val="24"/>
        </w:rPr>
        <w:t xml:space="preserve"> K</w:t>
      </w:r>
      <w:r w:rsidRPr="00A11B53">
        <w:rPr>
          <w:color w:val="000000"/>
          <w:sz w:val="24"/>
          <w:szCs w:val="24"/>
        </w:rPr>
        <w:t>TPA</w:t>
      </w:r>
      <w:r>
        <w:rPr>
          <w:color w:val="000000"/>
          <w:sz w:val="24"/>
          <w:szCs w:val="24"/>
        </w:rPr>
        <w:t>.</w:t>
      </w:r>
    </w:p>
    <w:p w14:paraId="33F77E8C" w14:textId="132A1763" w:rsidR="00A11B53" w:rsidRPr="00A11B53" w:rsidRDefault="00A11B53" w:rsidP="00DF5DA6">
      <w:pPr>
        <w:pStyle w:val="ListParagraph"/>
        <w:numPr>
          <w:ilvl w:val="0"/>
          <w:numId w:val="31"/>
        </w:numPr>
        <w:spacing w:line="360" w:lineRule="auto"/>
        <w:rPr>
          <w:color w:val="000000"/>
          <w:sz w:val="24"/>
          <w:szCs w:val="24"/>
        </w:rPr>
      </w:pPr>
      <w:r w:rsidRPr="00A11B53">
        <w:rPr>
          <w:color w:val="000000"/>
          <w:sz w:val="24"/>
          <w:szCs w:val="24"/>
        </w:rPr>
        <w:t>Captive power plant</w:t>
      </w:r>
      <w:r>
        <w:rPr>
          <w:color w:val="000000"/>
          <w:sz w:val="24"/>
          <w:szCs w:val="24"/>
        </w:rPr>
        <w:t xml:space="preserve"> focusing on renewable energy.</w:t>
      </w:r>
    </w:p>
    <w:p w14:paraId="62772894" w14:textId="3B5D967F" w:rsidR="00A11B53" w:rsidRPr="00A11B53" w:rsidRDefault="00A11B53" w:rsidP="00DF5DA6">
      <w:pPr>
        <w:pStyle w:val="ListParagraph"/>
        <w:numPr>
          <w:ilvl w:val="0"/>
          <w:numId w:val="31"/>
        </w:numPr>
        <w:spacing w:line="360" w:lineRule="auto"/>
        <w:rPr>
          <w:color w:val="000000"/>
          <w:sz w:val="24"/>
          <w:szCs w:val="24"/>
        </w:rPr>
      </w:pPr>
      <w:r w:rsidRPr="00A11B53">
        <w:rPr>
          <w:color w:val="000000"/>
          <w:sz w:val="24"/>
          <w:szCs w:val="24"/>
        </w:rPr>
        <w:t>Water Desalination Plant (RO process)</w:t>
      </w:r>
      <w:r>
        <w:rPr>
          <w:color w:val="000000"/>
          <w:sz w:val="24"/>
          <w:szCs w:val="24"/>
        </w:rPr>
        <w:t>.</w:t>
      </w:r>
    </w:p>
    <w:p w14:paraId="331BAB29" w14:textId="77777777" w:rsidR="001874BD" w:rsidRDefault="00A11B53" w:rsidP="001874BD">
      <w:pPr>
        <w:pStyle w:val="ListParagraph"/>
        <w:numPr>
          <w:ilvl w:val="0"/>
          <w:numId w:val="31"/>
        </w:numPr>
        <w:spacing w:line="360" w:lineRule="auto"/>
        <w:rPr>
          <w:color w:val="000000"/>
          <w:sz w:val="24"/>
          <w:szCs w:val="24"/>
        </w:rPr>
      </w:pPr>
      <w:r w:rsidRPr="00A11B53">
        <w:rPr>
          <w:color w:val="000000"/>
          <w:sz w:val="24"/>
          <w:szCs w:val="24"/>
        </w:rPr>
        <w:t>All other associated utilities such as DM Plants, Effluent treatment plants, Sewage treatment plant, Compressed air &amp; Nitrogen generation plant and infrastructure facility.</w:t>
      </w:r>
    </w:p>
    <w:p w14:paraId="2E5E3FE0" w14:textId="04678200" w:rsidR="001874BD" w:rsidRPr="001874BD" w:rsidRDefault="001874BD" w:rsidP="001874BD">
      <w:pPr>
        <w:spacing w:line="360" w:lineRule="auto"/>
        <w:rPr>
          <w:rFonts w:ascii="Arial" w:hAnsi="Arial" w:cs="Arial"/>
          <w:color w:val="000000"/>
          <w:sz w:val="32"/>
          <w:szCs w:val="32"/>
        </w:rPr>
      </w:pPr>
      <w:r w:rsidRPr="001874BD">
        <w:rPr>
          <w:rFonts w:ascii="Arial" w:hAnsi="Arial" w:cs="Arial"/>
          <w:b/>
          <w:bCs/>
          <w:sz w:val="24"/>
          <w:szCs w:val="24"/>
        </w:rPr>
        <w:t xml:space="preserve">Plot Plan Area: </w:t>
      </w:r>
    </w:p>
    <w:p w14:paraId="70C535B6" w14:textId="3ED5749F" w:rsidR="001874BD" w:rsidRPr="001874BD" w:rsidRDefault="001874BD" w:rsidP="001874BD">
      <w:pPr>
        <w:pStyle w:val="ListParagraph"/>
        <w:numPr>
          <w:ilvl w:val="0"/>
          <w:numId w:val="31"/>
        </w:numPr>
        <w:spacing w:line="360" w:lineRule="auto"/>
        <w:jc w:val="both"/>
        <w:rPr>
          <w:sz w:val="24"/>
          <w:szCs w:val="24"/>
          <w:lang w:val="en-IN"/>
        </w:rPr>
      </w:pPr>
      <w:r w:rsidRPr="001874BD">
        <w:rPr>
          <w:sz w:val="24"/>
          <w:szCs w:val="24"/>
        </w:rPr>
        <w:t>The proposed project considered as </w:t>
      </w:r>
      <w:r>
        <w:rPr>
          <w:sz w:val="24"/>
          <w:szCs w:val="24"/>
        </w:rPr>
        <w:t>g</w:t>
      </w:r>
      <w:r w:rsidRPr="001874BD">
        <w:rPr>
          <w:sz w:val="24"/>
          <w:szCs w:val="24"/>
        </w:rPr>
        <w:t xml:space="preserve">reenfield and will be set up to manufacture various grades </w:t>
      </w:r>
      <w:r>
        <w:rPr>
          <w:sz w:val="24"/>
          <w:szCs w:val="24"/>
        </w:rPr>
        <w:t>e</w:t>
      </w:r>
      <w:r w:rsidRPr="001874BD">
        <w:rPr>
          <w:sz w:val="24"/>
          <w:szCs w:val="24"/>
        </w:rPr>
        <w:t>poxy plant to produce starting from base resins to specialties to cover wide range of application</w:t>
      </w:r>
    </w:p>
    <w:p w14:paraId="58AA6FF1" w14:textId="1FBABBD6" w:rsidR="001874BD" w:rsidRPr="001874BD" w:rsidRDefault="001874BD" w:rsidP="001874BD">
      <w:pPr>
        <w:pStyle w:val="ListParagraph"/>
        <w:numPr>
          <w:ilvl w:val="0"/>
          <w:numId w:val="31"/>
        </w:numPr>
        <w:spacing w:line="360" w:lineRule="auto"/>
        <w:jc w:val="both"/>
        <w:rPr>
          <w:sz w:val="24"/>
          <w:szCs w:val="24"/>
        </w:rPr>
      </w:pPr>
      <w:r w:rsidRPr="001874BD">
        <w:rPr>
          <w:sz w:val="24"/>
          <w:szCs w:val="24"/>
        </w:rPr>
        <w:t xml:space="preserve">The proposed </w:t>
      </w:r>
      <w:r>
        <w:rPr>
          <w:sz w:val="24"/>
          <w:szCs w:val="24"/>
        </w:rPr>
        <w:t>l</w:t>
      </w:r>
      <w:r w:rsidRPr="001874BD">
        <w:rPr>
          <w:sz w:val="24"/>
          <w:szCs w:val="24"/>
        </w:rPr>
        <w:t xml:space="preserve">and use at project site will be around </w:t>
      </w:r>
      <w:r w:rsidRPr="001874BD">
        <w:rPr>
          <w:b/>
          <w:bCs/>
          <w:sz w:val="24"/>
          <w:szCs w:val="24"/>
        </w:rPr>
        <w:t>15 Acre</w:t>
      </w:r>
      <w:r w:rsidRPr="001874BD">
        <w:rPr>
          <w:sz w:val="24"/>
          <w:szCs w:val="24"/>
        </w:rPr>
        <w:t xml:space="preserve">. This includes </w:t>
      </w:r>
      <w:r>
        <w:rPr>
          <w:sz w:val="24"/>
          <w:szCs w:val="24"/>
        </w:rPr>
        <w:t>r</w:t>
      </w:r>
      <w:r w:rsidRPr="001874BD">
        <w:rPr>
          <w:sz w:val="24"/>
          <w:szCs w:val="24"/>
        </w:rPr>
        <w:t xml:space="preserve">aw material </w:t>
      </w:r>
      <w:r>
        <w:rPr>
          <w:sz w:val="24"/>
          <w:szCs w:val="24"/>
        </w:rPr>
        <w:t>s</w:t>
      </w:r>
      <w:r w:rsidRPr="001874BD">
        <w:rPr>
          <w:sz w:val="24"/>
          <w:szCs w:val="24"/>
        </w:rPr>
        <w:t xml:space="preserve">torage, product </w:t>
      </w:r>
      <w:r>
        <w:rPr>
          <w:sz w:val="24"/>
          <w:szCs w:val="24"/>
        </w:rPr>
        <w:t>s</w:t>
      </w:r>
      <w:r w:rsidRPr="001874BD">
        <w:rPr>
          <w:sz w:val="24"/>
          <w:szCs w:val="24"/>
        </w:rPr>
        <w:t xml:space="preserve">torage, waste </w:t>
      </w:r>
      <w:r>
        <w:rPr>
          <w:sz w:val="24"/>
          <w:szCs w:val="24"/>
        </w:rPr>
        <w:t>s</w:t>
      </w:r>
      <w:r w:rsidRPr="001874BD">
        <w:rPr>
          <w:sz w:val="24"/>
          <w:szCs w:val="24"/>
        </w:rPr>
        <w:t xml:space="preserve">torage area, </w:t>
      </w:r>
      <w:r>
        <w:rPr>
          <w:sz w:val="24"/>
          <w:szCs w:val="24"/>
        </w:rPr>
        <w:t>w</w:t>
      </w:r>
      <w:r w:rsidRPr="001874BD">
        <w:rPr>
          <w:sz w:val="24"/>
          <w:szCs w:val="24"/>
        </w:rPr>
        <w:t xml:space="preserve">ater treatment facility, </w:t>
      </w:r>
      <w:r>
        <w:rPr>
          <w:sz w:val="24"/>
          <w:szCs w:val="24"/>
        </w:rPr>
        <w:t>m</w:t>
      </w:r>
      <w:r w:rsidRPr="001874BD">
        <w:rPr>
          <w:sz w:val="24"/>
          <w:szCs w:val="24"/>
        </w:rPr>
        <w:t xml:space="preserve">ain </w:t>
      </w:r>
      <w:r>
        <w:rPr>
          <w:sz w:val="24"/>
          <w:szCs w:val="24"/>
        </w:rPr>
        <w:t>p</w:t>
      </w:r>
      <w:r w:rsidRPr="001874BD">
        <w:rPr>
          <w:sz w:val="24"/>
          <w:szCs w:val="24"/>
        </w:rPr>
        <w:t xml:space="preserve">lan 1 (for liquid Epoxy Resin), </w:t>
      </w:r>
      <w:r>
        <w:rPr>
          <w:sz w:val="24"/>
          <w:szCs w:val="24"/>
        </w:rPr>
        <w:t>a</w:t>
      </w:r>
      <w:r w:rsidRPr="001874BD">
        <w:rPr>
          <w:sz w:val="24"/>
          <w:szCs w:val="24"/>
        </w:rPr>
        <w:t xml:space="preserve">ir </w:t>
      </w:r>
      <w:r>
        <w:rPr>
          <w:sz w:val="24"/>
          <w:szCs w:val="24"/>
        </w:rPr>
        <w:t>c</w:t>
      </w:r>
      <w:r w:rsidRPr="001874BD">
        <w:rPr>
          <w:sz w:val="24"/>
          <w:szCs w:val="24"/>
        </w:rPr>
        <w:t>onditioning storage, </w:t>
      </w:r>
      <w:r>
        <w:rPr>
          <w:sz w:val="24"/>
          <w:szCs w:val="24"/>
        </w:rPr>
        <w:t>m</w:t>
      </w:r>
      <w:r w:rsidRPr="001874BD">
        <w:rPr>
          <w:sz w:val="24"/>
          <w:szCs w:val="24"/>
        </w:rPr>
        <w:t xml:space="preserve">ain </w:t>
      </w:r>
      <w:r>
        <w:rPr>
          <w:sz w:val="24"/>
          <w:szCs w:val="24"/>
        </w:rPr>
        <w:t>p</w:t>
      </w:r>
      <w:r w:rsidRPr="001874BD">
        <w:rPr>
          <w:sz w:val="24"/>
          <w:szCs w:val="24"/>
        </w:rPr>
        <w:t>lant 2 (</w:t>
      </w:r>
      <w:r>
        <w:rPr>
          <w:sz w:val="24"/>
          <w:szCs w:val="24"/>
        </w:rPr>
        <w:t>f</w:t>
      </w:r>
      <w:r w:rsidRPr="001874BD">
        <w:rPr>
          <w:sz w:val="24"/>
          <w:szCs w:val="24"/>
        </w:rPr>
        <w:t xml:space="preserve">or </w:t>
      </w:r>
      <w:r>
        <w:rPr>
          <w:sz w:val="24"/>
          <w:szCs w:val="24"/>
        </w:rPr>
        <w:t>s</w:t>
      </w:r>
      <w:r w:rsidRPr="001874BD">
        <w:rPr>
          <w:sz w:val="24"/>
          <w:szCs w:val="24"/>
        </w:rPr>
        <w:t xml:space="preserve">olid </w:t>
      </w:r>
      <w:r>
        <w:rPr>
          <w:sz w:val="24"/>
          <w:szCs w:val="24"/>
        </w:rPr>
        <w:t>e</w:t>
      </w:r>
      <w:r w:rsidRPr="001874BD">
        <w:rPr>
          <w:sz w:val="24"/>
          <w:szCs w:val="24"/>
        </w:rPr>
        <w:t xml:space="preserve">poxy </w:t>
      </w:r>
      <w:r>
        <w:rPr>
          <w:sz w:val="24"/>
          <w:szCs w:val="24"/>
        </w:rPr>
        <w:t>r</w:t>
      </w:r>
      <w:r w:rsidRPr="001874BD">
        <w:rPr>
          <w:sz w:val="24"/>
          <w:szCs w:val="24"/>
        </w:rPr>
        <w:t xml:space="preserve">esin), ETP </w:t>
      </w:r>
      <w:r>
        <w:rPr>
          <w:sz w:val="24"/>
          <w:szCs w:val="24"/>
        </w:rPr>
        <w:t>p</w:t>
      </w:r>
      <w:r w:rsidRPr="001874BD">
        <w:rPr>
          <w:sz w:val="24"/>
          <w:szCs w:val="24"/>
        </w:rPr>
        <w:t xml:space="preserve">lant, </w:t>
      </w:r>
      <w:r>
        <w:rPr>
          <w:sz w:val="24"/>
          <w:szCs w:val="24"/>
        </w:rPr>
        <w:t>a</w:t>
      </w:r>
      <w:r w:rsidRPr="001874BD">
        <w:rPr>
          <w:sz w:val="24"/>
          <w:szCs w:val="24"/>
        </w:rPr>
        <w:t xml:space="preserve">dministration </w:t>
      </w:r>
      <w:r>
        <w:rPr>
          <w:sz w:val="24"/>
          <w:szCs w:val="24"/>
        </w:rPr>
        <w:t>b</w:t>
      </w:r>
      <w:r w:rsidRPr="001874BD">
        <w:rPr>
          <w:sz w:val="24"/>
          <w:szCs w:val="24"/>
        </w:rPr>
        <w:t xml:space="preserve">uilding, </w:t>
      </w:r>
      <w:r>
        <w:rPr>
          <w:sz w:val="24"/>
          <w:szCs w:val="24"/>
        </w:rPr>
        <w:t>s</w:t>
      </w:r>
      <w:r w:rsidRPr="001874BD">
        <w:rPr>
          <w:sz w:val="24"/>
          <w:szCs w:val="24"/>
        </w:rPr>
        <w:t xml:space="preserve">pace for future expansion, </w:t>
      </w:r>
      <w:r>
        <w:rPr>
          <w:sz w:val="24"/>
          <w:szCs w:val="24"/>
        </w:rPr>
        <w:t>g</w:t>
      </w:r>
      <w:r w:rsidRPr="001874BD">
        <w:rPr>
          <w:sz w:val="24"/>
          <w:szCs w:val="24"/>
        </w:rPr>
        <w:t xml:space="preserve">reen </w:t>
      </w:r>
      <w:r>
        <w:rPr>
          <w:sz w:val="24"/>
          <w:szCs w:val="24"/>
        </w:rPr>
        <w:t>a</w:t>
      </w:r>
      <w:r w:rsidRPr="001874BD">
        <w:rPr>
          <w:sz w:val="24"/>
          <w:szCs w:val="24"/>
        </w:rPr>
        <w:t xml:space="preserve">rea </w:t>
      </w:r>
      <w:r>
        <w:rPr>
          <w:sz w:val="24"/>
          <w:szCs w:val="24"/>
        </w:rPr>
        <w:t>e</w:t>
      </w:r>
      <w:r w:rsidRPr="001874BD">
        <w:rPr>
          <w:sz w:val="24"/>
          <w:szCs w:val="24"/>
        </w:rPr>
        <w:t>tc.</w:t>
      </w:r>
    </w:p>
    <w:p w14:paraId="75975FAF" w14:textId="57048B20" w:rsidR="00584EB0" w:rsidRPr="001874BD" w:rsidRDefault="001874BD" w:rsidP="001874BD">
      <w:pPr>
        <w:pStyle w:val="ListParagraph"/>
        <w:numPr>
          <w:ilvl w:val="0"/>
          <w:numId w:val="31"/>
        </w:numPr>
        <w:spacing w:line="360" w:lineRule="auto"/>
        <w:jc w:val="both"/>
        <w:rPr>
          <w:sz w:val="24"/>
          <w:szCs w:val="24"/>
        </w:rPr>
      </w:pPr>
      <w:r w:rsidRPr="001874BD">
        <w:rPr>
          <w:sz w:val="24"/>
          <w:szCs w:val="24"/>
        </w:rPr>
        <w:t xml:space="preserve">Adequate land need be available for open spaces and other non-building purposes. ~10-13 % area (i.e., as per the government norms) of total plot area need be reserved for green cover / lawn development in the proposed facility. Suitable plant species of local varieties must be planted with adequate spacing and density for their fast growth and survival shall </w:t>
      </w:r>
      <w:r w:rsidRPr="001874BD">
        <w:rPr>
          <w:sz w:val="24"/>
          <w:szCs w:val="24"/>
        </w:rPr>
        <w:lastRenderedPageBreak/>
        <w:t>be ensured by taking due care.</w:t>
      </w:r>
    </w:p>
    <w:p w14:paraId="2D6AF648" w14:textId="645A304D" w:rsidR="00A11B53" w:rsidRDefault="00A11B53" w:rsidP="00A11B53">
      <w:pPr>
        <w:spacing w:line="360" w:lineRule="auto"/>
        <w:rPr>
          <w:rFonts w:ascii="Arial" w:hAnsi="Arial" w:cs="Arial"/>
          <w:b/>
          <w:bCs/>
          <w:color w:val="000000"/>
          <w:sz w:val="24"/>
          <w:szCs w:val="24"/>
        </w:rPr>
      </w:pPr>
    </w:p>
    <w:p w14:paraId="72FBE677" w14:textId="44C56408" w:rsidR="001874BD" w:rsidRDefault="001874BD" w:rsidP="00A11B53">
      <w:pPr>
        <w:spacing w:line="360" w:lineRule="auto"/>
        <w:rPr>
          <w:rFonts w:ascii="Arial" w:hAnsi="Arial" w:cs="Arial"/>
          <w:b/>
          <w:bCs/>
          <w:color w:val="000000"/>
          <w:sz w:val="24"/>
          <w:szCs w:val="24"/>
        </w:rPr>
      </w:pPr>
    </w:p>
    <w:p w14:paraId="5B42996D" w14:textId="1E66089E" w:rsidR="00642F55" w:rsidRPr="00F572C4" w:rsidRDefault="00642F55" w:rsidP="00282D30">
      <w:pPr>
        <w:spacing w:line="240" w:lineRule="auto"/>
        <w:rPr>
          <w:rFonts w:ascii="Arial" w:hAnsi="Arial" w:cs="Arial"/>
          <w:b/>
          <w:bCs/>
          <w:color w:val="000000"/>
          <w:sz w:val="24"/>
          <w:szCs w:val="24"/>
        </w:rPr>
      </w:pPr>
      <w:r w:rsidRPr="00F572C4">
        <w:rPr>
          <w:rFonts w:ascii="Arial" w:hAnsi="Arial" w:cs="Arial"/>
          <w:b/>
          <w:bCs/>
          <w:color w:val="000000"/>
          <w:sz w:val="24"/>
          <w:szCs w:val="24"/>
        </w:rPr>
        <w:t>4.</w:t>
      </w:r>
      <w:r w:rsidR="00F572C4" w:rsidRPr="00F572C4">
        <w:rPr>
          <w:rFonts w:ascii="Arial" w:hAnsi="Arial" w:cs="Arial"/>
          <w:b/>
          <w:bCs/>
          <w:color w:val="000000"/>
          <w:sz w:val="24"/>
          <w:szCs w:val="24"/>
        </w:rPr>
        <w:t>3</w:t>
      </w:r>
      <w:r w:rsidRPr="00F572C4">
        <w:rPr>
          <w:rFonts w:ascii="Arial" w:hAnsi="Arial" w:cs="Arial"/>
          <w:b/>
          <w:bCs/>
          <w:color w:val="000000"/>
          <w:sz w:val="24"/>
          <w:szCs w:val="24"/>
        </w:rPr>
        <w:t xml:space="preserve"> </w:t>
      </w:r>
      <w:r w:rsidR="004013B1" w:rsidRPr="00F572C4">
        <w:rPr>
          <w:rFonts w:ascii="Arial" w:hAnsi="Arial" w:cs="Arial"/>
          <w:b/>
          <w:bCs/>
          <w:color w:val="000000"/>
          <w:sz w:val="24"/>
          <w:szCs w:val="24"/>
        </w:rPr>
        <w:t xml:space="preserve">Setup Related Details </w:t>
      </w:r>
    </w:p>
    <w:tbl>
      <w:tblPr>
        <w:tblW w:w="10349" w:type="dxa"/>
        <w:tblInd w:w="-180" w:type="dxa"/>
        <w:tblLayout w:type="fixed"/>
        <w:tblCellMar>
          <w:left w:w="227" w:type="dxa"/>
          <w:right w:w="227" w:type="dxa"/>
        </w:tblCellMar>
        <w:tblLook w:val="0420" w:firstRow="1" w:lastRow="0" w:firstColumn="0" w:lastColumn="0" w:noHBand="0" w:noVBand="1"/>
      </w:tblPr>
      <w:tblGrid>
        <w:gridCol w:w="38"/>
        <w:gridCol w:w="10169"/>
        <w:gridCol w:w="122"/>
        <w:gridCol w:w="20"/>
      </w:tblGrid>
      <w:tr w:rsidR="00282D30" w:rsidRPr="00514A6B" w14:paraId="0751FDC9" w14:textId="77777777" w:rsidTr="00580F10">
        <w:trPr>
          <w:gridBefore w:val="1"/>
          <w:gridAfter w:val="1"/>
          <w:wBefore w:w="38" w:type="dxa"/>
          <w:wAfter w:w="20" w:type="dxa"/>
          <w:trHeight w:val="505"/>
        </w:trPr>
        <w:tc>
          <w:tcPr>
            <w:tcW w:w="10291"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909595" w14:textId="363F97A6" w:rsidR="00282D30" w:rsidRPr="009D18F2" w:rsidRDefault="00282D30" w:rsidP="00A61E95">
            <w:pPr>
              <w:ind w:left="142"/>
              <w:rPr>
                <w:rFonts w:ascii="Arial" w:hAnsi="Arial" w:cs="Arial"/>
                <w:b/>
                <w:bCs/>
                <w:sz w:val="24"/>
                <w:szCs w:val="24"/>
              </w:rPr>
            </w:pPr>
            <w:r w:rsidRPr="009D18F2">
              <w:rPr>
                <w:rFonts w:ascii="Arial" w:hAnsi="Arial" w:cs="Arial"/>
                <w:b/>
                <w:bCs/>
                <w:sz w:val="24"/>
                <w:szCs w:val="24"/>
              </w:rPr>
              <w:t>4.1</w:t>
            </w:r>
            <w:r w:rsidR="004731BB">
              <w:rPr>
                <w:rFonts w:ascii="Arial" w:hAnsi="Arial" w:cs="Arial"/>
                <w:b/>
                <w:bCs/>
                <w:sz w:val="24"/>
                <w:szCs w:val="24"/>
              </w:rPr>
              <w:t>.1.</w:t>
            </w:r>
            <w:r w:rsidRPr="009D18F2">
              <w:rPr>
                <w:rFonts w:ascii="Arial" w:hAnsi="Arial" w:cs="Arial"/>
                <w:b/>
                <w:bCs/>
                <w:sz w:val="24"/>
                <w:szCs w:val="24"/>
              </w:rPr>
              <w:t xml:space="preserve"> Target End-Use Applications (Grade wise application details of Epoxy Resin)</w:t>
            </w:r>
          </w:p>
          <w:p w14:paraId="1AC74A53" w14:textId="77777777" w:rsidR="00282D30" w:rsidRPr="00231357" w:rsidRDefault="00282D30" w:rsidP="00A61E95">
            <w:pPr>
              <w:ind w:left="142"/>
              <w:jc w:val="both"/>
              <w:rPr>
                <w:rFonts w:ascii="Arial" w:hAnsi="Arial" w:cs="Arial"/>
                <w:sz w:val="24"/>
                <w:szCs w:val="24"/>
              </w:rPr>
            </w:pPr>
            <w:r w:rsidRPr="00231357">
              <w:rPr>
                <w:rFonts w:ascii="Arial" w:hAnsi="Arial" w:cs="Arial"/>
                <w:sz w:val="24"/>
                <w:szCs w:val="24"/>
              </w:rPr>
              <w:t>There are many customised Epoxy Resin types commercially available from global manufacturers, compatible with a wide range of modifying resins, reactive and nonreactive diluents, curing agents, additives, rheology modifiers, and fillers.</w:t>
            </w:r>
          </w:p>
          <w:tbl>
            <w:tblPr>
              <w:tblW w:w="10056" w:type="dxa"/>
              <w:tblLayout w:type="fixed"/>
              <w:tblLook w:val="04A0" w:firstRow="1" w:lastRow="0" w:firstColumn="1" w:lastColumn="0" w:noHBand="0" w:noVBand="1"/>
            </w:tblPr>
            <w:tblGrid>
              <w:gridCol w:w="3007"/>
              <w:gridCol w:w="1277"/>
              <w:gridCol w:w="5772"/>
            </w:tblGrid>
            <w:tr w:rsidR="00282D30" w:rsidRPr="005266CF" w14:paraId="7BB019DE" w14:textId="77777777" w:rsidTr="00862822">
              <w:trPr>
                <w:trHeight w:val="283"/>
              </w:trPr>
              <w:tc>
                <w:tcPr>
                  <w:tcW w:w="10056" w:type="dxa"/>
                  <w:gridSpan w:val="3"/>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0F990060"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LIQUID EPOXY RESINS</w:t>
                  </w:r>
                </w:p>
              </w:tc>
            </w:tr>
            <w:tr w:rsidR="00282D30" w:rsidRPr="005266CF" w14:paraId="0222B869" w14:textId="77777777" w:rsidTr="00862822">
              <w:trPr>
                <w:trHeight w:val="283"/>
              </w:trPr>
              <w:tc>
                <w:tcPr>
                  <w:tcW w:w="3007" w:type="dxa"/>
                  <w:vMerge w:val="restart"/>
                  <w:tcBorders>
                    <w:top w:val="nil"/>
                    <w:left w:val="single" w:sz="8" w:space="0" w:color="auto"/>
                    <w:bottom w:val="single" w:sz="4" w:space="0" w:color="auto"/>
                    <w:right w:val="single" w:sz="4" w:space="0" w:color="auto"/>
                  </w:tcBorders>
                  <w:shd w:val="clear" w:color="000000" w:fill="305496"/>
                  <w:vAlign w:val="bottom"/>
                  <w:hideMark/>
                </w:tcPr>
                <w:p w14:paraId="2DDD664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277" w:type="dxa"/>
                  <w:tcBorders>
                    <w:top w:val="nil"/>
                    <w:left w:val="nil"/>
                    <w:bottom w:val="single" w:sz="4" w:space="0" w:color="auto"/>
                    <w:right w:val="single" w:sz="4" w:space="0" w:color="auto"/>
                  </w:tcBorders>
                  <w:shd w:val="clear" w:color="000000" w:fill="305496"/>
                  <w:noWrap/>
                  <w:vAlign w:val="bottom"/>
                  <w:hideMark/>
                </w:tcPr>
                <w:p w14:paraId="21A9FC7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 EEW </w:t>
                  </w:r>
                </w:p>
              </w:tc>
              <w:tc>
                <w:tcPr>
                  <w:tcW w:w="5772" w:type="dxa"/>
                  <w:tcBorders>
                    <w:top w:val="nil"/>
                    <w:left w:val="nil"/>
                    <w:bottom w:val="single" w:sz="4" w:space="0" w:color="auto"/>
                    <w:right w:val="single" w:sz="8" w:space="0" w:color="auto"/>
                  </w:tcBorders>
                  <w:shd w:val="clear" w:color="000000" w:fill="305496"/>
                  <w:noWrap/>
                  <w:vAlign w:val="bottom"/>
                  <w:hideMark/>
                </w:tcPr>
                <w:p w14:paraId="114794C3" w14:textId="12F33091"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 xml:space="preserve">Viscosity @ 25°C </w:t>
                  </w:r>
                </w:p>
              </w:tc>
            </w:tr>
            <w:tr w:rsidR="00282D30" w:rsidRPr="005266CF" w14:paraId="6D83CFF6" w14:textId="77777777" w:rsidTr="00862822">
              <w:trPr>
                <w:trHeight w:val="496"/>
              </w:trPr>
              <w:tc>
                <w:tcPr>
                  <w:tcW w:w="3007" w:type="dxa"/>
                  <w:vMerge/>
                  <w:tcBorders>
                    <w:top w:val="nil"/>
                    <w:left w:val="single" w:sz="8" w:space="0" w:color="auto"/>
                    <w:bottom w:val="single" w:sz="4" w:space="0" w:color="auto"/>
                    <w:right w:val="single" w:sz="4" w:space="0" w:color="auto"/>
                  </w:tcBorders>
                  <w:vAlign w:val="center"/>
                  <w:hideMark/>
                </w:tcPr>
                <w:p w14:paraId="09095722" w14:textId="77777777" w:rsidR="00282D30" w:rsidRPr="005266CF" w:rsidRDefault="00282D30" w:rsidP="00A61E95">
                  <w:pPr>
                    <w:spacing w:after="0" w:line="240" w:lineRule="auto"/>
                    <w:ind w:left="142"/>
                    <w:rPr>
                      <w:rFonts w:ascii="Calibri" w:eastAsia="Times New Roman" w:hAnsi="Calibri" w:cs="Calibri"/>
                      <w:b/>
                      <w:bCs/>
                      <w:color w:val="FFFFFF"/>
                      <w:lang w:eastAsia="en-IN"/>
                    </w:rPr>
                  </w:pPr>
                </w:p>
              </w:tc>
              <w:tc>
                <w:tcPr>
                  <w:tcW w:w="1277" w:type="dxa"/>
                  <w:tcBorders>
                    <w:top w:val="nil"/>
                    <w:left w:val="nil"/>
                    <w:bottom w:val="single" w:sz="4" w:space="0" w:color="auto"/>
                    <w:right w:val="single" w:sz="4" w:space="0" w:color="auto"/>
                  </w:tcBorders>
                  <w:shd w:val="clear" w:color="000000" w:fill="305496"/>
                  <w:noWrap/>
                  <w:vAlign w:val="bottom"/>
                  <w:hideMark/>
                </w:tcPr>
                <w:p w14:paraId="466075AA"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g/</w:t>
                  </w:r>
                  <w:proofErr w:type="spellStart"/>
                  <w:r w:rsidRPr="005266CF">
                    <w:rPr>
                      <w:rFonts w:ascii="Calibri" w:eastAsia="Times New Roman" w:hAnsi="Calibri" w:cs="Calibri"/>
                      <w:b/>
                      <w:bCs/>
                      <w:color w:val="FFFFFF"/>
                      <w:lang w:eastAsia="en-IN"/>
                    </w:rPr>
                    <w:t>eq</w:t>
                  </w:r>
                  <w:proofErr w:type="spellEnd"/>
                </w:p>
              </w:tc>
              <w:tc>
                <w:tcPr>
                  <w:tcW w:w="5772" w:type="dxa"/>
                  <w:tcBorders>
                    <w:top w:val="nil"/>
                    <w:left w:val="nil"/>
                    <w:bottom w:val="single" w:sz="4" w:space="0" w:color="auto"/>
                    <w:right w:val="single" w:sz="8" w:space="0" w:color="auto"/>
                  </w:tcBorders>
                  <w:shd w:val="clear" w:color="000000" w:fill="305496"/>
                  <w:noWrap/>
                  <w:vAlign w:val="bottom"/>
                  <w:hideMark/>
                </w:tcPr>
                <w:p w14:paraId="7D8EE212"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proofErr w:type="spellStart"/>
                  <w:r w:rsidRPr="005266CF">
                    <w:rPr>
                      <w:rFonts w:ascii="Calibri" w:eastAsia="Times New Roman" w:hAnsi="Calibri" w:cs="Calibri"/>
                      <w:b/>
                      <w:bCs/>
                      <w:color w:val="FFFFFF"/>
                      <w:lang w:eastAsia="en-IN"/>
                    </w:rPr>
                    <w:t>mPa∙s</w:t>
                  </w:r>
                  <w:proofErr w:type="spellEnd"/>
                </w:p>
              </w:tc>
            </w:tr>
            <w:tr w:rsidR="00282D30" w:rsidRPr="005266CF" w14:paraId="68F4FED9"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74CE0148"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1E141D2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184 - 191</w:t>
                  </w:r>
                </w:p>
              </w:tc>
              <w:tc>
                <w:tcPr>
                  <w:tcW w:w="5772" w:type="dxa"/>
                  <w:tcBorders>
                    <w:top w:val="nil"/>
                    <w:left w:val="nil"/>
                    <w:bottom w:val="single" w:sz="4" w:space="0" w:color="auto"/>
                    <w:right w:val="single" w:sz="8" w:space="0" w:color="auto"/>
                  </w:tcBorders>
                  <w:shd w:val="clear" w:color="000000" w:fill="D9E1F2"/>
                  <w:noWrap/>
                  <w:vAlign w:val="center"/>
                  <w:hideMark/>
                </w:tcPr>
                <w:p w14:paraId="04AFD7C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11,000 - 15,000</w:t>
                  </w:r>
                </w:p>
              </w:tc>
            </w:tr>
            <w:tr w:rsidR="00282D30" w:rsidRPr="005266CF" w14:paraId="23F1CE22" w14:textId="77777777" w:rsidTr="00862822">
              <w:trPr>
                <w:trHeight w:val="567"/>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19E1AEB7"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 formulations</w:t>
                  </w:r>
                </w:p>
              </w:tc>
              <w:tc>
                <w:tcPr>
                  <w:tcW w:w="1277" w:type="dxa"/>
                  <w:tcBorders>
                    <w:top w:val="nil"/>
                    <w:left w:val="nil"/>
                    <w:bottom w:val="single" w:sz="4" w:space="0" w:color="auto"/>
                    <w:right w:val="single" w:sz="4" w:space="0" w:color="auto"/>
                  </w:tcBorders>
                  <w:shd w:val="clear" w:color="000000" w:fill="B4C6E7"/>
                  <w:noWrap/>
                  <w:vAlign w:val="center"/>
                  <w:hideMark/>
                </w:tcPr>
                <w:p w14:paraId="01F85AD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213 - 233</w:t>
                  </w:r>
                </w:p>
              </w:tc>
              <w:tc>
                <w:tcPr>
                  <w:tcW w:w="5772" w:type="dxa"/>
                  <w:tcBorders>
                    <w:top w:val="nil"/>
                    <w:left w:val="nil"/>
                    <w:bottom w:val="single" w:sz="4" w:space="0" w:color="auto"/>
                    <w:right w:val="single" w:sz="8" w:space="0" w:color="auto"/>
                  </w:tcBorders>
                  <w:shd w:val="clear" w:color="000000" w:fill="D9E1F2"/>
                  <w:noWrap/>
                  <w:vAlign w:val="center"/>
                  <w:hideMark/>
                </w:tcPr>
                <w:p w14:paraId="2FC1414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20,000 - 26,000</w:t>
                  </w:r>
                </w:p>
              </w:tc>
            </w:tr>
            <w:tr w:rsidR="00282D30" w:rsidRPr="005266CF" w14:paraId="3BFC7576" w14:textId="77777777" w:rsidTr="00862822">
              <w:trPr>
                <w:trHeight w:val="283"/>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0E7DC592"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Adhesives and Prepregs</w:t>
                  </w:r>
                </w:p>
              </w:tc>
              <w:tc>
                <w:tcPr>
                  <w:tcW w:w="1277" w:type="dxa"/>
                  <w:tcBorders>
                    <w:top w:val="nil"/>
                    <w:left w:val="nil"/>
                    <w:bottom w:val="single" w:sz="4" w:space="0" w:color="auto"/>
                    <w:right w:val="single" w:sz="4" w:space="0" w:color="auto"/>
                  </w:tcBorders>
                  <w:shd w:val="clear" w:color="000000" w:fill="B4C6E7"/>
                  <w:noWrap/>
                  <w:vAlign w:val="center"/>
                  <w:hideMark/>
                </w:tcPr>
                <w:p w14:paraId="0A11360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225 - 280</w:t>
                  </w:r>
                </w:p>
              </w:tc>
              <w:tc>
                <w:tcPr>
                  <w:tcW w:w="5772" w:type="dxa"/>
                  <w:tcBorders>
                    <w:top w:val="nil"/>
                    <w:left w:val="nil"/>
                    <w:bottom w:val="single" w:sz="4" w:space="0" w:color="auto"/>
                    <w:right w:val="single" w:sz="8" w:space="0" w:color="auto"/>
                  </w:tcBorders>
                  <w:shd w:val="clear" w:color="000000" w:fill="D9E1F2"/>
                  <w:noWrap/>
                  <w:vAlign w:val="center"/>
                  <w:hideMark/>
                </w:tcPr>
                <w:p w14:paraId="51516E2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450 - 800 (70% solution in butyl </w:t>
                  </w:r>
                  <w:proofErr w:type="spellStart"/>
                  <w:r w:rsidRPr="005266CF">
                    <w:rPr>
                      <w:rFonts w:ascii="Calibri" w:eastAsia="Times New Roman" w:hAnsi="Calibri" w:cs="Calibri"/>
                      <w:color w:val="000000"/>
                      <w:lang w:eastAsia="en-IN"/>
                    </w:rPr>
                    <w:t>corbitol</w:t>
                  </w:r>
                  <w:proofErr w:type="spellEnd"/>
                  <w:r w:rsidRPr="005266CF">
                    <w:rPr>
                      <w:rFonts w:ascii="Calibri" w:eastAsia="Times New Roman" w:hAnsi="Calibri" w:cs="Calibri"/>
                      <w:color w:val="000000"/>
                      <w:lang w:eastAsia="en-IN"/>
                    </w:rPr>
                    <w:t>)</w:t>
                  </w:r>
                </w:p>
              </w:tc>
            </w:tr>
            <w:tr w:rsidR="00282D30" w:rsidRPr="005266CF" w14:paraId="0964141F" w14:textId="77777777" w:rsidTr="00862822">
              <w:trPr>
                <w:trHeight w:val="1136"/>
              </w:trPr>
              <w:tc>
                <w:tcPr>
                  <w:tcW w:w="3007" w:type="dxa"/>
                  <w:tcBorders>
                    <w:top w:val="nil"/>
                    <w:left w:val="single" w:sz="8" w:space="0" w:color="auto"/>
                    <w:bottom w:val="single" w:sz="4" w:space="0" w:color="auto"/>
                    <w:right w:val="single" w:sz="4" w:space="0" w:color="auto"/>
                  </w:tcBorders>
                  <w:shd w:val="clear" w:color="000000" w:fill="D9E1F2"/>
                  <w:vAlign w:val="bottom"/>
                  <w:hideMark/>
                </w:tcPr>
                <w:p w14:paraId="5F3303C9"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Multiple application including Adhesive, Coating, Construction, Electrical and Composites</w:t>
                  </w:r>
                </w:p>
              </w:tc>
              <w:tc>
                <w:tcPr>
                  <w:tcW w:w="1277" w:type="dxa"/>
                  <w:tcBorders>
                    <w:top w:val="nil"/>
                    <w:left w:val="nil"/>
                    <w:bottom w:val="single" w:sz="4" w:space="0" w:color="auto"/>
                    <w:right w:val="single" w:sz="4" w:space="0" w:color="auto"/>
                  </w:tcBorders>
                  <w:shd w:val="clear" w:color="000000" w:fill="B4C6E7"/>
                  <w:noWrap/>
                  <w:vAlign w:val="center"/>
                  <w:hideMark/>
                </w:tcPr>
                <w:p w14:paraId="432520A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180 - 187 </w:t>
                  </w:r>
                </w:p>
              </w:tc>
              <w:tc>
                <w:tcPr>
                  <w:tcW w:w="5772" w:type="dxa"/>
                  <w:tcBorders>
                    <w:top w:val="nil"/>
                    <w:left w:val="nil"/>
                    <w:bottom w:val="single" w:sz="4" w:space="0" w:color="auto"/>
                    <w:right w:val="single" w:sz="8" w:space="0" w:color="auto"/>
                  </w:tcBorders>
                  <w:shd w:val="clear" w:color="000000" w:fill="D9E1F2"/>
                  <w:noWrap/>
                  <w:vAlign w:val="center"/>
                  <w:hideMark/>
                </w:tcPr>
                <w:p w14:paraId="02621FA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8,000 - 11,000</w:t>
                  </w:r>
                </w:p>
              </w:tc>
            </w:tr>
            <w:tr w:rsidR="00282D30" w:rsidRPr="005266CF" w14:paraId="476F9293" w14:textId="77777777" w:rsidTr="00862822">
              <w:trPr>
                <w:trHeight w:val="298"/>
              </w:trPr>
              <w:tc>
                <w:tcPr>
                  <w:tcW w:w="3007" w:type="dxa"/>
                  <w:tcBorders>
                    <w:top w:val="nil"/>
                    <w:left w:val="single" w:sz="8" w:space="0" w:color="auto"/>
                    <w:bottom w:val="single" w:sz="8" w:space="0" w:color="auto"/>
                    <w:right w:val="single" w:sz="4" w:space="0" w:color="auto"/>
                  </w:tcBorders>
                  <w:shd w:val="clear" w:color="000000" w:fill="D9E1F2"/>
                  <w:vAlign w:val="bottom"/>
                  <w:hideMark/>
                </w:tcPr>
                <w:p w14:paraId="5F649851" w14:textId="77777777" w:rsidR="00282D30" w:rsidRPr="005266CF" w:rsidRDefault="00282D30" w:rsidP="00A61E95">
                  <w:pPr>
                    <w:spacing w:after="0" w:line="240" w:lineRule="auto"/>
                    <w:ind w:left="142"/>
                    <w:rPr>
                      <w:rFonts w:ascii="Calibri" w:eastAsia="Times New Roman" w:hAnsi="Calibri" w:cs="Calibri"/>
                      <w:color w:val="000000"/>
                      <w:lang w:eastAsia="en-IN"/>
                    </w:rPr>
                  </w:pPr>
                  <w:r w:rsidRPr="005266CF">
                    <w:rPr>
                      <w:rFonts w:ascii="Calibri" w:eastAsia="Times New Roman" w:hAnsi="Calibri" w:cs="Calibri"/>
                      <w:color w:val="000000"/>
                      <w:lang w:eastAsia="en-IN"/>
                    </w:rPr>
                    <w:t>Coatings and Adhesives</w:t>
                  </w:r>
                </w:p>
              </w:tc>
              <w:tc>
                <w:tcPr>
                  <w:tcW w:w="1277" w:type="dxa"/>
                  <w:tcBorders>
                    <w:top w:val="nil"/>
                    <w:left w:val="nil"/>
                    <w:bottom w:val="single" w:sz="8" w:space="0" w:color="auto"/>
                    <w:right w:val="single" w:sz="4" w:space="0" w:color="auto"/>
                  </w:tcBorders>
                  <w:shd w:val="clear" w:color="000000" w:fill="B4C6E7"/>
                  <w:noWrap/>
                  <w:vAlign w:val="center"/>
                  <w:hideMark/>
                </w:tcPr>
                <w:p w14:paraId="31344EF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280 - 300</w:t>
                  </w:r>
                </w:p>
              </w:tc>
              <w:tc>
                <w:tcPr>
                  <w:tcW w:w="5772" w:type="dxa"/>
                  <w:tcBorders>
                    <w:top w:val="nil"/>
                    <w:left w:val="nil"/>
                    <w:bottom w:val="single" w:sz="8" w:space="0" w:color="auto"/>
                    <w:right w:val="single" w:sz="8" w:space="0" w:color="auto"/>
                  </w:tcBorders>
                  <w:shd w:val="clear" w:color="000000" w:fill="D9E1F2"/>
                  <w:noWrap/>
                  <w:vAlign w:val="center"/>
                  <w:hideMark/>
                </w:tcPr>
                <w:p w14:paraId="3EC5DB0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 xml:space="preserve">500 - 1,500 (70% solution in butyl </w:t>
                  </w:r>
                  <w:proofErr w:type="spellStart"/>
                  <w:r w:rsidRPr="005266CF">
                    <w:rPr>
                      <w:rFonts w:ascii="Calibri" w:eastAsia="Times New Roman" w:hAnsi="Calibri" w:cs="Calibri"/>
                      <w:color w:val="000000"/>
                      <w:lang w:eastAsia="en-IN"/>
                    </w:rPr>
                    <w:t>corbitol</w:t>
                  </w:r>
                  <w:proofErr w:type="spellEnd"/>
                  <w:r w:rsidRPr="005266CF">
                    <w:rPr>
                      <w:rFonts w:ascii="Calibri" w:eastAsia="Times New Roman" w:hAnsi="Calibri" w:cs="Calibri"/>
                      <w:color w:val="000000"/>
                      <w:lang w:eastAsia="en-IN"/>
                    </w:rPr>
                    <w:t>)</w:t>
                  </w:r>
                </w:p>
              </w:tc>
            </w:tr>
          </w:tbl>
          <w:p w14:paraId="1E56E9BF" w14:textId="77777777" w:rsidR="00282D30" w:rsidRPr="00231357" w:rsidRDefault="00282D30" w:rsidP="00A61E95">
            <w:pPr>
              <w:ind w:left="142"/>
              <w:rPr>
                <w:rFonts w:ascii="Arial" w:hAnsi="Arial" w:cs="Arial"/>
                <w:sz w:val="24"/>
                <w:szCs w:val="24"/>
              </w:rPr>
            </w:pPr>
          </w:p>
        </w:tc>
      </w:tr>
      <w:tr w:rsidR="00282D30" w:rsidRPr="00514A6B" w14:paraId="2D61F7D1" w14:textId="77777777" w:rsidTr="00580F10">
        <w:trPr>
          <w:trHeight w:val="505"/>
        </w:trPr>
        <w:tc>
          <w:tcPr>
            <w:tcW w:w="10349" w:type="dxa"/>
            <w:gridSpan w:val="4"/>
            <w:shd w:val="clear" w:color="auto" w:fill="auto"/>
            <w:tcMar>
              <w:top w:w="15" w:type="dxa"/>
              <w:left w:w="15" w:type="dxa"/>
              <w:bottom w:w="0" w:type="dxa"/>
              <w:right w:w="15" w:type="dxa"/>
            </w:tcMar>
            <w:vAlign w:val="center"/>
            <w:hideMark/>
          </w:tcPr>
          <w:p w14:paraId="6F81C0BD" w14:textId="04AAC7BD" w:rsidR="00282D30" w:rsidRDefault="00282D30" w:rsidP="00A61E95">
            <w:pPr>
              <w:spacing w:line="360" w:lineRule="auto"/>
              <w:ind w:left="142"/>
              <w:jc w:val="both"/>
              <w:rPr>
                <w:rFonts w:ascii="Arial" w:hAnsi="Arial" w:cs="Arial"/>
                <w:b/>
                <w:bCs/>
                <w:sz w:val="24"/>
                <w:szCs w:val="24"/>
              </w:rPr>
            </w:pPr>
          </w:p>
          <w:p w14:paraId="26BD5363" w14:textId="77777777" w:rsidR="00862822" w:rsidRDefault="00862822" w:rsidP="00A61E95">
            <w:pPr>
              <w:spacing w:line="360" w:lineRule="auto"/>
              <w:ind w:left="142"/>
              <w:jc w:val="both"/>
              <w:rPr>
                <w:rFonts w:ascii="Arial" w:hAnsi="Arial" w:cs="Arial"/>
                <w:b/>
                <w:bCs/>
                <w:sz w:val="24"/>
                <w:szCs w:val="24"/>
              </w:rPr>
            </w:pPr>
          </w:p>
          <w:tbl>
            <w:tblPr>
              <w:tblW w:w="10031" w:type="dxa"/>
              <w:tblInd w:w="157" w:type="dxa"/>
              <w:tblLayout w:type="fixed"/>
              <w:tblLook w:val="04A0" w:firstRow="1" w:lastRow="0" w:firstColumn="1" w:lastColumn="0" w:noHBand="0" w:noVBand="1"/>
            </w:tblPr>
            <w:tblGrid>
              <w:gridCol w:w="3139"/>
              <w:gridCol w:w="607"/>
              <w:gridCol w:w="947"/>
              <w:gridCol w:w="1009"/>
              <w:gridCol w:w="1945"/>
              <w:gridCol w:w="2341"/>
              <w:gridCol w:w="43"/>
            </w:tblGrid>
            <w:tr w:rsidR="00282D30" w:rsidRPr="005266CF" w14:paraId="301F7AF0" w14:textId="77777777" w:rsidTr="00862822">
              <w:trPr>
                <w:trHeight w:val="316"/>
              </w:trPr>
              <w:tc>
                <w:tcPr>
                  <w:tcW w:w="10031"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FCBFFC1"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BISPHENOL-A BASED SOLID RESINS</w:t>
                  </w:r>
                </w:p>
              </w:tc>
            </w:tr>
            <w:tr w:rsidR="00282D30" w:rsidRPr="005266CF" w14:paraId="253A0871" w14:textId="77777777" w:rsidTr="00862822">
              <w:trPr>
                <w:trHeight w:val="316"/>
              </w:trPr>
              <w:tc>
                <w:tcPr>
                  <w:tcW w:w="3139" w:type="dxa"/>
                  <w:tcBorders>
                    <w:top w:val="nil"/>
                    <w:left w:val="single" w:sz="8" w:space="0" w:color="auto"/>
                    <w:bottom w:val="single" w:sz="4" w:space="0" w:color="auto"/>
                    <w:right w:val="single" w:sz="4" w:space="0" w:color="auto"/>
                  </w:tcBorders>
                  <w:shd w:val="clear" w:color="000000" w:fill="305496"/>
                  <w:vAlign w:val="center"/>
                  <w:hideMark/>
                </w:tcPr>
                <w:p w14:paraId="42BC0B4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554" w:type="dxa"/>
                  <w:gridSpan w:val="2"/>
                  <w:tcBorders>
                    <w:top w:val="nil"/>
                    <w:left w:val="nil"/>
                    <w:bottom w:val="single" w:sz="4" w:space="0" w:color="auto"/>
                    <w:right w:val="single" w:sz="4" w:space="0" w:color="auto"/>
                  </w:tcBorders>
                  <w:shd w:val="clear" w:color="000000" w:fill="305496"/>
                  <w:noWrap/>
                  <w:vAlign w:val="center"/>
                  <w:hideMark/>
                </w:tcPr>
                <w:p w14:paraId="43095E3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w:t>
                  </w:r>
                  <w:proofErr w:type="spellStart"/>
                  <w:r w:rsidRPr="005266CF">
                    <w:rPr>
                      <w:rFonts w:ascii="Calibri" w:eastAsia="Times New Roman" w:hAnsi="Calibri" w:cs="Calibri"/>
                      <w:b/>
                      <w:bCs/>
                      <w:color w:val="FFFFFF"/>
                      <w:lang w:eastAsia="en-IN"/>
                    </w:rPr>
                    <w:t>eg</w:t>
                  </w:r>
                  <w:proofErr w:type="spellEnd"/>
                  <w:r w:rsidRPr="005266CF">
                    <w:rPr>
                      <w:rFonts w:ascii="Calibri" w:eastAsia="Times New Roman" w:hAnsi="Calibri" w:cs="Calibri"/>
                      <w:b/>
                      <w:bCs/>
                      <w:color w:val="FFFFFF"/>
                      <w:lang w:eastAsia="en-IN"/>
                    </w:rPr>
                    <w:t>)</w:t>
                  </w:r>
                </w:p>
              </w:tc>
              <w:tc>
                <w:tcPr>
                  <w:tcW w:w="2954" w:type="dxa"/>
                  <w:gridSpan w:val="2"/>
                  <w:tcBorders>
                    <w:top w:val="nil"/>
                    <w:left w:val="nil"/>
                    <w:bottom w:val="single" w:sz="4" w:space="0" w:color="auto"/>
                    <w:right w:val="single" w:sz="4" w:space="0" w:color="auto"/>
                  </w:tcBorders>
                  <w:shd w:val="clear" w:color="000000" w:fill="305496"/>
                  <w:noWrap/>
                  <w:vAlign w:val="center"/>
                  <w:hideMark/>
                </w:tcPr>
                <w:p w14:paraId="59701907" w14:textId="464CFF83"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w:t>
                  </w:r>
                  <w:r w:rsidR="00F2074C">
                    <w:rPr>
                      <w:rFonts w:ascii="Calibri" w:eastAsia="Times New Roman" w:hAnsi="Calibri" w:cs="Calibri"/>
                      <w:b/>
                      <w:bCs/>
                      <w:color w:val="FFFFFF"/>
                      <w:lang w:eastAsia="en-IN"/>
                    </w:rPr>
                    <w:t xml:space="preserve"> </w:t>
                  </w:r>
                  <w:r w:rsidRPr="005266CF">
                    <w:rPr>
                      <w:rFonts w:ascii="Calibri" w:eastAsia="Times New Roman" w:hAnsi="Calibri" w:cs="Calibri"/>
                      <w:b/>
                      <w:bCs/>
                      <w:color w:val="FFFFFF"/>
                      <w:lang w:eastAsia="en-IN"/>
                    </w:rPr>
                    <w:t>25°C (</w:t>
                  </w:r>
                  <w:proofErr w:type="spellStart"/>
                  <w:r w:rsidRPr="005266CF">
                    <w:rPr>
                      <w:rFonts w:ascii="Calibri" w:eastAsia="Times New Roman" w:hAnsi="Calibri" w:cs="Calibri"/>
                      <w:b/>
                      <w:bCs/>
                      <w:color w:val="FFFFFF"/>
                      <w:lang w:eastAsia="en-IN"/>
                    </w:rPr>
                    <w:t>mPa∙s</w:t>
                  </w:r>
                  <w:proofErr w:type="spellEnd"/>
                  <w:r w:rsidRPr="005266CF">
                    <w:rPr>
                      <w:rFonts w:ascii="Calibri" w:eastAsia="Times New Roman" w:hAnsi="Calibri" w:cs="Calibri"/>
                      <w:b/>
                      <w:bCs/>
                      <w:color w:val="FFFFFF"/>
                      <w:lang w:eastAsia="en-IN"/>
                    </w:rPr>
                    <w:t>)</w:t>
                  </w:r>
                </w:p>
              </w:tc>
              <w:tc>
                <w:tcPr>
                  <w:tcW w:w="2384" w:type="dxa"/>
                  <w:gridSpan w:val="2"/>
                  <w:tcBorders>
                    <w:top w:val="nil"/>
                    <w:left w:val="nil"/>
                    <w:bottom w:val="single" w:sz="4" w:space="0" w:color="auto"/>
                    <w:right w:val="single" w:sz="8" w:space="0" w:color="auto"/>
                  </w:tcBorders>
                  <w:shd w:val="clear" w:color="000000" w:fill="305496"/>
                  <w:noWrap/>
                  <w:vAlign w:val="center"/>
                  <w:hideMark/>
                </w:tcPr>
                <w:p w14:paraId="3C7D1276"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Softening point (°C)</w:t>
                  </w:r>
                </w:p>
              </w:tc>
            </w:tr>
            <w:tr w:rsidR="00282D30" w:rsidRPr="005266CF" w14:paraId="67286463" w14:textId="77777777" w:rsidTr="00862822">
              <w:trPr>
                <w:trHeight w:val="554"/>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3E62AD2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6A9932F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653 - 704</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245155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375 - 475</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F5125E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80 - 90</w:t>
                  </w:r>
                </w:p>
              </w:tc>
            </w:tr>
            <w:tr w:rsidR="00282D30" w:rsidRPr="005266CF" w14:paraId="4BD7DB79"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13A016D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 with high glass transition temperature</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F98E6A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769 - 847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27D5AFD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6,000 - 8,000 @ 150°C</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4BC7D23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proofErr w:type="spellStart"/>
                  <w:r w:rsidRPr="005266CF">
                    <w:rPr>
                      <w:rFonts w:ascii="Calibri" w:eastAsia="Times New Roman" w:hAnsi="Calibri" w:cs="Calibri"/>
                      <w:color w:val="000000"/>
                      <w:lang w:eastAsia="en-IN"/>
                    </w:rPr>
                    <w:t>Tg</w:t>
                  </w:r>
                  <w:proofErr w:type="spellEnd"/>
                  <w:r w:rsidRPr="005266CF">
                    <w:rPr>
                      <w:rFonts w:ascii="Calibri" w:eastAsia="Times New Roman" w:hAnsi="Calibri" w:cs="Calibri"/>
                      <w:color w:val="000000"/>
                      <w:lang w:eastAsia="en-IN"/>
                    </w:rPr>
                    <w:t xml:space="preserve"> = Min 55</w:t>
                  </w:r>
                </w:p>
              </w:tc>
            </w:tr>
            <w:tr w:rsidR="00282D30" w:rsidRPr="005266CF" w14:paraId="3706212C" w14:textId="77777777" w:rsidTr="00862822">
              <w:trPr>
                <w:trHeight w:val="634"/>
              </w:trPr>
              <w:tc>
                <w:tcPr>
                  <w:tcW w:w="3139" w:type="dxa"/>
                  <w:tcBorders>
                    <w:top w:val="nil"/>
                    <w:left w:val="single" w:sz="8" w:space="0" w:color="auto"/>
                    <w:bottom w:val="single" w:sz="4" w:space="0" w:color="auto"/>
                    <w:right w:val="single" w:sz="4" w:space="0" w:color="auto"/>
                  </w:tcBorders>
                  <w:shd w:val="clear" w:color="auto" w:fill="auto"/>
                  <w:noWrap/>
                  <w:vAlign w:val="bottom"/>
                  <w:hideMark/>
                </w:tcPr>
                <w:p w14:paraId="330B8ED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Hybrid powder coatings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D73BEC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714 - 752</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3C6B792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500 - 600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133C8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95 - 101</w:t>
                  </w:r>
                </w:p>
              </w:tc>
            </w:tr>
            <w:tr w:rsidR="00282D30" w:rsidRPr="005266CF" w14:paraId="7788C65A"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013360D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Powder Coating formulation</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2B15F58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781 - 855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78764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480 - 580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1C5EAFB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85 - 90</w:t>
                  </w:r>
                </w:p>
              </w:tc>
            </w:tr>
            <w:tr w:rsidR="00282D30" w:rsidRPr="005266CF" w14:paraId="3ECA508C" w14:textId="77777777" w:rsidTr="00862822">
              <w:trPr>
                <w:trHeight w:val="1269"/>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552E6756"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lastRenderedPageBreak/>
                    <w:t>Protective Coating</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703F416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450 - 465</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45BD139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160 - 190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1A5556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65 - 75</w:t>
                  </w:r>
                </w:p>
              </w:tc>
            </w:tr>
            <w:tr w:rsidR="00282D30" w:rsidRPr="005266CF" w14:paraId="5B6B7236" w14:textId="77777777" w:rsidTr="00862822">
              <w:trPr>
                <w:trHeight w:val="333"/>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7280D59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Enamels and exterior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538DDE49"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833 - 893</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049582CB"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550 - 700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76C76B47"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90 - 102</w:t>
                  </w:r>
                </w:p>
              </w:tc>
            </w:tr>
            <w:tr w:rsidR="00282D30" w:rsidRPr="005266CF" w14:paraId="698FCB67" w14:textId="77777777" w:rsidTr="00862822">
              <w:trPr>
                <w:trHeight w:val="316"/>
              </w:trPr>
              <w:tc>
                <w:tcPr>
                  <w:tcW w:w="3139" w:type="dxa"/>
                  <w:tcBorders>
                    <w:top w:val="nil"/>
                    <w:left w:val="single" w:sz="8" w:space="0" w:color="auto"/>
                    <w:bottom w:val="single" w:sz="4" w:space="0" w:color="auto"/>
                    <w:right w:val="single" w:sz="4" w:space="0" w:color="auto"/>
                  </w:tcBorders>
                  <w:shd w:val="clear" w:color="auto" w:fill="auto"/>
                  <w:vAlign w:val="bottom"/>
                  <w:hideMark/>
                </w:tcPr>
                <w:p w14:paraId="44095F5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Internal coating of cans and tubes</w:t>
                  </w:r>
                </w:p>
              </w:tc>
              <w:tc>
                <w:tcPr>
                  <w:tcW w:w="1554" w:type="dxa"/>
                  <w:gridSpan w:val="2"/>
                  <w:tcBorders>
                    <w:top w:val="nil"/>
                    <w:left w:val="nil"/>
                    <w:bottom w:val="single" w:sz="4" w:space="0" w:color="auto"/>
                    <w:right w:val="single" w:sz="4" w:space="0" w:color="auto"/>
                  </w:tcBorders>
                  <w:shd w:val="clear" w:color="000000" w:fill="B4C6E7"/>
                  <w:noWrap/>
                  <w:vAlign w:val="center"/>
                  <w:hideMark/>
                </w:tcPr>
                <w:p w14:paraId="369BE27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1,695 - 1,887</w:t>
                  </w:r>
                </w:p>
              </w:tc>
              <w:tc>
                <w:tcPr>
                  <w:tcW w:w="2954" w:type="dxa"/>
                  <w:gridSpan w:val="2"/>
                  <w:tcBorders>
                    <w:top w:val="nil"/>
                    <w:left w:val="nil"/>
                    <w:bottom w:val="single" w:sz="4" w:space="0" w:color="auto"/>
                    <w:right w:val="single" w:sz="4" w:space="0" w:color="auto"/>
                  </w:tcBorders>
                  <w:shd w:val="clear" w:color="auto" w:fill="auto"/>
                  <w:noWrap/>
                  <w:vAlign w:val="center"/>
                  <w:hideMark/>
                </w:tcPr>
                <w:p w14:paraId="154B3F0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1,800 - 2,600</w:t>
                  </w:r>
                </w:p>
              </w:tc>
              <w:tc>
                <w:tcPr>
                  <w:tcW w:w="2384" w:type="dxa"/>
                  <w:gridSpan w:val="2"/>
                  <w:tcBorders>
                    <w:top w:val="nil"/>
                    <w:left w:val="nil"/>
                    <w:bottom w:val="single" w:sz="4" w:space="0" w:color="auto"/>
                    <w:right w:val="single" w:sz="8" w:space="0" w:color="auto"/>
                  </w:tcBorders>
                  <w:shd w:val="clear" w:color="auto" w:fill="auto"/>
                  <w:noWrap/>
                  <w:vAlign w:val="center"/>
                  <w:hideMark/>
                </w:tcPr>
                <w:p w14:paraId="02BEB76F"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110 - 120</w:t>
                  </w:r>
                </w:p>
              </w:tc>
            </w:tr>
            <w:tr w:rsidR="00282D30" w:rsidRPr="005266CF" w14:paraId="53B0DB53" w14:textId="77777777" w:rsidTr="00862822">
              <w:trPr>
                <w:gridAfter w:val="1"/>
                <w:wAfter w:w="43" w:type="dxa"/>
                <w:trHeight w:val="295"/>
              </w:trPr>
              <w:tc>
                <w:tcPr>
                  <w:tcW w:w="9988" w:type="dxa"/>
                  <w:gridSpan w:val="6"/>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55E52B09" w14:textId="77777777" w:rsidR="00282D30" w:rsidRPr="005266CF" w:rsidRDefault="00282D30" w:rsidP="00A61E95">
                  <w:pPr>
                    <w:spacing w:after="0" w:line="240" w:lineRule="auto"/>
                    <w:ind w:left="142"/>
                    <w:jc w:val="center"/>
                    <w:rPr>
                      <w:rFonts w:ascii="Calibri" w:eastAsia="Times New Roman" w:hAnsi="Calibri" w:cs="Calibri"/>
                      <w:b/>
                      <w:bCs/>
                      <w:color w:val="000000"/>
                      <w:lang w:eastAsia="en-IN"/>
                    </w:rPr>
                  </w:pPr>
                  <w:r w:rsidRPr="005266CF">
                    <w:rPr>
                      <w:rFonts w:ascii="Calibri" w:eastAsia="Times New Roman" w:hAnsi="Calibri" w:cs="Calibri"/>
                      <w:b/>
                      <w:bCs/>
                      <w:color w:val="000000"/>
                      <w:lang w:eastAsia="en-IN"/>
                    </w:rPr>
                    <w:t>BISPHENOL-F BASED LIQUID EPOXY RESINS</w:t>
                  </w:r>
                </w:p>
              </w:tc>
            </w:tr>
            <w:tr w:rsidR="00282D30" w:rsidRPr="005266CF" w14:paraId="11419ADA" w14:textId="77777777" w:rsidTr="00862822">
              <w:trPr>
                <w:gridAfter w:val="1"/>
                <w:wAfter w:w="43" w:type="dxa"/>
                <w:trHeight w:val="295"/>
              </w:trPr>
              <w:tc>
                <w:tcPr>
                  <w:tcW w:w="374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42DAEB93"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Application</w:t>
                  </w:r>
                </w:p>
              </w:tc>
              <w:tc>
                <w:tcPr>
                  <w:tcW w:w="1956" w:type="dxa"/>
                  <w:gridSpan w:val="2"/>
                  <w:tcBorders>
                    <w:top w:val="nil"/>
                    <w:left w:val="nil"/>
                    <w:bottom w:val="single" w:sz="4" w:space="0" w:color="auto"/>
                    <w:right w:val="single" w:sz="4" w:space="0" w:color="auto"/>
                  </w:tcBorders>
                  <w:shd w:val="clear" w:color="000000" w:fill="305496"/>
                  <w:noWrap/>
                  <w:vAlign w:val="center"/>
                  <w:hideMark/>
                </w:tcPr>
                <w:p w14:paraId="638C39DF" w14:textId="7777777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EEW (g/</w:t>
                  </w:r>
                  <w:proofErr w:type="spellStart"/>
                  <w:r w:rsidRPr="005266CF">
                    <w:rPr>
                      <w:rFonts w:ascii="Calibri" w:eastAsia="Times New Roman" w:hAnsi="Calibri" w:cs="Calibri"/>
                      <w:b/>
                      <w:bCs/>
                      <w:color w:val="FFFFFF"/>
                      <w:lang w:eastAsia="en-IN"/>
                    </w:rPr>
                    <w:t>eg</w:t>
                  </w:r>
                  <w:proofErr w:type="spellEnd"/>
                  <w:r w:rsidRPr="005266CF">
                    <w:rPr>
                      <w:rFonts w:ascii="Calibri" w:eastAsia="Times New Roman" w:hAnsi="Calibri" w:cs="Calibri"/>
                      <w:b/>
                      <w:bCs/>
                      <w:color w:val="FFFFFF"/>
                      <w:lang w:eastAsia="en-IN"/>
                    </w:rPr>
                    <w:t>)</w:t>
                  </w:r>
                </w:p>
              </w:tc>
              <w:tc>
                <w:tcPr>
                  <w:tcW w:w="4286" w:type="dxa"/>
                  <w:gridSpan w:val="2"/>
                  <w:tcBorders>
                    <w:top w:val="nil"/>
                    <w:left w:val="nil"/>
                    <w:bottom w:val="single" w:sz="4" w:space="0" w:color="auto"/>
                    <w:right w:val="single" w:sz="8" w:space="0" w:color="auto"/>
                  </w:tcBorders>
                  <w:shd w:val="clear" w:color="000000" w:fill="305496"/>
                  <w:noWrap/>
                  <w:vAlign w:val="center"/>
                  <w:hideMark/>
                </w:tcPr>
                <w:p w14:paraId="15950731" w14:textId="169AD457" w:rsidR="00282D30" w:rsidRPr="005266CF" w:rsidRDefault="00282D30" w:rsidP="00A61E95">
                  <w:pPr>
                    <w:spacing w:after="0" w:line="240" w:lineRule="auto"/>
                    <w:ind w:left="142"/>
                    <w:jc w:val="center"/>
                    <w:rPr>
                      <w:rFonts w:ascii="Calibri" w:eastAsia="Times New Roman" w:hAnsi="Calibri" w:cs="Calibri"/>
                      <w:b/>
                      <w:bCs/>
                      <w:color w:val="FFFFFF"/>
                      <w:lang w:eastAsia="en-IN"/>
                    </w:rPr>
                  </w:pPr>
                  <w:r w:rsidRPr="005266CF">
                    <w:rPr>
                      <w:rFonts w:ascii="Calibri" w:eastAsia="Times New Roman" w:hAnsi="Calibri" w:cs="Calibri"/>
                      <w:b/>
                      <w:bCs/>
                      <w:color w:val="FFFFFF"/>
                      <w:lang w:eastAsia="en-IN"/>
                    </w:rPr>
                    <w:t>Viscosity 25°C (</w:t>
                  </w:r>
                  <w:proofErr w:type="spellStart"/>
                  <w:r w:rsidRPr="005266CF">
                    <w:rPr>
                      <w:rFonts w:ascii="Calibri" w:eastAsia="Times New Roman" w:hAnsi="Calibri" w:cs="Calibri"/>
                      <w:b/>
                      <w:bCs/>
                      <w:color w:val="FFFFFF"/>
                      <w:lang w:eastAsia="en-IN"/>
                    </w:rPr>
                    <w:t>mPa∙s</w:t>
                  </w:r>
                  <w:proofErr w:type="spellEnd"/>
                  <w:r w:rsidRPr="005266CF">
                    <w:rPr>
                      <w:rFonts w:ascii="Calibri" w:eastAsia="Times New Roman" w:hAnsi="Calibri" w:cs="Calibri"/>
                      <w:b/>
                      <w:bCs/>
                      <w:color w:val="FFFFFF"/>
                      <w:lang w:eastAsia="en-IN"/>
                    </w:rPr>
                    <w:t>)</w:t>
                  </w:r>
                </w:p>
              </w:tc>
            </w:tr>
            <w:tr w:rsidR="00282D30" w:rsidRPr="005266CF" w14:paraId="4309E12C"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1CDE4B9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 applications, Composites, Construction and Electrical casting</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170630F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159 - 175</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390BF5B"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2,000 - 5,000</w:t>
                  </w:r>
                </w:p>
              </w:tc>
            </w:tr>
            <w:tr w:rsidR="00282D30" w:rsidRPr="005266CF" w14:paraId="44EDB07C" w14:textId="77777777" w:rsidTr="00862822">
              <w:trPr>
                <w:gridAfter w:val="1"/>
                <w:wAfter w:w="43" w:type="dxa"/>
                <w:trHeight w:val="309"/>
              </w:trPr>
              <w:tc>
                <w:tcPr>
                  <w:tcW w:w="3746" w:type="dxa"/>
                  <w:gridSpan w:val="2"/>
                  <w:vMerge/>
                  <w:tcBorders>
                    <w:top w:val="nil"/>
                    <w:left w:val="single" w:sz="8" w:space="0" w:color="auto"/>
                    <w:bottom w:val="single" w:sz="4" w:space="0" w:color="000000"/>
                    <w:right w:val="single" w:sz="4" w:space="0" w:color="auto"/>
                  </w:tcBorders>
                  <w:vAlign w:val="center"/>
                  <w:hideMark/>
                </w:tcPr>
                <w:p w14:paraId="6D102A07"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20292E9A"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6ED9EB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2,000 - 3,300</w:t>
                  </w:r>
                </w:p>
              </w:tc>
            </w:tr>
            <w:tr w:rsidR="00282D30" w:rsidRPr="005266CF" w14:paraId="4C186C73"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D986A1F"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0B2C28BE"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164 - 172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3823AFB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3,300 - 4,100</w:t>
                  </w:r>
                </w:p>
              </w:tc>
            </w:tr>
            <w:tr w:rsidR="00282D30" w:rsidRPr="005266CF" w14:paraId="2467557F"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60054C5F"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464FB51F"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159 - 172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AE45394"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5,000 - 7,000</w:t>
                  </w:r>
                </w:p>
              </w:tc>
            </w:tr>
            <w:tr w:rsidR="00282D30" w:rsidRPr="005266CF" w14:paraId="7BDEF93A" w14:textId="77777777" w:rsidTr="00862822">
              <w:trPr>
                <w:gridAfter w:val="1"/>
                <w:wAfter w:w="43" w:type="dxa"/>
                <w:trHeight w:val="886"/>
              </w:trPr>
              <w:tc>
                <w:tcPr>
                  <w:tcW w:w="3746" w:type="dxa"/>
                  <w:gridSpan w:val="2"/>
                  <w:vMerge w:val="restart"/>
                  <w:tcBorders>
                    <w:top w:val="nil"/>
                    <w:left w:val="single" w:sz="8" w:space="0" w:color="auto"/>
                    <w:bottom w:val="single" w:sz="4" w:space="0" w:color="000000"/>
                    <w:right w:val="single" w:sz="4" w:space="0" w:color="auto"/>
                  </w:tcBorders>
                  <w:shd w:val="clear" w:color="auto" w:fill="auto"/>
                  <w:vAlign w:val="center"/>
                  <w:hideMark/>
                </w:tcPr>
                <w:p w14:paraId="2B479F03"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Coatings, Composites, Construction applications and Floor coatings.</w:t>
                  </w: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75AC0091"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172 - 180</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629EA9A5"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6,500 - 8,500</w:t>
                  </w:r>
                </w:p>
              </w:tc>
            </w:tr>
            <w:tr w:rsidR="00282D30" w:rsidRPr="005266CF" w14:paraId="5C3AEE31" w14:textId="77777777" w:rsidTr="00862822">
              <w:trPr>
                <w:gridAfter w:val="1"/>
                <w:wAfter w:w="43" w:type="dxa"/>
                <w:trHeight w:val="295"/>
              </w:trPr>
              <w:tc>
                <w:tcPr>
                  <w:tcW w:w="3746" w:type="dxa"/>
                  <w:gridSpan w:val="2"/>
                  <w:vMerge/>
                  <w:tcBorders>
                    <w:top w:val="nil"/>
                    <w:left w:val="single" w:sz="8" w:space="0" w:color="auto"/>
                    <w:bottom w:val="single" w:sz="4" w:space="0" w:color="000000"/>
                    <w:right w:val="single" w:sz="4" w:space="0" w:color="auto"/>
                  </w:tcBorders>
                  <w:vAlign w:val="center"/>
                  <w:hideMark/>
                </w:tcPr>
                <w:p w14:paraId="340C218E" w14:textId="77777777" w:rsidR="00282D30" w:rsidRPr="005266CF" w:rsidRDefault="00282D30" w:rsidP="00A61E95">
                  <w:pPr>
                    <w:spacing w:after="0" w:line="240" w:lineRule="auto"/>
                    <w:ind w:left="142"/>
                    <w:rPr>
                      <w:rFonts w:ascii="Calibri" w:eastAsia="Times New Roman" w:hAnsi="Calibri" w:cs="Calibri"/>
                      <w:color w:val="000000"/>
                      <w:lang w:eastAsia="en-IN"/>
                    </w:rPr>
                  </w:pPr>
                </w:p>
              </w:tc>
              <w:tc>
                <w:tcPr>
                  <w:tcW w:w="1956" w:type="dxa"/>
                  <w:gridSpan w:val="2"/>
                  <w:tcBorders>
                    <w:top w:val="nil"/>
                    <w:left w:val="nil"/>
                    <w:bottom w:val="single" w:sz="4" w:space="0" w:color="auto"/>
                    <w:right w:val="single" w:sz="4" w:space="0" w:color="auto"/>
                  </w:tcBorders>
                  <w:shd w:val="clear" w:color="000000" w:fill="B4C6E7"/>
                  <w:noWrap/>
                  <w:vAlign w:val="center"/>
                  <w:hideMark/>
                </w:tcPr>
                <w:p w14:paraId="50700540"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174 - 182</w:t>
                  </w:r>
                </w:p>
              </w:tc>
              <w:tc>
                <w:tcPr>
                  <w:tcW w:w="4286" w:type="dxa"/>
                  <w:gridSpan w:val="2"/>
                  <w:tcBorders>
                    <w:top w:val="nil"/>
                    <w:left w:val="nil"/>
                    <w:bottom w:val="single" w:sz="4" w:space="0" w:color="auto"/>
                    <w:right w:val="single" w:sz="8" w:space="0" w:color="auto"/>
                  </w:tcBorders>
                  <w:shd w:val="clear" w:color="auto" w:fill="auto"/>
                  <w:noWrap/>
                  <w:vAlign w:val="center"/>
                  <w:hideMark/>
                </w:tcPr>
                <w:p w14:paraId="748638B8"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4,500 - 6,500</w:t>
                  </w:r>
                </w:p>
              </w:tc>
            </w:tr>
            <w:tr w:rsidR="00282D30" w:rsidRPr="005266CF" w14:paraId="422FAD45" w14:textId="77777777" w:rsidTr="00862822">
              <w:trPr>
                <w:gridAfter w:val="1"/>
                <w:wAfter w:w="43" w:type="dxa"/>
                <w:trHeight w:val="900"/>
              </w:trPr>
              <w:tc>
                <w:tcPr>
                  <w:tcW w:w="3746" w:type="dxa"/>
                  <w:gridSpan w:val="2"/>
                  <w:tcBorders>
                    <w:top w:val="nil"/>
                    <w:left w:val="single" w:sz="8" w:space="0" w:color="auto"/>
                    <w:bottom w:val="single" w:sz="8" w:space="0" w:color="auto"/>
                    <w:right w:val="single" w:sz="4" w:space="0" w:color="auto"/>
                  </w:tcBorders>
                  <w:shd w:val="clear" w:color="auto" w:fill="auto"/>
                  <w:vAlign w:val="bottom"/>
                  <w:hideMark/>
                </w:tcPr>
                <w:p w14:paraId="5BD0B7AC"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High Solids coatings, Construction and Floor coatings.</w:t>
                  </w:r>
                </w:p>
              </w:tc>
              <w:tc>
                <w:tcPr>
                  <w:tcW w:w="1956" w:type="dxa"/>
                  <w:gridSpan w:val="2"/>
                  <w:tcBorders>
                    <w:top w:val="nil"/>
                    <w:left w:val="nil"/>
                    <w:bottom w:val="single" w:sz="8" w:space="0" w:color="auto"/>
                    <w:right w:val="single" w:sz="4" w:space="0" w:color="auto"/>
                  </w:tcBorders>
                  <w:shd w:val="clear" w:color="000000" w:fill="B4C6E7"/>
                  <w:noWrap/>
                  <w:vAlign w:val="center"/>
                  <w:hideMark/>
                </w:tcPr>
                <w:p w14:paraId="71233492"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185 - 196</w:t>
                  </w:r>
                </w:p>
              </w:tc>
              <w:tc>
                <w:tcPr>
                  <w:tcW w:w="4286" w:type="dxa"/>
                  <w:gridSpan w:val="2"/>
                  <w:tcBorders>
                    <w:top w:val="nil"/>
                    <w:left w:val="nil"/>
                    <w:bottom w:val="single" w:sz="8" w:space="0" w:color="auto"/>
                    <w:right w:val="single" w:sz="8" w:space="0" w:color="auto"/>
                  </w:tcBorders>
                  <w:shd w:val="clear" w:color="auto" w:fill="auto"/>
                  <w:noWrap/>
                  <w:vAlign w:val="center"/>
                  <w:hideMark/>
                </w:tcPr>
                <w:p w14:paraId="6EA4C53D" w14:textId="77777777" w:rsidR="00282D30" w:rsidRPr="005266CF" w:rsidRDefault="00282D30" w:rsidP="00A61E95">
                  <w:pPr>
                    <w:spacing w:after="0" w:line="240" w:lineRule="auto"/>
                    <w:ind w:left="142"/>
                    <w:jc w:val="center"/>
                    <w:rPr>
                      <w:rFonts w:ascii="Calibri" w:eastAsia="Times New Roman" w:hAnsi="Calibri" w:cs="Calibri"/>
                      <w:color w:val="000000"/>
                      <w:lang w:eastAsia="en-IN"/>
                    </w:rPr>
                  </w:pPr>
                  <w:r w:rsidRPr="005266CF">
                    <w:rPr>
                      <w:rFonts w:ascii="Calibri" w:eastAsia="Times New Roman" w:hAnsi="Calibri" w:cs="Calibri"/>
                      <w:color w:val="000000"/>
                      <w:lang w:eastAsia="en-IN"/>
                    </w:rPr>
                    <w:t>6 860 - 960</w:t>
                  </w:r>
                </w:p>
              </w:tc>
            </w:tr>
          </w:tbl>
          <w:p w14:paraId="3A171080" w14:textId="77777777" w:rsidR="00282D30" w:rsidRDefault="00282D30" w:rsidP="00A61E95">
            <w:pPr>
              <w:spacing w:line="360" w:lineRule="auto"/>
              <w:ind w:left="142"/>
              <w:jc w:val="both"/>
              <w:rPr>
                <w:rFonts w:ascii="Arial" w:hAnsi="Arial" w:cs="Arial"/>
                <w:b/>
                <w:bCs/>
                <w:sz w:val="24"/>
                <w:szCs w:val="24"/>
              </w:rPr>
            </w:pPr>
          </w:p>
          <w:tbl>
            <w:tblPr>
              <w:tblW w:w="10004" w:type="dxa"/>
              <w:tblInd w:w="157" w:type="dxa"/>
              <w:tblLayout w:type="fixed"/>
              <w:tblLook w:val="04A0" w:firstRow="1" w:lastRow="0" w:firstColumn="1" w:lastColumn="0" w:noHBand="0" w:noVBand="1"/>
            </w:tblPr>
            <w:tblGrid>
              <w:gridCol w:w="3732"/>
              <w:gridCol w:w="1966"/>
              <w:gridCol w:w="4306"/>
            </w:tblGrid>
            <w:tr w:rsidR="00282D30" w:rsidRPr="005A78FB" w14:paraId="48880269" w14:textId="77777777" w:rsidTr="00862822">
              <w:trPr>
                <w:trHeight w:val="260"/>
              </w:trPr>
              <w:tc>
                <w:tcPr>
                  <w:tcW w:w="10004" w:type="dxa"/>
                  <w:gridSpan w:val="3"/>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21E0CF93" w14:textId="77777777" w:rsidR="00282D30" w:rsidRPr="005A78FB" w:rsidRDefault="00282D30" w:rsidP="00A61E95">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CYCLOALIPHATIC RESINS</w:t>
                  </w:r>
                </w:p>
              </w:tc>
            </w:tr>
            <w:tr w:rsidR="00282D30" w:rsidRPr="005A78FB" w14:paraId="64C98D7E" w14:textId="77777777" w:rsidTr="00862822">
              <w:trPr>
                <w:trHeight w:val="248"/>
              </w:trPr>
              <w:tc>
                <w:tcPr>
                  <w:tcW w:w="3732" w:type="dxa"/>
                  <w:tcBorders>
                    <w:top w:val="nil"/>
                    <w:left w:val="single" w:sz="8" w:space="0" w:color="auto"/>
                    <w:bottom w:val="single" w:sz="4" w:space="0" w:color="auto"/>
                    <w:right w:val="single" w:sz="4" w:space="0" w:color="auto"/>
                  </w:tcBorders>
                  <w:shd w:val="clear" w:color="000000" w:fill="305496"/>
                  <w:noWrap/>
                  <w:vAlign w:val="center"/>
                  <w:hideMark/>
                </w:tcPr>
                <w:p w14:paraId="24D13EFA"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6" w:type="dxa"/>
                  <w:tcBorders>
                    <w:top w:val="nil"/>
                    <w:left w:val="nil"/>
                    <w:bottom w:val="single" w:sz="4" w:space="0" w:color="auto"/>
                    <w:right w:val="single" w:sz="4" w:space="0" w:color="auto"/>
                  </w:tcBorders>
                  <w:shd w:val="clear" w:color="000000" w:fill="305496"/>
                  <w:noWrap/>
                  <w:vAlign w:val="center"/>
                  <w:hideMark/>
                </w:tcPr>
                <w:p w14:paraId="0A69C594"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w:t>
                  </w:r>
                  <w:proofErr w:type="spellStart"/>
                  <w:r w:rsidRPr="005A78FB">
                    <w:rPr>
                      <w:rFonts w:ascii="Calibri" w:eastAsia="Times New Roman" w:hAnsi="Calibri" w:cs="Calibri"/>
                      <w:b/>
                      <w:bCs/>
                      <w:color w:val="FFFFFF"/>
                      <w:lang w:eastAsia="en-IN"/>
                    </w:rPr>
                    <w:t>eg</w:t>
                  </w:r>
                  <w:proofErr w:type="spellEnd"/>
                  <w:r w:rsidRPr="005A78FB">
                    <w:rPr>
                      <w:rFonts w:ascii="Calibri" w:eastAsia="Times New Roman" w:hAnsi="Calibri" w:cs="Calibri"/>
                      <w:b/>
                      <w:bCs/>
                      <w:color w:val="FFFFFF"/>
                      <w:lang w:eastAsia="en-IN"/>
                    </w:rPr>
                    <w:t>)</w:t>
                  </w:r>
                </w:p>
              </w:tc>
              <w:tc>
                <w:tcPr>
                  <w:tcW w:w="4306" w:type="dxa"/>
                  <w:tcBorders>
                    <w:top w:val="nil"/>
                    <w:left w:val="nil"/>
                    <w:bottom w:val="single" w:sz="4" w:space="0" w:color="auto"/>
                    <w:right w:val="single" w:sz="8" w:space="0" w:color="auto"/>
                  </w:tcBorders>
                  <w:shd w:val="clear" w:color="000000" w:fill="305496"/>
                  <w:noWrap/>
                  <w:vAlign w:val="center"/>
                  <w:hideMark/>
                </w:tcPr>
                <w:p w14:paraId="16CD808E" w14:textId="4CD0C0C8"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 25°C (</w:t>
                  </w:r>
                  <w:proofErr w:type="spellStart"/>
                  <w:r w:rsidRPr="005A78FB">
                    <w:rPr>
                      <w:rFonts w:ascii="Calibri" w:eastAsia="Times New Roman" w:hAnsi="Calibri" w:cs="Calibri"/>
                      <w:b/>
                      <w:bCs/>
                      <w:color w:val="FFFFFF"/>
                      <w:lang w:eastAsia="en-IN"/>
                    </w:rPr>
                    <w:t>mPa∙s</w:t>
                  </w:r>
                  <w:proofErr w:type="spellEnd"/>
                  <w:r w:rsidRPr="005A78FB">
                    <w:rPr>
                      <w:rFonts w:ascii="Calibri" w:eastAsia="Times New Roman" w:hAnsi="Calibri" w:cs="Calibri"/>
                      <w:b/>
                      <w:bCs/>
                      <w:color w:val="FFFFFF"/>
                      <w:lang w:eastAsia="en-IN"/>
                    </w:rPr>
                    <w:t>)</w:t>
                  </w:r>
                </w:p>
              </w:tc>
            </w:tr>
            <w:tr w:rsidR="00282D30" w:rsidRPr="005A78FB" w14:paraId="41E42B89"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34606A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4" w:space="0" w:color="auto"/>
                    <w:right w:val="single" w:sz="4" w:space="0" w:color="auto"/>
                  </w:tcBorders>
                  <w:shd w:val="clear" w:color="000000" w:fill="B4C6E7"/>
                  <w:noWrap/>
                  <w:vAlign w:val="center"/>
                  <w:hideMark/>
                </w:tcPr>
                <w:p w14:paraId="507ABD8A"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159 - 182</w:t>
                  </w:r>
                </w:p>
              </w:tc>
              <w:tc>
                <w:tcPr>
                  <w:tcW w:w="4306" w:type="dxa"/>
                  <w:tcBorders>
                    <w:top w:val="nil"/>
                    <w:left w:val="nil"/>
                    <w:bottom w:val="single" w:sz="4" w:space="0" w:color="auto"/>
                    <w:right w:val="single" w:sz="8" w:space="0" w:color="auto"/>
                  </w:tcBorders>
                  <w:shd w:val="clear" w:color="auto" w:fill="auto"/>
                  <w:noWrap/>
                  <w:vAlign w:val="center"/>
                  <w:hideMark/>
                </w:tcPr>
                <w:p w14:paraId="0FC634C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500 - 1,100</w:t>
                  </w:r>
                </w:p>
              </w:tc>
            </w:tr>
            <w:tr w:rsidR="00282D30" w:rsidRPr="005A78FB" w14:paraId="726B7BC0" w14:textId="77777777" w:rsidTr="00862822">
              <w:trPr>
                <w:trHeight w:val="248"/>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6966EDC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cast components</w:t>
                  </w:r>
                </w:p>
              </w:tc>
              <w:tc>
                <w:tcPr>
                  <w:tcW w:w="1966" w:type="dxa"/>
                  <w:tcBorders>
                    <w:top w:val="nil"/>
                    <w:left w:val="nil"/>
                    <w:bottom w:val="single" w:sz="4" w:space="0" w:color="auto"/>
                    <w:right w:val="single" w:sz="4" w:space="0" w:color="auto"/>
                  </w:tcBorders>
                  <w:shd w:val="clear" w:color="000000" w:fill="B4C6E7"/>
                  <w:noWrap/>
                  <w:vAlign w:val="center"/>
                  <w:hideMark/>
                </w:tcPr>
                <w:p w14:paraId="2CBDB2CE"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180 - 200</w:t>
                  </w:r>
                </w:p>
              </w:tc>
              <w:tc>
                <w:tcPr>
                  <w:tcW w:w="4306" w:type="dxa"/>
                  <w:tcBorders>
                    <w:top w:val="nil"/>
                    <w:left w:val="nil"/>
                    <w:bottom w:val="single" w:sz="4" w:space="0" w:color="auto"/>
                    <w:right w:val="single" w:sz="8" w:space="0" w:color="auto"/>
                  </w:tcBorders>
                  <w:shd w:val="clear" w:color="auto" w:fill="auto"/>
                  <w:noWrap/>
                  <w:vAlign w:val="center"/>
                  <w:hideMark/>
                </w:tcPr>
                <w:p w14:paraId="048160CE"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350 - 750</w:t>
                  </w:r>
                </w:p>
              </w:tc>
            </w:tr>
            <w:tr w:rsidR="00282D30" w:rsidRPr="005A78FB" w14:paraId="7A34D280"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2077687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 xml:space="preserve">Outdoor coatings, Flooring, Electrical </w:t>
                  </w:r>
                  <w:proofErr w:type="gramStart"/>
                  <w:r w:rsidRPr="005A78FB">
                    <w:rPr>
                      <w:rFonts w:ascii="Calibri" w:eastAsia="Times New Roman" w:hAnsi="Calibri" w:cs="Calibri"/>
                      <w:color w:val="000000"/>
                      <w:lang w:eastAsia="en-IN"/>
                    </w:rPr>
                    <w:t>castings</w:t>
                  </w:r>
                  <w:proofErr w:type="gramEnd"/>
                  <w:r w:rsidRPr="005A78FB">
                    <w:rPr>
                      <w:rFonts w:ascii="Calibri" w:eastAsia="Times New Roman" w:hAnsi="Calibri" w:cs="Calibri"/>
                      <w:color w:val="000000"/>
                      <w:lang w:eastAsia="en-IN"/>
                    </w:rPr>
                    <w:t xml:space="preserve"> and composite parts</w:t>
                  </w:r>
                </w:p>
              </w:tc>
              <w:tc>
                <w:tcPr>
                  <w:tcW w:w="1966" w:type="dxa"/>
                  <w:tcBorders>
                    <w:top w:val="nil"/>
                    <w:left w:val="nil"/>
                    <w:bottom w:val="single" w:sz="4" w:space="0" w:color="auto"/>
                    <w:right w:val="single" w:sz="4" w:space="0" w:color="auto"/>
                  </w:tcBorders>
                  <w:shd w:val="clear" w:color="000000" w:fill="B4C6E7"/>
                  <w:noWrap/>
                  <w:vAlign w:val="center"/>
                  <w:hideMark/>
                </w:tcPr>
                <w:p w14:paraId="1FEE7BEA"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220 - 240</w:t>
                  </w:r>
                </w:p>
              </w:tc>
              <w:tc>
                <w:tcPr>
                  <w:tcW w:w="4306" w:type="dxa"/>
                  <w:tcBorders>
                    <w:top w:val="nil"/>
                    <w:left w:val="nil"/>
                    <w:bottom w:val="single" w:sz="4" w:space="0" w:color="auto"/>
                    <w:right w:val="single" w:sz="8" w:space="0" w:color="auto"/>
                  </w:tcBorders>
                  <w:shd w:val="clear" w:color="auto" w:fill="auto"/>
                  <w:noWrap/>
                  <w:vAlign w:val="center"/>
                  <w:hideMark/>
                </w:tcPr>
                <w:p w14:paraId="1B1470B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2,000 - 4,000</w:t>
                  </w:r>
                </w:p>
              </w:tc>
            </w:tr>
            <w:tr w:rsidR="00282D30" w:rsidRPr="005A78FB" w14:paraId="779A4343" w14:textId="77777777" w:rsidTr="00862822">
              <w:trPr>
                <w:trHeight w:val="745"/>
              </w:trPr>
              <w:tc>
                <w:tcPr>
                  <w:tcW w:w="3732" w:type="dxa"/>
                  <w:tcBorders>
                    <w:top w:val="nil"/>
                    <w:left w:val="single" w:sz="8" w:space="0" w:color="auto"/>
                    <w:bottom w:val="single" w:sz="4" w:space="0" w:color="auto"/>
                    <w:right w:val="single" w:sz="4" w:space="0" w:color="auto"/>
                  </w:tcBorders>
                  <w:shd w:val="clear" w:color="auto" w:fill="auto"/>
                  <w:vAlign w:val="bottom"/>
                  <w:hideMark/>
                </w:tcPr>
                <w:p w14:paraId="577C774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 xml:space="preserve">Outdoor coatings, Flooring, Electrical </w:t>
                  </w:r>
                  <w:proofErr w:type="gramStart"/>
                  <w:r w:rsidRPr="005A78FB">
                    <w:rPr>
                      <w:rFonts w:ascii="Calibri" w:eastAsia="Times New Roman" w:hAnsi="Calibri" w:cs="Calibri"/>
                      <w:color w:val="000000"/>
                      <w:lang w:eastAsia="en-IN"/>
                    </w:rPr>
                    <w:t>castings</w:t>
                  </w:r>
                  <w:proofErr w:type="gramEnd"/>
                  <w:r w:rsidRPr="005A78FB">
                    <w:rPr>
                      <w:rFonts w:ascii="Calibri" w:eastAsia="Times New Roman" w:hAnsi="Calibri" w:cs="Calibri"/>
                      <w:color w:val="000000"/>
                      <w:lang w:eastAsia="en-IN"/>
                    </w:rPr>
                    <w:t xml:space="preserve"> and Composite</w:t>
                  </w:r>
                </w:p>
              </w:tc>
              <w:tc>
                <w:tcPr>
                  <w:tcW w:w="1966" w:type="dxa"/>
                  <w:tcBorders>
                    <w:top w:val="nil"/>
                    <w:left w:val="nil"/>
                    <w:bottom w:val="single" w:sz="4" w:space="0" w:color="auto"/>
                    <w:right w:val="single" w:sz="4" w:space="0" w:color="auto"/>
                  </w:tcBorders>
                  <w:shd w:val="clear" w:color="000000" w:fill="B4C6E7"/>
                  <w:noWrap/>
                  <w:vAlign w:val="center"/>
                  <w:hideMark/>
                </w:tcPr>
                <w:p w14:paraId="5CF8C585"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210 - 230</w:t>
                  </w:r>
                </w:p>
              </w:tc>
              <w:tc>
                <w:tcPr>
                  <w:tcW w:w="4306" w:type="dxa"/>
                  <w:tcBorders>
                    <w:top w:val="nil"/>
                    <w:left w:val="nil"/>
                    <w:bottom w:val="single" w:sz="4" w:space="0" w:color="auto"/>
                    <w:right w:val="single" w:sz="8" w:space="0" w:color="auto"/>
                  </w:tcBorders>
                  <w:shd w:val="clear" w:color="auto" w:fill="auto"/>
                  <w:noWrap/>
                  <w:vAlign w:val="center"/>
                  <w:hideMark/>
                </w:tcPr>
                <w:p w14:paraId="4EBE5A47"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1,300 - 2,500</w:t>
                  </w:r>
                </w:p>
              </w:tc>
            </w:tr>
            <w:tr w:rsidR="00282D30" w:rsidRPr="005A78FB" w14:paraId="0C3EAA82" w14:textId="77777777" w:rsidTr="00862822">
              <w:trPr>
                <w:trHeight w:val="758"/>
              </w:trPr>
              <w:tc>
                <w:tcPr>
                  <w:tcW w:w="3732" w:type="dxa"/>
                  <w:tcBorders>
                    <w:top w:val="nil"/>
                    <w:left w:val="single" w:sz="8" w:space="0" w:color="auto"/>
                    <w:bottom w:val="single" w:sz="8" w:space="0" w:color="auto"/>
                    <w:right w:val="single" w:sz="4" w:space="0" w:color="auto"/>
                  </w:tcBorders>
                  <w:shd w:val="clear" w:color="auto" w:fill="auto"/>
                  <w:vAlign w:val="bottom"/>
                  <w:hideMark/>
                </w:tcPr>
                <w:p w14:paraId="741349A3"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Electrical component castings, Potting and Outdoor coatings</w:t>
                  </w:r>
                </w:p>
              </w:tc>
              <w:tc>
                <w:tcPr>
                  <w:tcW w:w="1966" w:type="dxa"/>
                  <w:tcBorders>
                    <w:top w:val="nil"/>
                    <w:left w:val="nil"/>
                    <w:bottom w:val="single" w:sz="8" w:space="0" w:color="auto"/>
                    <w:right w:val="single" w:sz="4" w:space="0" w:color="auto"/>
                  </w:tcBorders>
                  <w:shd w:val="clear" w:color="000000" w:fill="B4C6E7"/>
                  <w:noWrap/>
                  <w:vAlign w:val="center"/>
                  <w:hideMark/>
                </w:tcPr>
                <w:p w14:paraId="22FCEC6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130 - 143</w:t>
                  </w:r>
                </w:p>
              </w:tc>
              <w:tc>
                <w:tcPr>
                  <w:tcW w:w="4306" w:type="dxa"/>
                  <w:tcBorders>
                    <w:top w:val="nil"/>
                    <w:left w:val="nil"/>
                    <w:bottom w:val="single" w:sz="8" w:space="0" w:color="auto"/>
                    <w:right w:val="single" w:sz="8" w:space="0" w:color="auto"/>
                  </w:tcBorders>
                  <w:shd w:val="clear" w:color="auto" w:fill="auto"/>
                  <w:noWrap/>
                  <w:vAlign w:val="center"/>
                  <w:hideMark/>
                </w:tcPr>
                <w:p w14:paraId="5C06CEF6"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250 - 450</w:t>
                  </w:r>
                </w:p>
              </w:tc>
            </w:tr>
          </w:tbl>
          <w:p w14:paraId="5B1FE95C" w14:textId="77777777" w:rsidR="00282D30" w:rsidRDefault="00282D30" w:rsidP="00A61E95">
            <w:pPr>
              <w:spacing w:line="360" w:lineRule="auto"/>
              <w:ind w:left="142"/>
              <w:jc w:val="both"/>
              <w:rPr>
                <w:rFonts w:ascii="Arial" w:hAnsi="Arial" w:cs="Arial"/>
                <w:b/>
                <w:bCs/>
                <w:sz w:val="24"/>
                <w:szCs w:val="24"/>
              </w:rPr>
            </w:pPr>
          </w:p>
          <w:tbl>
            <w:tblPr>
              <w:tblW w:w="10020" w:type="dxa"/>
              <w:tblInd w:w="157" w:type="dxa"/>
              <w:tblLayout w:type="fixed"/>
              <w:tblLook w:val="04A0" w:firstRow="1" w:lastRow="0" w:firstColumn="1" w:lastColumn="0" w:noHBand="0" w:noVBand="1"/>
            </w:tblPr>
            <w:tblGrid>
              <w:gridCol w:w="2902"/>
              <w:gridCol w:w="846"/>
              <w:gridCol w:w="520"/>
              <w:gridCol w:w="1444"/>
              <w:gridCol w:w="1524"/>
              <w:gridCol w:w="2735"/>
              <w:gridCol w:w="49"/>
            </w:tblGrid>
            <w:tr w:rsidR="00282D30" w:rsidRPr="005A78FB" w14:paraId="59F4E4EA" w14:textId="77777777" w:rsidTr="00862822">
              <w:trPr>
                <w:trHeight w:val="299"/>
              </w:trPr>
              <w:tc>
                <w:tcPr>
                  <w:tcW w:w="10020" w:type="dxa"/>
                  <w:gridSpan w:val="7"/>
                  <w:tcBorders>
                    <w:top w:val="single" w:sz="8" w:space="0" w:color="auto"/>
                    <w:left w:val="single" w:sz="8" w:space="0" w:color="auto"/>
                    <w:bottom w:val="single" w:sz="4" w:space="0" w:color="auto"/>
                    <w:right w:val="single" w:sz="8" w:space="0" w:color="000000"/>
                  </w:tcBorders>
                  <w:shd w:val="clear" w:color="000000" w:fill="C6E0B4"/>
                  <w:noWrap/>
                  <w:vAlign w:val="center"/>
                  <w:hideMark/>
                </w:tcPr>
                <w:p w14:paraId="724847BC" w14:textId="77777777" w:rsidR="00282D30" w:rsidRPr="005A78FB" w:rsidRDefault="00282D30" w:rsidP="00A61E95">
                  <w:pPr>
                    <w:spacing w:after="0" w:line="240" w:lineRule="auto"/>
                    <w:ind w:left="142"/>
                    <w:jc w:val="center"/>
                    <w:rPr>
                      <w:rFonts w:ascii="Calibri" w:eastAsia="Times New Roman" w:hAnsi="Calibri" w:cs="Calibri"/>
                      <w:b/>
                      <w:bCs/>
                      <w:color w:val="000000"/>
                      <w:lang w:eastAsia="en-IN"/>
                    </w:rPr>
                  </w:pPr>
                  <w:r w:rsidRPr="005A78FB">
                    <w:rPr>
                      <w:rFonts w:ascii="Calibri" w:eastAsia="Times New Roman" w:hAnsi="Calibri" w:cs="Calibri"/>
                      <w:b/>
                      <w:bCs/>
                      <w:color w:val="000000"/>
                      <w:lang w:eastAsia="en-IN"/>
                    </w:rPr>
                    <w:t>EPOXY PHENOL NOVOLAC RESINS</w:t>
                  </w:r>
                </w:p>
              </w:tc>
            </w:tr>
            <w:tr w:rsidR="00282D30" w:rsidRPr="005A78FB" w14:paraId="68628AE3" w14:textId="77777777" w:rsidTr="00862822">
              <w:trPr>
                <w:trHeight w:val="314"/>
              </w:trPr>
              <w:tc>
                <w:tcPr>
                  <w:tcW w:w="374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22FEDB52"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Application</w:t>
                  </w:r>
                </w:p>
              </w:tc>
              <w:tc>
                <w:tcPr>
                  <w:tcW w:w="1964" w:type="dxa"/>
                  <w:gridSpan w:val="2"/>
                  <w:tcBorders>
                    <w:top w:val="nil"/>
                    <w:left w:val="nil"/>
                    <w:bottom w:val="single" w:sz="4" w:space="0" w:color="auto"/>
                    <w:right w:val="single" w:sz="4" w:space="0" w:color="auto"/>
                  </w:tcBorders>
                  <w:shd w:val="clear" w:color="000000" w:fill="305496"/>
                  <w:noWrap/>
                  <w:vAlign w:val="center"/>
                  <w:hideMark/>
                </w:tcPr>
                <w:p w14:paraId="2630AB5D" w14:textId="77777777"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EEW (g/</w:t>
                  </w:r>
                  <w:proofErr w:type="spellStart"/>
                  <w:r w:rsidRPr="005A78FB">
                    <w:rPr>
                      <w:rFonts w:ascii="Calibri" w:eastAsia="Times New Roman" w:hAnsi="Calibri" w:cs="Calibri"/>
                      <w:b/>
                      <w:bCs/>
                      <w:color w:val="FFFFFF"/>
                      <w:lang w:eastAsia="en-IN"/>
                    </w:rPr>
                    <w:t>eg</w:t>
                  </w:r>
                  <w:proofErr w:type="spellEnd"/>
                  <w:r w:rsidRPr="005A78FB">
                    <w:rPr>
                      <w:rFonts w:ascii="Calibri" w:eastAsia="Times New Roman" w:hAnsi="Calibri" w:cs="Calibri"/>
                      <w:b/>
                      <w:bCs/>
                      <w:color w:val="FFFFFF"/>
                      <w:lang w:eastAsia="en-IN"/>
                    </w:rPr>
                    <w:t>)</w:t>
                  </w:r>
                </w:p>
              </w:tc>
              <w:tc>
                <w:tcPr>
                  <w:tcW w:w="4308" w:type="dxa"/>
                  <w:gridSpan w:val="3"/>
                  <w:tcBorders>
                    <w:top w:val="nil"/>
                    <w:left w:val="nil"/>
                    <w:bottom w:val="single" w:sz="4" w:space="0" w:color="auto"/>
                    <w:right w:val="single" w:sz="8" w:space="0" w:color="auto"/>
                  </w:tcBorders>
                  <w:shd w:val="clear" w:color="000000" w:fill="305496"/>
                  <w:noWrap/>
                  <w:vAlign w:val="center"/>
                  <w:hideMark/>
                </w:tcPr>
                <w:p w14:paraId="342AC8B5" w14:textId="02D9FFCE" w:rsidR="00282D30" w:rsidRPr="005A78FB" w:rsidRDefault="00282D30" w:rsidP="00A61E95">
                  <w:pPr>
                    <w:spacing w:after="0" w:line="240" w:lineRule="auto"/>
                    <w:ind w:left="142"/>
                    <w:jc w:val="center"/>
                    <w:rPr>
                      <w:rFonts w:ascii="Calibri" w:eastAsia="Times New Roman" w:hAnsi="Calibri" w:cs="Calibri"/>
                      <w:b/>
                      <w:bCs/>
                      <w:color w:val="FFFFFF"/>
                      <w:lang w:eastAsia="en-IN"/>
                    </w:rPr>
                  </w:pPr>
                  <w:r w:rsidRPr="005A78FB">
                    <w:rPr>
                      <w:rFonts w:ascii="Calibri" w:eastAsia="Times New Roman" w:hAnsi="Calibri" w:cs="Calibri"/>
                      <w:b/>
                      <w:bCs/>
                      <w:color w:val="FFFFFF"/>
                      <w:lang w:eastAsia="en-IN"/>
                    </w:rPr>
                    <w:t>Viscosity 25°C (</w:t>
                  </w:r>
                  <w:proofErr w:type="spellStart"/>
                  <w:r w:rsidRPr="005A78FB">
                    <w:rPr>
                      <w:rFonts w:ascii="Calibri" w:eastAsia="Times New Roman" w:hAnsi="Calibri" w:cs="Calibri"/>
                      <w:b/>
                      <w:bCs/>
                      <w:color w:val="FFFFFF"/>
                      <w:lang w:eastAsia="en-IN"/>
                    </w:rPr>
                    <w:t>mPa∙s</w:t>
                  </w:r>
                  <w:proofErr w:type="spellEnd"/>
                  <w:r w:rsidRPr="005A78FB">
                    <w:rPr>
                      <w:rFonts w:ascii="Calibri" w:eastAsia="Times New Roman" w:hAnsi="Calibri" w:cs="Calibri"/>
                      <w:b/>
                      <w:bCs/>
                      <w:color w:val="FFFFFF"/>
                      <w:lang w:eastAsia="en-IN"/>
                    </w:rPr>
                    <w:t>)</w:t>
                  </w:r>
                </w:p>
              </w:tc>
            </w:tr>
            <w:tr w:rsidR="00282D30" w:rsidRPr="005A78FB" w14:paraId="6E7F7AFC" w14:textId="77777777" w:rsidTr="00862822">
              <w:trPr>
                <w:trHeight w:val="600"/>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7771D14"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Composites, Electrical and Coating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1FA35059"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172 - 179</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574E362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1,100 - 1,700 @ 52°C</w:t>
                  </w:r>
                </w:p>
              </w:tc>
            </w:tr>
            <w:tr w:rsidR="00282D30" w:rsidRPr="005A78FB" w14:paraId="7A95122A"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2B9DFE13"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lastRenderedPageBreak/>
                    <w:t xml:space="preserve">Composites, Electrical, Chemical resistant </w:t>
                  </w:r>
                  <w:proofErr w:type="gramStart"/>
                  <w:r w:rsidRPr="005A78FB">
                    <w:rPr>
                      <w:rFonts w:ascii="Calibri" w:eastAsia="Times New Roman" w:hAnsi="Calibri" w:cs="Calibri"/>
                      <w:color w:val="000000"/>
                      <w:lang w:eastAsia="en-IN"/>
                    </w:rPr>
                    <w:t>coatings</w:t>
                  </w:r>
                  <w:proofErr w:type="gramEnd"/>
                  <w:r w:rsidRPr="005A78FB">
                    <w:rPr>
                      <w:rFonts w:ascii="Calibri" w:eastAsia="Times New Roman" w:hAnsi="Calibri" w:cs="Calibri"/>
                      <w:color w:val="000000"/>
                      <w:lang w:eastAsia="en-IN"/>
                    </w:rPr>
                    <w:t xml:space="preserve"> and Flooring</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6728E15D"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175 - 182</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265A8B0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20,000 - 50,000 @ 52°C</w:t>
                  </w:r>
                </w:p>
              </w:tc>
            </w:tr>
            <w:tr w:rsidR="00282D30" w:rsidRPr="005A78FB" w14:paraId="2A59829C"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3E6C80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079558B1"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07783A19"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150 - 350</w:t>
                  </w:r>
                </w:p>
              </w:tc>
            </w:tr>
            <w:tr w:rsidR="00282D30" w:rsidRPr="005A78FB" w14:paraId="4CC930D9" w14:textId="77777777" w:rsidTr="00862822">
              <w:trPr>
                <w:trHeight w:val="901"/>
              </w:trPr>
              <w:tc>
                <w:tcPr>
                  <w:tcW w:w="3748" w:type="dxa"/>
                  <w:gridSpan w:val="2"/>
                  <w:tcBorders>
                    <w:top w:val="nil"/>
                    <w:left w:val="single" w:sz="8" w:space="0" w:color="auto"/>
                    <w:bottom w:val="single" w:sz="4" w:space="0" w:color="auto"/>
                    <w:right w:val="single" w:sz="4" w:space="0" w:color="auto"/>
                  </w:tcBorders>
                  <w:shd w:val="clear" w:color="auto" w:fill="auto"/>
                  <w:vAlign w:val="bottom"/>
                  <w:hideMark/>
                </w:tcPr>
                <w:p w14:paraId="46F476FC"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Chemical resistant coatings, Electrical and Composite applications.</w:t>
                  </w:r>
                </w:p>
              </w:tc>
              <w:tc>
                <w:tcPr>
                  <w:tcW w:w="1964" w:type="dxa"/>
                  <w:gridSpan w:val="2"/>
                  <w:tcBorders>
                    <w:top w:val="nil"/>
                    <w:left w:val="nil"/>
                    <w:bottom w:val="single" w:sz="4" w:space="0" w:color="auto"/>
                    <w:right w:val="single" w:sz="4" w:space="0" w:color="auto"/>
                  </w:tcBorders>
                  <w:shd w:val="clear" w:color="000000" w:fill="B4C6E7"/>
                  <w:noWrap/>
                  <w:vAlign w:val="center"/>
                  <w:hideMark/>
                </w:tcPr>
                <w:p w14:paraId="2B8572FF"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215 - 231</w:t>
                  </w:r>
                </w:p>
              </w:tc>
              <w:tc>
                <w:tcPr>
                  <w:tcW w:w="4308" w:type="dxa"/>
                  <w:gridSpan w:val="3"/>
                  <w:tcBorders>
                    <w:top w:val="nil"/>
                    <w:left w:val="nil"/>
                    <w:bottom w:val="single" w:sz="4" w:space="0" w:color="auto"/>
                    <w:right w:val="single" w:sz="8" w:space="0" w:color="auto"/>
                  </w:tcBorders>
                  <w:shd w:val="clear" w:color="auto" w:fill="auto"/>
                  <w:noWrap/>
                  <w:vAlign w:val="center"/>
                  <w:hideMark/>
                </w:tcPr>
                <w:p w14:paraId="3999651F" w14:textId="77777777" w:rsidR="00282D30" w:rsidRPr="005A78FB" w:rsidRDefault="00282D30" w:rsidP="00A61E95">
                  <w:pPr>
                    <w:spacing w:after="0" w:line="240" w:lineRule="auto"/>
                    <w:ind w:left="142"/>
                    <w:jc w:val="center"/>
                    <w:rPr>
                      <w:rFonts w:ascii="Calibri" w:eastAsia="Times New Roman" w:hAnsi="Calibri" w:cs="Calibri"/>
                      <w:color w:val="000000"/>
                      <w:lang w:eastAsia="en-IN"/>
                    </w:rPr>
                  </w:pPr>
                  <w:r w:rsidRPr="005A78FB">
                    <w:rPr>
                      <w:rFonts w:ascii="Calibri" w:eastAsia="Times New Roman" w:hAnsi="Calibri" w:cs="Calibri"/>
                      <w:color w:val="000000"/>
                      <w:lang w:eastAsia="en-IN"/>
                    </w:rPr>
                    <w:t>800 - 1,500</w:t>
                  </w:r>
                </w:p>
              </w:tc>
            </w:tr>
            <w:tr w:rsidR="00282D30" w:rsidRPr="00B250FB" w14:paraId="69F6C560" w14:textId="77777777" w:rsidTr="00862822">
              <w:trPr>
                <w:gridAfter w:val="1"/>
                <w:wAfter w:w="49" w:type="dxa"/>
                <w:trHeight w:val="319"/>
              </w:trPr>
              <w:tc>
                <w:tcPr>
                  <w:tcW w:w="9971" w:type="dxa"/>
                  <w:gridSpan w:val="6"/>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2213BAEC" w14:textId="77777777" w:rsidR="00282D30" w:rsidRPr="00B250FB" w:rsidRDefault="00282D30" w:rsidP="00A61E95">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GLYCIDYL AMINE BASED MULTIFUNCTIONAL RESINS</w:t>
                  </w:r>
                </w:p>
              </w:tc>
            </w:tr>
            <w:tr w:rsidR="00282D30" w:rsidRPr="00B250FB" w14:paraId="3167E356" w14:textId="77777777" w:rsidTr="00862822">
              <w:trPr>
                <w:gridAfter w:val="1"/>
                <w:wAfter w:w="49" w:type="dxa"/>
                <w:trHeight w:val="335"/>
              </w:trPr>
              <w:tc>
                <w:tcPr>
                  <w:tcW w:w="2902" w:type="dxa"/>
                  <w:tcBorders>
                    <w:top w:val="nil"/>
                    <w:left w:val="single" w:sz="8" w:space="0" w:color="auto"/>
                    <w:bottom w:val="single" w:sz="4" w:space="0" w:color="auto"/>
                    <w:right w:val="single" w:sz="4" w:space="0" w:color="auto"/>
                  </w:tcBorders>
                  <w:shd w:val="clear" w:color="000000" w:fill="305496"/>
                  <w:noWrap/>
                  <w:vAlign w:val="center"/>
                  <w:hideMark/>
                </w:tcPr>
                <w:p w14:paraId="3AFEE551"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1366"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5FB02E6A"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w:t>
                  </w:r>
                  <w:proofErr w:type="spellStart"/>
                  <w:r w:rsidRPr="00B250FB">
                    <w:rPr>
                      <w:rFonts w:ascii="Calibri" w:eastAsia="Times New Roman" w:hAnsi="Calibri" w:cs="Calibri"/>
                      <w:b/>
                      <w:bCs/>
                      <w:color w:val="FFFFFF"/>
                      <w:lang w:eastAsia="en-IN"/>
                    </w:rPr>
                    <w:t>eg</w:t>
                  </w:r>
                  <w:proofErr w:type="spellEnd"/>
                  <w:r w:rsidRPr="00B250FB">
                    <w:rPr>
                      <w:rFonts w:ascii="Calibri" w:eastAsia="Times New Roman" w:hAnsi="Calibri" w:cs="Calibri"/>
                      <w:b/>
                      <w:bCs/>
                      <w:color w:val="FFFFFF"/>
                      <w:lang w:eastAsia="en-IN"/>
                    </w:rPr>
                    <w:t>)</w:t>
                  </w:r>
                </w:p>
              </w:tc>
              <w:tc>
                <w:tcPr>
                  <w:tcW w:w="2968" w:type="dxa"/>
                  <w:gridSpan w:val="2"/>
                  <w:tcBorders>
                    <w:top w:val="nil"/>
                    <w:left w:val="single" w:sz="8" w:space="0" w:color="auto"/>
                    <w:bottom w:val="single" w:sz="4" w:space="0" w:color="auto"/>
                    <w:right w:val="single" w:sz="4" w:space="0" w:color="auto"/>
                  </w:tcBorders>
                  <w:shd w:val="clear" w:color="000000" w:fill="305496"/>
                  <w:noWrap/>
                  <w:vAlign w:val="center"/>
                  <w:hideMark/>
                </w:tcPr>
                <w:p w14:paraId="04F1781F" w14:textId="5F10E63D"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 25°C (</w:t>
                  </w:r>
                  <w:proofErr w:type="spellStart"/>
                  <w:r w:rsidRPr="00B250FB">
                    <w:rPr>
                      <w:rFonts w:ascii="Calibri" w:eastAsia="Times New Roman" w:hAnsi="Calibri" w:cs="Calibri"/>
                      <w:b/>
                      <w:bCs/>
                      <w:color w:val="FFFFFF"/>
                      <w:lang w:eastAsia="en-IN"/>
                    </w:rPr>
                    <w:t>mPa∙s</w:t>
                  </w:r>
                  <w:proofErr w:type="spellEnd"/>
                  <w:r w:rsidRPr="00B250FB">
                    <w:rPr>
                      <w:rFonts w:ascii="Calibri" w:eastAsia="Times New Roman" w:hAnsi="Calibri" w:cs="Calibri"/>
                      <w:b/>
                      <w:bCs/>
                      <w:color w:val="FFFFFF"/>
                      <w:lang w:eastAsia="en-IN"/>
                    </w:rPr>
                    <w:t>)</w:t>
                  </w:r>
                </w:p>
              </w:tc>
              <w:tc>
                <w:tcPr>
                  <w:tcW w:w="2735" w:type="dxa"/>
                  <w:tcBorders>
                    <w:top w:val="nil"/>
                    <w:left w:val="single" w:sz="8" w:space="0" w:color="auto"/>
                    <w:bottom w:val="single" w:sz="4" w:space="0" w:color="auto"/>
                    <w:right w:val="single" w:sz="8" w:space="0" w:color="auto"/>
                  </w:tcBorders>
                  <w:shd w:val="clear" w:color="000000" w:fill="305496"/>
                  <w:noWrap/>
                  <w:vAlign w:val="center"/>
                  <w:hideMark/>
                </w:tcPr>
                <w:p w14:paraId="3E99E80C"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proofErr w:type="spellStart"/>
                  <w:r w:rsidRPr="00B250FB">
                    <w:rPr>
                      <w:rFonts w:ascii="Calibri" w:eastAsia="Times New Roman" w:hAnsi="Calibri" w:cs="Calibri"/>
                      <w:b/>
                      <w:bCs/>
                      <w:color w:val="FFFFFF"/>
                      <w:lang w:eastAsia="en-IN"/>
                    </w:rPr>
                    <w:t>HyCl</w:t>
                  </w:r>
                  <w:proofErr w:type="spellEnd"/>
                  <w:r w:rsidRPr="00B250FB">
                    <w:rPr>
                      <w:rFonts w:ascii="Calibri" w:eastAsia="Times New Roman" w:hAnsi="Calibri" w:cs="Calibri"/>
                      <w:b/>
                      <w:bCs/>
                      <w:color w:val="FFFFFF"/>
                      <w:lang w:eastAsia="en-IN"/>
                    </w:rPr>
                    <w:t xml:space="preserve"> %</w:t>
                  </w:r>
                </w:p>
              </w:tc>
            </w:tr>
            <w:tr w:rsidR="00282D30" w:rsidRPr="00B250FB" w14:paraId="453F08C9" w14:textId="77777777" w:rsidTr="00862822">
              <w:trPr>
                <w:gridAfter w:val="1"/>
                <w:wAfter w:w="49" w:type="dxa"/>
                <w:trHeight w:val="639"/>
              </w:trPr>
              <w:tc>
                <w:tcPr>
                  <w:tcW w:w="2902" w:type="dxa"/>
                  <w:vMerge w:val="restart"/>
                  <w:tcBorders>
                    <w:top w:val="nil"/>
                    <w:left w:val="single" w:sz="8" w:space="0" w:color="auto"/>
                    <w:bottom w:val="single" w:sz="8" w:space="0" w:color="000000"/>
                    <w:right w:val="single" w:sz="8" w:space="0" w:color="auto"/>
                  </w:tcBorders>
                  <w:shd w:val="clear" w:color="auto" w:fill="auto"/>
                  <w:vAlign w:val="center"/>
                  <w:hideMark/>
                </w:tcPr>
                <w:p w14:paraId="79891EF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High Performance Composites (aviation and marine)</w:t>
                  </w: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1C753FC6"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117 - 134</w:t>
                  </w:r>
                </w:p>
              </w:tc>
              <w:tc>
                <w:tcPr>
                  <w:tcW w:w="2968" w:type="dxa"/>
                  <w:gridSpan w:val="2"/>
                  <w:tcBorders>
                    <w:top w:val="single" w:sz="8" w:space="0" w:color="auto"/>
                    <w:left w:val="nil"/>
                    <w:bottom w:val="single" w:sz="4" w:space="0" w:color="auto"/>
                    <w:right w:val="single" w:sz="4" w:space="0" w:color="auto"/>
                  </w:tcBorders>
                  <w:shd w:val="clear" w:color="auto" w:fill="auto"/>
                  <w:noWrap/>
                  <w:vAlign w:val="center"/>
                  <w:hideMark/>
                </w:tcPr>
                <w:p w14:paraId="591C4D32" w14:textId="2BC2CFAD"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7,000 - 11,000 @ 50°C</w:t>
                  </w:r>
                </w:p>
              </w:tc>
              <w:tc>
                <w:tcPr>
                  <w:tcW w:w="2735" w:type="dxa"/>
                  <w:tcBorders>
                    <w:top w:val="single" w:sz="8" w:space="0" w:color="auto"/>
                    <w:left w:val="nil"/>
                    <w:bottom w:val="single" w:sz="4" w:space="0" w:color="auto"/>
                    <w:right w:val="single" w:sz="8" w:space="0" w:color="auto"/>
                  </w:tcBorders>
                  <w:shd w:val="clear" w:color="auto" w:fill="auto"/>
                  <w:noWrap/>
                  <w:vAlign w:val="center"/>
                  <w:hideMark/>
                </w:tcPr>
                <w:p w14:paraId="2DCA4ED5"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7690FCDC"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1E40E4D5"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3A9782BD"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118 - 134</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617F71D0" w14:textId="37BCE443"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7,000 - 19,000 @ 50°C</w:t>
                  </w:r>
                </w:p>
              </w:tc>
              <w:tc>
                <w:tcPr>
                  <w:tcW w:w="2735" w:type="dxa"/>
                  <w:tcBorders>
                    <w:top w:val="nil"/>
                    <w:left w:val="nil"/>
                    <w:bottom w:val="single" w:sz="4" w:space="0" w:color="auto"/>
                    <w:right w:val="single" w:sz="8" w:space="0" w:color="auto"/>
                  </w:tcBorders>
                  <w:shd w:val="clear" w:color="auto" w:fill="auto"/>
                  <w:noWrap/>
                  <w:vAlign w:val="center"/>
                  <w:hideMark/>
                </w:tcPr>
                <w:p w14:paraId="713E1AA4"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3396253D"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33418AB8"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747385FD"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111 - 117</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0EE83040"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3,000 - 6,000 @ 50°C</w:t>
                  </w:r>
                </w:p>
              </w:tc>
              <w:tc>
                <w:tcPr>
                  <w:tcW w:w="2735" w:type="dxa"/>
                  <w:tcBorders>
                    <w:top w:val="nil"/>
                    <w:left w:val="nil"/>
                    <w:bottom w:val="single" w:sz="4" w:space="0" w:color="auto"/>
                    <w:right w:val="single" w:sz="8" w:space="0" w:color="auto"/>
                  </w:tcBorders>
                  <w:shd w:val="clear" w:color="auto" w:fill="auto"/>
                  <w:noWrap/>
                  <w:vAlign w:val="center"/>
                  <w:hideMark/>
                </w:tcPr>
                <w:p w14:paraId="7C8FCC1B"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704536FB" w14:textId="77777777" w:rsidTr="00862822">
              <w:trPr>
                <w:gridAfter w:val="1"/>
                <w:wAfter w:w="49" w:type="dxa"/>
                <w:trHeight w:val="960"/>
              </w:trPr>
              <w:tc>
                <w:tcPr>
                  <w:tcW w:w="2902" w:type="dxa"/>
                  <w:vMerge/>
                  <w:tcBorders>
                    <w:top w:val="nil"/>
                    <w:left w:val="single" w:sz="8" w:space="0" w:color="auto"/>
                    <w:bottom w:val="single" w:sz="8" w:space="0" w:color="000000"/>
                    <w:right w:val="single" w:sz="8" w:space="0" w:color="auto"/>
                  </w:tcBorders>
                  <w:vAlign w:val="center"/>
                  <w:hideMark/>
                </w:tcPr>
                <w:p w14:paraId="221F71B3"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4" w:space="0" w:color="auto"/>
                    <w:right w:val="single" w:sz="4" w:space="0" w:color="auto"/>
                  </w:tcBorders>
                  <w:shd w:val="clear" w:color="000000" w:fill="B4C6E7"/>
                  <w:noWrap/>
                  <w:vAlign w:val="center"/>
                  <w:hideMark/>
                </w:tcPr>
                <w:p w14:paraId="2B59A005"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118 - 133</w:t>
                  </w:r>
                </w:p>
              </w:tc>
              <w:tc>
                <w:tcPr>
                  <w:tcW w:w="2968" w:type="dxa"/>
                  <w:gridSpan w:val="2"/>
                  <w:tcBorders>
                    <w:top w:val="nil"/>
                    <w:left w:val="nil"/>
                    <w:bottom w:val="single" w:sz="4" w:space="0" w:color="auto"/>
                    <w:right w:val="single" w:sz="4" w:space="0" w:color="auto"/>
                  </w:tcBorders>
                  <w:shd w:val="clear" w:color="auto" w:fill="auto"/>
                  <w:noWrap/>
                  <w:vAlign w:val="center"/>
                  <w:hideMark/>
                </w:tcPr>
                <w:p w14:paraId="285C97F1"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7,000 - 12,000</w:t>
                  </w:r>
                </w:p>
              </w:tc>
              <w:tc>
                <w:tcPr>
                  <w:tcW w:w="2735" w:type="dxa"/>
                  <w:tcBorders>
                    <w:top w:val="nil"/>
                    <w:left w:val="nil"/>
                    <w:bottom w:val="single" w:sz="4" w:space="0" w:color="auto"/>
                    <w:right w:val="single" w:sz="8" w:space="0" w:color="auto"/>
                  </w:tcBorders>
                  <w:shd w:val="clear" w:color="auto" w:fill="auto"/>
                  <w:noWrap/>
                  <w:vAlign w:val="center"/>
                  <w:hideMark/>
                </w:tcPr>
                <w:p w14:paraId="033DADE7"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0.10</w:t>
                  </w:r>
                </w:p>
              </w:tc>
            </w:tr>
            <w:tr w:rsidR="00282D30" w:rsidRPr="00B250FB" w14:paraId="0918C752" w14:textId="77777777" w:rsidTr="00862822">
              <w:trPr>
                <w:gridAfter w:val="1"/>
                <w:wAfter w:w="49" w:type="dxa"/>
                <w:trHeight w:val="656"/>
              </w:trPr>
              <w:tc>
                <w:tcPr>
                  <w:tcW w:w="2902" w:type="dxa"/>
                  <w:vMerge/>
                  <w:tcBorders>
                    <w:top w:val="nil"/>
                    <w:left w:val="single" w:sz="8" w:space="0" w:color="auto"/>
                    <w:bottom w:val="single" w:sz="8" w:space="0" w:color="000000"/>
                    <w:right w:val="single" w:sz="8" w:space="0" w:color="auto"/>
                  </w:tcBorders>
                  <w:vAlign w:val="center"/>
                  <w:hideMark/>
                </w:tcPr>
                <w:p w14:paraId="2A5B20A4" w14:textId="77777777" w:rsidR="00282D30" w:rsidRPr="00B250FB" w:rsidRDefault="00282D30" w:rsidP="00A61E95">
                  <w:pPr>
                    <w:spacing w:after="0" w:line="240" w:lineRule="auto"/>
                    <w:rPr>
                      <w:rFonts w:ascii="Calibri" w:eastAsia="Times New Roman" w:hAnsi="Calibri" w:cs="Calibri"/>
                      <w:color w:val="000000"/>
                      <w:lang w:eastAsia="en-IN"/>
                    </w:rPr>
                  </w:pPr>
                </w:p>
              </w:tc>
              <w:tc>
                <w:tcPr>
                  <w:tcW w:w="1366" w:type="dxa"/>
                  <w:gridSpan w:val="2"/>
                  <w:tcBorders>
                    <w:top w:val="nil"/>
                    <w:left w:val="nil"/>
                    <w:bottom w:val="single" w:sz="8" w:space="0" w:color="auto"/>
                    <w:right w:val="single" w:sz="4" w:space="0" w:color="auto"/>
                  </w:tcBorders>
                  <w:shd w:val="clear" w:color="000000" w:fill="B4C6E7"/>
                  <w:noWrap/>
                  <w:vAlign w:val="center"/>
                  <w:hideMark/>
                </w:tcPr>
                <w:p w14:paraId="04FFFBE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105 - 115</w:t>
                  </w:r>
                </w:p>
              </w:tc>
              <w:tc>
                <w:tcPr>
                  <w:tcW w:w="2968" w:type="dxa"/>
                  <w:gridSpan w:val="2"/>
                  <w:tcBorders>
                    <w:top w:val="nil"/>
                    <w:left w:val="nil"/>
                    <w:bottom w:val="single" w:sz="8" w:space="0" w:color="auto"/>
                    <w:right w:val="single" w:sz="4" w:space="0" w:color="auto"/>
                  </w:tcBorders>
                  <w:shd w:val="clear" w:color="auto" w:fill="auto"/>
                  <w:noWrap/>
                  <w:vAlign w:val="center"/>
                  <w:hideMark/>
                </w:tcPr>
                <w:p w14:paraId="6B6EF1C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2,000 - 5,000</w:t>
                  </w:r>
                </w:p>
              </w:tc>
              <w:tc>
                <w:tcPr>
                  <w:tcW w:w="2735" w:type="dxa"/>
                  <w:tcBorders>
                    <w:top w:val="nil"/>
                    <w:left w:val="nil"/>
                    <w:bottom w:val="single" w:sz="8" w:space="0" w:color="auto"/>
                    <w:right w:val="single" w:sz="8" w:space="0" w:color="auto"/>
                  </w:tcBorders>
                  <w:shd w:val="clear" w:color="auto" w:fill="auto"/>
                  <w:noWrap/>
                  <w:vAlign w:val="center"/>
                  <w:hideMark/>
                </w:tcPr>
                <w:p w14:paraId="1A3F4A79"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Max 0.30</w:t>
                  </w:r>
                </w:p>
              </w:tc>
            </w:tr>
          </w:tbl>
          <w:p w14:paraId="16A35395" w14:textId="77777777" w:rsidR="00282D30" w:rsidRDefault="00282D30" w:rsidP="00A61E95">
            <w:pPr>
              <w:spacing w:line="360" w:lineRule="auto"/>
              <w:ind w:left="277"/>
              <w:jc w:val="both"/>
              <w:rPr>
                <w:rFonts w:ascii="Arial" w:hAnsi="Arial" w:cs="Arial"/>
                <w:b/>
                <w:bCs/>
                <w:sz w:val="24"/>
                <w:szCs w:val="24"/>
              </w:rPr>
            </w:pPr>
          </w:p>
          <w:tbl>
            <w:tblPr>
              <w:tblW w:w="9975" w:type="dxa"/>
              <w:tblInd w:w="157" w:type="dxa"/>
              <w:tblLayout w:type="fixed"/>
              <w:tblLook w:val="04A0" w:firstRow="1" w:lastRow="0" w:firstColumn="1" w:lastColumn="0" w:noHBand="0" w:noVBand="1"/>
            </w:tblPr>
            <w:tblGrid>
              <w:gridCol w:w="2842"/>
              <w:gridCol w:w="2259"/>
              <w:gridCol w:w="2136"/>
              <w:gridCol w:w="2738"/>
            </w:tblGrid>
            <w:tr w:rsidR="00282D30" w:rsidRPr="00B250FB" w14:paraId="72A6F3C0" w14:textId="77777777" w:rsidTr="00862822">
              <w:trPr>
                <w:trHeight w:val="338"/>
              </w:trPr>
              <w:tc>
                <w:tcPr>
                  <w:tcW w:w="9975" w:type="dxa"/>
                  <w:gridSpan w:val="4"/>
                  <w:tcBorders>
                    <w:top w:val="single" w:sz="8" w:space="0" w:color="auto"/>
                    <w:left w:val="single" w:sz="8" w:space="0" w:color="auto"/>
                    <w:bottom w:val="single" w:sz="4" w:space="0" w:color="auto"/>
                    <w:right w:val="single" w:sz="8" w:space="0" w:color="000000"/>
                  </w:tcBorders>
                  <w:shd w:val="clear" w:color="000000" w:fill="C6E0B4"/>
                  <w:vAlign w:val="center"/>
                  <w:hideMark/>
                </w:tcPr>
                <w:p w14:paraId="12CA36DA" w14:textId="77777777" w:rsidR="00282D30" w:rsidRPr="00B250FB" w:rsidRDefault="00282D30" w:rsidP="00A61E95">
                  <w:pPr>
                    <w:spacing w:after="0" w:line="240" w:lineRule="auto"/>
                    <w:jc w:val="center"/>
                    <w:rPr>
                      <w:rFonts w:ascii="Calibri" w:eastAsia="Times New Roman" w:hAnsi="Calibri" w:cs="Calibri"/>
                      <w:b/>
                      <w:bCs/>
                      <w:color w:val="000000"/>
                      <w:lang w:eastAsia="en-IN"/>
                    </w:rPr>
                  </w:pPr>
                  <w:r w:rsidRPr="00B250FB">
                    <w:rPr>
                      <w:rFonts w:ascii="Calibri" w:eastAsia="Times New Roman" w:hAnsi="Calibri" w:cs="Calibri"/>
                      <w:b/>
                      <w:bCs/>
                      <w:color w:val="000000"/>
                      <w:lang w:eastAsia="en-IN"/>
                    </w:rPr>
                    <w:t>5. BROMINATED RESINS</w:t>
                  </w:r>
                </w:p>
              </w:tc>
            </w:tr>
            <w:tr w:rsidR="00282D30" w:rsidRPr="00B250FB" w14:paraId="682D6693" w14:textId="77777777" w:rsidTr="00862822">
              <w:trPr>
                <w:trHeight w:val="338"/>
              </w:trPr>
              <w:tc>
                <w:tcPr>
                  <w:tcW w:w="2842" w:type="dxa"/>
                  <w:tcBorders>
                    <w:top w:val="nil"/>
                    <w:left w:val="single" w:sz="8" w:space="0" w:color="auto"/>
                    <w:bottom w:val="single" w:sz="4" w:space="0" w:color="auto"/>
                    <w:right w:val="single" w:sz="4" w:space="0" w:color="auto"/>
                  </w:tcBorders>
                  <w:shd w:val="clear" w:color="000000" w:fill="305496"/>
                  <w:vAlign w:val="center"/>
                  <w:hideMark/>
                </w:tcPr>
                <w:p w14:paraId="09E2138D"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Application</w:t>
                  </w:r>
                </w:p>
              </w:tc>
              <w:tc>
                <w:tcPr>
                  <w:tcW w:w="2259" w:type="dxa"/>
                  <w:tcBorders>
                    <w:top w:val="nil"/>
                    <w:left w:val="nil"/>
                    <w:bottom w:val="single" w:sz="4" w:space="0" w:color="auto"/>
                    <w:right w:val="single" w:sz="4" w:space="0" w:color="auto"/>
                  </w:tcBorders>
                  <w:shd w:val="clear" w:color="000000" w:fill="305496"/>
                  <w:vAlign w:val="center"/>
                  <w:hideMark/>
                </w:tcPr>
                <w:p w14:paraId="4114B302"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EEW (g/</w:t>
                  </w:r>
                  <w:proofErr w:type="spellStart"/>
                  <w:r w:rsidRPr="00B250FB">
                    <w:rPr>
                      <w:rFonts w:ascii="Calibri" w:eastAsia="Times New Roman" w:hAnsi="Calibri" w:cs="Calibri"/>
                      <w:b/>
                      <w:bCs/>
                      <w:color w:val="FFFFFF"/>
                      <w:lang w:eastAsia="en-IN"/>
                    </w:rPr>
                    <w:t>eg</w:t>
                  </w:r>
                  <w:proofErr w:type="spellEnd"/>
                  <w:r w:rsidRPr="00B250FB">
                    <w:rPr>
                      <w:rFonts w:ascii="Calibri" w:eastAsia="Times New Roman" w:hAnsi="Calibri" w:cs="Calibri"/>
                      <w:b/>
                      <w:bCs/>
                      <w:color w:val="FFFFFF"/>
                      <w:lang w:eastAsia="en-IN"/>
                    </w:rPr>
                    <w:t>)</w:t>
                  </w:r>
                </w:p>
              </w:tc>
              <w:tc>
                <w:tcPr>
                  <w:tcW w:w="2136" w:type="dxa"/>
                  <w:tcBorders>
                    <w:top w:val="nil"/>
                    <w:left w:val="nil"/>
                    <w:bottom w:val="single" w:sz="4" w:space="0" w:color="auto"/>
                    <w:right w:val="single" w:sz="4" w:space="0" w:color="auto"/>
                  </w:tcBorders>
                  <w:shd w:val="clear" w:color="000000" w:fill="305496"/>
                  <w:vAlign w:val="center"/>
                  <w:hideMark/>
                </w:tcPr>
                <w:p w14:paraId="522422B3" w14:textId="61CD9020"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Viscosity25°C (</w:t>
                  </w:r>
                  <w:proofErr w:type="spellStart"/>
                  <w:r w:rsidRPr="00B250FB">
                    <w:rPr>
                      <w:rFonts w:ascii="Calibri" w:eastAsia="Times New Roman" w:hAnsi="Calibri" w:cs="Calibri"/>
                      <w:b/>
                      <w:bCs/>
                      <w:color w:val="FFFFFF"/>
                      <w:lang w:eastAsia="en-IN"/>
                    </w:rPr>
                    <w:t>mPa∙s</w:t>
                  </w:r>
                  <w:proofErr w:type="spellEnd"/>
                  <w:r w:rsidRPr="00B250FB">
                    <w:rPr>
                      <w:rFonts w:ascii="Calibri" w:eastAsia="Times New Roman" w:hAnsi="Calibri" w:cs="Calibri"/>
                      <w:b/>
                      <w:bCs/>
                      <w:color w:val="FFFFFF"/>
                      <w:lang w:eastAsia="en-IN"/>
                    </w:rPr>
                    <w:t>)</w:t>
                  </w:r>
                </w:p>
              </w:tc>
              <w:tc>
                <w:tcPr>
                  <w:tcW w:w="2738" w:type="dxa"/>
                  <w:tcBorders>
                    <w:top w:val="nil"/>
                    <w:left w:val="nil"/>
                    <w:bottom w:val="single" w:sz="4" w:space="0" w:color="auto"/>
                    <w:right w:val="single" w:sz="8" w:space="0" w:color="auto"/>
                  </w:tcBorders>
                  <w:shd w:val="clear" w:color="000000" w:fill="305496"/>
                  <w:vAlign w:val="center"/>
                  <w:hideMark/>
                </w:tcPr>
                <w:p w14:paraId="4F541819" w14:textId="77777777" w:rsidR="00282D30" w:rsidRPr="00B250FB" w:rsidRDefault="00282D30" w:rsidP="00A61E95">
                  <w:pPr>
                    <w:spacing w:after="0" w:line="240" w:lineRule="auto"/>
                    <w:jc w:val="center"/>
                    <w:rPr>
                      <w:rFonts w:ascii="Calibri" w:eastAsia="Times New Roman" w:hAnsi="Calibri" w:cs="Calibri"/>
                      <w:b/>
                      <w:bCs/>
                      <w:color w:val="FFFFFF"/>
                      <w:lang w:eastAsia="en-IN"/>
                    </w:rPr>
                  </w:pPr>
                  <w:r w:rsidRPr="00B250FB">
                    <w:rPr>
                      <w:rFonts w:ascii="Calibri" w:eastAsia="Times New Roman" w:hAnsi="Calibri" w:cs="Calibri"/>
                      <w:b/>
                      <w:bCs/>
                      <w:color w:val="FFFFFF"/>
                      <w:lang w:eastAsia="en-IN"/>
                    </w:rPr>
                    <w:t>Bromine content %</w:t>
                  </w:r>
                </w:p>
              </w:tc>
            </w:tr>
            <w:tr w:rsidR="00282D30" w:rsidRPr="00B250FB" w14:paraId="3E96B773" w14:textId="77777777" w:rsidTr="00862822">
              <w:trPr>
                <w:trHeight w:val="1014"/>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0C4FA08"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Prepregs and Laminates</w:t>
                  </w:r>
                </w:p>
              </w:tc>
              <w:tc>
                <w:tcPr>
                  <w:tcW w:w="2259" w:type="dxa"/>
                  <w:tcBorders>
                    <w:top w:val="nil"/>
                    <w:left w:val="nil"/>
                    <w:bottom w:val="single" w:sz="4" w:space="0" w:color="auto"/>
                    <w:right w:val="single" w:sz="4" w:space="0" w:color="auto"/>
                  </w:tcBorders>
                  <w:shd w:val="clear" w:color="000000" w:fill="B4C6E7"/>
                  <w:vAlign w:val="center"/>
                  <w:hideMark/>
                </w:tcPr>
                <w:p w14:paraId="0FB8DC9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450 - 500^2</w:t>
                  </w:r>
                </w:p>
              </w:tc>
              <w:tc>
                <w:tcPr>
                  <w:tcW w:w="2136" w:type="dxa"/>
                  <w:tcBorders>
                    <w:top w:val="nil"/>
                    <w:left w:val="nil"/>
                    <w:bottom w:val="single" w:sz="4" w:space="0" w:color="auto"/>
                    <w:right w:val="single" w:sz="4" w:space="0" w:color="auto"/>
                  </w:tcBorders>
                  <w:shd w:val="clear" w:color="auto" w:fill="auto"/>
                  <w:vAlign w:val="center"/>
                  <w:hideMark/>
                </w:tcPr>
                <w:p w14:paraId="41F2BACF"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2,200 – 3,000</w:t>
                  </w:r>
                </w:p>
              </w:tc>
              <w:tc>
                <w:tcPr>
                  <w:tcW w:w="2738" w:type="dxa"/>
                  <w:tcBorders>
                    <w:top w:val="nil"/>
                    <w:left w:val="nil"/>
                    <w:bottom w:val="single" w:sz="4" w:space="0" w:color="auto"/>
                    <w:right w:val="single" w:sz="8" w:space="0" w:color="auto"/>
                  </w:tcBorders>
                  <w:shd w:val="clear" w:color="auto" w:fill="auto"/>
                  <w:vAlign w:val="center"/>
                  <w:hideMark/>
                </w:tcPr>
                <w:p w14:paraId="17F57503"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19 - 23</w:t>
                  </w:r>
                </w:p>
              </w:tc>
            </w:tr>
            <w:tr w:rsidR="00282D30" w:rsidRPr="00B250FB" w14:paraId="1C20FA69" w14:textId="77777777" w:rsidTr="00862822">
              <w:trPr>
                <w:trHeight w:val="338"/>
              </w:trPr>
              <w:tc>
                <w:tcPr>
                  <w:tcW w:w="2842" w:type="dxa"/>
                  <w:tcBorders>
                    <w:top w:val="nil"/>
                    <w:left w:val="single" w:sz="8" w:space="0" w:color="auto"/>
                    <w:bottom w:val="single" w:sz="4" w:space="0" w:color="auto"/>
                    <w:right w:val="single" w:sz="4" w:space="0" w:color="auto"/>
                  </w:tcBorders>
                  <w:shd w:val="clear" w:color="auto" w:fill="auto"/>
                  <w:vAlign w:val="center"/>
                  <w:hideMark/>
                </w:tcPr>
                <w:p w14:paraId="37089BE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 xml:space="preserve">Electrical </w:t>
                  </w:r>
                </w:p>
              </w:tc>
              <w:tc>
                <w:tcPr>
                  <w:tcW w:w="2259" w:type="dxa"/>
                  <w:tcBorders>
                    <w:top w:val="nil"/>
                    <w:left w:val="nil"/>
                    <w:bottom w:val="single" w:sz="4" w:space="0" w:color="auto"/>
                    <w:right w:val="single" w:sz="4" w:space="0" w:color="auto"/>
                  </w:tcBorders>
                  <w:shd w:val="clear" w:color="000000" w:fill="B4C6E7"/>
                  <w:vAlign w:val="center"/>
                  <w:hideMark/>
                </w:tcPr>
                <w:p w14:paraId="6052DB8A"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250 - 280</w:t>
                  </w:r>
                </w:p>
              </w:tc>
              <w:tc>
                <w:tcPr>
                  <w:tcW w:w="2136" w:type="dxa"/>
                  <w:tcBorders>
                    <w:top w:val="nil"/>
                    <w:left w:val="nil"/>
                    <w:bottom w:val="single" w:sz="4" w:space="0" w:color="auto"/>
                    <w:right w:val="single" w:sz="4" w:space="0" w:color="auto"/>
                  </w:tcBorders>
                  <w:shd w:val="clear" w:color="auto" w:fill="auto"/>
                  <w:vAlign w:val="center"/>
                  <w:hideMark/>
                </w:tcPr>
                <w:p w14:paraId="65BD346B"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700 – 1,100 @ 70°C</w:t>
                  </w:r>
                </w:p>
              </w:tc>
              <w:tc>
                <w:tcPr>
                  <w:tcW w:w="2738" w:type="dxa"/>
                  <w:tcBorders>
                    <w:top w:val="nil"/>
                    <w:left w:val="nil"/>
                    <w:bottom w:val="single" w:sz="4" w:space="0" w:color="auto"/>
                    <w:right w:val="single" w:sz="8" w:space="0" w:color="auto"/>
                  </w:tcBorders>
                  <w:shd w:val="clear" w:color="auto" w:fill="auto"/>
                  <w:vAlign w:val="center"/>
                  <w:hideMark/>
                </w:tcPr>
                <w:p w14:paraId="2690CD4E"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21 - 26</w:t>
                  </w:r>
                </w:p>
              </w:tc>
            </w:tr>
            <w:tr w:rsidR="00282D30" w:rsidRPr="00B250FB" w14:paraId="251A5D9D" w14:textId="77777777" w:rsidTr="00862822">
              <w:trPr>
                <w:trHeight w:val="1031"/>
              </w:trPr>
              <w:tc>
                <w:tcPr>
                  <w:tcW w:w="2842" w:type="dxa"/>
                  <w:tcBorders>
                    <w:top w:val="nil"/>
                    <w:left w:val="single" w:sz="8" w:space="0" w:color="auto"/>
                    <w:bottom w:val="single" w:sz="8" w:space="0" w:color="auto"/>
                    <w:right w:val="single" w:sz="4" w:space="0" w:color="auto"/>
                  </w:tcBorders>
                  <w:shd w:val="clear" w:color="auto" w:fill="auto"/>
                  <w:vAlign w:val="center"/>
                  <w:hideMark/>
                </w:tcPr>
                <w:p w14:paraId="38335627"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Vinyl Ester and Electronic components.</w:t>
                  </w:r>
                </w:p>
              </w:tc>
              <w:tc>
                <w:tcPr>
                  <w:tcW w:w="2259" w:type="dxa"/>
                  <w:tcBorders>
                    <w:top w:val="nil"/>
                    <w:left w:val="nil"/>
                    <w:bottom w:val="single" w:sz="8" w:space="0" w:color="auto"/>
                    <w:right w:val="single" w:sz="4" w:space="0" w:color="auto"/>
                  </w:tcBorders>
                  <w:shd w:val="clear" w:color="000000" w:fill="B4C6E7"/>
                  <w:vAlign w:val="center"/>
                  <w:hideMark/>
                </w:tcPr>
                <w:p w14:paraId="247CDF00"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319 - 410</w:t>
                  </w:r>
                </w:p>
              </w:tc>
              <w:tc>
                <w:tcPr>
                  <w:tcW w:w="2136" w:type="dxa"/>
                  <w:tcBorders>
                    <w:top w:val="nil"/>
                    <w:left w:val="nil"/>
                    <w:bottom w:val="single" w:sz="8" w:space="0" w:color="auto"/>
                    <w:right w:val="single" w:sz="4" w:space="0" w:color="auto"/>
                  </w:tcBorders>
                  <w:shd w:val="clear" w:color="auto" w:fill="auto"/>
                  <w:vAlign w:val="center"/>
                  <w:hideMark/>
                </w:tcPr>
                <w:p w14:paraId="6583CBC1"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w:t>
                  </w:r>
                </w:p>
              </w:tc>
              <w:tc>
                <w:tcPr>
                  <w:tcW w:w="2738" w:type="dxa"/>
                  <w:tcBorders>
                    <w:top w:val="nil"/>
                    <w:left w:val="nil"/>
                    <w:bottom w:val="single" w:sz="8" w:space="0" w:color="auto"/>
                    <w:right w:val="single" w:sz="8" w:space="0" w:color="auto"/>
                  </w:tcBorders>
                  <w:shd w:val="clear" w:color="auto" w:fill="auto"/>
                  <w:vAlign w:val="center"/>
                  <w:hideMark/>
                </w:tcPr>
                <w:p w14:paraId="0C2C9344" w14:textId="77777777" w:rsidR="00282D30" w:rsidRPr="00B250FB" w:rsidRDefault="00282D30" w:rsidP="00A61E95">
                  <w:pPr>
                    <w:spacing w:after="0" w:line="240" w:lineRule="auto"/>
                    <w:jc w:val="center"/>
                    <w:rPr>
                      <w:rFonts w:ascii="Calibri" w:eastAsia="Times New Roman" w:hAnsi="Calibri" w:cs="Calibri"/>
                      <w:color w:val="000000"/>
                      <w:lang w:eastAsia="en-IN"/>
                    </w:rPr>
                  </w:pPr>
                  <w:r w:rsidRPr="00B250FB">
                    <w:rPr>
                      <w:rFonts w:ascii="Calibri" w:eastAsia="Times New Roman" w:hAnsi="Calibri" w:cs="Calibri"/>
                      <w:color w:val="000000"/>
                      <w:lang w:eastAsia="en-IN"/>
                    </w:rPr>
                    <w:t>44 - 48</w:t>
                  </w:r>
                </w:p>
              </w:tc>
            </w:tr>
          </w:tbl>
          <w:p w14:paraId="2A47F407" w14:textId="77777777" w:rsidR="00C254FC" w:rsidRDefault="00C254FC" w:rsidP="00F2074C">
            <w:pPr>
              <w:spacing w:line="240" w:lineRule="auto"/>
              <w:ind w:left="412"/>
              <w:jc w:val="both"/>
              <w:rPr>
                <w:i/>
                <w:iCs/>
                <w:sz w:val="16"/>
                <w:szCs w:val="16"/>
              </w:rPr>
            </w:pPr>
          </w:p>
          <w:tbl>
            <w:tblPr>
              <w:tblW w:w="10009" w:type="dxa"/>
              <w:tblInd w:w="162" w:type="dxa"/>
              <w:tblLayout w:type="fixed"/>
              <w:tblLook w:val="04A0" w:firstRow="1" w:lastRow="0" w:firstColumn="1" w:lastColumn="0" w:noHBand="0" w:noVBand="1"/>
            </w:tblPr>
            <w:tblGrid>
              <w:gridCol w:w="4467"/>
              <w:gridCol w:w="2235"/>
              <w:gridCol w:w="1805"/>
              <w:gridCol w:w="1502"/>
            </w:tblGrid>
            <w:tr w:rsidR="004921FD" w:rsidRPr="004921FD" w14:paraId="70E1D009" w14:textId="77777777" w:rsidTr="00862822">
              <w:trPr>
                <w:trHeight w:val="237"/>
              </w:trPr>
              <w:tc>
                <w:tcPr>
                  <w:tcW w:w="10009" w:type="dxa"/>
                  <w:gridSpan w:val="4"/>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437B6BC2" w14:textId="77777777" w:rsidR="004921FD" w:rsidRPr="004921FD" w:rsidRDefault="004921FD" w:rsidP="004921FD">
                  <w:pPr>
                    <w:spacing w:after="0" w:line="240" w:lineRule="auto"/>
                    <w:jc w:val="center"/>
                    <w:rPr>
                      <w:rFonts w:ascii="Calibri" w:eastAsia="Times New Roman" w:hAnsi="Calibri" w:cs="Times New Roman"/>
                      <w:b/>
                      <w:bCs/>
                      <w:color w:val="000000"/>
                      <w:lang w:val="en-US"/>
                    </w:rPr>
                  </w:pPr>
                  <w:r w:rsidRPr="004921FD">
                    <w:rPr>
                      <w:rFonts w:ascii="Calibri" w:eastAsia="Times New Roman" w:hAnsi="Calibri" w:cs="Times New Roman"/>
                      <w:b/>
                      <w:bCs/>
                      <w:color w:val="000000"/>
                      <w:lang w:val="en-US"/>
                    </w:rPr>
                    <w:t>SOLVENT CUT RESINS</w:t>
                  </w:r>
                </w:p>
              </w:tc>
            </w:tr>
            <w:tr w:rsidR="004921FD" w:rsidRPr="004921FD" w14:paraId="4639724D" w14:textId="77777777" w:rsidTr="00862822">
              <w:trPr>
                <w:trHeight w:val="226"/>
              </w:trPr>
              <w:tc>
                <w:tcPr>
                  <w:tcW w:w="4467" w:type="dxa"/>
                  <w:tcBorders>
                    <w:top w:val="nil"/>
                    <w:left w:val="single" w:sz="4" w:space="0" w:color="auto"/>
                    <w:bottom w:val="single" w:sz="4" w:space="0" w:color="auto"/>
                    <w:right w:val="single" w:sz="4" w:space="0" w:color="auto"/>
                  </w:tcBorders>
                  <w:shd w:val="clear" w:color="000000" w:fill="305496"/>
                  <w:noWrap/>
                  <w:vAlign w:val="center"/>
                  <w:hideMark/>
                </w:tcPr>
                <w:p w14:paraId="21F6CBF4"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Applications</w:t>
                  </w:r>
                </w:p>
              </w:tc>
              <w:tc>
                <w:tcPr>
                  <w:tcW w:w="2235" w:type="dxa"/>
                  <w:tcBorders>
                    <w:top w:val="nil"/>
                    <w:left w:val="nil"/>
                    <w:bottom w:val="single" w:sz="4" w:space="0" w:color="auto"/>
                    <w:right w:val="single" w:sz="4" w:space="0" w:color="auto"/>
                  </w:tcBorders>
                  <w:shd w:val="clear" w:color="000000" w:fill="305496"/>
                  <w:noWrap/>
                  <w:vAlign w:val="center"/>
                  <w:hideMark/>
                </w:tcPr>
                <w:p w14:paraId="13FB0BA9" w14:textId="77777777"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EEW (g/</w:t>
                  </w:r>
                  <w:proofErr w:type="spellStart"/>
                  <w:r w:rsidRPr="004921FD">
                    <w:rPr>
                      <w:rFonts w:ascii="Calibri" w:eastAsia="Times New Roman" w:hAnsi="Calibri" w:cs="Times New Roman"/>
                      <w:b/>
                      <w:bCs/>
                      <w:color w:val="FFFFFF"/>
                      <w:lang w:val="en-US"/>
                    </w:rPr>
                    <w:t>eg</w:t>
                  </w:r>
                  <w:proofErr w:type="spellEnd"/>
                  <w:r w:rsidRPr="004921FD">
                    <w:rPr>
                      <w:rFonts w:ascii="Calibri" w:eastAsia="Times New Roman" w:hAnsi="Calibri" w:cs="Times New Roman"/>
                      <w:b/>
                      <w:bCs/>
                      <w:color w:val="FFFFFF"/>
                      <w:lang w:val="en-US"/>
                    </w:rPr>
                    <w:t>)</w:t>
                  </w:r>
                </w:p>
              </w:tc>
              <w:tc>
                <w:tcPr>
                  <w:tcW w:w="1805" w:type="dxa"/>
                  <w:tcBorders>
                    <w:top w:val="nil"/>
                    <w:left w:val="nil"/>
                    <w:bottom w:val="single" w:sz="4" w:space="0" w:color="auto"/>
                    <w:right w:val="single" w:sz="4" w:space="0" w:color="auto"/>
                  </w:tcBorders>
                  <w:shd w:val="clear" w:color="000000" w:fill="305496"/>
                  <w:noWrap/>
                  <w:vAlign w:val="center"/>
                  <w:hideMark/>
                </w:tcPr>
                <w:p w14:paraId="20FB18D4" w14:textId="5839FC55"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Viscosity 25°C (</w:t>
                  </w:r>
                  <w:proofErr w:type="spellStart"/>
                  <w:r w:rsidRPr="004921FD">
                    <w:rPr>
                      <w:rFonts w:ascii="Calibri" w:eastAsia="Times New Roman" w:hAnsi="Calibri" w:cs="Times New Roman"/>
                      <w:b/>
                      <w:bCs/>
                      <w:color w:val="FFFFFF"/>
                      <w:lang w:val="en-US"/>
                    </w:rPr>
                    <w:t>mPa∙s</w:t>
                  </w:r>
                  <w:proofErr w:type="spellEnd"/>
                  <w:r w:rsidRPr="004921FD">
                    <w:rPr>
                      <w:rFonts w:ascii="Calibri" w:eastAsia="Times New Roman" w:hAnsi="Calibri" w:cs="Times New Roman"/>
                      <w:b/>
                      <w:bCs/>
                      <w:color w:val="FFFFFF"/>
                      <w:lang w:val="en-US"/>
                    </w:rPr>
                    <w:t>)</w:t>
                  </w:r>
                </w:p>
              </w:tc>
              <w:tc>
                <w:tcPr>
                  <w:tcW w:w="1502" w:type="dxa"/>
                  <w:tcBorders>
                    <w:top w:val="nil"/>
                    <w:left w:val="nil"/>
                    <w:bottom w:val="single" w:sz="4" w:space="0" w:color="auto"/>
                    <w:right w:val="single" w:sz="4" w:space="0" w:color="auto"/>
                  </w:tcBorders>
                  <w:shd w:val="clear" w:color="000000" w:fill="305496"/>
                  <w:noWrap/>
                  <w:vAlign w:val="center"/>
                  <w:hideMark/>
                </w:tcPr>
                <w:p w14:paraId="5BF44CF6" w14:textId="5B475C1D" w:rsidR="004921FD" w:rsidRPr="004921FD" w:rsidRDefault="004921FD" w:rsidP="004921FD">
                  <w:pPr>
                    <w:spacing w:after="0" w:line="240" w:lineRule="auto"/>
                    <w:jc w:val="center"/>
                    <w:rPr>
                      <w:rFonts w:ascii="Calibri" w:eastAsia="Times New Roman" w:hAnsi="Calibri" w:cs="Times New Roman"/>
                      <w:b/>
                      <w:bCs/>
                      <w:color w:val="FFFFFF"/>
                      <w:lang w:val="en-US"/>
                    </w:rPr>
                  </w:pPr>
                  <w:r w:rsidRPr="004921FD">
                    <w:rPr>
                      <w:rFonts w:ascii="Calibri" w:eastAsia="Times New Roman" w:hAnsi="Calibri" w:cs="Times New Roman"/>
                      <w:b/>
                      <w:bCs/>
                      <w:color w:val="FFFFFF"/>
                      <w:lang w:val="en-US"/>
                    </w:rPr>
                    <w:t>Non-volatile</w:t>
                  </w:r>
                  <w:r w:rsidRPr="004921FD">
                    <w:rPr>
                      <w:rFonts w:ascii="Calibri" w:eastAsia="Times New Roman" w:hAnsi="Calibri" w:cs="Times New Roman"/>
                      <w:b/>
                      <w:bCs/>
                      <w:color w:val="FFFFFF"/>
                      <w:lang w:val="en-US"/>
                    </w:rPr>
                    <w:br/>
                    <w:t>content %</w:t>
                  </w:r>
                </w:p>
              </w:tc>
            </w:tr>
            <w:tr w:rsidR="004921FD" w:rsidRPr="004921FD" w14:paraId="5A555F3E"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24E2D442" w14:textId="54BA7C48"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Films 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CF5AB1D"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67B247C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3D78B21A"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50 - 55</w:t>
                  </w:r>
                </w:p>
              </w:tc>
            </w:tr>
            <w:tr w:rsidR="004921FD" w:rsidRPr="004921FD" w14:paraId="6AD7041F"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1833B886" w14:textId="5C5DDB54"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 xml:space="preserve">Films Coatings </w:t>
                  </w:r>
                </w:p>
              </w:tc>
              <w:tc>
                <w:tcPr>
                  <w:tcW w:w="2235" w:type="dxa"/>
                  <w:tcBorders>
                    <w:top w:val="nil"/>
                    <w:left w:val="nil"/>
                    <w:bottom w:val="single" w:sz="4" w:space="0" w:color="auto"/>
                    <w:right w:val="single" w:sz="4" w:space="0" w:color="auto"/>
                  </w:tcBorders>
                  <w:shd w:val="clear" w:color="000000" w:fill="B4C6E7"/>
                  <w:noWrap/>
                  <w:vAlign w:val="center"/>
                  <w:hideMark/>
                </w:tcPr>
                <w:p w14:paraId="133AAED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w:t>
                  </w:r>
                </w:p>
              </w:tc>
              <w:tc>
                <w:tcPr>
                  <w:tcW w:w="1805" w:type="dxa"/>
                  <w:tcBorders>
                    <w:top w:val="nil"/>
                    <w:left w:val="nil"/>
                    <w:bottom w:val="single" w:sz="4" w:space="0" w:color="auto"/>
                    <w:right w:val="single" w:sz="4" w:space="0" w:color="auto"/>
                  </w:tcBorders>
                  <w:shd w:val="clear" w:color="auto" w:fill="auto"/>
                  <w:noWrap/>
                  <w:vAlign w:val="center"/>
                  <w:hideMark/>
                </w:tcPr>
                <w:p w14:paraId="4D5256D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50 - 350</w:t>
                  </w:r>
                </w:p>
              </w:tc>
              <w:tc>
                <w:tcPr>
                  <w:tcW w:w="1502" w:type="dxa"/>
                  <w:tcBorders>
                    <w:top w:val="nil"/>
                    <w:left w:val="nil"/>
                    <w:bottom w:val="single" w:sz="4" w:space="0" w:color="auto"/>
                    <w:right w:val="single" w:sz="4" w:space="0" w:color="auto"/>
                  </w:tcBorders>
                  <w:shd w:val="clear" w:color="auto" w:fill="auto"/>
                  <w:noWrap/>
                  <w:vAlign w:val="center"/>
                  <w:hideMark/>
                </w:tcPr>
                <w:p w14:paraId="6ADAE6D9"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50 - 55</w:t>
                  </w:r>
                </w:p>
              </w:tc>
            </w:tr>
            <w:tr w:rsidR="004921FD" w:rsidRPr="004921FD" w14:paraId="2D5F7E3C" w14:textId="77777777" w:rsidTr="00862822">
              <w:trPr>
                <w:trHeight w:val="590"/>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55C60BAD" w14:textId="576C1520" w:rsidR="004921FD" w:rsidRPr="00B935C0" w:rsidRDefault="00513487" w:rsidP="004921FD">
                  <w:pPr>
                    <w:spacing w:after="0" w:line="240" w:lineRule="auto"/>
                    <w:rPr>
                      <w:rFonts w:ascii="Calibri" w:eastAsia="Times New Roman" w:hAnsi="Calibri" w:cs="Times New Roman"/>
                      <w:color w:val="000000"/>
                      <w:lang w:val="en-US"/>
                    </w:rPr>
                  </w:pPr>
                  <w:r w:rsidRPr="00B935C0">
                    <w:rPr>
                      <w:rFonts w:ascii="Calibri" w:eastAsia="Times New Roman" w:hAnsi="Calibri" w:cs="Times New Roman"/>
                      <w:color w:val="000000"/>
                      <w:lang w:val="en-US"/>
                    </w:rPr>
                    <w:lastRenderedPageBreak/>
                    <w:t>Coatings</w:t>
                  </w:r>
                </w:p>
              </w:tc>
              <w:tc>
                <w:tcPr>
                  <w:tcW w:w="2235" w:type="dxa"/>
                  <w:tcBorders>
                    <w:top w:val="nil"/>
                    <w:left w:val="nil"/>
                    <w:bottom w:val="single" w:sz="4" w:space="0" w:color="auto"/>
                    <w:right w:val="single" w:sz="4" w:space="0" w:color="auto"/>
                  </w:tcBorders>
                  <w:shd w:val="clear" w:color="000000" w:fill="B4C6E7"/>
                  <w:noWrap/>
                  <w:vAlign w:val="center"/>
                  <w:hideMark/>
                </w:tcPr>
                <w:p w14:paraId="29BAD3C6"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294 - 323</w:t>
                  </w:r>
                </w:p>
              </w:tc>
              <w:tc>
                <w:tcPr>
                  <w:tcW w:w="1805" w:type="dxa"/>
                  <w:tcBorders>
                    <w:top w:val="nil"/>
                    <w:left w:val="nil"/>
                    <w:bottom w:val="single" w:sz="4" w:space="0" w:color="auto"/>
                    <w:right w:val="single" w:sz="4" w:space="0" w:color="auto"/>
                  </w:tcBorders>
                  <w:shd w:val="clear" w:color="auto" w:fill="auto"/>
                  <w:noWrap/>
                  <w:vAlign w:val="center"/>
                  <w:hideMark/>
                </w:tcPr>
                <w:p w14:paraId="7F5B2A4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600 - 850</w:t>
                  </w:r>
                </w:p>
              </w:tc>
              <w:tc>
                <w:tcPr>
                  <w:tcW w:w="1502" w:type="dxa"/>
                  <w:tcBorders>
                    <w:top w:val="nil"/>
                    <w:left w:val="nil"/>
                    <w:bottom w:val="single" w:sz="4" w:space="0" w:color="auto"/>
                    <w:right w:val="single" w:sz="4" w:space="0" w:color="auto"/>
                  </w:tcBorders>
                  <w:shd w:val="clear" w:color="auto" w:fill="auto"/>
                  <w:noWrap/>
                  <w:vAlign w:val="center"/>
                  <w:hideMark/>
                </w:tcPr>
                <w:p w14:paraId="67727781"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79 - 81 (150°C/1h)</w:t>
                  </w:r>
                </w:p>
              </w:tc>
            </w:tr>
            <w:tr w:rsidR="004921FD" w:rsidRPr="004921FD" w14:paraId="7A1C9D02" w14:textId="77777777" w:rsidTr="00862822">
              <w:trPr>
                <w:trHeight w:val="226"/>
              </w:trPr>
              <w:tc>
                <w:tcPr>
                  <w:tcW w:w="4467" w:type="dxa"/>
                  <w:vMerge w:val="restart"/>
                  <w:tcBorders>
                    <w:top w:val="nil"/>
                    <w:left w:val="single" w:sz="4" w:space="0" w:color="auto"/>
                    <w:bottom w:val="single" w:sz="4" w:space="0" w:color="auto"/>
                    <w:right w:val="single" w:sz="4" w:space="0" w:color="auto"/>
                  </w:tcBorders>
                  <w:shd w:val="clear" w:color="auto" w:fill="auto"/>
                  <w:vAlign w:val="center"/>
                  <w:hideMark/>
                </w:tcPr>
                <w:p w14:paraId="437A8CA1" w14:textId="0875B1E9"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4F71C53E"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606 - 702</w:t>
                  </w:r>
                </w:p>
              </w:tc>
              <w:tc>
                <w:tcPr>
                  <w:tcW w:w="1805" w:type="dxa"/>
                  <w:tcBorders>
                    <w:top w:val="nil"/>
                    <w:left w:val="nil"/>
                    <w:bottom w:val="single" w:sz="4" w:space="0" w:color="auto"/>
                    <w:right w:val="single" w:sz="4" w:space="0" w:color="auto"/>
                  </w:tcBorders>
                  <w:shd w:val="clear" w:color="auto" w:fill="auto"/>
                  <w:noWrap/>
                  <w:vAlign w:val="center"/>
                  <w:hideMark/>
                </w:tcPr>
                <w:p w14:paraId="5AA8C3AC"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9,000 - 13,000</w:t>
                  </w:r>
                </w:p>
              </w:tc>
              <w:tc>
                <w:tcPr>
                  <w:tcW w:w="1502" w:type="dxa"/>
                  <w:tcBorders>
                    <w:top w:val="nil"/>
                    <w:left w:val="nil"/>
                    <w:bottom w:val="single" w:sz="4" w:space="0" w:color="auto"/>
                    <w:right w:val="single" w:sz="4" w:space="0" w:color="auto"/>
                  </w:tcBorders>
                  <w:shd w:val="clear" w:color="auto" w:fill="auto"/>
                  <w:noWrap/>
                  <w:vAlign w:val="center"/>
                  <w:hideMark/>
                </w:tcPr>
                <w:p w14:paraId="176789C2"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74 - 76 (105°C/2h)</w:t>
                  </w:r>
                </w:p>
              </w:tc>
            </w:tr>
            <w:tr w:rsidR="004921FD" w:rsidRPr="004921FD" w14:paraId="713D158C" w14:textId="77777777" w:rsidTr="00862822">
              <w:trPr>
                <w:trHeight w:val="226"/>
              </w:trPr>
              <w:tc>
                <w:tcPr>
                  <w:tcW w:w="4467" w:type="dxa"/>
                  <w:vMerge/>
                  <w:tcBorders>
                    <w:top w:val="nil"/>
                    <w:left w:val="single" w:sz="4" w:space="0" w:color="auto"/>
                    <w:bottom w:val="single" w:sz="4" w:space="0" w:color="auto"/>
                    <w:right w:val="single" w:sz="4" w:space="0" w:color="auto"/>
                  </w:tcBorders>
                  <w:vAlign w:val="center"/>
                  <w:hideMark/>
                </w:tcPr>
                <w:p w14:paraId="36C04525" w14:textId="77777777" w:rsidR="004921FD" w:rsidRPr="004921FD" w:rsidRDefault="004921FD" w:rsidP="004921FD">
                  <w:pPr>
                    <w:spacing w:after="0" w:line="240" w:lineRule="auto"/>
                    <w:rPr>
                      <w:rFonts w:ascii="Calibri" w:eastAsia="Times New Roman" w:hAnsi="Calibri" w:cs="Times New Roman"/>
                      <w:color w:val="000000"/>
                      <w:lang w:val="en-US"/>
                    </w:rPr>
                  </w:pPr>
                </w:p>
              </w:tc>
              <w:tc>
                <w:tcPr>
                  <w:tcW w:w="2235" w:type="dxa"/>
                  <w:tcBorders>
                    <w:top w:val="nil"/>
                    <w:left w:val="nil"/>
                    <w:bottom w:val="single" w:sz="4" w:space="0" w:color="auto"/>
                    <w:right w:val="single" w:sz="4" w:space="0" w:color="auto"/>
                  </w:tcBorders>
                  <w:shd w:val="clear" w:color="000000" w:fill="B4C6E7"/>
                  <w:noWrap/>
                  <w:vAlign w:val="center"/>
                  <w:hideMark/>
                </w:tcPr>
                <w:p w14:paraId="09297A2E"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606 - 741</w:t>
                  </w:r>
                </w:p>
              </w:tc>
              <w:tc>
                <w:tcPr>
                  <w:tcW w:w="1805" w:type="dxa"/>
                  <w:tcBorders>
                    <w:top w:val="nil"/>
                    <w:left w:val="nil"/>
                    <w:bottom w:val="single" w:sz="4" w:space="0" w:color="auto"/>
                    <w:right w:val="single" w:sz="4" w:space="0" w:color="auto"/>
                  </w:tcBorders>
                  <w:shd w:val="clear" w:color="auto" w:fill="auto"/>
                  <w:noWrap/>
                  <w:vAlign w:val="center"/>
                  <w:hideMark/>
                </w:tcPr>
                <w:p w14:paraId="1740F31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14,000 - 20,000</w:t>
                  </w:r>
                </w:p>
              </w:tc>
              <w:tc>
                <w:tcPr>
                  <w:tcW w:w="1502" w:type="dxa"/>
                  <w:tcBorders>
                    <w:top w:val="nil"/>
                    <w:left w:val="nil"/>
                    <w:bottom w:val="single" w:sz="4" w:space="0" w:color="auto"/>
                    <w:right w:val="single" w:sz="4" w:space="0" w:color="auto"/>
                  </w:tcBorders>
                  <w:shd w:val="clear" w:color="auto" w:fill="auto"/>
                  <w:noWrap/>
                  <w:vAlign w:val="center"/>
                  <w:hideMark/>
                </w:tcPr>
                <w:p w14:paraId="31BB15B9"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74 - 76 (105°C/2h)</w:t>
                  </w:r>
                </w:p>
              </w:tc>
            </w:tr>
            <w:tr w:rsidR="004921FD" w:rsidRPr="004921FD" w14:paraId="7A1DE564" w14:textId="77777777" w:rsidTr="00862822">
              <w:trPr>
                <w:trHeight w:val="226"/>
              </w:trPr>
              <w:tc>
                <w:tcPr>
                  <w:tcW w:w="4467" w:type="dxa"/>
                  <w:tcBorders>
                    <w:top w:val="nil"/>
                    <w:left w:val="single" w:sz="4" w:space="0" w:color="auto"/>
                    <w:bottom w:val="single" w:sz="4" w:space="0" w:color="auto"/>
                    <w:right w:val="single" w:sz="4" w:space="0" w:color="auto"/>
                  </w:tcBorders>
                  <w:shd w:val="clear" w:color="auto" w:fill="auto"/>
                  <w:noWrap/>
                  <w:vAlign w:val="bottom"/>
                  <w:hideMark/>
                </w:tcPr>
                <w:p w14:paraId="4F7096AB" w14:textId="1CCB2525"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Primers and Enamels</w:t>
                  </w:r>
                </w:p>
              </w:tc>
              <w:tc>
                <w:tcPr>
                  <w:tcW w:w="2235" w:type="dxa"/>
                  <w:tcBorders>
                    <w:top w:val="nil"/>
                    <w:left w:val="nil"/>
                    <w:bottom w:val="single" w:sz="4" w:space="0" w:color="auto"/>
                    <w:right w:val="single" w:sz="4" w:space="0" w:color="auto"/>
                  </w:tcBorders>
                  <w:shd w:val="clear" w:color="000000" w:fill="B4C6E7"/>
                  <w:noWrap/>
                  <w:vAlign w:val="center"/>
                  <w:hideMark/>
                </w:tcPr>
                <w:p w14:paraId="2D50ECDF"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12500</w:t>
                  </w:r>
                </w:p>
              </w:tc>
              <w:tc>
                <w:tcPr>
                  <w:tcW w:w="1805" w:type="dxa"/>
                  <w:tcBorders>
                    <w:top w:val="nil"/>
                    <w:left w:val="nil"/>
                    <w:bottom w:val="single" w:sz="4" w:space="0" w:color="auto"/>
                    <w:right w:val="single" w:sz="4" w:space="0" w:color="auto"/>
                  </w:tcBorders>
                  <w:shd w:val="clear" w:color="auto" w:fill="auto"/>
                  <w:noWrap/>
                  <w:vAlign w:val="center"/>
                  <w:hideMark/>
                </w:tcPr>
                <w:p w14:paraId="149BFD2F"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2,000 - 5,000</w:t>
                  </w:r>
                </w:p>
              </w:tc>
              <w:tc>
                <w:tcPr>
                  <w:tcW w:w="1502" w:type="dxa"/>
                  <w:tcBorders>
                    <w:top w:val="nil"/>
                    <w:left w:val="nil"/>
                    <w:bottom w:val="single" w:sz="4" w:space="0" w:color="auto"/>
                    <w:right w:val="single" w:sz="4" w:space="0" w:color="auto"/>
                  </w:tcBorders>
                  <w:shd w:val="clear" w:color="auto" w:fill="auto"/>
                  <w:noWrap/>
                  <w:vAlign w:val="center"/>
                  <w:hideMark/>
                </w:tcPr>
                <w:p w14:paraId="3F4CA334"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49 - 51 (160°C/2h)</w:t>
                  </w:r>
                </w:p>
              </w:tc>
            </w:tr>
            <w:tr w:rsidR="004921FD" w:rsidRPr="004921FD" w14:paraId="2B517C01" w14:textId="77777777" w:rsidTr="00862822">
              <w:trPr>
                <w:trHeight w:val="237"/>
              </w:trPr>
              <w:tc>
                <w:tcPr>
                  <w:tcW w:w="4467" w:type="dxa"/>
                  <w:tcBorders>
                    <w:top w:val="nil"/>
                    <w:left w:val="single" w:sz="4" w:space="0" w:color="auto"/>
                    <w:bottom w:val="single" w:sz="4" w:space="0" w:color="auto"/>
                    <w:right w:val="single" w:sz="4" w:space="0" w:color="auto"/>
                  </w:tcBorders>
                  <w:shd w:val="clear" w:color="auto" w:fill="auto"/>
                  <w:noWrap/>
                  <w:vAlign w:val="bottom"/>
                </w:tcPr>
                <w:p w14:paraId="67F635EC" w14:textId="5BC94302" w:rsidR="004921FD" w:rsidRPr="004921FD" w:rsidRDefault="00513487" w:rsidP="004921FD">
                  <w:pPr>
                    <w:spacing w:after="0" w:line="240" w:lineRule="auto"/>
                    <w:rPr>
                      <w:rFonts w:ascii="Calibri" w:eastAsia="Times New Roman" w:hAnsi="Calibri" w:cs="Times New Roman"/>
                      <w:color w:val="000000"/>
                      <w:lang w:val="en-US"/>
                    </w:rPr>
                  </w:pPr>
                  <w:r>
                    <w:rPr>
                      <w:rFonts w:ascii="Calibri" w:eastAsia="Times New Roman" w:hAnsi="Calibri" w:cs="Times New Roman"/>
                      <w:color w:val="000000"/>
                      <w:lang w:val="en-US"/>
                    </w:rPr>
                    <w:t>Paints and Coatings (Xylene is used as a solvent)</w:t>
                  </w:r>
                </w:p>
              </w:tc>
              <w:tc>
                <w:tcPr>
                  <w:tcW w:w="2235" w:type="dxa"/>
                  <w:tcBorders>
                    <w:top w:val="nil"/>
                    <w:left w:val="nil"/>
                    <w:bottom w:val="single" w:sz="4" w:space="0" w:color="auto"/>
                    <w:right w:val="single" w:sz="4" w:space="0" w:color="auto"/>
                  </w:tcBorders>
                  <w:shd w:val="clear" w:color="000000" w:fill="B4C6E7"/>
                  <w:noWrap/>
                  <w:vAlign w:val="center"/>
                  <w:hideMark/>
                </w:tcPr>
                <w:p w14:paraId="6B7F7DAB"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300 - 336</w:t>
                  </w:r>
                </w:p>
              </w:tc>
              <w:tc>
                <w:tcPr>
                  <w:tcW w:w="1805" w:type="dxa"/>
                  <w:tcBorders>
                    <w:top w:val="nil"/>
                    <w:left w:val="nil"/>
                    <w:bottom w:val="single" w:sz="4" w:space="0" w:color="auto"/>
                    <w:right w:val="single" w:sz="4" w:space="0" w:color="auto"/>
                  </w:tcBorders>
                  <w:shd w:val="clear" w:color="auto" w:fill="auto"/>
                  <w:noWrap/>
                  <w:vAlign w:val="center"/>
                  <w:hideMark/>
                </w:tcPr>
                <w:p w14:paraId="1504E848"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3,500 - 7,000</w:t>
                  </w:r>
                </w:p>
              </w:tc>
              <w:tc>
                <w:tcPr>
                  <w:tcW w:w="1502" w:type="dxa"/>
                  <w:tcBorders>
                    <w:top w:val="nil"/>
                    <w:left w:val="nil"/>
                    <w:bottom w:val="single" w:sz="4" w:space="0" w:color="auto"/>
                    <w:right w:val="single" w:sz="4" w:space="0" w:color="auto"/>
                  </w:tcBorders>
                  <w:shd w:val="clear" w:color="auto" w:fill="auto"/>
                  <w:noWrap/>
                  <w:vAlign w:val="center"/>
                  <w:hideMark/>
                </w:tcPr>
                <w:p w14:paraId="784FE001" w14:textId="77777777" w:rsidR="004921FD" w:rsidRPr="004921FD" w:rsidRDefault="004921FD" w:rsidP="004921FD">
                  <w:pPr>
                    <w:spacing w:after="0" w:line="240" w:lineRule="auto"/>
                    <w:jc w:val="center"/>
                    <w:rPr>
                      <w:rFonts w:ascii="Calibri" w:eastAsia="Times New Roman" w:hAnsi="Calibri" w:cs="Times New Roman"/>
                      <w:color w:val="000000"/>
                      <w:lang w:val="en-US"/>
                    </w:rPr>
                  </w:pPr>
                  <w:r w:rsidRPr="004921FD">
                    <w:rPr>
                      <w:rFonts w:ascii="Calibri" w:eastAsia="Times New Roman" w:hAnsi="Calibri" w:cs="Times New Roman"/>
                      <w:color w:val="000000"/>
                      <w:lang w:val="en-US"/>
                    </w:rPr>
                    <w:t>79 - 81</w:t>
                  </w:r>
                </w:p>
              </w:tc>
            </w:tr>
          </w:tbl>
          <w:p w14:paraId="24A7FF9F" w14:textId="77777777" w:rsidR="00C254FC" w:rsidRDefault="00C254FC" w:rsidP="00F2074C">
            <w:pPr>
              <w:spacing w:line="240" w:lineRule="auto"/>
              <w:ind w:left="412"/>
              <w:jc w:val="both"/>
              <w:rPr>
                <w:i/>
                <w:iCs/>
                <w:sz w:val="16"/>
                <w:szCs w:val="16"/>
              </w:rPr>
            </w:pPr>
          </w:p>
          <w:p w14:paraId="6D062513" w14:textId="32092A49" w:rsidR="00D16319" w:rsidRPr="00390F48" w:rsidRDefault="00C254FC"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 </w:t>
            </w:r>
            <w:r w:rsidR="00D16319" w:rsidRPr="00390F48">
              <w:rPr>
                <w:rFonts w:ascii="Arial" w:hAnsi="Arial" w:cs="Arial"/>
                <w:i/>
                <w:iCs/>
                <w:sz w:val="16"/>
                <w:szCs w:val="16"/>
              </w:rPr>
              <w:t>* Epoxide Equivalent Weight (EEW)</w:t>
            </w:r>
          </w:p>
          <w:p w14:paraId="7F861591" w14:textId="2D3722D5" w:rsidR="00282D30" w:rsidRPr="00390F48" w:rsidRDefault="00D16319" w:rsidP="00F2074C">
            <w:pPr>
              <w:spacing w:line="240" w:lineRule="auto"/>
              <w:ind w:left="412"/>
              <w:jc w:val="both"/>
              <w:rPr>
                <w:rFonts w:ascii="Arial" w:hAnsi="Arial" w:cs="Arial"/>
                <w:i/>
                <w:iCs/>
                <w:sz w:val="16"/>
                <w:szCs w:val="16"/>
              </w:rPr>
            </w:pPr>
            <w:r w:rsidRPr="00390F48">
              <w:rPr>
                <w:rFonts w:ascii="Arial" w:hAnsi="Arial" w:cs="Arial"/>
                <w:i/>
                <w:iCs/>
                <w:sz w:val="16"/>
                <w:szCs w:val="16"/>
              </w:rPr>
              <w:t>EEW is the weight of the resin in grams that contains one gram equivalent of epoxy. An interchangeable term, Epoxy Value (EV) may also be used. EV represents the fractional number of epoxy groups contained by 1,000 grams of resin. EEW can be obtained if 1,000 is divided by EV.</w:t>
            </w:r>
          </w:p>
          <w:p w14:paraId="37401421" w14:textId="7E417DB6" w:rsidR="009977BF" w:rsidRPr="00390F48" w:rsidRDefault="009977BF" w:rsidP="00F2074C">
            <w:pPr>
              <w:spacing w:line="240" w:lineRule="auto"/>
              <w:ind w:left="412"/>
              <w:jc w:val="both"/>
              <w:rPr>
                <w:rFonts w:ascii="Arial" w:hAnsi="Arial" w:cs="Arial"/>
                <w:i/>
                <w:iCs/>
                <w:sz w:val="16"/>
                <w:szCs w:val="16"/>
              </w:rPr>
            </w:pPr>
            <w:r w:rsidRPr="00390F48">
              <w:rPr>
                <w:rFonts w:ascii="Arial" w:hAnsi="Arial" w:cs="Arial"/>
                <w:i/>
                <w:iCs/>
                <w:sz w:val="16"/>
                <w:szCs w:val="16"/>
              </w:rPr>
              <w:t>*</w:t>
            </w:r>
            <w:r w:rsidR="00F2074C" w:rsidRPr="00390F48">
              <w:rPr>
                <w:rFonts w:ascii="Arial" w:hAnsi="Arial" w:cs="Arial"/>
                <w:i/>
                <w:iCs/>
                <w:sz w:val="16"/>
                <w:szCs w:val="16"/>
              </w:rPr>
              <w:t>Softening point</w:t>
            </w:r>
          </w:p>
          <w:p w14:paraId="3180AEF2" w14:textId="28BF95B0" w:rsidR="00F2074C" w:rsidRPr="00390F48" w:rsidRDefault="00F2074C" w:rsidP="00F2074C">
            <w:pPr>
              <w:spacing w:line="240" w:lineRule="auto"/>
              <w:ind w:left="412"/>
              <w:jc w:val="both"/>
              <w:rPr>
                <w:rFonts w:ascii="Arial" w:hAnsi="Arial" w:cs="Arial"/>
                <w:i/>
                <w:iCs/>
                <w:sz w:val="16"/>
                <w:szCs w:val="16"/>
              </w:rPr>
            </w:pPr>
            <w:r w:rsidRPr="00390F48">
              <w:rPr>
                <w:rFonts w:ascii="Arial" w:hAnsi="Arial" w:cs="Arial"/>
                <w:i/>
                <w:iCs/>
                <w:sz w:val="16"/>
                <w:szCs w:val="16"/>
              </w:rPr>
              <w:t>The softening point is the temperature at which a material softens beyond some arbitrary softness.</w:t>
            </w:r>
          </w:p>
          <w:p w14:paraId="58DE3815" w14:textId="5A6C69EB" w:rsidR="00F2074C" w:rsidRPr="00390F48" w:rsidRDefault="00F2074C"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*Viscosity (Brookfield) </w:t>
            </w:r>
          </w:p>
          <w:p w14:paraId="0C284619" w14:textId="4E3043A5" w:rsidR="00F2074C" w:rsidRPr="00390F48" w:rsidRDefault="00F2074C" w:rsidP="00F2074C">
            <w:pPr>
              <w:spacing w:line="240" w:lineRule="auto"/>
              <w:ind w:left="412"/>
              <w:jc w:val="both"/>
              <w:rPr>
                <w:rFonts w:ascii="Arial" w:hAnsi="Arial" w:cs="Arial"/>
                <w:i/>
                <w:iCs/>
                <w:sz w:val="16"/>
                <w:szCs w:val="16"/>
              </w:rPr>
            </w:pPr>
            <w:r w:rsidRPr="00390F48">
              <w:rPr>
                <w:rFonts w:ascii="Arial" w:hAnsi="Arial" w:cs="Arial"/>
                <w:i/>
                <w:iCs/>
                <w:sz w:val="16"/>
                <w:szCs w:val="16"/>
              </w:rPr>
              <w:t>Brookfield viscosity usually refers to a viscosity measurement performed with a Brookfield Viscometer, sometimes referred to as a Brookfield viscosimeter</w:t>
            </w:r>
            <w:proofErr w:type="gramStart"/>
            <w:r w:rsidRPr="00390F48">
              <w:rPr>
                <w:rFonts w:ascii="Arial" w:hAnsi="Arial" w:cs="Arial"/>
                <w:i/>
                <w:iCs/>
                <w:sz w:val="16"/>
                <w:szCs w:val="16"/>
              </w:rPr>
              <w:t xml:space="preserve">.  </w:t>
            </w:r>
            <w:proofErr w:type="gramEnd"/>
            <w:r w:rsidRPr="00390F48">
              <w:rPr>
                <w:rFonts w:ascii="Arial" w:hAnsi="Arial" w:cs="Arial"/>
                <w:i/>
                <w:iCs/>
                <w:sz w:val="16"/>
                <w:szCs w:val="16"/>
              </w:rPr>
              <w:t>There are several models of viscometer available from Brookfield, but the majority operate in the same manner: the viscometer motor rotates the spindle at a defined speed (measured in rpm</w:t>
            </w:r>
            <w:proofErr w:type="gramStart"/>
            <w:r w:rsidRPr="00390F48">
              <w:rPr>
                <w:rFonts w:ascii="Arial" w:hAnsi="Arial" w:cs="Arial"/>
                <w:i/>
                <w:iCs/>
                <w:sz w:val="16"/>
                <w:szCs w:val="16"/>
              </w:rPr>
              <w:t>)</w:t>
            </w:r>
            <w:proofErr w:type="gramEnd"/>
            <w:r w:rsidRPr="00390F48">
              <w:rPr>
                <w:rFonts w:ascii="Arial" w:hAnsi="Arial" w:cs="Arial"/>
                <w:i/>
                <w:iCs/>
                <w:sz w:val="16"/>
                <w:szCs w:val="16"/>
              </w:rPr>
              <w:t xml:space="preserve"> or shear rate and the viscometer </w:t>
            </w:r>
            <w:r w:rsidR="00FA18F6" w:rsidRPr="00390F48">
              <w:rPr>
                <w:rFonts w:ascii="Arial" w:hAnsi="Arial" w:cs="Arial"/>
                <w:i/>
                <w:iCs/>
                <w:sz w:val="16"/>
                <w:szCs w:val="16"/>
              </w:rPr>
              <w:t>measure</w:t>
            </w:r>
            <w:r w:rsidRPr="00390F48">
              <w:rPr>
                <w:rFonts w:ascii="Arial" w:hAnsi="Arial" w:cs="Arial"/>
                <w:i/>
                <w:iCs/>
                <w:sz w:val="16"/>
                <w:szCs w:val="16"/>
              </w:rPr>
              <w:t xml:space="preserve"> the resistance to rotation and reports a viscosity value.</w:t>
            </w:r>
          </w:p>
          <w:p w14:paraId="53D3D922" w14:textId="4738C6A7" w:rsidR="008E4249" w:rsidRPr="00390F48" w:rsidRDefault="008E4249" w:rsidP="00F2074C">
            <w:pPr>
              <w:spacing w:line="240" w:lineRule="auto"/>
              <w:ind w:left="412"/>
              <w:jc w:val="both"/>
              <w:rPr>
                <w:rFonts w:ascii="Arial" w:hAnsi="Arial" w:cs="Arial"/>
                <w:i/>
                <w:iCs/>
                <w:sz w:val="16"/>
                <w:szCs w:val="16"/>
              </w:rPr>
            </w:pPr>
            <w:r w:rsidRPr="00390F48">
              <w:rPr>
                <w:rFonts w:ascii="Arial" w:hAnsi="Arial" w:cs="Arial"/>
                <w:i/>
                <w:iCs/>
                <w:sz w:val="16"/>
                <w:szCs w:val="16"/>
              </w:rPr>
              <w:t>*</w:t>
            </w:r>
            <w:r w:rsidRPr="00390F48">
              <w:rPr>
                <w:rFonts w:ascii="Arial" w:hAnsi="Arial" w:cs="Arial"/>
              </w:rPr>
              <w:t xml:space="preserve"> </w:t>
            </w:r>
            <w:proofErr w:type="spellStart"/>
            <w:r w:rsidRPr="00390F48">
              <w:rPr>
                <w:rFonts w:ascii="Arial" w:hAnsi="Arial" w:cs="Arial"/>
                <w:i/>
                <w:iCs/>
                <w:sz w:val="16"/>
                <w:szCs w:val="16"/>
              </w:rPr>
              <w:t>HyCl</w:t>
            </w:r>
            <w:proofErr w:type="spellEnd"/>
          </w:p>
          <w:p w14:paraId="4BDDE583" w14:textId="098A5A90" w:rsidR="008E4249" w:rsidRPr="00390F48" w:rsidRDefault="008E4249" w:rsidP="00F2074C">
            <w:pPr>
              <w:spacing w:line="240" w:lineRule="auto"/>
              <w:ind w:left="412"/>
              <w:jc w:val="both"/>
              <w:rPr>
                <w:rFonts w:ascii="Arial" w:hAnsi="Arial" w:cs="Arial"/>
                <w:i/>
                <w:iCs/>
                <w:sz w:val="16"/>
                <w:szCs w:val="16"/>
              </w:rPr>
            </w:pPr>
            <w:r w:rsidRPr="00390F48">
              <w:rPr>
                <w:rFonts w:ascii="Arial" w:hAnsi="Arial" w:cs="Arial"/>
                <w:i/>
                <w:iCs/>
                <w:sz w:val="16"/>
                <w:szCs w:val="16"/>
              </w:rPr>
              <w:t xml:space="preserve">The </w:t>
            </w:r>
            <w:proofErr w:type="spellStart"/>
            <w:r w:rsidRPr="00390F48">
              <w:rPr>
                <w:rFonts w:ascii="Arial" w:hAnsi="Arial" w:cs="Arial"/>
                <w:i/>
                <w:iCs/>
                <w:sz w:val="16"/>
                <w:szCs w:val="16"/>
              </w:rPr>
              <w:t>hydrolyzable</w:t>
            </w:r>
            <w:proofErr w:type="spellEnd"/>
            <w:r w:rsidRPr="00390F48">
              <w:rPr>
                <w:rFonts w:ascii="Arial" w:hAnsi="Arial" w:cs="Arial"/>
                <w:i/>
                <w:iCs/>
                <w:sz w:val="16"/>
                <w:szCs w:val="16"/>
              </w:rPr>
              <w:t xml:space="preserve"> chloride content of epoxy resins </w:t>
            </w:r>
            <w:proofErr w:type="gramStart"/>
            <w:r w:rsidRPr="00390F48">
              <w:rPr>
                <w:rFonts w:ascii="Arial" w:hAnsi="Arial" w:cs="Arial"/>
                <w:i/>
                <w:iCs/>
                <w:sz w:val="16"/>
                <w:szCs w:val="16"/>
              </w:rPr>
              <w:t>is</w:t>
            </w:r>
            <w:proofErr w:type="gramEnd"/>
            <w:r w:rsidRPr="00390F48">
              <w:rPr>
                <w:rFonts w:ascii="Arial" w:hAnsi="Arial" w:cs="Arial"/>
                <w:i/>
                <w:iCs/>
                <w:sz w:val="16"/>
                <w:szCs w:val="16"/>
              </w:rPr>
              <w:t xml:space="preserve"> a vital characteristic in deciding their reactivity and the expected properties of coatings made using such resins. </w:t>
            </w:r>
            <w:proofErr w:type="spellStart"/>
            <w:r w:rsidRPr="00390F48">
              <w:rPr>
                <w:rFonts w:ascii="Arial" w:hAnsi="Arial" w:cs="Arial"/>
                <w:i/>
                <w:iCs/>
                <w:sz w:val="16"/>
                <w:szCs w:val="16"/>
              </w:rPr>
              <w:t>HyCl</w:t>
            </w:r>
            <w:proofErr w:type="spellEnd"/>
            <w:r w:rsidRPr="00390F48">
              <w:rPr>
                <w:rFonts w:ascii="Arial" w:hAnsi="Arial" w:cs="Arial"/>
                <w:i/>
                <w:iCs/>
                <w:sz w:val="16"/>
                <w:szCs w:val="16"/>
              </w:rPr>
              <w:t xml:space="preserve"> is </w:t>
            </w:r>
            <w:proofErr w:type="spellStart"/>
            <w:r w:rsidRPr="00390F48">
              <w:rPr>
                <w:rFonts w:ascii="Arial" w:hAnsi="Arial" w:cs="Arial"/>
                <w:i/>
                <w:iCs/>
                <w:sz w:val="16"/>
                <w:szCs w:val="16"/>
              </w:rPr>
              <w:t>hydrolyze</w:t>
            </w:r>
            <w:proofErr w:type="spellEnd"/>
            <w:r w:rsidRPr="00390F48">
              <w:rPr>
                <w:rFonts w:ascii="Arial" w:hAnsi="Arial" w:cs="Arial"/>
                <w:i/>
                <w:iCs/>
                <w:sz w:val="16"/>
                <w:szCs w:val="16"/>
              </w:rPr>
              <w:t xml:space="preserve"> chloride content</w:t>
            </w:r>
          </w:p>
          <w:p w14:paraId="17E0B0C8" w14:textId="2AD3608A" w:rsidR="00390F48" w:rsidRPr="00DF4DD3" w:rsidRDefault="00390F48" w:rsidP="00390F48">
            <w:pPr>
              <w:autoSpaceDE w:val="0"/>
              <w:autoSpaceDN w:val="0"/>
              <w:adjustRightInd w:val="0"/>
              <w:spacing w:after="0" w:line="360" w:lineRule="auto"/>
              <w:jc w:val="both"/>
              <w:rPr>
                <w:rFonts w:ascii="Arial" w:eastAsia="NewCenturySchlbk-Roman" w:hAnsi="Arial" w:cs="Arial"/>
                <w:sz w:val="24"/>
                <w:szCs w:val="24"/>
              </w:rPr>
            </w:pPr>
            <w:r w:rsidRPr="00390F48">
              <w:rPr>
                <w:rFonts w:ascii="Arial" w:hAnsi="Arial" w:cs="Arial"/>
                <w:b/>
                <w:bCs/>
                <w:noProof/>
                <w:sz w:val="24"/>
                <w:szCs w:val="24"/>
              </w:rPr>
              <w:t>EEW Epoxy Equivalent Weight:</w:t>
            </w:r>
            <w:r w:rsidRPr="00DF4DD3">
              <w:rPr>
                <w:rFonts w:ascii="Arial" w:eastAsia="NewCenturySchlbk-Roman" w:hAnsi="Arial" w:cs="Arial"/>
                <w:sz w:val="24"/>
                <w:szCs w:val="24"/>
              </w:rPr>
              <w:t xml:space="preserve"> The epoxy content of liquid resins is frequently</w:t>
            </w:r>
            <w:r>
              <w:rPr>
                <w:rFonts w:ascii="Arial" w:eastAsia="NewCenturySchlbk-Roman" w:hAnsi="Arial" w:cs="Arial"/>
                <w:sz w:val="24"/>
                <w:szCs w:val="24"/>
              </w:rPr>
              <w:t xml:space="preserve"> </w:t>
            </w:r>
            <w:r w:rsidRPr="00DF4DD3">
              <w:rPr>
                <w:rFonts w:ascii="Arial" w:eastAsia="NewCenturySchlbk-Roman" w:hAnsi="Arial" w:cs="Arial"/>
                <w:sz w:val="24"/>
                <w:szCs w:val="24"/>
              </w:rPr>
              <w:t xml:space="preserve">expressed as </w:t>
            </w:r>
            <w:r w:rsidRPr="00DF4DD3">
              <w:rPr>
                <w:rFonts w:ascii="Arial" w:eastAsia="NewCenturySchlbk-Roman" w:hAnsi="Arial" w:cs="Arial"/>
                <w:i/>
                <w:iCs/>
                <w:sz w:val="24"/>
                <w:szCs w:val="24"/>
              </w:rPr>
              <w:t xml:space="preserve">epoxide equivalent weight (EEW) </w:t>
            </w:r>
            <w:r w:rsidRPr="00DF4DD3">
              <w:rPr>
                <w:rFonts w:ascii="Arial" w:eastAsia="NewCenturySchlbk-Roman" w:hAnsi="Arial" w:cs="Arial"/>
                <w:sz w:val="24"/>
                <w:szCs w:val="24"/>
              </w:rPr>
              <w:t xml:space="preserve">or </w:t>
            </w:r>
            <w:r w:rsidRPr="00DF4DD3">
              <w:rPr>
                <w:rFonts w:ascii="Arial" w:eastAsia="NewCenturySchlbk-Roman" w:hAnsi="Arial" w:cs="Arial"/>
                <w:i/>
                <w:iCs/>
                <w:sz w:val="24"/>
                <w:szCs w:val="24"/>
              </w:rPr>
              <w:t>weight per epoxide (WPE)</w:t>
            </w:r>
            <w:r w:rsidRPr="00DF4DD3">
              <w:rPr>
                <w:rFonts w:ascii="Arial" w:eastAsia="NewCenturySchlbk-Roman" w:hAnsi="Arial" w:cs="Arial"/>
                <w:sz w:val="24"/>
                <w:szCs w:val="24"/>
              </w:rPr>
              <w:t>, which</w:t>
            </w:r>
            <w:r>
              <w:rPr>
                <w:rFonts w:ascii="Arial" w:eastAsia="NewCenturySchlbk-Roman" w:hAnsi="Arial" w:cs="Arial"/>
                <w:sz w:val="24"/>
                <w:szCs w:val="24"/>
              </w:rPr>
              <w:t xml:space="preserve"> </w:t>
            </w:r>
            <w:r w:rsidRPr="00DF4DD3">
              <w:rPr>
                <w:rFonts w:ascii="Arial" w:eastAsia="NewCenturySchlbk-Roman" w:hAnsi="Arial" w:cs="Arial"/>
                <w:sz w:val="24"/>
                <w:szCs w:val="24"/>
              </w:rPr>
              <w:t>is defined as the weight in grams that contains 1 g equivalent of epoxide</w:t>
            </w:r>
            <w:r>
              <w:rPr>
                <w:rFonts w:ascii="Arial" w:eastAsia="NewCenturySchlbk-Roman" w:hAnsi="Arial" w:cs="Arial"/>
                <w:sz w:val="24"/>
                <w:szCs w:val="24"/>
              </w:rPr>
              <w:t xml:space="preserve">. </w:t>
            </w:r>
            <w:r w:rsidRPr="00DF4DD3">
              <w:rPr>
                <w:rFonts w:ascii="Arial" w:eastAsia="NewCenturySchlbk-Roman" w:hAnsi="Arial" w:cs="Arial"/>
                <w:sz w:val="24"/>
                <w:szCs w:val="24"/>
              </w:rPr>
              <w:t>A common chemical method of analysis for epoxy content of liquid resins and solid resins</w:t>
            </w:r>
            <w:r>
              <w:rPr>
                <w:rFonts w:ascii="Arial" w:eastAsia="NewCenturySchlbk-Roman" w:hAnsi="Arial" w:cs="Arial"/>
                <w:sz w:val="24"/>
                <w:szCs w:val="24"/>
              </w:rPr>
              <w:t xml:space="preserve"> </w:t>
            </w:r>
            <w:r w:rsidRPr="00DF4DD3">
              <w:rPr>
                <w:rFonts w:ascii="Arial" w:eastAsia="NewCenturySchlbk-Roman" w:hAnsi="Arial" w:cs="Arial"/>
                <w:sz w:val="24"/>
                <w:szCs w:val="24"/>
              </w:rPr>
              <w:t>is titration of the epoxide ring by hydrogen bromide in acetic acid</w:t>
            </w:r>
          </w:p>
          <w:p w14:paraId="21EAAABF" w14:textId="77777777" w:rsidR="00390F48" w:rsidRDefault="00390F48" w:rsidP="00390F48"/>
          <w:tbl>
            <w:tblPr>
              <w:tblW w:w="10211" w:type="dxa"/>
              <w:tblLayout w:type="fixed"/>
              <w:tblLook w:val="04A0" w:firstRow="1" w:lastRow="0" w:firstColumn="1" w:lastColumn="0" w:noHBand="0" w:noVBand="1"/>
            </w:tblPr>
            <w:tblGrid>
              <w:gridCol w:w="3032"/>
              <w:gridCol w:w="1295"/>
              <w:gridCol w:w="1652"/>
              <w:gridCol w:w="1628"/>
              <w:gridCol w:w="2604"/>
            </w:tblGrid>
            <w:tr w:rsidR="00390F48" w:rsidRPr="00584EB0" w14:paraId="111045B0" w14:textId="77777777" w:rsidTr="00390F48">
              <w:trPr>
                <w:trHeight w:val="729"/>
              </w:trPr>
              <w:tc>
                <w:tcPr>
                  <w:tcW w:w="3032" w:type="dxa"/>
                  <w:tcBorders>
                    <w:top w:val="single" w:sz="8" w:space="0" w:color="auto"/>
                    <w:left w:val="single" w:sz="8" w:space="0" w:color="auto"/>
                    <w:bottom w:val="single" w:sz="8" w:space="0" w:color="auto"/>
                    <w:right w:val="single" w:sz="8" w:space="0" w:color="auto"/>
                  </w:tcBorders>
                  <w:shd w:val="clear" w:color="000000" w:fill="B4C6E7"/>
                  <w:vAlign w:val="bottom"/>
                  <w:hideMark/>
                </w:tcPr>
                <w:p w14:paraId="42A51CC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val="en-US" w:eastAsia="en-IN"/>
                    </w:rPr>
                    <w:t>Resin Type</w:t>
                  </w:r>
                </w:p>
              </w:tc>
              <w:tc>
                <w:tcPr>
                  <w:tcW w:w="1295" w:type="dxa"/>
                  <w:tcBorders>
                    <w:top w:val="single" w:sz="8" w:space="0" w:color="auto"/>
                    <w:left w:val="nil"/>
                    <w:bottom w:val="single" w:sz="8" w:space="0" w:color="auto"/>
                    <w:right w:val="single" w:sz="8" w:space="0" w:color="auto"/>
                  </w:tcBorders>
                  <w:shd w:val="clear" w:color="000000" w:fill="B4C6E7"/>
                  <w:vAlign w:val="bottom"/>
                  <w:hideMark/>
                </w:tcPr>
                <w:p w14:paraId="534EE63F"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n Value</w:t>
                  </w:r>
                </w:p>
              </w:tc>
              <w:tc>
                <w:tcPr>
                  <w:tcW w:w="1652" w:type="dxa"/>
                  <w:tcBorders>
                    <w:top w:val="single" w:sz="8" w:space="0" w:color="auto"/>
                    <w:left w:val="nil"/>
                    <w:bottom w:val="single" w:sz="8" w:space="0" w:color="auto"/>
                    <w:right w:val="single" w:sz="8" w:space="0" w:color="auto"/>
                  </w:tcBorders>
                  <w:shd w:val="clear" w:color="000000" w:fill="B4C6E7"/>
                  <w:vAlign w:val="bottom"/>
                  <w:hideMark/>
                </w:tcPr>
                <w:p w14:paraId="14E3EFC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EEW </w:t>
                  </w:r>
                </w:p>
              </w:tc>
              <w:tc>
                <w:tcPr>
                  <w:tcW w:w="1628" w:type="dxa"/>
                  <w:tcBorders>
                    <w:top w:val="single" w:sz="8" w:space="0" w:color="auto"/>
                    <w:left w:val="nil"/>
                    <w:bottom w:val="single" w:sz="8" w:space="0" w:color="auto"/>
                    <w:right w:val="single" w:sz="8" w:space="0" w:color="auto"/>
                  </w:tcBorders>
                  <w:shd w:val="clear" w:color="000000" w:fill="B4C6E7"/>
                  <w:vAlign w:val="bottom"/>
                  <w:hideMark/>
                </w:tcPr>
                <w:p w14:paraId="0773816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Molecular weight</w:t>
                  </w:r>
                </w:p>
              </w:tc>
              <w:tc>
                <w:tcPr>
                  <w:tcW w:w="2604" w:type="dxa"/>
                  <w:tcBorders>
                    <w:top w:val="single" w:sz="8" w:space="0" w:color="auto"/>
                    <w:left w:val="nil"/>
                    <w:bottom w:val="single" w:sz="8" w:space="0" w:color="auto"/>
                    <w:right w:val="single" w:sz="8" w:space="0" w:color="auto"/>
                  </w:tcBorders>
                  <w:shd w:val="clear" w:color="000000" w:fill="B4C6E7"/>
                  <w:vAlign w:val="bottom"/>
                  <w:hideMark/>
                </w:tcPr>
                <w:p w14:paraId="75386F3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Viscosity at 25°C </w:t>
                  </w:r>
                  <w:proofErr w:type="spellStart"/>
                  <w:r w:rsidRPr="00584EB0">
                    <w:rPr>
                      <w:rFonts w:ascii="Arial" w:eastAsia="Times New Roman" w:hAnsi="Arial" w:cs="Arial"/>
                      <w:color w:val="000000"/>
                      <w:lang w:eastAsia="en-IN"/>
                    </w:rPr>
                    <w:t>Mpa.s</w:t>
                  </w:r>
                  <w:proofErr w:type="spellEnd"/>
                  <w:r w:rsidRPr="00584EB0">
                    <w:rPr>
                      <w:rFonts w:ascii="Arial" w:eastAsia="Times New Roman" w:hAnsi="Arial" w:cs="Arial"/>
                      <w:color w:val="000000"/>
                      <w:lang w:eastAsia="en-IN"/>
                    </w:rPr>
                    <w:t xml:space="preserve"> (= </w:t>
                  </w:r>
                  <w:proofErr w:type="spellStart"/>
                  <w:proofErr w:type="gramStart"/>
                  <w:r w:rsidRPr="00584EB0">
                    <w:rPr>
                      <w:rFonts w:ascii="Arial" w:eastAsia="Times New Roman" w:hAnsi="Arial" w:cs="Arial"/>
                      <w:color w:val="000000"/>
                      <w:lang w:eastAsia="en-IN"/>
                    </w:rPr>
                    <w:t>cP</w:t>
                  </w:r>
                  <w:proofErr w:type="spellEnd"/>
                  <w:r w:rsidRPr="00584EB0">
                    <w:rPr>
                      <w:rFonts w:ascii="Arial" w:eastAsia="Times New Roman" w:hAnsi="Arial" w:cs="Arial"/>
                      <w:color w:val="000000"/>
                      <w:lang w:eastAsia="en-IN"/>
                    </w:rPr>
                    <w:t xml:space="preserve"> )</w:t>
                  </w:r>
                  <w:proofErr w:type="gramEnd"/>
                </w:p>
              </w:tc>
            </w:tr>
            <w:tr w:rsidR="00390F48" w:rsidRPr="00584EB0" w14:paraId="13FD99ED"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384E323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Low viscosity LER</w:t>
                  </w:r>
                </w:p>
              </w:tc>
              <w:tc>
                <w:tcPr>
                  <w:tcW w:w="1295" w:type="dxa"/>
                  <w:tcBorders>
                    <w:top w:val="nil"/>
                    <w:left w:val="nil"/>
                    <w:bottom w:val="single" w:sz="4" w:space="0" w:color="auto"/>
                    <w:right w:val="single" w:sz="4" w:space="0" w:color="auto"/>
                  </w:tcBorders>
                  <w:shd w:val="clear" w:color="auto" w:fill="auto"/>
                  <w:noWrap/>
                  <w:vAlign w:val="bottom"/>
                  <w:hideMark/>
                </w:tcPr>
                <w:p w14:paraId="2AE8B06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&lt;0.1</w:t>
                  </w:r>
                </w:p>
              </w:tc>
              <w:tc>
                <w:tcPr>
                  <w:tcW w:w="1652" w:type="dxa"/>
                  <w:tcBorders>
                    <w:top w:val="nil"/>
                    <w:left w:val="nil"/>
                    <w:bottom w:val="single" w:sz="4" w:space="0" w:color="auto"/>
                    <w:right w:val="single" w:sz="4" w:space="0" w:color="auto"/>
                  </w:tcBorders>
                  <w:shd w:val="clear" w:color="auto" w:fill="auto"/>
                  <w:noWrap/>
                  <w:vAlign w:val="bottom"/>
                  <w:hideMark/>
                </w:tcPr>
                <w:p w14:paraId="3BC381F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 172–176 </w:t>
                  </w:r>
                </w:p>
              </w:tc>
              <w:tc>
                <w:tcPr>
                  <w:tcW w:w="1628" w:type="dxa"/>
                  <w:tcBorders>
                    <w:top w:val="nil"/>
                    <w:left w:val="nil"/>
                    <w:bottom w:val="single" w:sz="4" w:space="0" w:color="auto"/>
                    <w:right w:val="single" w:sz="4" w:space="0" w:color="auto"/>
                  </w:tcBorders>
                  <w:shd w:val="clear" w:color="auto" w:fill="auto"/>
                  <w:noWrap/>
                  <w:vAlign w:val="bottom"/>
                  <w:hideMark/>
                </w:tcPr>
                <w:p w14:paraId="565E66F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350</w:t>
                  </w:r>
                </w:p>
              </w:tc>
              <w:tc>
                <w:tcPr>
                  <w:tcW w:w="2604" w:type="dxa"/>
                  <w:tcBorders>
                    <w:top w:val="nil"/>
                    <w:left w:val="nil"/>
                    <w:bottom w:val="single" w:sz="4" w:space="0" w:color="auto"/>
                    <w:right w:val="single" w:sz="4" w:space="0" w:color="auto"/>
                  </w:tcBorders>
                  <w:shd w:val="clear" w:color="auto" w:fill="auto"/>
                  <w:noWrap/>
                  <w:vAlign w:val="bottom"/>
                  <w:hideMark/>
                </w:tcPr>
                <w:p w14:paraId="7EA17B2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xml:space="preserve"> 4,000–6,000</w:t>
                  </w:r>
                </w:p>
              </w:tc>
            </w:tr>
            <w:tr w:rsidR="00390F48" w:rsidRPr="00584EB0" w14:paraId="2965494C"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0306D32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Medium viscosity LER</w:t>
                  </w:r>
                </w:p>
              </w:tc>
              <w:tc>
                <w:tcPr>
                  <w:tcW w:w="1295" w:type="dxa"/>
                  <w:tcBorders>
                    <w:top w:val="nil"/>
                    <w:left w:val="nil"/>
                    <w:bottom w:val="single" w:sz="4" w:space="0" w:color="auto"/>
                    <w:right w:val="single" w:sz="4" w:space="0" w:color="auto"/>
                  </w:tcBorders>
                  <w:shd w:val="clear" w:color="auto" w:fill="auto"/>
                  <w:noWrap/>
                  <w:vAlign w:val="bottom"/>
                  <w:hideMark/>
                </w:tcPr>
                <w:p w14:paraId="37DFE9B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0.1</w:t>
                  </w:r>
                </w:p>
              </w:tc>
              <w:tc>
                <w:tcPr>
                  <w:tcW w:w="1652" w:type="dxa"/>
                  <w:tcBorders>
                    <w:top w:val="nil"/>
                    <w:left w:val="nil"/>
                    <w:bottom w:val="single" w:sz="4" w:space="0" w:color="auto"/>
                    <w:right w:val="single" w:sz="4" w:space="0" w:color="auto"/>
                  </w:tcBorders>
                  <w:shd w:val="clear" w:color="auto" w:fill="auto"/>
                  <w:noWrap/>
                  <w:vAlign w:val="bottom"/>
                  <w:hideMark/>
                </w:tcPr>
                <w:p w14:paraId="241519AD"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176–185</w:t>
                  </w:r>
                </w:p>
              </w:tc>
              <w:tc>
                <w:tcPr>
                  <w:tcW w:w="1628" w:type="dxa"/>
                  <w:tcBorders>
                    <w:top w:val="nil"/>
                    <w:left w:val="nil"/>
                    <w:bottom w:val="single" w:sz="4" w:space="0" w:color="auto"/>
                    <w:right w:val="single" w:sz="4" w:space="0" w:color="auto"/>
                  </w:tcBorders>
                  <w:shd w:val="clear" w:color="auto" w:fill="auto"/>
                  <w:noWrap/>
                  <w:vAlign w:val="bottom"/>
                  <w:hideMark/>
                </w:tcPr>
                <w:p w14:paraId="5886BB5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370</w:t>
                  </w:r>
                </w:p>
              </w:tc>
              <w:tc>
                <w:tcPr>
                  <w:tcW w:w="2604" w:type="dxa"/>
                  <w:tcBorders>
                    <w:top w:val="nil"/>
                    <w:left w:val="nil"/>
                    <w:bottom w:val="single" w:sz="4" w:space="0" w:color="auto"/>
                    <w:right w:val="single" w:sz="4" w:space="0" w:color="auto"/>
                  </w:tcBorders>
                  <w:shd w:val="clear" w:color="auto" w:fill="auto"/>
                  <w:noWrap/>
                  <w:vAlign w:val="bottom"/>
                  <w:hideMark/>
                </w:tcPr>
                <w:p w14:paraId="43CCF87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7,000–10,000</w:t>
                  </w:r>
                </w:p>
              </w:tc>
            </w:tr>
            <w:tr w:rsidR="00390F48" w:rsidRPr="00584EB0" w14:paraId="77A3A572"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2DB9AE7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Standard grade LER</w:t>
                  </w:r>
                </w:p>
              </w:tc>
              <w:tc>
                <w:tcPr>
                  <w:tcW w:w="1295" w:type="dxa"/>
                  <w:tcBorders>
                    <w:top w:val="nil"/>
                    <w:left w:val="nil"/>
                    <w:bottom w:val="single" w:sz="4" w:space="0" w:color="auto"/>
                    <w:right w:val="single" w:sz="4" w:space="0" w:color="auto"/>
                  </w:tcBorders>
                  <w:shd w:val="clear" w:color="auto" w:fill="auto"/>
                  <w:noWrap/>
                  <w:vAlign w:val="bottom"/>
                  <w:hideMark/>
                </w:tcPr>
                <w:p w14:paraId="476609FB"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0.2</w:t>
                  </w:r>
                </w:p>
              </w:tc>
              <w:tc>
                <w:tcPr>
                  <w:tcW w:w="1652" w:type="dxa"/>
                  <w:tcBorders>
                    <w:top w:val="nil"/>
                    <w:left w:val="nil"/>
                    <w:bottom w:val="single" w:sz="4" w:space="0" w:color="auto"/>
                    <w:right w:val="single" w:sz="4" w:space="0" w:color="auto"/>
                  </w:tcBorders>
                  <w:shd w:val="clear" w:color="auto" w:fill="auto"/>
                  <w:noWrap/>
                  <w:vAlign w:val="bottom"/>
                  <w:hideMark/>
                </w:tcPr>
                <w:p w14:paraId="3099AF5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185-195</w:t>
                  </w:r>
                </w:p>
              </w:tc>
              <w:tc>
                <w:tcPr>
                  <w:tcW w:w="1628" w:type="dxa"/>
                  <w:tcBorders>
                    <w:top w:val="nil"/>
                    <w:left w:val="nil"/>
                    <w:bottom w:val="single" w:sz="4" w:space="0" w:color="auto"/>
                    <w:right w:val="single" w:sz="4" w:space="0" w:color="auto"/>
                  </w:tcBorders>
                  <w:shd w:val="clear" w:color="auto" w:fill="auto"/>
                  <w:noWrap/>
                  <w:vAlign w:val="bottom"/>
                  <w:hideMark/>
                </w:tcPr>
                <w:p w14:paraId="12E939B6"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380</w:t>
                  </w:r>
                </w:p>
              </w:tc>
              <w:tc>
                <w:tcPr>
                  <w:tcW w:w="2604" w:type="dxa"/>
                  <w:tcBorders>
                    <w:top w:val="nil"/>
                    <w:left w:val="nil"/>
                    <w:bottom w:val="single" w:sz="4" w:space="0" w:color="auto"/>
                    <w:right w:val="single" w:sz="4" w:space="0" w:color="auto"/>
                  </w:tcBorders>
                  <w:shd w:val="clear" w:color="auto" w:fill="auto"/>
                  <w:noWrap/>
                  <w:vAlign w:val="bottom"/>
                  <w:hideMark/>
                </w:tcPr>
                <w:p w14:paraId="1857B41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11,000–16,000</w:t>
                  </w:r>
                </w:p>
              </w:tc>
            </w:tr>
            <w:tr w:rsidR="00390F48" w:rsidRPr="00584EB0" w14:paraId="00BC6601"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5C0F0C3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1 SER</w:t>
                  </w:r>
                </w:p>
              </w:tc>
              <w:tc>
                <w:tcPr>
                  <w:tcW w:w="1295" w:type="dxa"/>
                  <w:tcBorders>
                    <w:top w:val="nil"/>
                    <w:left w:val="nil"/>
                    <w:bottom w:val="single" w:sz="4" w:space="0" w:color="auto"/>
                    <w:right w:val="single" w:sz="4" w:space="0" w:color="auto"/>
                  </w:tcBorders>
                  <w:shd w:val="clear" w:color="auto" w:fill="auto"/>
                  <w:noWrap/>
                  <w:vAlign w:val="bottom"/>
                  <w:hideMark/>
                </w:tcPr>
                <w:p w14:paraId="48554385"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2</w:t>
                  </w:r>
                </w:p>
              </w:tc>
              <w:tc>
                <w:tcPr>
                  <w:tcW w:w="1652" w:type="dxa"/>
                  <w:tcBorders>
                    <w:top w:val="nil"/>
                    <w:left w:val="nil"/>
                    <w:bottom w:val="single" w:sz="4" w:space="0" w:color="auto"/>
                    <w:right w:val="single" w:sz="4" w:space="0" w:color="auto"/>
                  </w:tcBorders>
                  <w:shd w:val="clear" w:color="auto" w:fill="auto"/>
                  <w:noWrap/>
                  <w:vAlign w:val="bottom"/>
                  <w:hideMark/>
                </w:tcPr>
                <w:p w14:paraId="0A0C2A79"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450–560</w:t>
                  </w:r>
                </w:p>
              </w:tc>
              <w:tc>
                <w:tcPr>
                  <w:tcW w:w="1628" w:type="dxa"/>
                  <w:tcBorders>
                    <w:top w:val="nil"/>
                    <w:left w:val="nil"/>
                    <w:bottom w:val="single" w:sz="4" w:space="0" w:color="auto"/>
                    <w:right w:val="single" w:sz="4" w:space="0" w:color="auto"/>
                  </w:tcBorders>
                  <w:shd w:val="clear" w:color="auto" w:fill="auto"/>
                  <w:noWrap/>
                  <w:vAlign w:val="bottom"/>
                  <w:hideMark/>
                </w:tcPr>
                <w:p w14:paraId="0FC61FA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1,500</w:t>
                  </w:r>
                </w:p>
              </w:tc>
              <w:tc>
                <w:tcPr>
                  <w:tcW w:w="2604" w:type="dxa"/>
                  <w:tcBorders>
                    <w:top w:val="nil"/>
                    <w:left w:val="nil"/>
                    <w:bottom w:val="single" w:sz="4" w:space="0" w:color="auto"/>
                    <w:right w:val="single" w:sz="4" w:space="0" w:color="auto"/>
                  </w:tcBorders>
                  <w:shd w:val="clear" w:color="auto" w:fill="auto"/>
                  <w:noWrap/>
                  <w:vAlign w:val="bottom"/>
                  <w:hideMark/>
                </w:tcPr>
                <w:p w14:paraId="3EBA00C5" w14:textId="77777777" w:rsidR="00390F48" w:rsidRPr="00584EB0" w:rsidRDefault="00390F48" w:rsidP="00390F48">
                  <w:pPr>
                    <w:spacing w:after="0" w:line="240" w:lineRule="auto"/>
                    <w:rPr>
                      <w:rFonts w:ascii="Arial" w:eastAsia="Times New Roman" w:hAnsi="Arial" w:cs="Arial"/>
                      <w:color w:val="000000"/>
                      <w:lang w:eastAsia="en-IN"/>
                    </w:rPr>
                  </w:pPr>
                  <w:commentRangeStart w:id="815"/>
                  <w:commentRangeStart w:id="816"/>
                  <w:r w:rsidRPr="00584EB0">
                    <w:rPr>
                      <w:rFonts w:ascii="Arial" w:eastAsia="Times New Roman" w:hAnsi="Arial" w:cs="Arial"/>
                      <w:color w:val="000000"/>
                      <w:lang w:eastAsia="en-IN"/>
                    </w:rPr>
                    <w:t>160 – 250c</w:t>
                  </w:r>
                  <w:commentRangeEnd w:id="815"/>
                  <w:r w:rsidR="00E41DAF">
                    <w:rPr>
                      <w:rStyle w:val="CommentReference"/>
                    </w:rPr>
                    <w:commentReference w:id="815"/>
                  </w:r>
                  <w:commentRangeEnd w:id="816"/>
                  <w:r w:rsidR="00341912">
                    <w:rPr>
                      <w:rStyle w:val="CommentReference"/>
                    </w:rPr>
                    <w:commentReference w:id="816"/>
                  </w:r>
                </w:p>
              </w:tc>
            </w:tr>
            <w:tr w:rsidR="00390F48" w:rsidRPr="00584EB0" w14:paraId="0482D605"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56A1DF1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4 SER</w:t>
                  </w:r>
                </w:p>
              </w:tc>
              <w:tc>
                <w:tcPr>
                  <w:tcW w:w="1295" w:type="dxa"/>
                  <w:tcBorders>
                    <w:top w:val="nil"/>
                    <w:left w:val="nil"/>
                    <w:bottom w:val="single" w:sz="4" w:space="0" w:color="auto"/>
                    <w:right w:val="single" w:sz="4" w:space="0" w:color="auto"/>
                  </w:tcBorders>
                  <w:shd w:val="clear" w:color="auto" w:fill="auto"/>
                  <w:noWrap/>
                  <w:vAlign w:val="bottom"/>
                  <w:hideMark/>
                </w:tcPr>
                <w:p w14:paraId="1AF7A3E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5</w:t>
                  </w:r>
                </w:p>
              </w:tc>
              <w:tc>
                <w:tcPr>
                  <w:tcW w:w="1652" w:type="dxa"/>
                  <w:tcBorders>
                    <w:top w:val="nil"/>
                    <w:left w:val="nil"/>
                    <w:bottom w:val="single" w:sz="4" w:space="0" w:color="auto"/>
                    <w:right w:val="single" w:sz="4" w:space="0" w:color="auto"/>
                  </w:tcBorders>
                  <w:shd w:val="clear" w:color="auto" w:fill="auto"/>
                  <w:noWrap/>
                  <w:vAlign w:val="bottom"/>
                  <w:hideMark/>
                </w:tcPr>
                <w:p w14:paraId="2957F5F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800–950</w:t>
                  </w:r>
                </w:p>
              </w:tc>
              <w:tc>
                <w:tcPr>
                  <w:tcW w:w="1628" w:type="dxa"/>
                  <w:tcBorders>
                    <w:top w:val="nil"/>
                    <w:left w:val="nil"/>
                    <w:bottom w:val="single" w:sz="4" w:space="0" w:color="auto"/>
                    <w:right w:val="single" w:sz="4" w:space="0" w:color="auto"/>
                  </w:tcBorders>
                  <w:shd w:val="clear" w:color="auto" w:fill="auto"/>
                  <w:noWrap/>
                  <w:vAlign w:val="bottom"/>
                  <w:hideMark/>
                </w:tcPr>
                <w:p w14:paraId="2E82DF4A"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3,000</w:t>
                  </w:r>
                </w:p>
              </w:tc>
              <w:tc>
                <w:tcPr>
                  <w:tcW w:w="2604" w:type="dxa"/>
                  <w:tcBorders>
                    <w:top w:val="nil"/>
                    <w:left w:val="nil"/>
                    <w:bottom w:val="single" w:sz="4" w:space="0" w:color="auto"/>
                    <w:right w:val="single" w:sz="4" w:space="0" w:color="auto"/>
                  </w:tcBorders>
                  <w:shd w:val="clear" w:color="auto" w:fill="auto"/>
                  <w:noWrap/>
                  <w:vAlign w:val="bottom"/>
                  <w:hideMark/>
                </w:tcPr>
                <w:p w14:paraId="6DBCF152"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450 – 600c</w:t>
                  </w:r>
                </w:p>
              </w:tc>
            </w:tr>
            <w:tr w:rsidR="00390F48" w:rsidRPr="00584EB0" w14:paraId="55FD2ADB"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2A5941C7"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7 SER</w:t>
                  </w:r>
                </w:p>
              </w:tc>
              <w:tc>
                <w:tcPr>
                  <w:tcW w:w="1295" w:type="dxa"/>
                  <w:tcBorders>
                    <w:top w:val="nil"/>
                    <w:left w:val="nil"/>
                    <w:bottom w:val="single" w:sz="4" w:space="0" w:color="auto"/>
                    <w:right w:val="single" w:sz="4" w:space="0" w:color="auto"/>
                  </w:tcBorders>
                  <w:shd w:val="clear" w:color="auto" w:fill="auto"/>
                  <w:noWrap/>
                  <w:vAlign w:val="bottom"/>
                  <w:hideMark/>
                </w:tcPr>
                <w:p w14:paraId="3D3D3F77"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15</w:t>
                  </w:r>
                </w:p>
              </w:tc>
              <w:tc>
                <w:tcPr>
                  <w:tcW w:w="1652" w:type="dxa"/>
                  <w:tcBorders>
                    <w:top w:val="nil"/>
                    <w:left w:val="nil"/>
                    <w:bottom w:val="single" w:sz="4" w:space="0" w:color="auto"/>
                    <w:right w:val="single" w:sz="4" w:space="0" w:color="auto"/>
                  </w:tcBorders>
                  <w:shd w:val="clear" w:color="auto" w:fill="auto"/>
                  <w:noWrap/>
                  <w:vAlign w:val="bottom"/>
                  <w:hideMark/>
                </w:tcPr>
                <w:p w14:paraId="71B89FB4"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1,600–2,500</w:t>
                  </w:r>
                </w:p>
              </w:tc>
              <w:tc>
                <w:tcPr>
                  <w:tcW w:w="1628" w:type="dxa"/>
                  <w:tcBorders>
                    <w:top w:val="nil"/>
                    <w:left w:val="nil"/>
                    <w:bottom w:val="single" w:sz="4" w:space="0" w:color="auto"/>
                    <w:right w:val="single" w:sz="4" w:space="0" w:color="auto"/>
                  </w:tcBorders>
                  <w:shd w:val="clear" w:color="auto" w:fill="auto"/>
                  <w:noWrap/>
                  <w:vAlign w:val="bottom"/>
                  <w:hideMark/>
                </w:tcPr>
                <w:p w14:paraId="52D3B6A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10,000</w:t>
                  </w:r>
                </w:p>
              </w:tc>
              <w:tc>
                <w:tcPr>
                  <w:tcW w:w="2604" w:type="dxa"/>
                  <w:tcBorders>
                    <w:top w:val="nil"/>
                    <w:left w:val="nil"/>
                    <w:bottom w:val="single" w:sz="4" w:space="0" w:color="auto"/>
                    <w:right w:val="single" w:sz="4" w:space="0" w:color="auto"/>
                  </w:tcBorders>
                  <w:shd w:val="clear" w:color="auto" w:fill="auto"/>
                  <w:noWrap/>
                  <w:vAlign w:val="bottom"/>
                  <w:hideMark/>
                </w:tcPr>
                <w:p w14:paraId="1F13CF1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1,500–3,000c</w:t>
                  </w:r>
                </w:p>
              </w:tc>
            </w:tr>
            <w:tr w:rsidR="00390F48" w:rsidRPr="00584EB0" w14:paraId="208775CF"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6C61EA8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9 SER</w:t>
                  </w:r>
                </w:p>
              </w:tc>
              <w:tc>
                <w:tcPr>
                  <w:tcW w:w="1295" w:type="dxa"/>
                  <w:tcBorders>
                    <w:top w:val="nil"/>
                    <w:left w:val="nil"/>
                    <w:bottom w:val="single" w:sz="4" w:space="0" w:color="auto"/>
                    <w:right w:val="single" w:sz="4" w:space="0" w:color="auto"/>
                  </w:tcBorders>
                  <w:shd w:val="clear" w:color="auto" w:fill="auto"/>
                  <w:noWrap/>
                  <w:vAlign w:val="bottom"/>
                  <w:hideMark/>
                </w:tcPr>
                <w:p w14:paraId="036FF8A5"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25</w:t>
                  </w:r>
                </w:p>
              </w:tc>
              <w:tc>
                <w:tcPr>
                  <w:tcW w:w="1652" w:type="dxa"/>
                  <w:tcBorders>
                    <w:top w:val="nil"/>
                    <w:left w:val="nil"/>
                    <w:bottom w:val="single" w:sz="4" w:space="0" w:color="auto"/>
                    <w:right w:val="single" w:sz="4" w:space="0" w:color="auto"/>
                  </w:tcBorders>
                  <w:shd w:val="clear" w:color="auto" w:fill="auto"/>
                  <w:noWrap/>
                  <w:vAlign w:val="bottom"/>
                  <w:hideMark/>
                </w:tcPr>
                <w:p w14:paraId="79A2881D"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2,500–4,000</w:t>
                  </w:r>
                </w:p>
              </w:tc>
              <w:tc>
                <w:tcPr>
                  <w:tcW w:w="1628" w:type="dxa"/>
                  <w:tcBorders>
                    <w:top w:val="nil"/>
                    <w:left w:val="nil"/>
                    <w:bottom w:val="single" w:sz="4" w:space="0" w:color="auto"/>
                    <w:right w:val="single" w:sz="4" w:space="0" w:color="auto"/>
                  </w:tcBorders>
                  <w:shd w:val="clear" w:color="auto" w:fill="auto"/>
                  <w:noWrap/>
                  <w:vAlign w:val="bottom"/>
                  <w:hideMark/>
                </w:tcPr>
                <w:p w14:paraId="6B4CA6E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15,000</w:t>
                  </w:r>
                </w:p>
              </w:tc>
              <w:tc>
                <w:tcPr>
                  <w:tcW w:w="2604" w:type="dxa"/>
                  <w:tcBorders>
                    <w:top w:val="nil"/>
                    <w:left w:val="nil"/>
                    <w:bottom w:val="single" w:sz="4" w:space="0" w:color="auto"/>
                    <w:right w:val="single" w:sz="4" w:space="0" w:color="auto"/>
                  </w:tcBorders>
                  <w:shd w:val="clear" w:color="auto" w:fill="auto"/>
                  <w:noWrap/>
                  <w:vAlign w:val="bottom"/>
                  <w:hideMark/>
                </w:tcPr>
                <w:p w14:paraId="76AB3119"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3,500–10,000c</w:t>
                  </w:r>
                </w:p>
              </w:tc>
            </w:tr>
            <w:tr w:rsidR="00390F48" w:rsidRPr="00584EB0" w14:paraId="150D2006"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07BF4511"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Type 10 SER</w:t>
                  </w:r>
                </w:p>
              </w:tc>
              <w:tc>
                <w:tcPr>
                  <w:tcW w:w="1295" w:type="dxa"/>
                  <w:tcBorders>
                    <w:top w:val="nil"/>
                    <w:left w:val="nil"/>
                    <w:bottom w:val="single" w:sz="4" w:space="0" w:color="auto"/>
                    <w:right w:val="single" w:sz="4" w:space="0" w:color="auto"/>
                  </w:tcBorders>
                  <w:shd w:val="clear" w:color="auto" w:fill="auto"/>
                  <w:noWrap/>
                  <w:vAlign w:val="bottom"/>
                  <w:hideMark/>
                </w:tcPr>
                <w:p w14:paraId="4FC95FD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35</w:t>
                  </w:r>
                </w:p>
              </w:tc>
              <w:tc>
                <w:tcPr>
                  <w:tcW w:w="1652" w:type="dxa"/>
                  <w:tcBorders>
                    <w:top w:val="nil"/>
                    <w:left w:val="nil"/>
                    <w:bottom w:val="single" w:sz="4" w:space="0" w:color="auto"/>
                    <w:right w:val="single" w:sz="4" w:space="0" w:color="auto"/>
                  </w:tcBorders>
                  <w:shd w:val="clear" w:color="auto" w:fill="auto"/>
                  <w:noWrap/>
                  <w:vAlign w:val="bottom"/>
                  <w:hideMark/>
                </w:tcPr>
                <w:p w14:paraId="7B6F6E15"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4,000–6,000</w:t>
                  </w:r>
                </w:p>
              </w:tc>
              <w:tc>
                <w:tcPr>
                  <w:tcW w:w="1628" w:type="dxa"/>
                  <w:tcBorders>
                    <w:top w:val="nil"/>
                    <w:left w:val="nil"/>
                    <w:bottom w:val="single" w:sz="4" w:space="0" w:color="auto"/>
                    <w:right w:val="single" w:sz="4" w:space="0" w:color="auto"/>
                  </w:tcBorders>
                  <w:shd w:val="clear" w:color="auto" w:fill="auto"/>
                  <w:noWrap/>
                  <w:vAlign w:val="bottom"/>
                  <w:hideMark/>
                </w:tcPr>
                <w:p w14:paraId="7CDF22CC"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20,000</w:t>
                  </w:r>
                </w:p>
              </w:tc>
              <w:tc>
                <w:tcPr>
                  <w:tcW w:w="2604" w:type="dxa"/>
                  <w:tcBorders>
                    <w:top w:val="nil"/>
                    <w:left w:val="nil"/>
                    <w:bottom w:val="single" w:sz="4" w:space="0" w:color="auto"/>
                    <w:right w:val="single" w:sz="4" w:space="0" w:color="auto"/>
                  </w:tcBorders>
                  <w:shd w:val="clear" w:color="auto" w:fill="auto"/>
                  <w:noWrap/>
                  <w:vAlign w:val="bottom"/>
                  <w:hideMark/>
                </w:tcPr>
                <w:p w14:paraId="1746E007"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10,000–40,000c</w:t>
                  </w:r>
                </w:p>
              </w:tc>
            </w:tr>
            <w:tr w:rsidR="00390F48" w:rsidRPr="00584EB0" w14:paraId="02B838BD" w14:textId="77777777" w:rsidTr="00390F48">
              <w:trPr>
                <w:trHeight w:val="238"/>
              </w:trPr>
              <w:tc>
                <w:tcPr>
                  <w:tcW w:w="3032" w:type="dxa"/>
                  <w:tcBorders>
                    <w:top w:val="nil"/>
                    <w:left w:val="single" w:sz="4" w:space="0" w:color="auto"/>
                    <w:bottom w:val="single" w:sz="4" w:space="0" w:color="auto"/>
                    <w:right w:val="single" w:sz="4" w:space="0" w:color="auto"/>
                  </w:tcBorders>
                  <w:shd w:val="clear" w:color="auto" w:fill="auto"/>
                  <w:noWrap/>
                  <w:vAlign w:val="bottom"/>
                  <w:hideMark/>
                </w:tcPr>
                <w:p w14:paraId="3392317D"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Phenoxy resin</w:t>
                  </w:r>
                </w:p>
              </w:tc>
              <w:tc>
                <w:tcPr>
                  <w:tcW w:w="1295" w:type="dxa"/>
                  <w:tcBorders>
                    <w:top w:val="nil"/>
                    <w:left w:val="nil"/>
                    <w:bottom w:val="single" w:sz="4" w:space="0" w:color="auto"/>
                    <w:right w:val="single" w:sz="4" w:space="0" w:color="auto"/>
                  </w:tcBorders>
                  <w:shd w:val="clear" w:color="auto" w:fill="auto"/>
                  <w:noWrap/>
                  <w:vAlign w:val="bottom"/>
                  <w:hideMark/>
                </w:tcPr>
                <w:p w14:paraId="0A8161CE"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100</w:t>
                  </w:r>
                </w:p>
              </w:tc>
              <w:tc>
                <w:tcPr>
                  <w:tcW w:w="1652" w:type="dxa"/>
                  <w:tcBorders>
                    <w:top w:val="nil"/>
                    <w:left w:val="nil"/>
                    <w:bottom w:val="single" w:sz="4" w:space="0" w:color="auto"/>
                    <w:right w:val="single" w:sz="4" w:space="0" w:color="auto"/>
                  </w:tcBorders>
                  <w:shd w:val="clear" w:color="auto" w:fill="auto"/>
                  <w:noWrap/>
                  <w:vAlign w:val="bottom"/>
                  <w:hideMark/>
                </w:tcPr>
                <w:p w14:paraId="2091C3B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&gt;20,000</w:t>
                  </w:r>
                </w:p>
              </w:tc>
              <w:tc>
                <w:tcPr>
                  <w:tcW w:w="1628" w:type="dxa"/>
                  <w:tcBorders>
                    <w:top w:val="nil"/>
                    <w:left w:val="nil"/>
                    <w:bottom w:val="single" w:sz="4" w:space="0" w:color="auto"/>
                    <w:right w:val="single" w:sz="4" w:space="0" w:color="auto"/>
                  </w:tcBorders>
                  <w:shd w:val="clear" w:color="auto" w:fill="auto"/>
                  <w:noWrap/>
                  <w:vAlign w:val="bottom"/>
                  <w:hideMark/>
                </w:tcPr>
                <w:p w14:paraId="130D75C8"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Cambria Math" w:eastAsia="Times New Roman" w:hAnsi="Cambria Math" w:cs="Cambria Math"/>
                      <w:color w:val="000000"/>
                      <w:lang w:eastAsia="en-IN"/>
                    </w:rPr>
                    <w:t>∼</w:t>
                  </w:r>
                  <w:r w:rsidRPr="00584EB0">
                    <w:rPr>
                      <w:rFonts w:ascii="Arial" w:eastAsia="Times New Roman" w:hAnsi="Arial" w:cs="Arial"/>
                      <w:color w:val="000000"/>
                      <w:lang w:eastAsia="en-IN"/>
                    </w:rPr>
                    <w:t>40,000</w:t>
                  </w:r>
                </w:p>
              </w:tc>
              <w:tc>
                <w:tcPr>
                  <w:tcW w:w="2604" w:type="dxa"/>
                  <w:tcBorders>
                    <w:top w:val="nil"/>
                    <w:left w:val="nil"/>
                    <w:bottom w:val="single" w:sz="4" w:space="0" w:color="auto"/>
                    <w:right w:val="single" w:sz="4" w:space="0" w:color="auto"/>
                  </w:tcBorders>
                  <w:shd w:val="clear" w:color="auto" w:fill="auto"/>
                  <w:noWrap/>
                  <w:vAlign w:val="bottom"/>
                  <w:hideMark/>
                </w:tcPr>
                <w:p w14:paraId="066C45A3" w14:textId="77777777" w:rsidR="00390F48" w:rsidRPr="00584EB0" w:rsidRDefault="00390F48" w:rsidP="00390F48">
                  <w:pPr>
                    <w:spacing w:after="0" w:line="240" w:lineRule="auto"/>
                    <w:rPr>
                      <w:rFonts w:ascii="Arial" w:eastAsia="Times New Roman" w:hAnsi="Arial" w:cs="Arial"/>
                      <w:color w:val="000000"/>
                      <w:lang w:eastAsia="en-IN"/>
                    </w:rPr>
                  </w:pPr>
                  <w:r w:rsidRPr="00584EB0">
                    <w:rPr>
                      <w:rFonts w:ascii="Arial" w:eastAsia="Times New Roman" w:hAnsi="Arial" w:cs="Arial"/>
                      <w:color w:val="000000"/>
                      <w:lang w:eastAsia="en-IN"/>
                    </w:rPr>
                    <w:t> </w:t>
                  </w:r>
                </w:p>
              </w:tc>
            </w:tr>
          </w:tbl>
          <w:p w14:paraId="706558D0" w14:textId="77777777" w:rsidR="00390F48" w:rsidRDefault="00390F48" w:rsidP="00390F48">
            <w:pPr>
              <w:jc w:val="both"/>
            </w:pPr>
          </w:p>
          <w:p w14:paraId="7B0D1F91" w14:textId="2D6FF610" w:rsidR="00390F48" w:rsidRPr="00390F48" w:rsidRDefault="00390F48" w:rsidP="00390F48">
            <w:pPr>
              <w:spacing w:line="204" w:lineRule="auto"/>
              <w:ind w:left="458" w:right="961" w:hanging="1"/>
              <w:jc w:val="both"/>
              <w:rPr>
                <w:rFonts w:ascii="Arial" w:hAnsi="Arial" w:cs="Arial"/>
                <w:i/>
                <w:sz w:val="18"/>
                <w:szCs w:val="24"/>
              </w:rPr>
            </w:pPr>
            <w:proofErr w:type="gramStart"/>
            <w:r w:rsidRPr="00390F48">
              <w:rPr>
                <w:rFonts w:ascii="Arial" w:hAnsi="Arial" w:cs="Arial"/>
                <w:i/>
                <w:spacing w:val="4"/>
                <w:position w:val="6"/>
                <w:sz w:val="14"/>
                <w:szCs w:val="24"/>
              </w:rPr>
              <w:lastRenderedPageBreak/>
              <w:t>a</w:t>
            </w:r>
            <w:r w:rsidRPr="00390F48">
              <w:rPr>
                <w:rFonts w:ascii="Arial" w:hAnsi="Arial" w:cs="Arial"/>
                <w:i/>
                <w:spacing w:val="4"/>
                <w:sz w:val="18"/>
                <w:szCs w:val="24"/>
              </w:rPr>
              <w:t>n</w:t>
            </w:r>
            <w:proofErr w:type="gramEnd"/>
            <w:r w:rsidRPr="00390F48">
              <w:rPr>
                <w:rFonts w:ascii="Arial" w:hAnsi="Arial" w:cs="Arial"/>
                <w:i/>
                <w:spacing w:val="-12"/>
                <w:sz w:val="18"/>
                <w:szCs w:val="24"/>
              </w:rPr>
              <w:t xml:space="preserve"> </w:t>
            </w:r>
            <w:r w:rsidRPr="00390F48">
              <w:rPr>
                <w:rFonts w:ascii="Arial" w:hAnsi="Arial" w:cs="Arial"/>
                <w:i/>
                <w:sz w:val="18"/>
                <w:szCs w:val="24"/>
              </w:rPr>
              <w:t>value</w:t>
            </w:r>
            <w:r w:rsidRPr="00390F48">
              <w:rPr>
                <w:rFonts w:ascii="Arial" w:hAnsi="Arial" w:cs="Arial"/>
                <w:i/>
                <w:spacing w:val="-11"/>
                <w:sz w:val="18"/>
                <w:szCs w:val="24"/>
              </w:rPr>
              <w:t xml:space="preserve"> </w:t>
            </w:r>
            <w:r w:rsidRPr="00390F48">
              <w:rPr>
                <w:rFonts w:ascii="Arial" w:hAnsi="Arial" w:cs="Arial"/>
                <w:i/>
                <w:sz w:val="18"/>
                <w:szCs w:val="24"/>
              </w:rPr>
              <w:t>is</w:t>
            </w:r>
            <w:r w:rsidRPr="00390F48">
              <w:rPr>
                <w:rFonts w:ascii="Arial" w:hAnsi="Arial" w:cs="Arial"/>
                <w:i/>
                <w:spacing w:val="-11"/>
                <w:sz w:val="18"/>
                <w:szCs w:val="24"/>
              </w:rPr>
              <w:t xml:space="preserve"> </w:t>
            </w:r>
            <w:r w:rsidRPr="00390F48">
              <w:rPr>
                <w:rFonts w:ascii="Arial" w:hAnsi="Arial" w:cs="Arial"/>
                <w:i/>
                <w:sz w:val="18"/>
                <w:szCs w:val="24"/>
              </w:rPr>
              <w:t>the</w:t>
            </w:r>
            <w:r w:rsidRPr="00390F48">
              <w:rPr>
                <w:rFonts w:ascii="Arial" w:hAnsi="Arial" w:cs="Arial"/>
                <w:i/>
                <w:spacing w:val="-11"/>
                <w:sz w:val="18"/>
                <w:szCs w:val="24"/>
              </w:rPr>
              <w:t xml:space="preserve"> </w:t>
            </w:r>
            <w:r w:rsidRPr="00390F48">
              <w:rPr>
                <w:rFonts w:ascii="Arial" w:hAnsi="Arial" w:cs="Arial"/>
                <w:i/>
                <w:sz w:val="18"/>
                <w:szCs w:val="24"/>
              </w:rPr>
              <w:t>number-average</w:t>
            </w:r>
            <w:r w:rsidRPr="00390F48">
              <w:rPr>
                <w:rFonts w:ascii="Arial" w:hAnsi="Arial" w:cs="Arial"/>
                <w:i/>
                <w:spacing w:val="-11"/>
                <w:sz w:val="18"/>
                <w:szCs w:val="24"/>
              </w:rPr>
              <w:t xml:space="preserve"> </w:t>
            </w:r>
            <w:r w:rsidRPr="00390F48">
              <w:rPr>
                <w:rFonts w:ascii="Arial" w:hAnsi="Arial" w:cs="Arial"/>
                <w:i/>
                <w:sz w:val="18"/>
                <w:szCs w:val="24"/>
              </w:rPr>
              <w:t>degree</w:t>
            </w:r>
            <w:r w:rsidRPr="00390F48">
              <w:rPr>
                <w:rFonts w:ascii="Arial" w:hAnsi="Arial" w:cs="Arial"/>
                <w:i/>
                <w:spacing w:val="-11"/>
                <w:sz w:val="18"/>
                <w:szCs w:val="24"/>
              </w:rPr>
              <w:t xml:space="preserve"> </w:t>
            </w:r>
            <w:r w:rsidRPr="00390F48">
              <w:rPr>
                <w:rFonts w:ascii="Arial" w:hAnsi="Arial" w:cs="Arial"/>
                <w:i/>
                <w:sz w:val="18"/>
                <w:szCs w:val="24"/>
              </w:rPr>
              <w:t>of</w:t>
            </w:r>
            <w:r w:rsidRPr="00390F48">
              <w:rPr>
                <w:rFonts w:ascii="Arial" w:hAnsi="Arial" w:cs="Arial"/>
                <w:i/>
                <w:spacing w:val="-11"/>
                <w:sz w:val="18"/>
                <w:szCs w:val="24"/>
              </w:rPr>
              <w:t xml:space="preserve"> </w:t>
            </w:r>
            <w:r w:rsidRPr="00390F48">
              <w:rPr>
                <w:rFonts w:ascii="Arial" w:hAnsi="Arial" w:cs="Arial"/>
                <w:i/>
                <w:sz w:val="18"/>
                <w:szCs w:val="24"/>
              </w:rPr>
              <w:t>polymerization</w:t>
            </w:r>
            <w:r w:rsidRPr="00390F48">
              <w:rPr>
                <w:rFonts w:ascii="Arial" w:hAnsi="Arial" w:cs="Arial"/>
                <w:i/>
                <w:spacing w:val="-11"/>
                <w:sz w:val="18"/>
                <w:szCs w:val="24"/>
              </w:rPr>
              <w:t xml:space="preserve"> </w:t>
            </w:r>
            <w:r w:rsidRPr="00390F48">
              <w:rPr>
                <w:rFonts w:ascii="Arial" w:hAnsi="Arial" w:cs="Arial"/>
                <w:i/>
                <w:sz w:val="18"/>
                <w:szCs w:val="24"/>
              </w:rPr>
              <w:t>which</w:t>
            </w:r>
            <w:r w:rsidRPr="00390F48">
              <w:rPr>
                <w:rFonts w:ascii="Arial" w:hAnsi="Arial" w:cs="Arial"/>
                <w:i/>
                <w:spacing w:val="-11"/>
                <w:sz w:val="18"/>
                <w:szCs w:val="24"/>
              </w:rPr>
              <w:t xml:space="preserve"> </w:t>
            </w:r>
            <w:r w:rsidRPr="00390F48">
              <w:rPr>
                <w:rFonts w:ascii="Arial" w:hAnsi="Arial" w:cs="Arial"/>
                <w:i/>
                <w:sz w:val="18"/>
                <w:szCs w:val="24"/>
              </w:rPr>
              <w:t>approximates</w:t>
            </w:r>
            <w:r w:rsidRPr="00390F48">
              <w:rPr>
                <w:rFonts w:ascii="Arial" w:hAnsi="Arial" w:cs="Arial"/>
                <w:i/>
                <w:spacing w:val="-11"/>
                <w:sz w:val="18"/>
                <w:szCs w:val="24"/>
              </w:rPr>
              <w:t xml:space="preserve"> </w:t>
            </w:r>
            <w:r w:rsidRPr="00390F48">
              <w:rPr>
                <w:rFonts w:ascii="Arial" w:hAnsi="Arial" w:cs="Arial"/>
                <w:i/>
                <w:sz w:val="18"/>
                <w:szCs w:val="24"/>
              </w:rPr>
              <w:t>the</w:t>
            </w:r>
            <w:r w:rsidRPr="00390F48">
              <w:rPr>
                <w:rFonts w:ascii="Arial" w:hAnsi="Arial" w:cs="Arial"/>
                <w:i/>
                <w:spacing w:val="-11"/>
                <w:sz w:val="18"/>
                <w:szCs w:val="24"/>
              </w:rPr>
              <w:t xml:space="preserve"> </w:t>
            </w:r>
            <w:r w:rsidRPr="00390F48">
              <w:rPr>
                <w:rFonts w:ascii="Arial" w:hAnsi="Arial" w:cs="Arial"/>
                <w:i/>
                <w:sz w:val="18"/>
                <w:szCs w:val="24"/>
              </w:rPr>
              <w:t>repeating</w:t>
            </w:r>
            <w:r w:rsidRPr="00390F48">
              <w:rPr>
                <w:rFonts w:ascii="Arial" w:hAnsi="Arial" w:cs="Arial"/>
                <w:i/>
                <w:spacing w:val="-11"/>
                <w:sz w:val="18"/>
                <w:szCs w:val="24"/>
              </w:rPr>
              <w:t xml:space="preserve"> </w:t>
            </w:r>
            <w:r w:rsidRPr="00390F48">
              <w:rPr>
                <w:rFonts w:ascii="Arial" w:hAnsi="Arial" w:cs="Arial"/>
                <w:i/>
                <w:sz w:val="18"/>
                <w:szCs w:val="24"/>
              </w:rPr>
              <w:t>units</w:t>
            </w:r>
            <w:r w:rsidRPr="00390F48">
              <w:rPr>
                <w:rFonts w:ascii="Arial" w:hAnsi="Arial" w:cs="Arial"/>
                <w:i/>
                <w:spacing w:val="-11"/>
                <w:sz w:val="18"/>
                <w:szCs w:val="24"/>
              </w:rPr>
              <w:t xml:space="preserve"> </w:t>
            </w:r>
            <w:r w:rsidRPr="00390F48">
              <w:rPr>
                <w:rFonts w:ascii="Arial" w:hAnsi="Arial" w:cs="Arial"/>
                <w:i/>
                <w:spacing w:val="-5"/>
                <w:sz w:val="18"/>
                <w:szCs w:val="24"/>
              </w:rPr>
              <w:t xml:space="preserve">and </w:t>
            </w:r>
            <w:r w:rsidRPr="00390F48">
              <w:rPr>
                <w:rFonts w:ascii="Arial" w:hAnsi="Arial" w:cs="Arial"/>
                <w:i/>
                <w:sz w:val="18"/>
                <w:szCs w:val="24"/>
              </w:rPr>
              <w:t>the</w:t>
            </w:r>
            <w:r>
              <w:rPr>
                <w:rFonts w:ascii="Arial" w:hAnsi="Arial" w:cs="Arial"/>
                <w:i/>
                <w:sz w:val="18"/>
                <w:szCs w:val="24"/>
              </w:rPr>
              <w:t xml:space="preserve"> </w:t>
            </w:r>
            <w:r w:rsidRPr="00390F48">
              <w:rPr>
                <w:rFonts w:ascii="Arial" w:hAnsi="Arial" w:cs="Arial"/>
                <w:i/>
                <w:sz w:val="18"/>
                <w:szCs w:val="24"/>
              </w:rPr>
              <w:t>hydroxyl functionality of the</w:t>
            </w:r>
            <w:r w:rsidRPr="00390F48">
              <w:rPr>
                <w:rFonts w:ascii="Arial" w:hAnsi="Arial" w:cs="Arial"/>
                <w:i/>
                <w:spacing w:val="-6"/>
                <w:sz w:val="18"/>
                <w:szCs w:val="24"/>
              </w:rPr>
              <w:t xml:space="preserve"> </w:t>
            </w:r>
            <w:r w:rsidRPr="00390F48">
              <w:rPr>
                <w:rFonts w:ascii="Arial" w:hAnsi="Arial" w:cs="Arial"/>
                <w:i/>
                <w:sz w:val="18"/>
                <w:szCs w:val="24"/>
              </w:rPr>
              <w:t>resin.</w:t>
            </w:r>
          </w:p>
          <w:p w14:paraId="4181061F" w14:textId="77777777" w:rsidR="00390F48" w:rsidRPr="00390F48" w:rsidRDefault="00390F48" w:rsidP="00390F48">
            <w:pPr>
              <w:spacing w:line="189" w:lineRule="exact"/>
              <w:ind w:left="458"/>
              <w:jc w:val="both"/>
              <w:rPr>
                <w:rFonts w:ascii="Arial" w:hAnsi="Arial" w:cs="Arial"/>
                <w:i/>
                <w:sz w:val="18"/>
                <w:szCs w:val="24"/>
              </w:rPr>
            </w:pPr>
            <w:r w:rsidRPr="00390F48">
              <w:rPr>
                <w:rFonts w:ascii="Arial" w:hAnsi="Arial" w:cs="Arial"/>
                <w:i/>
                <w:position w:val="6"/>
                <w:sz w:val="14"/>
                <w:szCs w:val="24"/>
              </w:rPr>
              <w:t>b</w:t>
            </w:r>
            <w:r w:rsidRPr="00390F48">
              <w:rPr>
                <w:rFonts w:ascii="Arial" w:hAnsi="Arial" w:cs="Arial"/>
                <w:i/>
                <w:sz w:val="18"/>
                <w:szCs w:val="24"/>
              </w:rPr>
              <w:t>Molecular weight is weight average (M</w:t>
            </w:r>
            <w:r w:rsidRPr="00390F48">
              <w:rPr>
                <w:rFonts w:ascii="Arial" w:hAnsi="Arial" w:cs="Arial"/>
                <w:i/>
                <w:sz w:val="18"/>
                <w:szCs w:val="24"/>
                <w:vertAlign w:val="subscript"/>
              </w:rPr>
              <w:t>w</w:t>
            </w:r>
            <w:r w:rsidRPr="00390F48">
              <w:rPr>
                <w:rFonts w:ascii="Arial" w:hAnsi="Arial" w:cs="Arial"/>
                <w:i/>
                <w:sz w:val="18"/>
                <w:szCs w:val="24"/>
              </w:rPr>
              <w:t>) measured by gel-permeation chromatography (GPC) using</w:t>
            </w:r>
          </w:p>
          <w:p w14:paraId="0DD4A443" w14:textId="77777777" w:rsidR="00390F48" w:rsidRPr="00390F48" w:rsidRDefault="00390F48" w:rsidP="00390F48">
            <w:pPr>
              <w:spacing w:line="192" w:lineRule="exact"/>
              <w:ind w:left="458"/>
              <w:jc w:val="both"/>
              <w:rPr>
                <w:rFonts w:ascii="Arial" w:hAnsi="Arial" w:cs="Arial"/>
                <w:i/>
                <w:sz w:val="18"/>
                <w:szCs w:val="24"/>
              </w:rPr>
            </w:pPr>
            <w:r w:rsidRPr="00390F48">
              <w:rPr>
                <w:rFonts w:ascii="Arial" w:hAnsi="Arial" w:cs="Arial"/>
                <w:i/>
                <w:sz w:val="18"/>
                <w:szCs w:val="24"/>
              </w:rPr>
              <w:t>polystyrene standard.</w:t>
            </w:r>
          </w:p>
          <w:p w14:paraId="31AE5F61" w14:textId="77777777" w:rsidR="00390F48" w:rsidRPr="00390F48" w:rsidRDefault="00390F48" w:rsidP="00390F48">
            <w:pPr>
              <w:spacing w:before="2" w:line="204" w:lineRule="auto"/>
              <w:ind w:left="458" w:right="960"/>
              <w:jc w:val="both"/>
              <w:rPr>
                <w:rFonts w:ascii="Arial" w:hAnsi="Arial" w:cs="Arial"/>
                <w:i/>
                <w:sz w:val="18"/>
                <w:szCs w:val="24"/>
              </w:rPr>
            </w:pPr>
            <w:r w:rsidRPr="00390F48">
              <w:rPr>
                <w:rFonts w:ascii="Arial" w:hAnsi="Arial" w:cs="Arial"/>
                <w:i/>
                <w:position w:val="6"/>
                <w:sz w:val="14"/>
                <w:szCs w:val="24"/>
              </w:rPr>
              <w:t>c</w:t>
            </w:r>
            <w:r w:rsidRPr="00390F48">
              <w:rPr>
                <w:rFonts w:ascii="Arial" w:hAnsi="Arial" w:cs="Arial"/>
                <w:i/>
                <w:sz w:val="18"/>
                <w:szCs w:val="24"/>
              </w:rPr>
              <w:t>Viscosity</w:t>
            </w:r>
            <w:r w:rsidRPr="00390F48">
              <w:rPr>
                <w:rFonts w:ascii="Arial" w:hAnsi="Arial" w:cs="Arial"/>
                <w:i/>
                <w:spacing w:val="-17"/>
                <w:sz w:val="18"/>
                <w:szCs w:val="24"/>
              </w:rPr>
              <w:t xml:space="preserve"> </w:t>
            </w:r>
            <w:r w:rsidRPr="00390F48">
              <w:rPr>
                <w:rFonts w:ascii="Arial" w:hAnsi="Arial" w:cs="Arial"/>
                <w:i/>
                <w:sz w:val="18"/>
                <w:szCs w:val="24"/>
              </w:rPr>
              <w:t>of</w:t>
            </w:r>
            <w:r w:rsidRPr="00390F48">
              <w:rPr>
                <w:rFonts w:ascii="Arial" w:hAnsi="Arial" w:cs="Arial"/>
                <w:i/>
                <w:spacing w:val="-16"/>
                <w:sz w:val="18"/>
                <w:szCs w:val="24"/>
              </w:rPr>
              <w:t xml:space="preserve"> </w:t>
            </w:r>
            <w:r w:rsidRPr="00390F48">
              <w:rPr>
                <w:rFonts w:ascii="Arial" w:hAnsi="Arial" w:cs="Arial"/>
                <w:i/>
                <w:sz w:val="18"/>
                <w:szCs w:val="24"/>
              </w:rPr>
              <w:t>SERs</w:t>
            </w:r>
            <w:r w:rsidRPr="00390F48">
              <w:rPr>
                <w:rFonts w:ascii="Arial" w:hAnsi="Arial" w:cs="Arial"/>
                <w:i/>
                <w:spacing w:val="-16"/>
                <w:sz w:val="18"/>
                <w:szCs w:val="24"/>
              </w:rPr>
              <w:t xml:space="preserve"> </w:t>
            </w:r>
            <w:r w:rsidRPr="00390F48">
              <w:rPr>
                <w:rFonts w:ascii="Arial" w:hAnsi="Arial" w:cs="Arial"/>
                <w:i/>
                <w:sz w:val="18"/>
                <w:szCs w:val="24"/>
              </w:rPr>
              <w:t>is</w:t>
            </w:r>
            <w:r w:rsidRPr="00390F48">
              <w:rPr>
                <w:rFonts w:ascii="Arial" w:hAnsi="Arial" w:cs="Arial"/>
                <w:i/>
                <w:spacing w:val="-16"/>
                <w:sz w:val="18"/>
                <w:szCs w:val="24"/>
              </w:rPr>
              <w:t xml:space="preserve"> </w:t>
            </w:r>
            <w:r w:rsidRPr="00390F48">
              <w:rPr>
                <w:rFonts w:ascii="Arial" w:hAnsi="Arial" w:cs="Arial"/>
                <w:i/>
                <w:sz w:val="18"/>
                <w:szCs w:val="24"/>
              </w:rPr>
              <w:t>determined</w:t>
            </w:r>
            <w:r w:rsidRPr="00390F48">
              <w:rPr>
                <w:rFonts w:ascii="Arial" w:hAnsi="Arial" w:cs="Arial"/>
                <w:i/>
                <w:spacing w:val="-16"/>
                <w:sz w:val="18"/>
                <w:szCs w:val="24"/>
              </w:rPr>
              <w:t xml:space="preserve"> </w:t>
            </w:r>
            <w:r w:rsidRPr="00390F48">
              <w:rPr>
                <w:rFonts w:ascii="Arial" w:hAnsi="Arial" w:cs="Arial"/>
                <w:i/>
                <w:sz w:val="18"/>
                <w:szCs w:val="24"/>
              </w:rPr>
              <w:t>by</w:t>
            </w:r>
            <w:r w:rsidRPr="00390F48">
              <w:rPr>
                <w:rFonts w:ascii="Arial" w:hAnsi="Arial" w:cs="Arial"/>
                <w:i/>
                <w:spacing w:val="-17"/>
                <w:sz w:val="18"/>
                <w:szCs w:val="24"/>
              </w:rPr>
              <w:t xml:space="preserve"> </w:t>
            </w:r>
            <w:r w:rsidRPr="00390F48">
              <w:rPr>
                <w:rFonts w:ascii="Arial" w:hAnsi="Arial" w:cs="Arial"/>
                <w:i/>
                <w:sz w:val="18"/>
                <w:szCs w:val="24"/>
              </w:rPr>
              <w:t>kinematic</w:t>
            </w:r>
            <w:r w:rsidRPr="00390F48">
              <w:rPr>
                <w:rFonts w:ascii="Arial" w:hAnsi="Arial" w:cs="Arial"/>
                <w:i/>
                <w:spacing w:val="-16"/>
                <w:sz w:val="18"/>
                <w:szCs w:val="24"/>
              </w:rPr>
              <w:t xml:space="preserve"> </w:t>
            </w:r>
            <w:r w:rsidRPr="00390F48">
              <w:rPr>
                <w:rFonts w:ascii="Arial" w:hAnsi="Arial" w:cs="Arial"/>
                <w:i/>
                <w:sz w:val="18"/>
                <w:szCs w:val="24"/>
              </w:rPr>
              <w:t>method</w:t>
            </w:r>
            <w:r w:rsidRPr="00390F48">
              <w:rPr>
                <w:rFonts w:ascii="Arial" w:hAnsi="Arial" w:cs="Arial"/>
                <w:i/>
                <w:spacing w:val="-16"/>
                <w:sz w:val="18"/>
                <w:szCs w:val="24"/>
              </w:rPr>
              <w:t xml:space="preserve"> </w:t>
            </w:r>
            <w:r w:rsidRPr="00390F48">
              <w:rPr>
                <w:rFonts w:ascii="Arial" w:hAnsi="Arial" w:cs="Arial"/>
                <w:i/>
                <w:sz w:val="18"/>
                <w:szCs w:val="24"/>
              </w:rPr>
              <w:t>using</w:t>
            </w:r>
            <w:r w:rsidRPr="00390F48">
              <w:rPr>
                <w:rFonts w:ascii="Arial" w:hAnsi="Arial" w:cs="Arial"/>
                <w:i/>
                <w:spacing w:val="-16"/>
                <w:sz w:val="18"/>
                <w:szCs w:val="24"/>
              </w:rPr>
              <w:t xml:space="preserve"> </w:t>
            </w:r>
            <w:r w:rsidRPr="00390F48">
              <w:rPr>
                <w:rFonts w:ascii="Arial" w:hAnsi="Arial" w:cs="Arial"/>
                <w:i/>
                <w:sz w:val="18"/>
                <w:szCs w:val="24"/>
              </w:rPr>
              <w:t>40%</w:t>
            </w:r>
            <w:r w:rsidRPr="00390F48">
              <w:rPr>
                <w:rFonts w:ascii="Arial" w:hAnsi="Arial" w:cs="Arial"/>
                <w:i/>
                <w:spacing w:val="-16"/>
                <w:sz w:val="18"/>
                <w:szCs w:val="24"/>
              </w:rPr>
              <w:t xml:space="preserve"> </w:t>
            </w:r>
            <w:r w:rsidRPr="00390F48">
              <w:rPr>
                <w:rFonts w:ascii="Arial" w:hAnsi="Arial" w:cs="Arial"/>
                <w:i/>
                <w:sz w:val="18"/>
                <w:szCs w:val="24"/>
              </w:rPr>
              <w:t>solids</w:t>
            </w:r>
            <w:r w:rsidRPr="00390F48">
              <w:rPr>
                <w:rFonts w:ascii="Arial" w:hAnsi="Arial" w:cs="Arial"/>
                <w:i/>
                <w:spacing w:val="-16"/>
                <w:sz w:val="18"/>
                <w:szCs w:val="24"/>
              </w:rPr>
              <w:t xml:space="preserve"> </w:t>
            </w:r>
            <w:r w:rsidRPr="00390F48">
              <w:rPr>
                <w:rFonts w:ascii="Arial" w:hAnsi="Arial" w:cs="Arial"/>
                <w:i/>
                <w:sz w:val="18"/>
                <w:szCs w:val="24"/>
              </w:rPr>
              <w:t>in</w:t>
            </w:r>
            <w:r w:rsidRPr="00390F48">
              <w:rPr>
                <w:rFonts w:ascii="Arial" w:hAnsi="Arial" w:cs="Arial"/>
                <w:i/>
                <w:spacing w:val="-17"/>
                <w:sz w:val="18"/>
                <w:szCs w:val="24"/>
              </w:rPr>
              <w:t xml:space="preserve"> </w:t>
            </w:r>
            <w:r w:rsidRPr="00390F48">
              <w:rPr>
                <w:rFonts w:ascii="Arial" w:hAnsi="Arial" w:cs="Arial"/>
                <w:i/>
                <w:sz w:val="18"/>
                <w:szCs w:val="24"/>
              </w:rPr>
              <w:t>diethylene</w:t>
            </w:r>
            <w:r w:rsidRPr="00390F48">
              <w:rPr>
                <w:rFonts w:ascii="Arial" w:hAnsi="Arial" w:cs="Arial"/>
                <w:i/>
                <w:spacing w:val="-16"/>
                <w:sz w:val="18"/>
                <w:szCs w:val="24"/>
              </w:rPr>
              <w:t xml:space="preserve"> </w:t>
            </w:r>
            <w:r w:rsidRPr="00390F48">
              <w:rPr>
                <w:rFonts w:ascii="Arial" w:hAnsi="Arial" w:cs="Arial"/>
                <w:i/>
                <w:sz w:val="18"/>
                <w:szCs w:val="24"/>
              </w:rPr>
              <w:t>glycol</w:t>
            </w:r>
            <w:r w:rsidRPr="00390F48">
              <w:rPr>
                <w:rFonts w:ascii="Arial" w:hAnsi="Arial" w:cs="Arial"/>
                <w:i/>
                <w:spacing w:val="-16"/>
                <w:sz w:val="18"/>
                <w:szCs w:val="24"/>
              </w:rPr>
              <w:t xml:space="preserve"> </w:t>
            </w:r>
            <w:proofErr w:type="spellStart"/>
            <w:r w:rsidRPr="00390F48">
              <w:rPr>
                <w:rFonts w:ascii="Arial" w:hAnsi="Arial" w:cs="Arial"/>
                <w:i/>
                <w:sz w:val="18"/>
                <w:szCs w:val="24"/>
              </w:rPr>
              <w:t>monobutyl</w:t>
            </w:r>
            <w:proofErr w:type="spellEnd"/>
            <w:r w:rsidRPr="00390F48">
              <w:rPr>
                <w:rFonts w:ascii="Arial" w:hAnsi="Arial" w:cs="Arial"/>
                <w:i/>
                <w:sz w:val="18"/>
                <w:szCs w:val="24"/>
              </w:rPr>
              <w:t xml:space="preserve"> ether</w:t>
            </w:r>
            <w:r w:rsidRPr="00390F48">
              <w:rPr>
                <w:rFonts w:ascii="Arial" w:hAnsi="Arial" w:cs="Arial"/>
                <w:i/>
                <w:spacing w:val="-2"/>
                <w:sz w:val="18"/>
                <w:szCs w:val="24"/>
              </w:rPr>
              <w:t xml:space="preserve"> </w:t>
            </w:r>
            <w:r w:rsidRPr="00390F48">
              <w:rPr>
                <w:rFonts w:ascii="Arial" w:hAnsi="Arial" w:cs="Arial"/>
                <w:i/>
                <w:sz w:val="18"/>
                <w:szCs w:val="24"/>
              </w:rPr>
              <w:t>solution.</w:t>
            </w:r>
          </w:p>
          <w:p w14:paraId="63B21479" w14:textId="77777777" w:rsidR="00F2074C" w:rsidRPr="00390F48" w:rsidRDefault="00F2074C" w:rsidP="00F2074C">
            <w:pPr>
              <w:spacing w:line="276" w:lineRule="auto"/>
              <w:jc w:val="both"/>
              <w:rPr>
                <w:rFonts w:ascii="Arial" w:hAnsi="Arial" w:cs="Arial"/>
                <w:i/>
                <w:sz w:val="18"/>
                <w:szCs w:val="18"/>
              </w:rPr>
            </w:pPr>
          </w:p>
          <w:p w14:paraId="7AD78900" w14:textId="4ACB7977" w:rsidR="000861A8" w:rsidRDefault="000861A8" w:rsidP="00F2074C">
            <w:pPr>
              <w:spacing w:line="276" w:lineRule="auto"/>
              <w:jc w:val="both"/>
              <w:rPr>
                <w:sz w:val="16"/>
                <w:szCs w:val="16"/>
              </w:rPr>
            </w:pPr>
          </w:p>
          <w:p w14:paraId="7AFFB959" w14:textId="3F76737C" w:rsidR="003D25DE" w:rsidRDefault="003D25DE" w:rsidP="00F2074C">
            <w:pPr>
              <w:spacing w:line="276" w:lineRule="auto"/>
              <w:jc w:val="both"/>
              <w:rPr>
                <w:sz w:val="16"/>
                <w:szCs w:val="16"/>
              </w:rPr>
            </w:pPr>
          </w:p>
          <w:p w14:paraId="3E39221B" w14:textId="45DC2C15" w:rsidR="003D25DE" w:rsidRDefault="003D25DE" w:rsidP="003D25DE">
            <w:pPr>
              <w:spacing w:line="360" w:lineRule="auto"/>
              <w:jc w:val="both"/>
              <w:rPr>
                <w:rFonts w:ascii="Arial" w:hAnsi="Arial" w:cs="Arial"/>
                <w:sz w:val="24"/>
                <w:szCs w:val="24"/>
              </w:rPr>
            </w:pPr>
            <w:proofErr w:type="spellStart"/>
            <w:r w:rsidRPr="003D25DE">
              <w:rPr>
                <w:rFonts w:ascii="Arial" w:hAnsi="Arial" w:cs="Arial"/>
                <w:b/>
                <w:bCs/>
                <w:sz w:val="24"/>
                <w:szCs w:val="24"/>
              </w:rPr>
              <w:t>Hydrolyzable</w:t>
            </w:r>
            <w:proofErr w:type="spellEnd"/>
            <w:r w:rsidRPr="003D25DE">
              <w:rPr>
                <w:rFonts w:ascii="Arial" w:hAnsi="Arial" w:cs="Arial"/>
                <w:b/>
                <w:bCs/>
                <w:sz w:val="24"/>
                <w:szCs w:val="24"/>
              </w:rPr>
              <w:t xml:space="preserve"> chloride</w:t>
            </w:r>
            <w:r w:rsidRPr="003D25DE">
              <w:rPr>
                <w:rFonts w:ascii="Arial" w:hAnsi="Arial" w:cs="Arial"/>
                <w:sz w:val="24"/>
                <w:szCs w:val="24"/>
              </w:rPr>
              <w:t xml:space="preserve"> (</w:t>
            </w:r>
            <w:proofErr w:type="spellStart"/>
            <w:r w:rsidRPr="003D25DE">
              <w:rPr>
                <w:rFonts w:ascii="Arial" w:hAnsi="Arial" w:cs="Arial"/>
                <w:sz w:val="24"/>
                <w:szCs w:val="24"/>
              </w:rPr>
              <w:t>HyCl</w:t>
            </w:r>
            <w:proofErr w:type="spellEnd"/>
            <w:r w:rsidRPr="003D25DE">
              <w:rPr>
                <w:rFonts w:ascii="Arial" w:hAnsi="Arial" w:cs="Arial"/>
                <w:sz w:val="24"/>
                <w:szCs w:val="24"/>
              </w:rPr>
              <w:t xml:space="preserve">) content of liquid and solid epoxy resins is determined by dehydrochlorination with potassium hydroxide solution under reflux conditions and potentiometric titration of the chloride liberated by silver nitrate. </w:t>
            </w:r>
            <w:proofErr w:type="spellStart"/>
            <w:r w:rsidRPr="003D25DE">
              <w:rPr>
                <w:rFonts w:ascii="Arial" w:hAnsi="Arial" w:cs="Arial"/>
                <w:sz w:val="24"/>
                <w:szCs w:val="24"/>
              </w:rPr>
              <w:t>Hydrolyzable</w:t>
            </w:r>
            <w:proofErr w:type="spellEnd"/>
            <w:r w:rsidRPr="003D25DE">
              <w:rPr>
                <w:rFonts w:ascii="Arial" w:hAnsi="Arial" w:cs="Arial"/>
                <w:sz w:val="24"/>
                <w:szCs w:val="24"/>
              </w:rPr>
              <w:t xml:space="preserve"> </w:t>
            </w:r>
            <w:proofErr w:type="spellStart"/>
            <w:r w:rsidRPr="003D25DE">
              <w:rPr>
                <w:rFonts w:ascii="Arial" w:hAnsi="Arial" w:cs="Arial"/>
                <w:sz w:val="24"/>
                <w:szCs w:val="24"/>
              </w:rPr>
              <w:t>HyCl</w:t>
            </w:r>
            <w:proofErr w:type="spellEnd"/>
            <w:r w:rsidRPr="003D25DE">
              <w:rPr>
                <w:rFonts w:ascii="Arial" w:hAnsi="Arial" w:cs="Arial"/>
                <w:sz w:val="24"/>
                <w:szCs w:val="24"/>
              </w:rPr>
              <w:t xml:space="preserve"> content, which reflects the degree of completion of the dehydrochlorination step in the epoxy resin manufacturing process, is routinely determined by a method using methanol and toluene as solvents. This is the method </w:t>
            </w:r>
            <w:proofErr w:type="gramStart"/>
            <w:r w:rsidRPr="003D25DE">
              <w:rPr>
                <w:rFonts w:ascii="Arial" w:hAnsi="Arial" w:cs="Arial"/>
                <w:sz w:val="24"/>
                <w:szCs w:val="24"/>
              </w:rPr>
              <w:t>most commonly used</w:t>
            </w:r>
            <w:proofErr w:type="gramEnd"/>
            <w:r w:rsidRPr="003D25DE">
              <w:rPr>
                <w:rFonts w:ascii="Arial" w:hAnsi="Arial" w:cs="Arial"/>
                <w:sz w:val="24"/>
                <w:szCs w:val="24"/>
              </w:rPr>
              <w:t xml:space="preserve"> to characterize LER and SER</w:t>
            </w:r>
            <w:r>
              <w:rPr>
                <w:rFonts w:ascii="Arial" w:hAnsi="Arial" w:cs="Arial"/>
                <w:sz w:val="24"/>
                <w:szCs w:val="24"/>
              </w:rPr>
              <w:t>.</w:t>
            </w:r>
          </w:p>
          <w:p w14:paraId="5B03B78D" w14:textId="46AA3BC4" w:rsidR="007C16B9" w:rsidRPr="007C16B9" w:rsidRDefault="007C16B9" w:rsidP="007C16B9">
            <w:pPr>
              <w:spacing w:line="360" w:lineRule="auto"/>
              <w:jc w:val="both"/>
              <w:rPr>
                <w:rFonts w:ascii="Arial" w:hAnsi="Arial" w:cs="Arial"/>
                <w:b/>
                <w:bCs/>
                <w:sz w:val="24"/>
                <w:szCs w:val="24"/>
              </w:rPr>
            </w:pPr>
            <w:r w:rsidRPr="007C16B9">
              <w:rPr>
                <w:rFonts w:ascii="Arial" w:hAnsi="Arial" w:cs="Arial"/>
                <w:b/>
                <w:bCs/>
                <w:sz w:val="24"/>
                <w:szCs w:val="24"/>
              </w:rPr>
              <w:t>Softening Point</w:t>
            </w:r>
          </w:p>
          <w:p w14:paraId="7F59B2D3" w14:textId="71440F16" w:rsidR="007C16B9" w:rsidRPr="007C16B9" w:rsidRDefault="007C16B9" w:rsidP="007C16B9">
            <w:pPr>
              <w:spacing w:line="360" w:lineRule="auto"/>
              <w:jc w:val="both"/>
              <w:rPr>
                <w:rFonts w:ascii="Arial" w:hAnsi="Arial" w:cs="Arial"/>
                <w:sz w:val="24"/>
                <w:szCs w:val="24"/>
              </w:rPr>
            </w:pPr>
            <w:r w:rsidRPr="007C16B9">
              <w:rPr>
                <w:rFonts w:ascii="Arial" w:hAnsi="Arial" w:cs="Arial"/>
                <w:sz w:val="24"/>
                <w:szCs w:val="24"/>
              </w:rPr>
              <w:t>Since epoxies are thermosetting resins, they have a softening point called the glass transition temperature (</w:t>
            </w:r>
            <w:proofErr w:type="spellStart"/>
            <w:r w:rsidRPr="007C16B9">
              <w:rPr>
                <w:rFonts w:ascii="Arial" w:hAnsi="Arial" w:cs="Arial"/>
                <w:sz w:val="24"/>
                <w:szCs w:val="24"/>
              </w:rPr>
              <w:t>Tg</w:t>
            </w:r>
            <w:proofErr w:type="spellEnd"/>
            <w:r w:rsidRPr="007C16B9">
              <w:rPr>
                <w:rFonts w:ascii="Arial" w:hAnsi="Arial" w:cs="Arial"/>
                <w:sz w:val="24"/>
                <w:szCs w:val="24"/>
              </w:rPr>
              <w:t xml:space="preserve">). Heating above the </w:t>
            </w:r>
            <w:proofErr w:type="spellStart"/>
            <w:r w:rsidRPr="007C16B9">
              <w:rPr>
                <w:rFonts w:ascii="Arial" w:hAnsi="Arial" w:cs="Arial"/>
                <w:sz w:val="24"/>
                <w:szCs w:val="24"/>
              </w:rPr>
              <w:t>Tg</w:t>
            </w:r>
            <w:proofErr w:type="spellEnd"/>
            <w:r w:rsidRPr="007C16B9">
              <w:rPr>
                <w:rFonts w:ascii="Arial" w:hAnsi="Arial" w:cs="Arial"/>
                <w:sz w:val="24"/>
                <w:szCs w:val="24"/>
              </w:rPr>
              <w:t xml:space="preserve"> will soften the material slightly and allow the epoxy to be pried away more easily.</w:t>
            </w:r>
          </w:p>
          <w:p w14:paraId="2A93F09B" w14:textId="2F33CCC9" w:rsidR="003D25DE" w:rsidRPr="003D25DE" w:rsidRDefault="007C16B9" w:rsidP="007C16B9">
            <w:pPr>
              <w:spacing w:line="360" w:lineRule="auto"/>
              <w:jc w:val="both"/>
              <w:rPr>
                <w:rFonts w:ascii="Arial" w:hAnsi="Arial" w:cs="Arial"/>
                <w:sz w:val="24"/>
                <w:szCs w:val="24"/>
              </w:rPr>
            </w:pPr>
            <w:r w:rsidRPr="007C16B9">
              <w:rPr>
                <w:rFonts w:ascii="Arial" w:hAnsi="Arial" w:cs="Arial"/>
                <w:sz w:val="24"/>
                <w:szCs w:val="24"/>
              </w:rPr>
              <w:t>Traditionally</w:t>
            </w:r>
            <w:r>
              <w:rPr>
                <w:rFonts w:ascii="Arial" w:hAnsi="Arial" w:cs="Arial"/>
                <w:sz w:val="24"/>
                <w:szCs w:val="24"/>
              </w:rPr>
              <w:t>,</w:t>
            </w:r>
            <w:r w:rsidRPr="007C16B9">
              <w:rPr>
                <w:rFonts w:ascii="Arial" w:hAnsi="Arial" w:cs="Arial"/>
                <w:sz w:val="24"/>
                <w:szCs w:val="24"/>
              </w:rPr>
              <w:t xml:space="preserve"> measure the softening</w:t>
            </w:r>
            <w:r>
              <w:rPr>
                <w:rFonts w:ascii="Arial" w:hAnsi="Arial" w:cs="Arial"/>
                <w:sz w:val="24"/>
                <w:szCs w:val="24"/>
              </w:rPr>
              <w:t xml:space="preserve"> </w:t>
            </w:r>
            <w:r w:rsidRPr="007C16B9">
              <w:rPr>
                <w:rFonts w:ascii="Arial" w:hAnsi="Arial" w:cs="Arial"/>
                <w:sz w:val="24"/>
                <w:szCs w:val="24"/>
              </w:rPr>
              <w:t>point of SERs, which is important in applications such as powder coatings. The</w:t>
            </w:r>
            <w:r>
              <w:rPr>
                <w:rFonts w:ascii="Arial" w:hAnsi="Arial" w:cs="Arial"/>
                <w:sz w:val="24"/>
                <w:szCs w:val="24"/>
              </w:rPr>
              <w:t xml:space="preserve"> </w:t>
            </w:r>
            <w:proofErr w:type="spellStart"/>
            <w:r w:rsidRPr="007C16B9">
              <w:rPr>
                <w:rFonts w:ascii="Arial" w:hAnsi="Arial" w:cs="Arial"/>
                <w:sz w:val="24"/>
                <w:szCs w:val="24"/>
              </w:rPr>
              <w:t>Durran’s</w:t>
            </w:r>
            <w:proofErr w:type="spellEnd"/>
            <w:r w:rsidRPr="007C16B9">
              <w:rPr>
                <w:rFonts w:ascii="Arial" w:hAnsi="Arial" w:cs="Arial"/>
                <w:sz w:val="24"/>
                <w:szCs w:val="24"/>
              </w:rPr>
              <w:t xml:space="preserve"> method involves heating a resin sample topped with a certain weight of</w:t>
            </w:r>
            <w:r>
              <w:rPr>
                <w:rFonts w:ascii="Arial" w:hAnsi="Arial" w:cs="Arial"/>
                <w:sz w:val="24"/>
                <w:szCs w:val="24"/>
              </w:rPr>
              <w:t xml:space="preserve"> </w:t>
            </w:r>
            <w:r w:rsidRPr="007C16B9">
              <w:rPr>
                <w:rFonts w:ascii="Arial" w:hAnsi="Arial" w:cs="Arial"/>
                <w:sz w:val="24"/>
                <w:szCs w:val="24"/>
              </w:rPr>
              <w:t>mercury in a test tube until the resin reaches its softening point and flows, allowing</w:t>
            </w:r>
            <w:r>
              <w:rPr>
                <w:rFonts w:ascii="Arial" w:hAnsi="Arial" w:cs="Arial"/>
                <w:sz w:val="24"/>
                <w:szCs w:val="24"/>
              </w:rPr>
              <w:t xml:space="preserve"> </w:t>
            </w:r>
            <w:r w:rsidRPr="007C16B9">
              <w:rPr>
                <w:rFonts w:ascii="Arial" w:hAnsi="Arial" w:cs="Arial"/>
                <w:sz w:val="24"/>
                <w:szCs w:val="24"/>
              </w:rPr>
              <w:t>the mercury to drop to the bottom of the test tube. The method is accurate</w:t>
            </w:r>
            <w:r>
              <w:rPr>
                <w:rFonts w:ascii="Arial" w:hAnsi="Arial" w:cs="Arial"/>
                <w:sz w:val="24"/>
                <w:szCs w:val="24"/>
              </w:rPr>
              <w:t xml:space="preserve"> </w:t>
            </w:r>
            <w:r w:rsidRPr="007C16B9">
              <w:rPr>
                <w:rFonts w:ascii="Arial" w:hAnsi="Arial" w:cs="Arial"/>
                <w:sz w:val="24"/>
                <w:szCs w:val="24"/>
              </w:rPr>
              <w:t>but involves handling of highly hazardous mercury at elevated temperatures</w:t>
            </w:r>
            <w:r>
              <w:rPr>
                <w:rFonts w:ascii="Arial" w:hAnsi="Arial" w:cs="Arial"/>
                <w:sz w:val="24"/>
                <w:szCs w:val="24"/>
              </w:rPr>
              <w:t>.</w:t>
            </w:r>
          </w:p>
          <w:p w14:paraId="4DB80B77" w14:textId="0D3C5FEB" w:rsidR="00282D30" w:rsidRDefault="00282D30" w:rsidP="00A61E95">
            <w:pPr>
              <w:spacing w:line="360" w:lineRule="auto"/>
              <w:ind w:left="142"/>
              <w:jc w:val="both"/>
              <w:rPr>
                <w:rFonts w:ascii="Arial" w:hAnsi="Arial" w:cs="Arial"/>
                <w:b/>
                <w:bCs/>
                <w:sz w:val="24"/>
                <w:szCs w:val="24"/>
              </w:rPr>
            </w:pPr>
            <w:r>
              <w:rPr>
                <w:rFonts w:ascii="Arial" w:hAnsi="Arial" w:cs="Arial"/>
                <w:b/>
                <w:bCs/>
                <w:sz w:val="24"/>
                <w:szCs w:val="24"/>
              </w:rPr>
              <w:t>4.</w:t>
            </w:r>
            <w:r w:rsidR="004731BB">
              <w:rPr>
                <w:rFonts w:ascii="Arial" w:hAnsi="Arial" w:cs="Arial"/>
                <w:b/>
                <w:bCs/>
                <w:sz w:val="24"/>
                <w:szCs w:val="24"/>
              </w:rPr>
              <w:t>1</w:t>
            </w:r>
            <w:r>
              <w:rPr>
                <w:rFonts w:ascii="Arial" w:hAnsi="Arial" w:cs="Arial"/>
                <w:b/>
                <w:bCs/>
                <w:sz w:val="24"/>
                <w:szCs w:val="24"/>
              </w:rPr>
              <w:t xml:space="preserve">.2 </w:t>
            </w:r>
            <w:r w:rsidRPr="00514A6B">
              <w:rPr>
                <w:rFonts w:ascii="Arial" w:hAnsi="Arial" w:cs="Arial"/>
                <w:b/>
                <w:bCs/>
                <w:sz w:val="24"/>
                <w:szCs w:val="24"/>
              </w:rPr>
              <w:t>Plant Process-description (Evaluation of major process commercially available for licensing</w:t>
            </w:r>
            <w:r>
              <w:rPr>
                <w:rFonts w:ascii="Arial" w:hAnsi="Arial" w:cs="Arial"/>
                <w:b/>
                <w:bCs/>
                <w:sz w:val="24"/>
                <w:szCs w:val="24"/>
              </w:rPr>
              <w:t>)</w:t>
            </w:r>
            <w:r w:rsidRPr="00911F7F">
              <w:rPr>
                <w:rFonts w:ascii="Arial" w:hAnsi="Arial" w:cs="Arial"/>
                <w:b/>
                <w:bCs/>
                <w:sz w:val="24"/>
                <w:szCs w:val="24"/>
              </w:rPr>
              <w:t>:</w:t>
            </w:r>
          </w:p>
          <w:p w14:paraId="289CB5F0" w14:textId="77777777" w:rsidR="00282D30" w:rsidRPr="003C37AF" w:rsidRDefault="00282D30" w:rsidP="00A61E95">
            <w:pPr>
              <w:spacing w:line="360" w:lineRule="auto"/>
              <w:ind w:left="142"/>
              <w:jc w:val="both"/>
              <w:rPr>
                <w:rFonts w:ascii="Arial" w:hAnsi="Arial" w:cs="Arial"/>
                <w:b/>
                <w:bCs/>
                <w:sz w:val="24"/>
                <w:szCs w:val="24"/>
              </w:rPr>
            </w:pPr>
            <w:r w:rsidRPr="00895109">
              <w:rPr>
                <w:rFonts w:ascii="Arial" w:hAnsi="Arial" w:cs="Arial"/>
                <w:b/>
                <w:bCs/>
                <w:sz w:val="24"/>
                <w:szCs w:val="24"/>
              </w:rPr>
              <w:t xml:space="preserve">Production process of Liquid </w:t>
            </w:r>
            <w:r>
              <w:rPr>
                <w:rFonts w:ascii="Arial" w:hAnsi="Arial" w:cs="Arial"/>
                <w:b/>
                <w:bCs/>
                <w:sz w:val="24"/>
                <w:szCs w:val="24"/>
              </w:rPr>
              <w:t>B</w:t>
            </w:r>
            <w:r w:rsidRPr="00895109">
              <w:rPr>
                <w:rFonts w:ascii="Arial" w:hAnsi="Arial" w:cs="Arial"/>
                <w:b/>
                <w:bCs/>
                <w:sz w:val="24"/>
                <w:szCs w:val="24"/>
              </w:rPr>
              <w:t>isphenol</w:t>
            </w:r>
            <w:r>
              <w:rPr>
                <w:rFonts w:ascii="Arial" w:hAnsi="Arial" w:cs="Arial"/>
                <w:b/>
                <w:bCs/>
                <w:sz w:val="24"/>
                <w:szCs w:val="24"/>
              </w:rPr>
              <w:t>-</w:t>
            </w:r>
            <w:r w:rsidRPr="00895109">
              <w:rPr>
                <w:rFonts w:ascii="Arial" w:hAnsi="Arial" w:cs="Arial"/>
                <w:b/>
                <w:bCs/>
                <w:sz w:val="24"/>
                <w:szCs w:val="24"/>
              </w:rPr>
              <w:t xml:space="preserve">A </w:t>
            </w:r>
            <w:r>
              <w:rPr>
                <w:rFonts w:ascii="Arial" w:hAnsi="Arial" w:cs="Arial"/>
                <w:b/>
                <w:bCs/>
                <w:sz w:val="24"/>
                <w:szCs w:val="24"/>
              </w:rPr>
              <w:t>Epoxy Resin</w:t>
            </w:r>
            <w:r w:rsidRPr="0051336E">
              <w:rPr>
                <w:rFonts w:ascii="Arial" w:hAnsi="Arial" w:cs="Arial"/>
                <w:sz w:val="24"/>
                <w:szCs w:val="24"/>
              </w:rPr>
              <w:t>: The one-step process</w:t>
            </w:r>
            <w:r>
              <w:rPr>
                <w:rFonts w:ascii="Arial" w:hAnsi="Arial" w:cs="Arial"/>
                <w:sz w:val="24"/>
                <w:szCs w:val="24"/>
              </w:rPr>
              <w:t xml:space="preserve"> proceeds via</w:t>
            </w:r>
            <w:r w:rsidRPr="0051336E">
              <w:rPr>
                <w:rFonts w:ascii="Arial" w:hAnsi="Arial" w:cs="Arial"/>
                <w:sz w:val="24"/>
                <w:szCs w:val="24"/>
              </w:rPr>
              <w:t xml:space="preserve"> polycondensation of reacting </w:t>
            </w:r>
            <w:hyperlink r:id="rId110" w:tooltip="Epichlorohydrin" w:history="1">
              <w:r w:rsidRPr="0051336E">
                <w:rPr>
                  <w:rFonts w:ascii="Arial" w:hAnsi="Arial" w:cs="Arial"/>
                  <w:sz w:val="24"/>
                  <w:szCs w:val="24"/>
                </w:rPr>
                <w:t>epichlorohydrin</w:t>
              </w:r>
            </w:hyperlink>
            <w:r w:rsidRPr="0051336E">
              <w:rPr>
                <w:rFonts w:ascii="Arial" w:hAnsi="Arial" w:cs="Arial"/>
                <w:sz w:val="24"/>
                <w:szCs w:val="24"/>
              </w:rPr>
              <w:t> (ECH) with </w:t>
            </w:r>
            <w:hyperlink r:id="rId111" w:tooltip="Bisphenol A" w:history="1">
              <w:r w:rsidRPr="0051336E">
                <w:rPr>
                  <w:rFonts w:ascii="Arial" w:hAnsi="Arial" w:cs="Arial"/>
                  <w:sz w:val="24"/>
                  <w:szCs w:val="24"/>
                </w:rPr>
                <w:t>bisphenol A</w:t>
              </w:r>
            </w:hyperlink>
            <w:r>
              <w:rPr>
                <w:rFonts w:ascii="Arial" w:hAnsi="Arial" w:cs="Arial"/>
                <w:sz w:val="24"/>
                <w:szCs w:val="24"/>
              </w:rPr>
              <w:t xml:space="preserve"> (BPA)</w:t>
            </w:r>
            <w:r w:rsidRPr="0051336E">
              <w:rPr>
                <w:rFonts w:ascii="Arial" w:hAnsi="Arial" w:cs="Arial"/>
                <w:sz w:val="24"/>
                <w:szCs w:val="24"/>
              </w:rPr>
              <w:t>,  result</w:t>
            </w:r>
            <w:r>
              <w:rPr>
                <w:rFonts w:ascii="Arial" w:hAnsi="Arial" w:cs="Arial"/>
                <w:sz w:val="24"/>
                <w:szCs w:val="24"/>
              </w:rPr>
              <w:t>ed</w:t>
            </w:r>
            <w:r w:rsidRPr="0051336E">
              <w:rPr>
                <w:rFonts w:ascii="Arial" w:hAnsi="Arial" w:cs="Arial"/>
                <w:sz w:val="24"/>
                <w:szCs w:val="24"/>
              </w:rPr>
              <w:t xml:space="preserve"> </w:t>
            </w:r>
            <w:r>
              <w:rPr>
                <w:rFonts w:ascii="Arial" w:hAnsi="Arial" w:cs="Arial"/>
                <w:sz w:val="24"/>
                <w:szCs w:val="24"/>
              </w:rPr>
              <w:t>with</w:t>
            </w:r>
            <w:r w:rsidRPr="0051336E">
              <w:rPr>
                <w:rFonts w:ascii="Arial" w:hAnsi="Arial" w:cs="Arial"/>
                <w:sz w:val="24"/>
                <w:szCs w:val="24"/>
              </w:rPr>
              <w:t xml:space="preserve"> different chemical </w:t>
            </w:r>
            <w:r>
              <w:rPr>
                <w:rFonts w:ascii="Arial" w:hAnsi="Arial" w:cs="Arial"/>
                <w:sz w:val="24"/>
                <w:szCs w:val="24"/>
              </w:rPr>
              <w:t xml:space="preserve">liquid </w:t>
            </w:r>
            <w:r w:rsidRPr="0051336E">
              <w:rPr>
                <w:rFonts w:ascii="Arial" w:hAnsi="Arial" w:cs="Arial"/>
                <w:sz w:val="24"/>
                <w:szCs w:val="24"/>
              </w:rPr>
              <w:t>substance known as </w:t>
            </w:r>
            <w:hyperlink r:id="rId112" w:tooltip="Bisphenol A diglycidyl ether" w:history="1">
              <w:r w:rsidRPr="0051336E">
                <w:rPr>
                  <w:rFonts w:ascii="Arial" w:hAnsi="Arial" w:cs="Arial"/>
                  <w:sz w:val="24"/>
                  <w:szCs w:val="24"/>
                </w:rPr>
                <w:t>bisphenol A diglycidyl</w:t>
              </w:r>
              <w:r>
                <w:rPr>
                  <w:rFonts w:ascii="Arial" w:hAnsi="Arial" w:cs="Arial"/>
                  <w:sz w:val="24"/>
                  <w:szCs w:val="24"/>
                </w:rPr>
                <w:t>e</w:t>
              </w:r>
              <w:r w:rsidRPr="0051336E">
                <w:rPr>
                  <w:rFonts w:ascii="Arial" w:hAnsi="Arial" w:cs="Arial"/>
                  <w:sz w:val="24"/>
                  <w:szCs w:val="24"/>
                </w:rPr>
                <w:t xml:space="preserve"> ether</w:t>
              </w:r>
            </w:hyperlink>
            <w:r w:rsidRPr="0051336E">
              <w:rPr>
                <w:rFonts w:ascii="Arial" w:hAnsi="Arial" w:cs="Arial"/>
                <w:sz w:val="24"/>
                <w:szCs w:val="24"/>
              </w:rPr>
              <w:t xml:space="preserve"> (commonly known as </w:t>
            </w:r>
            <w:r>
              <w:rPr>
                <w:rFonts w:ascii="Arial" w:hAnsi="Arial" w:cs="Arial"/>
                <w:sz w:val="24"/>
                <w:szCs w:val="24"/>
              </w:rPr>
              <w:t>BADGE</w:t>
            </w:r>
            <w:r w:rsidRPr="0051336E">
              <w:rPr>
                <w:rFonts w:ascii="Arial" w:hAnsi="Arial" w:cs="Arial"/>
                <w:sz w:val="24"/>
                <w:szCs w:val="24"/>
              </w:rPr>
              <w:t xml:space="preserve"> or DGEBA). Bisphenol A-based resins are most widely commercialised resins</w:t>
            </w:r>
            <w:r>
              <w:rPr>
                <w:rFonts w:ascii="Arial" w:hAnsi="Arial" w:cs="Arial"/>
                <w:sz w:val="24"/>
                <w:szCs w:val="24"/>
              </w:rPr>
              <w:t xml:space="preserve"> (75-80%).</w:t>
            </w:r>
          </w:p>
          <w:p w14:paraId="1EFC8CA2" w14:textId="77777777" w:rsidR="00282D30" w:rsidRPr="00314B0F" w:rsidRDefault="00282D30" w:rsidP="00A61E95">
            <w:pPr>
              <w:spacing w:line="360" w:lineRule="auto"/>
              <w:ind w:left="142"/>
              <w:jc w:val="both"/>
            </w:pPr>
            <w:r w:rsidRPr="00895109">
              <w:rPr>
                <w:rFonts w:ascii="Arial" w:hAnsi="Arial" w:cs="Arial"/>
                <w:b/>
                <w:bCs/>
                <w:sz w:val="24"/>
                <w:szCs w:val="24"/>
              </w:rPr>
              <w:t>Badge</w:t>
            </w:r>
            <w:r>
              <w:rPr>
                <w:rFonts w:ascii="Arial" w:hAnsi="Arial" w:cs="Arial"/>
                <w:b/>
                <w:bCs/>
                <w:sz w:val="24"/>
                <w:szCs w:val="24"/>
              </w:rPr>
              <w:t xml:space="preserve"> Process</w:t>
            </w:r>
            <w:r>
              <w:rPr>
                <w:rFonts w:ascii="Verdana" w:hAnsi="Verdana"/>
                <w:b/>
                <w:bCs/>
              </w:rPr>
              <w:t xml:space="preserve">: </w:t>
            </w:r>
            <w:r>
              <w:t xml:space="preserve"> </w:t>
            </w:r>
            <w:r w:rsidRPr="009E7B46">
              <w:rPr>
                <w:rFonts w:ascii="Arial" w:hAnsi="Arial" w:cs="Arial"/>
                <w:sz w:val="24"/>
                <w:szCs w:val="24"/>
              </w:rPr>
              <w:t>Bisphenol A or 2,2'bis(p-hydroxyphenyl)</w:t>
            </w:r>
            <w:r>
              <w:rPr>
                <w:rFonts w:ascii="Arial" w:hAnsi="Arial" w:cs="Arial"/>
                <w:sz w:val="24"/>
                <w:szCs w:val="24"/>
              </w:rPr>
              <w:t xml:space="preserve"> </w:t>
            </w:r>
            <w:r w:rsidRPr="009E7B46">
              <w:rPr>
                <w:rFonts w:ascii="Arial" w:hAnsi="Arial" w:cs="Arial"/>
                <w:sz w:val="24"/>
                <w:szCs w:val="24"/>
              </w:rPr>
              <w:t xml:space="preserve">propane is produced from acetone and phenol with an acid catalyst such as 75% sulphuric acid or dry hydrogen chloride. The </w:t>
            </w:r>
            <w:r w:rsidRPr="009E7B46">
              <w:rPr>
                <w:rFonts w:ascii="Arial" w:hAnsi="Arial" w:cs="Arial"/>
                <w:sz w:val="24"/>
                <w:szCs w:val="24"/>
              </w:rPr>
              <w:lastRenderedPageBreak/>
              <w:t xml:space="preserve">reaction conditions will depend on the design of the production unit. The purity of the product is high, &gt;95% </w:t>
            </w:r>
            <w:proofErr w:type="spellStart"/>
            <w:proofErr w:type="gramStart"/>
            <w:r w:rsidRPr="009E7B46">
              <w:rPr>
                <w:rFonts w:ascii="Arial" w:hAnsi="Arial" w:cs="Arial"/>
                <w:sz w:val="24"/>
                <w:szCs w:val="24"/>
              </w:rPr>
              <w:t>p,p</w:t>
            </w:r>
            <w:proofErr w:type="spellEnd"/>
            <w:proofErr w:type="gramEnd"/>
            <w:r w:rsidRPr="009E7B46">
              <w:rPr>
                <w:rFonts w:ascii="Arial" w:hAnsi="Arial" w:cs="Arial"/>
                <w:sz w:val="24"/>
                <w:szCs w:val="24"/>
              </w:rPr>
              <w:t>'-isomer</w:t>
            </w:r>
            <w:r>
              <w:rPr>
                <w:rFonts w:ascii="Arial" w:hAnsi="Arial" w:cs="Arial"/>
                <w:sz w:val="24"/>
                <w:szCs w:val="24"/>
              </w:rPr>
              <w:t xml:space="preserve"> (para-para)</w:t>
            </w:r>
            <w:r w:rsidRPr="009E7B46">
              <w:rPr>
                <w:rFonts w:ascii="Arial" w:hAnsi="Arial" w:cs="Arial"/>
                <w:sz w:val="24"/>
                <w:szCs w:val="24"/>
              </w:rPr>
              <w:t xml:space="preserve">; the other isomers formed are </w:t>
            </w:r>
            <w:proofErr w:type="spellStart"/>
            <w:r>
              <w:rPr>
                <w:rFonts w:ascii="Arial" w:hAnsi="Arial" w:cs="Arial"/>
                <w:sz w:val="24"/>
                <w:szCs w:val="24"/>
              </w:rPr>
              <w:t>o</w:t>
            </w:r>
            <w:r w:rsidRPr="009E7B46">
              <w:rPr>
                <w:rFonts w:ascii="Arial" w:hAnsi="Arial" w:cs="Arial"/>
                <w:sz w:val="24"/>
                <w:szCs w:val="24"/>
              </w:rPr>
              <w:t>,</w:t>
            </w:r>
            <w:r>
              <w:rPr>
                <w:rFonts w:ascii="Arial" w:hAnsi="Arial" w:cs="Arial"/>
                <w:sz w:val="24"/>
                <w:szCs w:val="24"/>
              </w:rPr>
              <w:t>p</w:t>
            </w:r>
            <w:proofErr w:type="spellEnd"/>
            <w:r w:rsidRPr="009E7B46">
              <w:rPr>
                <w:rFonts w:ascii="Arial" w:hAnsi="Arial" w:cs="Arial"/>
                <w:sz w:val="24"/>
                <w:szCs w:val="24"/>
              </w:rPr>
              <w:t>'</w:t>
            </w:r>
            <w:r>
              <w:rPr>
                <w:rFonts w:ascii="Arial" w:hAnsi="Arial" w:cs="Arial"/>
                <w:sz w:val="24"/>
                <w:szCs w:val="24"/>
              </w:rPr>
              <w:t>(ortho-para)</w:t>
            </w:r>
            <w:r w:rsidRPr="009E7B46">
              <w:rPr>
                <w:rFonts w:ascii="Arial" w:hAnsi="Arial" w:cs="Arial"/>
                <w:sz w:val="24"/>
                <w:szCs w:val="24"/>
              </w:rPr>
              <w:t xml:space="preserve"> and </w:t>
            </w:r>
            <w:proofErr w:type="spellStart"/>
            <w:r>
              <w:rPr>
                <w:rFonts w:ascii="Arial" w:hAnsi="Arial" w:cs="Arial"/>
                <w:sz w:val="24"/>
                <w:szCs w:val="24"/>
              </w:rPr>
              <w:t>o</w:t>
            </w:r>
            <w:r w:rsidRPr="009E7B46">
              <w:rPr>
                <w:rFonts w:ascii="Arial" w:hAnsi="Arial" w:cs="Arial"/>
                <w:sz w:val="24"/>
                <w:szCs w:val="24"/>
              </w:rPr>
              <w:t>,</w:t>
            </w:r>
            <w:r>
              <w:rPr>
                <w:rFonts w:ascii="Arial" w:hAnsi="Arial" w:cs="Arial"/>
                <w:sz w:val="24"/>
                <w:szCs w:val="24"/>
              </w:rPr>
              <w:t>o</w:t>
            </w:r>
            <w:proofErr w:type="spellEnd"/>
            <w:r>
              <w:rPr>
                <w:rFonts w:ascii="Arial" w:hAnsi="Arial" w:cs="Arial"/>
                <w:sz w:val="24"/>
                <w:szCs w:val="24"/>
              </w:rPr>
              <w:t xml:space="preserve"> (ortho- ortho)</w:t>
            </w:r>
            <w:r w:rsidRPr="009E7B46">
              <w:rPr>
                <w:rFonts w:ascii="Arial" w:hAnsi="Arial" w:cs="Arial"/>
                <w:sz w:val="24"/>
                <w:szCs w:val="24"/>
              </w:rPr>
              <w:t xml:space="preserve">'. For resin manufacture the </w:t>
            </w:r>
            <w:proofErr w:type="spellStart"/>
            <w:proofErr w:type="gramStart"/>
            <w:r w:rsidRPr="009E7B46">
              <w:rPr>
                <w:rFonts w:ascii="Arial" w:hAnsi="Arial" w:cs="Arial"/>
                <w:sz w:val="24"/>
                <w:szCs w:val="24"/>
              </w:rPr>
              <w:t>p,p</w:t>
            </w:r>
            <w:proofErr w:type="spellEnd"/>
            <w:proofErr w:type="gramEnd"/>
            <w:r w:rsidRPr="009E7B46">
              <w:rPr>
                <w:rFonts w:ascii="Arial" w:hAnsi="Arial" w:cs="Arial"/>
                <w:sz w:val="24"/>
                <w:szCs w:val="24"/>
              </w:rPr>
              <w:t>' isomer</w:t>
            </w:r>
            <w:r>
              <w:rPr>
                <w:rFonts w:ascii="Arial" w:hAnsi="Arial" w:cs="Arial"/>
                <w:sz w:val="24"/>
                <w:szCs w:val="24"/>
              </w:rPr>
              <w:t xml:space="preserve"> (para-para)</w:t>
            </w:r>
            <w:r w:rsidRPr="009E7B46">
              <w:rPr>
                <w:rFonts w:ascii="Arial" w:hAnsi="Arial" w:cs="Arial"/>
                <w:sz w:val="24"/>
                <w:szCs w:val="24"/>
              </w:rPr>
              <w:t xml:space="preserve"> content should be at least 98%. The light-yellow colour of some </w:t>
            </w:r>
            <w:r>
              <w:rPr>
                <w:rFonts w:ascii="Arial" w:hAnsi="Arial" w:cs="Arial"/>
                <w:sz w:val="24"/>
                <w:szCs w:val="24"/>
              </w:rPr>
              <w:t>Epoxy Resin</w:t>
            </w:r>
            <w:r w:rsidRPr="009E7B46">
              <w:rPr>
                <w:rFonts w:ascii="Arial" w:hAnsi="Arial" w:cs="Arial"/>
                <w:sz w:val="24"/>
                <w:szCs w:val="24"/>
              </w:rPr>
              <w:t xml:space="preserve">s may be due to trace impurities in the bisphenol A, such as iron, </w:t>
            </w:r>
            <w:proofErr w:type="gramStart"/>
            <w:r w:rsidRPr="009E7B46">
              <w:rPr>
                <w:rFonts w:ascii="Arial" w:hAnsi="Arial" w:cs="Arial"/>
                <w:sz w:val="24"/>
                <w:szCs w:val="24"/>
              </w:rPr>
              <w:t>arsenic</w:t>
            </w:r>
            <w:proofErr w:type="gramEnd"/>
            <w:r w:rsidRPr="009E7B46">
              <w:rPr>
                <w:rFonts w:ascii="Arial" w:hAnsi="Arial" w:cs="Arial"/>
                <w:sz w:val="24"/>
                <w:szCs w:val="24"/>
              </w:rPr>
              <w:t xml:space="preserve"> and highly coloured organic compounds. </w:t>
            </w:r>
            <w:r w:rsidRPr="000A63FB">
              <w:rPr>
                <w:rFonts w:ascii="Arial" w:hAnsi="Arial" w:cs="Arial"/>
                <w:sz w:val="24"/>
                <w:szCs w:val="24"/>
              </w:rPr>
              <w:t xml:space="preserve">When a large excess of epichlorohydrin is reacted with bisphenol A with a stoichiometric amount of sodium hydroxide at about 65-70°C the resin produced contains about 50% </w:t>
            </w:r>
            <w:proofErr w:type="spellStart"/>
            <w:r w:rsidRPr="000A63FB">
              <w:rPr>
                <w:rFonts w:ascii="Arial" w:hAnsi="Arial" w:cs="Arial"/>
                <w:sz w:val="24"/>
                <w:szCs w:val="24"/>
              </w:rPr>
              <w:t>diglycidyl</w:t>
            </w:r>
            <w:proofErr w:type="spellEnd"/>
            <w:r w:rsidRPr="000A63FB">
              <w:rPr>
                <w:rFonts w:ascii="Arial" w:hAnsi="Arial" w:cs="Arial"/>
                <w:sz w:val="24"/>
                <w:szCs w:val="24"/>
              </w:rPr>
              <w:t xml:space="preserve"> ether of bisphenol A, DGEBA(BADGE) and the reaction may be represented formally as below</w:t>
            </w:r>
            <w:r>
              <w:rPr>
                <w:rFonts w:ascii="Arial" w:hAnsi="Arial" w:cs="Arial"/>
                <w:sz w:val="24"/>
                <w:szCs w:val="24"/>
              </w:rPr>
              <w:t>:</w:t>
            </w:r>
          </w:p>
          <w:p w14:paraId="59ABF186" w14:textId="61401638" w:rsidR="00282D30" w:rsidRPr="0051336E" w:rsidRDefault="00282D30" w:rsidP="00A61E95">
            <w:pPr>
              <w:spacing w:line="360" w:lineRule="auto"/>
              <w:ind w:left="142"/>
              <w:jc w:val="both"/>
              <w:rPr>
                <w:rFonts w:ascii="Arial" w:hAnsi="Arial" w:cs="Arial"/>
                <w:sz w:val="24"/>
                <w:szCs w:val="24"/>
              </w:rPr>
            </w:pPr>
            <w:r>
              <w:rPr>
                <w:noProof/>
              </w:rPr>
              <w:drawing>
                <wp:inline distT="0" distB="0" distL="0" distR="0" wp14:anchorId="7E6D9D05" wp14:editId="4E2DD3E2">
                  <wp:extent cx="5753100" cy="1743075"/>
                  <wp:effectExtent l="0" t="0" r="0" b="9525"/>
                  <wp:docPr id="1696" name="Picture 16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3"/>
                          <a:srcRect l="21770" t="18324" r="21892" b="27587"/>
                          <a:stretch/>
                        </pic:blipFill>
                        <pic:spPr bwMode="auto">
                          <a:xfrm>
                            <a:off x="0" y="0"/>
                            <a:ext cx="5753100" cy="1743075"/>
                          </a:xfrm>
                          <a:prstGeom prst="rect">
                            <a:avLst/>
                          </a:prstGeom>
                          <a:ln>
                            <a:noFill/>
                          </a:ln>
                          <a:extLst>
                            <a:ext uri="{53640926-AAD7-44D8-BBD7-CCE9431645EC}">
                              <a14:shadowObscured xmlns:a14="http://schemas.microsoft.com/office/drawing/2010/main"/>
                            </a:ext>
                          </a:extLst>
                        </pic:spPr>
                      </pic:pic>
                    </a:graphicData>
                  </a:graphic>
                </wp:inline>
              </w:drawing>
            </w:r>
          </w:p>
          <w:p w14:paraId="08D4CBB8" w14:textId="77777777" w:rsidR="009F788C" w:rsidRPr="0066096E" w:rsidRDefault="009F788C" w:rsidP="009F788C">
            <w:pPr>
              <w:spacing w:line="360" w:lineRule="auto"/>
              <w:jc w:val="both"/>
              <w:rPr>
                <w:rFonts w:ascii="Arial" w:hAnsi="Arial" w:cs="Arial"/>
                <w:sz w:val="24"/>
                <w:szCs w:val="24"/>
              </w:rPr>
            </w:pPr>
            <w:r>
              <w:rPr>
                <w:rFonts w:ascii="Verdana" w:hAnsi="Verdana"/>
                <w:b/>
                <w:bCs/>
                <w:sz w:val="20"/>
                <w:szCs w:val="20"/>
                <w:lang w:val="en-US"/>
              </w:rPr>
              <w:t>T</w:t>
            </w:r>
            <w:r w:rsidRPr="00EE5A11">
              <w:rPr>
                <w:rFonts w:ascii="Verdana" w:hAnsi="Verdana"/>
                <w:b/>
                <w:bCs/>
                <w:sz w:val="20"/>
                <w:szCs w:val="20"/>
                <w:lang w:val="en-US"/>
              </w:rPr>
              <w:t>wo-step process</w:t>
            </w:r>
            <w:r w:rsidRPr="00EE5A11">
              <w:rPr>
                <w:rFonts w:ascii="Arial" w:hAnsi="Arial" w:cs="Arial"/>
                <w:b/>
                <w:bCs/>
                <w:color w:val="444444"/>
                <w:sz w:val="24"/>
                <w:szCs w:val="24"/>
                <w:shd w:val="clear" w:color="auto" w:fill="FFFFFF"/>
              </w:rPr>
              <w:t xml:space="preserve"> </w:t>
            </w:r>
            <w:proofErr w:type="gramStart"/>
            <w:r w:rsidRPr="00FD79C0">
              <w:rPr>
                <w:rFonts w:ascii="Arial" w:hAnsi="Arial" w:cs="Arial"/>
                <w:color w:val="444444"/>
                <w:sz w:val="24"/>
                <w:szCs w:val="24"/>
                <w:shd w:val="clear" w:color="auto" w:fill="FFFFFF"/>
              </w:rPr>
              <w:t>T</w:t>
            </w:r>
            <w:r w:rsidRPr="0066096E">
              <w:rPr>
                <w:rFonts w:ascii="Arial" w:hAnsi="Arial" w:cs="Arial"/>
                <w:sz w:val="24"/>
                <w:szCs w:val="24"/>
              </w:rPr>
              <w:t>he</w:t>
            </w:r>
            <w:proofErr w:type="gramEnd"/>
            <w:r w:rsidRPr="0066096E">
              <w:rPr>
                <w:rFonts w:ascii="Arial" w:hAnsi="Arial" w:cs="Arial"/>
                <w:sz w:val="24"/>
                <w:szCs w:val="24"/>
              </w:rPr>
              <w:t xml:space="preserve"> two-step process is the reaction of bisphenol A and epichlorohydrin under the action of a catalyst (such as a quaternary ammonium salt), the first step by an addition reaction to form a diphenol-propane chlorohydrin ether intermediate, and the second step is carried out in the presence of NaOH. A closed loop reaction produces an epoxy resin. </w:t>
            </w:r>
          </w:p>
          <w:p w14:paraId="66981786" w14:textId="77777777" w:rsidR="009F788C" w:rsidRPr="0066096E" w:rsidRDefault="009F788C" w:rsidP="009F788C">
            <w:pPr>
              <w:spacing w:line="360" w:lineRule="auto"/>
              <w:jc w:val="both"/>
              <w:rPr>
                <w:rFonts w:ascii="Arial" w:hAnsi="Arial" w:cs="Arial"/>
                <w:sz w:val="24"/>
                <w:szCs w:val="24"/>
              </w:rPr>
            </w:pPr>
            <w:r w:rsidRPr="0066096E">
              <w:rPr>
                <w:rFonts w:ascii="Arial" w:hAnsi="Arial" w:cs="Arial"/>
                <w:sz w:val="24"/>
                <w:szCs w:val="24"/>
              </w:rPr>
              <w:t xml:space="preserve">The advantages of the two-step method </w:t>
            </w:r>
            <w:proofErr w:type="gramStart"/>
            <w:r w:rsidRPr="0066096E">
              <w:rPr>
                <w:rFonts w:ascii="Arial" w:hAnsi="Arial" w:cs="Arial"/>
                <w:sz w:val="24"/>
                <w:szCs w:val="24"/>
              </w:rPr>
              <w:t>are:</w:t>
            </w:r>
            <w:proofErr w:type="gramEnd"/>
            <w:r w:rsidRPr="0066096E">
              <w:rPr>
                <w:rFonts w:ascii="Arial" w:hAnsi="Arial" w:cs="Arial"/>
                <w:sz w:val="24"/>
                <w:szCs w:val="24"/>
              </w:rPr>
              <w:t xml:space="preserve"> short reaction time; stable operation, small temperature fluctuation, easy to control; short alkali addition time, can avoid large-scale hydrolysis of epichlorohydrin; product quality is good and stable, and the yield is high. The domestic E-51 and E-54 epoxy resins are synthesized by a two-step process.</w:t>
            </w:r>
          </w:p>
          <w:p w14:paraId="73CB6D08" w14:textId="77777777" w:rsidR="009F788C" w:rsidRPr="0066096E" w:rsidRDefault="009F788C" w:rsidP="009F788C">
            <w:pPr>
              <w:spacing w:line="360" w:lineRule="auto"/>
              <w:jc w:val="both"/>
              <w:rPr>
                <w:rFonts w:ascii="Arial" w:hAnsi="Arial" w:cs="Arial"/>
                <w:color w:val="444444"/>
                <w:sz w:val="24"/>
                <w:szCs w:val="24"/>
                <w:shd w:val="clear" w:color="auto" w:fill="FFFFFF"/>
              </w:rPr>
            </w:pPr>
            <w:r w:rsidRPr="0066096E">
              <w:rPr>
                <w:rFonts w:ascii="Arial" w:hAnsi="Arial" w:cs="Arial"/>
                <w:sz w:val="24"/>
                <w:szCs w:val="24"/>
              </w:rPr>
              <w:t>One key disadvantage of catalysts based on inorganic bases and salts is the increased ionic impurities added to the resin, which is not desirable in certain applications.</w:t>
            </w:r>
          </w:p>
          <w:p w14:paraId="345D973E" w14:textId="015C5EF4" w:rsidR="00282D30" w:rsidRDefault="009F788C" w:rsidP="00A61E95">
            <w:pPr>
              <w:spacing w:line="360" w:lineRule="auto"/>
              <w:ind w:left="142"/>
              <w:jc w:val="both"/>
              <w:rPr>
                <w:rFonts w:ascii="Arial" w:hAnsi="Arial" w:cs="Arial"/>
                <w:b/>
                <w:bCs/>
                <w:sz w:val="24"/>
                <w:szCs w:val="24"/>
              </w:rPr>
            </w:pPr>
            <w:r>
              <w:rPr>
                <w:noProof/>
              </w:rPr>
              <w:lastRenderedPageBreak/>
              <w:drawing>
                <wp:inline distT="0" distB="0" distL="0" distR="0" wp14:anchorId="266C0E46" wp14:editId="1A6C63FB">
                  <wp:extent cx="5731510" cy="3321062"/>
                  <wp:effectExtent l="0" t="0" r="2540" b="0"/>
                  <wp:docPr id="2175" name="Picture 2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4"/>
                          <a:srcRect l="14291" t="13980" r="16576" b="6214"/>
                          <a:stretch/>
                        </pic:blipFill>
                        <pic:spPr bwMode="auto">
                          <a:xfrm>
                            <a:off x="0" y="0"/>
                            <a:ext cx="5731510" cy="3321062"/>
                          </a:xfrm>
                          <a:prstGeom prst="rect">
                            <a:avLst/>
                          </a:prstGeom>
                          <a:ln>
                            <a:noFill/>
                          </a:ln>
                          <a:extLst>
                            <a:ext uri="{53640926-AAD7-44D8-BBD7-CCE9431645EC}">
                              <a14:shadowObscured xmlns:a14="http://schemas.microsoft.com/office/drawing/2010/main"/>
                            </a:ext>
                          </a:extLst>
                        </pic:spPr>
                      </pic:pic>
                    </a:graphicData>
                  </a:graphic>
                </wp:inline>
              </w:drawing>
            </w:r>
          </w:p>
          <w:p w14:paraId="1A1FD110" w14:textId="7A6F6B3D" w:rsidR="002D6F9E" w:rsidRPr="0051066E" w:rsidRDefault="002D6F9E" w:rsidP="002D6F9E">
            <w:pPr>
              <w:rPr>
                <w:rFonts w:ascii="Arial" w:hAnsi="Arial" w:cs="Arial"/>
                <w:b/>
                <w:bCs/>
                <w:noProof/>
                <w:sz w:val="24"/>
                <w:szCs w:val="24"/>
              </w:rPr>
            </w:pPr>
            <w:r w:rsidRPr="0051066E">
              <w:rPr>
                <w:rFonts w:ascii="Arial" w:hAnsi="Arial" w:cs="Arial"/>
                <w:b/>
                <w:bCs/>
                <w:noProof/>
                <w:sz w:val="24"/>
                <w:szCs w:val="24"/>
              </w:rPr>
              <w:t>Solid Epoxy Resin</w:t>
            </w:r>
          </w:p>
          <w:p w14:paraId="2ED5A1C8" w14:textId="388A0956" w:rsidR="00913404" w:rsidRDefault="00913404" w:rsidP="00913404">
            <w:pPr>
              <w:spacing w:line="360" w:lineRule="auto"/>
              <w:ind w:left="142"/>
              <w:jc w:val="both"/>
              <w:rPr>
                <w:rFonts w:ascii="Arial" w:hAnsi="Arial" w:cs="Arial"/>
                <w:b/>
                <w:bCs/>
                <w:sz w:val="24"/>
                <w:szCs w:val="24"/>
              </w:rPr>
            </w:pPr>
            <w:r w:rsidRPr="009D18F2">
              <w:rPr>
                <w:rFonts w:ascii="Arial" w:hAnsi="Arial" w:cs="Arial"/>
                <w:b/>
                <w:bCs/>
                <w:sz w:val="24"/>
                <w:szCs w:val="24"/>
              </w:rPr>
              <w:t xml:space="preserve">Production process of solid bisphenol </w:t>
            </w:r>
            <w:proofErr w:type="spellStart"/>
            <w:proofErr w:type="gramStart"/>
            <w:r w:rsidRPr="009D18F2">
              <w:rPr>
                <w:rFonts w:ascii="Arial" w:hAnsi="Arial" w:cs="Arial"/>
                <w:b/>
                <w:bCs/>
                <w:sz w:val="24"/>
                <w:szCs w:val="24"/>
              </w:rPr>
              <w:t>A</w:t>
            </w:r>
            <w:proofErr w:type="spellEnd"/>
            <w:proofErr w:type="gramEnd"/>
            <w:r w:rsidRPr="009D18F2">
              <w:rPr>
                <w:rFonts w:ascii="Arial" w:hAnsi="Arial" w:cs="Arial"/>
                <w:b/>
                <w:bCs/>
                <w:sz w:val="24"/>
                <w:szCs w:val="24"/>
              </w:rPr>
              <w:t xml:space="preserve"> Epoxy Resin</w:t>
            </w:r>
          </w:p>
          <w:p w14:paraId="2294FBB7" w14:textId="1BDD8D9F" w:rsidR="006C4FEE" w:rsidRPr="009D18F2" w:rsidRDefault="006C4FEE" w:rsidP="00913404">
            <w:pPr>
              <w:spacing w:line="360" w:lineRule="auto"/>
              <w:ind w:left="142"/>
              <w:jc w:val="both"/>
              <w:rPr>
                <w:rFonts w:ascii="Arial" w:hAnsi="Arial" w:cs="Arial"/>
                <w:b/>
                <w:bCs/>
                <w:sz w:val="24"/>
                <w:szCs w:val="24"/>
              </w:rPr>
            </w:pPr>
            <w:r>
              <w:rPr>
                <w:rFonts w:ascii="Arial" w:hAnsi="Arial" w:cs="Arial"/>
                <w:b/>
                <w:bCs/>
                <w:sz w:val="24"/>
                <w:szCs w:val="24"/>
              </w:rPr>
              <w:t>One Step Process:</w:t>
            </w:r>
          </w:p>
          <w:p w14:paraId="54AC3BA3" w14:textId="77777777" w:rsidR="00913404" w:rsidRPr="003B6912" w:rsidRDefault="00913404" w:rsidP="00913404">
            <w:pPr>
              <w:spacing w:line="360" w:lineRule="auto"/>
              <w:ind w:left="142"/>
              <w:jc w:val="both"/>
              <w:rPr>
                <w:rFonts w:ascii="Arial" w:hAnsi="Arial" w:cs="Arial"/>
                <w:sz w:val="24"/>
                <w:szCs w:val="24"/>
              </w:rPr>
            </w:pPr>
            <w:r w:rsidRPr="00B57458">
              <w:rPr>
                <w:rFonts w:ascii="Arial" w:hAnsi="Arial" w:cs="Arial"/>
                <w:b/>
                <w:bCs/>
                <w:sz w:val="24"/>
                <w:szCs w:val="24"/>
              </w:rPr>
              <w:t>Higher molecular weight bisphenol A resins:</w:t>
            </w:r>
            <w:r>
              <w:t xml:space="preserve"> </w:t>
            </w:r>
            <w:r>
              <w:rPr>
                <w:rFonts w:ascii="Arial" w:hAnsi="Arial" w:cs="Arial"/>
                <w:sz w:val="24"/>
                <w:szCs w:val="24"/>
              </w:rPr>
              <w:t>B</w:t>
            </w:r>
            <w:r w:rsidRPr="003B6912">
              <w:rPr>
                <w:rFonts w:ascii="Arial" w:hAnsi="Arial" w:cs="Arial"/>
                <w:sz w:val="24"/>
                <w:szCs w:val="24"/>
              </w:rPr>
              <w:t>isphenol A/epichlorohydrin ratio is important for control of the average molecular weight of the resins produced</w:t>
            </w:r>
            <w:r>
              <w:rPr>
                <w:rFonts w:ascii="Arial" w:hAnsi="Arial" w:cs="Arial"/>
                <w:sz w:val="24"/>
                <w:szCs w:val="24"/>
              </w:rPr>
              <w:t>.</w:t>
            </w:r>
            <w:r w:rsidRPr="003B6912">
              <w:rPr>
                <w:rFonts w:ascii="Arial" w:hAnsi="Arial" w:cs="Arial"/>
                <w:sz w:val="24"/>
                <w:szCs w:val="24"/>
              </w:rPr>
              <w:t xml:space="preserve"> </w:t>
            </w:r>
            <w:r>
              <w:rPr>
                <w:rFonts w:ascii="Arial" w:hAnsi="Arial" w:cs="Arial"/>
                <w:sz w:val="24"/>
                <w:szCs w:val="24"/>
              </w:rPr>
              <w:t>L</w:t>
            </w:r>
            <w:r w:rsidRPr="003B6912">
              <w:rPr>
                <w:rFonts w:ascii="Arial" w:hAnsi="Arial" w:cs="Arial"/>
                <w:sz w:val="24"/>
                <w:szCs w:val="24"/>
              </w:rPr>
              <w:t xml:space="preserve">arger the value of n the smaller the epichlorohydrin / bisphenol A ratio required. The purity of the reactants is important and monofunctional reactants are chain terminators and hence their concentration </w:t>
            </w:r>
            <w:proofErr w:type="gramStart"/>
            <w:r w:rsidRPr="003B6912">
              <w:rPr>
                <w:rFonts w:ascii="Arial" w:hAnsi="Arial" w:cs="Arial"/>
                <w:sz w:val="24"/>
                <w:szCs w:val="24"/>
              </w:rPr>
              <w:t>has to</w:t>
            </w:r>
            <w:proofErr w:type="gramEnd"/>
            <w:r w:rsidRPr="003B6912">
              <w:rPr>
                <w:rFonts w:ascii="Arial" w:hAnsi="Arial" w:cs="Arial"/>
                <w:sz w:val="24"/>
                <w:szCs w:val="24"/>
              </w:rPr>
              <w:t xml:space="preserve"> be controlled. However, it is also necessary to optimize the reaction conditions to achieve the degree of polymerization required. </w:t>
            </w:r>
            <w:proofErr w:type="gramStart"/>
            <w:r w:rsidRPr="003B6912">
              <w:rPr>
                <w:rFonts w:ascii="Arial" w:hAnsi="Arial" w:cs="Arial"/>
                <w:sz w:val="24"/>
                <w:szCs w:val="24"/>
              </w:rPr>
              <w:t>For the production of</w:t>
            </w:r>
            <w:proofErr w:type="gramEnd"/>
            <w:r w:rsidRPr="003B6912">
              <w:rPr>
                <w:rFonts w:ascii="Arial" w:hAnsi="Arial" w:cs="Arial"/>
                <w:sz w:val="24"/>
                <w:szCs w:val="24"/>
              </w:rPr>
              <w:t xml:space="preserve"> oligomers with 1 ≤n ≤ 4</w:t>
            </w:r>
            <w:r>
              <w:rPr>
                <w:rFonts w:ascii="Arial" w:hAnsi="Arial" w:cs="Arial"/>
                <w:sz w:val="24"/>
                <w:szCs w:val="24"/>
              </w:rPr>
              <w:t>,</w:t>
            </w:r>
            <w:r w:rsidRPr="003B6912">
              <w:rPr>
                <w:rFonts w:ascii="Arial" w:hAnsi="Arial" w:cs="Arial"/>
                <w:sz w:val="24"/>
                <w:szCs w:val="24"/>
              </w:rPr>
              <w:t xml:space="preserve"> the so-called 'Taffy' process </w:t>
            </w:r>
            <w:r>
              <w:rPr>
                <w:rFonts w:ascii="Arial" w:hAnsi="Arial" w:cs="Arial"/>
                <w:sz w:val="24"/>
                <w:szCs w:val="24"/>
              </w:rPr>
              <w:t>could</w:t>
            </w:r>
            <w:r w:rsidRPr="003B6912">
              <w:rPr>
                <w:rFonts w:ascii="Arial" w:hAnsi="Arial" w:cs="Arial"/>
                <w:sz w:val="24"/>
                <w:szCs w:val="24"/>
              </w:rPr>
              <w:t xml:space="preserve"> be used but for much higher molecular weight polymers 3 ≤ n ≤ 20 the fusion or chain extension process (also called </w:t>
            </w:r>
            <w:r>
              <w:rPr>
                <w:rFonts w:ascii="Arial" w:hAnsi="Arial" w:cs="Arial"/>
                <w:sz w:val="24"/>
                <w:szCs w:val="24"/>
              </w:rPr>
              <w:t>a</w:t>
            </w:r>
            <w:r w:rsidRPr="003B6912">
              <w:rPr>
                <w:rFonts w:ascii="Arial" w:hAnsi="Arial" w:cs="Arial"/>
                <w:sz w:val="24"/>
                <w:szCs w:val="24"/>
              </w:rPr>
              <w:t>dvancement process) is used.</w:t>
            </w:r>
          </w:p>
          <w:p w14:paraId="6E78CF14" w14:textId="77777777" w:rsidR="00913404" w:rsidRPr="0051336E" w:rsidRDefault="00913404" w:rsidP="00913404">
            <w:pPr>
              <w:spacing w:line="360" w:lineRule="auto"/>
              <w:ind w:left="142"/>
              <w:jc w:val="both"/>
              <w:rPr>
                <w:rFonts w:ascii="Arial" w:hAnsi="Arial" w:cs="Arial"/>
                <w:sz w:val="24"/>
                <w:szCs w:val="24"/>
              </w:rPr>
            </w:pPr>
            <w:r w:rsidRPr="00895109">
              <w:rPr>
                <w:rFonts w:ascii="Arial" w:hAnsi="Arial" w:cs="Arial"/>
                <w:b/>
                <w:bCs/>
                <w:sz w:val="24"/>
                <w:szCs w:val="24"/>
              </w:rPr>
              <w:t>Taffy Process</w:t>
            </w:r>
            <w:r w:rsidRPr="0051336E">
              <w:rPr>
                <w:rFonts w:ascii="Arial" w:hAnsi="Arial" w:cs="Arial"/>
                <w:sz w:val="24"/>
                <w:szCs w:val="24"/>
              </w:rPr>
              <w:t>:  In taffy process,1</w:t>
            </w:r>
            <w:r>
              <w:rPr>
                <w:rFonts w:ascii="Arial" w:hAnsi="Arial" w:cs="Arial"/>
                <w:sz w:val="24"/>
                <w:szCs w:val="24"/>
              </w:rPr>
              <w:t>-</w:t>
            </w:r>
            <w:r w:rsidRPr="0051336E">
              <w:rPr>
                <w:rFonts w:ascii="Arial" w:hAnsi="Arial" w:cs="Arial"/>
                <w:sz w:val="24"/>
                <w:szCs w:val="24"/>
              </w:rPr>
              <w:t xml:space="preserve">3 bisphenol A is reacted at </w:t>
            </w:r>
            <w:r>
              <w:rPr>
                <w:rFonts w:ascii="Arial" w:hAnsi="Arial" w:cs="Arial"/>
                <w:sz w:val="24"/>
                <w:szCs w:val="24"/>
              </w:rPr>
              <w:t>85</w:t>
            </w:r>
            <w:r w:rsidRPr="0051336E">
              <w:rPr>
                <w:rFonts w:ascii="Arial" w:hAnsi="Arial" w:cs="Arial"/>
                <w:sz w:val="24"/>
                <w:szCs w:val="24"/>
              </w:rPr>
              <w:t xml:space="preserve">–95°C </w:t>
            </w:r>
            <w:r>
              <w:rPr>
                <w:rFonts w:ascii="Arial" w:hAnsi="Arial" w:cs="Arial"/>
                <w:sz w:val="24"/>
                <w:szCs w:val="24"/>
              </w:rPr>
              <w:t>in</w:t>
            </w:r>
            <w:r w:rsidRPr="0051336E">
              <w:rPr>
                <w:rFonts w:ascii="Arial" w:hAnsi="Arial" w:cs="Arial"/>
                <w:sz w:val="24"/>
                <w:szCs w:val="24"/>
              </w:rPr>
              <w:t xml:space="preserve"> a controlled excess of epichlorohydrin</w:t>
            </w:r>
            <w:r>
              <w:rPr>
                <w:rFonts w:ascii="Arial" w:hAnsi="Arial" w:cs="Arial"/>
                <w:sz w:val="24"/>
                <w:szCs w:val="24"/>
              </w:rPr>
              <w:t xml:space="preserve"> (ECH) </w:t>
            </w:r>
            <w:r w:rsidRPr="0051336E">
              <w:rPr>
                <w:rFonts w:ascii="Arial" w:hAnsi="Arial" w:cs="Arial"/>
                <w:sz w:val="24"/>
                <w:szCs w:val="24"/>
              </w:rPr>
              <w:t>(to give polymer molecules</w:t>
            </w:r>
            <w:r>
              <w:rPr>
                <w:rFonts w:ascii="Arial" w:hAnsi="Arial" w:cs="Arial"/>
                <w:sz w:val="24"/>
                <w:szCs w:val="24"/>
              </w:rPr>
              <w:t xml:space="preserve"> along</w:t>
            </w:r>
            <w:r w:rsidRPr="0051336E">
              <w:rPr>
                <w:rFonts w:ascii="Arial" w:hAnsi="Arial" w:cs="Arial"/>
                <w:sz w:val="24"/>
                <w:szCs w:val="24"/>
              </w:rPr>
              <w:t xml:space="preserve"> with glycidyl ether groups, </w:t>
            </w:r>
            <w:r>
              <w:rPr>
                <w:rFonts w:ascii="Arial" w:hAnsi="Arial" w:cs="Arial"/>
                <w:sz w:val="24"/>
                <w:szCs w:val="24"/>
              </w:rPr>
              <w:t>at</w:t>
            </w:r>
            <w:r w:rsidRPr="0051336E">
              <w:rPr>
                <w:rFonts w:ascii="Arial" w:hAnsi="Arial" w:cs="Arial"/>
                <w:sz w:val="24"/>
                <w:szCs w:val="24"/>
              </w:rPr>
              <w:t xml:space="preserve"> both ends) in the presence of </w:t>
            </w:r>
            <w:r>
              <w:rPr>
                <w:rFonts w:ascii="Arial" w:hAnsi="Arial" w:cs="Arial"/>
                <w:sz w:val="24"/>
                <w:szCs w:val="24"/>
              </w:rPr>
              <w:t>Caustic</w:t>
            </w:r>
            <w:r w:rsidRPr="0051336E">
              <w:rPr>
                <w:rFonts w:ascii="Arial" w:hAnsi="Arial" w:cs="Arial"/>
                <w:sz w:val="24"/>
                <w:szCs w:val="24"/>
              </w:rPr>
              <w:t xml:space="preserve"> and an inert solvent. This reaction is used to produce lower molecular weight</w:t>
            </w:r>
            <w:r>
              <w:rPr>
                <w:rFonts w:ascii="Arial" w:hAnsi="Arial" w:cs="Arial"/>
                <w:sz w:val="24"/>
                <w:szCs w:val="24"/>
              </w:rPr>
              <w:t xml:space="preserve"> (MW)</w:t>
            </w:r>
            <w:r w:rsidRPr="0051336E">
              <w:rPr>
                <w:rFonts w:ascii="Arial" w:hAnsi="Arial" w:cs="Arial"/>
                <w:sz w:val="24"/>
                <w:szCs w:val="24"/>
              </w:rPr>
              <w:t xml:space="preserve"> epoxides.</w:t>
            </w:r>
            <w:r>
              <w:rPr>
                <w:rFonts w:ascii="Arial" w:hAnsi="Arial" w:cs="Arial"/>
                <w:sz w:val="24"/>
                <w:szCs w:val="24"/>
              </w:rPr>
              <w:t xml:space="preserve"> </w:t>
            </w:r>
            <w:r w:rsidRPr="0051336E">
              <w:rPr>
                <w:rFonts w:ascii="Arial" w:hAnsi="Arial" w:cs="Arial"/>
                <w:sz w:val="24"/>
                <w:szCs w:val="24"/>
              </w:rPr>
              <w:t>The low molecular weight epoxides are polydisperse mix of epoxides with “n” values</w:t>
            </w:r>
            <w:r>
              <w:rPr>
                <w:rFonts w:ascii="Arial" w:hAnsi="Arial" w:cs="Arial"/>
                <w:sz w:val="24"/>
                <w:szCs w:val="24"/>
              </w:rPr>
              <w:t xml:space="preserve"> lies</w:t>
            </w:r>
            <w:r w:rsidRPr="0051336E">
              <w:rPr>
                <w:rFonts w:ascii="Arial" w:hAnsi="Arial" w:cs="Arial"/>
                <w:sz w:val="24"/>
                <w:szCs w:val="24"/>
              </w:rPr>
              <w:t xml:space="preserve"> between 0 and 1 and have an average molecular weight of 3</w:t>
            </w:r>
            <w:r>
              <w:rPr>
                <w:rFonts w:ascii="Arial" w:hAnsi="Arial" w:cs="Arial"/>
                <w:sz w:val="24"/>
                <w:szCs w:val="24"/>
              </w:rPr>
              <w:t>4</w:t>
            </w:r>
            <w:r w:rsidRPr="0051336E">
              <w:rPr>
                <w:rFonts w:ascii="Arial" w:hAnsi="Arial" w:cs="Arial"/>
                <w:sz w:val="24"/>
                <w:szCs w:val="24"/>
              </w:rPr>
              <w:t>0-600.</w:t>
            </w:r>
          </w:p>
          <w:p w14:paraId="2BAD1D91" w14:textId="77777777" w:rsidR="00913404" w:rsidRDefault="00913404" w:rsidP="00913404">
            <w:pPr>
              <w:spacing w:before="240" w:line="360" w:lineRule="auto"/>
              <w:ind w:left="142"/>
              <w:jc w:val="both"/>
              <w:rPr>
                <w:rFonts w:ascii="Arial" w:hAnsi="Arial" w:cs="Arial"/>
                <w:sz w:val="24"/>
                <w:szCs w:val="24"/>
              </w:rPr>
            </w:pPr>
            <w:r w:rsidRPr="00895109">
              <w:rPr>
                <w:rFonts w:ascii="Arial" w:hAnsi="Arial" w:cs="Arial"/>
                <w:b/>
                <w:bCs/>
                <w:sz w:val="24"/>
                <w:szCs w:val="24"/>
              </w:rPr>
              <w:lastRenderedPageBreak/>
              <w:t xml:space="preserve">Detail Description of </w:t>
            </w:r>
            <w:r>
              <w:rPr>
                <w:rFonts w:ascii="Arial" w:hAnsi="Arial" w:cs="Arial"/>
                <w:b/>
                <w:bCs/>
                <w:sz w:val="24"/>
                <w:szCs w:val="24"/>
              </w:rPr>
              <w:t>Taffy</w:t>
            </w:r>
            <w:r w:rsidRPr="00895109">
              <w:rPr>
                <w:rFonts w:ascii="Arial" w:hAnsi="Arial" w:cs="Arial"/>
                <w:b/>
                <w:bCs/>
                <w:sz w:val="24"/>
                <w:szCs w:val="24"/>
              </w:rPr>
              <w:t xml:space="preserve"> Process</w:t>
            </w:r>
            <w:r>
              <w:rPr>
                <w:rFonts w:ascii="Arial" w:hAnsi="Arial" w:cs="Arial"/>
                <w:b/>
                <w:bCs/>
                <w:sz w:val="24"/>
                <w:szCs w:val="24"/>
              </w:rPr>
              <w:t xml:space="preserve">: </w:t>
            </w:r>
            <w:r w:rsidRPr="0051336E">
              <w:rPr>
                <w:rFonts w:ascii="Arial" w:hAnsi="Arial" w:cs="Arial"/>
                <w:sz w:val="24"/>
                <w:szCs w:val="24"/>
              </w:rPr>
              <w:t xml:space="preserve">A mixture of bisphenol A and 10% aqueous sodium hydroxide solution is introduced in a reactor equipped with </w:t>
            </w:r>
            <w:r>
              <w:rPr>
                <w:rFonts w:ascii="Arial" w:hAnsi="Arial" w:cs="Arial"/>
                <w:sz w:val="24"/>
                <w:szCs w:val="24"/>
              </w:rPr>
              <w:t>high-speed</w:t>
            </w:r>
            <w:r w:rsidRPr="0051336E">
              <w:rPr>
                <w:rFonts w:ascii="Arial" w:hAnsi="Arial" w:cs="Arial"/>
                <w:sz w:val="24"/>
                <w:szCs w:val="24"/>
              </w:rPr>
              <w:t xml:space="preserve"> powerful agitator. The mixture is heated </w:t>
            </w:r>
            <w:r>
              <w:rPr>
                <w:rFonts w:ascii="Arial" w:hAnsi="Arial" w:cs="Arial"/>
                <w:sz w:val="24"/>
                <w:szCs w:val="24"/>
              </w:rPr>
              <w:t xml:space="preserve">up </w:t>
            </w:r>
            <w:r w:rsidRPr="0051336E">
              <w:rPr>
                <w:rFonts w:ascii="Arial" w:hAnsi="Arial" w:cs="Arial"/>
                <w:sz w:val="24"/>
                <w:szCs w:val="24"/>
              </w:rPr>
              <w:t>to 45</w:t>
            </w:r>
            <w:r>
              <w:rPr>
                <w:rFonts w:ascii="Arial" w:hAnsi="Arial" w:cs="Arial"/>
                <w:sz w:val="24"/>
                <w:szCs w:val="24"/>
                <w:vertAlign w:val="superscript"/>
              </w:rPr>
              <w:t>0</w:t>
            </w:r>
            <w:r>
              <w:rPr>
                <w:rFonts w:ascii="Arial" w:hAnsi="Arial" w:cs="Arial"/>
                <w:sz w:val="24"/>
                <w:szCs w:val="24"/>
              </w:rPr>
              <w:t xml:space="preserve"> </w:t>
            </w:r>
            <w:r w:rsidRPr="0051336E">
              <w:rPr>
                <w:rFonts w:ascii="Arial" w:hAnsi="Arial" w:cs="Arial"/>
                <w:sz w:val="24"/>
                <w:szCs w:val="24"/>
              </w:rPr>
              <w:t xml:space="preserve">C and </w:t>
            </w:r>
            <w:r>
              <w:rPr>
                <w:rFonts w:ascii="Arial" w:hAnsi="Arial" w:cs="Arial"/>
                <w:sz w:val="24"/>
                <w:szCs w:val="24"/>
              </w:rPr>
              <w:t>Epichlorohydrin</w:t>
            </w:r>
            <w:r w:rsidRPr="0051336E">
              <w:rPr>
                <w:rFonts w:ascii="Arial" w:hAnsi="Arial" w:cs="Arial"/>
                <w:sz w:val="24"/>
                <w:szCs w:val="24"/>
              </w:rPr>
              <w:t xml:space="preserve"> is added rapidly with agitation, giving off heat. The temperature is allowed to rise to 95</w:t>
            </w:r>
            <w:r>
              <w:rPr>
                <w:rFonts w:ascii="Arial" w:hAnsi="Arial" w:cs="Arial"/>
                <w:sz w:val="24"/>
                <w:szCs w:val="24"/>
                <w:vertAlign w:val="superscript"/>
              </w:rPr>
              <w:t xml:space="preserve">0 </w:t>
            </w:r>
            <w:r w:rsidRPr="0051336E">
              <w:rPr>
                <w:rFonts w:ascii="Arial" w:hAnsi="Arial" w:cs="Arial"/>
                <w:sz w:val="24"/>
                <w:szCs w:val="24"/>
              </w:rPr>
              <w:t xml:space="preserve">C, where it is maintained </w:t>
            </w:r>
            <w:r>
              <w:rPr>
                <w:rFonts w:ascii="Arial" w:hAnsi="Arial" w:cs="Arial"/>
                <w:sz w:val="24"/>
                <w:szCs w:val="24"/>
              </w:rPr>
              <w:t>for approx.</w:t>
            </w:r>
            <w:r w:rsidRPr="0051336E">
              <w:rPr>
                <w:rFonts w:ascii="Arial" w:hAnsi="Arial" w:cs="Arial"/>
                <w:sz w:val="24"/>
                <w:szCs w:val="24"/>
              </w:rPr>
              <w:t xml:space="preserve"> 80</w:t>
            </w:r>
            <w:r>
              <w:rPr>
                <w:rFonts w:ascii="Arial" w:hAnsi="Arial" w:cs="Arial"/>
                <w:sz w:val="24"/>
                <w:szCs w:val="24"/>
              </w:rPr>
              <w:t>-85</w:t>
            </w:r>
            <w:r w:rsidRPr="0051336E">
              <w:rPr>
                <w:rFonts w:ascii="Arial" w:hAnsi="Arial" w:cs="Arial"/>
                <w:sz w:val="24"/>
                <w:szCs w:val="24"/>
              </w:rPr>
              <w:t xml:space="preserve"> min for</w:t>
            </w:r>
            <w:r>
              <w:rPr>
                <w:rFonts w:ascii="Arial" w:hAnsi="Arial" w:cs="Arial"/>
                <w:sz w:val="24"/>
                <w:szCs w:val="24"/>
              </w:rPr>
              <w:t xml:space="preserve"> the</w:t>
            </w:r>
            <w:r w:rsidRPr="0051336E">
              <w:rPr>
                <w:rFonts w:ascii="Arial" w:hAnsi="Arial" w:cs="Arial"/>
                <w:sz w:val="24"/>
                <w:szCs w:val="24"/>
              </w:rPr>
              <w:t xml:space="preserve"> completion of reaction. Agitation is stopped, and mixture </w:t>
            </w:r>
            <w:r>
              <w:rPr>
                <w:rFonts w:ascii="Arial" w:hAnsi="Arial" w:cs="Arial"/>
                <w:sz w:val="24"/>
                <w:szCs w:val="24"/>
              </w:rPr>
              <w:t xml:space="preserve">gets </w:t>
            </w:r>
            <w:r w:rsidRPr="0051336E">
              <w:rPr>
                <w:rFonts w:ascii="Arial" w:hAnsi="Arial" w:cs="Arial"/>
                <w:sz w:val="24"/>
                <w:szCs w:val="24"/>
              </w:rPr>
              <w:t>separate</w:t>
            </w:r>
            <w:r>
              <w:rPr>
                <w:rFonts w:ascii="Arial" w:hAnsi="Arial" w:cs="Arial"/>
                <w:sz w:val="24"/>
                <w:szCs w:val="24"/>
              </w:rPr>
              <w:t xml:space="preserve"> </w:t>
            </w:r>
            <w:r w:rsidRPr="0051336E">
              <w:rPr>
                <w:rFonts w:ascii="Arial" w:hAnsi="Arial" w:cs="Arial"/>
                <w:sz w:val="24"/>
                <w:szCs w:val="24"/>
              </w:rPr>
              <w:t>in two layers. The heavier aqueous layer is drawn off</w:t>
            </w:r>
            <w:r>
              <w:rPr>
                <w:rFonts w:ascii="Arial" w:hAnsi="Arial" w:cs="Arial"/>
                <w:sz w:val="24"/>
                <w:szCs w:val="24"/>
              </w:rPr>
              <w:t xml:space="preserve"> from bottom </w:t>
            </w:r>
            <w:r w:rsidRPr="0051336E">
              <w:rPr>
                <w:rFonts w:ascii="Arial" w:hAnsi="Arial" w:cs="Arial"/>
                <w:sz w:val="24"/>
                <w:szCs w:val="24"/>
              </w:rPr>
              <w:t xml:space="preserve">and the molten, taffy-like product is washed with hot water until the wash water </w:t>
            </w:r>
            <w:r>
              <w:rPr>
                <w:rFonts w:ascii="Arial" w:hAnsi="Arial" w:cs="Arial"/>
                <w:sz w:val="24"/>
                <w:szCs w:val="24"/>
              </w:rPr>
              <w:t>gets</w:t>
            </w:r>
            <w:r w:rsidRPr="0051336E">
              <w:rPr>
                <w:rFonts w:ascii="Arial" w:hAnsi="Arial" w:cs="Arial"/>
                <w:sz w:val="24"/>
                <w:szCs w:val="24"/>
              </w:rPr>
              <w:t xml:space="preserve"> neutral</w:t>
            </w:r>
            <w:r>
              <w:rPr>
                <w:rFonts w:ascii="Arial" w:hAnsi="Arial" w:cs="Arial"/>
                <w:sz w:val="24"/>
                <w:szCs w:val="24"/>
              </w:rPr>
              <w:t xml:space="preserve"> PH</w:t>
            </w:r>
            <w:r w:rsidRPr="0051336E">
              <w:rPr>
                <w:rFonts w:ascii="Arial" w:hAnsi="Arial" w:cs="Arial"/>
                <w:sz w:val="24"/>
                <w:szCs w:val="24"/>
              </w:rPr>
              <w:t>. The taffy-like product is dried at 13</w:t>
            </w:r>
            <w:r>
              <w:rPr>
                <w:rFonts w:ascii="Arial" w:hAnsi="Arial" w:cs="Arial"/>
                <w:sz w:val="24"/>
                <w:szCs w:val="24"/>
              </w:rPr>
              <w:t>5</w:t>
            </w:r>
            <w:r>
              <w:rPr>
                <w:rFonts w:ascii="Arial" w:hAnsi="Arial" w:cs="Arial"/>
                <w:sz w:val="24"/>
                <w:szCs w:val="24"/>
                <w:vertAlign w:val="superscript"/>
              </w:rPr>
              <w:t>0</w:t>
            </w:r>
            <w:r w:rsidRPr="0051336E">
              <w:rPr>
                <w:rFonts w:ascii="Arial" w:hAnsi="Arial" w:cs="Arial"/>
                <w:sz w:val="24"/>
                <w:szCs w:val="24"/>
              </w:rPr>
              <w:t xml:space="preserve"> C, giv</w:t>
            </w:r>
            <w:r>
              <w:rPr>
                <w:rFonts w:ascii="Arial" w:hAnsi="Arial" w:cs="Arial"/>
                <w:sz w:val="24"/>
                <w:szCs w:val="24"/>
              </w:rPr>
              <w:t>es</w:t>
            </w:r>
            <w:r w:rsidRPr="0051336E">
              <w:rPr>
                <w:rFonts w:ascii="Arial" w:hAnsi="Arial" w:cs="Arial"/>
                <w:sz w:val="24"/>
                <w:szCs w:val="24"/>
              </w:rPr>
              <w:t xml:space="preserve"> solid resin with softening point of 70</w:t>
            </w:r>
            <w:r>
              <w:rPr>
                <w:rFonts w:ascii="Arial" w:hAnsi="Arial" w:cs="Arial"/>
                <w:sz w:val="24"/>
                <w:szCs w:val="24"/>
              </w:rPr>
              <w:t>-75</w:t>
            </w:r>
            <w:r>
              <w:rPr>
                <w:rFonts w:ascii="Arial" w:hAnsi="Arial" w:cs="Arial"/>
                <w:sz w:val="24"/>
                <w:szCs w:val="24"/>
                <w:vertAlign w:val="superscript"/>
              </w:rPr>
              <w:t xml:space="preserve">0 </w:t>
            </w:r>
            <w:r w:rsidRPr="0051336E">
              <w:rPr>
                <w:rFonts w:ascii="Arial" w:hAnsi="Arial" w:cs="Arial"/>
                <w:sz w:val="24"/>
                <w:szCs w:val="24"/>
              </w:rPr>
              <w:t xml:space="preserve">C and an EEW </w:t>
            </w:r>
            <w:r>
              <w:rPr>
                <w:rFonts w:ascii="Arial" w:hAnsi="Arial" w:cs="Arial"/>
                <w:sz w:val="24"/>
                <w:szCs w:val="24"/>
              </w:rPr>
              <w:t xml:space="preserve">value </w:t>
            </w:r>
            <w:r w:rsidRPr="0051336E">
              <w:rPr>
                <w:rFonts w:ascii="Arial" w:hAnsi="Arial" w:cs="Arial"/>
                <w:sz w:val="24"/>
                <w:szCs w:val="24"/>
              </w:rPr>
              <w:t xml:space="preserve">of 500. Alternatively, epichlorohydrin are removed by </w:t>
            </w:r>
            <w:r>
              <w:rPr>
                <w:rFonts w:ascii="Arial" w:hAnsi="Arial" w:cs="Arial"/>
                <w:sz w:val="24"/>
                <w:szCs w:val="24"/>
              </w:rPr>
              <w:t xml:space="preserve">vacuum </w:t>
            </w:r>
            <w:r w:rsidRPr="0051336E">
              <w:rPr>
                <w:rFonts w:ascii="Arial" w:hAnsi="Arial" w:cs="Arial"/>
                <w:sz w:val="24"/>
                <w:szCs w:val="24"/>
              </w:rPr>
              <w:t>distillation at temperatures up to 180</w:t>
            </w:r>
            <w:r>
              <w:rPr>
                <w:rFonts w:ascii="Arial" w:hAnsi="Arial" w:cs="Arial"/>
                <w:sz w:val="24"/>
                <w:szCs w:val="24"/>
                <w:vertAlign w:val="superscript"/>
              </w:rPr>
              <w:t xml:space="preserve">0 </w:t>
            </w:r>
            <w:r w:rsidRPr="0051336E">
              <w:rPr>
                <w:rFonts w:ascii="Arial" w:hAnsi="Arial" w:cs="Arial"/>
                <w:sz w:val="24"/>
                <w:szCs w:val="24"/>
              </w:rPr>
              <w:t>C</w:t>
            </w:r>
            <w:r>
              <w:rPr>
                <w:rFonts w:ascii="Arial" w:hAnsi="Arial" w:cs="Arial"/>
                <w:sz w:val="24"/>
                <w:szCs w:val="24"/>
              </w:rPr>
              <w:t xml:space="preserve"> approx</w:t>
            </w:r>
            <w:r w:rsidRPr="0051336E">
              <w:rPr>
                <w:rFonts w:ascii="Arial" w:hAnsi="Arial" w:cs="Arial"/>
                <w:sz w:val="24"/>
                <w:szCs w:val="24"/>
              </w:rPr>
              <w:t>. The crude resin is then dissolved in a secondary solvent</w:t>
            </w:r>
            <w:r>
              <w:rPr>
                <w:rFonts w:ascii="Arial" w:hAnsi="Arial" w:cs="Arial"/>
                <w:sz w:val="24"/>
                <w:szCs w:val="24"/>
              </w:rPr>
              <w:t xml:space="preserve"> (Toluene)</w:t>
            </w:r>
            <w:r w:rsidRPr="0051336E">
              <w:rPr>
                <w:rFonts w:ascii="Arial" w:hAnsi="Arial" w:cs="Arial"/>
                <w:sz w:val="24"/>
                <w:szCs w:val="24"/>
              </w:rPr>
              <w:t xml:space="preserve"> to facilitate water washing and salt removal. Th</w:t>
            </w:r>
            <w:r>
              <w:rPr>
                <w:rFonts w:ascii="Arial" w:hAnsi="Arial" w:cs="Arial"/>
                <w:sz w:val="24"/>
                <w:szCs w:val="24"/>
              </w:rPr>
              <w:t>is</w:t>
            </w:r>
            <w:r w:rsidRPr="0051336E">
              <w:rPr>
                <w:rFonts w:ascii="Arial" w:hAnsi="Arial" w:cs="Arial"/>
                <w:sz w:val="24"/>
                <w:szCs w:val="24"/>
              </w:rPr>
              <w:t xml:space="preserve"> secondary solvent is then </w:t>
            </w:r>
            <w:r>
              <w:rPr>
                <w:rFonts w:ascii="Arial" w:hAnsi="Arial" w:cs="Arial"/>
                <w:sz w:val="24"/>
                <w:szCs w:val="24"/>
              </w:rPr>
              <w:t>recovered</w:t>
            </w:r>
            <w:r w:rsidRPr="0051336E">
              <w:rPr>
                <w:rFonts w:ascii="Arial" w:hAnsi="Arial" w:cs="Arial"/>
                <w:sz w:val="24"/>
                <w:szCs w:val="24"/>
              </w:rPr>
              <w:t xml:space="preserve"> via vacuum distillation </w:t>
            </w:r>
            <w:proofErr w:type="gramStart"/>
            <w:r>
              <w:rPr>
                <w:rFonts w:ascii="Arial" w:hAnsi="Arial" w:cs="Arial"/>
                <w:sz w:val="24"/>
                <w:szCs w:val="24"/>
              </w:rPr>
              <w:t xml:space="preserve">in order </w:t>
            </w:r>
            <w:r w:rsidRPr="0051336E">
              <w:rPr>
                <w:rFonts w:ascii="Arial" w:hAnsi="Arial" w:cs="Arial"/>
                <w:sz w:val="24"/>
                <w:szCs w:val="24"/>
              </w:rPr>
              <w:t>to</w:t>
            </w:r>
            <w:proofErr w:type="gramEnd"/>
            <w:r w:rsidRPr="0051336E">
              <w:rPr>
                <w:rFonts w:ascii="Arial" w:hAnsi="Arial" w:cs="Arial"/>
                <w:sz w:val="24"/>
                <w:szCs w:val="24"/>
              </w:rPr>
              <w:t xml:space="preserve"> obtain the resin product. </w:t>
            </w:r>
          </w:p>
          <w:p w14:paraId="2B53FB59" w14:textId="70113D24" w:rsidR="00913404" w:rsidRDefault="00913404" w:rsidP="00913404">
            <w:pPr>
              <w:autoSpaceDE w:val="0"/>
              <w:autoSpaceDN w:val="0"/>
              <w:adjustRightInd w:val="0"/>
              <w:spacing w:after="0" w:line="360" w:lineRule="auto"/>
              <w:jc w:val="both"/>
              <w:rPr>
                <w:rFonts w:ascii="Arial" w:hAnsi="Arial" w:cs="Arial"/>
                <w:sz w:val="24"/>
                <w:szCs w:val="24"/>
              </w:rPr>
            </w:pPr>
            <w:r w:rsidRPr="00F700C5">
              <w:rPr>
                <w:rFonts w:ascii="Arial" w:hAnsi="Arial" w:cs="Arial"/>
                <w:sz w:val="24"/>
                <w:szCs w:val="24"/>
              </w:rPr>
              <w:t xml:space="preserve">The charge is such that the </w:t>
            </w:r>
            <w:proofErr w:type="spellStart"/>
            <w:r w:rsidRPr="00F700C5">
              <w:rPr>
                <w:rFonts w:ascii="Arial" w:hAnsi="Arial" w:cs="Arial"/>
                <w:sz w:val="24"/>
                <w:szCs w:val="24"/>
              </w:rPr>
              <w:t>epichlorohydrinl</w:t>
            </w:r>
            <w:proofErr w:type="spellEnd"/>
            <w:r>
              <w:rPr>
                <w:rFonts w:ascii="Arial" w:hAnsi="Arial" w:cs="Arial"/>
                <w:sz w:val="24"/>
                <w:szCs w:val="24"/>
              </w:rPr>
              <w:t xml:space="preserve"> </w:t>
            </w:r>
            <w:r w:rsidRPr="00F700C5">
              <w:rPr>
                <w:rFonts w:ascii="Arial" w:hAnsi="Arial" w:cs="Arial"/>
                <w:sz w:val="24"/>
                <w:szCs w:val="24"/>
              </w:rPr>
              <w:t>bisphenol A ratio</w:t>
            </w:r>
            <w:r>
              <w:rPr>
                <w:rFonts w:ascii="Arial" w:hAnsi="Arial" w:cs="Arial"/>
                <w:sz w:val="24"/>
                <w:szCs w:val="24"/>
              </w:rPr>
              <w:t xml:space="preserve"> along with </w:t>
            </w:r>
            <w:r w:rsidRPr="00F700C5">
              <w:rPr>
                <w:rFonts w:ascii="Arial" w:hAnsi="Arial" w:cs="Arial"/>
                <w:sz w:val="24"/>
                <w:szCs w:val="24"/>
              </w:rPr>
              <w:t xml:space="preserve">stoichiometric amount of caustic soda </w:t>
            </w:r>
            <w:proofErr w:type="spellStart"/>
            <w:r w:rsidRPr="00F700C5">
              <w:rPr>
                <w:rFonts w:ascii="Arial" w:hAnsi="Arial" w:cs="Arial"/>
                <w:sz w:val="24"/>
                <w:szCs w:val="24"/>
              </w:rPr>
              <w:t>inaqueous</w:t>
            </w:r>
            <w:proofErr w:type="spellEnd"/>
            <w:r w:rsidRPr="00F700C5">
              <w:rPr>
                <w:rFonts w:ascii="Arial" w:hAnsi="Arial" w:cs="Arial"/>
                <w:sz w:val="24"/>
                <w:szCs w:val="24"/>
              </w:rPr>
              <w:t xml:space="preserve"> solution is added with stirring and the reaction temperature will yield a resin with the required value of the degree of</w:t>
            </w:r>
            <w:r>
              <w:rPr>
                <w:rFonts w:ascii="Arial" w:hAnsi="Arial" w:cs="Arial"/>
                <w:sz w:val="24"/>
                <w:szCs w:val="24"/>
              </w:rPr>
              <w:t xml:space="preserve"> </w:t>
            </w:r>
            <w:r w:rsidRPr="00F700C5">
              <w:rPr>
                <w:rFonts w:ascii="Arial" w:hAnsi="Arial" w:cs="Arial"/>
                <w:sz w:val="24"/>
                <w:szCs w:val="24"/>
              </w:rPr>
              <w:t>polymerization 1</w:t>
            </w:r>
            <w:r>
              <w:rPr>
                <w:rFonts w:ascii="Arial" w:hAnsi="Arial" w:cs="Arial"/>
                <w:sz w:val="24"/>
                <w:szCs w:val="24"/>
              </w:rPr>
              <w:t>≤</w:t>
            </w:r>
            <w:r w:rsidRPr="00F700C5">
              <w:rPr>
                <w:rFonts w:ascii="Arial" w:hAnsi="Arial" w:cs="Arial"/>
                <w:sz w:val="24"/>
                <w:szCs w:val="24"/>
              </w:rPr>
              <w:t xml:space="preserve"> n</w:t>
            </w:r>
            <w:r>
              <w:rPr>
                <w:rFonts w:ascii="Arial" w:hAnsi="Arial" w:cs="Arial"/>
                <w:sz w:val="24"/>
                <w:szCs w:val="24"/>
              </w:rPr>
              <w:t xml:space="preserve"> ≤</w:t>
            </w:r>
            <w:r w:rsidRPr="00F700C5">
              <w:rPr>
                <w:rFonts w:ascii="Arial" w:hAnsi="Arial" w:cs="Arial"/>
                <w:sz w:val="24"/>
                <w:szCs w:val="24"/>
              </w:rPr>
              <w:t xml:space="preserve"> 4</w:t>
            </w:r>
            <w:r w:rsidR="00E966D4">
              <w:rPr>
                <w:rFonts w:ascii="Arial" w:hAnsi="Arial" w:cs="Arial"/>
                <w:sz w:val="24"/>
                <w:szCs w:val="24"/>
              </w:rPr>
              <w:t xml:space="preserve">. </w:t>
            </w:r>
          </w:p>
          <w:p w14:paraId="4FDE5D99" w14:textId="56084FF5" w:rsidR="00913404" w:rsidRPr="00E966D4" w:rsidRDefault="00E966D4" w:rsidP="00913404">
            <w:pPr>
              <w:spacing w:line="360" w:lineRule="auto"/>
              <w:jc w:val="both"/>
              <w:rPr>
                <w:noProof/>
              </w:rPr>
            </w:pPr>
            <w:r w:rsidRPr="00E966D4">
              <w:rPr>
                <w:rFonts w:ascii="Arial" w:hAnsi="Arial" w:cs="Arial"/>
                <w:b/>
                <w:bCs/>
                <w:sz w:val="24"/>
                <w:szCs w:val="24"/>
              </w:rPr>
              <w:t xml:space="preserve">Reaction Taffy Process </w:t>
            </w:r>
            <w:r w:rsidRPr="00E966D4">
              <w:rPr>
                <w:noProof/>
              </w:rPr>
              <w:drawing>
                <wp:anchor distT="0" distB="0" distL="0" distR="0" simplePos="0" relativeHeight="253454336" behindDoc="0" locked="0" layoutInCell="1" allowOverlap="1" wp14:anchorId="1EFD93D9" wp14:editId="011DAE73">
                  <wp:simplePos x="0" y="0"/>
                  <wp:positionH relativeFrom="margin">
                    <wp:posOffset>0</wp:posOffset>
                  </wp:positionH>
                  <wp:positionV relativeFrom="paragraph">
                    <wp:posOffset>375920</wp:posOffset>
                  </wp:positionV>
                  <wp:extent cx="5734050" cy="1438275"/>
                  <wp:effectExtent l="0" t="0" r="0" b="9525"/>
                  <wp:wrapTopAndBottom/>
                  <wp:docPr id="576"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pic:nvPicPr>
                        <pic:blipFill>
                          <a:blip r:embed="rId115" cstate="print"/>
                          <a:stretch>
                            <a:fillRect/>
                          </a:stretch>
                        </pic:blipFill>
                        <pic:spPr>
                          <a:xfrm>
                            <a:off x="0" y="0"/>
                            <a:ext cx="5734050" cy="1438275"/>
                          </a:xfrm>
                          <a:prstGeom prst="rect">
                            <a:avLst/>
                          </a:prstGeom>
                        </pic:spPr>
                      </pic:pic>
                    </a:graphicData>
                  </a:graphic>
                  <wp14:sizeRelH relativeFrom="margin">
                    <wp14:pctWidth>0</wp14:pctWidth>
                  </wp14:sizeRelH>
                  <wp14:sizeRelV relativeFrom="margin">
                    <wp14:pctHeight>0</wp14:pctHeight>
                  </wp14:sizeRelV>
                </wp:anchor>
              </w:drawing>
            </w:r>
            <w:r>
              <w:rPr>
                <w:noProof/>
              </w:rPr>
              <w:t>:</w:t>
            </w:r>
          </w:p>
          <w:p w14:paraId="20B98F60" w14:textId="3D64552E" w:rsidR="00913404" w:rsidRPr="00881058" w:rsidRDefault="00913404" w:rsidP="00913404">
            <w:pPr>
              <w:spacing w:line="360" w:lineRule="auto"/>
              <w:jc w:val="both"/>
              <w:rPr>
                <w:rFonts w:ascii="Arial" w:hAnsi="Arial" w:cs="Arial"/>
                <w:sz w:val="24"/>
                <w:szCs w:val="24"/>
              </w:rPr>
            </w:pPr>
            <w:r>
              <w:rPr>
                <w:noProof/>
              </w:rPr>
              <w:drawing>
                <wp:inline distT="0" distB="0" distL="0" distR="0" wp14:anchorId="1C57E6AD" wp14:editId="7339446D">
                  <wp:extent cx="5731510" cy="1019760"/>
                  <wp:effectExtent l="0" t="0" r="2540" b="9525"/>
                  <wp:docPr id="2177" name="Picture 2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Picture 2388" descr="Graphical user interface, text, application&#10;&#10;Description automatically generated"/>
                          <pic:cNvPicPr/>
                        </pic:nvPicPr>
                        <pic:blipFill rotWithShape="1">
                          <a:blip r:embed="rId116"/>
                          <a:srcRect l="23469" t="41205" r="20572" b="40532"/>
                          <a:stretch/>
                        </pic:blipFill>
                        <pic:spPr bwMode="auto">
                          <a:xfrm>
                            <a:off x="0" y="0"/>
                            <a:ext cx="5731510" cy="1019760"/>
                          </a:xfrm>
                          <a:prstGeom prst="rect">
                            <a:avLst/>
                          </a:prstGeom>
                          <a:ln>
                            <a:noFill/>
                          </a:ln>
                          <a:extLst>
                            <a:ext uri="{53640926-AAD7-44D8-BBD7-CCE9431645EC}">
                              <a14:shadowObscured xmlns:a14="http://schemas.microsoft.com/office/drawing/2010/main"/>
                            </a:ext>
                          </a:extLst>
                        </pic:spPr>
                      </pic:pic>
                    </a:graphicData>
                  </a:graphic>
                </wp:inline>
              </w:drawing>
            </w:r>
          </w:p>
          <w:p w14:paraId="09BE12B8" w14:textId="77777777" w:rsidR="00913404" w:rsidRPr="00F700C5" w:rsidRDefault="00913404" w:rsidP="00913404">
            <w:pPr>
              <w:spacing w:line="360" w:lineRule="auto"/>
              <w:ind w:left="142"/>
              <w:jc w:val="both"/>
              <w:rPr>
                <w:rFonts w:ascii="Arial" w:hAnsi="Arial" w:cs="Arial"/>
                <w:sz w:val="24"/>
                <w:szCs w:val="24"/>
              </w:rPr>
            </w:pPr>
            <w:r>
              <w:rPr>
                <w:rFonts w:ascii="Arial" w:hAnsi="Arial" w:cs="Arial"/>
                <w:sz w:val="24"/>
                <w:szCs w:val="24"/>
              </w:rPr>
              <w:t>One of the major drawbacks of this process is that</w:t>
            </w:r>
            <w:r w:rsidRPr="0051336E">
              <w:rPr>
                <w:rFonts w:ascii="Arial" w:hAnsi="Arial" w:cs="Arial"/>
                <w:sz w:val="24"/>
                <w:szCs w:val="24"/>
              </w:rPr>
              <w:t xml:space="preserve"> insoluble polymers</w:t>
            </w:r>
            <w:r>
              <w:rPr>
                <w:rFonts w:ascii="Arial" w:hAnsi="Arial" w:cs="Arial"/>
                <w:sz w:val="24"/>
                <w:szCs w:val="24"/>
              </w:rPr>
              <w:t xml:space="preserve"> are formed</w:t>
            </w:r>
            <w:r w:rsidRPr="0051336E">
              <w:rPr>
                <w:rFonts w:ascii="Arial" w:hAnsi="Arial" w:cs="Arial"/>
                <w:sz w:val="24"/>
                <w:szCs w:val="24"/>
              </w:rPr>
              <w:t>, which create handling and disposal problem.</w:t>
            </w:r>
          </w:p>
          <w:p w14:paraId="750D42CD" w14:textId="18C89D40" w:rsidR="00B20CCE" w:rsidRDefault="00B20CCE" w:rsidP="00913404">
            <w:pPr>
              <w:tabs>
                <w:tab w:val="left" w:pos="1701"/>
              </w:tabs>
              <w:spacing w:line="360" w:lineRule="auto"/>
              <w:ind w:left="142"/>
              <w:jc w:val="both"/>
              <w:rPr>
                <w:rFonts w:ascii="Arial" w:hAnsi="Arial" w:cs="Arial"/>
                <w:b/>
                <w:bCs/>
                <w:sz w:val="24"/>
                <w:szCs w:val="24"/>
              </w:rPr>
            </w:pPr>
            <w:r>
              <w:rPr>
                <w:rFonts w:ascii="Arial" w:hAnsi="Arial" w:cs="Arial"/>
                <w:b/>
                <w:bCs/>
                <w:sz w:val="24"/>
                <w:szCs w:val="24"/>
              </w:rPr>
              <w:t>Two Step Process:</w:t>
            </w:r>
          </w:p>
          <w:p w14:paraId="33DEE558" w14:textId="03191A29" w:rsidR="00913404" w:rsidRDefault="00913404" w:rsidP="00913404">
            <w:pPr>
              <w:tabs>
                <w:tab w:val="left" w:pos="1701"/>
              </w:tabs>
              <w:spacing w:line="360" w:lineRule="auto"/>
              <w:ind w:left="142"/>
              <w:jc w:val="both"/>
              <w:rPr>
                <w:rFonts w:ascii="Arial" w:hAnsi="Arial" w:cs="Arial"/>
                <w:sz w:val="24"/>
                <w:szCs w:val="24"/>
              </w:rPr>
            </w:pPr>
            <w:r w:rsidRPr="00895109">
              <w:rPr>
                <w:rFonts w:ascii="Arial" w:hAnsi="Arial" w:cs="Arial"/>
                <w:b/>
                <w:bCs/>
                <w:sz w:val="24"/>
                <w:szCs w:val="24"/>
              </w:rPr>
              <w:t>Advancement Process</w:t>
            </w:r>
            <w:r w:rsidRPr="0051336E">
              <w:rPr>
                <w:rFonts w:ascii="Arial" w:hAnsi="Arial" w:cs="Arial"/>
                <w:sz w:val="24"/>
                <w:szCs w:val="24"/>
              </w:rPr>
              <w:t xml:space="preserve">: </w:t>
            </w:r>
            <w:r>
              <w:rPr>
                <w:rFonts w:ascii="Arial" w:hAnsi="Arial" w:cs="Arial"/>
                <w:sz w:val="24"/>
                <w:szCs w:val="24"/>
              </w:rPr>
              <w:t xml:space="preserve">For manufacturing of </w:t>
            </w:r>
            <w:r w:rsidRPr="0051336E">
              <w:rPr>
                <w:rFonts w:ascii="Arial" w:hAnsi="Arial" w:cs="Arial"/>
                <w:sz w:val="24"/>
                <w:szCs w:val="24"/>
              </w:rPr>
              <w:t xml:space="preserve">higher molecular weight </w:t>
            </w:r>
            <w:r>
              <w:rPr>
                <w:rFonts w:ascii="Arial" w:hAnsi="Arial" w:cs="Arial"/>
                <w:sz w:val="24"/>
                <w:szCs w:val="24"/>
              </w:rPr>
              <w:t>Epoxy Resin</w:t>
            </w:r>
            <w:r w:rsidRPr="0051336E">
              <w:rPr>
                <w:rFonts w:ascii="Arial" w:hAnsi="Arial" w:cs="Arial"/>
                <w:sz w:val="24"/>
                <w:szCs w:val="24"/>
              </w:rPr>
              <w:t>s</w:t>
            </w:r>
            <w:r>
              <w:rPr>
                <w:rFonts w:ascii="Arial" w:hAnsi="Arial" w:cs="Arial"/>
                <w:sz w:val="24"/>
                <w:szCs w:val="24"/>
              </w:rPr>
              <w:t>,</w:t>
            </w:r>
            <w:r w:rsidRPr="0051336E">
              <w:rPr>
                <w:rFonts w:ascii="Arial" w:hAnsi="Arial" w:cs="Arial"/>
                <w:sz w:val="24"/>
                <w:szCs w:val="24"/>
              </w:rPr>
              <w:t xml:space="preserve"> liquid </w:t>
            </w:r>
            <w:r>
              <w:rPr>
                <w:rFonts w:ascii="Arial" w:hAnsi="Arial" w:cs="Arial"/>
                <w:sz w:val="24"/>
                <w:szCs w:val="24"/>
              </w:rPr>
              <w:t>Epoxy Resin</w:t>
            </w:r>
            <w:r w:rsidRPr="0051336E">
              <w:rPr>
                <w:rFonts w:ascii="Arial" w:hAnsi="Arial" w:cs="Arial"/>
                <w:sz w:val="24"/>
                <w:szCs w:val="24"/>
              </w:rPr>
              <w:t xml:space="preserve"> (LER) </w:t>
            </w:r>
            <w:r>
              <w:rPr>
                <w:rFonts w:ascii="Arial" w:hAnsi="Arial" w:cs="Arial"/>
                <w:sz w:val="24"/>
                <w:szCs w:val="24"/>
              </w:rPr>
              <w:t xml:space="preserve">is reacted with </w:t>
            </w:r>
            <w:r w:rsidRPr="0051336E">
              <w:rPr>
                <w:rFonts w:ascii="Arial" w:hAnsi="Arial" w:cs="Arial"/>
                <w:sz w:val="24"/>
                <w:szCs w:val="24"/>
              </w:rPr>
              <w:t>calculated amount of bisphenol A</w:t>
            </w:r>
            <w:r>
              <w:rPr>
                <w:rFonts w:ascii="Arial" w:hAnsi="Arial" w:cs="Arial"/>
                <w:sz w:val="24"/>
                <w:szCs w:val="24"/>
              </w:rPr>
              <w:t>, further</w:t>
            </w:r>
            <w:r w:rsidRPr="0051336E">
              <w:rPr>
                <w:rFonts w:ascii="Arial" w:hAnsi="Arial" w:cs="Arial"/>
                <w:sz w:val="24"/>
                <w:szCs w:val="24"/>
              </w:rPr>
              <w:t xml:space="preserve"> catalyst</w:t>
            </w:r>
            <w:r>
              <w:rPr>
                <w:rFonts w:ascii="Arial" w:hAnsi="Arial" w:cs="Arial"/>
                <w:sz w:val="24"/>
                <w:szCs w:val="24"/>
              </w:rPr>
              <w:t>* solution</w:t>
            </w:r>
            <w:r w:rsidRPr="0051336E">
              <w:rPr>
                <w:rFonts w:ascii="Arial" w:hAnsi="Arial" w:cs="Arial"/>
                <w:sz w:val="24"/>
                <w:szCs w:val="24"/>
              </w:rPr>
              <w:t xml:space="preserve"> is added</w:t>
            </w:r>
            <w:r>
              <w:rPr>
                <w:rFonts w:ascii="Arial" w:hAnsi="Arial" w:cs="Arial"/>
                <w:sz w:val="24"/>
                <w:szCs w:val="24"/>
              </w:rPr>
              <w:t xml:space="preserve"> to boost the reaction and the temperature is maintained at</w:t>
            </w:r>
            <w:r w:rsidRPr="0051336E">
              <w:rPr>
                <w:rFonts w:ascii="Arial" w:hAnsi="Arial" w:cs="Arial"/>
                <w:sz w:val="24"/>
                <w:szCs w:val="24"/>
              </w:rPr>
              <w:t xml:space="preserve"> </w:t>
            </w:r>
            <w:r>
              <w:rPr>
                <w:rFonts w:ascii="Arial" w:hAnsi="Arial" w:cs="Arial"/>
                <w:sz w:val="24"/>
                <w:szCs w:val="24"/>
              </w:rPr>
              <w:t xml:space="preserve">approx. </w:t>
            </w:r>
            <w:r w:rsidRPr="0051336E">
              <w:rPr>
                <w:rFonts w:ascii="Arial" w:hAnsi="Arial" w:cs="Arial"/>
                <w:sz w:val="24"/>
                <w:szCs w:val="24"/>
              </w:rPr>
              <w:t xml:space="preserve">160 °C. This process </w:t>
            </w:r>
            <w:r w:rsidRPr="0051336E">
              <w:rPr>
                <w:rFonts w:ascii="Arial" w:hAnsi="Arial" w:cs="Arial"/>
                <w:sz w:val="24"/>
                <w:szCs w:val="24"/>
              </w:rPr>
              <w:lastRenderedPageBreak/>
              <w:t xml:space="preserve">is </w:t>
            </w:r>
            <w:r>
              <w:rPr>
                <w:rFonts w:ascii="Arial" w:hAnsi="Arial" w:cs="Arial"/>
                <w:sz w:val="24"/>
                <w:szCs w:val="24"/>
              </w:rPr>
              <w:t>known</w:t>
            </w:r>
            <w:r w:rsidRPr="0051336E">
              <w:rPr>
                <w:rFonts w:ascii="Arial" w:hAnsi="Arial" w:cs="Arial"/>
                <w:sz w:val="24"/>
                <w:szCs w:val="24"/>
              </w:rPr>
              <w:t xml:space="preserve"> as "</w:t>
            </w: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The high molecular weight epoxides are </w:t>
            </w:r>
            <w:r>
              <w:rPr>
                <w:rFonts w:ascii="Arial" w:hAnsi="Arial" w:cs="Arial"/>
                <w:sz w:val="24"/>
                <w:szCs w:val="24"/>
              </w:rPr>
              <w:t>manufactured</w:t>
            </w:r>
            <w:r w:rsidRPr="0051336E">
              <w:rPr>
                <w:rFonts w:ascii="Arial" w:hAnsi="Arial" w:cs="Arial"/>
                <w:sz w:val="24"/>
                <w:szCs w:val="24"/>
              </w:rPr>
              <w:t xml:space="preserve"> by “Advancement” process using Benzyl trimethyl ammonium hydroxide as a catalyst</w:t>
            </w:r>
            <w:r>
              <w:rPr>
                <w:rFonts w:ascii="Arial" w:hAnsi="Arial" w:cs="Arial"/>
                <w:sz w:val="24"/>
                <w:szCs w:val="24"/>
              </w:rPr>
              <w:t>.</w:t>
            </w:r>
          </w:p>
          <w:p w14:paraId="7AC76F99" w14:textId="77777777" w:rsidR="00913404" w:rsidRPr="00435832" w:rsidRDefault="00913404" w:rsidP="00913404">
            <w:pPr>
              <w:tabs>
                <w:tab w:val="left" w:pos="1701"/>
              </w:tabs>
              <w:spacing w:line="360" w:lineRule="auto"/>
              <w:ind w:left="142"/>
              <w:jc w:val="both"/>
              <w:rPr>
                <w:rFonts w:ascii="Arial" w:hAnsi="Arial" w:cs="Arial"/>
                <w:b/>
                <w:bCs/>
                <w:sz w:val="24"/>
                <w:szCs w:val="24"/>
              </w:rPr>
            </w:pPr>
            <w:r w:rsidRPr="00435832">
              <w:rPr>
                <w:rFonts w:ascii="Arial" w:hAnsi="Arial" w:cs="Arial"/>
                <w:b/>
                <w:bCs/>
                <w:sz w:val="24"/>
                <w:szCs w:val="24"/>
              </w:rPr>
              <w:t>Detail Description of Advancement Process</w:t>
            </w:r>
            <w:r>
              <w:rPr>
                <w:rFonts w:ascii="Arial" w:hAnsi="Arial" w:cs="Arial"/>
                <w:b/>
                <w:bCs/>
                <w:sz w:val="24"/>
                <w:szCs w:val="24"/>
              </w:rPr>
              <w:t xml:space="preserve">: </w:t>
            </w:r>
            <w:r>
              <w:rPr>
                <w:rFonts w:ascii="Arial" w:hAnsi="Arial" w:cs="Arial"/>
                <w:sz w:val="24"/>
                <w:szCs w:val="24"/>
              </w:rPr>
              <w:t>A</w:t>
            </w:r>
            <w:r w:rsidRPr="0051336E">
              <w:rPr>
                <w:rFonts w:ascii="Arial" w:hAnsi="Arial" w:cs="Arial"/>
                <w:sz w:val="24"/>
                <w:szCs w:val="24"/>
              </w:rPr>
              <w:t>dvancement</w:t>
            </w:r>
            <w:r>
              <w:rPr>
                <w:rFonts w:ascii="Arial" w:hAnsi="Arial" w:cs="Arial"/>
                <w:sz w:val="24"/>
                <w:szCs w:val="24"/>
              </w:rPr>
              <w:t xml:space="preserve"> process</w:t>
            </w:r>
            <w:r w:rsidRPr="0051336E">
              <w:rPr>
                <w:rFonts w:ascii="Arial" w:hAnsi="Arial" w:cs="Arial"/>
                <w:sz w:val="24"/>
                <w:szCs w:val="24"/>
              </w:rPr>
              <w:t xml:space="preserve"> is widely practiced by coating producers to facilitate</w:t>
            </w:r>
            <w:r>
              <w:rPr>
                <w:rFonts w:ascii="Arial" w:hAnsi="Arial" w:cs="Arial"/>
                <w:sz w:val="24"/>
                <w:szCs w:val="24"/>
              </w:rPr>
              <w:t xml:space="preserve"> the</w:t>
            </w:r>
            <w:r w:rsidRPr="0051336E">
              <w:rPr>
                <w:rFonts w:ascii="Arial" w:hAnsi="Arial" w:cs="Arial"/>
                <w:sz w:val="24"/>
                <w:szCs w:val="24"/>
              </w:rPr>
              <w:t xml:space="preserve"> handling of the high </w:t>
            </w:r>
            <w:r>
              <w:rPr>
                <w:rFonts w:ascii="Arial" w:hAnsi="Arial" w:cs="Arial"/>
                <w:sz w:val="24"/>
                <w:szCs w:val="24"/>
              </w:rPr>
              <w:t>molecular weight</w:t>
            </w:r>
            <w:r w:rsidRPr="0051336E">
              <w:rPr>
                <w:rFonts w:ascii="Arial" w:hAnsi="Arial" w:cs="Arial"/>
                <w:sz w:val="24"/>
                <w:szCs w:val="24"/>
              </w:rPr>
              <w:t>, high</w:t>
            </w:r>
            <w:r>
              <w:rPr>
                <w:rFonts w:ascii="Arial" w:hAnsi="Arial" w:cs="Arial"/>
                <w:sz w:val="24"/>
                <w:szCs w:val="24"/>
              </w:rPr>
              <w:t>ly</w:t>
            </w:r>
            <w:r w:rsidRPr="0051336E">
              <w:rPr>
                <w:rFonts w:ascii="Arial" w:hAnsi="Arial" w:cs="Arial"/>
                <w:sz w:val="24"/>
                <w:szCs w:val="24"/>
              </w:rPr>
              <w:t xml:space="preserve"> visco</w:t>
            </w:r>
            <w:r>
              <w:rPr>
                <w:rFonts w:ascii="Arial" w:hAnsi="Arial" w:cs="Arial"/>
                <w:sz w:val="24"/>
                <w:szCs w:val="24"/>
              </w:rPr>
              <w:t>u</w:t>
            </w:r>
            <w:r w:rsidRPr="0051336E">
              <w:rPr>
                <w:rFonts w:ascii="Arial" w:hAnsi="Arial" w:cs="Arial"/>
                <w:sz w:val="24"/>
                <w:szCs w:val="24"/>
              </w:rPr>
              <w:t xml:space="preserve">s </w:t>
            </w:r>
            <w:r>
              <w:rPr>
                <w:rFonts w:ascii="Arial" w:hAnsi="Arial" w:cs="Arial"/>
                <w:sz w:val="24"/>
                <w:szCs w:val="24"/>
              </w:rPr>
              <w:t>Epoxy Resin</w:t>
            </w:r>
            <w:r w:rsidRPr="0051336E">
              <w:rPr>
                <w:rFonts w:ascii="Arial" w:hAnsi="Arial" w:cs="Arial"/>
                <w:sz w:val="24"/>
                <w:szCs w:val="24"/>
              </w:rPr>
              <w:t>s used in many</w:t>
            </w:r>
            <w:r>
              <w:rPr>
                <w:rFonts w:ascii="Arial" w:hAnsi="Arial" w:cs="Arial"/>
                <w:sz w:val="24"/>
                <w:szCs w:val="24"/>
              </w:rPr>
              <w:t xml:space="preserve"> paint &amp;</w:t>
            </w:r>
            <w:r w:rsidRPr="0051336E">
              <w:rPr>
                <w:rFonts w:ascii="Arial" w:hAnsi="Arial" w:cs="Arial"/>
                <w:sz w:val="24"/>
                <w:szCs w:val="24"/>
              </w:rPr>
              <w:t xml:space="preserve"> coating formulations. The degree of polymerization is </w:t>
            </w:r>
            <w:r>
              <w:rPr>
                <w:rFonts w:ascii="Arial" w:hAnsi="Arial" w:cs="Arial"/>
                <w:sz w:val="24"/>
                <w:szCs w:val="24"/>
              </w:rPr>
              <w:t>calculated</w:t>
            </w:r>
            <w:r w:rsidRPr="0051336E">
              <w:rPr>
                <w:rFonts w:ascii="Arial" w:hAnsi="Arial" w:cs="Arial"/>
                <w:sz w:val="24"/>
                <w:szCs w:val="24"/>
              </w:rPr>
              <w:t xml:space="preserve"> by ratio of LER</w:t>
            </w:r>
            <w:r>
              <w:rPr>
                <w:rFonts w:ascii="Arial" w:hAnsi="Arial" w:cs="Arial"/>
                <w:sz w:val="24"/>
                <w:szCs w:val="24"/>
              </w:rPr>
              <w:t xml:space="preserve"> (formed from BADGE Process)</w:t>
            </w:r>
            <w:r w:rsidRPr="0051336E">
              <w:rPr>
                <w:rFonts w:ascii="Arial" w:hAnsi="Arial" w:cs="Arial"/>
                <w:sz w:val="24"/>
                <w:szCs w:val="24"/>
              </w:rPr>
              <w:t xml:space="preserve"> to bisphenol A; an excess of the former provides epoxy terminal groups. The actual </w:t>
            </w:r>
            <w:r>
              <w:rPr>
                <w:rFonts w:ascii="Arial" w:hAnsi="Arial" w:cs="Arial"/>
                <w:sz w:val="24"/>
                <w:szCs w:val="24"/>
              </w:rPr>
              <w:t>molecular weight</w:t>
            </w:r>
            <w:r w:rsidRPr="0051336E">
              <w:rPr>
                <w:rFonts w:ascii="Arial" w:hAnsi="Arial" w:cs="Arial"/>
                <w:sz w:val="24"/>
                <w:szCs w:val="24"/>
              </w:rPr>
              <w:t xml:space="preserve"> </w:t>
            </w:r>
            <w:r>
              <w:rPr>
                <w:rFonts w:ascii="Arial" w:hAnsi="Arial" w:cs="Arial"/>
                <w:sz w:val="24"/>
                <w:szCs w:val="24"/>
              </w:rPr>
              <w:t>obtained</w:t>
            </w:r>
            <w:r w:rsidRPr="0051336E">
              <w:rPr>
                <w:rFonts w:ascii="Arial" w:hAnsi="Arial" w:cs="Arial"/>
                <w:sz w:val="24"/>
                <w:szCs w:val="24"/>
              </w:rPr>
              <w:t xml:space="preserve"> depends </w:t>
            </w:r>
            <w:r>
              <w:rPr>
                <w:rFonts w:ascii="Arial" w:hAnsi="Arial" w:cs="Arial"/>
                <w:sz w:val="24"/>
                <w:szCs w:val="24"/>
              </w:rPr>
              <w:t>on</w:t>
            </w:r>
            <w:r w:rsidRPr="0051336E">
              <w:rPr>
                <w:rFonts w:ascii="Arial" w:hAnsi="Arial" w:cs="Arial"/>
                <w:sz w:val="24"/>
                <w:szCs w:val="24"/>
              </w:rPr>
              <w:t xml:space="preserve"> purity of the starting materials, solvents</w:t>
            </w:r>
            <w:r>
              <w:rPr>
                <w:rFonts w:ascii="Arial" w:hAnsi="Arial" w:cs="Arial"/>
                <w:sz w:val="24"/>
                <w:szCs w:val="24"/>
              </w:rPr>
              <w:t xml:space="preserve"> &amp; catalyst</w:t>
            </w:r>
            <w:r w:rsidRPr="0051336E">
              <w:rPr>
                <w:rFonts w:ascii="Arial" w:hAnsi="Arial" w:cs="Arial"/>
                <w:sz w:val="24"/>
                <w:szCs w:val="24"/>
              </w:rPr>
              <w:t xml:space="preserve"> used. Reactive mono</w:t>
            </w:r>
            <w:r>
              <w:rPr>
                <w:rFonts w:ascii="Arial" w:hAnsi="Arial" w:cs="Arial"/>
                <w:sz w:val="24"/>
                <w:szCs w:val="24"/>
              </w:rPr>
              <w:t>-</w:t>
            </w:r>
            <w:r w:rsidRPr="0051336E">
              <w:rPr>
                <w:rFonts w:ascii="Arial" w:hAnsi="Arial" w:cs="Arial"/>
                <w:sz w:val="24"/>
                <w:szCs w:val="24"/>
              </w:rPr>
              <w:t xml:space="preserve">functional groups </w:t>
            </w:r>
            <w:r>
              <w:rPr>
                <w:rFonts w:ascii="Arial" w:hAnsi="Arial" w:cs="Arial"/>
                <w:sz w:val="24"/>
                <w:szCs w:val="24"/>
              </w:rPr>
              <w:t>are</w:t>
            </w:r>
            <w:r w:rsidRPr="0051336E">
              <w:rPr>
                <w:rFonts w:ascii="Arial" w:hAnsi="Arial" w:cs="Arial"/>
                <w:sz w:val="24"/>
                <w:szCs w:val="24"/>
              </w:rPr>
              <w:t xml:space="preserve"> used as chain terminators to control MW and viscosity buil</w:t>
            </w:r>
            <w:r>
              <w:rPr>
                <w:rFonts w:ascii="Arial" w:hAnsi="Arial" w:cs="Arial"/>
                <w:sz w:val="24"/>
                <w:szCs w:val="24"/>
              </w:rPr>
              <w:t>d</w:t>
            </w:r>
            <w:r w:rsidRPr="0051336E">
              <w:rPr>
                <w:rFonts w:ascii="Arial" w:hAnsi="Arial" w:cs="Arial"/>
                <w:sz w:val="24"/>
                <w:szCs w:val="24"/>
              </w:rPr>
              <w:t xml:space="preserve">. The </w:t>
            </w:r>
            <w:r>
              <w:rPr>
                <w:rFonts w:ascii="Arial" w:hAnsi="Arial" w:cs="Arial"/>
                <w:sz w:val="24"/>
                <w:szCs w:val="24"/>
              </w:rPr>
              <w:t>below</w:t>
            </w:r>
            <w:r w:rsidRPr="0051336E">
              <w:rPr>
                <w:rFonts w:ascii="Arial" w:hAnsi="Arial" w:cs="Arial"/>
                <w:sz w:val="24"/>
                <w:szCs w:val="24"/>
              </w:rPr>
              <w:t xml:space="preserve"> formula </w:t>
            </w:r>
            <w:r>
              <w:rPr>
                <w:rFonts w:ascii="Arial" w:hAnsi="Arial" w:cs="Arial"/>
                <w:sz w:val="24"/>
                <w:szCs w:val="24"/>
              </w:rPr>
              <w:t>is</w:t>
            </w:r>
            <w:r w:rsidRPr="0051336E">
              <w:rPr>
                <w:rFonts w:ascii="Arial" w:hAnsi="Arial" w:cs="Arial"/>
                <w:sz w:val="24"/>
                <w:szCs w:val="24"/>
              </w:rPr>
              <w:t xml:space="preserve"> used to calculate the amount of bisphenol A that </w:t>
            </w:r>
            <w:r>
              <w:rPr>
                <w:rFonts w:ascii="Arial" w:hAnsi="Arial" w:cs="Arial"/>
                <w:sz w:val="24"/>
                <w:szCs w:val="24"/>
              </w:rPr>
              <w:t>is to</w:t>
            </w:r>
            <w:r w:rsidRPr="0051336E">
              <w:rPr>
                <w:rFonts w:ascii="Arial" w:hAnsi="Arial" w:cs="Arial"/>
                <w:sz w:val="24"/>
                <w:szCs w:val="24"/>
              </w:rPr>
              <w:t xml:space="preserve"> be reacted with </w:t>
            </w:r>
            <w:r>
              <w:rPr>
                <w:rFonts w:ascii="Arial" w:hAnsi="Arial" w:cs="Arial"/>
                <w:sz w:val="24"/>
                <w:szCs w:val="24"/>
              </w:rPr>
              <w:t>Epoxy Resin (LER)</w:t>
            </w:r>
            <w:r w:rsidRPr="0051336E">
              <w:rPr>
                <w:rFonts w:ascii="Arial" w:hAnsi="Arial" w:cs="Arial"/>
                <w:sz w:val="24"/>
                <w:szCs w:val="24"/>
              </w:rPr>
              <w:t xml:space="preserve"> to </w:t>
            </w:r>
            <w:r>
              <w:rPr>
                <w:rFonts w:ascii="Arial" w:hAnsi="Arial" w:cs="Arial"/>
                <w:sz w:val="24"/>
                <w:szCs w:val="24"/>
              </w:rPr>
              <w:t>obtain</w:t>
            </w:r>
            <w:r w:rsidRPr="0051336E">
              <w:rPr>
                <w:rFonts w:ascii="Arial" w:hAnsi="Arial" w:cs="Arial"/>
                <w:sz w:val="24"/>
                <w:szCs w:val="24"/>
              </w:rPr>
              <w:t xml:space="preserve"> an advanced </w:t>
            </w:r>
            <w:r>
              <w:rPr>
                <w:rFonts w:ascii="Arial" w:hAnsi="Arial" w:cs="Arial"/>
                <w:sz w:val="24"/>
                <w:szCs w:val="24"/>
              </w:rPr>
              <w:t>Epoxy Resin</w:t>
            </w:r>
            <w:r w:rsidRPr="0051336E">
              <w:rPr>
                <w:rFonts w:ascii="Arial" w:hAnsi="Arial" w:cs="Arial"/>
                <w:sz w:val="24"/>
                <w:szCs w:val="24"/>
              </w:rPr>
              <w:t xml:space="preserve"> of predetermined EEW</w:t>
            </w:r>
            <w:r>
              <w:rPr>
                <w:rFonts w:ascii="Arial" w:hAnsi="Arial" w:cs="Arial"/>
                <w:sz w:val="24"/>
                <w:szCs w:val="24"/>
              </w:rPr>
              <w:t xml:space="preserve"> value. (</w:t>
            </w:r>
            <w:r w:rsidRPr="00435832">
              <w:rPr>
                <w:rFonts w:ascii="Arial" w:hAnsi="Arial" w:cs="Arial"/>
                <w:sz w:val="24"/>
                <w:szCs w:val="24"/>
              </w:rPr>
              <w:t>EEW is Epoxy Equivalent Weight) is a measure of compounds which epoxy containing groups. The epoxy equivalent weight describes the mass in grams which one mole of epoxy groups contains.</w:t>
            </w:r>
            <w:r>
              <w:rPr>
                <w:rFonts w:ascii="Arial" w:hAnsi="Arial" w:cs="Arial"/>
                <w:sz w:val="24"/>
                <w:szCs w:val="24"/>
              </w:rPr>
              <w:t xml:space="preserve">). </w:t>
            </w:r>
            <w:r w:rsidRPr="00435832">
              <w:rPr>
                <w:rFonts w:ascii="Arial" w:hAnsi="Arial" w:cs="Arial"/>
                <w:sz w:val="24"/>
                <w:szCs w:val="24"/>
              </w:rPr>
              <w:t xml:space="preserve">The following formula can be used to calculate the relative amount of </w:t>
            </w:r>
            <w:proofErr w:type="spellStart"/>
            <w:r w:rsidRPr="00435832">
              <w:rPr>
                <w:rFonts w:ascii="Arial" w:hAnsi="Arial" w:cs="Arial"/>
                <w:sz w:val="24"/>
                <w:szCs w:val="24"/>
              </w:rPr>
              <w:t>bisphenolA</w:t>
            </w:r>
            <w:proofErr w:type="spellEnd"/>
            <w:r w:rsidRPr="00435832">
              <w:rPr>
                <w:rFonts w:ascii="Arial" w:hAnsi="Arial" w:cs="Arial"/>
                <w:sz w:val="24"/>
                <w:szCs w:val="24"/>
              </w:rPr>
              <w:t xml:space="preserve"> that must be reacted with epoxy resin to give an advanced epoxy resin of</w:t>
            </w:r>
          </w:p>
          <w:p w14:paraId="501136D1" w14:textId="77777777" w:rsidR="00913404" w:rsidRPr="0051336E" w:rsidRDefault="00913404" w:rsidP="00913404">
            <w:pPr>
              <w:spacing w:line="360" w:lineRule="auto"/>
              <w:ind w:left="142"/>
              <w:jc w:val="both"/>
              <w:rPr>
                <w:rFonts w:ascii="Arial" w:hAnsi="Arial" w:cs="Arial"/>
                <w:sz w:val="24"/>
                <w:szCs w:val="24"/>
              </w:rPr>
            </w:pPr>
            <w:r w:rsidRPr="00435832">
              <w:rPr>
                <w:rFonts w:ascii="Arial" w:hAnsi="Arial" w:cs="Arial"/>
                <w:sz w:val="24"/>
                <w:szCs w:val="24"/>
              </w:rPr>
              <w:t>predetermined EEW</w:t>
            </w:r>
          </w:p>
          <w:p w14:paraId="3F70E20B" w14:textId="77777777" w:rsidR="00913404" w:rsidRDefault="00913404" w:rsidP="00913404">
            <w:pPr>
              <w:spacing w:line="360" w:lineRule="auto"/>
              <w:ind w:left="142"/>
              <w:jc w:val="both"/>
              <w:rPr>
                <w:rFonts w:ascii="Arial" w:hAnsi="Arial" w:cs="Arial"/>
                <w:sz w:val="24"/>
                <w:szCs w:val="24"/>
              </w:rPr>
            </w:pPr>
            <w:proofErr w:type="spellStart"/>
            <w:r w:rsidRPr="0051336E">
              <w:rPr>
                <w:rFonts w:ascii="Arial" w:hAnsi="Arial" w:cs="Arial"/>
                <w:sz w:val="24"/>
                <w:szCs w:val="24"/>
              </w:rPr>
              <w:t>BisA</w:t>
            </w:r>
            <w:proofErr w:type="spellEnd"/>
            <w:r w:rsidRPr="0051336E">
              <w:rPr>
                <w:rFonts w:ascii="Arial" w:hAnsi="Arial" w:cs="Arial"/>
                <w:sz w:val="24"/>
                <w:szCs w:val="24"/>
              </w:rPr>
              <w:t xml:space="preserve"> = </w:t>
            </w:r>
            <w:r>
              <w:rPr>
                <w:rFonts w:ascii="Arial" w:hAnsi="Arial" w:cs="Arial"/>
                <w:sz w:val="24"/>
                <w:szCs w:val="24"/>
              </w:rPr>
              <w:t>(</w:t>
            </w:r>
            <w:r w:rsidRPr="0051336E">
              <w:rPr>
                <w:rFonts w:ascii="Arial" w:hAnsi="Arial" w:cs="Arial"/>
                <w:sz w:val="24"/>
                <w:szCs w:val="24"/>
              </w:rPr>
              <w:t>EEW</w:t>
            </w:r>
            <w:r>
              <w:rPr>
                <w:rFonts w:ascii="Arial" w:hAnsi="Arial" w:cs="Arial"/>
                <w:sz w:val="24"/>
                <w:szCs w:val="24"/>
                <w:vertAlign w:val="subscript"/>
              </w:rPr>
              <w:t>i</w:t>
            </w:r>
            <w:r>
              <w:rPr>
                <w:rFonts w:ascii="Arial" w:hAnsi="Arial" w:cs="Arial"/>
                <w:sz w:val="24"/>
                <w:szCs w:val="24"/>
                <w:vertAlign w:val="superscript"/>
              </w:rPr>
              <w:t>-1</w:t>
            </w:r>
            <w:r w:rsidRPr="0051336E">
              <w:rPr>
                <w:rFonts w:ascii="Arial" w:hAnsi="Arial" w:cs="Arial"/>
                <w:sz w:val="24"/>
                <w:szCs w:val="24"/>
              </w:rPr>
              <w:t xml:space="preserve"> – EEW</w:t>
            </w:r>
            <w:r>
              <w:rPr>
                <w:rFonts w:ascii="Arial" w:hAnsi="Arial" w:cs="Arial"/>
                <w:sz w:val="24"/>
                <w:szCs w:val="24"/>
                <w:vertAlign w:val="subscript"/>
              </w:rPr>
              <w:t>f</w:t>
            </w:r>
            <w:r>
              <w:rPr>
                <w:rFonts w:ascii="Arial" w:hAnsi="Arial" w:cs="Arial"/>
                <w:sz w:val="24"/>
                <w:szCs w:val="24"/>
                <w:vertAlign w:val="superscript"/>
              </w:rPr>
              <w:t>-1</w:t>
            </w:r>
            <w:r>
              <w:rPr>
                <w:rFonts w:ascii="Arial" w:hAnsi="Arial" w:cs="Arial"/>
                <w:sz w:val="24"/>
                <w:szCs w:val="24"/>
              </w:rPr>
              <w:t>)/</w:t>
            </w:r>
            <w:r w:rsidRPr="0051336E">
              <w:rPr>
                <w:rFonts w:ascii="Arial" w:hAnsi="Arial" w:cs="Arial"/>
                <w:sz w:val="24"/>
                <w:szCs w:val="24"/>
              </w:rPr>
              <w:t xml:space="preserve"> </w:t>
            </w:r>
            <w:r>
              <w:rPr>
                <w:rFonts w:ascii="Arial" w:hAnsi="Arial" w:cs="Arial"/>
                <w:sz w:val="24"/>
                <w:szCs w:val="24"/>
              </w:rPr>
              <w:t>(</w:t>
            </w:r>
            <w:r w:rsidRPr="0051336E">
              <w:rPr>
                <w:rFonts w:ascii="Arial" w:hAnsi="Arial" w:cs="Arial"/>
                <w:sz w:val="24"/>
                <w:szCs w:val="24"/>
              </w:rPr>
              <w:t>EEW</w:t>
            </w:r>
            <w:r>
              <w:rPr>
                <w:rFonts w:ascii="Arial" w:hAnsi="Arial" w:cs="Arial"/>
                <w:sz w:val="24"/>
                <w:szCs w:val="24"/>
                <w:vertAlign w:val="subscript"/>
              </w:rPr>
              <w:t>i</w:t>
            </w:r>
            <w:r>
              <w:rPr>
                <w:rFonts w:ascii="Arial" w:hAnsi="Arial" w:cs="Arial"/>
                <w:sz w:val="24"/>
                <w:szCs w:val="24"/>
                <w:vertAlign w:val="superscript"/>
              </w:rPr>
              <w:t>-1</w:t>
            </w:r>
            <w:r w:rsidRPr="0051336E">
              <w:rPr>
                <w:rFonts w:ascii="Arial" w:hAnsi="Arial" w:cs="Arial"/>
                <w:sz w:val="24"/>
                <w:szCs w:val="24"/>
              </w:rPr>
              <w:t xml:space="preserve"> + PEW</w:t>
            </w:r>
            <w:r>
              <w:rPr>
                <w:rFonts w:ascii="Arial" w:hAnsi="Arial" w:cs="Arial"/>
                <w:sz w:val="24"/>
                <w:szCs w:val="24"/>
                <w:vertAlign w:val="superscript"/>
              </w:rPr>
              <w:t>-1</w:t>
            </w:r>
            <w:r>
              <w:rPr>
                <w:rFonts w:ascii="Arial" w:hAnsi="Arial" w:cs="Arial"/>
                <w:sz w:val="24"/>
                <w:szCs w:val="24"/>
              </w:rPr>
              <w:t>)</w:t>
            </w:r>
          </w:p>
          <w:p w14:paraId="689C8BF9" w14:textId="77777777" w:rsidR="00913404" w:rsidRDefault="00913404" w:rsidP="00913404">
            <w:r>
              <w:rPr>
                <w:rFonts w:ascii="Arial" w:hAnsi="Arial" w:cs="Arial"/>
                <w:sz w:val="24"/>
                <w:szCs w:val="24"/>
              </w:rPr>
              <w:t xml:space="preserve">Source - </w:t>
            </w:r>
            <w:hyperlink r:id="rId117" w:history="1">
              <w:r w:rsidRPr="00742E59">
                <w:rPr>
                  <w:rStyle w:val="Hyperlink"/>
                </w:rPr>
                <w:t>https://pdfhall.com/epoxy-resins-in-encyclopedia-of-polymer-science-and-fr_5b1c54ae7f8b9a68778b4570.html</w:t>
              </w:r>
            </w:hyperlink>
          </w:p>
          <w:p w14:paraId="58B2B057" w14:textId="77777777" w:rsidR="00913404" w:rsidRDefault="00913404" w:rsidP="00913404">
            <w:pPr>
              <w:spacing w:line="360" w:lineRule="auto"/>
              <w:ind w:left="142"/>
              <w:jc w:val="both"/>
              <w:rPr>
                <w:rFonts w:ascii="Arial" w:hAnsi="Arial" w:cs="Arial"/>
                <w:sz w:val="24"/>
                <w:szCs w:val="24"/>
              </w:rPr>
            </w:pPr>
            <w:r w:rsidRPr="001240A4">
              <w:rPr>
                <w:rFonts w:ascii="Arial" w:hAnsi="Arial" w:cs="Arial"/>
                <w:sz w:val="24"/>
                <w:szCs w:val="24"/>
              </w:rPr>
              <w:t>where Bis A is the mass fraction of bisphenol A in the mixture prior to advancement</w:t>
            </w:r>
            <w:r>
              <w:rPr>
                <w:rFonts w:ascii="Arial" w:hAnsi="Arial" w:cs="Arial"/>
                <w:sz w:val="24"/>
                <w:szCs w:val="24"/>
              </w:rPr>
              <w:t>.</w:t>
            </w:r>
            <w:r w:rsidRPr="0051336E">
              <w:rPr>
                <w:rFonts w:ascii="Arial" w:hAnsi="Arial" w:cs="Arial"/>
                <w:sz w:val="24"/>
                <w:szCs w:val="24"/>
              </w:rPr>
              <w:br/>
              <w:t xml:space="preserve">EEWi is the EEW of the </w:t>
            </w:r>
            <w:r>
              <w:rPr>
                <w:rFonts w:ascii="Arial" w:hAnsi="Arial" w:cs="Arial"/>
                <w:sz w:val="24"/>
                <w:szCs w:val="24"/>
              </w:rPr>
              <w:t>Epoxy Resin</w:t>
            </w:r>
            <w:r w:rsidRPr="0051336E">
              <w:rPr>
                <w:rFonts w:ascii="Arial" w:hAnsi="Arial" w:cs="Arial"/>
                <w:sz w:val="24"/>
                <w:szCs w:val="24"/>
              </w:rPr>
              <w:t xml:space="preserve"> that is to be advanced</w:t>
            </w: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 xml:space="preserve"> stands for initial)</w:t>
            </w:r>
            <w:r w:rsidRPr="0051336E">
              <w:rPr>
                <w:rFonts w:ascii="Arial" w:hAnsi="Arial" w:cs="Arial"/>
                <w:sz w:val="24"/>
                <w:szCs w:val="24"/>
              </w:rPr>
              <w:t>, EEWf is the EEW</w:t>
            </w:r>
            <w:r>
              <w:rPr>
                <w:rFonts w:ascii="Arial" w:hAnsi="Arial" w:cs="Arial"/>
                <w:sz w:val="24"/>
                <w:szCs w:val="24"/>
              </w:rPr>
              <w:t xml:space="preserve"> (f stand for Final)</w:t>
            </w:r>
            <w:r w:rsidRPr="0051336E">
              <w:rPr>
                <w:rFonts w:ascii="Arial" w:hAnsi="Arial" w:cs="Arial"/>
                <w:sz w:val="24"/>
                <w:szCs w:val="24"/>
              </w:rPr>
              <w:t xml:space="preserve"> of the advanced </w:t>
            </w:r>
            <w:r>
              <w:rPr>
                <w:rFonts w:ascii="Arial" w:hAnsi="Arial" w:cs="Arial"/>
                <w:sz w:val="24"/>
                <w:szCs w:val="24"/>
              </w:rPr>
              <w:t>Epoxy Resin</w:t>
            </w:r>
            <w:r w:rsidRPr="0051336E">
              <w:rPr>
                <w:rFonts w:ascii="Arial" w:hAnsi="Arial" w:cs="Arial"/>
                <w:sz w:val="24"/>
                <w:szCs w:val="24"/>
              </w:rPr>
              <w:t xml:space="preserve">, and PEW is the phenol equivalent </w:t>
            </w:r>
            <w:r>
              <w:rPr>
                <w:rFonts w:ascii="Arial" w:hAnsi="Arial" w:cs="Arial"/>
                <w:sz w:val="24"/>
                <w:szCs w:val="24"/>
              </w:rPr>
              <w:t>weight</w:t>
            </w:r>
            <w:r w:rsidRPr="0051336E">
              <w:rPr>
                <w:rFonts w:ascii="Arial" w:hAnsi="Arial" w:cs="Arial"/>
                <w:sz w:val="24"/>
                <w:szCs w:val="24"/>
              </w:rPr>
              <w:t xml:space="preserve"> of the bisphenol, </w:t>
            </w:r>
            <w:r>
              <w:rPr>
                <w:rFonts w:ascii="Arial" w:hAnsi="Arial" w:cs="Arial"/>
                <w:sz w:val="24"/>
                <w:szCs w:val="24"/>
              </w:rPr>
              <w:t>its value</w:t>
            </w:r>
            <w:r w:rsidRPr="0051336E">
              <w:rPr>
                <w:rFonts w:ascii="Arial" w:hAnsi="Arial" w:cs="Arial"/>
                <w:sz w:val="24"/>
                <w:szCs w:val="24"/>
              </w:rPr>
              <w:t xml:space="preserve"> is 115.1 g per equivalent for bisphenol A. In a</w:t>
            </w:r>
            <w:r>
              <w:rPr>
                <w:rFonts w:ascii="Arial" w:hAnsi="Arial" w:cs="Arial"/>
                <w:sz w:val="24"/>
                <w:szCs w:val="24"/>
              </w:rPr>
              <w:t>n</w:t>
            </w:r>
            <w:r w:rsidRPr="0051336E">
              <w:rPr>
                <w:rFonts w:ascii="Arial" w:hAnsi="Arial" w:cs="Arial"/>
                <w:sz w:val="24"/>
                <w:szCs w:val="24"/>
              </w:rPr>
              <w:t xml:space="preserve"> advancement process, bisphenol A and a liquid </w:t>
            </w:r>
            <w:r>
              <w:rPr>
                <w:rFonts w:ascii="Arial" w:hAnsi="Arial" w:cs="Arial"/>
                <w:sz w:val="24"/>
                <w:szCs w:val="24"/>
              </w:rPr>
              <w:t>BADGE</w:t>
            </w:r>
            <w:r w:rsidRPr="0051336E">
              <w:rPr>
                <w:rFonts w:ascii="Arial" w:hAnsi="Arial" w:cs="Arial"/>
                <w:sz w:val="24"/>
                <w:szCs w:val="24"/>
              </w:rPr>
              <w:t xml:space="preserve"> resin (17</w:t>
            </w:r>
            <w:r>
              <w:rPr>
                <w:rFonts w:ascii="Arial" w:hAnsi="Arial" w:cs="Arial"/>
                <w:sz w:val="24"/>
                <w:szCs w:val="24"/>
              </w:rPr>
              <w:t>0</w:t>
            </w:r>
            <w:r w:rsidRPr="0051336E">
              <w:rPr>
                <w:rFonts w:ascii="Arial" w:hAnsi="Arial" w:cs="Arial"/>
                <w:sz w:val="24"/>
                <w:szCs w:val="24"/>
              </w:rPr>
              <w:t>–18</w:t>
            </w:r>
            <w:r>
              <w:rPr>
                <w:rFonts w:ascii="Arial" w:hAnsi="Arial" w:cs="Arial"/>
                <w:sz w:val="24"/>
                <w:szCs w:val="24"/>
              </w:rPr>
              <w:t>0</w:t>
            </w:r>
            <w:r w:rsidRPr="0051336E">
              <w:rPr>
                <w:rFonts w:ascii="Arial" w:hAnsi="Arial" w:cs="Arial"/>
                <w:sz w:val="24"/>
                <w:szCs w:val="24"/>
              </w:rPr>
              <w:t xml:space="preserve"> EEW) are heated to 15</w:t>
            </w:r>
            <w:r>
              <w:rPr>
                <w:rFonts w:ascii="Arial" w:hAnsi="Arial" w:cs="Arial"/>
                <w:sz w:val="24"/>
                <w:szCs w:val="24"/>
              </w:rPr>
              <w:t>5</w:t>
            </w:r>
            <w:r w:rsidRPr="0051336E">
              <w:rPr>
                <w:rFonts w:ascii="Arial" w:hAnsi="Arial" w:cs="Arial"/>
                <w:sz w:val="24"/>
                <w:szCs w:val="24"/>
              </w:rPr>
              <w:t>–19</w:t>
            </w:r>
            <w:r>
              <w:rPr>
                <w:rFonts w:ascii="Arial" w:hAnsi="Arial" w:cs="Arial"/>
                <w:sz w:val="24"/>
                <w:szCs w:val="24"/>
              </w:rPr>
              <w:t>9</w:t>
            </w:r>
            <w:r w:rsidRPr="0051336E">
              <w:rPr>
                <w:rFonts w:ascii="Arial" w:hAnsi="Arial" w:cs="Arial"/>
                <w:sz w:val="24"/>
                <w:szCs w:val="24"/>
              </w:rPr>
              <w:t xml:space="preserve"> </w:t>
            </w:r>
            <w:r>
              <w:rPr>
                <w:rFonts w:ascii="Arial" w:hAnsi="Arial" w:cs="Arial"/>
                <w:sz w:val="24"/>
                <w:szCs w:val="24"/>
                <w:vertAlign w:val="superscript"/>
              </w:rPr>
              <w:t>0</w:t>
            </w:r>
            <w:r w:rsidRPr="0051336E">
              <w:rPr>
                <w:rFonts w:ascii="Arial" w:hAnsi="Arial" w:cs="Arial"/>
                <w:sz w:val="24"/>
                <w:szCs w:val="24"/>
              </w:rPr>
              <w:t>C in the presence of a catalyst and reacted (i.e., advanced) to form a high MW resin. Th</w:t>
            </w:r>
            <w:r>
              <w:rPr>
                <w:rFonts w:ascii="Arial" w:hAnsi="Arial" w:cs="Arial"/>
                <w:sz w:val="24"/>
                <w:szCs w:val="24"/>
              </w:rPr>
              <w:t>is oligomerisation process</w:t>
            </w:r>
            <w:r w:rsidRPr="0051336E">
              <w:rPr>
                <w:rFonts w:ascii="Arial" w:hAnsi="Arial" w:cs="Arial"/>
                <w:sz w:val="24"/>
                <w:szCs w:val="24"/>
              </w:rPr>
              <w:t xml:space="preserve"> is exothermic and proceeds rapidly to completion. The exotherm temperatures </w:t>
            </w:r>
            <w:r>
              <w:rPr>
                <w:rFonts w:ascii="Arial" w:hAnsi="Arial" w:cs="Arial"/>
                <w:sz w:val="24"/>
                <w:szCs w:val="24"/>
              </w:rPr>
              <w:t>depends on</w:t>
            </w:r>
            <w:r w:rsidRPr="00AF137A">
              <w:rPr>
                <w:rFonts w:ascii="Arial" w:hAnsi="Arial" w:cs="Arial"/>
                <w:sz w:val="24"/>
                <w:szCs w:val="24"/>
              </w:rPr>
              <w:t xml:space="preserve"> </w:t>
            </w:r>
            <w:r w:rsidRPr="0051336E">
              <w:rPr>
                <w:rFonts w:ascii="Arial" w:hAnsi="Arial" w:cs="Arial"/>
                <w:sz w:val="24"/>
                <w:szCs w:val="24"/>
              </w:rPr>
              <w:t>the reaction mass</w:t>
            </w:r>
            <w:r>
              <w:rPr>
                <w:rFonts w:ascii="Arial" w:hAnsi="Arial" w:cs="Arial"/>
                <w:sz w:val="24"/>
                <w:szCs w:val="24"/>
              </w:rPr>
              <w:t xml:space="preserve"> and</w:t>
            </w:r>
            <w:r w:rsidRPr="0051336E">
              <w:rPr>
                <w:rFonts w:ascii="Arial" w:hAnsi="Arial" w:cs="Arial"/>
                <w:sz w:val="24"/>
                <w:szCs w:val="24"/>
              </w:rPr>
              <w:t xml:space="preserve"> targeted EEW</w:t>
            </w:r>
            <w:r>
              <w:rPr>
                <w:rFonts w:ascii="Arial" w:hAnsi="Arial" w:cs="Arial"/>
                <w:sz w:val="24"/>
                <w:szCs w:val="24"/>
              </w:rPr>
              <w:t>.</w:t>
            </w:r>
            <w:r w:rsidRPr="0051336E">
              <w:rPr>
                <w:rFonts w:ascii="Arial" w:hAnsi="Arial" w:cs="Arial"/>
                <w:sz w:val="24"/>
                <w:szCs w:val="24"/>
              </w:rPr>
              <w:t xml:space="preserve"> In the cases of higher MW resins, exotherm temperature</w:t>
            </w:r>
            <w:r>
              <w:rPr>
                <w:rFonts w:ascii="Arial" w:hAnsi="Arial" w:cs="Arial"/>
                <w:sz w:val="24"/>
                <w:szCs w:val="24"/>
              </w:rPr>
              <w:t xml:space="preserve"> can reach &gt;190-205</w:t>
            </w:r>
            <w:r>
              <w:rPr>
                <w:rFonts w:ascii="Arial" w:hAnsi="Arial" w:cs="Arial"/>
                <w:sz w:val="24"/>
                <w:szCs w:val="24"/>
                <w:vertAlign w:val="superscript"/>
              </w:rPr>
              <w:t xml:space="preserve"> 0</w:t>
            </w:r>
            <w:r>
              <w:rPr>
                <w:rFonts w:ascii="Arial" w:hAnsi="Arial" w:cs="Arial"/>
                <w:sz w:val="24"/>
                <w:szCs w:val="24"/>
              </w:rPr>
              <w:t>C</w:t>
            </w:r>
            <w:r w:rsidRPr="0051336E">
              <w:rPr>
                <w:rFonts w:ascii="Arial" w:hAnsi="Arial" w:cs="Arial"/>
                <w:sz w:val="24"/>
                <w:szCs w:val="24"/>
              </w:rPr>
              <w:t xml:space="preserve">. </w:t>
            </w:r>
            <w:r>
              <w:rPr>
                <w:rFonts w:ascii="Arial" w:hAnsi="Arial" w:cs="Arial"/>
                <w:sz w:val="24"/>
                <w:szCs w:val="24"/>
              </w:rPr>
              <w:t>R</w:t>
            </w:r>
            <w:r w:rsidRPr="0051336E">
              <w:rPr>
                <w:rFonts w:ascii="Arial" w:hAnsi="Arial" w:cs="Arial"/>
                <w:sz w:val="24"/>
                <w:szCs w:val="24"/>
              </w:rPr>
              <w:t xml:space="preserve">eaction catalysts facilitate the </w:t>
            </w:r>
            <w:r>
              <w:rPr>
                <w:rFonts w:ascii="Arial" w:hAnsi="Arial" w:cs="Arial"/>
                <w:sz w:val="24"/>
                <w:szCs w:val="24"/>
              </w:rPr>
              <w:t xml:space="preserve">rapid </w:t>
            </w:r>
            <w:r w:rsidRPr="0051336E">
              <w:rPr>
                <w:rFonts w:ascii="Arial" w:hAnsi="Arial" w:cs="Arial"/>
                <w:sz w:val="24"/>
                <w:szCs w:val="24"/>
              </w:rPr>
              <w:t xml:space="preserve">preparation of medium </w:t>
            </w:r>
            <w:r>
              <w:rPr>
                <w:rFonts w:ascii="Arial" w:hAnsi="Arial" w:cs="Arial"/>
                <w:sz w:val="24"/>
                <w:szCs w:val="24"/>
              </w:rPr>
              <w:t>to</w:t>
            </w:r>
            <w:r w:rsidRPr="0051336E">
              <w:rPr>
                <w:rFonts w:ascii="Arial" w:hAnsi="Arial" w:cs="Arial"/>
                <w:sz w:val="24"/>
                <w:szCs w:val="24"/>
              </w:rPr>
              <w:t xml:space="preserve"> high MW linear resins</w:t>
            </w:r>
            <w:r>
              <w:rPr>
                <w:rFonts w:ascii="Arial" w:hAnsi="Arial" w:cs="Arial"/>
                <w:sz w:val="24"/>
                <w:szCs w:val="24"/>
              </w:rPr>
              <w:t>, also</w:t>
            </w:r>
            <w:r w:rsidRPr="0051336E">
              <w:rPr>
                <w:rFonts w:ascii="Arial" w:hAnsi="Arial" w:cs="Arial"/>
                <w:sz w:val="24"/>
                <w:szCs w:val="24"/>
              </w:rPr>
              <w:t xml:space="preserve"> control side reactions inherent </w:t>
            </w:r>
            <w:r>
              <w:rPr>
                <w:rFonts w:ascii="Arial" w:hAnsi="Arial" w:cs="Arial"/>
                <w:sz w:val="24"/>
                <w:szCs w:val="24"/>
              </w:rPr>
              <w:t>with</w:t>
            </w:r>
            <w:r w:rsidRPr="0051336E">
              <w:rPr>
                <w:rFonts w:ascii="Arial" w:hAnsi="Arial" w:cs="Arial"/>
                <w:sz w:val="24"/>
                <w:szCs w:val="24"/>
              </w:rPr>
              <w:t xml:space="preserve"> </w:t>
            </w:r>
            <w:r>
              <w:rPr>
                <w:rFonts w:ascii="Arial" w:hAnsi="Arial" w:cs="Arial"/>
                <w:sz w:val="24"/>
                <w:szCs w:val="24"/>
              </w:rPr>
              <w:t>Epoxy Resin</w:t>
            </w:r>
            <w:r w:rsidRPr="0051336E">
              <w:rPr>
                <w:rFonts w:ascii="Arial" w:hAnsi="Arial" w:cs="Arial"/>
                <w:sz w:val="24"/>
                <w:szCs w:val="24"/>
              </w:rPr>
              <w:t xml:space="preserve"> preparations, e g, chain branching,</w:t>
            </w:r>
            <w:r>
              <w:rPr>
                <w:rFonts w:ascii="Arial" w:hAnsi="Arial" w:cs="Arial"/>
                <w:sz w:val="24"/>
                <w:szCs w:val="24"/>
              </w:rPr>
              <w:t xml:space="preserve"> by</w:t>
            </w:r>
            <w:r w:rsidRPr="0051336E">
              <w:rPr>
                <w:rFonts w:ascii="Arial" w:hAnsi="Arial" w:cs="Arial"/>
                <w:sz w:val="24"/>
                <w:szCs w:val="24"/>
              </w:rPr>
              <w:t xml:space="preserve"> addition of the alcohol group generated in the chain-lengthening process to the epoxy group. Nuclear Magnetic Resonance (NMR) spectroscopy</w:t>
            </w:r>
            <w:r>
              <w:rPr>
                <w:rFonts w:ascii="Arial" w:hAnsi="Arial" w:cs="Arial"/>
                <w:sz w:val="24"/>
                <w:szCs w:val="24"/>
              </w:rPr>
              <w:t xml:space="preserve"> Method</w:t>
            </w:r>
            <w:r>
              <w:rPr>
                <w:rFonts w:ascii="Arial" w:hAnsi="Arial" w:cs="Arial"/>
                <w:sz w:val="24"/>
                <w:szCs w:val="24"/>
                <w:vertAlign w:val="superscript"/>
              </w:rPr>
              <w:t xml:space="preserve"> </w:t>
            </w:r>
            <w:r w:rsidRPr="0051336E">
              <w:rPr>
                <w:rFonts w:ascii="Arial" w:hAnsi="Arial" w:cs="Arial"/>
                <w:sz w:val="24"/>
                <w:szCs w:val="24"/>
              </w:rPr>
              <w:t>can be used to determine the extent of branching.</w:t>
            </w:r>
          </w:p>
          <w:p w14:paraId="12DE6D4E" w14:textId="63AAB541" w:rsidR="00913404" w:rsidRPr="00881058" w:rsidRDefault="00EF3C4E" w:rsidP="00913404">
            <w:pPr>
              <w:rPr>
                <w:rFonts w:ascii="Arial" w:hAnsi="Arial" w:cs="Arial"/>
                <w:noProof/>
                <w:sz w:val="24"/>
                <w:szCs w:val="24"/>
              </w:rPr>
            </w:pPr>
            <w:r>
              <w:rPr>
                <w:rFonts w:ascii="Arial" w:hAnsi="Arial" w:cs="Arial"/>
                <w:b/>
                <w:bCs/>
                <w:noProof/>
                <w:sz w:val="24"/>
                <w:szCs w:val="24"/>
              </w:rPr>
              <w:lastRenderedPageBreak/>
              <w:t>Reaction (</w:t>
            </w:r>
            <w:r w:rsidR="00913404">
              <w:rPr>
                <w:rFonts w:ascii="Arial" w:hAnsi="Arial" w:cs="Arial"/>
                <w:b/>
                <w:bCs/>
                <w:noProof/>
                <w:sz w:val="24"/>
                <w:szCs w:val="24"/>
              </w:rPr>
              <w:t>Advancement Process</w:t>
            </w:r>
            <w:r>
              <w:rPr>
                <w:rFonts w:ascii="Arial" w:hAnsi="Arial" w:cs="Arial"/>
                <w:b/>
                <w:bCs/>
                <w:noProof/>
                <w:sz w:val="24"/>
                <w:szCs w:val="24"/>
              </w:rPr>
              <w:t>)</w:t>
            </w:r>
            <w:r w:rsidR="00913404">
              <w:rPr>
                <w:rFonts w:ascii="Arial" w:hAnsi="Arial" w:cs="Arial"/>
                <w:b/>
                <w:bCs/>
                <w:noProof/>
                <w:sz w:val="24"/>
                <w:szCs w:val="24"/>
              </w:rPr>
              <w:t xml:space="preserve">: </w:t>
            </w:r>
            <w:r w:rsidR="00913404">
              <w:rPr>
                <w:rFonts w:ascii="Arial" w:hAnsi="Arial" w:cs="Arial"/>
                <w:noProof/>
                <w:sz w:val="24"/>
                <w:szCs w:val="24"/>
              </w:rPr>
              <w:t>here n varies between 2 and 35.</w:t>
            </w:r>
          </w:p>
          <w:p w14:paraId="7A140E6B" w14:textId="4BF92A2C" w:rsidR="00913404" w:rsidRDefault="00913404" w:rsidP="00913404">
            <w:pPr>
              <w:rPr>
                <w:noProof/>
              </w:rPr>
            </w:pPr>
            <w:r>
              <w:rPr>
                <w:noProof/>
              </w:rPr>
              <w:drawing>
                <wp:anchor distT="0" distB="0" distL="0" distR="0" simplePos="0" relativeHeight="253448192" behindDoc="0" locked="0" layoutInCell="1" allowOverlap="1" wp14:anchorId="7702F1AC" wp14:editId="46FE38DD">
                  <wp:simplePos x="0" y="0"/>
                  <wp:positionH relativeFrom="margin">
                    <wp:align>right</wp:align>
                  </wp:positionH>
                  <wp:positionV relativeFrom="paragraph">
                    <wp:posOffset>287020</wp:posOffset>
                  </wp:positionV>
                  <wp:extent cx="5734050" cy="1438275"/>
                  <wp:effectExtent l="0" t="0" r="0" b="9525"/>
                  <wp:wrapTopAndBottom/>
                  <wp:docPr id="2181"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pic:nvPicPr>
                        <pic:blipFill>
                          <a:blip r:embed="rId115" cstate="print"/>
                          <a:stretch>
                            <a:fillRect/>
                          </a:stretch>
                        </pic:blipFill>
                        <pic:spPr>
                          <a:xfrm>
                            <a:off x="0" y="0"/>
                            <a:ext cx="5734050" cy="1438275"/>
                          </a:xfrm>
                          <a:prstGeom prst="rect">
                            <a:avLst/>
                          </a:prstGeom>
                        </pic:spPr>
                      </pic:pic>
                    </a:graphicData>
                  </a:graphic>
                  <wp14:sizeRelH relativeFrom="margin">
                    <wp14:pctWidth>0</wp14:pctWidth>
                  </wp14:sizeRelH>
                  <wp14:sizeRelV relativeFrom="margin">
                    <wp14:pctHeight>0</wp14:pctHeight>
                  </wp14:sizeRelV>
                </wp:anchor>
              </w:drawing>
            </w:r>
          </w:p>
          <w:p w14:paraId="6E7A0AD7" w14:textId="77777777" w:rsidR="00913404" w:rsidRDefault="00913404" w:rsidP="00913404">
            <w:pPr>
              <w:rPr>
                <w:noProof/>
              </w:rPr>
            </w:pPr>
          </w:p>
          <w:p w14:paraId="5AFED091" w14:textId="77777777" w:rsidR="00913404" w:rsidRDefault="00913404" w:rsidP="00913404">
            <w:pPr>
              <w:jc w:val="center"/>
              <w:rPr>
                <w:noProof/>
              </w:rPr>
            </w:pPr>
          </w:p>
          <w:p w14:paraId="6DDBFEE2" w14:textId="77777777" w:rsidR="00282D30" w:rsidRDefault="00282D30" w:rsidP="00A61E95">
            <w:pPr>
              <w:autoSpaceDE w:val="0"/>
              <w:autoSpaceDN w:val="0"/>
              <w:adjustRightInd w:val="0"/>
              <w:spacing w:after="0" w:line="360" w:lineRule="auto"/>
              <w:ind w:left="142"/>
              <w:jc w:val="both"/>
              <w:rPr>
                <w:rFonts w:ascii="Arial" w:hAnsi="Arial" w:cs="Arial"/>
                <w:sz w:val="24"/>
                <w:szCs w:val="24"/>
              </w:rPr>
            </w:pPr>
            <w:r w:rsidRPr="00A4589D">
              <w:rPr>
                <w:rFonts w:ascii="Arial" w:hAnsi="Arial" w:cs="Arial"/>
                <w:b/>
                <w:bCs/>
                <w:sz w:val="24"/>
                <w:szCs w:val="24"/>
              </w:rPr>
              <w:t>Bisphenol F based Epoxy Resin</w:t>
            </w:r>
            <w:r>
              <w:rPr>
                <w:rFonts w:ascii="Arial" w:hAnsi="Arial" w:cs="Arial"/>
                <w:sz w:val="24"/>
                <w:szCs w:val="24"/>
              </w:rPr>
              <w:t>:</w:t>
            </w:r>
            <w:r w:rsidRPr="00674B8E">
              <w:rPr>
                <w:rFonts w:ascii="Arial" w:hAnsi="Arial" w:cs="Arial"/>
                <w:sz w:val="24"/>
                <w:szCs w:val="24"/>
              </w:rPr>
              <w:t xml:space="preserve"> Any multifunctional,</w:t>
            </w:r>
            <w:r>
              <w:rPr>
                <w:rFonts w:ascii="Arial" w:hAnsi="Arial" w:cs="Arial"/>
                <w:sz w:val="24"/>
                <w:szCs w:val="24"/>
              </w:rPr>
              <w:t xml:space="preserve"> f</w:t>
            </w:r>
            <w:r w:rsidRPr="00674B8E">
              <w:rPr>
                <w:rFonts w:ascii="Arial" w:hAnsi="Arial" w:cs="Arial"/>
                <w:sz w:val="24"/>
                <w:szCs w:val="24"/>
              </w:rPr>
              <w:t xml:space="preserve"> </w:t>
            </w:r>
            <w:r>
              <w:rPr>
                <w:rFonts w:ascii="Arial" w:hAnsi="Arial" w:cs="Arial"/>
                <w:sz w:val="24"/>
                <w:szCs w:val="24"/>
              </w:rPr>
              <w:t xml:space="preserve">≥ </w:t>
            </w:r>
            <w:r w:rsidRPr="00674B8E">
              <w:rPr>
                <w:rFonts w:ascii="Arial" w:hAnsi="Arial" w:cs="Arial"/>
                <w:sz w:val="24"/>
                <w:szCs w:val="24"/>
              </w:rPr>
              <w:t>2, phenolic compound is a potential starting material for the</w:t>
            </w:r>
            <w:r>
              <w:rPr>
                <w:rFonts w:ascii="Arial" w:hAnsi="Arial" w:cs="Arial"/>
                <w:sz w:val="24"/>
                <w:szCs w:val="24"/>
              </w:rPr>
              <w:t xml:space="preserve"> </w:t>
            </w:r>
            <w:r w:rsidRPr="00674B8E">
              <w:rPr>
                <w:rFonts w:ascii="Arial" w:hAnsi="Arial" w:cs="Arial"/>
                <w:sz w:val="24"/>
                <w:szCs w:val="24"/>
              </w:rPr>
              <w:t xml:space="preserve">manufacture of </w:t>
            </w:r>
            <w:r>
              <w:rPr>
                <w:rFonts w:ascii="Arial" w:hAnsi="Arial" w:cs="Arial"/>
                <w:sz w:val="24"/>
                <w:szCs w:val="24"/>
              </w:rPr>
              <w:t>Epoxy Resin</w:t>
            </w:r>
            <w:r w:rsidRPr="00674B8E">
              <w:rPr>
                <w:rFonts w:ascii="Arial" w:hAnsi="Arial" w:cs="Arial"/>
                <w:sz w:val="24"/>
                <w:szCs w:val="24"/>
              </w:rPr>
              <w:t>s</w:t>
            </w:r>
            <w:r>
              <w:rPr>
                <w:rFonts w:ascii="Arial" w:hAnsi="Arial" w:cs="Arial"/>
                <w:sz w:val="24"/>
                <w:szCs w:val="24"/>
              </w:rPr>
              <w:t>,</w:t>
            </w:r>
            <w:r w:rsidRPr="00674B8E">
              <w:rPr>
                <w:rFonts w:ascii="Arial" w:hAnsi="Arial" w:cs="Arial"/>
                <w:sz w:val="24"/>
                <w:szCs w:val="24"/>
              </w:rPr>
              <w:t xml:space="preserve"> these are 'formulated' to meet specific</w:t>
            </w:r>
            <w:r>
              <w:rPr>
                <w:rFonts w:ascii="Arial" w:hAnsi="Arial" w:cs="Arial"/>
                <w:sz w:val="24"/>
                <w:szCs w:val="24"/>
              </w:rPr>
              <w:t xml:space="preserve"> </w:t>
            </w:r>
            <w:r w:rsidRPr="00674B8E">
              <w:rPr>
                <w:rFonts w:ascii="Arial" w:hAnsi="Arial" w:cs="Arial"/>
                <w:sz w:val="24"/>
                <w:szCs w:val="24"/>
              </w:rPr>
              <w:t>requirements. Also, some monofunctional phenols have been reacted with</w:t>
            </w:r>
            <w:r>
              <w:rPr>
                <w:rFonts w:ascii="Arial" w:hAnsi="Arial" w:cs="Arial"/>
                <w:sz w:val="24"/>
                <w:szCs w:val="24"/>
              </w:rPr>
              <w:t xml:space="preserve"> </w:t>
            </w:r>
            <w:r w:rsidRPr="00674B8E">
              <w:rPr>
                <w:rFonts w:ascii="Arial" w:hAnsi="Arial" w:cs="Arial"/>
                <w:sz w:val="24"/>
                <w:szCs w:val="24"/>
              </w:rPr>
              <w:t>epichlorohydrin to produce monofunctional reactants for use as modifying</w:t>
            </w:r>
            <w:r>
              <w:rPr>
                <w:rFonts w:ascii="Arial" w:hAnsi="Arial" w:cs="Arial"/>
                <w:sz w:val="24"/>
                <w:szCs w:val="24"/>
              </w:rPr>
              <w:t xml:space="preserve"> </w:t>
            </w:r>
            <w:r w:rsidRPr="00674B8E">
              <w:rPr>
                <w:rFonts w:ascii="Arial" w:hAnsi="Arial" w:cs="Arial"/>
                <w:sz w:val="24"/>
                <w:szCs w:val="24"/>
              </w:rPr>
              <w:t>diluent agents</w:t>
            </w:r>
            <w:r>
              <w:rPr>
                <w:rFonts w:ascii="Arial" w:hAnsi="Arial" w:cs="Arial"/>
                <w:sz w:val="24"/>
                <w:szCs w:val="24"/>
              </w:rPr>
              <w:t xml:space="preserve">. </w:t>
            </w:r>
            <w:r w:rsidRPr="00674B8E">
              <w:rPr>
                <w:rFonts w:ascii="Arial" w:hAnsi="Arial" w:cs="Arial"/>
                <w:sz w:val="24"/>
                <w:szCs w:val="24"/>
              </w:rPr>
              <w:t>The dihydric phenol which is produced by reaction of phenol with</w:t>
            </w:r>
            <w:r>
              <w:rPr>
                <w:rFonts w:ascii="Arial" w:hAnsi="Arial" w:cs="Arial"/>
                <w:sz w:val="24"/>
                <w:szCs w:val="24"/>
              </w:rPr>
              <w:t xml:space="preserve"> </w:t>
            </w:r>
            <w:r w:rsidRPr="00674B8E">
              <w:rPr>
                <w:rFonts w:ascii="Arial" w:hAnsi="Arial" w:cs="Arial"/>
                <w:sz w:val="24"/>
                <w:szCs w:val="24"/>
              </w:rPr>
              <w:t>formaldehyde is called bisphenol F.</w:t>
            </w:r>
          </w:p>
          <w:p w14:paraId="2BCE0D4D" w14:textId="77777777" w:rsidR="00282D30" w:rsidRDefault="00282D30" w:rsidP="00A61E95">
            <w:pPr>
              <w:autoSpaceDE w:val="0"/>
              <w:autoSpaceDN w:val="0"/>
              <w:adjustRightInd w:val="0"/>
              <w:spacing w:after="0" w:line="240" w:lineRule="auto"/>
              <w:ind w:left="142"/>
              <w:jc w:val="both"/>
              <w:rPr>
                <w:rFonts w:ascii="Arial" w:hAnsi="Arial" w:cs="Arial"/>
                <w:sz w:val="24"/>
                <w:szCs w:val="24"/>
              </w:rPr>
            </w:pPr>
          </w:p>
          <w:p w14:paraId="1AE11DB7" w14:textId="77777777" w:rsidR="00282D30" w:rsidRDefault="00282D30" w:rsidP="00A61E95">
            <w:pPr>
              <w:autoSpaceDE w:val="0"/>
              <w:autoSpaceDN w:val="0"/>
              <w:adjustRightInd w:val="0"/>
              <w:spacing w:after="0" w:line="240" w:lineRule="auto"/>
              <w:ind w:left="142"/>
              <w:jc w:val="both"/>
              <w:rPr>
                <w:noProof/>
              </w:rPr>
            </w:pPr>
          </w:p>
          <w:p w14:paraId="493DA7AF" w14:textId="06691F22" w:rsidR="00282D30" w:rsidRDefault="00282D30" w:rsidP="00A61E95">
            <w:pPr>
              <w:autoSpaceDE w:val="0"/>
              <w:autoSpaceDN w:val="0"/>
              <w:adjustRightInd w:val="0"/>
              <w:spacing w:after="0" w:line="240" w:lineRule="auto"/>
              <w:ind w:left="142"/>
              <w:jc w:val="both"/>
              <w:rPr>
                <w:rFonts w:ascii="Arial" w:hAnsi="Arial" w:cs="Arial"/>
                <w:sz w:val="24"/>
                <w:szCs w:val="24"/>
              </w:rPr>
            </w:pPr>
            <w:r>
              <w:rPr>
                <w:noProof/>
              </w:rPr>
              <w:drawing>
                <wp:inline distT="0" distB="0" distL="0" distR="0" wp14:anchorId="6B767E19" wp14:editId="3BD06B49">
                  <wp:extent cx="6467475" cy="1476375"/>
                  <wp:effectExtent l="0" t="0" r="9525" b="9525"/>
                  <wp:docPr id="1698" name="Picture 1698"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diagram, text&#10;&#10;Description automatically generated"/>
                          <pic:cNvPicPr/>
                        </pic:nvPicPr>
                        <pic:blipFill rotWithShape="1">
                          <a:blip r:embed="rId118"/>
                          <a:srcRect l="21000" t="24108" r="30147" b="45691"/>
                          <a:stretch/>
                        </pic:blipFill>
                        <pic:spPr bwMode="auto">
                          <a:xfrm>
                            <a:off x="0" y="0"/>
                            <a:ext cx="6467475" cy="1476375"/>
                          </a:xfrm>
                          <a:prstGeom prst="rect">
                            <a:avLst/>
                          </a:prstGeom>
                          <a:ln>
                            <a:noFill/>
                          </a:ln>
                          <a:extLst>
                            <a:ext uri="{53640926-AAD7-44D8-BBD7-CCE9431645EC}">
                              <a14:shadowObscured xmlns:a14="http://schemas.microsoft.com/office/drawing/2010/main"/>
                            </a:ext>
                          </a:extLst>
                        </pic:spPr>
                      </pic:pic>
                    </a:graphicData>
                  </a:graphic>
                </wp:inline>
              </w:drawing>
            </w:r>
          </w:p>
          <w:p w14:paraId="5D56B2DF" w14:textId="77777777" w:rsidR="00282D30" w:rsidRDefault="00282D30" w:rsidP="00A61E95">
            <w:pPr>
              <w:autoSpaceDE w:val="0"/>
              <w:autoSpaceDN w:val="0"/>
              <w:adjustRightInd w:val="0"/>
              <w:spacing w:after="0" w:line="240" w:lineRule="auto"/>
              <w:ind w:left="142"/>
              <w:jc w:val="both"/>
              <w:rPr>
                <w:rFonts w:ascii="Arial" w:hAnsi="Arial" w:cs="Arial"/>
                <w:sz w:val="24"/>
                <w:szCs w:val="24"/>
              </w:rPr>
            </w:pPr>
          </w:p>
          <w:p w14:paraId="62190E18" w14:textId="77777777" w:rsidR="00282D30" w:rsidRDefault="00282D30" w:rsidP="00A61E95">
            <w:pPr>
              <w:autoSpaceDE w:val="0"/>
              <w:autoSpaceDN w:val="0"/>
              <w:adjustRightInd w:val="0"/>
              <w:spacing w:after="0" w:line="360" w:lineRule="auto"/>
              <w:ind w:left="142"/>
              <w:rPr>
                <w:rFonts w:ascii="Arial" w:hAnsi="Arial" w:cs="Arial"/>
                <w:sz w:val="24"/>
                <w:szCs w:val="24"/>
              </w:rPr>
            </w:pPr>
            <w:r w:rsidRPr="00EA7F55">
              <w:rPr>
                <w:rFonts w:ascii="Arial" w:hAnsi="Arial" w:cs="Arial"/>
                <w:sz w:val="24"/>
                <w:szCs w:val="24"/>
              </w:rPr>
              <w:t>Resins can be manufactured from bisphenol F by similar methods to those</w:t>
            </w:r>
            <w:r>
              <w:rPr>
                <w:rFonts w:ascii="Arial" w:hAnsi="Arial" w:cs="Arial"/>
                <w:sz w:val="24"/>
                <w:szCs w:val="24"/>
              </w:rPr>
              <w:t xml:space="preserve"> </w:t>
            </w:r>
            <w:r w:rsidRPr="00EA7F55">
              <w:rPr>
                <w:rFonts w:ascii="Arial" w:hAnsi="Arial" w:cs="Arial"/>
                <w:sz w:val="24"/>
                <w:szCs w:val="24"/>
              </w:rPr>
              <w:t>used for bisphenol A and epichlorohydrin with a catalyst such as NaOH.</w:t>
            </w:r>
            <w:r>
              <w:rPr>
                <w:rFonts w:ascii="Arial" w:hAnsi="Arial" w:cs="Arial"/>
                <w:sz w:val="24"/>
                <w:szCs w:val="24"/>
              </w:rPr>
              <w:t xml:space="preserve"> </w:t>
            </w:r>
            <w:r w:rsidRPr="00EA7F55">
              <w:rPr>
                <w:rFonts w:ascii="Arial" w:hAnsi="Arial" w:cs="Arial"/>
                <w:sz w:val="24"/>
                <w:szCs w:val="24"/>
              </w:rPr>
              <w:t>These resins have lower viscosities than the equivalent DGEBA</w:t>
            </w:r>
            <w:r>
              <w:rPr>
                <w:rFonts w:ascii="Arial" w:hAnsi="Arial" w:cs="Arial"/>
                <w:sz w:val="24"/>
                <w:szCs w:val="24"/>
              </w:rPr>
              <w:t>.</w:t>
            </w:r>
          </w:p>
          <w:p w14:paraId="763E9CEF" w14:textId="77777777" w:rsidR="00282D30" w:rsidRDefault="00282D30" w:rsidP="00A61E95">
            <w:pPr>
              <w:autoSpaceDE w:val="0"/>
              <w:autoSpaceDN w:val="0"/>
              <w:adjustRightInd w:val="0"/>
              <w:spacing w:after="0" w:line="360" w:lineRule="auto"/>
              <w:ind w:left="142"/>
              <w:rPr>
                <w:rFonts w:ascii="Arial" w:hAnsi="Arial" w:cs="Arial"/>
                <w:sz w:val="24"/>
                <w:szCs w:val="24"/>
              </w:rPr>
            </w:pPr>
          </w:p>
          <w:p w14:paraId="5B178471" w14:textId="77777777" w:rsidR="00282D30" w:rsidRPr="00911F7F" w:rsidRDefault="00282D30" w:rsidP="00A61E95">
            <w:pPr>
              <w:spacing w:line="360" w:lineRule="auto"/>
              <w:ind w:left="142"/>
              <w:jc w:val="both"/>
              <w:rPr>
                <w:rFonts w:ascii="Arial" w:hAnsi="Arial" w:cs="Arial"/>
                <w:sz w:val="24"/>
                <w:szCs w:val="24"/>
              </w:rPr>
            </w:pPr>
            <w:r w:rsidRPr="00ED4B40">
              <w:rPr>
                <w:rFonts w:ascii="Arial" w:hAnsi="Arial" w:cs="Arial"/>
                <w:b/>
                <w:bCs/>
                <w:sz w:val="24"/>
                <w:szCs w:val="24"/>
              </w:rPr>
              <w:t xml:space="preserve">Bisphenol-F </w:t>
            </w:r>
            <w:r>
              <w:rPr>
                <w:rFonts w:ascii="Arial" w:hAnsi="Arial" w:cs="Arial"/>
                <w:b/>
                <w:bCs/>
                <w:sz w:val="24"/>
                <w:szCs w:val="24"/>
              </w:rPr>
              <w:t>a</w:t>
            </w:r>
            <w:r w:rsidRPr="00ED4B40">
              <w:rPr>
                <w:rFonts w:ascii="Arial" w:hAnsi="Arial" w:cs="Arial"/>
                <w:b/>
                <w:bCs/>
                <w:sz w:val="24"/>
                <w:szCs w:val="24"/>
              </w:rPr>
              <w:t>nd Bisphenol-A/F Blends:</w:t>
            </w:r>
            <w:r w:rsidRPr="00911F7F">
              <w:rPr>
                <w:rFonts w:ascii="Arial" w:hAnsi="Arial" w:cs="Arial"/>
                <w:sz w:val="24"/>
                <w:szCs w:val="24"/>
              </w:rPr>
              <w:t xml:space="preserve"> One can go with pure Bisphenol -F, Bisphenol A or Bisphenol A/F based </w:t>
            </w:r>
            <w:r>
              <w:rPr>
                <w:rFonts w:ascii="Arial" w:hAnsi="Arial" w:cs="Arial"/>
                <w:sz w:val="24"/>
                <w:szCs w:val="24"/>
              </w:rPr>
              <w:t>Epoxy Resin.</w:t>
            </w:r>
            <w:r w:rsidRPr="00911F7F">
              <w:rPr>
                <w:rFonts w:ascii="Arial" w:hAnsi="Arial" w:cs="Arial"/>
                <w:sz w:val="24"/>
                <w:szCs w:val="24"/>
              </w:rPr>
              <w:t xml:space="preserve"> Bisphenol-F based resins are best known for low viscosity, chemical </w:t>
            </w:r>
            <w:proofErr w:type="gramStart"/>
            <w:r w:rsidRPr="00911F7F">
              <w:rPr>
                <w:rFonts w:ascii="Arial" w:hAnsi="Arial" w:cs="Arial"/>
                <w:sz w:val="24"/>
                <w:szCs w:val="24"/>
              </w:rPr>
              <w:t>resistance</w:t>
            </w:r>
            <w:proofErr w:type="gramEnd"/>
            <w:r w:rsidRPr="00911F7F">
              <w:rPr>
                <w:rFonts w:ascii="Arial" w:hAnsi="Arial" w:cs="Arial"/>
                <w:sz w:val="24"/>
                <w:szCs w:val="24"/>
              </w:rPr>
              <w:t xml:space="preserve"> and low crystallisation tendency in cold conditions. Bisphenol-F based pure and Bisphenol-A/F blend resins </w:t>
            </w:r>
            <w:r>
              <w:rPr>
                <w:rFonts w:ascii="Arial" w:hAnsi="Arial" w:cs="Arial"/>
                <w:sz w:val="24"/>
                <w:szCs w:val="24"/>
              </w:rPr>
              <w:t xml:space="preserve">are </w:t>
            </w:r>
            <w:r w:rsidRPr="00911F7F">
              <w:rPr>
                <w:rFonts w:ascii="Arial" w:hAnsi="Arial" w:cs="Arial"/>
                <w:sz w:val="24"/>
                <w:szCs w:val="24"/>
              </w:rPr>
              <w:t>recommended in varying viscosities for several applications like coatings, composites, floor coatings and construction applications.</w:t>
            </w:r>
          </w:p>
          <w:p w14:paraId="3040DA90" w14:textId="77777777" w:rsidR="00282D30" w:rsidRDefault="00282D30" w:rsidP="00A61E95">
            <w:pPr>
              <w:spacing w:line="360" w:lineRule="auto"/>
              <w:ind w:left="142"/>
              <w:jc w:val="both"/>
              <w:rPr>
                <w:rFonts w:ascii="Arial" w:hAnsi="Arial" w:cs="Arial"/>
                <w:sz w:val="24"/>
                <w:szCs w:val="24"/>
              </w:rPr>
            </w:pPr>
          </w:p>
          <w:p w14:paraId="430D9549" w14:textId="7D79816C" w:rsidR="00282D30" w:rsidRDefault="00282D30" w:rsidP="00A61E95">
            <w:pPr>
              <w:spacing w:line="360" w:lineRule="auto"/>
              <w:ind w:left="142"/>
              <w:rPr>
                <w:noProof/>
              </w:rPr>
            </w:pPr>
            <w:r w:rsidRPr="002C3B58">
              <w:rPr>
                <w:rFonts w:ascii="Arial" w:hAnsi="Arial" w:cs="Arial"/>
                <w:b/>
                <w:bCs/>
                <w:sz w:val="24"/>
                <w:szCs w:val="24"/>
              </w:rPr>
              <w:t xml:space="preserve">Epoxy </w:t>
            </w:r>
            <w:r>
              <w:rPr>
                <w:rFonts w:ascii="Arial" w:hAnsi="Arial" w:cs="Arial"/>
                <w:b/>
                <w:bCs/>
                <w:sz w:val="24"/>
                <w:szCs w:val="24"/>
              </w:rPr>
              <w:t>P</w:t>
            </w:r>
            <w:r w:rsidRPr="002C3B58">
              <w:rPr>
                <w:rFonts w:ascii="Arial" w:hAnsi="Arial" w:cs="Arial"/>
                <w:b/>
                <w:bCs/>
                <w:sz w:val="24"/>
                <w:szCs w:val="24"/>
              </w:rPr>
              <w:t xml:space="preserve">henol </w:t>
            </w:r>
            <w:proofErr w:type="spellStart"/>
            <w:r w:rsidRPr="002C3B58">
              <w:rPr>
                <w:rFonts w:ascii="Arial" w:hAnsi="Arial" w:cs="Arial"/>
                <w:b/>
                <w:bCs/>
                <w:sz w:val="24"/>
                <w:szCs w:val="24"/>
              </w:rPr>
              <w:t>Novolac</w:t>
            </w:r>
            <w:proofErr w:type="spellEnd"/>
            <w:r w:rsidRPr="002C3B58">
              <w:rPr>
                <w:rFonts w:ascii="Arial" w:hAnsi="Arial" w:cs="Arial"/>
                <w:b/>
                <w:bCs/>
                <w:sz w:val="24"/>
                <w:szCs w:val="24"/>
              </w:rPr>
              <w:t xml:space="preserve"> (EPN) resins: </w:t>
            </w:r>
            <w:r>
              <w:rPr>
                <w:noProof/>
              </w:rPr>
              <w:drawing>
                <wp:inline distT="0" distB="0" distL="0" distR="0" wp14:anchorId="45B0A011" wp14:editId="29EF37B7">
                  <wp:extent cx="6515100" cy="860968"/>
                  <wp:effectExtent l="0" t="0" r="0" b="0"/>
                  <wp:docPr id="1699" name="Picture 169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10;&#10;Description automatically generated"/>
                          <pic:cNvPicPr/>
                        </pic:nvPicPr>
                        <pic:blipFill rotWithShape="1">
                          <a:blip r:embed="rId119"/>
                          <a:srcRect l="23083" t="38149" r="42402" b="37855"/>
                          <a:stretch/>
                        </pic:blipFill>
                        <pic:spPr bwMode="auto">
                          <a:xfrm>
                            <a:off x="0" y="0"/>
                            <a:ext cx="6723571" cy="888517"/>
                          </a:xfrm>
                          <a:prstGeom prst="rect">
                            <a:avLst/>
                          </a:prstGeom>
                          <a:ln>
                            <a:noFill/>
                          </a:ln>
                          <a:extLst>
                            <a:ext uri="{53640926-AAD7-44D8-BBD7-CCE9431645EC}">
                              <a14:shadowObscured xmlns:a14="http://schemas.microsoft.com/office/drawing/2010/main"/>
                            </a:ext>
                          </a:extLst>
                        </pic:spPr>
                      </pic:pic>
                    </a:graphicData>
                  </a:graphic>
                </wp:inline>
              </w:drawing>
            </w:r>
          </w:p>
          <w:p w14:paraId="7B24FC97" w14:textId="77777777" w:rsidR="00282D30" w:rsidRPr="009C60E1" w:rsidRDefault="00282D30" w:rsidP="00A61E95">
            <w:pPr>
              <w:spacing w:after="150" w:line="360" w:lineRule="auto"/>
              <w:ind w:left="142"/>
              <w:jc w:val="both"/>
              <w:rPr>
                <w:rFonts w:ascii="Arial" w:hAnsi="Arial" w:cs="Arial"/>
                <w:sz w:val="24"/>
                <w:szCs w:val="24"/>
                <w:lang w:val="en"/>
              </w:rPr>
            </w:pPr>
            <w:r>
              <w:rPr>
                <w:rFonts w:ascii="Arial" w:hAnsi="Arial" w:cs="Arial"/>
                <w:sz w:val="24"/>
                <w:szCs w:val="24"/>
                <w:lang w:val="en"/>
              </w:rPr>
              <w:t>T</w:t>
            </w:r>
            <w:r w:rsidRPr="009C60E1">
              <w:rPr>
                <w:rFonts w:ascii="Arial" w:hAnsi="Arial" w:cs="Arial"/>
                <w:sz w:val="24"/>
                <w:szCs w:val="24"/>
                <w:lang w:val="en"/>
              </w:rPr>
              <w:t xml:space="preserve">hese are generally referred to as multifunctional epoxy resins as they consist of more than two epoxy groups per molecule. EPN resins are produced by reaction of phenolic </w:t>
            </w:r>
            <w:proofErr w:type="spellStart"/>
            <w:r w:rsidRPr="009C60E1">
              <w:rPr>
                <w:rFonts w:ascii="Arial" w:hAnsi="Arial" w:cs="Arial"/>
                <w:sz w:val="24"/>
                <w:szCs w:val="24"/>
                <w:lang w:val="en"/>
              </w:rPr>
              <w:t>novolac</w:t>
            </w:r>
            <w:proofErr w:type="spellEnd"/>
            <w:r w:rsidRPr="009C60E1">
              <w:rPr>
                <w:rFonts w:ascii="Arial" w:hAnsi="Arial" w:cs="Arial"/>
                <w:sz w:val="24"/>
                <w:szCs w:val="24"/>
                <w:lang w:val="en"/>
              </w:rPr>
              <w:t xml:space="preserve"> with epichlorohydrin. After curing they result in a mesh like structure possessing high cross-linking density.</w:t>
            </w:r>
          </w:p>
          <w:p w14:paraId="5542D835" w14:textId="77777777" w:rsidR="00BE1035" w:rsidRDefault="00282D30" w:rsidP="00A61E95">
            <w:pPr>
              <w:spacing w:after="150" w:line="360" w:lineRule="auto"/>
              <w:ind w:left="142"/>
              <w:jc w:val="both"/>
              <w:rPr>
                <w:rFonts w:ascii="Arial" w:hAnsi="Arial" w:cs="Arial"/>
                <w:sz w:val="24"/>
                <w:szCs w:val="24"/>
                <w:lang w:val="en"/>
              </w:rPr>
            </w:pPr>
            <w:r w:rsidRPr="009C60E1">
              <w:rPr>
                <w:rFonts w:ascii="Arial" w:hAnsi="Arial" w:cs="Arial"/>
                <w:sz w:val="24"/>
                <w:szCs w:val="24"/>
                <w:lang w:val="en"/>
              </w:rPr>
              <w:t xml:space="preserve">The mechanism of formation involves reaction of phenolic </w:t>
            </w:r>
            <w:proofErr w:type="spellStart"/>
            <w:r w:rsidRPr="009C60E1">
              <w:rPr>
                <w:rFonts w:ascii="Arial" w:hAnsi="Arial" w:cs="Arial"/>
                <w:sz w:val="24"/>
                <w:szCs w:val="24"/>
                <w:lang w:val="en"/>
              </w:rPr>
              <w:t>novolac</w:t>
            </w:r>
            <w:proofErr w:type="spellEnd"/>
            <w:r w:rsidRPr="009C60E1">
              <w:rPr>
                <w:rFonts w:ascii="Arial" w:hAnsi="Arial" w:cs="Arial"/>
                <w:sz w:val="24"/>
                <w:szCs w:val="24"/>
                <w:lang w:val="en"/>
              </w:rPr>
              <w:t xml:space="preserve"> with epichlorohydrin in alkaline medium (sodium hydroxide). Initially phenol hydroxyl group is deprotonated by hy</w:t>
            </w:r>
            <w:r>
              <w:rPr>
                <w:rFonts w:ascii="Arial" w:hAnsi="Arial" w:cs="Arial"/>
                <w:sz w:val="24"/>
                <w:szCs w:val="24"/>
                <w:lang w:val="en"/>
              </w:rPr>
              <w:t>d</w:t>
            </w:r>
            <w:r w:rsidRPr="009C60E1">
              <w:rPr>
                <w:rFonts w:ascii="Arial" w:hAnsi="Arial" w:cs="Arial"/>
                <w:sz w:val="24"/>
                <w:szCs w:val="24"/>
                <w:lang w:val="en"/>
              </w:rPr>
              <w:t xml:space="preserve">roxide ions </w:t>
            </w:r>
          </w:p>
          <w:p w14:paraId="54FB1C59" w14:textId="7D3E2C9F" w:rsidR="00282D30" w:rsidRPr="009C60E1" w:rsidRDefault="00282D30" w:rsidP="00A61E95">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(OH</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 xml:space="preserve">) </w:t>
            </w:r>
            <w:r w:rsidRPr="009C60E1">
              <w:rPr>
                <w:rFonts w:ascii="Arial" w:hAnsi="Arial" w:cs="Arial"/>
                <w:sz w:val="24"/>
                <w:szCs w:val="24"/>
                <w:lang w:val="en"/>
              </w:rPr>
              <w:t xml:space="preserve">of NAOH, thereby producing </w:t>
            </w:r>
            <w:r w:rsidRPr="009C60E1">
              <w:rPr>
                <w:rFonts w:ascii="Arial" w:eastAsia="Times New Roman" w:hAnsi="Arial" w:cs="Arial"/>
                <w:sz w:val="24"/>
                <w:szCs w:val="24"/>
                <w:lang w:val="en"/>
              </w:rPr>
              <w:t>nucleophilic phenyl hydroxide (R-O</w:t>
            </w:r>
            <w:r w:rsidRPr="009C60E1">
              <w:rPr>
                <w:rFonts w:ascii="Arial" w:eastAsia="Times New Roman" w:hAnsi="Arial" w:cs="Arial"/>
                <w:sz w:val="24"/>
                <w:szCs w:val="24"/>
                <w:vertAlign w:val="superscript"/>
                <w:lang w:val="en"/>
              </w:rPr>
              <w:t>-</w:t>
            </w:r>
            <w:r w:rsidRPr="009C60E1">
              <w:rPr>
                <w:rFonts w:ascii="Arial" w:eastAsia="Times New Roman" w:hAnsi="Arial" w:cs="Arial"/>
                <w:sz w:val="24"/>
                <w:szCs w:val="24"/>
                <w:lang w:val="en"/>
              </w:rPr>
              <w:t>).</w:t>
            </w:r>
          </w:p>
          <w:p w14:paraId="407B66F6" w14:textId="77777777" w:rsidR="00282D30" w:rsidRPr="009C60E1" w:rsidRDefault="00282D30" w:rsidP="00A61E95">
            <w:pPr>
              <w:spacing w:after="150" w:line="360" w:lineRule="auto"/>
              <w:ind w:left="142"/>
              <w:jc w:val="both"/>
              <w:rPr>
                <w:rFonts w:ascii="Arial" w:eastAsia="Times New Roman" w:hAnsi="Arial" w:cs="Arial"/>
                <w:sz w:val="24"/>
                <w:szCs w:val="24"/>
                <w:lang w:val="en"/>
              </w:rPr>
            </w:pPr>
            <w:r w:rsidRPr="009C60E1">
              <w:rPr>
                <w:rFonts w:ascii="Arial" w:eastAsia="Times New Roman" w:hAnsi="Arial" w:cs="Arial"/>
                <w:sz w:val="24"/>
                <w:szCs w:val="24"/>
                <w:lang w:val="en"/>
              </w:rPr>
              <w:t>Further, the chloride of epichlorohydrin is substituted with the hydroxide of phenol hydroxyl group resulting in linking of phenolic unit with the epoxide.</w:t>
            </w:r>
          </w:p>
          <w:p w14:paraId="5929C308" w14:textId="77777777" w:rsidR="00282D30" w:rsidRDefault="00282D30" w:rsidP="00A61E95">
            <w:pPr>
              <w:spacing w:line="360" w:lineRule="auto"/>
              <w:ind w:left="142"/>
              <w:jc w:val="both"/>
              <w:rPr>
                <w:noProof/>
              </w:rPr>
            </w:pPr>
          </w:p>
          <w:p w14:paraId="322BF7AD" w14:textId="13AB67EC" w:rsidR="00282D30" w:rsidRDefault="00282D30" w:rsidP="00A61E95">
            <w:pPr>
              <w:spacing w:line="360" w:lineRule="auto"/>
              <w:ind w:left="142"/>
              <w:jc w:val="both"/>
              <w:rPr>
                <w:rFonts w:ascii="Verdana" w:hAnsi="Verdana" w:cs="Arial"/>
                <w:b/>
                <w:bCs/>
                <w:sz w:val="20"/>
                <w:szCs w:val="20"/>
              </w:rPr>
            </w:pPr>
            <w:r>
              <w:rPr>
                <w:noProof/>
              </w:rPr>
              <w:drawing>
                <wp:inline distT="0" distB="0" distL="0" distR="0" wp14:anchorId="381B27AB" wp14:editId="34047BC8">
                  <wp:extent cx="6477000" cy="1257300"/>
                  <wp:effectExtent l="0" t="0" r="0" b="0"/>
                  <wp:docPr id="1700" name="Picture 1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rotWithShape="1">
                          <a:blip r:embed="rId120"/>
                          <a:srcRect l="5804" t="42948" r="20663" b="34490"/>
                          <a:stretch/>
                        </pic:blipFill>
                        <pic:spPr bwMode="auto">
                          <a:xfrm>
                            <a:off x="0" y="0"/>
                            <a:ext cx="6496010" cy="1260990"/>
                          </a:xfrm>
                          <a:prstGeom prst="rect">
                            <a:avLst/>
                          </a:prstGeom>
                          <a:ln>
                            <a:noFill/>
                          </a:ln>
                          <a:extLst>
                            <a:ext uri="{53640926-AAD7-44D8-BBD7-CCE9431645EC}">
                              <a14:shadowObscured xmlns:a14="http://schemas.microsoft.com/office/drawing/2010/main"/>
                            </a:ext>
                          </a:extLst>
                        </pic:spPr>
                      </pic:pic>
                    </a:graphicData>
                  </a:graphic>
                </wp:inline>
              </w:drawing>
            </w:r>
          </w:p>
          <w:p w14:paraId="5CFB2278" w14:textId="77777777" w:rsidR="00F373C5" w:rsidRDefault="008E1743" w:rsidP="00F373C5">
            <w:pPr>
              <w:spacing w:line="360" w:lineRule="auto"/>
              <w:ind w:left="142"/>
              <w:rPr>
                <w:rFonts w:ascii="Arial" w:hAnsi="Arial" w:cs="Arial"/>
                <w:b/>
                <w:bCs/>
                <w:sz w:val="24"/>
                <w:szCs w:val="24"/>
              </w:rPr>
            </w:pPr>
            <w:r w:rsidRPr="008E1743">
              <w:rPr>
                <w:rFonts w:ascii="Arial" w:hAnsi="Arial" w:cs="Arial"/>
                <w:b/>
                <w:bCs/>
                <w:sz w:val="24"/>
                <w:szCs w:val="24"/>
              </w:rPr>
              <w:t xml:space="preserve">Cresol </w:t>
            </w:r>
            <w:proofErr w:type="spellStart"/>
            <w:r w:rsidRPr="008E1743">
              <w:rPr>
                <w:rFonts w:ascii="Arial" w:hAnsi="Arial" w:cs="Arial"/>
                <w:b/>
                <w:bCs/>
                <w:sz w:val="24"/>
                <w:szCs w:val="24"/>
              </w:rPr>
              <w:t>Novolac</w:t>
            </w:r>
            <w:proofErr w:type="spellEnd"/>
            <w:r w:rsidRPr="008E1743">
              <w:rPr>
                <w:rFonts w:ascii="Arial" w:hAnsi="Arial" w:cs="Arial"/>
                <w:b/>
                <w:bCs/>
                <w:sz w:val="24"/>
                <w:szCs w:val="24"/>
              </w:rPr>
              <w:t xml:space="preserve"> Resin: </w:t>
            </w:r>
          </w:p>
          <w:p w14:paraId="3DA0CE79" w14:textId="58C4A71E" w:rsidR="008E1743" w:rsidRPr="003D0481" w:rsidRDefault="008E1743" w:rsidP="004B053C">
            <w:pPr>
              <w:spacing w:line="360" w:lineRule="auto"/>
              <w:rPr>
                <w:rFonts w:ascii="Arial" w:hAnsi="Arial" w:cs="Arial"/>
                <w:sz w:val="24"/>
                <w:szCs w:val="24"/>
              </w:rPr>
            </w:pPr>
            <w:r w:rsidRPr="003D0481">
              <w:rPr>
                <w:rFonts w:ascii="Arial" w:hAnsi="Arial" w:cs="Arial"/>
                <w:sz w:val="24"/>
                <w:szCs w:val="24"/>
              </w:rPr>
              <w:t xml:space="preserve">Epoxy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are multifunctional epoxies based on phenolic formaldehyde </w:t>
            </w:r>
            <w:proofErr w:type="spellStart"/>
            <w:r w:rsidRPr="003D0481">
              <w:rPr>
                <w:rFonts w:ascii="Arial" w:hAnsi="Arial" w:cs="Arial"/>
                <w:sz w:val="24"/>
                <w:szCs w:val="24"/>
              </w:rPr>
              <w:t>novolac</w:t>
            </w:r>
            <w:proofErr w:type="spellEnd"/>
            <w:r w:rsidRPr="003D0481">
              <w:rPr>
                <w:rFonts w:ascii="Arial" w:hAnsi="Arial" w:cs="Arial"/>
                <w:sz w:val="24"/>
                <w:szCs w:val="24"/>
              </w:rPr>
              <w:t>.</w:t>
            </w:r>
            <w:r w:rsidR="004B053C">
              <w:rPr>
                <w:rFonts w:ascii="Arial" w:hAnsi="Arial" w:cs="Arial"/>
                <w:sz w:val="24"/>
                <w:szCs w:val="24"/>
              </w:rPr>
              <w:t xml:space="preserve"> </w:t>
            </w:r>
            <w:r w:rsidRPr="003D0481">
              <w:rPr>
                <w:rFonts w:ascii="Arial" w:hAnsi="Arial" w:cs="Arial"/>
                <w:sz w:val="24"/>
                <w:szCs w:val="24"/>
              </w:rPr>
              <w:t xml:space="preserve">Epoxy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 is formed by reacting Cresol with Formaldehyde to make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which is further reacted with Epichlorohydrin to make ECN (Epoxy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 here R is H in case of EPN (Epoxy Phenol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 &amp; R is CH3 in case of ECN (Epoxy Cresol </w:t>
            </w:r>
            <w:proofErr w:type="spellStart"/>
            <w:r w:rsidRPr="003D0481">
              <w:rPr>
                <w:rFonts w:ascii="Arial" w:hAnsi="Arial" w:cs="Arial"/>
                <w:sz w:val="24"/>
                <w:szCs w:val="24"/>
              </w:rPr>
              <w:t>Novolac</w:t>
            </w:r>
            <w:proofErr w:type="spellEnd"/>
            <w:r w:rsidRPr="003D0481">
              <w:rPr>
                <w:rFonts w:ascii="Arial" w:hAnsi="Arial" w:cs="Arial"/>
                <w:sz w:val="24"/>
                <w:szCs w:val="24"/>
              </w:rPr>
              <w:t xml:space="preserve"> Resin)</w:t>
            </w:r>
          </w:p>
          <w:p w14:paraId="5D1DDF35" w14:textId="6B244FAD" w:rsidR="008E1743" w:rsidRPr="003D0481" w:rsidRDefault="008E1743" w:rsidP="008E1743">
            <w:pPr>
              <w:spacing w:line="360" w:lineRule="auto"/>
              <w:jc w:val="both"/>
              <w:rPr>
                <w:rFonts w:ascii="Arial" w:hAnsi="Arial" w:cs="Arial"/>
                <w:sz w:val="24"/>
                <w:szCs w:val="24"/>
              </w:rPr>
            </w:pPr>
            <w:r w:rsidRPr="003D0481">
              <w:rPr>
                <w:rFonts w:ascii="Arial" w:hAnsi="Arial" w:cs="Arial"/>
                <w:sz w:val="24"/>
                <w:szCs w:val="24"/>
              </w:rPr>
              <w:t xml:space="preserve">An increase in the molecular weight of the </w:t>
            </w:r>
            <w:proofErr w:type="spellStart"/>
            <w:r>
              <w:rPr>
                <w:rFonts w:ascii="Arial" w:hAnsi="Arial" w:cs="Arial"/>
                <w:sz w:val="24"/>
                <w:szCs w:val="24"/>
              </w:rPr>
              <w:t>N</w:t>
            </w:r>
            <w:r w:rsidRPr="003D0481">
              <w:rPr>
                <w:rFonts w:ascii="Arial" w:hAnsi="Arial" w:cs="Arial"/>
                <w:sz w:val="24"/>
                <w:szCs w:val="24"/>
              </w:rPr>
              <w:t>ovolac</w:t>
            </w:r>
            <w:proofErr w:type="spellEnd"/>
            <w:r w:rsidRPr="003D0481">
              <w:rPr>
                <w:rFonts w:ascii="Arial" w:hAnsi="Arial" w:cs="Arial"/>
                <w:sz w:val="24"/>
                <w:szCs w:val="24"/>
              </w:rPr>
              <w:t xml:space="preserve"> increases the functionality of the resin. This is accomplished by changing the cresol to formaldehyde ratio.</w:t>
            </w:r>
          </w:p>
          <w:p w14:paraId="1491EC7A" w14:textId="77777777" w:rsidR="008E1743" w:rsidRDefault="008E1743" w:rsidP="008E1743">
            <w:pPr>
              <w:rPr>
                <w:noProof/>
              </w:rPr>
            </w:pPr>
          </w:p>
          <w:p w14:paraId="3D29C8E1" w14:textId="77777777" w:rsidR="008E1743" w:rsidRDefault="008E1743" w:rsidP="008E1743">
            <w:pPr>
              <w:rPr>
                <w:noProof/>
              </w:rPr>
            </w:pPr>
          </w:p>
          <w:p w14:paraId="070C414C" w14:textId="77777777" w:rsidR="008E1743" w:rsidRDefault="008E1743" w:rsidP="008E1743">
            <w:pPr>
              <w:rPr>
                <w:lang w:val="en-US"/>
              </w:rPr>
            </w:pPr>
            <w:r>
              <w:rPr>
                <w:noProof/>
              </w:rPr>
              <w:drawing>
                <wp:inline distT="0" distB="0" distL="0" distR="0" wp14:anchorId="7C31C71D" wp14:editId="6B8667E6">
                  <wp:extent cx="6429375" cy="2867025"/>
                  <wp:effectExtent l="0" t="0" r="9525" b="952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21"/>
                          <a:srcRect l="47363" t="23349" r="10758" b="7488"/>
                          <a:stretch/>
                        </pic:blipFill>
                        <pic:spPr bwMode="auto">
                          <a:xfrm>
                            <a:off x="0" y="0"/>
                            <a:ext cx="6429375" cy="28670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          HCl</w:t>
            </w:r>
          </w:p>
          <w:p w14:paraId="0B8D4C65" w14:textId="77777777" w:rsidR="008E1743" w:rsidRPr="004C6D93" w:rsidRDefault="008E1743" w:rsidP="00A61E95">
            <w:pPr>
              <w:spacing w:line="360" w:lineRule="auto"/>
              <w:ind w:left="142"/>
              <w:jc w:val="both"/>
              <w:rPr>
                <w:rFonts w:ascii="Verdana" w:hAnsi="Verdana" w:cs="Arial"/>
                <w:b/>
                <w:bCs/>
                <w:sz w:val="20"/>
                <w:szCs w:val="20"/>
              </w:rPr>
            </w:pPr>
          </w:p>
          <w:p w14:paraId="5B177F54" w14:textId="77777777" w:rsidR="00F325D5" w:rsidRDefault="00F325D5" w:rsidP="00A61E95">
            <w:pPr>
              <w:spacing w:line="360" w:lineRule="auto"/>
              <w:ind w:left="142"/>
              <w:jc w:val="both"/>
              <w:rPr>
                <w:rFonts w:ascii="Arial" w:hAnsi="Arial" w:cs="Arial"/>
                <w:b/>
                <w:bCs/>
                <w:sz w:val="24"/>
                <w:szCs w:val="24"/>
              </w:rPr>
            </w:pPr>
          </w:p>
          <w:p w14:paraId="5BC985A8" w14:textId="162D18A7" w:rsidR="00282D30" w:rsidRPr="00ED4B40" w:rsidRDefault="00282D30" w:rsidP="00A61E95">
            <w:pPr>
              <w:spacing w:line="360" w:lineRule="auto"/>
              <w:ind w:left="142"/>
              <w:jc w:val="both"/>
              <w:rPr>
                <w:rFonts w:ascii="Arial" w:hAnsi="Arial"/>
                <w:b/>
                <w:bCs/>
                <w:sz w:val="24"/>
                <w:szCs w:val="24"/>
              </w:rPr>
            </w:pPr>
            <w:r w:rsidRPr="00ED4B40">
              <w:rPr>
                <w:rFonts w:ascii="Arial" w:hAnsi="Arial" w:cs="Arial"/>
                <w:b/>
                <w:bCs/>
                <w:sz w:val="24"/>
                <w:szCs w:val="24"/>
              </w:rPr>
              <w:t>Phenol Formaldehyde Epoxy Resin</w:t>
            </w:r>
            <w:r>
              <w:rPr>
                <w:rFonts w:ascii="Arial" w:hAnsi="Arial" w:cs="Arial"/>
                <w:b/>
                <w:bCs/>
                <w:sz w:val="24"/>
                <w:szCs w:val="24"/>
              </w:rPr>
              <w:t xml:space="preserve"> (</w:t>
            </w:r>
            <w:r w:rsidRPr="00ED4B40">
              <w:rPr>
                <w:rFonts w:ascii="Arial" w:hAnsi="Arial"/>
                <w:b/>
                <w:bCs/>
                <w:sz w:val="24"/>
                <w:szCs w:val="24"/>
              </w:rPr>
              <w:t>Basic Chemistry</w:t>
            </w:r>
            <w:r>
              <w:rPr>
                <w:rFonts w:ascii="Arial" w:hAnsi="Arial"/>
                <w:b/>
                <w:bCs/>
                <w:sz w:val="24"/>
                <w:szCs w:val="24"/>
              </w:rPr>
              <w:t>)</w:t>
            </w:r>
          </w:p>
          <w:p w14:paraId="5D1967C1" w14:textId="77777777" w:rsidR="00282D30" w:rsidRPr="00E90C7F" w:rsidRDefault="00282D30" w:rsidP="00A61E95">
            <w:pPr>
              <w:pStyle w:val="Footer"/>
              <w:ind w:left="142"/>
              <w:rPr>
                <w:b/>
                <w:bCs/>
              </w:rPr>
            </w:pPr>
          </w:p>
          <w:p w14:paraId="32AE3C45" w14:textId="77777777" w:rsidR="00282D30" w:rsidRPr="007C7834" w:rsidRDefault="00282D30" w:rsidP="00DF5DA6">
            <w:pPr>
              <w:pStyle w:val="Footer"/>
              <w:numPr>
                <w:ilvl w:val="0"/>
                <w:numId w:val="15"/>
              </w:numPr>
              <w:spacing w:after="160" w:line="259" w:lineRule="auto"/>
              <w:ind w:left="142" w:hanging="8"/>
              <w:contextualSpacing/>
              <w:rPr>
                <w:b/>
                <w:bCs/>
              </w:rPr>
            </w:pPr>
            <w:r>
              <w:rPr>
                <w:b/>
                <w:bCs/>
              </w:rPr>
              <w:t xml:space="preserve">  </w:t>
            </w:r>
            <w:r w:rsidRPr="00173943">
              <w:rPr>
                <w:b/>
                <w:bCs/>
              </w:rPr>
              <w:t xml:space="preserve">Methylol monomer formation: </w:t>
            </w:r>
          </w:p>
          <w:p w14:paraId="614ADEC8" w14:textId="77777777" w:rsidR="00282D30" w:rsidRDefault="00282D30" w:rsidP="00A61E95">
            <w:pPr>
              <w:ind w:left="142"/>
              <w:rPr>
                <w:noProof/>
              </w:rPr>
            </w:pPr>
          </w:p>
          <w:p w14:paraId="105195F2" w14:textId="51607258" w:rsidR="00282D30" w:rsidRPr="007C7834" w:rsidRDefault="00282D30" w:rsidP="00A61E95">
            <w:pPr>
              <w:ind w:left="142"/>
              <w:rPr>
                <w:rFonts w:ascii="Arial" w:hAnsi="Arial" w:cs="Arial"/>
                <w:b/>
                <w:bCs/>
                <w:sz w:val="24"/>
                <w:szCs w:val="24"/>
              </w:rPr>
            </w:pPr>
            <w:r>
              <w:rPr>
                <w:noProof/>
              </w:rPr>
              <w:drawing>
                <wp:inline distT="0" distB="0" distL="0" distR="0" wp14:anchorId="5D4A450D" wp14:editId="324C31D8">
                  <wp:extent cx="6362700" cy="1409692"/>
                  <wp:effectExtent l="0" t="0" r="0" b="635"/>
                  <wp:docPr id="1701" name="Picture 17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rotWithShape="1">
                          <a:blip r:embed="rId122"/>
                          <a:srcRect l="35346" t="45591" r="12321" b="22731"/>
                          <a:stretch/>
                        </pic:blipFill>
                        <pic:spPr bwMode="auto">
                          <a:xfrm>
                            <a:off x="0" y="0"/>
                            <a:ext cx="6397578" cy="1417419"/>
                          </a:xfrm>
                          <a:prstGeom prst="rect">
                            <a:avLst/>
                          </a:prstGeom>
                          <a:ln>
                            <a:noFill/>
                          </a:ln>
                          <a:extLst>
                            <a:ext uri="{53640926-AAD7-44D8-BBD7-CCE9431645EC}">
                              <a14:shadowObscured xmlns:a14="http://schemas.microsoft.com/office/drawing/2010/main"/>
                            </a:ext>
                          </a:extLst>
                        </pic:spPr>
                      </pic:pic>
                    </a:graphicData>
                  </a:graphic>
                </wp:inline>
              </w:drawing>
            </w:r>
          </w:p>
          <w:p w14:paraId="24F21EFC" w14:textId="77777777" w:rsidR="00282D30" w:rsidRPr="00691BB7" w:rsidRDefault="00282D30" w:rsidP="00DF5DA6">
            <w:pPr>
              <w:pStyle w:val="Footer"/>
              <w:numPr>
                <w:ilvl w:val="0"/>
                <w:numId w:val="15"/>
              </w:numPr>
              <w:spacing w:after="160" w:line="259" w:lineRule="auto"/>
              <w:ind w:left="142" w:hanging="8"/>
              <w:contextualSpacing/>
              <w:rPr>
                <w:b/>
                <w:bCs/>
              </w:rPr>
            </w:pPr>
            <w:r w:rsidRPr="00691BB7">
              <w:rPr>
                <w:b/>
                <w:bCs/>
              </w:rPr>
              <w:t>Line</w:t>
            </w:r>
            <w:r>
              <w:rPr>
                <w:b/>
                <w:bCs/>
              </w:rPr>
              <w:t>a</w:t>
            </w:r>
            <w:r w:rsidRPr="00691BB7">
              <w:rPr>
                <w:b/>
                <w:bCs/>
              </w:rPr>
              <w:t xml:space="preserve">r Polymer </w:t>
            </w:r>
          </w:p>
          <w:p w14:paraId="779B7A9E" w14:textId="77777777" w:rsidR="00282D30" w:rsidRDefault="00282D30" w:rsidP="00A61E95">
            <w:pPr>
              <w:ind w:left="142"/>
              <w:rPr>
                <w:noProof/>
              </w:rPr>
            </w:pPr>
          </w:p>
          <w:p w14:paraId="22BBEDC5" w14:textId="5ABF45DB" w:rsidR="00282D30" w:rsidRDefault="00282D30" w:rsidP="00A61E95">
            <w:pPr>
              <w:ind w:left="142"/>
              <w:rPr>
                <w:rFonts w:ascii="Verdana" w:hAnsi="Verdana" w:cs="Arial"/>
                <w:b/>
                <w:bCs/>
                <w:sz w:val="20"/>
                <w:szCs w:val="20"/>
              </w:rPr>
            </w:pPr>
            <w:r>
              <w:rPr>
                <w:noProof/>
              </w:rPr>
              <w:drawing>
                <wp:inline distT="0" distB="0" distL="0" distR="0" wp14:anchorId="326D3F14" wp14:editId="6569A855">
                  <wp:extent cx="6448425" cy="695325"/>
                  <wp:effectExtent l="0" t="0" r="9525" b="9525"/>
                  <wp:docPr id="1702" name="Picture 17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2059" descr="Text&#10;&#10;Description automatically generated with low confidence"/>
                          <pic:cNvPicPr/>
                        </pic:nvPicPr>
                        <pic:blipFill rotWithShape="1">
                          <a:blip r:embed="rId123"/>
                          <a:srcRect l="26579" t="50865" r="16357" b="28981"/>
                          <a:stretch/>
                        </pic:blipFill>
                        <pic:spPr bwMode="auto">
                          <a:xfrm>
                            <a:off x="0" y="0"/>
                            <a:ext cx="6544884" cy="705726"/>
                          </a:xfrm>
                          <a:prstGeom prst="rect">
                            <a:avLst/>
                          </a:prstGeom>
                          <a:ln>
                            <a:noFill/>
                          </a:ln>
                          <a:extLst>
                            <a:ext uri="{53640926-AAD7-44D8-BBD7-CCE9431645EC}">
                              <a14:shadowObscured xmlns:a14="http://schemas.microsoft.com/office/drawing/2010/main"/>
                            </a:ext>
                          </a:extLst>
                        </pic:spPr>
                      </pic:pic>
                    </a:graphicData>
                  </a:graphic>
                </wp:inline>
              </w:drawing>
            </w:r>
          </w:p>
          <w:p w14:paraId="1E9D6779" w14:textId="77777777" w:rsidR="00282D30" w:rsidRPr="00691BB7" w:rsidRDefault="00282D30" w:rsidP="00DF5DA6">
            <w:pPr>
              <w:pStyle w:val="Footer"/>
              <w:numPr>
                <w:ilvl w:val="0"/>
                <w:numId w:val="15"/>
              </w:numPr>
              <w:spacing w:after="160" w:line="259" w:lineRule="auto"/>
              <w:ind w:left="142" w:hanging="8"/>
              <w:contextualSpacing/>
              <w:rPr>
                <w:b/>
                <w:bCs/>
              </w:rPr>
            </w:pPr>
            <w:r w:rsidRPr="00691BB7">
              <w:rPr>
                <w:b/>
                <w:bCs/>
              </w:rPr>
              <w:lastRenderedPageBreak/>
              <w:t xml:space="preserve">Cross-linked </w:t>
            </w:r>
            <w:proofErr w:type="spellStart"/>
            <w:r w:rsidRPr="00691BB7">
              <w:rPr>
                <w:b/>
                <w:bCs/>
              </w:rPr>
              <w:t>tridimensional</w:t>
            </w:r>
            <w:proofErr w:type="spellEnd"/>
            <w:r w:rsidRPr="00691BB7">
              <w:rPr>
                <w:b/>
                <w:bCs/>
              </w:rPr>
              <w:t xml:space="preserve"> polymer</w:t>
            </w:r>
          </w:p>
          <w:p w14:paraId="17975CAF" w14:textId="77777777" w:rsidR="00282D30" w:rsidRDefault="00282D30" w:rsidP="00A61E95">
            <w:pPr>
              <w:ind w:left="142"/>
              <w:rPr>
                <w:noProof/>
              </w:rPr>
            </w:pPr>
          </w:p>
          <w:p w14:paraId="24CB633E" w14:textId="7F8CEC09" w:rsidR="00282D30" w:rsidRPr="00173943" w:rsidRDefault="00282D30" w:rsidP="00A61E95">
            <w:pPr>
              <w:ind w:left="142"/>
              <w:rPr>
                <w:rFonts w:ascii="Verdana" w:hAnsi="Verdana" w:cs="Arial"/>
                <w:b/>
                <w:bCs/>
                <w:sz w:val="20"/>
                <w:szCs w:val="20"/>
              </w:rPr>
            </w:pPr>
            <w:r>
              <w:rPr>
                <w:noProof/>
              </w:rPr>
              <w:drawing>
                <wp:inline distT="0" distB="0" distL="0" distR="0" wp14:anchorId="0907985B" wp14:editId="19FFE77A">
                  <wp:extent cx="6486525" cy="847624"/>
                  <wp:effectExtent l="0" t="0" r="0" b="0"/>
                  <wp:docPr id="1703" name="Picture 17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rotWithShape="1">
                          <a:blip r:embed="rId124"/>
                          <a:srcRect l="28611" t="55156" r="29901" b="12379"/>
                          <a:stretch/>
                        </pic:blipFill>
                        <pic:spPr bwMode="auto">
                          <a:xfrm>
                            <a:off x="0" y="0"/>
                            <a:ext cx="6585712" cy="860585"/>
                          </a:xfrm>
                          <a:prstGeom prst="rect">
                            <a:avLst/>
                          </a:prstGeom>
                          <a:ln>
                            <a:noFill/>
                          </a:ln>
                          <a:extLst>
                            <a:ext uri="{53640926-AAD7-44D8-BBD7-CCE9431645EC}">
                              <a14:shadowObscured xmlns:a14="http://schemas.microsoft.com/office/drawing/2010/main"/>
                            </a:ext>
                          </a:extLst>
                        </pic:spPr>
                      </pic:pic>
                    </a:graphicData>
                  </a:graphic>
                </wp:inline>
              </w:drawing>
            </w:r>
          </w:p>
          <w:p w14:paraId="59639327" w14:textId="6B2ECE92" w:rsidR="00282D30" w:rsidRPr="00737F61" w:rsidRDefault="00282D30" w:rsidP="004B053C">
            <w:pPr>
              <w:spacing w:line="360" w:lineRule="auto"/>
              <w:ind w:left="142"/>
              <w:jc w:val="both"/>
              <w:rPr>
                <w:rFonts w:ascii="Verdana" w:hAnsi="Verdana" w:cs="Arial"/>
                <w:sz w:val="20"/>
                <w:szCs w:val="20"/>
              </w:rPr>
            </w:pPr>
            <w:r w:rsidRPr="00A31166">
              <w:rPr>
                <w:rFonts w:ascii="Arial" w:hAnsi="Arial" w:cs="Arial"/>
                <w:sz w:val="24"/>
                <w:szCs w:val="24"/>
              </w:rPr>
              <w:t>Phenolics are low</w:t>
            </w:r>
            <w:r>
              <w:rPr>
                <w:rFonts w:ascii="Arial" w:hAnsi="Arial" w:cs="Arial"/>
                <w:sz w:val="24"/>
                <w:szCs w:val="24"/>
              </w:rPr>
              <w:t>-</w:t>
            </w:r>
            <w:r w:rsidRPr="00A31166">
              <w:rPr>
                <w:rFonts w:ascii="Arial" w:hAnsi="Arial" w:cs="Arial"/>
                <w:sz w:val="24"/>
                <w:szCs w:val="24"/>
              </w:rPr>
              <w:t>cost polymer</w:t>
            </w:r>
            <w:r>
              <w:rPr>
                <w:rFonts w:ascii="Arial" w:hAnsi="Arial" w:cs="Arial"/>
                <w:sz w:val="24"/>
                <w:szCs w:val="24"/>
              </w:rPr>
              <w:t>s</w:t>
            </w:r>
            <w:r w:rsidRPr="00A31166">
              <w:rPr>
                <w:rFonts w:ascii="Arial" w:hAnsi="Arial" w:cs="Arial"/>
                <w:sz w:val="24"/>
                <w:szCs w:val="24"/>
              </w:rPr>
              <w:t xml:space="preserve"> with excellent physical &amp; electrical properties and fast curing characteristics.</w:t>
            </w:r>
            <w:r>
              <w:rPr>
                <w:rFonts w:ascii="Arial" w:hAnsi="Arial" w:cs="Arial"/>
                <w:sz w:val="24"/>
                <w:szCs w:val="24"/>
              </w:rPr>
              <w:t xml:space="preserve"> </w:t>
            </w:r>
            <w:r w:rsidRPr="00A31166">
              <w:rPr>
                <w:rFonts w:ascii="Arial" w:hAnsi="Arial" w:cs="Arial"/>
                <w:sz w:val="24"/>
                <w:szCs w:val="24"/>
              </w:rPr>
              <w:t>The</w:t>
            </w:r>
            <w:r>
              <w:rPr>
                <w:rFonts w:ascii="Arial" w:hAnsi="Arial" w:cs="Arial"/>
                <w:sz w:val="24"/>
                <w:szCs w:val="24"/>
              </w:rPr>
              <w:t>i</w:t>
            </w:r>
            <w:r w:rsidRPr="00A31166">
              <w:rPr>
                <w:rFonts w:ascii="Arial" w:hAnsi="Arial" w:cs="Arial"/>
                <w:sz w:val="24"/>
                <w:szCs w:val="24"/>
              </w:rPr>
              <w:t>r</w:t>
            </w:r>
            <w:r>
              <w:rPr>
                <w:rFonts w:ascii="Arial" w:hAnsi="Arial" w:cs="Arial"/>
                <w:sz w:val="24"/>
                <w:szCs w:val="24"/>
              </w:rPr>
              <w:t xml:space="preserve"> </w:t>
            </w:r>
            <w:r w:rsidRPr="00A31166">
              <w:rPr>
                <w:rFonts w:ascii="Arial" w:hAnsi="Arial" w:cs="Arial"/>
                <w:sz w:val="24"/>
                <w:szCs w:val="24"/>
              </w:rPr>
              <w:t>poor colour characteristic can be partially overcome by adding pigment, dyes &amp; fillers.</w:t>
            </w:r>
          </w:p>
          <w:p w14:paraId="5C11304F" w14:textId="77777777" w:rsidR="00282D30" w:rsidRPr="00A31166" w:rsidRDefault="00282D30" w:rsidP="00A61E95">
            <w:pPr>
              <w:pStyle w:val="Footer"/>
              <w:spacing w:after="160" w:line="360" w:lineRule="auto"/>
              <w:ind w:left="142"/>
              <w:contextualSpacing/>
              <w:jc w:val="both"/>
            </w:pPr>
          </w:p>
          <w:p w14:paraId="2C48EBEB" w14:textId="27CE2429" w:rsidR="008E1743" w:rsidRPr="00111854" w:rsidRDefault="00282D30" w:rsidP="008E1743">
            <w:pPr>
              <w:rPr>
                <w:rFonts w:ascii="Verdana" w:hAnsi="Verdana"/>
                <w:b/>
                <w:bCs/>
                <w:sz w:val="20"/>
                <w:szCs w:val="20"/>
                <w:lang w:val="en-US"/>
              </w:rPr>
            </w:pPr>
            <w:r w:rsidRPr="009C60E1">
              <w:rPr>
                <w:rFonts w:ascii="Arial" w:eastAsia="Times New Roman" w:hAnsi="Arial" w:cs="Arial"/>
                <w:b/>
                <w:bCs/>
                <w:sz w:val="24"/>
                <w:szCs w:val="24"/>
                <w:lang w:val="en"/>
              </w:rPr>
              <w:t xml:space="preserve">Cycloaliphatic Epoxy Resin: </w:t>
            </w:r>
          </w:p>
          <w:p w14:paraId="048F4E59" w14:textId="77777777" w:rsidR="008E1743" w:rsidRDefault="008E1743" w:rsidP="008E1743">
            <w:pPr>
              <w:spacing w:line="360" w:lineRule="auto"/>
              <w:jc w:val="both"/>
              <w:rPr>
                <w:rFonts w:ascii="Arial" w:hAnsi="Arial" w:cs="Arial"/>
                <w:sz w:val="24"/>
                <w:szCs w:val="24"/>
              </w:rPr>
            </w:pPr>
            <w:r w:rsidRPr="00111854">
              <w:rPr>
                <w:rFonts w:ascii="Arial" w:hAnsi="Arial" w:cs="Arial"/>
                <w:sz w:val="24"/>
                <w:szCs w:val="24"/>
              </w:rPr>
              <w:t xml:space="preserve">Cycloaliphatic epoxy resins have been found to be useful in a variety of industrial applications, such as coatings, reactive diluents, vacuum pressure impregnation of coils, molded compounds, encapsulation of electronic circuit elements, and printed circuit board because of their low viscosity prior to curing, and good heat and chemical resistance, superior </w:t>
            </w:r>
            <w:proofErr w:type="gramStart"/>
            <w:r w:rsidRPr="00111854">
              <w:rPr>
                <w:rFonts w:ascii="Arial" w:hAnsi="Arial" w:cs="Arial"/>
                <w:sz w:val="24"/>
                <w:szCs w:val="24"/>
              </w:rPr>
              <w:t>mechanical</w:t>
            </w:r>
            <w:proofErr w:type="gramEnd"/>
            <w:r w:rsidRPr="00111854">
              <w:rPr>
                <w:rFonts w:ascii="Arial" w:hAnsi="Arial" w:cs="Arial"/>
                <w:sz w:val="24"/>
                <w:szCs w:val="24"/>
              </w:rPr>
              <w:t xml:space="preserve"> and electrical properties after curing as well as excellent processability. They are highly resistant to ultraviolet light and more durable for outdoor applications such as electrical insulators</w:t>
            </w:r>
            <w:r>
              <w:rPr>
                <w:rFonts w:ascii="Arial" w:hAnsi="Arial" w:cs="Arial"/>
                <w:sz w:val="24"/>
                <w:szCs w:val="24"/>
              </w:rPr>
              <w:t>.</w:t>
            </w:r>
          </w:p>
          <w:p w14:paraId="08BD53BF" w14:textId="77777777" w:rsidR="008E1743" w:rsidRDefault="008E1743" w:rsidP="008E1743">
            <w:pPr>
              <w:spacing w:line="360" w:lineRule="auto"/>
              <w:jc w:val="both"/>
              <w:rPr>
                <w:rFonts w:ascii="Arial" w:hAnsi="Arial" w:cs="Arial"/>
                <w:sz w:val="24"/>
                <w:szCs w:val="24"/>
              </w:rPr>
            </w:pPr>
          </w:p>
          <w:p w14:paraId="62428EB1" w14:textId="77777777" w:rsidR="008E1743" w:rsidRDefault="008E1743" w:rsidP="008E1743">
            <w:pPr>
              <w:spacing w:line="360" w:lineRule="auto"/>
              <w:jc w:val="both"/>
              <w:rPr>
                <w:rFonts w:ascii="Arial" w:hAnsi="Arial" w:cs="Arial"/>
                <w:sz w:val="24"/>
                <w:szCs w:val="24"/>
              </w:rPr>
            </w:pPr>
            <w:r w:rsidRPr="00111854">
              <w:rPr>
                <w:rFonts w:ascii="Arial" w:hAnsi="Arial" w:cs="Arial"/>
                <w:sz w:val="24"/>
                <w:szCs w:val="24"/>
              </w:rPr>
              <w:t xml:space="preserve">Cycloaliphatic epoxy resin containing hydroxyl group (DMTMP) </w:t>
            </w:r>
            <w:r>
              <w:rPr>
                <w:rFonts w:ascii="Arial" w:hAnsi="Arial" w:cs="Arial"/>
                <w:sz w:val="24"/>
                <w:szCs w:val="24"/>
              </w:rPr>
              <w:t>is</w:t>
            </w:r>
            <w:r w:rsidRPr="00111854">
              <w:rPr>
                <w:rFonts w:ascii="Arial" w:hAnsi="Arial" w:cs="Arial"/>
                <w:sz w:val="24"/>
                <w:szCs w:val="24"/>
              </w:rPr>
              <w:t xml:space="preserve"> prepared by the transesterification between methyl-3, 4-epoxycyclohexane carboxylate (MEC) and trimethylolpropane (TMP) using anhydrous sodium acetate as catalyst</w:t>
            </w:r>
            <w:r>
              <w:rPr>
                <w:rFonts w:ascii="Arial" w:hAnsi="Arial" w:cs="Arial"/>
                <w:sz w:val="24"/>
                <w:szCs w:val="24"/>
              </w:rPr>
              <w:t xml:space="preserve"> as per the below given Reaction.</w:t>
            </w:r>
          </w:p>
          <w:p w14:paraId="1A772B2E" w14:textId="2E690101" w:rsidR="00282D30" w:rsidRDefault="00282D30" w:rsidP="00A61E95">
            <w:pPr>
              <w:spacing w:before="100" w:beforeAutospacing="1" w:after="100" w:afterAutospacing="1" w:line="360" w:lineRule="auto"/>
              <w:ind w:left="142"/>
              <w:rPr>
                <w:rFonts w:ascii="Arial" w:eastAsia="Times New Roman" w:hAnsi="Arial" w:cs="Arial"/>
                <w:sz w:val="24"/>
                <w:szCs w:val="24"/>
                <w:lang w:val="en"/>
              </w:rPr>
            </w:pPr>
          </w:p>
          <w:p w14:paraId="68C04D70" w14:textId="20045A3E" w:rsidR="00282D30" w:rsidRPr="009C60E1" w:rsidRDefault="00282D30" w:rsidP="00A61E95">
            <w:pPr>
              <w:spacing w:before="100" w:beforeAutospacing="1" w:after="100" w:afterAutospacing="1" w:line="360" w:lineRule="auto"/>
              <w:ind w:left="142"/>
              <w:jc w:val="center"/>
              <w:rPr>
                <w:rFonts w:ascii="Arial" w:eastAsia="Times New Roman" w:hAnsi="Arial" w:cs="Arial"/>
                <w:sz w:val="24"/>
                <w:szCs w:val="24"/>
                <w:lang w:val="en"/>
              </w:rPr>
            </w:pPr>
            <w:r>
              <w:rPr>
                <w:rFonts w:ascii="Arial" w:eastAsia="Times New Roman" w:hAnsi="Arial" w:cs="Arial"/>
                <w:noProof/>
                <w:sz w:val="24"/>
                <w:szCs w:val="24"/>
                <w:lang w:val="en"/>
              </w:rPr>
              <w:lastRenderedPageBreak/>
              <w:drawing>
                <wp:inline distT="0" distB="0" distL="0" distR="0" wp14:anchorId="6BDC5427" wp14:editId="7E954C08">
                  <wp:extent cx="6419850" cy="1914525"/>
                  <wp:effectExtent l="0" t="0" r="0" b="9525"/>
                  <wp:docPr id="1704" name="Picture 17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Diagram, engineering drawing&#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419850" cy="1914525"/>
                          </a:xfrm>
                          <a:prstGeom prst="rect">
                            <a:avLst/>
                          </a:prstGeom>
                        </pic:spPr>
                      </pic:pic>
                    </a:graphicData>
                  </a:graphic>
                </wp:inline>
              </w:drawing>
            </w:r>
          </w:p>
          <w:p w14:paraId="3467B7B3" w14:textId="77777777" w:rsidR="00282D30" w:rsidRPr="009C60E1" w:rsidRDefault="00282D30" w:rsidP="00A61E95">
            <w:pPr>
              <w:spacing w:before="100" w:beforeAutospacing="1" w:after="100" w:afterAutospacing="1" w:line="360" w:lineRule="auto"/>
              <w:ind w:left="142"/>
              <w:rPr>
                <w:rFonts w:ascii="Arial" w:eastAsia="Times New Roman" w:hAnsi="Arial" w:cs="Arial"/>
                <w:sz w:val="24"/>
                <w:szCs w:val="24"/>
                <w:lang w:val="en"/>
              </w:rPr>
            </w:pPr>
            <w:r w:rsidRPr="009C60E1">
              <w:rPr>
                <w:rFonts w:ascii="Arial" w:eastAsia="Times New Roman" w:hAnsi="Arial" w:cs="Arial"/>
                <w:sz w:val="24"/>
                <w:szCs w:val="24"/>
                <w:lang w:val="en"/>
              </w:rPr>
              <w:t>Properties of Cycloaliphatic epoxy resin:</w:t>
            </w:r>
          </w:p>
          <w:p w14:paraId="09FF2B18"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Higher resistance to UV and moisture</w:t>
            </w:r>
          </w:p>
          <w:p w14:paraId="1D24DBC3"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Excellent electrical properties</w:t>
            </w:r>
          </w:p>
          <w:p w14:paraId="2A0F897B"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Superior deflection temperature</w:t>
            </w:r>
          </w:p>
          <w:p w14:paraId="3119EBA8" w14:textId="77777777" w:rsidR="00282D30" w:rsidRPr="009C60E1" w:rsidRDefault="00282D30" w:rsidP="00DF5DA6">
            <w:pPr>
              <w:pStyle w:val="BodyText"/>
              <w:widowControl/>
              <w:numPr>
                <w:ilvl w:val="0"/>
                <w:numId w:val="19"/>
              </w:numPr>
              <w:autoSpaceDE/>
              <w:autoSpaceDN/>
              <w:spacing w:before="100" w:beforeAutospacing="1" w:after="100" w:afterAutospacing="1" w:line="360" w:lineRule="auto"/>
              <w:contextualSpacing/>
              <w:rPr>
                <w:rFonts w:eastAsia="Times New Roman"/>
                <w:lang w:val="en"/>
              </w:rPr>
            </w:pPr>
            <w:r w:rsidRPr="009C60E1">
              <w:rPr>
                <w:rFonts w:eastAsia="Times New Roman"/>
                <w:lang w:val="en"/>
              </w:rPr>
              <w:t xml:space="preserve">Low viscosity </w:t>
            </w:r>
          </w:p>
          <w:p w14:paraId="4A7259CE" w14:textId="7A02D7F9" w:rsidR="00282D30" w:rsidRDefault="00282D30" w:rsidP="00A61E95">
            <w:pPr>
              <w:spacing w:line="360" w:lineRule="auto"/>
              <w:ind w:left="142"/>
              <w:rPr>
                <w:rFonts w:ascii="Arial" w:hAnsi="Arial" w:cs="Arial"/>
                <w:sz w:val="24"/>
                <w:szCs w:val="24"/>
              </w:rPr>
            </w:pPr>
            <w:r w:rsidRPr="009C60E1">
              <w:rPr>
                <w:rFonts w:ascii="Arial" w:hAnsi="Arial" w:cs="Arial"/>
                <w:b/>
                <w:bCs/>
                <w:sz w:val="24"/>
                <w:szCs w:val="24"/>
              </w:rPr>
              <w:t xml:space="preserve">Glycidyl Amine Based Multifunctional Resins: </w:t>
            </w:r>
            <w:r w:rsidRPr="009C60E1">
              <w:rPr>
                <w:rFonts w:ascii="Arial" w:hAnsi="Arial" w:cs="Arial"/>
                <w:sz w:val="24"/>
                <w:szCs w:val="24"/>
              </w:rPr>
              <w:t>These are high-performance multifunctional epoxy resins that are produced by the reaction of aromatic amines with epichlorohydrin.</w:t>
            </w:r>
          </w:p>
          <w:p w14:paraId="1FEC2282" w14:textId="3FD9CED4" w:rsidR="00282D30" w:rsidRPr="009C60E1" w:rsidRDefault="00282D30" w:rsidP="00A61E95">
            <w:pPr>
              <w:spacing w:line="360" w:lineRule="auto"/>
              <w:ind w:left="142"/>
              <w:rPr>
                <w:rFonts w:ascii="Arial" w:hAnsi="Arial" w:cs="Arial"/>
                <w:sz w:val="24"/>
                <w:szCs w:val="24"/>
              </w:rPr>
            </w:pPr>
            <w:r>
              <w:rPr>
                <w:rFonts w:ascii="Arial" w:hAnsi="Arial" w:cs="Arial"/>
                <w:noProof/>
                <w:sz w:val="24"/>
                <w:szCs w:val="24"/>
              </w:rPr>
              <w:lastRenderedPageBreak/>
              <w:drawing>
                <wp:inline distT="0" distB="0" distL="0" distR="0" wp14:anchorId="4092D674" wp14:editId="5C39EA3E">
                  <wp:extent cx="6642735" cy="4029075"/>
                  <wp:effectExtent l="0" t="0" r="5715" b="9525"/>
                  <wp:docPr id="1705" name="Picture 17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Diagram, schematic&#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642735" cy="4029075"/>
                          </a:xfrm>
                          <a:prstGeom prst="rect">
                            <a:avLst/>
                          </a:prstGeom>
                        </pic:spPr>
                      </pic:pic>
                    </a:graphicData>
                  </a:graphic>
                </wp:inline>
              </w:drawing>
            </w:r>
          </w:p>
          <w:p w14:paraId="40F49391" w14:textId="77777777" w:rsidR="00282D30" w:rsidRPr="009C60E1" w:rsidRDefault="00282D30" w:rsidP="00A61E95">
            <w:pPr>
              <w:spacing w:line="360" w:lineRule="auto"/>
              <w:ind w:left="142"/>
              <w:rPr>
                <w:rFonts w:ascii="Arial" w:hAnsi="Arial" w:cs="Arial"/>
                <w:sz w:val="24"/>
                <w:szCs w:val="24"/>
              </w:rPr>
            </w:pPr>
            <w:r w:rsidRPr="009C60E1">
              <w:rPr>
                <w:rFonts w:ascii="Arial" w:hAnsi="Arial" w:cs="Arial"/>
                <w:sz w:val="24"/>
                <w:szCs w:val="24"/>
              </w:rPr>
              <w:t xml:space="preserve">They are commonly of two types: </w:t>
            </w:r>
          </w:p>
          <w:p w14:paraId="01CE0050" w14:textId="77777777" w:rsidR="00282D30" w:rsidRPr="009C60E1" w:rsidRDefault="00282D30" w:rsidP="00DF5DA6">
            <w:pPr>
              <w:pStyle w:val="BodyText"/>
              <w:widowControl/>
              <w:numPr>
                <w:ilvl w:val="0"/>
                <w:numId w:val="41"/>
              </w:numPr>
              <w:autoSpaceDE/>
              <w:autoSpaceDN/>
              <w:spacing w:line="360" w:lineRule="auto"/>
              <w:contextualSpacing/>
            </w:pPr>
            <w:proofErr w:type="spellStart"/>
            <w:r w:rsidRPr="009C60E1">
              <w:t>triglycidyl</w:t>
            </w:r>
            <w:proofErr w:type="spellEnd"/>
            <w:r w:rsidRPr="009C60E1">
              <w:t xml:space="preserve"> para-aminophenol (TGPAP)</w:t>
            </w:r>
          </w:p>
          <w:p w14:paraId="56EEC059" w14:textId="77777777" w:rsidR="00282D30" w:rsidRPr="009C60E1" w:rsidRDefault="00282D30" w:rsidP="00DF5DA6">
            <w:pPr>
              <w:pStyle w:val="BodyText"/>
              <w:widowControl/>
              <w:numPr>
                <w:ilvl w:val="0"/>
                <w:numId w:val="41"/>
              </w:numPr>
              <w:autoSpaceDE/>
              <w:autoSpaceDN/>
              <w:spacing w:line="360" w:lineRule="auto"/>
              <w:contextualSpacing/>
            </w:pPr>
            <w:proofErr w:type="spellStart"/>
            <w:r w:rsidRPr="009C60E1">
              <w:t>triglycidyl</w:t>
            </w:r>
            <w:proofErr w:type="spellEnd"/>
            <w:r w:rsidRPr="009C60E1">
              <w:t xml:space="preserve"> of 4-(4-aminophenoxy) phenol (TGAPP)</w:t>
            </w:r>
          </w:p>
          <w:p w14:paraId="2055F486" w14:textId="77777777" w:rsidR="00282D30" w:rsidRPr="009C60E1" w:rsidRDefault="00282D30" w:rsidP="00A61E95">
            <w:pPr>
              <w:spacing w:line="360" w:lineRule="auto"/>
              <w:ind w:left="142"/>
              <w:rPr>
                <w:rFonts w:ascii="Arial" w:hAnsi="Arial" w:cs="Arial"/>
                <w:sz w:val="24"/>
                <w:szCs w:val="24"/>
              </w:rPr>
            </w:pPr>
            <w:r w:rsidRPr="009C60E1">
              <w:rPr>
                <w:rFonts w:ascii="Arial" w:hAnsi="Arial" w:cs="Arial"/>
                <w:sz w:val="24"/>
                <w:szCs w:val="24"/>
              </w:rPr>
              <w:t xml:space="preserve">They are increasingly used in the manufacturing of high-performance composites, adhesives and coatings in aircraft and aerospace industry. </w:t>
            </w:r>
          </w:p>
          <w:p w14:paraId="6316826F" w14:textId="77777777" w:rsidR="004013B1" w:rsidRPr="009C60E1" w:rsidRDefault="004013B1" w:rsidP="00A61E95">
            <w:pPr>
              <w:spacing w:line="360" w:lineRule="auto"/>
              <w:ind w:left="142"/>
              <w:rPr>
                <w:rFonts w:ascii="Arial" w:hAnsi="Arial" w:cs="Arial"/>
                <w:sz w:val="24"/>
                <w:szCs w:val="24"/>
              </w:rPr>
            </w:pPr>
          </w:p>
          <w:p w14:paraId="37D91160" w14:textId="77777777" w:rsidR="00282D30" w:rsidRPr="009C60E1" w:rsidRDefault="00282D30" w:rsidP="006B795B">
            <w:pPr>
              <w:spacing w:line="360" w:lineRule="auto"/>
              <w:rPr>
                <w:rFonts w:ascii="Arial" w:hAnsi="Arial" w:cs="Arial"/>
                <w:b/>
                <w:bCs/>
                <w:sz w:val="24"/>
                <w:szCs w:val="24"/>
              </w:rPr>
            </w:pPr>
            <w:r w:rsidRPr="009C60E1">
              <w:rPr>
                <w:rFonts w:ascii="Arial" w:hAnsi="Arial" w:cs="Arial"/>
                <w:b/>
                <w:bCs/>
                <w:sz w:val="24"/>
                <w:szCs w:val="24"/>
              </w:rPr>
              <w:t>Brominated Epoxy Resin</w:t>
            </w:r>
          </w:p>
          <w:p w14:paraId="66626C35" w14:textId="77777777" w:rsidR="008E1743" w:rsidRDefault="008E1743" w:rsidP="008E1743">
            <w:pPr>
              <w:spacing w:line="360" w:lineRule="auto"/>
              <w:jc w:val="both"/>
              <w:rPr>
                <w:rFonts w:ascii="Arial" w:hAnsi="Arial" w:cs="Arial"/>
                <w:b/>
                <w:bCs/>
                <w:sz w:val="24"/>
                <w:szCs w:val="24"/>
              </w:rPr>
            </w:pPr>
            <w:r w:rsidRPr="0079123A">
              <w:rPr>
                <w:rFonts w:ascii="Arial" w:hAnsi="Arial" w:cs="Arial"/>
                <w:b/>
                <w:bCs/>
                <w:sz w:val="24"/>
                <w:szCs w:val="24"/>
              </w:rPr>
              <w:t>Brominated Epoxy Resin:</w:t>
            </w:r>
          </w:p>
          <w:p w14:paraId="68DE19BF" w14:textId="50814928" w:rsidR="008E1743" w:rsidRPr="00111854" w:rsidRDefault="008E1743" w:rsidP="008E1743">
            <w:pPr>
              <w:spacing w:line="360" w:lineRule="auto"/>
              <w:jc w:val="both"/>
              <w:rPr>
                <w:rFonts w:ascii="Arial" w:hAnsi="Arial" w:cs="Arial"/>
                <w:sz w:val="24"/>
                <w:szCs w:val="24"/>
              </w:rPr>
            </w:pPr>
            <w:r w:rsidRPr="0079123A">
              <w:rPr>
                <w:rFonts w:ascii="Arial" w:hAnsi="Arial" w:cs="Arial" w:hint="eastAsia"/>
                <w:sz w:val="24"/>
                <w:szCs w:val="24"/>
              </w:rPr>
              <w:t xml:space="preserve">Brominated epoxy resin was first developed by Tokyo </w:t>
            </w:r>
            <w:proofErr w:type="spellStart"/>
            <w:r w:rsidRPr="0079123A">
              <w:rPr>
                <w:rFonts w:ascii="Arial" w:hAnsi="Arial" w:cs="Arial" w:hint="eastAsia"/>
                <w:sz w:val="24"/>
                <w:szCs w:val="24"/>
              </w:rPr>
              <w:t>shipo</w:t>
            </w:r>
            <w:proofErr w:type="spellEnd"/>
            <w:r w:rsidRPr="0079123A">
              <w:rPr>
                <w:rFonts w:ascii="Arial" w:hAnsi="Arial" w:cs="Arial" w:hint="eastAsia"/>
                <w:sz w:val="24"/>
                <w:szCs w:val="24"/>
              </w:rPr>
              <w:t xml:space="preserve"> company in 1982.Because it has many excellent properties: excellent thermal stability and photostability, excellent melt flow speed, high flame retardant </w:t>
            </w:r>
            <w:r w:rsidR="004B053C" w:rsidRPr="0079123A">
              <w:rPr>
                <w:rFonts w:ascii="Arial" w:hAnsi="Arial" w:cs="Arial"/>
                <w:sz w:val="24"/>
                <w:szCs w:val="24"/>
              </w:rPr>
              <w:t>efficiency. In</w:t>
            </w:r>
            <w:r w:rsidRPr="0079123A">
              <w:rPr>
                <w:rFonts w:ascii="Arial" w:hAnsi="Arial" w:cs="Arial" w:hint="eastAsia"/>
                <w:sz w:val="24"/>
                <w:szCs w:val="24"/>
              </w:rPr>
              <w:t xml:space="preserve"> the electronics industry, brominated epoxy resin is the most used filling material. Especially, the high molecular weight brominated epoxy resin can be used as flame retardant and has very good </w:t>
            </w:r>
            <w:r w:rsidR="004B053C" w:rsidRPr="0079123A">
              <w:rPr>
                <w:rFonts w:ascii="Arial" w:hAnsi="Arial" w:cs="Arial"/>
                <w:sz w:val="24"/>
                <w:szCs w:val="24"/>
              </w:rPr>
              <w:t>effect. For</w:t>
            </w:r>
            <w:r w:rsidRPr="0079123A">
              <w:rPr>
                <w:rFonts w:ascii="Arial" w:hAnsi="Arial" w:cs="Arial" w:hint="eastAsia"/>
                <w:sz w:val="24"/>
                <w:szCs w:val="24"/>
              </w:rPr>
              <w:t xml:space="preserve"> the flame retardant material, it has good physical and mechanical properties</w:t>
            </w:r>
          </w:p>
          <w:p w14:paraId="2B8EB531" w14:textId="21EAE534" w:rsidR="008E1743" w:rsidRDefault="008E1743" w:rsidP="008E1743">
            <w:pPr>
              <w:spacing w:line="360" w:lineRule="auto"/>
              <w:jc w:val="both"/>
              <w:rPr>
                <w:rFonts w:ascii="Arial" w:hAnsi="Arial" w:cs="Arial"/>
                <w:sz w:val="24"/>
                <w:szCs w:val="24"/>
              </w:rPr>
            </w:pPr>
            <w:r w:rsidRPr="00D3121D">
              <w:rPr>
                <w:rFonts w:ascii="Arial" w:hAnsi="Arial" w:cs="Arial"/>
                <w:sz w:val="24"/>
                <w:szCs w:val="24"/>
              </w:rPr>
              <w:lastRenderedPageBreak/>
              <w:t xml:space="preserve">A common method of imparting this ignition resistance is the incorporation of </w:t>
            </w:r>
            <w:proofErr w:type="spellStart"/>
            <w:r w:rsidRPr="00D3121D">
              <w:rPr>
                <w:rFonts w:ascii="Arial" w:hAnsi="Arial" w:cs="Arial"/>
                <w:sz w:val="24"/>
                <w:szCs w:val="24"/>
              </w:rPr>
              <w:t>tetrabromobisphenol</w:t>
            </w:r>
            <w:proofErr w:type="spellEnd"/>
            <w:r w:rsidRPr="00D3121D">
              <w:rPr>
                <w:rFonts w:ascii="Arial" w:hAnsi="Arial" w:cs="Arial"/>
                <w:sz w:val="24"/>
                <w:szCs w:val="24"/>
              </w:rPr>
              <w:t xml:space="preserve"> A (TBBA), 2,2-bis(3,5-dibromophenyl)</w:t>
            </w:r>
            <w:r w:rsidR="004B053C">
              <w:rPr>
                <w:rFonts w:ascii="Arial" w:hAnsi="Arial" w:cs="Arial"/>
                <w:sz w:val="24"/>
                <w:szCs w:val="24"/>
              </w:rPr>
              <w:t xml:space="preserve"> </w:t>
            </w:r>
            <w:r w:rsidRPr="00D3121D">
              <w:rPr>
                <w:rFonts w:ascii="Arial" w:hAnsi="Arial" w:cs="Arial"/>
                <w:sz w:val="24"/>
                <w:szCs w:val="24"/>
              </w:rPr>
              <w:t xml:space="preserve">propane, or the </w:t>
            </w:r>
            <w:proofErr w:type="spellStart"/>
            <w:r w:rsidRPr="00D3121D">
              <w:rPr>
                <w:rFonts w:ascii="Arial" w:hAnsi="Arial" w:cs="Arial"/>
                <w:sz w:val="24"/>
                <w:szCs w:val="24"/>
              </w:rPr>
              <w:t>diglycidyl</w:t>
            </w:r>
            <w:proofErr w:type="spellEnd"/>
            <w:r w:rsidRPr="00D3121D">
              <w:rPr>
                <w:rFonts w:ascii="Arial" w:hAnsi="Arial" w:cs="Arial"/>
                <w:sz w:val="24"/>
                <w:szCs w:val="24"/>
              </w:rPr>
              <w:t xml:space="preserve"> ether of TBBA, 2,2-bis[3,5-dibromo-4-(2,3-</w:t>
            </w:r>
            <w:r w:rsidR="004B053C" w:rsidRPr="00D3121D">
              <w:rPr>
                <w:rFonts w:ascii="Arial" w:hAnsi="Arial" w:cs="Arial"/>
                <w:sz w:val="24"/>
                <w:szCs w:val="24"/>
              </w:rPr>
              <w:t xml:space="preserve">epoxypropoxy) </w:t>
            </w:r>
            <w:proofErr w:type="gramStart"/>
            <w:r w:rsidR="004B053C" w:rsidRPr="00D3121D">
              <w:rPr>
                <w:rFonts w:ascii="Arial" w:hAnsi="Arial" w:cs="Arial"/>
                <w:sz w:val="24"/>
                <w:szCs w:val="24"/>
              </w:rPr>
              <w:t>phenyl</w:t>
            </w:r>
            <w:r w:rsidRPr="00D3121D">
              <w:rPr>
                <w:rFonts w:ascii="Arial" w:hAnsi="Arial" w:cs="Arial"/>
                <w:sz w:val="24"/>
                <w:szCs w:val="24"/>
              </w:rPr>
              <w:t>]propane</w:t>
            </w:r>
            <w:proofErr w:type="gramEnd"/>
            <w:r w:rsidRPr="00D3121D">
              <w:rPr>
                <w:rFonts w:ascii="Arial" w:hAnsi="Arial" w:cs="Arial"/>
                <w:sz w:val="24"/>
                <w:szCs w:val="24"/>
              </w:rPr>
              <w:t>, into the resin formulation.</w:t>
            </w:r>
          </w:p>
          <w:p w14:paraId="1CC9D57F" w14:textId="77777777" w:rsidR="008E1743" w:rsidRDefault="008E1743" w:rsidP="008E1743">
            <w:pPr>
              <w:spacing w:line="360" w:lineRule="auto"/>
              <w:jc w:val="both"/>
              <w:rPr>
                <w:rFonts w:ascii="Arial" w:hAnsi="Arial" w:cs="Arial"/>
                <w:sz w:val="24"/>
                <w:szCs w:val="24"/>
              </w:rPr>
            </w:pPr>
            <w:r w:rsidRPr="00D3121D">
              <w:rPr>
                <w:rFonts w:ascii="Arial" w:hAnsi="Arial" w:cs="Arial"/>
                <w:sz w:val="24"/>
                <w:szCs w:val="24"/>
              </w:rPr>
              <w:t xml:space="preserve">The </w:t>
            </w:r>
            <w:proofErr w:type="spellStart"/>
            <w:r w:rsidRPr="00D3121D">
              <w:rPr>
                <w:rFonts w:ascii="Arial" w:hAnsi="Arial" w:cs="Arial"/>
                <w:sz w:val="24"/>
                <w:szCs w:val="24"/>
              </w:rPr>
              <w:t>diglycidyl</w:t>
            </w:r>
            <w:proofErr w:type="spellEnd"/>
            <w:r w:rsidRPr="00D3121D">
              <w:rPr>
                <w:rFonts w:ascii="Arial" w:hAnsi="Arial" w:cs="Arial"/>
                <w:sz w:val="24"/>
                <w:szCs w:val="24"/>
              </w:rPr>
              <w:t xml:space="preserve"> ether of TBBA is produced via conventional liquid epoxy resin processes. Higher MW resins can be produced by advancing LERs or </w:t>
            </w:r>
            <w:proofErr w:type="spellStart"/>
            <w:r w:rsidRPr="00D3121D">
              <w:rPr>
                <w:rFonts w:ascii="Arial" w:hAnsi="Arial" w:cs="Arial"/>
                <w:sz w:val="24"/>
                <w:szCs w:val="24"/>
              </w:rPr>
              <w:t>diglycidyl</w:t>
            </w:r>
            <w:proofErr w:type="spellEnd"/>
            <w:r w:rsidRPr="00D3121D">
              <w:rPr>
                <w:rFonts w:ascii="Arial" w:hAnsi="Arial" w:cs="Arial"/>
                <w:sz w:val="24"/>
                <w:szCs w:val="24"/>
              </w:rPr>
              <w:t xml:space="preserve"> ether of TBBA with TBBA</w:t>
            </w:r>
          </w:p>
          <w:p w14:paraId="63808423" w14:textId="0A453871" w:rsidR="00282D30" w:rsidRPr="008E1743" w:rsidRDefault="008E1743" w:rsidP="008E1743">
            <w:pPr>
              <w:spacing w:line="360" w:lineRule="auto"/>
              <w:ind w:left="142"/>
              <w:jc w:val="both"/>
              <w:rPr>
                <w:rFonts w:ascii="Arial" w:hAnsi="Arial" w:cs="Arial"/>
                <w:sz w:val="24"/>
                <w:szCs w:val="24"/>
              </w:rPr>
            </w:pPr>
            <w:r>
              <w:rPr>
                <w:noProof/>
              </w:rPr>
              <w:drawing>
                <wp:inline distT="0" distB="0" distL="0" distR="0" wp14:anchorId="1FA18E36" wp14:editId="5D9BE618">
                  <wp:extent cx="6429375" cy="2714625"/>
                  <wp:effectExtent l="0" t="0" r="9525" b="9525"/>
                  <wp:docPr id="2076" name="Picture 20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27"/>
                          <a:srcRect l="35897" t="26601" r="14247" b="17833"/>
                          <a:stretch/>
                        </pic:blipFill>
                        <pic:spPr bwMode="auto">
                          <a:xfrm>
                            <a:off x="0" y="0"/>
                            <a:ext cx="6429375" cy="2714625"/>
                          </a:xfrm>
                          <a:prstGeom prst="rect">
                            <a:avLst/>
                          </a:prstGeom>
                          <a:ln>
                            <a:noFill/>
                          </a:ln>
                          <a:extLst>
                            <a:ext uri="{53640926-AAD7-44D8-BBD7-CCE9431645EC}">
                              <a14:shadowObscured xmlns:a14="http://schemas.microsoft.com/office/drawing/2010/main"/>
                            </a:ext>
                          </a:extLst>
                        </pic:spPr>
                      </pic:pic>
                    </a:graphicData>
                  </a:graphic>
                </wp:inline>
              </w:drawing>
            </w:r>
          </w:p>
          <w:p w14:paraId="545A1099" w14:textId="77777777" w:rsidR="00282D30" w:rsidRDefault="00282D30" w:rsidP="00A61E95">
            <w:pPr>
              <w:spacing w:line="360" w:lineRule="auto"/>
              <w:ind w:left="142"/>
              <w:jc w:val="both"/>
              <w:rPr>
                <w:rFonts w:ascii="Arial" w:hAnsi="Arial" w:cs="Arial"/>
                <w:b/>
                <w:bCs/>
                <w:sz w:val="24"/>
                <w:szCs w:val="24"/>
              </w:rPr>
            </w:pPr>
          </w:p>
          <w:p w14:paraId="73FE1C42" w14:textId="77777777" w:rsidR="00F373C5" w:rsidRDefault="00F373C5" w:rsidP="00A61E95">
            <w:pPr>
              <w:spacing w:line="360" w:lineRule="auto"/>
              <w:ind w:left="142"/>
              <w:jc w:val="both"/>
              <w:rPr>
                <w:rFonts w:ascii="Arial" w:hAnsi="Arial" w:cs="Arial"/>
                <w:b/>
                <w:bCs/>
                <w:sz w:val="24"/>
                <w:szCs w:val="24"/>
              </w:rPr>
            </w:pPr>
          </w:p>
          <w:p w14:paraId="683EB41C" w14:textId="77777777" w:rsidR="00F373C5" w:rsidRDefault="00F373C5" w:rsidP="00A61E95">
            <w:pPr>
              <w:spacing w:line="360" w:lineRule="auto"/>
              <w:ind w:left="142"/>
              <w:jc w:val="both"/>
              <w:rPr>
                <w:rFonts w:ascii="Arial" w:hAnsi="Arial" w:cs="Arial"/>
                <w:b/>
                <w:bCs/>
                <w:sz w:val="24"/>
                <w:szCs w:val="24"/>
              </w:rPr>
            </w:pPr>
          </w:p>
          <w:p w14:paraId="6BC94ADC" w14:textId="77777777" w:rsidR="00F373C5" w:rsidRDefault="00F373C5" w:rsidP="00A61E95">
            <w:pPr>
              <w:spacing w:line="360" w:lineRule="auto"/>
              <w:ind w:left="142"/>
              <w:jc w:val="both"/>
              <w:rPr>
                <w:rFonts w:ascii="Arial" w:hAnsi="Arial" w:cs="Arial"/>
                <w:b/>
                <w:bCs/>
                <w:sz w:val="24"/>
                <w:szCs w:val="24"/>
              </w:rPr>
            </w:pPr>
          </w:p>
          <w:p w14:paraId="0D9E5DE6" w14:textId="17F03FF3" w:rsidR="001F01D6" w:rsidRDefault="001F01D6" w:rsidP="006043BA">
            <w:pPr>
              <w:spacing w:line="360" w:lineRule="auto"/>
              <w:jc w:val="both"/>
              <w:rPr>
                <w:rFonts w:ascii="Arial" w:hAnsi="Arial" w:cs="Arial"/>
                <w:b/>
                <w:bCs/>
                <w:sz w:val="24"/>
                <w:szCs w:val="24"/>
              </w:rPr>
            </w:pPr>
          </w:p>
          <w:p w14:paraId="76D20DDD" w14:textId="736AC726" w:rsidR="00E966D4" w:rsidRDefault="00E966D4" w:rsidP="006043BA">
            <w:pPr>
              <w:spacing w:line="360" w:lineRule="auto"/>
              <w:jc w:val="both"/>
              <w:rPr>
                <w:rFonts w:ascii="Arial" w:hAnsi="Arial" w:cs="Arial"/>
                <w:b/>
                <w:bCs/>
                <w:sz w:val="24"/>
                <w:szCs w:val="24"/>
              </w:rPr>
            </w:pPr>
          </w:p>
          <w:p w14:paraId="62670459" w14:textId="251EBACD" w:rsidR="00E966D4" w:rsidRDefault="00E966D4" w:rsidP="006043BA">
            <w:pPr>
              <w:spacing w:line="360" w:lineRule="auto"/>
              <w:jc w:val="both"/>
              <w:rPr>
                <w:rFonts w:ascii="Arial" w:hAnsi="Arial" w:cs="Arial"/>
                <w:b/>
                <w:bCs/>
                <w:sz w:val="24"/>
                <w:szCs w:val="24"/>
              </w:rPr>
            </w:pPr>
          </w:p>
          <w:p w14:paraId="26F1169A" w14:textId="09FCDA68" w:rsidR="00E966D4" w:rsidRDefault="00E966D4" w:rsidP="006043BA">
            <w:pPr>
              <w:spacing w:line="360" w:lineRule="auto"/>
              <w:jc w:val="both"/>
              <w:rPr>
                <w:rFonts w:ascii="Arial" w:hAnsi="Arial" w:cs="Arial"/>
                <w:b/>
                <w:bCs/>
                <w:sz w:val="24"/>
                <w:szCs w:val="24"/>
              </w:rPr>
            </w:pPr>
          </w:p>
          <w:p w14:paraId="44536DB2" w14:textId="4FA41C0E" w:rsidR="00E966D4" w:rsidRDefault="00E966D4" w:rsidP="006043BA">
            <w:pPr>
              <w:spacing w:line="360" w:lineRule="auto"/>
              <w:jc w:val="both"/>
              <w:rPr>
                <w:rFonts w:ascii="Arial" w:hAnsi="Arial" w:cs="Arial"/>
                <w:b/>
                <w:bCs/>
                <w:sz w:val="24"/>
                <w:szCs w:val="24"/>
              </w:rPr>
            </w:pPr>
          </w:p>
          <w:p w14:paraId="65D52F7B" w14:textId="3E8B7F30" w:rsidR="00E966D4" w:rsidRDefault="00E966D4" w:rsidP="006043BA">
            <w:pPr>
              <w:spacing w:line="360" w:lineRule="auto"/>
              <w:jc w:val="both"/>
              <w:rPr>
                <w:rFonts w:ascii="Arial" w:hAnsi="Arial" w:cs="Arial"/>
                <w:b/>
                <w:bCs/>
                <w:sz w:val="24"/>
                <w:szCs w:val="24"/>
              </w:rPr>
            </w:pPr>
          </w:p>
          <w:p w14:paraId="089B37CC" w14:textId="77777777" w:rsidR="00E966D4" w:rsidRDefault="00E966D4" w:rsidP="006043BA">
            <w:pPr>
              <w:spacing w:line="360" w:lineRule="auto"/>
              <w:jc w:val="both"/>
              <w:rPr>
                <w:rFonts w:ascii="Arial" w:hAnsi="Arial" w:cs="Arial"/>
                <w:b/>
                <w:bCs/>
                <w:sz w:val="24"/>
                <w:szCs w:val="24"/>
              </w:rPr>
            </w:pPr>
          </w:p>
          <w:p w14:paraId="720DB927" w14:textId="3CFEA94D" w:rsidR="00282D30" w:rsidRPr="00691BB7" w:rsidRDefault="00282D30" w:rsidP="00A61E95">
            <w:pPr>
              <w:spacing w:line="360" w:lineRule="auto"/>
              <w:ind w:left="142"/>
              <w:jc w:val="both"/>
              <w:rPr>
                <w:rFonts w:ascii="Arial" w:hAnsi="Arial" w:cs="Arial"/>
                <w:b/>
                <w:bCs/>
                <w:sz w:val="24"/>
                <w:szCs w:val="24"/>
              </w:rPr>
            </w:pPr>
            <w:r w:rsidRPr="00691BB7">
              <w:rPr>
                <w:rFonts w:ascii="Arial" w:hAnsi="Arial" w:cs="Arial"/>
                <w:b/>
                <w:bCs/>
                <w:sz w:val="24"/>
                <w:szCs w:val="24"/>
              </w:rPr>
              <w:lastRenderedPageBreak/>
              <w:t>4.</w:t>
            </w:r>
            <w:r w:rsidR="004731BB">
              <w:rPr>
                <w:rFonts w:ascii="Arial" w:hAnsi="Arial" w:cs="Arial"/>
                <w:b/>
                <w:bCs/>
                <w:sz w:val="24"/>
                <w:szCs w:val="24"/>
              </w:rPr>
              <w:t>1</w:t>
            </w:r>
            <w:r w:rsidRPr="00691BB7">
              <w:rPr>
                <w:rFonts w:ascii="Arial" w:hAnsi="Arial" w:cs="Arial"/>
                <w:b/>
                <w:bCs/>
                <w:sz w:val="24"/>
                <w:szCs w:val="24"/>
              </w:rPr>
              <w:t>.3</w:t>
            </w:r>
            <w:r w:rsidR="004731BB">
              <w:rPr>
                <w:rFonts w:ascii="Arial" w:hAnsi="Arial" w:cs="Arial"/>
                <w:b/>
                <w:bCs/>
                <w:sz w:val="24"/>
                <w:szCs w:val="24"/>
              </w:rPr>
              <w:t>.</w:t>
            </w:r>
            <w:r w:rsidRPr="00691BB7">
              <w:rPr>
                <w:rFonts w:ascii="Arial" w:hAnsi="Arial" w:cs="Arial"/>
                <w:b/>
                <w:bCs/>
                <w:sz w:val="24"/>
                <w:szCs w:val="24"/>
              </w:rPr>
              <w:t xml:space="preserve"> Process Flow Diagram &amp; Technology Licensor </w:t>
            </w:r>
          </w:p>
          <w:p w14:paraId="1384FE3D" w14:textId="5C3D186E" w:rsidR="00282D30" w:rsidRDefault="00282D30" w:rsidP="00A61E95">
            <w:pPr>
              <w:spacing w:line="360" w:lineRule="auto"/>
              <w:ind w:left="142"/>
              <w:jc w:val="both"/>
              <w:rPr>
                <w:rFonts w:ascii="Arial" w:hAnsi="Arial" w:cs="Arial"/>
                <w:b/>
                <w:bCs/>
                <w:sz w:val="24"/>
                <w:szCs w:val="24"/>
              </w:rPr>
            </w:pPr>
            <w:r w:rsidRPr="00691BB7">
              <w:rPr>
                <w:rFonts w:ascii="Arial" w:hAnsi="Arial" w:cs="Arial"/>
                <w:b/>
                <w:bCs/>
                <w:sz w:val="24"/>
                <w:szCs w:val="24"/>
              </w:rPr>
              <w:t xml:space="preserve">Technology licensor </w:t>
            </w:r>
          </w:p>
          <w:p w14:paraId="34443F95" w14:textId="54768C44" w:rsidR="00F50D3D" w:rsidRPr="00E924F8" w:rsidRDefault="00F50D3D" w:rsidP="00F50D3D">
            <w:pPr>
              <w:tabs>
                <w:tab w:val="left" w:pos="945"/>
              </w:tabs>
              <w:spacing w:line="360" w:lineRule="auto"/>
              <w:jc w:val="both"/>
              <w:rPr>
                <w:rFonts w:ascii="Arial" w:eastAsia="Arial" w:hAnsi="Arial" w:cs="Arial"/>
                <w:color w:val="000000"/>
                <w:sz w:val="24"/>
                <w:szCs w:val="24"/>
                <w:lang w:val="en-US"/>
              </w:rPr>
            </w:pPr>
            <w:r>
              <w:rPr>
                <w:rFonts w:ascii="Arial" w:eastAsia="Arial" w:hAnsi="Arial" w:cs="Arial"/>
                <w:color w:val="000000"/>
                <w:sz w:val="24"/>
                <w:szCs w:val="24"/>
                <w:lang w:val="en-US"/>
              </w:rPr>
              <w:t>T</w:t>
            </w:r>
            <w:r w:rsidRPr="00E924F8">
              <w:rPr>
                <w:rFonts w:ascii="Arial" w:eastAsia="Arial" w:hAnsi="Arial" w:cs="Arial"/>
                <w:color w:val="000000"/>
                <w:sz w:val="24"/>
                <w:szCs w:val="24"/>
                <w:lang w:val="en-US"/>
              </w:rPr>
              <w:t xml:space="preserve">he most accepted technology is currently </w:t>
            </w:r>
            <w:commentRangeStart w:id="817"/>
            <w:commentRangeStart w:id="818"/>
            <w:r w:rsidRPr="00E924F8">
              <w:rPr>
                <w:rFonts w:ascii="Arial" w:eastAsia="Arial" w:hAnsi="Arial" w:cs="Arial"/>
                <w:color w:val="000000"/>
                <w:sz w:val="24"/>
                <w:szCs w:val="24"/>
                <w:lang w:val="en-US"/>
              </w:rPr>
              <w:t xml:space="preserve">Ciba-Geigy AG </w:t>
            </w:r>
            <w:commentRangeEnd w:id="817"/>
            <w:r w:rsidR="00353C97">
              <w:rPr>
                <w:rStyle w:val="CommentReference"/>
              </w:rPr>
              <w:commentReference w:id="817"/>
            </w:r>
            <w:commentRangeEnd w:id="818"/>
            <w:r w:rsidR="004D63F1">
              <w:rPr>
                <w:rStyle w:val="CommentReference"/>
              </w:rPr>
              <w:commentReference w:id="818"/>
            </w:r>
            <w:r w:rsidRPr="00E924F8">
              <w:rPr>
                <w:rFonts w:ascii="Arial" w:eastAsia="Arial" w:hAnsi="Arial" w:cs="Arial"/>
                <w:color w:val="000000"/>
                <w:sz w:val="24"/>
                <w:szCs w:val="24"/>
                <w:lang w:val="en-US"/>
              </w:rPr>
              <w:t xml:space="preserve">in India. Grasim licensed the technology from Tohto Kasei Co. Ltd. in 2014-2015 but Hindustan </w:t>
            </w:r>
            <w:proofErr w:type="spellStart"/>
            <w:r w:rsidRPr="00E924F8">
              <w:rPr>
                <w:rFonts w:ascii="Arial" w:eastAsia="Arial" w:hAnsi="Arial" w:cs="Arial"/>
                <w:color w:val="000000"/>
                <w:sz w:val="24"/>
                <w:szCs w:val="24"/>
                <w:lang w:val="en-US"/>
              </w:rPr>
              <w:t>Speciality</w:t>
            </w:r>
            <w:proofErr w:type="spellEnd"/>
            <w:r w:rsidRPr="00E924F8">
              <w:rPr>
                <w:rFonts w:ascii="Arial" w:eastAsia="Arial" w:hAnsi="Arial" w:cs="Arial"/>
                <w:color w:val="000000"/>
                <w:sz w:val="24"/>
                <w:szCs w:val="24"/>
                <w:lang w:val="en-US"/>
              </w:rPr>
              <w:t xml:space="preserve"> employed the technology of </w:t>
            </w:r>
            <w:r w:rsidR="00EB2906">
              <w:rPr>
                <w:rFonts w:ascii="Arial" w:eastAsia="Arial" w:hAnsi="Arial" w:cs="Arial"/>
                <w:color w:val="000000"/>
                <w:sz w:val="24"/>
                <w:szCs w:val="24"/>
                <w:lang w:val="en-US"/>
              </w:rPr>
              <w:t xml:space="preserve">JEIL Chemical Ltd. (Korean Technology) &amp; </w:t>
            </w:r>
            <w:r w:rsidR="00EB2906" w:rsidRPr="00EB2906">
              <w:rPr>
                <w:rFonts w:ascii="Arial" w:eastAsia="Arial" w:hAnsi="Arial" w:cs="Arial"/>
                <w:color w:val="000000"/>
                <w:sz w:val="24"/>
                <w:szCs w:val="24"/>
                <w:lang w:val="en-US"/>
              </w:rPr>
              <w:t>Wuxi Bluestar Epoxy Co., Ltd.</w:t>
            </w:r>
            <w:r w:rsidR="00EB2906">
              <w:rPr>
                <w:rFonts w:ascii="Arial" w:eastAsia="Arial" w:hAnsi="Arial" w:cs="Arial"/>
                <w:color w:val="000000"/>
                <w:sz w:val="24"/>
                <w:szCs w:val="24"/>
                <w:lang w:val="en-US"/>
              </w:rPr>
              <w:t>.</w:t>
            </w:r>
            <w:r w:rsidRPr="00E924F8">
              <w:rPr>
                <w:rFonts w:ascii="Arial" w:eastAsia="Arial" w:hAnsi="Arial" w:cs="Arial"/>
                <w:color w:val="000000"/>
                <w:sz w:val="24"/>
                <w:szCs w:val="24"/>
                <w:lang w:val="en-US"/>
              </w:rPr>
              <w:t>. The manufacturing companies based in APAC region are based on Tohto Kasei Co. Ltd. whereas Ciba-Geigy AG’s technology for epoxy resin production is globally proclaimed.</w:t>
            </w:r>
          </w:p>
          <w:p w14:paraId="3947FDC9" w14:textId="77777777" w:rsidR="00F50D3D" w:rsidRDefault="00F50D3D" w:rsidP="00F50D3D">
            <w:pPr>
              <w:tabs>
                <w:tab w:val="left" w:pos="945"/>
              </w:tabs>
              <w:spacing w:line="360" w:lineRule="auto"/>
              <w:jc w:val="both"/>
              <w:rPr>
                <w:rFonts w:ascii="Arial" w:eastAsia="Arial" w:hAnsi="Arial" w:cs="Arial"/>
                <w:color w:val="000000"/>
                <w:sz w:val="24"/>
                <w:szCs w:val="24"/>
                <w:lang w:val="en-US"/>
              </w:rPr>
            </w:pPr>
            <w:r w:rsidRPr="00E924F8">
              <w:rPr>
                <w:rFonts w:ascii="Arial" w:eastAsia="Arial" w:hAnsi="Arial" w:cs="Arial"/>
                <w:color w:val="000000"/>
                <w:sz w:val="24"/>
                <w:szCs w:val="24"/>
                <w:lang w:val="en-US"/>
              </w:rPr>
              <w:t>According to the key opinion leaders, the technology employed by Ciba-Geigy AG has low solvent requirement than the Tohto Kasei Co. Ltd. technology. Other than this, few variations in process parameters are the only observable differences.</w:t>
            </w:r>
          </w:p>
          <w:p w14:paraId="701A2161" w14:textId="77777777" w:rsidR="00282D30" w:rsidRPr="00231357" w:rsidRDefault="00282D30" w:rsidP="00DF5DA6">
            <w:pPr>
              <w:pStyle w:val="BodyText"/>
              <w:numPr>
                <w:ilvl w:val="0"/>
                <w:numId w:val="16"/>
              </w:numPr>
              <w:spacing w:line="360" w:lineRule="auto"/>
              <w:ind w:left="142"/>
              <w:jc w:val="both"/>
            </w:pPr>
            <w:bookmarkStart w:id="819" w:name="_Hlk84843984"/>
            <w:r w:rsidRPr="00691BB7">
              <w:rPr>
                <w:rFonts w:eastAsiaTheme="minorHAnsi"/>
                <w:b/>
                <w:bCs/>
                <w:lang w:val="en-IN"/>
              </w:rPr>
              <w:t xml:space="preserve">Tohto Kasei (Japan) (Now known as Nippon Steel &amp; </w:t>
            </w:r>
            <w:proofErr w:type="spellStart"/>
            <w:r w:rsidRPr="00691BB7">
              <w:rPr>
                <w:rFonts w:eastAsiaTheme="minorHAnsi"/>
                <w:b/>
                <w:bCs/>
                <w:lang w:val="en-IN"/>
              </w:rPr>
              <w:t>Simikin</w:t>
            </w:r>
            <w:proofErr w:type="spellEnd"/>
            <w:r w:rsidRPr="00691BB7">
              <w:rPr>
                <w:rFonts w:eastAsiaTheme="minorHAnsi"/>
                <w:b/>
                <w:bCs/>
                <w:lang w:val="en-IN"/>
              </w:rPr>
              <w:t xml:space="preserve"> Chemical Co Ltd.)</w:t>
            </w:r>
            <w:r w:rsidRPr="00231357">
              <w:rPr>
                <w:rFonts w:ascii="Verdana" w:hAnsi="Verdana"/>
                <w:b/>
                <w:bCs/>
                <w:sz w:val="20"/>
                <w:szCs w:val="20"/>
              </w:rPr>
              <w:t>,</w:t>
            </w:r>
            <w:r w:rsidRPr="00231357">
              <w:t xml:space="preserve"> leader in resin producer, have its own epoxy licensing technology arrangements with numerous resin manufacturers in Asia. In India Grasim, Vilayat use this technology.</w:t>
            </w:r>
          </w:p>
          <w:p w14:paraId="357F816C" w14:textId="77777777" w:rsidR="00282D30" w:rsidRPr="00231357" w:rsidRDefault="00282D30" w:rsidP="00DF5DA6">
            <w:pPr>
              <w:pStyle w:val="BodyText"/>
              <w:numPr>
                <w:ilvl w:val="0"/>
                <w:numId w:val="16"/>
              </w:numPr>
              <w:spacing w:line="360" w:lineRule="auto"/>
              <w:ind w:left="142"/>
              <w:jc w:val="both"/>
            </w:pPr>
            <w:r w:rsidRPr="00691BB7">
              <w:rPr>
                <w:rFonts w:eastAsiaTheme="minorHAnsi"/>
                <w:b/>
                <w:bCs/>
                <w:lang w:val="en-IN"/>
              </w:rPr>
              <w:t>Olin Systems:</w:t>
            </w:r>
            <w:r w:rsidRPr="00231357">
              <w:t xml:space="preserve"> Olin Corporation is the leading manufacturer &amp; distributor of Epoxy Resin, which offers highly advanced Epoxy &amp; leading customer support worldwide. The company doesn’t share their inhouse technology.</w:t>
            </w:r>
          </w:p>
          <w:p w14:paraId="7794D762" w14:textId="561B163A" w:rsidR="00282D30" w:rsidRPr="009C6566" w:rsidRDefault="00282D30" w:rsidP="00DF5DA6">
            <w:pPr>
              <w:pStyle w:val="BodyText"/>
              <w:numPr>
                <w:ilvl w:val="0"/>
                <w:numId w:val="16"/>
              </w:numPr>
              <w:spacing w:line="360" w:lineRule="auto"/>
              <w:ind w:left="142"/>
              <w:jc w:val="both"/>
              <w:rPr>
                <w:color w:val="444444"/>
                <w:sz w:val="27"/>
                <w:szCs w:val="27"/>
              </w:rPr>
            </w:pPr>
            <w:r w:rsidRPr="00F023E4">
              <w:rPr>
                <w:noProof/>
              </w:rPr>
              <mc:AlternateContent>
                <mc:Choice Requires="wps">
                  <w:drawing>
                    <wp:anchor distT="0" distB="0" distL="114300" distR="114300" simplePos="0" relativeHeight="252979200" behindDoc="0" locked="0" layoutInCell="1" allowOverlap="1" wp14:anchorId="07E26AED" wp14:editId="7C21E149">
                      <wp:simplePos x="0" y="0"/>
                      <wp:positionH relativeFrom="column">
                        <wp:posOffset>3299460</wp:posOffset>
                      </wp:positionH>
                      <wp:positionV relativeFrom="paragraph">
                        <wp:posOffset>575310</wp:posOffset>
                      </wp:positionV>
                      <wp:extent cx="3274695" cy="3402330"/>
                      <wp:effectExtent l="0" t="0" r="20955" b="26670"/>
                      <wp:wrapNone/>
                      <wp:docPr id="1059" name="Rectangle 1059"/>
                      <wp:cNvGraphicFramePr/>
                      <a:graphic xmlns:a="http://schemas.openxmlformats.org/drawingml/2006/main">
                        <a:graphicData uri="http://schemas.microsoft.com/office/word/2010/wordprocessingShape">
                          <wps:wsp>
                            <wps:cNvSpPr/>
                            <wps:spPr>
                              <a:xfrm>
                                <a:off x="0" y="0"/>
                                <a:ext cx="3274695" cy="34023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99342" w14:textId="6E1CE24A" w:rsidR="00282D30" w:rsidRDefault="004B053C"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he major licensors and manufacturers of Epoxy Resins. Only two of the following licensors i.e., Ciba-Geigy AG and Tohto Kasei Co., Ltd are open to share the technologies with new entrants.</w:t>
                                  </w:r>
                                </w:p>
                                <w:p w14:paraId="78B5ED8C" w14:textId="77777777" w:rsidR="004B053C" w:rsidRPr="004B053C" w:rsidRDefault="004B053C" w:rsidP="00DF5DA6">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DF5DA6">
                                  <w:pPr>
                                    <w:pStyle w:val="BodyText"/>
                                    <w:numPr>
                                      <w:ilvl w:val="0"/>
                                      <w:numId w:val="17"/>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3B428E90" w14:textId="17463485" w:rsidR="00282D30" w:rsidRPr="00923226" w:rsidRDefault="00F50D3D"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Kukdo Chemical Co., Ltd is very superior in comparison to other technology licensors and it provides crystal clear liquid epoxy resin to the clients. </w:t>
                                  </w:r>
                                </w:p>
                                <w:p w14:paraId="2CF21582" w14:textId="5B9AD89E" w:rsidR="00282D30" w:rsidRPr="00F50D3D" w:rsidRDefault="00282D30" w:rsidP="00DF5DA6">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Tohto Kasai Co., Ltd.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26AED" id="Rectangle 1059" o:spid="_x0000_s1448" style="position:absolute;left:0;text-align:left;margin-left:259.8pt;margin-top:45.3pt;width:257.85pt;height:267.9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" fillcolor="white [3212]" strokecolor="black [3213]" strokeweight="1pt">
                      <v:textbox>
                        <w:txbxContent>
                          <w:p w14:paraId="2B899342" w14:textId="6E1CE24A" w:rsidR="00282D30" w:rsidRDefault="004B053C"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he major licensors and manufacturers of Epoxy Resins. Only two of the following licensors i.e., Ciba-Geigy AG and Tohto Kasei Co., Ltd are open to share the technologies with new entrants.</w:t>
                            </w:r>
                          </w:p>
                          <w:p w14:paraId="78B5ED8C" w14:textId="77777777" w:rsidR="004B053C" w:rsidRPr="004B053C" w:rsidRDefault="004B053C" w:rsidP="00DF5DA6">
                            <w:pPr>
                              <w:pStyle w:val="ListParagraph"/>
                              <w:numPr>
                                <w:ilvl w:val="0"/>
                                <w:numId w:val="17"/>
                              </w:numPr>
                              <w:jc w:val="both"/>
                              <w:rPr>
                                <w:color w:val="000000" w:themeColor="text1"/>
                                <w:sz w:val="20"/>
                                <w:szCs w:val="20"/>
                              </w:rPr>
                            </w:pPr>
                            <w:r w:rsidRPr="004B053C">
                              <w:rPr>
                                <w:color w:val="000000" w:themeColor="text1"/>
                                <w:sz w:val="20"/>
                                <w:szCs w:val="20"/>
                              </w:rPr>
                              <w:t xml:space="preserve">Both the technologies give favorable outcomes qualitatively &amp; quantitatively. Also, both technologies are being used in India by leading epoxy resin manufacturers like Grasim Industries and Atul Ltd. </w:t>
                            </w:r>
                          </w:p>
                          <w:p w14:paraId="57E304F8" w14:textId="77777777" w:rsidR="00282D30" w:rsidRPr="00923226" w:rsidRDefault="00282D30" w:rsidP="00DF5DA6">
                            <w:pPr>
                              <w:pStyle w:val="BodyText"/>
                              <w:numPr>
                                <w:ilvl w:val="0"/>
                                <w:numId w:val="17"/>
                              </w:numPr>
                              <w:jc w:val="both"/>
                              <w:rPr>
                                <w:color w:val="000000" w:themeColor="text1"/>
                                <w:sz w:val="20"/>
                                <w:szCs w:val="20"/>
                              </w:rPr>
                            </w:pPr>
                            <w:r w:rsidRPr="00923226">
                              <w:rPr>
                                <w:color w:val="000000" w:themeColor="text1"/>
                                <w:sz w:val="20"/>
                                <w:szCs w:val="20"/>
                              </w:rPr>
                              <w:t>Kukdo Chemical Co., Ltd and Olin Corporation do not share the technological process and process parameters and employ the manufacturing process in its own specific plants.</w:t>
                            </w:r>
                          </w:p>
                          <w:p w14:paraId="3B428E90" w14:textId="17463485" w:rsidR="00282D30" w:rsidRPr="00923226" w:rsidRDefault="00F50D3D" w:rsidP="00DF5DA6">
                            <w:pPr>
                              <w:pStyle w:val="BodyText"/>
                              <w:numPr>
                                <w:ilvl w:val="0"/>
                                <w:numId w:val="17"/>
                              </w:numPr>
                              <w:jc w:val="both"/>
                              <w:rPr>
                                <w:color w:val="000000" w:themeColor="text1"/>
                                <w:sz w:val="20"/>
                                <w:szCs w:val="20"/>
                              </w:rPr>
                            </w:pPr>
                            <w:r>
                              <w:rPr>
                                <w:color w:val="000000" w:themeColor="text1"/>
                                <w:sz w:val="20"/>
                                <w:szCs w:val="20"/>
                              </w:rPr>
                              <w:t>T</w:t>
                            </w:r>
                            <w:r w:rsidR="00282D30" w:rsidRPr="00923226">
                              <w:rPr>
                                <w:color w:val="000000" w:themeColor="text1"/>
                                <w:sz w:val="20"/>
                                <w:szCs w:val="20"/>
                              </w:rPr>
                              <w:t xml:space="preserve">he quality of product provided by Kukdo Chemical Co., Ltd is very superior in comparison to other technology licensors and it provides crystal clear liquid epoxy resin to the clients. </w:t>
                            </w:r>
                          </w:p>
                          <w:p w14:paraId="2CF21582" w14:textId="5B9AD89E" w:rsidR="00282D30" w:rsidRPr="00F50D3D" w:rsidRDefault="00282D30" w:rsidP="00DF5DA6">
                            <w:pPr>
                              <w:pStyle w:val="BodyText"/>
                              <w:numPr>
                                <w:ilvl w:val="0"/>
                                <w:numId w:val="17"/>
                              </w:numPr>
                              <w:jc w:val="both"/>
                              <w:rPr>
                                <w:color w:val="000000" w:themeColor="text1"/>
                                <w:sz w:val="20"/>
                                <w:szCs w:val="20"/>
                              </w:rPr>
                            </w:pPr>
                            <w:r w:rsidRPr="00F50D3D">
                              <w:rPr>
                                <w:color w:val="000000" w:themeColor="text1"/>
                                <w:sz w:val="20"/>
                                <w:szCs w:val="20"/>
                              </w:rPr>
                              <w:t xml:space="preserve">Ciba- Geigy AG has low solvent requirements than the Tohto Kasai Co., Ltd. </w:t>
                            </w:r>
                          </w:p>
                        </w:txbxContent>
                      </v:textbox>
                    </v:rect>
                  </w:pict>
                </mc:Fallback>
              </mc:AlternateContent>
            </w:r>
            <w:proofErr w:type="spellStart"/>
            <w:r w:rsidRPr="00691BB7">
              <w:rPr>
                <w:rFonts w:eastAsiaTheme="minorHAnsi"/>
                <w:b/>
                <w:bCs/>
                <w:lang w:val="en-IN"/>
              </w:rPr>
              <w:t>Kukdo’s</w:t>
            </w:r>
            <w:proofErr w:type="spellEnd"/>
            <w:r w:rsidRPr="00691BB7">
              <w:rPr>
                <w:rFonts w:eastAsiaTheme="minorHAnsi"/>
                <w:b/>
                <w:bCs/>
                <w:lang w:val="en-IN"/>
              </w:rPr>
              <w:t xml:space="preserve"> System </w:t>
            </w:r>
            <w:r w:rsidRPr="00231357">
              <w:t>(Korean Technology)</w:t>
            </w:r>
            <w:r w:rsidRPr="00231357">
              <w:rPr>
                <w:rFonts w:ascii="Verdana" w:hAnsi="Verdana"/>
                <w:b/>
                <w:bCs/>
                <w:sz w:val="20"/>
                <w:szCs w:val="20"/>
              </w:rPr>
              <w:t>:</w:t>
            </w:r>
            <w:r w:rsidRPr="00231357">
              <w:t xml:space="preserve"> </w:t>
            </w:r>
            <w:proofErr w:type="spellStart"/>
            <w:r w:rsidRPr="00231357">
              <w:t>Kukdo’s</w:t>
            </w:r>
            <w:proofErr w:type="spellEnd"/>
            <w:r w:rsidRPr="00231357">
              <w:t xml:space="preserve"> system is leading the global market through customized products and R&amp;D. This companies all branches use their own technology</w:t>
            </w:r>
            <w:proofErr w:type="gramStart"/>
            <w:r w:rsidRPr="00231357">
              <w:t xml:space="preserve">.  </w:t>
            </w:r>
            <w:bookmarkEnd w:id="819"/>
            <w:proofErr w:type="gramEnd"/>
          </w:p>
          <w:tbl>
            <w:tblPr>
              <w:tblW w:w="4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4"/>
              <w:gridCol w:w="2689"/>
            </w:tblGrid>
            <w:tr w:rsidR="00282D30" w:rsidRPr="00923226" w14:paraId="7F15E9F8" w14:textId="77777777" w:rsidTr="00903F46">
              <w:trPr>
                <w:trHeight w:val="467"/>
              </w:trPr>
              <w:tc>
                <w:tcPr>
                  <w:tcW w:w="1994" w:type="dxa"/>
                  <w:shd w:val="clear" w:color="auto" w:fill="auto"/>
                  <w:noWrap/>
                  <w:vAlign w:val="center"/>
                  <w:hideMark/>
                </w:tcPr>
                <w:p w14:paraId="2417D1ED"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Technology </w:t>
                  </w:r>
                </w:p>
              </w:tc>
              <w:tc>
                <w:tcPr>
                  <w:tcW w:w="2689" w:type="dxa"/>
                  <w:shd w:val="clear" w:color="auto" w:fill="auto"/>
                  <w:noWrap/>
                  <w:vAlign w:val="center"/>
                  <w:hideMark/>
                </w:tcPr>
                <w:p w14:paraId="40DD265F"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Open for Third Party Licensing</w:t>
                  </w:r>
                </w:p>
              </w:tc>
            </w:tr>
            <w:tr w:rsidR="00282D30" w:rsidRPr="00923226" w14:paraId="518D606F" w14:textId="77777777" w:rsidTr="00903F46">
              <w:trPr>
                <w:trHeight w:val="467"/>
              </w:trPr>
              <w:tc>
                <w:tcPr>
                  <w:tcW w:w="1994" w:type="dxa"/>
                  <w:shd w:val="clear" w:color="auto" w:fill="auto"/>
                  <w:noWrap/>
                  <w:vAlign w:val="center"/>
                  <w:hideMark/>
                </w:tcPr>
                <w:p w14:paraId="06BDB8AC"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Ciba-Geigy AG</w:t>
                  </w:r>
                </w:p>
              </w:tc>
              <w:tc>
                <w:tcPr>
                  <w:tcW w:w="2689" w:type="dxa"/>
                  <w:shd w:val="clear" w:color="auto" w:fill="auto"/>
                  <w:noWrap/>
                  <w:vAlign w:val="center"/>
                  <w:hideMark/>
                </w:tcPr>
                <w:p w14:paraId="37624F6A" w14:textId="0D0EE55A"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1253DF87" wp14:editId="36B2FD78">
                        <wp:extent cx="414670" cy="414670"/>
                        <wp:effectExtent l="0" t="0" r="0" b="4445"/>
                        <wp:docPr id="3" name="Graphic 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20846" cy="420846"/>
                                </a:xfrm>
                                <a:prstGeom prst="rect">
                                  <a:avLst/>
                                </a:prstGeom>
                              </pic:spPr>
                            </pic:pic>
                          </a:graphicData>
                        </a:graphic>
                      </wp:inline>
                    </w:drawing>
                  </w:r>
                </w:p>
              </w:tc>
            </w:tr>
            <w:tr w:rsidR="00282D30" w:rsidRPr="00923226" w14:paraId="4EF697FD" w14:textId="77777777" w:rsidTr="00903F46">
              <w:trPr>
                <w:trHeight w:val="467"/>
              </w:trPr>
              <w:tc>
                <w:tcPr>
                  <w:tcW w:w="1994" w:type="dxa"/>
                  <w:shd w:val="clear" w:color="auto" w:fill="auto"/>
                  <w:noWrap/>
                  <w:vAlign w:val="center"/>
                  <w:hideMark/>
                </w:tcPr>
                <w:p w14:paraId="37B974BE"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Tohto Kasei Co. Ltd.</w:t>
                  </w:r>
                </w:p>
              </w:tc>
              <w:tc>
                <w:tcPr>
                  <w:tcW w:w="2689" w:type="dxa"/>
                  <w:shd w:val="clear" w:color="auto" w:fill="auto"/>
                  <w:noWrap/>
                  <w:vAlign w:val="center"/>
                  <w:hideMark/>
                </w:tcPr>
                <w:p w14:paraId="60C05E82" w14:textId="01A28D26"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0BB2C85D" wp14:editId="64BD58D2">
                        <wp:extent cx="414670" cy="414670"/>
                        <wp:effectExtent l="0" t="0" r="0" b="4445"/>
                        <wp:docPr id="1707" name="Graphic 170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20846" cy="420846"/>
                                </a:xfrm>
                                <a:prstGeom prst="rect">
                                  <a:avLst/>
                                </a:prstGeom>
                              </pic:spPr>
                            </pic:pic>
                          </a:graphicData>
                        </a:graphic>
                      </wp:inline>
                    </w:drawing>
                  </w:r>
                </w:p>
              </w:tc>
            </w:tr>
            <w:tr w:rsidR="00282D30" w:rsidRPr="00923226" w14:paraId="2536D934" w14:textId="77777777" w:rsidTr="00903F46">
              <w:trPr>
                <w:trHeight w:val="467"/>
              </w:trPr>
              <w:tc>
                <w:tcPr>
                  <w:tcW w:w="1994" w:type="dxa"/>
                  <w:shd w:val="clear" w:color="auto" w:fill="auto"/>
                  <w:noWrap/>
                  <w:vAlign w:val="center"/>
                  <w:hideMark/>
                </w:tcPr>
                <w:p w14:paraId="65319AED"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 xml:space="preserve">Kukdo Chemical Co., Ltd  </w:t>
                  </w:r>
                </w:p>
              </w:tc>
              <w:tc>
                <w:tcPr>
                  <w:tcW w:w="2689" w:type="dxa"/>
                  <w:shd w:val="clear" w:color="auto" w:fill="auto"/>
                  <w:noWrap/>
                  <w:vAlign w:val="center"/>
                  <w:hideMark/>
                </w:tcPr>
                <w:p w14:paraId="3B116405" w14:textId="701FA0E9"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4F05639A" wp14:editId="1CCAF9B1">
                        <wp:extent cx="457200" cy="457200"/>
                        <wp:effectExtent l="0" t="0" r="0" b="0"/>
                        <wp:docPr id="6" name="Graphic 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63398" cy="463398"/>
                                </a:xfrm>
                                <a:prstGeom prst="rect">
                                  <a:avLst/>
                                </a:prstGeom>
                              </pic:spPr>
                            </pic:pic>
                          </a:graphicData>
                        </a:graphic>
                      </wp:inline>
                    </w:drawing>
                  </w:r>
                </w:p>
              </w:tc>
            </w:tr>
            <w:tr w:rsidR="00282D30" w:rsidRPr="00923226" w14:paraId="37019887" w14:textId="77777777" w:rsidTr="00903F46">
              <w:trPr>
                <w:trHeight w:val="467"/>
              </w:trPr>
              <w:tc>
                <w:tcPr>
                  <w:tcW w:w="1994" w:type="dxa"/>
                  <w:shd w:val="clear" w:color="auto" w:fill="auto"/>
                  <w:noWrap/>
                  <w:vAlign w:val="center"/>
                  <w:hideMark/>
                </w:tcPr>
                <w:p w14:paraId="44375B02"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Olin Corporation</w:t>
                  </w:r>
                </w:p>
              </w:tc>
              <w:tc>
                <w:tcPr>
                  <w:tcW w:w="2689" w:type="dxa"/>
                  <w:shd w:val="clear" w:color="auto" w:fill="auto"/>
                  <w:noWrap/>
                  <w:vAlign w:val="center"/>
                  <w:hideMark/>
                </w:tcPr>
                <w:p w14:paraId="1AAB41A2" w14:textId="01826AEB"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31D9C09C" wp14:editId="09BEFB30">
                        <wp:extent cx="457200" cy="457200"/>
                        <wp:effectExtent l="0" t="0" r="0" b="0"/>
                        <wp:docPr id="1708" name="Graphic 170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63398" cy="463398"/>
                                </a:xfrm>
                                <a:prstGeom prst="rect">
                                  <a:avLst/>
                                </a:prstGeom>
                              </pic:spPr>
                            </pic:pic>
                          </a:graphicData>
                        </a:graphic>
                      </wp:inline>
                    </w:drawing>
                  </w:r>
                </w:p>
              </w:tc>
            </w:tr>
            <w:tr w:rsidR="00282D30" w:rsidRPr="00923226" w14:paraId="066FD37D" w14:textId="77777777" w:rsidTr="00903F46">
              <w:trPr>
                <w:trHeight w:val="467"/>
              </w:trPr>
              <w:tc>
                <w:tcPr>
                  <w:tcW w:w="1994" w:type="dxa"/>
                  <w:shd w:val="clear" w:color="auto" w:fill="auto"/>
                  <w:noWrap/>
                  <w:vAlign w:val="center"/>
                  <w:hideMark/>
                </w:tcPr>
                <w:p w14:paraId="5345411E" w14:textId="77777777" w:rsidR="00282D30" w:rsidRPr="00923226" w:rsidRDefault="00282D30" w:rsidP="00A61E95">
                  <w:pPr>
                    <w:spacing w:after="0" w:line="240" w:lineRule="auto"/>
                    <w:ind w:left="142"/>
                    <w:jc w:val="center"/>
                    <w:rPr>
                      <w:rFonts w:ascii="Arial" w:eastAsia="Times New Roman" w:hAnsi="Arial" w:cs="Arial"/>
                      <w:b/>
                      <w:bCs/>
                      <w:color w:val="000000"/>
                      <w:sz w:val="20"/>
                      <w:szCs w:val="20"/>
                      <w:lang w:eastAsia="en-IN"/>
                    </w:rPr>
                  </w:pPr>
                  <w:r w:rsidRPr="00923226">
                    <w:rPr>
                      <w:rFonts w:ascii="Arial" w:eastAsia="Times New Roman" w:hAnsi="Arial" w:cs="Arial"/>
                      <w:b/>
                      <w:bCs/>
                      <w:color w:val="000000"/>
                      <w:sz w:val="20"/>
                      <w:szCs w:val="20"/>
                      <w:lang w:eastAsia="en-IN"/>
                    </w:rPr>
                    <w:t>Dow Chemicals</w:t>
                  </w:r>
                </w:p>
              </w:tc>
              <w:tc>
                <w:tcPr>
                  <w:tcW w:w="2689" w:type="dxa"/>
                  <w:shd w:val="clear" w:color="auto" w:fill="auto"/>
                  <w:noWrap/>
                  <w:vAlign w:val="center"/>
                  <w:hideMark/>
                </w:tcPr>
                <w:p w14:paraId="22E00014" w14:textId="00E23605" w:rsidR="00282D30" w:rsidRPr="00923226" w:rsidRDefault="00282D30" w:rsidP="00A61E95">
                  <w:pPr>
                    <w:spacing w:after="0" w:line="240" w:lineRule="auto"/>
                    <w:ind w:left="142"/>
                    <w:jc w:val="center"/>
                    <w:rPr>
                      <w:rFonts w:ascii="Arial" w:eastAsia="Times New Roman" w:hAnsi="Arial" w:cs="Arial"/>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7EB72418" wp14:editId="52F0ADBF">
                        <wp:extent cx="457200" cy="457200"/>
                        <wp:effectExtent l="0" t="0" r="0" b="0"/>
                        <wp:docPr id="1709" name="Graphic 1709"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Cross with solid fill"/>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63398" cy="463398"/>
                                </a:xfrm>
                                <a:prstGeom prst="rect">
                                  <a:avLst/>
                                </a:prstGeom>
                              </pic:spPr>
                            </pic:pic>
                          </a:graphicData>
                        </a:graphic>
                      </wp:inline>
                    </w:drawing>
                  </w:r>
                </w:p>
              </w:tc>
            </w:tr>
            <w:tr w:rsidR="00F130A9" w:rsidRPr="00923226" w14:paraId="4DE0B479" w14:textId="77777777" w:rsidTr="00903F46">
              <w:trPr>
                <w:trHeight w:val="467"/>
              </w:trPr>
              <w:tc>
                <w:tcPr>
                  <w:tcW w:w="1994" w:type="dxa"/>
                  <w:shd w:val="clear" w:color="auto" w:fill="auto"/>
                  <w:noWrap/>
                  <w:vAlign w:val="center"/>
                </w:tcPr>
                <w:p w14:paraId="4448FCDC" w14:textId="660C68BB" w:rsidR="00F130A9" w:rsidRPr="00923226" w:rsidRDefault="00903F46" w:rsidP="00A61E95">
                  <w:pPr>
                    <w:spacing w:after="0" w:line="240" w:lineRule="auto"/>
                    <w:ind w:left="142"/>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JEIL </w:t>
                  </w:r>
                </w:p>
              </w:tc>
              <w:tc>
                <w:tcPr>
                  <w:tcW w:w="2689" w:type="dxa"/>
                  <w:shd w:val="clear" w:color="auto" w:fill="auto"/>
                  <w:noWrap/>
                  <w:vAlign w:val="center"/>
                </w:tcPr>
                <w:p w14:paraId="3F196FBE" w14:textId="6258A0D3" w:rsidR="00F130A9" w:rsidRPr="00923226" w:rsidRDefault="00903F46" w:rsidP="00A61E95">
                  <w:pPr>
                    <w:spacing w:after="0" w:line="240" w:lineRule="auto"/>
                    <w:ind w:left="142"/>
                    <w:jc w:val="center"/>
                    <w:rPr>
                      <w:rFonts w:ascii="Arial" w:eastAsia="Times New Roman" w:hAnsi="Arial" w:cs="Arial"/>
                      <w:noProof/>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7D1E9A70" wp14:editId="1A17A816">
                        <wp:extent cx="414670" cy="414670"/>
                        <wp:effectExtent l="0" t="0" r="0" b="4445"/>
                        <wp:docPr id="2419" name="Graphic 24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20846" cy="420846"/>
                                </a:xfrm>
                                <a:prstGeom prst="rect">
                                  <a:avLst/>
                                </a:prstGeom>
                              </pic:spPr>
                            </pic:pic>
                          </a:graphicData>
                        </a:graphic>
                      </wp:inline>
                    </w:drawing>
                  </w:r>
                </w:p>
              </w:tc>
            </w:tr>
            <w:tr w:rsidR="00903F46" w:rsidRPr="00923226" w14:paraId="2E305269" w14:textId="77777777" w:rsidTr="00903F46">
              <w:trPr>
                <w:trHeight w:val="467"/>
              </w:trPr>
              <w:tc>
                <w:tcPr>
                  <w:tcW w:w="1994" w:type="dxa"/>
                  <w:shd w:val="clear" w:color="auto" w:fill="auto"/>
                  <w:noWrap/>
                  <w:vAlign w:val="center"/>
                </w:tcPr>
                <w:p w14:paraId="6147D090" w14:textId="60454365" w:rsidR="00903F46" w:rsidRDefault="00903F46" w:rsidP="00A61E95">
                  <w:pPr>
                    <w:spacing w:after="0" w:line="240" w:lineRule="auto"/>
                    <w:ind w:left="142"/>
                    <w:jc w:val="cente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Wuxi Bluestar </w:t>
                  </w:r>
                </w:p>
              </w:tc>
              <w:tc>
                <w:tcPr>
                  <w:tcW w:w="2689" w:type="dxa"/>
                  <w:shd w:val="clear" w:color="auto" w:fill="auto"/>
                  <w:noWrap/>
                  <w:vAlign w:val="center"/>
                </w:tcPr>
                <w:p w14:paraId="1B1921BF" w14:textId="46F43620" w:rsidR="00903F46" w:rsidRPr="00923226" w:rsidRDefault="00903F46" w:rsidP="00A61E95">
                  <w:pPr>
                    <w:spacing w:after="0" w:line="240" w:lineRule="auto"/>
                    <w:ind w:left="142"/>
                    <w:jc w:val="center"/>
                    <w:rPr>
                      <w:rFonts w:ascii="Arial" w:eastAsia="Times New Roman" w:hAnsi="Arial" w:cs="Arial"/>
                      <w:noProof/>
                      <w:color w:val="000000"/>
                      <w:sz w:val="20"/>
                      <w:szCs w:val="20"/>
                      <w:lang w:eastAsia="en-IN"/>
                    </w:rPr>
                  </w:pPr>
                  <w:r w:rsidRPr="00923226">
                    <w:rPr>
                      <w:rFonts w:ascii="Arial" w:eastAsia="Times New Roman" w:hAnsi="Arial" w:cs="Arial"/>
                      <w:noProof/>
                      <w:color w:val="000000"/>
                      <w:sz w:val="20"/>
                      <w:szCs w:val="20"/>
                      <w:lang w:eastAsia="en-IN"/>
                    </w:rPr>
                    <w:drawing>
                      <wp:inline distT="0" distB="0" distL="0" distR="0" wp14:anchorId="21CD3468" wp14:editId="586037E5">
                        <wp:extent cx="414670" cy="414670"/>
                        <wp:effectExtent l="0" t="0" r="0" b="4445"/>
                        <wp:docPr id="2420" name="Graphic 242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Badge Tick1 with solid fill"/>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20846" cy="420846"/>
                                </a:xfrm>
                                <a:prstGeom prst="rect">
                                  <a:avLst/>
                                </a:prstGeom>
                              </pic:spPr>
                            </pic:pic>
                          </a:graphicData>
                        </a:graphic>
                      </wp:inline>
                    </w:drawing>
                  </w:r>
                </w:p>
              </w:tc>
            </w:tr>
          </w:tbl>
          <w:p w14:paraId="7870BC73" w14:textId="77777777" w:rsidR="00F130A9" w:rsidRDefault="00F130A9" w:rsidP="003463BD">
            <w:pPr>
              <w:pStyle w:val="BodyText"/>
              <w:rPr>
                <w:b/>
              </w:rPr>
            </w:pPr>
          </w:p>
          <w:p w14:paraId="4B062DA7" w14:textId="71EBA6F3" w:rsidR="003463BD" w:rsidRPr="003463BD" w:rsidRDefault="003463BD" w:rsidP="003463BD">
            <w:pPr>
              <w:pStyle w:val="BodyText"/>
              <w:rPr>
                <w:b/>
              </w:rPr>
            </w:pPr>
            <w:r w:rsidRPr="003463BD">
              <w:rPr>
                <w:b/>
              </w:rPr>
              <w:t>Wu Xi Blue Star Co. Ltd.’s Method of catalytic refining process:</w:t>
            </w:r>
          </w:p>
          <w:p w14:paraId="2085A9CA" w14:textId="55263210" w:rsidR="003463BD" w:rsidRDefault="003463BD" w:rsidP="003463BD">
            <w:pPr>
              <w:pStyle w:val="BodyText"/>
              <w:spacing w:line="360" w:lineRule="auto"/>
              <w:jc w:val="both"/>
            </w:pPr>
            <w:r w:rsidRPr="00CA1893">
              <w:t>A process for the production of liquid epoxy resins, the process consisting essentially of: contacting a polyhydric phenol</w:t>
            </w:r>
            <w:r>
              <w:t xml:space="preserve"> (Bisphenol A)</w:t>
            </w:r>
            <w:r w:rsidRPr="00CA1893">
              <w:t xml:space="preserve"> and an epihalohydrin</w:t>
            </w:r>
            <w:r>
              <w:t xml:space="preserve"> (Epichlorohydrin)</w:t>
            </w:r>
            <w:r w:rsidRPr="00CA1893">
              <w:t xml:space="preserve"> in the presence of an ionic catalyst com</w:t>
            </w:r>
            <w:r>
              <w:t xml:space="preserve">prising </w:t>
            </w:r>
            <w:r w:rsidRPr="00CA1893">
              <w:t>of a quaternary ammonium halide</w:t>
            </w:r>
            <w:r>
              <w:t xml:space="preserve"> (Benzene triethyl Ammonium Chloride) </w:t>
            </w:r>
            <w:r w:rsidRPr="00CA1893">
              <w:t xml:space="preserve">and a basic ionic exchange resin to form a halohydrin intermediate reaction product; concurrently: reacting a portion of the halohydrin intermediate reaction product with an alkali hydroxide </w:t>
            </w:r>
            <w:r>
              <w:t xml:space="preserve">(Sodium Hydroxide) </w:t>
            </w:r>
            <w:r w:rsidRPr="00CA1893">
              <w:t>to form a solid salt suspended in a liquid mixture comprising a dehydrohalogenated product and unreacted halohydrin intermediate, wherein the alkali hydroxide is used at less than a stoichiometric amount; and removing water and epihalohydrin as a vapor from the reacting mixture; separating the solid salt from the liquid mixture; reacting at least a portion of the unreacted halohydrin intermediate with an alkali hydroxide in the presence of water to form an organic mixture comprising an epoxy resin and unreacted epihalohydrin and an aqueous solution comprising a salt; separating the aqueous mixture from the organic mixture</w:t>
            </w:r>
            <w:r>
              <w:t xml:space="preserve"> using an organic solvent (toluene)</w:t>
            </w:r>
            <w:r w:rsidRPr="00CA1893">
              <w:t>; and separating the unreacted epi</w:t>
            </w:r>
            <w:r>
              <w:t>chloro</w:t>
            </w:r>
            <w:r w:rsidRPr="00CA1893">
              <w:t>hydrin from the liquid epoxy resin.</w:t>
            </w:r>
          </w:p>
          <w:p w14:paraId="6374B910" w14:textId="77777777" w:rsidR="003463BD" w:rsidRDefault="003463BD" w:rsidP="003463BD">
            <w:pPr>
              <w:pStyle w:val="BodyText"/>
              <w:spacing w:line="360" w:lineRule="auto"/>
            </w:pPr>
            <w:r>
              <w:t xml:space="preserve">The method involves: </w:t>
            </w:r>
          </w:p>
          <w:p w14:paraId="7FF1BC6F" w14:textId="6352E172" w:rsidR="003463BD" w:rsidRDefault="003463BD" w:rsidP="003463BD">
            <w:pPr>
              <w:pStyle w:val="BodyText"/>
              <w:numPr>
                <w:ilvl w:val="0"/>
                <w:numId w:val="44"/>
              </w:numPr>
              <w:spacing w:line="360" w:lineRule="auto"/>
            </w:pPr>
            <w:r>
              <w:t>F</w:t>
            </w:r>
            <w:r w:rsidRPr="00361FBA">
              <w:t>eeding</w:t>
            </w:r>
            <w:r>
              <w:t xml:space="preserve"> Bisphenol</w:t>
            </w:r>
            <w:r w:rsidR="006D0C54">
              <w:t>-</w:t>
            </w:r>
            <w:r>
              <w:t>A and Epichlorohydrin in the mass ratio of 1:</w:t>
            </w:r>
            <w:ins w:id="820" w:author="Ritu Kamra" w:date="2021-11-25T14:36:00Z">
              <w:r w:rsidR="0053062E">
                <w:t>2.5</w:t>
              </w:r>
            </w:ins>
            <w:del w:id="821" w:author="Ritu Kamra" w:date="2021-11-25T14:36:00Z">
              <w:r w:rsidDel="0053062E">
                <w:delText>1.2</w:delText>
              </w:r>
            </w:del>
            <w:r>
              <w:t xml:space="preserve">. </w:t>
            </w:r>
          </w:p>
          <w:p w14:paraId="77D6F711" w14:textId="66F1FF08" w:rsidR="003463BD" w:rsidRDefault="003463BD" w:rsidP="003463BD">
            <w:pPr>
              <w:pStyle w:val="BodyText"/>
              <w:numPr>
                <w:ilvl w:val="0"/>
                <w:numId w:val="44"/>
              </w:numPr>
              <w:spacing w:line="360" w:lineRule="auto"/>
            </w:pPr>
            <w:r>
              <w:t>A</w:t>
            </w:r>
            <w:r w:rsidRPr="00361FBA">
              <w:t xml:space="preserve">djusting the temperature to </w:t>
            </w:r>
            <w:r>
              <w:t>55°</w:t>
            </w:r>
            <w:r w:rsidRPr="00361FBA">
              <w:t>C to 65</w:t>
            </w:r>
            <w:r>
              <w:t>°</w:t>
            </w:r>
            <w:r w:rsidRPr="00361FBA">
              <w:t xml:space="preserve">C </w:t>
            </w:r>
            <w:r>
              <w:t>and pressure to 14 kPa to 19 KPa</w:t>
            </w:r>
            <w:r w:rsidRPr="00361FBA">
              <w:t xml:space="preserve"> and adding resin </w:t>
            </w:r>
            <w:r>
              <w:t xml:space="preserve">(anionic resin, usually one involving quaternary ammonium ion) </w:t>
            </w:r>
            <w:r w:rsidRPr="00361FBA">
              <w:t xml:space="preserve">of </w:t>
            </w:r>
            <w:r>
              <w:t xml:space="preserve">150 kg to 200kg </w:t>
            </w:r>
            <w:r w:rsidRPr="00361FBA">
              <w:t xml:space="preserve">per ton theoretical </w:t>
            </w:r>
            <w:r>
              <w:t>yield of epoxy resin as catalyst for coupling process or etherification process.</w:t>
            </w:r>
          </w:p>
          <w:p w14:paraId="6CD1CAF1" w14:textId="5A484AEA" w:rsidR="0050100B" w:rsidRDefault="0045721D" w:rsidP="003463BD">
            <w:pPr>
              <w:pStyle w:val="BodyText"/>
              <w:numPr>
                <w:ilvl w:val="0"/>
                <w:numId w:val="44"/>
              </w:numPr>
              <w:spacing w:line="360" w:lineRule="auto"/>
            </w:pPr>
            <w:r>
              <w:t>Benzene Triethyl Ammonium Chloride in stoichiometric amounts about 4.5% of the weight of final resin to be produced is added to the reactor.</w:t>
            </w:r>
          </w:p>
          <w:p w14:paraId="0CD1340D" w14:textId="77777777" w:rsidR="003463BD" w:rsidRDefault="003463BD" w:rsidP="003463BD">
            <w:pPr>
              <w:pStyle w:val="BodyText"/>
              <w:numPr>
                <w:ilvl w:val="0"/>
                <w:numId w:val="44"/>
              </w:numPr>
              <w:spacing w:line="360" w:lineRule="auto"/>
            </w:pPr>
            <w:r>
              <w:t xml:space="preserve">The intermediate is formed during the coupling process after 3 to 5 hours of reaction. The reactor contents are then treated with an aqueous solution of 12% to 15% NaOH in less than stoichiometric proportion (75%-90%) to partially dehydrohalogenate the intermediate. Lesser amounts of alkali prevent unwanted polymerization. </w:t>
            </w:r>
          </w:p>
          <w:p w14:paraId="50C6875A" w14:textId="77777777" w:rsidR="003463BD" w:rsidRDefault="003463BD" w:rsidP="003463BD">
            <w:pPr>
              <w:pStyle w:val="BodyText"/>
              <w:numPr>
                <w:ilvl w:val="0"/>
                <w:numId w:val="44"/>
              </w:numPr>
              <w:spacing w:line="360" w:lineRule="auto"/>
            </w:pPr>
            <w:r>
              <w:t>Water may be removed along with excess epichlorohydrin by maintaining the agitated reactor at low pressures like those maintained in the etherification process as presence of water may cause unnecessary by product formation.</w:t>
            </w:r>
          </w:p>
          <w:p w14:paraId="09240B7F" w14:textId="57C9F14C" w:rsidR="0045721D" w:rsidRDefault="003463BD" w:rsidP="0045721D">
            <w:pPr>
              <w:pStyle w:val="BodyText"/>
              <w:numPr>
                <w:ilvl w:val="0"/>
                <w:numId w:val="44"/>
              </w:numPr>
              <w:spacing w:line="360" w:lineRule="auto"/>
            </w:pPr>
            <w:r>
              <w:t>The reactor contents are then transferred into the next reactor where they are treated again with aqueous sodium hydroxide to complete the dehydrogenation process. The salts formed during the reaction are suspended over the aqueous layer.</w:t>
            </w:r>
          </w:p>
          <w:p w14:paraId="1257FE13" w14:textId="11D384F5" w:rsidR="003463BD" w:rsidRDefault="003463BD" w:rsidP="003463BD">
            <w:pPr>
              <w:pStyle w:val="BodyText"/>
              <w:numPr>
                <w:ilvl w:val="0"/>
                <w:numId w:val="44"/>
              </w:numPr>
              <w:spacing w:line="360" w:lineRule="auto"/>
            </w:pPr>
            <w:r>
              <w:lastRenderedPageBreak/>
              <w:t>Toluene is then added to remove traces of intermediate as well as epichlorohydrin fro</w:t>
            </w:r>
            <w:r w:rsidR="0050100B">
              <w:t xml:space="preserve">m </w:t>
            </w:r>
            <w:r>
              <w:t>the organic layer</w:t>
            </w:r>
            <w:r w:rsidR="0050100B">
              <w:t>. The excess solvent can be rem</w:t>
            </w:r>
            <w:r w:rsidR="0045721D">
              <w:t xml:space="preserve">oved by sloughing the solvent </w:t>
            </w:r>
            <w:proofErr w:type="gramStart"/>
            <w:r w:rsidR="0045721D">
              <w:t>off of</w:t>
            </w:r>
            <w:proofErr w:type="gramEnd"/>
            <w:r w:rsidR="0045721D">
              <w:t xml:space="preserve"> the resin.</w:t>
            </w:r>
          </w:p>
          <w:p w14:paraId="7AA07029" w14:textId="77777777" w:rsidR="0045721D" w:rsidRDefault="0045721D" w:rsidP="0045721D">
            <w:pPr>
              <w:pStyle w:val="BodyText"/>
              <w:spacing w:line="360" w:lineRule="auto"/>
            </w:pPr>
          </w:p>
          <w:p w14:paraId="676A4305" w14:textId="7B467289" w:rsidR="004013B1" w:rsidRDefault="004013B1" w:rsidP="00F50D3D">
            <w:pPr>
              <w:spacing w:line="240" w:lineRule="auto"/>
              <w:rPr>
                <w:rFonts w:ascii="Arial" w:hAnsi="Arial" w:cs="Arial"/>
                <w:b/>
                <w:bCs/>
                <w:sz w:val="24"/>
                <w:szCs w:val="24"/>
              </w:rPr>
            </w:pPr>
            <w:r>
              <w:rPr>
                <w:rFonts w:ascii="Arial" w:hAnsi="Arial" w:cs="Arial"/>
                <w:b/>
                <w:bCs/>
                <w:sz w:val="24"/>
                <w:szCs w:val="24"/>
              </w:rPr>
              <w:t>4.</w:t>
            </w:r>
            <w:r w:rsidR="004731BB">
              <w:rPr>
                <w:rFonts w:ascii="Arial" w:hAnsi="Arial" w:cs="Arial"/>
                <w:b/>
                <w:bCs/>
                <w:sz w:val="24"/>
                <w:szCs w:val="24"/>
              </w:rPr>
              <w:t>1.5.</w:t>
            </w:r>
            <w:r>
              <w:rPr>
                <w:rFonts w:ascii="Arial" w:hAnsi="Arial" w:cs="Arial"/>
                <w:b/>
                <w:bCs/>
                <w:sz w:val="24"/>
                <w:szCs w:val="24"/>
              </w:rPr>
              <w:t xml:space="preserve"> Technology Licensor</w:t>
            </w:r>
          </w:p>
          <w:p w14:paraId="00AF9244" w14:textId="2F67F608" w:rsidR="0061302F" w:rsidRDefault="00282D30" w:rsidP="0061302F">
            <w:pPr>
              <w:rPr>
                <w:b/>
                <w:bCs/>
              </w:rPr>
            </w:pPr>
            <w:r w:rsidRPr="008E127C">
              <w:rPr>
                <w:rFonts w:ascii="Arial" w:hAnsi="Arial" w:cs="Arial"/>
                <w:b/>
                <w:bCs/>
                <w:sz w:val="24"/>
                <w:szCs w:val="24"/>
              </w:rPr>
              <w:t>Technology 1:</w:t>
            </w:r>
            <w:r>
              <w:rPr>
                <w:rFonts w:ascii="Arial" w:hAnsi="Arial" w:cs="Arial"/>
                <w:b/>
                <w:bCs/>
                <w:sz w:val="24"/>
                <w:szCs w:val="24"/>
              </w:rPr>
              <w:t xml:space="preserve"> </w:t>
            </w:r>
            <w:r w:rsidR="0061302F">
              <w:rPr>
                <w:rFonts w:ascii="Arial" w:hAnsi="Arial" w:cs="Arial"/>
                <w:b/>
                <w:bCs/>
                <w:color w:val="000000" w:themeColor="text1"/>
                <w:sz w:val="24"/>
                <w:szCs w:val="24"/>
                <w:shd w:val="clear" w:color="auto" w:fill="FFFFFF"/>
              </w:rPr>
              <w:t>CIBA Geigy</w:t>
            </w:r>
          </w:p>
          <w:p w14:paraId="29BF5211" w14:textId="6A8AE6FC" w:rsidR="00282D30" w:rsidRDefault="00282D30" w:rsidP="006D0C54">
            <w:pPr>
              <w:spacing w:line="240" w:lineRule="auto"/>
              <w:rPr>
                <w:rFonts w:ascii="Arial" w:hAnsi="Arial" w:cs="Arial"/>
                <w:b/>
                <w:bCs/>
                <w:color w:val="000000" w:themeColor="text1"/>
                <w:sz w:val="24"/>
                <w:szCs w:val="24"/>
                <w:shd w:val="clear" w:color="auto" w:fill="FFFFFF"/>
              </w:rPr>
            </w:pPr>
          </w:p>
          <w:p w14:paraId="588507DE" w14:textId="77777777" w:rsidR="00E667F6" w:rsidRPr="003463BD" w:rsidRDefault="00E667F6" w:rsidP="00E667F6">
            <w:pPr>
              <w:ind w:right="-330"/>
              <w:rPr>
                <w:rFonts w:ascii="Arial" w:hAnsi="Arial" w:cs="Arial"/>
                <w:b/>
                <w:bCs/>
                <w:sz w:val="24"/>
                <w:szCs w:val="24"/>
              </w:rPr>
            </w:pPr>
            <w:r w:rsidRPr="003463BD">
              <w:rPr>
                <w:rFonts w:ascii="Arial" w:hAnsi="Arial" w:cs="Arial"/>
                <w:b/>
                <w:bCs/>
                <w:sz w:val="24"/>
                <w:szCs w:val="24"/>
              </w:rPr>
              <w:t>Process Flow Diagram: CIBA</w:t>
            </w:r>
          </w:p>
          <w:p w14:paraId="028BACCA" w14:textId="146B8B2F" w:rsidR="00E667F6" w:rsidRPr="003463BD" w:rsidRDefault="00E667F6" w:rsidP="00E667F6">
            <w:pPr>
              <w:autoSpaceDE w:val="0"/>
              <w:autoSpaceDN w:val="0"/>
              <w:adjustRightInd w:val="0"/>
              <w:spacing w:after="0" w:line="360" w:lineRule="auto"/>
              <w:jc w:val="both"/>
              <w:rPr>
                <w:rFonts w:ascii="Arial" w:hAnsi="Arial" w:cs="Arial"/>
                <w:sz w:val="24"/>
                <w:szCs w:val="24"/>
              </w:rPr>
            </w:pPr>
            <w:r w:rsidRPr="003463BD">
              <w:rPr>
                <w:rFonts w:ascii="Arial" w:hAnsi="Arial" w:cs="Arial"/>
                <w:sz w:val="24"/>
                <w:szCs w:val="24"/>
              </w:rPr>
              <w:t xml:space="preserve">The commercial interest in the epoxy resin was first made apparent by the publication of German </w:t>
            </w:r>
            <w:r w:rsidR="001F01D6" w:rsidRPr="003463BD">
              <w:rPr>
                <w:rFonts w:ascii="Arial" w:hAnsi="Arial" w:cs="Arial"/>
                <w:sz w:val="24"/>
                <w:szCs w:val="24"/>
              </w:rPr>
              <w:t>patent by</w:t>
            </w:r>
            <w:r w:rsidRPr="003463BD">
              <w:rPr>
                <w:rFonts w:ascii="Arial" w:hAnsi="Arial" w:cs="Arial"/>
                <w:sz w:val="24"/>
                <w:szCs w:val="24"/>
              </w:rPr>
              <w:t xml:space="preserve"> I.G. </w:t>
            </w:r>
            <w:proofErr w:type="spellStart"/>
            <w:r w:rsidRPr="003463BD">
              <w:rPr>
                <w:rFonts w:ascii="Arial" w:hAnsi="Arial" w:cs="Arial"/>
                <w:sz w:val="24"/>
                <w:szCs w:val="24"/>
              </w:rPr>
              <w:t>Farben</w:t>
            </w:r>
            <w:proofErr w:type="spellEnd"/>
            <w:r w:rsidRPr="003463BD">
              <w:rPr>
                <w:rFonts w:ascii="Arial" w:hAnsi="Arial" w:cs="Arial"/>
                <w:sz w:val="24"/>
                <w:szCs w:val="24"/>
              </w:rPr>
              <w:t xml:space="preserve"> in 1939. In 1943 P. This important process was subsequently explored by the </w:t>
            </w:r>
            <w:r w:rsidRPr="003463BD">
              <w:rPr>
                <w:rFonts w:ascii="Arial" w:hAnsi="Arial" w:cs="Arial"/>
                <w:b/>
                <w:bCs/>
                <w:sz w:val="24"/>
                <w:szCs w:val="24"/>
              </w:rPr>
              <w:t xml:space="preserve">CIBA </w:t>
            </w:r>
            <w:commentRangeStart w:id="822"/>
            <w:commentRangeStart w:id="823"/>
            <w:r w:rsidR="001F01D6" w:rsidRPr="003463BD">
              <w:rPr>
                <w:rFonts w:ascii="Arial" w:hAnsi="Arial" w:cs="Arial"/>
                <w:b/>
                <w:bCs/>
                <w:sz w:val="24"/>
                <w:szCs w:val="24"/>
              </w:rPr>
              <w:t>Company</w:t>
            </w:r>
            <w:commentRangeEnd w:id="822"/>
            <w:r w:rsidR="005F589A">
              <w:rPr>
                <w:rStyle w:val="CommentReference"/>
              </w:rPr>
              <w:commentReference w:id="822"/>
            </w:r>
            <w:commentRangeEnd w:id="823"/>
            <w:r w:rsidR="002C4179">
              <w:rPr>
                <w:rStyle w:val="CommentReference"/>
              </w:rPr>
              <w:commentReference w:id="823"/>
            </w:r>
            <w:r w:rsidR="001F01D6" w:rsidRPr="003463BD">
              <w:rPr>
                <w:rFonts w:ascii="Arial" w:hAnsi="Arial" w:cs="Arial"/>
                <w:sz w:val="24"/>
                <w:szCs w:val="24"/>
              </w:rPr>
              <w:t>.</w:t>
            </w:r>
          </w:p>
          <w:p w14:paraId="43706C64" w14:textId="1DF6A0D5" w:rsidR="00E667F6" w:rsidRDefault="00E667F6" w:rsidP="00E667F6">
            <w:pPr>
              <w:ind w:right="-330"/>
              <w:rPr>
                <w:rFonts w:ascii="Arial" w:hAnsi="Arial" w:cs="Arial"/>
                <w:b/>
                <w:bCs/>
                <w:color w:val="000000" w:themeColor="text1"/>
                <w:sz w:val="20"/>
                <w:szCs w:val="20"/>
                <w:shd w:val="clear" w:color="auto" w:fill="FFFFFF"/>
              </w:rPr>
            </w:pPr>
            <w:r>
              <w:rPr>
                <w:rFonts w:ascii="Arial" w:hAnsi="Arial" w:cs="Arial"/>
                <w:b/>
                <w:bCs/>
                <w:noProof/>
                <w:color w:val="000000" w:themeColor="text1"/>
                <w:sz w:val="20"/>
                <w:szCs w:val="20"/>
              </w:rPr>
              <mc:AlternateContent>
                <mc:Choice Requires="wpg">
                  <w:drawing>
                    <wp:anchor distT="0" distB="0" distL="114300" distR="114300" simplePos="0" relativeHeight="253419520" behindDoc="0" locked="0" layoutInCell="1" allowOverlap="1" wp14:anchorId="473E6D6D" wp14:editId="71179AED">
                      <wp:simplePos x="0" y="0"/>
                      <wp:positionH relativeFrom="column">
                        <wp:posOffset>-167005</wp:posOffset>
                      </wp:positionH>
                      <wp:positionV relativeFrom="paragraph">
                        <wp:posOffset>59055</wp:posOffset>
                      </wp:positionV>
                      <wp:extent cx="6877050" cy="5677535"/>
                      <wp:effectExtent l="0" t="0" r="76200" b="0"/>
                      <wp:wrapNone/>
                      <wp:docPr id="2479" name="Group 2479"/>
                      <wp:cNvGraphicFramePr/>
                      <a:graphic xmlns:a="http://schemas.openxmlformats.org/drawingml/2006/main">
                        <a:graphicData uri="http://schemas.microsoft.com/office/word/2010/wordprocessingGroup">
                          <wpg:wgp>
                            <wpg:cNvGrpSpPr/>
                            <wpg:grpSpPr>
                              <a:xfrm>
                                <a:off x="0" y="0"/>
                                <a:ext cx="6877050" cy="5677535"/>
                                <a:chOff x="183906" y="0"/>
                                <a:chExt cx="6988419" cy="5677535"/>
                              </a:xfrm>
                            </wpg:grpSpPr>
                            <wps:wsp>
                              <wps:cNvPr id="2480" name="Rectangle: Rounded Corners 2480"/>
                              <wps:cNvSpPr/>
                              <wps:spPr>
                                <a:xfrm>
                                  <a:off x="1933575" y="1247775"/>
                                  <a:ext cx="1330037" cy="76775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1" name="Rectangle: Rounded Corners 2481"/>
                              <wps:cNvSpPr/>
                              <wps:spPr>
                                <a:xfrm>
                                  <a:off x="3800475" y="1304925"/>
                                  <a:ext cx="933450" cy="651053"/>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2" name="Rectangle: Rounded Corners 2482"/>
                              <wps:cNvSpPr/>
                              <wps:spPr>
                                <a:xfrm>
                                  <a:off x="4924425" y="1371600"/>
                                  <a:ext cx="1495425" cy="5715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3" name="Rectangle: Rounded Corners 2483"/>
                              <wps:cNvSpPr/>
                              <wps:spPr>
                                <a:xfrm>
                                  <a:off x="4933950" y="2381250"/>
                                  <a:ext cx="994410" cy="52451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4" name="Rectangle: Rounded Corners 2484"/>
                              <wps:cNvSpPr/>
                              <wps:spPr>
                                <a:xfrm>
                                  <a:off x="3629025" y="2752725"/>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5" name="Rectangle: Rounded Corners 2485"/>
                              <wps:cNvSpPr/>
                              <wps:spPr>
                                <a:xfrm>
                                  <a:off x="6238875" y="3390900"/>
                                  <a:ext cx="933450"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6" name="Straight Arrow Connector 2486"/>
                              <wps:cNvCnPr/>
                              <wps:spPr>
                                <a:xfrm flipV="1">
                                  <a:off x="3248025" y="1543050"/>
                                  <a:ext cx="57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7" name="Straight Arrow Connector 2487"/>
                              <wps:cNvCnPr/>
                              <wps:spPr>
                                <a:xfrm rot="5400000">
                                  <a:off x="5256212" y="2160588"/>
                                  <a:ext cx="43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8" name="Straight Arrow Connector 2488"/>
                              <wps:cNvCnPr/>
                              <wps:spPr>
                                <a:xfrm rot="5400000" flipV="1">
                                  <a:off x="3676333" y="2342832"/>
                                  <a:ext cx="792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89" name="Connector: Elbow 2489"/>
                              <wps:cNvCnPr/>
                              <wps:spPr>
                                <a:xfrm>
                                  <a:off x="6419850" y="1524000"/>
                                  <a:ext cx="288000" cy="1872000"/>
                                </a:xfrm>
                                <a:prstGeom prst="bentConnector3">
                                  <a:avLst>
                                    <a:gd name="adj1" fmla="val 10297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0" name="Rectangle: Rounded Corners 2490"/>
                              <wps:cNvSpPr/>
                              <wps:spPr>
                                <a:xfrm>
                                  <a:off x="4943475" y="3181350"/>
                                  <a:ext cx="933450" cy="750498"/>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1" name="Straight Arrow Connector 2491"/>
                              <wps:cNvCnPr/>
                              <wps:spPr>
                                <a:xfrm rot="5400000">
                                  <a:off x="5267008" y="3057207"/>
                                  <a:ext cx="28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2" name="Text Box 2492"/>
                              <wps:cNvSpPr txBox="1"/>
                              <wps:spPr>
                                <a:xfrm>
                                  <a:off x="1171575" y="1647825"/>
                                  <a:ext cx="592527" cy="352425"/>
                                </a:xfrm>
                                <a:prstGeom prst="rect">
                                  <a:avLst/>
                                </a:prstGeom>
                                <a:solidFill>
                                  <a:schemeClr val="lt1"/>
                                </a:solidFill>
                                <a:ln w="6350">
                                  <a:noFill/>
                                </a:ln>
                              </wps:spPr>
                              <wps:txb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3" name="Text Box 2493"/>
                              <wps:cNvSpPr txBox="1"/>
                              <wps:spPr>
                                <a:xfrm>
                                  <a:off x="2676525" y="2076450"/>
                                  <a:ext cx="702834" cy="352425"/>
                                </a:xfrm>
                                <a:prstGeom prst="rect">
                                  <a:avLst/>
                                </a:prstGeom>
                                <a:solidFill>
                                  <a:schemeClr val="lt1"/>
                                </a:solidFill>
                                <a:ln w="6350">
                                  <a:noFill/>
                                </a:ln>
                              </wps:spPr>
                              <wps:txb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Straight Arrow Connector 2494"/>
                              <wps:cNvCnPr/>
                              <wps:spPr>
                                <a:xfrm rot="5400000">
                                  <a:off x="5009833" y="990282"/>
                                  <a:ext cx="72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95" name="Text Box 2495"/>
                              <wps:cNvSpPr txBox="1"/>
                              <wps:spPr>
                                <a:xfrm>
                                  <a:off x="5943600" y="895350"/>
                                  <a:ext cx="671423" cy="258397"/>
                                </a:xfrm>
                                <a:prstGeom prst="rect">
                                  <a:avLst/>
                                </a:prstGeom>
                                <a:solidFill>
                                  <a:schemeClr val="lt1"/>
                                </a:solidFill>
                                <a:ln w="6350">
                                  <a:noFill/>
                                </a:ln>
                              </wps:spPr>
                              <wps:txb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6" name="Rectangle 14"/>
                              <wps:cNvSpPr/>
                              <wps:spPr>
                                <a:xfrm>
                                  <a:off x="352425" y="5324475"/>
                                  <a:ext cx="5140960" cy="353060"/>
                                </a:xfrm>
                                <a:prstGeom prst="rect">
                                  <a:avLst/>
                                </a:prstGeom>
                                <a:noFill/>
                              </wps:spPr>
                              <wps:txbx>
                                <w:txbxContent>
                                  <w:p w14:paraId="70012121" w14:textId="5620A755"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w:t>
                                    </w:r>
                                    <w:r w:rsidR="00903F46">
                                      <w:rPr>
                                        <w:rFonts w:ascii="Arial" w:hAnsi="Arial" w:cs="Arial"/>
                                        <w:i/>
                                        <w:iCs/>
                                        <w:color w:val="000000" w:themeColor="text1"/>
                                        <w:sz w:val="14"/>
                                        <w:szCs w:val="14"/>
                                        <w:shd w:val="clear" w:color="auto" w:fill="FFFFFF"/>
                                      </w:rPr>
                                      <w:t>and</w:t>
                                    </w:r>
                                    <w:r>
                                      <w:rPr>
                                        <w:rFonts w:ascii="Arial" w:hAnsi="Arial" w:cs="Arial"/>
                                        <w:i/>
                                        <w:iCs/>
                                        <w:color w:val="000000" w:themeColor="text1"/>
                                        <w:sz w:val="14"/>
                                        <w:szCs w:val="14"/>
                                        <w:shd w:val="clear" w:color="auto" w:fill="FFFFFF"/>
                                      </w:rPr>
                                      <w:t xml:space="preserve">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wps:txbx>
                              <wps:bodyPr wrap="square">
                                <a:noAutofit/>
                              </wps:bodyPr>
                            </wps:wsp>
                            <wps:wsp>
                              <wps:cNvPr id="2497" name="Rectangle: Rounded Corners 2497"/>
                              <wps:cNvSpPr/>
                              <wps:spPr>
                                <a:xfrm>
                                  <a:off x="2752725" y="476250"/>
                                  <a:ext cx="933450" cy="4572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43FED" w14:textId="77777777" w:rsidR="00E667F6" w:rsidRPr="00112E21" w:rsidRDefault="00E667F6" w:rsidP="00E667F6">
                                    <w:pPr>
                                      <w:jc w:val="center"/>
                                      <w:rPr>
                                        <w:b/>
                                        <w:bCs/>
                                        <w:color w:val="000000" w:themeColor="text1"/>
                                        <w:sz w:val="20"/>
                                        <w:szCs w:val="20"/>
                                      </w:rPr>
                                    </w:pPr>
                                    <w:proofErr w:type="spellStart"/>
                                    <w:r>
                                      <w:rPr>
                                        <w:b/>
                                        <w:bCs/>
                                        <w:color w:val="000000" w:themeColor="text1"/>
                                        <w:sz w:val="20"/>
                                        <w:szCs w:val="20"/>
                                      </w:rPr>
                                      <w:t>Condensor</w:t>
                                    </w:r>
                                    <w:proofErr w:type="spellEnd"/>
                                    <w:r>
                                      <w:rPr>
                                        <w:b/>
                                        <w:bCs/>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 name="Rectangle: Rounded Corners 2498"/>
                              <wps:cNvSpPr/>
                              <wps:spPr>
                                <a:xfrm>
                                  <a:off x="5600700" y="4572000"/>
                                  <a:ext cx="933450" cy="460858"/>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 name="Straight Arrow Connector 2499"/>
                              <wps:cNvCnPr/>
                              <wps:spPr>
                                <a:xfrm flipH="1">
                                  <a:off x="6096000" y="1952625"/>
                                  <a:ext cx="45719" cy="261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0" name="Rectangle: Rounded Corners 2500"/>
                              <wps:cNvSpPr/>
                              <wps:spPr>
                                <a:xfrm>
                                  <a:off x="1181100" y="228600"/>
                                  <a:ext cx="1009015" cy="277495"/>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1" name="Rectangle: Rounded Corners 2501"/>
                              <wps:cNvSpPr/>
                              <wps:spPr>
                                <a:xfrm>
                                  <a:off x="1200150" y="561975"/>
                                  <a:ext cx="1009015" cy="255981"/>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8B22" w14:textId="77777777" w:rsidR="00E667F6" w:rsidRPr="002D2174" w:rsidRDefault="00E667F6" w:rsidP="00E667F6">
                                    <w:pPr>
                                      <w:jc w:val="center"/>
                                      <w:rPr>
                                        <w:b/>
                                        <w:bCs/>
                                        <w:color w:val="000000" w:themeColor="text1"/>
                                        <w:sz w:val="16"/>
                                        <w:szCs w:val="16"/>
                                      </w:rPr>
                                    </w:pPr>
                                    <w:proofErr w:type="spellStart"/>
                                    <w:r w:rsidRPr="002D2174">
                                      <w:rPr>
                                        <w:b/>
                                        <w:bCs/>
                                        <w:color w:val="000000" w:themeColor="text1"/>
                                        <w:sz w:val="16"/>
                                        <w:szCs w:val="16"/>
                                      </w:rPr>
                                      <w:t>ECh</w:t>
                                    </w:r>
                                    <w:proofErr w:type="spellEnd"/>
                                    <w:r w:rsidRPr="002D2174">
                                      <w:rPr>
                                        <w:b/>
                                        <w:bCs/>
                                        <w:color w:val="000000" w:themeColor="text1"/>
                                        <w:sz w:val="16"/>
                                        <w:szCs w:val="16"/>
                                      </w:rPr>
                                      <w:t xml:space="preserve">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 name="Rectangle: Rounded Corners 2502"/>
                              <wps:cNvSpPr/>
                              <wps:spPr>
                                <a:xfrm>
                                  <a:off x="1209675" y="923925"/>
                                  <a:ext cx="972185" cy="23368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3" name="Rectangle: Rounded Corners 2503"/>
                              <wps:cNvSpPr/>
                              <wps:spPr>
                                <a:xfrm>
                                  <a:off x="5067300" y="371475"/>
                                  <a:ext cx="709574" cy="270662"/>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4" name="Rectangle: Rounded Corners 2504"/>
                              <wps:cNvSpPr/>
                              <wps:spPr>
                                <a:xfrm>
                                  <a:off x="5191125" y="88582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5" name="Rectangle: Rounded Corners 2505"/>
                              <wps:cNvSpPr/>
                              <wps:spPr>
                                <a:xfrm>
                                  <a:off x="5314950" y="2000250"/>
                                  <a:ext cx="37018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6" name="Straight Arrow Connector 2506"/>
                              <wps:cNvCnPr/>
                              <wps:spPr>
                                <a:xfrm>
                                  <a:off x="5334000" y="3914775"/>
                                  <a:ext cx="0" cy="3314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7" name="Straight Arrow Connector 2507"/>
                              <wps:cNvCnPr/>
                              <wps:spPr>
                                <a:xfrm flipH="1">
                                  <a:off x="5715000" y="923925"/>
                                  <a:ext cx="6350" cy="4343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08" name="Rectangle: Rounded Corners 2508"/>
                              <wps:cNvSpPr/>
                              <wps:spPr>
                                <a:xfrm>
                                  <a:off x="5610225" y="942975"/>
                                  <a:ext cx="38039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9" name="Text Box 2"/>
                              <wps:cNvSpPr txBox="1">
                                <a:spLocks noChangeArrowheads="1"/>
                              </wps:cNvSpPr>
                              <wps:spPr bwMode="auto">
                                <a:xfrm>
                                  <a:off x="2371725" y="1009650"/>
                                  <a:ext cx="767715" cy="224155"/>
                                </a:xfrm>
                                <a:prstGeom prst="rect">
                                  <a:avLst/>
                                </a:prstGeom>
                                <a:solidFill>
                                  <a:srgbClr val="FFFFFF"/>
                                </a:solidFill>
                                <a:ln w="9525">
                                  <a:noFill/>
                                  <a:miter lim="800000"/>
                                  <a:headEnd/>
                                  <a:tailEnd/>
                                </a:ln>
                              </wps:spPr>
                              <wps:txb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wps:txbx>
                              <wps:bodyPr rot="0" vert="horz" wrap="square" lIns="91440" tIns="45720" rIns="91440" bIns="45720" anchor="t" anchorCtr="0">
                                <a:noAutofit/>
                              </wps:bodyPr>
                            </wps:wsp>
                            <wps:wsp>
                              <wps:cNvPr id="2510" name="Text Box 2"/>
                              <wps:cNvSpPr txBox="1">
                                <a:spLocks noChangeArrowheads="1"/>
                              </wps:cNvSpPr>
                              <wps:spPr bwMode="auto">
                                <a:xfrm>
                                  <a:off x="5781675" y="323850"/>
                                  <a:ext cx="818515" cy="240665"/>
                                </a:xfrm>
                                <a:prstGeom prst="rect">
                                  <a:avLst/>
                                </a:prstGeom>
                                <a:noFill/>
                                <a:ln w="9525">
                                  <a:noFill/>
                                  <a:miter lim="800000"/>
                                  <a:headEnd/>
                                  <a:tailEnd/>
                                </a:ln>
                              </wps:spPr>
                              <wps:txb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wps:txbx>
                              <wps:bodyPr rot="0" vert="horz" wrap="square" lIns="91440" tIns="45720" rIns="91440" bIns="45720" anchor="t" anchorCtr="0">
                                <a:noAutofit/>
                              </wps:bodyPr>
                            </wps:wsp>
                            <wps:wsp>
                              <wps:cNvPr id="2511" name="Text Box 2"/>
                              <wps:cNvSpPr txBox="1">
                                <a:spLocks noChangeArrowheads="1"/>
                              </wps:cNvSpPr>
                              <wps:spPr bwMode="auto">
                                <a:xfrm>
                                  <a:off x="4800599" y="4371975"/>
                                  <a:ext cx="1113423" cy="241300"/>
                                </a:xfrm>
                                <a:prstGeom prst="rect">
                                  <a:avLst/>
                                </a:prstGeom>
                                <a:noFill/>
                                <a:ln w="9525">
                                  <a:noFill/>
                                  <a:miter lim="800000"/>
                                  <a:headEnd/>
                                  <a:tailEnd/>
                                </a:ln>
                              </wps:spPr>
                              <wps:txb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wps:txbx>
                              <wps:bodyPr rot="0" vert="horz" wrap="square" lIns="91440" tIns="45720" rIns="91440" bIns="45720" anchor="t" anchorCtr="0">
                                <a:noAutofit/>
                              </wps:bodyPr>
                            </wps:wsp>
                            <wps:wsp>
                              <wps:cNvPr id="2512" name="Text Box 2"/>
                              <wps:cNvSpPr txBox="1">
                                <a:spLocks noChangeArrowheads="1"/>
                              </wps:cNvSpPr>
                              <wps:spPr bwMode="auto">
                                <a:xfrm>
                                  <a:off x="4143375" y="2133600"/>
                                  <a:ext cx="1121410" cy="222885"/>
                                </a:xfrm>
                                <a:prstGeom prst="rect">
                                  <a:avLst/>
                                </a:prstGeom>
                                <a:noFill/>
                                <a:ln w="9525">
                                  <a:noFill/>
                                  <a:miter lim="800000"/>
                                  <a:headEnd/>
                                  <a:tailEnd/>
                                </a:ln>
                              </wps:spPr>
                              <wps:txb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wps:txbx>
                              <wps:bodyPr rot="0" vert="horz" wrap="square" lIns="91440" tIns="45720" rIns="91440" bIns="45720" anchor="t" anchorCtr="0">
                                <a:noAutofit/>
                              </wps:bodyPr>
                            </wps:wsp>
                            <wps:wsp>
                              <wps:cNvPr id="2513" name="Connector: Elbow 2513"/>
                              <wps:cNvCnPr/>
                              <wps:spPr>
                                <a:xfrm>
                                  <a:off x="1200150" y="400050"/>
                                  <a:ext cx="612322" cy="1276598"/>
                                </a:xfrm>
                                <a:prstGeom prst="bentConnector3">
                                  <a:avLst>
                                    <a:gd name="adj1" fmla="val -102572"/>
                                  </a:avLst>
                                </a:prstGeom>
                                <a:ln>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wps:wsp>
                            <wps:wsp>
                              <wps:cNvPr id="2514" name="Straight Connector 2514"/>
                              <wps:cNvCnPr/>
                              <wps:spPr>
                                <a:xfrm flipH="1" flipV="1">
                                  <a:off x="571500" y="695325"/>
                                  <a:ext cx="6223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5" name="Straight Connector 2515"/>
                              <wps:cNvCnPr/>
                              <wps:spPr>
                                <a:xfrm flipH="1">
                                  <a:off x="571500" y="1057275"/>
                                  <a:ext cx="628650" cy="635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16" name="Rectangle: Rounded Corners 2516"/>
                              <wps:cNvSpPr/>
                              <wps:spPr>
                                <a:xfrm>
                                  <a:off x="723900" y="314325"/>
                                  <a:ext cx="36512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7" name="Rectangle: Rounded Corners 2517"/>
                              <wps:cNvSpPr/>
                              <wps:spPr>
                                <a:xfrm>
                                  <a:off x="752475" y="666750"/>
                                  <a:ext cx="318770"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8" name="Rectangle: Rounded Corners 2518"/>
                              <wps:cNvSpPr/>
                              <wps:spPr>
                                <a:xfrm>
                                  <a:off x="752475" y="971550"/>
                                  <a:ext cx="374015" cy="21526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9" name="Connector: Elbow 2519"/>
                              <wps:cNvCnPr/>
                              <wps:spPr>
                                <a:xfrm flipH="1">
                                  <a:off x="2428875" y="704850"/>
                                  <a:ext cx="332509" cy="538851"/>
                                </a:xfrm>
                                <a:prstGeom prst="bentConnector3">
                                  <a:avLst>
                                    <a:gd name="adj1" fmla="val 9815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0" name="Connector: Elbow 2520"/>
                              <wps:cNvCnPr/>
                              <wps:spPr>
                                <a:xfrm flipH="1" flipV="1">
                                  <a:off x="3733800" y="590550"/>
                                  <a:ext cx="597229" cy="695696"/>
                                </a:xfrm>
                                <a:prstGeom prst="bentConnector3">
                                  <a:avLst>
                                    <a:gd name="adj1" fmla="val 533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1" name="Connector: Elbow 2521"/>
                              <wps:cNvCnPr/>
                              <wps:spPr>
                                <a:xfrm>
                                  <a:off x="1885950" y="1323975"/>
                                  <a:ext cx="82660" cy="659958"/>
                                </a:xfrm>
                                <a:prstGeom prst="bentConnector3">
                                  <a:avLst>
                                    <a:gd name="adj1" fmla="val -121148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2" name="Straight Arrow Connector 2522"/>
                              <wps:cNvCnPr/>
                              <wps:spPr>
                                <a:xfrm flipH="1">
                                  <a:off x="466725" y="1628775"/>
                                  <a:ext cx="405516" cy="453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3" name="Text Box 2"/>
                              <wps:cNvSpPr txBox="1">
                                <a:spLocks noChangeArrowheads="1"/>
                              </wps:cNvSpPr>
                              <wps:spPr bwMode="auto">
                                <a:xfrm>
                                  <a:off x="183906" y="2015526"/>
                                  <a:ext cx="1481473" cy="246380"/>
                                </a:xfrm>
                                <a:prstGeom prst="rect">
                                  <a:avLst/>
                                </a:prstGeom>
                                <a:solidFill>
                                  <a:srgbClr val="FFFFFF"/>
                                </a:solidFill>
                                <a:ln w="9525">
                                  <a:noFill/>
                                  <a:miter lim="800000"/>
                                  <a:headEnd/>
                                  <a:tailEnd/>
                                </a:ln>
                              </wps:spPr>
                              <wps:txbx>
                                <w:txbxContent>
                                  <w:p w14:paraId="2FB5BCBA" w14:textId="29F75850" w:rsidR="00E667F6" w:rsidRPr="00493B9B" w:rsidRDefault="00A254BD" w:rsidP="00E667F6">
                                    <w:pPr>
                                      <w:rPr>
                                        <w:sz w:val="18"/>
                                        <w:szCs w:val="18"/>
                                      </w:rPr>
                                    </w:pPr>
                                    <w:ins w:id="824" w:author="Hardik Malhotra" w:date="2021-11-25T17:05:00Z">
                                      <w:r>
                                        <w:rPr>
                                          <w:sz w:val="18"/>
                                          <w:szCs w:val="18"/>
                                        </w:rPr>
                                        <w:t xml:space="preserve">Exothermic </w:t>
                                      </w:r>
                                    </w:ins>
                                    <w:proofErr w:type="gramStart"/>
                                    <w:r w:rsidR="00E667F6" w:rsidRPr="00493B9B">
                                      <w:rPr>
                                        <w:sz w:val="18"/>
                                        <w:szCs w:val="18"/>
                                      </w:rPr>
                                      <w:t xml:space="preserve">Reaction </w:t>
                                    </w:r>
                                    <w:ins w:id="825" w:author="Hardik Malhotra" w:date="2021-11-25T17:04:00Z">
                                      <w:r>
                                        <w:rPr>
                                          <w:sz w:val="18"/>
                                          <w:szCs w:val="18"/>
                                        </w:rPr>
                                        <w:t xml:space="preserve"> (</w:t>
                                      </w:r>
                                      <w:proofErr w:type="spellStart"/>
                                      <w:proofErr w:type="gramEnd"/>
                                      <w:r>
                                        <w:rPr>
                                          <w:sz w:val="18"/>
                                          <w:szCs w:val="18"/>
                                        </w:rPr>
                                        <w:t>E</w:t>
                                      </w:r>
                                    </w:ins>
                                    <w:r w:rsidR="00E667F6" w:rsidRPr="00493B9B">
                                      <w:rPr>
                                        <w:sz w:val="18"/>
                                        <w:szCs w:val="18"/>
                                      </w:rPr>
                                      <w:t>section</w:t>
                                    </w:r>
                                    <w:proofErr w:type="spellEnd"/>
                                  </w:p>
                                </w:txbxContent>
                              </wps:txbx>
                              <wps:bodyPr rot="0" vert="horz" wrap="square" lIns="91440" tIns="45720" rIns="91440" bIns="45720" anchor="t" anchorCtr="0">
                                <a:noAutofit/>
                              </wps:bodyPr>
                            </wps:wsp>
                            <wps:wsp>
                              <wps:cNvPr id="2524" name="Connector: Elbow 2524"/>
                              <wps:cNvCnPr/>
                              <wps:spPr>
                                <a:xfrm flipV="1">
                                  <a:off x="2781300" y="933450"/>
                                  <a:ext cx="779227" cy="1092973"/>
                                </a:xfrm>
                                <a:prstGeom prst="bentConnector3">
                                  <a:avLst>
                                    <a:gd name="adj1" fmla="val 10061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5" name="Connector: Elbow 2525"/>
                              <wps:cNvCnPr/>
                              <wps:spPr>
                                <a:xfrm flipH="1">
                                  <a:off x="3105150" y="571500"/>
                                  <a:ext cx="153619" cy="792785"/>
                                </a:xfrm>
                                <a:prstGeom prst="bentConnector3">
                                  <a:avLst>
                                    <a:gd name="adj1" fmla="val 592889"/>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6" name="Straight Arrow Connector 2526"/>
                              <wps:cNvCnPr/>
                              <wps:spPr>
                                <a:xfrm flipH="1">
                                  <a:off x="2466975" y="409575"/>
                                  <a:ext cx="109728" cy="171196"/>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27" name="Text Box 2"/>
                              <wps:cNvSpPr txBox="1">
                                <a:spLocks noChangeArrowheads="1"/>
                              </wps:cNvSpPr>
                              <wps:spPr bwMode="auto">
                                <a:xfrm>
                                  <a:off x="2257425" y="228600"/>
                                  <a:ext cx="1129030" cy="246380"/>
                                </a:xfrm>
                                <a:prstGeom prst="rect">
                                  <a:avLst/>
                                </a:prstGeom>
                                <a:noFill/>
                                <a:ln w="9525">
                                  <a:noFill/>
                                  <a:miter lim="800000"/>
                                  <a:headEnd/>
                                  <a:tailEnd/>
                                </a:ln>
                              </wps:spPr>
                              <wps:txb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wps:txbx>
                              <wps:bodyPr rot="0" vert="horz" wrap="square" lIns="91440" tIns="45720" rIns="91440" bIns="45720" anchor="t" anchorCtr="0">
                                <a:noAutofit/>
                              </wps:bodyPr>
                            </wps:wsp>
                            <wps:wsp>
                              <wps:cNvPr id="2528" name="Connector: Elbow 2528"/>
                              <wps:cNvCnPr/>
                              <wps:spPr>
                                <a:xfrm>
                                  <a:off x="3686175" y="723900"/>
                                  <a:ext cx="2870421" cy="4166484"/>
                                </a:xfrm>
                                <a:prstGeom prst="bentConnector3">
                                  <a:avLst>
                                    <a:gd name="adj1" fmla="val 12305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29" name="Connector: Elbow 2529"/>
                              <wps:cNvCnPr/>
                              <wps:spPr>
                                <a:xfrm>
                                  <a:off x="3686175" y="828675"/>
                                  <a:ext cx="3240985" cy="2544417"/>
                                </a:xfrm>
                                <a:prstGeom prst="bentConnector3">
                                  <a:avLst>
                                    <a:gd name="adj1" fmla="val 10004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30" name="Connector: Elbow 2530"/>
                              <wps:cNvCnPr/>
                              <wps:spPr>
                                <a:xfrm flipH="1">
                                  <a:off x="5581650" y="276225"/>
                                  <a:ext cx="168303" cy="1748763"/>
                                </a:xfrm>
                                <a:prstGeom prst="bentConnector3">
                                  <a:avLst>
                                    <a:gd name="adj1" fmla="val 49467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1" name="Connector: Elbow 2531"/>
                              <wps:cNvCnPr/>
                              <wps:spPr>
                                <a:xfrm flipH="1">
                                  <a:off x="5553075" y="276225"/>
                                  <a:ext cx="206513" cy="1751136"/>
                                </a:xfrm>
                                <a:prstGeom prst="bentConnector3">
                                  <a:avLst>
                                    <a:gd name="adj1" fmla="val -4065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2" name="Straight Arrow Connector 2532"/>
                              <wps:cNvCnPr/>
                              <wps:spPr>
                                <a:xfrm flipH="1">
                                  <a:off x="6400800" y="219075"/>
                                  <a:ext cx="95416" cy="6355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3" name="Text Box 2"/>
                              <wps:cNvSpPr txBox="1">
                                <a:spLocks noChangeArrowheads="1"/>
                              </wps:cNvSpPr>
                              <wps:spPr bwMode="auto">
                                <a:xfrm>
                                  <a:off x="6038850" y="0"/>
                                  <a:ext cx="1129030" cy="246380"/>
                                </a:xfrm>
                                <a:prstGeom prst="rect">
                                  <a:avLst/>
                                </a:prstGeom>
                                <a:noFill/>
                                <a:ln w="9525">
                                  <a:noFill/>
                                  <a:miter lim="800000"/>
                                  <a:headEnd/>
                                  <a:tailEnd/>
                                </a:ln>
                              </wps:spPr>
                              <wps:txbx>
                                <w:txbxContent>
                                  <w:p w14:paraId="6822929A" w14:textId="77777777" w:rsidR="00E667F6" w:rsidRPr="00493B9B" w:rsidRDefault="00E667F6" w:rsidP="00E667F6">
                                    <w:pPr>
                                      <w:rPr>
                                        <w:sz w:val="16"/>
                                        <w:szCs w:val="16"/>
                                        <w:lang w:val="en-US"/>
                                      </w:rPr>
                                    </w:pPr>
                                    <w:r>
                                      <w:rPr>
                                        <w:sz w:val="16"/>
                                        <w:szCs w:val="16"/>
                                        <w:lang w:val="en-US"/>
                                      </w:rPr>
                                      <w:t>Refining Section</w:t>
                                    </w:r>
                                  </w:p>
                                </w:txbxContent>
                              </wps:txbx>
                              <wps:bodyPr rot="0" vert="horz" wrap="square" lIns="91440" tIns="45720" rIns="91440" bIns="45720" anchor="t" anchorCtr="0">
                                <a:noAutofit/>
                              </wps:bodyPr>
                            </wps:wsp>
                            <wps:wsp>
                              <wps:cNvPr id="2534" name="Straight Connector 2534"/>
                              <wps:cNvCnPr/>
                              <wps:spPr>
                                <a:xfrm>
                                  <a:off x="4429125" y="1962150"/>
                                  <a:ext cx="0" cy="190971"/>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35" name="Connector: Elbow 2535"/>
                              <wps:cNvCnPr/>
                              <wps:spPr>
                                <a:xfrm flipV="1">
                                  <a:off x="4419600" y="1952625"/>
                                  <a:ext cx="737441" cy="199970"/>
                                </a:xfrm>
                                <a:prstGeom prst="bentConnector3">
                                  <a:avLst>
                                    <a:gd name="adj1" fmla="val 99959"/>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536" name="Group 2536"/>
                              <wpg:cNvGrpSpPr/>
                              <wpg:grpSpPr>
                                <a:xfrm>
                                  <a:off x="5267325" y="2324100"/>
                                  <a:ext cx="92446" cy="724618"/>
                                  <a:chOff x="0" y="0"/>
                                  <a:chExt cx="92446" cy="724618"/>
                                </a:xfrm>
                              </wpg:grpSpPr>
                              <wps:wsp>
                                <wps:cNvPr id="2537" name="Connector: Elbow 2537"/>
                                <wps:cNvCnPr/>
                                <wps:spPr>
                                  <a:xfrm flipH="1">
                                    <a:off x="46727" y="0"/>
                                    <a:ext cx="45719" cy="724618"/>
                                  </a:xfrm>
                                  <a:prstGeom prst="bentConnector3">
                                    <a:avLst>
                                      <a:gd name="adj1" fmla="val 116271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38" name="Connector: Elbow 2538"/>
                                <wps:cNvCnPr/>
                                <wps:spPr>
                                  <a:xfrm flipH="1">
                                    <a:off x="0" y="0"/>
                                    <a:ext cx="45719" cy="724618"/>
                                  </a:xfrm>
                                  <a:prstGeom prst="bentConnector3">
                                    <a:avLst>
                                      <a:gd name="adj1" fmla="val -153529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39" name="Straight Arrow Connector 2539"/>
                              <wps:cNvCnPr/>
                              <wps:spPr>
                                <a:xfrm flipH="1">
                                  <a:off x="4438650" y="3057525"/>
                                  <a:ext cx="388069" cy="40962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0" name="Text Box 2"/>
                              <wps:cNvSpPr txBox="1">
                                <a:spLocks noChangeArrowheads="1"/>
                              </wps:cNvSpPr>
                              <wps:spPr bwMode="auto">
                                <a:xfrm>
                                  <a:off x="3889375" y="3429048"/>
                                  <a:ext cx="1035050" cy="246380"/>
                                </a:xfrm>
                                <a:prstGeom prst="rect">
                                  <a:avLst/>
                                </a:prstGeom>
                                <a:noFill/>
                                <a:ln w="9525">
                                  <a:noFill/>
                                  <a:miter lim="800000"/>
                                  <a:headEnd/>
                                  <a:tailEnd/>
                                </a:ln>
                              </wps:spPr>
                              <wps:txb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wps:txbx>
                              <wps:bodyPr rot="0" vert="horz" wrap="square" lIns="91440" tIns="45720" rIns="91440" bIns="45720" anchor="t" anchorCtr="0">
                                <a:noAutofit/>
                              </wps:bodyPr>
                            </wps:wsp>
                            <wpg:grpSp>
                              <wpg:cNvPr id="2541" name="Group 2541"/>
                              <wpg:cNvGrpSpPr/>
                              <wpg:grpSpPr>
                                <a:xfrm>
                                  <a:off x="5200650" y="3124200"/>
                                  <a:ext cx="115550" cy="862558"/>
                                  <a:chOff x="0" y="0"/>
                                  <a:chExt cx="92446" cy="724618"/>
                                </a:xfrm>
                              </wpg:grpSpPr>
                              <wps:wsp>
                                <wps:cNvPr id="2542" name="Connector: Elbow 2542"/>
                                <wps:cNvCnPr/>
                                <wps:spPr>
                                  <a:xfrm flipH="1">
                                    <a:off x="46727" y="0"/>
                                    <a:ext cx="45719" cy="724618"/>
                                  </a:xfrm>
                                  <a:prstGeom prst="bentConnector3">
                                    <a:avLst>
                                      <a:gd name="adj1" fmla="val 838980"/>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3" name="Connector: Elbow 2543"/>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4" name="Text Box 2"/>
                              <wps:cNvSpPr txBox="1">
                                <a:spLocks noChangeArrowheads="1"/>
                              </wps:cNvSpPr>
                              <wps:spPr bwMode="auto">
                                <a:xfrm>
                                  <a:off x="4072334" y="4125595"/>
                                  <a:ext cx="1035050" cy="246380"/>
                                </a:xfrm>
                                <a:prstGeom prst="rect">
                                  <a:avLst/>
                                </a:prstGeom>
                                <a:noFill/>
                                <a:ln w="9525">
                                  <a:noFill/>
                                  <a:miter lim="800000"/>
                                  <a:headEnd/>
                                  <a:tailEnd/>
                                </a:ln>
                              </wps:spPr>
                              <wps:txb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wps:txbx>
                              <wps:bodyPr rot="0" vert="horz" wrap="square" lIns="91440" tIns="45720" rIns="91440" bIns="45720" anchor="t" anchorCtr="0">
                                <a:noAutofit/>
                              </wps:bodyPr>
                            </wps:wsp>
                            <wpg:grpSp>
                              <wpg:cNvPr id="2545" name="Group 2545"/>
                              <wpg:cNvGrpSpPr/>
                              <wpg:grpSpPr>
                                <a:xfrm>
                                  <a:off x="4038600" y="1228725"/>
                                  <a:ext cx="115550" cy="862558"/>
                                  <a:chOff x="0" y="0"/>
                                  <a:chExt cx="92446" cy="724618"/>
                                </a:xfrm>
                              </wpg:grpSpPr>
                              <wps:wsp>
                                <wps:cNvPr id="2546" name="Connector: Elbow 2546"/>
                                <wps:cNvCnPr/>
                                <wps:spPr>
                                  <a:xfrm flipH="1">
                                    <a:off x="46727" y="0"/>
                                    <a:ext cx="45719" cy="724618"/>
                                  </a:xfrm>
                                  <a:prstGeom prst="bentConnector3">
                                    <a:avLst>
                                      <a:gd name="adj1" fmla="val 65282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7" name="Connector: Elbow 2547"/>
                                <wps:cNvCnPr/>
                                <wps:spPr>
                                  <a:xfrm flipH="1">
                                    <a:off x="0"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548" name="Straight Arrow Connector 2548"/>
                              <wps:cNvCnPr/>
                              <wps:spPr>
                                <a:xfrm flipH="1">
                                  <a:off x="3190875" y="2057400"/>
                                  <a:ext cx="585626" cy="56934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49" name="Text Box 2"/>
                              <wps:cNvSpPr txBox="1">
                                <a:spLocks noChangeArrowheads="1"/>
                              </wps:cNvSpPr>
                              <wps:spPr bwMode="auto">
                                <a:xfrm>
                                  <a:off x="2886075" y="2524125"/>
                                  <a:ext cx="594995" cy="517525"/>
                                </a:xfrm>
                                <a:prstGeom prst="rect">
                                  <a:avLst/>
                                </a:prstGeom>
                                <a:noFill/>
                                <a:ln w="9525">
                                  <a:noFill/>
                                  <a:miter lim="800000"/>
                                  <a:headEnd/>
                                  <a:tailEnd/>
                                </a:ln>
                              </wps:spPr>
                              <wps:txb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wps:txbx>
                              <wps:bodyPr rot="0" vert="horz" wrap="square" lIns="91440" tIns="45720" rIns="91440" bIns="45720" anchor="t" anchorCtr="0">
                                <a:noAutofit/>
                              </wps:bodyPr>
                            </wps:wsp>
                            <wps:wsp>
                              <wps:cNvPr id="2550" name="Connector: Elbow 2550"/>
                              <wps:cNvCnPr/>
                              <wps:spPr>
                                <a:xfrm flipH="1" flipV="1">
                                  <a:off x="5762625" y="476250"/>
                                  <a:ext cx="164740" cy="2168857"/>
                                </a:xfrm>
                                <a:prstGeom prst="bentConnector3">
                                  <a:avLst>
                                    <a:gd name="adj1" fmla="val -3585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551" name="Text Box 2"/>
                              <wps:cNvSpPr txBox="1">
                                <a:spLocks noChangeArrowheads="1"/>
                              </wps:cNvSpPr>
                              <wps:spPr bwMode="auto">
                                <a:xfrm>
                                  <a:off x="3238500" y="1352550"/>
                                  <a:ext cx="416560" cy="489585"/>
                                </a:xfrm>
                                <a:prstGeom prst="rect">
                                  <a:avLst/>
                                </a:prstGeom>
                                <a:noFill/>
                                <a:ln w="9525">
                                  <a:noFill/>
                                  <a:miter lim="800000"/>
                                  <a:headEnd/>
                                  <a:tailEnd/>
                                </a:ln>
                              </wps:spPr>
                              <wps:txb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wps:txbx>
                              <wps:bodyPr rot="0" vert="horz" wrap="square" lIns="91440" tIns="45720" rIns="91440" bIns="45720" anchor="t" anchorCtr="0">
                                <a:noAutofit/>
                              </wps:bodyPr>
                            </wps:wsp>
                            <wps:wsp>
                              <wps:cNvPr id="2552" name="Connector: Elbow 2552"/>
                              <wps:cNvCnPr/>
                              <wps:spPr>
                                <a:xfrm>
                                  <a:off x="5886450" y="3238500"/>
                                  <a:ext cx="668325" cy="137109"/>
                                </a:xfrm>
                                <a:prstGeom prst="bentConnector3">
                                  <a:avLst>
                                    <a:gd name="adj1" fmla="val 99110"/>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3E6D6D" id="Group 2479" o:spid="_x0000_s1449" style="position:absolute;margin-left:-13.15pt;margin-top:4.65pt;width:541.5pt;height:447.05pt;z-index:253419520;mso-width-relative:margin;mso-height-relative:margin" coordorigin="1839" coordsize="69884,5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">
                      <v:roundrect id="Rectangle: Rounded Corners 2480" o:spid="_x0000_s1450" style="position:absolute;left:19335;top:12477;width:13301;height:76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" fillcolor="#ffe599 [1303]" strokecolor="#1f3763 [1604]" strokeweight="1pt">
                        <v:stroke joinstyle="miter"/>
                        <v:textbox>
                          <w:txbxContent>
                            <w:p w14:paraId="683994F5"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Reactor,</w:t>
                              </w:r>
                            </w:p>
                            <w:p w14:paraId="04147B6F"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Temp: 65</w:t>
                              </w:r>
                              <w:r w:rsidRPr="004A3258">
                                <w:rPr>
                                  <w:b/>
                                  <w:bCs/>
                                  <w:color w:val="000000" w:themeColor="text1"/>
                                  <w:sz w:val="16"/>
                                  <w:szCs w:val="16"/>
                                  <w:vertAlign w:val="superscript"/>
                                </w:rPr>
                                <w:t xml:space="preserve">o </w:t>
                              </w:r>
                              <w:r w:rsidRPr="004A3258">
                                <w:rPr>
                                  <w:b/>
                                  <w:bCs/>
                                  <w:color w:val="000000" w:themeColor="text1"/>
                                  <w:sz w:val="16"/>
                                  <w:szCs w:val="16"/>
                                </w:rPr>
                                <w:t xml:space="preserve">C </w:t>
                              </w:r>
                            </w:p>
                            <w:p w14:paraId="20D0118A" w14:textId="77777777" w:rsidR="00E667F6" w:rsidRPr="004A3258" w:rsidRDefault="00E667F6" w:rsidP="00E667F6">
                              <w:pPr>
                                <w:spacing w:line="240" w:lineRule="auto"/>
                                <w:jc w:val="center"/>
                                <w:rPr>
                                  <w:b/>
                                  <w:bCs/>
                                  <w:color w:val="000000" w:themeColor="text1"/>
                                  <w:sz w:val="16"/>
                                  <w:szCs w:val="16"/>
                                </w:rPr>
                              </w:pPr>
                              <w:r w:rsidRPr="004A3258">
                                <w:rPr>
                                  <w:b/>
                                  <w:bCs/>
                                  <w:color w:val="000000" w:themeColor="text1"/>
                                  <w:sz w:val="16"/>
                                  <w:szCs w:val="16"/>
                                </w:rPr>
                                <w:t>Press:0.22kg/cm2</w:t>
                              </w:r>
                            </w:p>
                            <w:p w14:paraId="693DA828" w14:textId="77777777" w:rsidR="00E667F6" w:rsidRPr="00483170" w:rsidRDefault="00E667F6" w:rsidP="00E667F6">
                              <w:pPr>
                                <w:jc w:val="center"/>
                                <w:rPr>
                                  <w:b/>
                                  <w:bCs/>
                                  <w:color w:val="000000" w:themeColor="text1"/>
                                  <w:sz w:val="20"/>
                                  <w:szCs w:val="20"/>
                                </w:rPr>
                              </w:pPr>
                            </w:p>
                          </w:txbxContent>
                        </v:textbox>
                      </v:roundrect>
                      <v:roundrect id="Rectangle: Rounded Corners 2481" o:spid="_x0000_s1451" style="position:absolute;left:38004;top:13049;width:9335;height:65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" fillcolor="#ffe599 [1303]" strokecolor="#1f3763 [1604]" strokeweight="1pt">
                        <v:stroke joinstyle="miter"/>
                        <v:textbox>
                          <w:txbxContent>
                            <w:p w14:paraId="7D68FC3D" w14:textId="77777777" w:rsidR="00E667F6" w:rsidRPr="00112E21" w:rsidRDefault="00E667F6" w:rsidP="00E667F6">
                              <w:pPr>
                                <w:jc w:val="center"/>
                                <w:rPr>
                                  <w:b/>
                                  <w:bCs/>
                                  <w:color w:val="000000" w:themeColor="text1"/>
                                  <w:sz w:val="20"/>
                                  <w:szCs w:val="20"/>
                                </w:rPr>
                              </w:pPr>
                              <w:r w:rsidRPr="00112E21">
                                <w:rPr>
                                  <w:b/>
                                  <w:bCs/>
                                  <w:color w:val="000000" w:themeColor="text1"/>
                                  <w:sz w:val="20"/>
                                  <w:szCs w:val="20"/>
                                </w:rPr>
                                <w:t>Evaporator</w:t>
                              </w:r>
                              <w:r>
                                <w:rPr>
                                  <w:b/>
                                  <w:bCs/>
                                  <w:color w:val="000000" w:themeColor="text1"/>
                                  <w:sz w:val="20"/>
                                  <w:szCs w:val="20"/>
                                </w:rPr>
                                <w:t xml:space="preserve"> (110-150</w:t>
                              </w:r>
                              <w:r>
                                <w:rPr>
                                  <w:b/>
                                  <w:bCs/>
                                  <w:color w:val="000000" w:themeColor="text1"/>
                                  <w:sz w:val="20"/>
                                  <w:szCs w:val="20"/>
                                  <w:vertAlign w:val="superscript"/>
                                </w:rPr>
                                <w:t>o</w:t>
                              </w:r>
                              <w:r>
                                <w:rPr>
                                  <w:b/>
                                  <w:bCs/>
                                  <w:color w:val="000000" w:themeColor="text1"/>
                                  <w:sz w:val="20"/>
                                  <w:szCs w:val="20"/>
                                </w:rPr>
                                <w:t>C)</w:t>
                              </w:r>
                            </w:p>
                          </w:txbxContent>
                        </v:textbox>
                      </v:roundrect>
                      <v:roundrect id="Rectangle: Rounded Corners 2482" o:spid="_x0000_s1452" style="position:absolute;left:49244;top:13716;width:14954;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" fillcolor="#ffe599 [1303]" strokecolor="#1f3763 [1604]" strokeweight="1pt">
                        <v:stroke joinstyle="miter"/>
                        <v:textbox>
                          <w:txbxContent>
                            <w:p w14:paraId="3FA1BE13" w14:textId="77777777" w:rsidR="00E667F6" w:rsidRPr="00E64692" w:rsidRDefault="00E667F6" w:rsidP="00E667F6">
                              <w:pPr>
                                <w:jc w:val="center"/>
                                <w:rPr>
                                  <w:b/>
                                  <w:bCs/>
                                  <w:color w:val="000000" w:themeColor="text1"/>
                                  <w:sz w:val="18"/>
                                  <w:szCs w:val="18"/>
                                </w:rPr>
                              </w:pPr>
                              <w:r w:rsidRPr="00483170">
                                <w:rPr>
                                  <w:b/>
                                  <w:bCs/>
                                  <w:color w:val="000000" w:themeColor="text1"/>
                                  <w:sz w:val="18"/>
                                  <w:szCs w:val="18"/>
                                </w:rPr>
                                <w:t>Gravity Sep</w:t>
                              </w:r>
                              <w:r>
                                <w:rPr>
                                  <w:b/>
                                  <w:bCs/>
                                  <w:color w:val="000000" w:themeColor="text1"/>
                                  <w:sz w:val="18"/>
                                  <w:szCs w:val="18"/>
                                </w:rPr>
                                <w:t>a</w:t>
                              </w:r>
                              <w:r w:rsidRPr="00483170">
                                <w:rPr>
                                  <w:b/>
                                  <w:bCs/>
                                  <w:color w:val="000000" w:themeColor="text1"/>
                                  <w:sz w:val="18"/>
                                  <w:szCs w:val="18"/>
                                </w:rPr>
                                <w:t>rati</w:t>
                              </w:r>
                              <w:r>
                                <w:rPr>
                                  <w:b/>
                                  <w:bCs/>
                                  <w:color w:val="000000" w:themeColor="text1"/>
                                  <w:sz w:val="18"/>
                                  <w:szCs w:val="18"/>
                                </w:rPr>
                                <w:t xml:space="preserve">on (with Stirring &amp; settling) </w:t>
                              </w:r>
                              <w:r w:rsidRPr="00E64692">
                                <w:rPr>
                                  <w:b/>
                                  <w:bCs/>
                                  <w:color w:val="000000" w:themeColor="text1"/>
                                  <w:sz w:val="18"/>
                                  <w:szCs w:val="18"/>
                                </w:rPr>
                                <w:t xml:space="preserve">stirrer </w:t>
                              </w:r>
                              <w:r>
                                <w:rPr>
                                  <w:b/>
                                  <w:bCs/>
                                  <w:color w:val="000000" w:themeColor="text1"/>
                                  <w:sz w:val="18"/>
                                  <w:szCs w:val="18"/>
                                </w:rPr>
                                <w:t>at 60 RPM</w:t>
                              </w:r>
                            </w:p>
                          </w:txbxContent>
                        </v:textbox>
                      </v:roundrect>
                      <v:roundrect id="Rectangle: Rounded Corners 2483" o:spid="_x0000_s1453" style="position:absolute;left:49339;top:23812;width:9944;height:5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" fillcolor="#ffe599 [1303]" strokecolor="#1f3763 [1604]" strokeweight="1pt">
                        <v:stroke joinstyle="miter"/>
                        <v:textbox>
                          <w:txbxContent>
                            <w:p w14:paraId="3B05B9F1" w14:textId="77777777" w:rsidR="00E667F6" w:rsidRPr="00140FB9" w:rsidRDefault="00E667F6" w:rsidP="00E667F6">
                              <w:pPr>
                                <w:jc w:val="center"/>
                                <w:rPr>
                                  <w:b/>
                                  <w:bCs/>
                                  <w:color w:val="000000" w:themeColor="text1"/>
                                  <w:sz w:val="18"/>
                                  <w:szCs w:val="18"/>
                                  <w:lang w:val="en-US"/>
                                </w:rPr>
                              </w:pPr>
                              <w:r>
                                <w:rPr>
                                  <w:b/>
                                  <w:bCs/>
                                  <w:color w:val="000000" w:themeColor="text1"/>
                                  <w:sz w:val="18"/>
                                  <w:szCs w:val="18"/>
                                  <w:lang w:val="en-US"/>
                                </w:rPr>
                                <w:t>Evaporator</w:t>
                              </w:r>
                            </w:p>
                          </w:txbxContent>
                        </v:textbox>
                      </v:roundrect>
                      <v:roundrect id="Rectangle: Rounded Corners 2484" o:spid="_x0000_s1454" style="position:absolute;left:36290;top:27527;width:9334;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" fillcolor="#b4c6e7 [1300]" strokecolor="#1f3763 [1604]" strokeweight="1pt">
                        <v:stroke joinstyle="miter"/>
                        <v:textbox>
                          <w:txbxContent>
                            <w:p w14:paraId="65BB20A0" w14:textId="77777777" w:rsidR="00E667F6" w:rsidRPr="00483170" w:rsidRDefault="00E667F6" w:rsidP="00E667F6">
                              <w:pPr>
                                <w:jc w:val="center"/>
                                <w:rPr>
                                  <w:b/>
                                  <w:bCs/>
                                  <w:color w:val="000000" w:themeColor="text1"/>
                                  <w:sz w:val="18"/>
                                  <w:szCs w:val="18"/>
                                </w:rPr>
                              </w:pPr>
                              <w:r w:rsidRPr="00483170">
                                <w:rPr>
                                  <w:b/>
                                  <w:bCs/>
                                  <w:color w:val="000000" w:themeColor="text1"/>
                                  <w:sz w:val="18"/>
                                  <w:szCs w:val="18"/>
                                </w:rPr>
                                <w:t>Salt</w:t>
                              </w:r>
                              <w:r>
                                <w:rPr>
                                  <w:b/>
                                  <w:bCs/>
                                  <w:color w:val="000000" w:themeColor="text1"/>
                                  <w:sz w:val="18"/>
                                  <w:szCs w:val="18"/>
                                </w:rPr>
                                <w:t xml:space="preserve"> Disposal</w:t>
                              </w:r>
                            </w:p>
                          </w:txbxContent>
                        </v:textbox>
                      </v:roundrect>
                      <v:roundrect id="Rectangle: Rounded Corners 2485" o:spid="_x0000_s1455" style="position:absolute;left:62388;top:33909;width:933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" fillcolor="#b4c6e7 [1300]" strokecolor="#1f3763 [1604]" strokeweight="1pt">
                        <v:stroke joinstyle="miter"/>
                        <v:textbox>
                          <w:txbxContent>
                            <w:p w14:paraId="56DF7E4E" w14:textId="77777777" w:rsidR="00E667F6" w:rsidRPr="00B30C04" w:rsidRDefault="00E667F6" w:rsidP="00E667F6">
                              <w:pPr>
                                <w:jc w:val="center"/>
                                <w:rPr>
                                  <w:b/>
                                  <w:bCs/>
                                  <w:color w:val="000000" w:themeColor="text1"/>
                                  <w:sz w:val="18"/>
                                  <w:szCs w:val="18"/>
                                </w:rPr>
                              </w:pPr>
                              <w:r w:rsidRPr="00B30C04">
                                <w:rPr>
                                  <w:b/>
                                  <w:bCs/>
                                  <w:color w:val="000000" w:themeColor="text1"/>
                                  <w:sz w:val="18"/>
                                  <w:szCs w:val="18"/>
                                </w:rPr>
                                <w:t>Solid Disposal</w:t>
                              </w:r>
                            </w:p>
                          </w:txbxContent>
                        </v:textbox>
                      </v:roundrect>
                      <v:shape id="Straight Arrow Connector 2486" o:spid="_x0000_s1456" type="#_x0000_t32" style="position:absolute;left:32480;top:15430;width:57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" strokecolor="#ed7d31 [3205]" strokeweight=".5pt">
                        <v:stroke endarrow="block" joinstyle="miter"/>
                      </v:shape>
                      <v:shape id="Straight Arrow Connector 2487" o:spid="_x0000_s1457" type="#_x0000_t32" style="position:absolute;left:52562;top:21605;width:432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" strokecolor="#ed7d31 [3205]" strokeweight=".5pt">
                        <v:stroke endarrow="block" joinstyle="miter"/>
                      </v:shape>
                      <v:shape id="Straight Arrow Connector 2488" o:spid="_x0000_s1458" type="#_x0000_t32" style="position:absolute;left:36763;top:23428;width:79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" strokecolor="#ed7d31 [3205]" strokeweight=".5pt">
                        <v:stroke endarrow="block" joinstyle="miter"/>
                      </v:shape>
                      <v:shape id="Connector: Elbow 2489" o:spid="_x0000_s1459" type="#_x0000_t34" style="position:absolute;left:64198;top:15240;width:2880;height:187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" adj="22242" strokecolor="#ed7d31 [3205]" strokeweight=".5pt">
                        <v:stroke endarrow="block"/>
                      </v:shape>
                      <v:roundrect id="Rectangle: Rounded Corners 2490" o:spid="_x0000_s1460" style="position:absolute;left:49434;top:31813;width:9335;height:7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" fillcolor="#ffe599 [1303]" strokecolor="#1f3763 [1604]" strokeweight="1pt">
                        <v:stroke joinstyle="miter"/>
                        <v:textbox>
                          <w:txbxContent>
                            <w:p w14:paraId="56FD4A8E" w14:textId="77777777" w:rsidR="00E667F6" w:rsidRPr="00B30C04" w:rsidRDefault="00E667F6" w:rsidP="00E667F6">
                              <w:pPr>
                                <w:jc w:val="center"/>
                                <w:rPr>
                                  <w:b/>
                                  <w:bCs/>
                                  <w:color w:val="000000" w:themeColor="text1"/>
                                  <w:sz w:val="18"/>
                                  <w:szCs w:val="18"/>
                                </w:rPr>
                              </w:pPr>
                              <w:r>
                                <w:rPr>
                                  <w:b/>
                                  <w:bCs/>
                                  <w:color w:val="000000" w:themeColor="text1"/>
                                  <w:sz w:val="18"/>
                                  <w:szCs w:val="18"/>
                                </w:rPr>
                                <w:t>Filter</w:t>
                              </w:r>
                              <w:r>
                                <w:rPr>
                                  <w:b/>
                                  <w:bCs/>
                                  <w:color w:val="000000" w:themeColor="text1"/>
                                  <w:sz w:val="18"/>
                                  <w:szCs w:val="18"/>
                                </w:rPr>
                                <w:br/>
                                <w:t>(Sparkler/ Cartridge Filter</w:t>
                              </w:r>
                            </w:p>
                            <w:p w14:paraId="4E2209B8" w14:textId="77777777" w:rsidR="00E667F6" w:rsidRPr="00B30C04" w:rsidRDefault="00E667F6" w:rsidP="00E667F6">
                              <w:pPr>
                                <w:jc w:val="center"/>
                                <w:rPr>
                                  <w:b/>
                                  <w:bCs/>
                                  <w:color w:val="000000" w:themeColor="text1"/>
                                  <w:sz w:val="18"/>
                                  <w:szCs w:val="18"/>
                                </w:rPr>
                              </w:pPr>
                            </w:p>
                          </w:txbxContent>
                        </v:textbox>
                      </v:roundrect>
                      <v:shape id="Straight Arrow Connector 2491" o:spid="_x0000_s1461" type="#_x0000_t32" style="position:absolute;left:52670;top:30572;width:288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" strokecolor="#ed7d31 [3205]" strokeweight=".5pt">
                        <v:stroke endarrow="block" joinstyle="miter"/>
                      </v:shape>
                      <v:shape id="Text Box 2492" o:spid="_x0000_s1462" type="#_x0000_t202" style="position:absolute;left:11715;top:16478;width:592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" fillcolor="white [3201]" stroked="f" strokeweight=".5pt">
                        <v:textbox>
                          <w:txbxContent>
                            <w:p w14:paraId="0ADBB369" w14:textId="77777777" w:rsidR="00E667F6" w:rsidRPr="003F0990" w:rsidRDefault="00E667F6" w:rsidP="00E667F6">
                              <w:pPr>
                                <w:rPr>
                                  <w:b/>
                                  <w:bCs/>
                                  <w:sz w:val="14"/>
                                  <w:szCs w:val="14"/>
                                </w:rPr>
                              </w:pPr>
                              <w:r>
                                <w:rPr>
                                  <w:b/>
                                  <w:bCs/>
                                  <w:sz w:val="14"/>
                                  <w:szCs w:val="14"/>
                                </w:rPr>
                                <w:t xml:space="preserve">BPA, ECH, </w:t>
                              </w:r>
                              <w:r w:rsidRPr="003F0990">
                                <w:rPr>
                                  <w:b/>
                                  <w:bCs/>
                                  <w:sz w:val="14"/>
                                  <w:szCs w:val="14"/>
                                </w:rPr>
                                <w:t>NaOH</w:t>
                              </w:r>
                              <w:r>
                                <w:rPr>
                                  <w:b/>
                                  <w:bCs/>
                                  <w:sz w:val="14"/>
                                  <w:szCs w:val="14"/>
                                </w:rPr>
                                <w:t xml:space="preserve"> 48%</w:t>
                              </w:r>
                            </w:p>
                            <w:p w14:paraId="297E7546" w14:textId="77777777" w:rsidR="00E667F6" w:rsidRPr="00250C50" w:rsidRDefault="00E667F6" w:rsidP="00E667F6">
                              <w:pPr>
                                <w:rPr>
                                  <w:b/>
                                  <w:bCs/>
                                  <w:sz w:val="16"/>
                                  <w:szCs w:val="16"/>
                                </w:rPr>
                              </w:pPr>
                            </w:p>
                          </w:txbxContent>
                        </v:textbox>
                      </v:shape>
                      <v:shape id="Text Box 2493" o:spid="_x0000_s1463" type="#_x0000_t202" style="position:absolute;left:26765;top:20764;width:702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" fillcolor="white [3201]" stroked="f" strokeweight=".5pt">
                        <v:textbox>
                          <w:txbxContent>
                            <w:p w14:paraId="7365C5C2" w14:textId="77777777" w:rsidR="00E667F6" w:rsidRPr="00250C50" w:rsidRDefault="00E667F6" w:rsidP="00E667F6">
                              <w:pPr>
                                <w:jc w:val="right"/>
                                <w:rPr>
                                  <w:b/>
                                  <w:bCs/>
                                  <w:sz w:val="16"/>
                                  <w:szCs w:val="16"/>
                                </w:rPr>
                              </w:pPr>
                              <w:r>
                                <w:rPr>
                                  <w:b/>
                                  <w:bCs/>
                                  <w:sz w:val="16"/>
                                  <w:szCs w:val="16"/>
                                </w:rPr>
                                <w:t>Dehydrated H</w:t>
                              </w:r>
                              <w:r w:rsidRPr="003F0990">
                                <w:rPr>
                                  <w:b/>
                                  <w:bCs/>
                                  <w:sz w:val="12"/>
                                  <w:szCs w:val="12"/>
                                </w:rPr>
                                <w:t>2</w:t>
                              </w:r>
                              <w:r>
                                <w:rPr>
                                  <w:b/>
                                  <w:bCs/>
                                  <w:sz w:val="16"/>
                                  <w:szCs w:val="16"/>
                                </w:rPr>
                                <w:t>O</w:t>
                              </w:r>
                            </w:p>
                          </w:txbxContent>
                        </v:textbox>
                      </v:shape>
                      <v:shape id="Straight Arrow Connector 2494" o:spid="_x0000_s1464" type="#_x0000_t32" style="position:absolute;left:50098;top:9902;width:72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" strokecolor="#ed7d31 [3205]" strokeweight=".5pt">
                        <v:stroke endarrow="block" joinstyle="miter"/>
                      </v:shape>
                      <v:shape id="Text Box 2495" o:spid="_x0000_s1465" type="#_x0000_t202" style="position:absolute;left:59436;top:8953;width:67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" fillcolor="white [3201]" stroked="f" strokeweight=".5pt">
                        <v:textbox>
                          <w:txbxContent>
                            <w:p w14:paraId="2260A0AF" w14:textId="77777777" w:rsidR="00E667F6" w:rsidRPr="00335FD3" w:rsidRDefault="00E667F6" w:rsidP="00E667F6">
                              <w:pPr>
                                <w:rPr>
                                  <w:b/>
                                  <w:bCs/>
                                  <w:sz w:val="14"/>
                                  <w:szCs w:val="14"/>
                                </w:rPr>
                              </w:pPr>
                              <w:r w:rsidRPr="00335FD3">
                                <w:rPr>
                                  <w:b/>
                                  <w:bCs/>
                                  <w:sz w:val="14"/>
                                  <w:szCs w:val="14"/>
                                </w:rPr>
                                <w:t xml:space="preserve">DM Water </w:t>
                              </w:r>
                            </w:p>
                          </w:txbxContent>
                        </v:textbox>
                      </v:shape>
                      <v:rect id="Rectangle 14" o:spid="_x0000_s1466" style="position:absolute;left:3524;top:53244;width:5140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" filled="f" stroked="f">
                        <v:textbox>
                          <w:txbxContent>
                            <w:p w14:paraId="70012121" w14:textId="5620A755" w:rsidR="00E667F6" w:rsidRPr="006F0777" w:rsidRDefault="00E667F6" w:rsidP="00E667F6">
                              <w:pPr>
                                <w:tabs>
                                  <w:tab w:val="left" w:pos="1816"/>
                                </w:tabs>
                                <w:rPr>
                                  <w:rFonts w:ascii="Arial" w:hAnsi="Arial" w:cs="Arial"/>
                                  <w:i/>
                                  <w:iCs/>
                                  <w:color w:val="000000" w:themeColor="text1"/>
                                  <w:sz w:val="14"/>
                                  <w:szCs w:val="14"/>
                                  <w:shd w:val="clear" w:color="auto" w:fill="FFFFFF"/>
                                </w:rPr>
                              </w:pPr>
                              <w:r>
                                <w:rPr>
                                  <w:rFonts w:ascii="Arial" w:hAnsi="Arial" w:cs="Arial"/>
                                  <w:i/>
                                  <w:iCs/>
                                  <w:color w:val="000000" w:themeColor="text1"/>
                                  <w:sz w:val="14"/>
                                  <w:szCs w:val="14"/>
                                  <w:shd w:val="clear" w:color="auto" w:fill="FFFFFF"/>
                                </w:rPr>
                                <w:t xml:space="preserve">Source: PFD has been validated by </w:t>
                              </w:r>
                              <w:r w:rsidR="007332C6">
                                <w:rPr>
                                  <w:rFonts w:ascii="Arial" w:hAnsi="Arial" w:cs="Arial"/>
                                  <w:i/>
                                  <w:iCs/>
                                  <w:color w:val="000000" w:themeColor="text1"/>
                                  <w:sz w:val="14"/>
                                  <w:szCs w:val="14"/>
                                  <w:shd w:val="clear" w:color="auto" w:fill="FFFFFF"/>
                                </w:rPr>
                                <w:t>Indian manufacturer</w:t>
                              </w:r>
                              <w:r>
                                <w:rPr>
                                  <w:rFonts w:ascii="Arial" w:hAnsi="Arial" w:cs="Arial"/>
                                  <w:i/>
                                  <w:iCs/>
                                  <w:color w:val="000000" w:themeColor="text1"/>
                                  <w:sz w:val="14"/>
                                  <w:szCs w:val="14"/>
                                  <w:shd w:val="clear" w:color="auto" w:fill="FFFFFF"/>
                                </w:rPr>
                                <w:t xml:space="preserve"> </w:t>
                              </w:r>
                              <w:r w:rsidR="00903F46">
                                <w:rPr>
                                  <w:rFonts w:ascii="Arial" w:hAnsi="Arial" w:cs="Arial"/>
                                  <w:i/>
                                  <w:iCs/>
                                  <w:color w:val="000000" w:themeColor="text1"/>
                                  <w:sz w:val="14"/>
                                  <w:szCs w:val="14"/>
                                  <w:shd w:val="clear" w:color="auto" w:fill="FFFFFF"/>
                                </w:rPr>
                                <w:t>and</w:t>
                              </w:r>
                              <w:r>
                                <w:rPr>
                                  <w:rFonts w:ascii="Arial" w:hAnsi="Arial" w:cs="Arial"/>
                                  <w:i/>
                                  <w:iCs/>
                                  <w:color w:val="000000" w:themeColor="text1"/>
                                  <w:sz w:val="14"/>
                                  <w:szCs w:val="14"/>
                                  <w:shd w:val="clear" w:color="auto" w:fill="FFFFFF"/>
                                </w:rPr>
                                <w:t xml:space="preserve"> only major processes have been considered. </w:t>
                              </w:r>
                            </w:p>
                            <w:p w14:paraId="7660DABB" w14:textId="77777777" w:rsidR="00E667F6" w:rsidRPr="006F0777" w:rsidRDefault="00E667F6" w:rsidP="00E667F6">
                              <w:pPr>
                                <w:rPr>
                                  <w:rFonts w:ascii="Helvetica" w:eastAsia="Roboto" w:hAnsi="Helvetica" w:cs="Arial"/>
                                  <w:i/>
                                  <w:iCs/>
                                  <w:color w:val="FFFFFF" w:themeColor="background1"/>
                                  <w:kern w:val="24"/>
                                  <w:sz w:val="46"/>
                                  <w:szCs w:val="36"/>
                                  <w:lang w:val="en-US"/>
                                </w:rPr>
                              </w:pPr>
                              <w:r w:rsidRPr="006F0777">
                                <w:rPr>
                                  <w:rFonts w:ascii="Helvetica" w:eastAsia="Roboto" w:hAnsi="Helvetica" w:cs="Arial"/>
                                  <w:i/>
                                  <w:iCs/>
                                  <w:color w:val="FFFFFF" w:themeColor="background1"/>
                                  <w:kern w:val="24"/>
                                  <w:sz w:val="46"/>
                                  <w:szCs w:val="36"/>
                                  <w:lang w:val="en-US"/>
                                </w:rPr>
                                <w:t>2015 –FY2030</w:t>
                              </w:r>
                            </w:p>
                          </w:txbxContent>
                        </v:textbox>
                      </v:rect>
                      <v:roundrect id="Rectangle: Rounded Corners 2497" o:spid="_x0000_s1467" style="position:absolute;left:27527;top:4762;width:933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" fillcolor="#ffe599 [1303]" strokecolor="#1f3763 [1604]" strokeweight="1pt">
                        <v:stroke joinstyle="miter"/>
                        <v:textbox>
                          <w:txbxContent>
                            <w:p w14:paraId="7CB43FED" w14:textId="77777777" w:rsidR="00E667F6" w:rsidRPr="00112E21" w:rsidRDefault="00E667F6" w:rsidP="00E667F6">
                              <w:pPr>
                                <w:jc w:val="center"/>
                                <w:rPr>
                                  <w:b/>
                                  <w:bCs/>
                                  <w:color w:val="000000" w:themeColor="text1"/>
                                  <w:sz w:val="20"/>
                                  <w:szCs w:val="20"/>
                                </w:rPr>
                              </w:pPr>
                              <w:proofErr w:type="spellStart"/>
                              <w:r>
                                <w:rPr>
                                  <w:b/>
                                  <w:bCs/>
                                  <w:color w:val="000000" w:themeColor="text1"/>
                                  <w:sz w:val="20"/>
                                  <w:szCs w:val="20"/>
                                </w:rPr>
                                <w:t>Condensor</w:t>
                              </w:r>
                              <w:proofErr w:type="spellEnd"/>
                              <w:r>
                                <w:rPr>
                                  <w:b/>
                                  <w:bCs/>
                                  <w:color w:val="000000" w:themeColor="text1"/>
                                  <w:sz w:val="20"/>
                                  <w:szCs w:val="20"/>
                                </w:rPr>
                                <w:t xml:space="preserve"> </w:t>
                              </w:r>
                            </w:p>
                          </w:txbxContent>
                        </v:textbox>
                      </v:roundrect>
                      <v:roundrect id="Rectangle: Rounded Corners 2498" o:spid="_x0000_s1468" style="position:absolute;left:56007;top:45720;width:9334;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" fillcolor="#b4c6e7 [1300]" strokecolor="#1f3763 [1604]" strokeweight="1pt">
                        <v:stroke joinstyle="miter"/>
                        <v:textbox>
                          <w:txbxContent>
                            <w:p w14:paraId="2A055B03" w14:textId="77777777" w:rsidR="00E667F6" w:rsidRPr="00B42420" w:rsidRDefault="00E667F6" w:rsidP="00E667F6">
                              <w:pPr>
                                <w:jc w:val="center"/>
                                <w:rPr>
                                  <w:b/>
                                  <w:bCs/>
                                  <w:color w:val="000000" w:themeColor="text1"/>
                                  <w:sz w:val="18"/>
                                  <w:szCs w:val="18"/>
                                  <w:lang w:val="en-US"/>
                                </w:rPr>
                              </w:pPr>
                              <w:r>
                                <w:rPr>
                                  <w:b/>
                                  <w:bCs/>
                                  <w:color w:val="000000" w:themeColor="text1"/>
                                  <w:sz w:val="18"/>
                                  <w:szCs w:val="18"/>
                                  <w:lang w:val="en-US"/>
                                </w:rPr>
                                <w:t>Wastewater Treatment</w:t>
                              </w:r>
                            </w:p>
                          </w:txbxContent>
                        </v:textbox>
                      </v:roundrect>
                      <v:shape id="Straight Arrow Connector 2499" o:spid="_x0000_s1469" type="#_x0000_t32" style="position:absolute;left:60960;top:19526;width:457;height:26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" strokecolor="#ed7d31 [3205]" strokeweight=".5pt">
                        <v:stroke endarrow="block" joinstyle="miter"/>
                      </v:shape>
                      <v:roundrect id="Rectangle: Rounded Corners 2500" o:spid="_x0000_s1470" style="position:absolute;left:11811;top:2286;width:10090;height:27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" fillcolor="#ffe599 [1303]" strokecolor="#1f3763 [1604]" strokeweight="1pt">
                        <v:stroke joinstyle="miter"/>
                        <v:textbox>
                          <w:txbxContent>
                            <w:p w14:paraId="2A815BEE"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BPA</w:t>
                              </w:r>
                              <w:r>
                                <w:rPr>
                                  <w:b/>
                                  <w:bCs/>
                                  <w:color w:val="000000" w:themeColor="text1"/>
                                  <w:sz w:val="16"/>
                                  <w:szCs w:val="16"/>
                                </w:rPr>
                                <w:t xml:space="preserve"> Hopper</w:t>
                              </w:r>
                            </w:p>
                          </w:txbxContent>
                        </v:textbox>
                      </v:roundrect>
                      <v:roundrect id="Rectangle: Rounded Corners 2501" o:spid="_x0000_s1471" style="position:absolute;left:12001;top:5619;width:10090;height:2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" fillcolor="#ffe599 [1303]" strokecolor="#1f3763 [1604]" strokeweight="1pt">
                        <v:stroke joinstyle="miter"/>
                        <v:textbox>
                          <w:txbxContent>
                            <w:p w14:paraId="3FB08B22" w14:textId="77777777" w:rsidR="00E667F6" w:rsidRPr="002D2174" w:rsidRDefault="00E667F6" w:rsidP="00E667F6">
                              <w:pPr>
                                <w:jc w:val="center"/>
                                <w:rPr>
                                  <w:b/>
                                  <w:bCs/>
                                  <w:color w:val="000000" w:themeColor="text1"/>
                                  <w:sz w:val="16"/>
                                  <w:szCs w:val="16"/>
                                </w:rPr>
                              </w:pPr>
                              <w:proofErr w:type="spellStart"/>
                              <w:r w:rsidRPr="002D2174">
                                <w:rPr>
                                  <w:b/>
                                  <w:bCs/>
                                  <w:color w:val="000000" w:themeColor="text1"/>
                                  <w:sz w:val="16"/>
                                  <w:szCs w:val="16"/>
                                </w:rPr>
                                <w:t>ECh</w:t>
                              </w:r>
                              <w:proofErr w:type="spellEnd"/>
                              <w:r w:rsidRPr="002D2174">
                                <w:rPr>
                                  <w:b/>
                                  <w:bCs/>
                                  <w:color w:val="000000" w:themeColor="text1"/>
                                  <w:sz w:val="16"/>
                                  <w:szCs w:val="16"/>
                                </w:rPr>
                                <w:t xml:space="preserve"> Storage</w:t>
                              </w:r>
                            </w:p>
                          </w:txbxContent>
                        </v:textbox>
                      </v:roundrect>
                      <v:roundrect id="Rectangle: Rounded Corners 2502" o:spid="_x0000_s1472" style="position:absolute;left:12096;top:9239;width:9722;height:2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" fillcolor="#ffe599 [1303]" strokecolor="#1f3763 [1604]" strokeweight="1pt">
                        <v:stroke joinstyle="miter"/>
                        <v:textbox>
                          <w:txbxContent>
                            <w:p w14:paraId="72D670BD" w14:textId="77777777" w:rsidR="00E667F6" w:rsidRPr="002D2174" w:rsidRDefault="00E667F6" w:rsidP="00E667F6">
                              <w:pPr>
                                <w:jc w:val="center"/>
                                <w:rPr>
                                  <w:b/>
                                  <w:bCs/>
                                  <w:color w:val="000000" w:themeColor="text1"/>
                                  <w:sz w:val="16"/>
                                  <w:szCs w:val="16"/>
                                </w:rPr>
                              </w:pPr>
                              <w:r w:rsidRPr="002D2174">
                                <w:rPr>
                                  <w:b/>
                                  <w:bCs/>
                                  <w:color w:val="000000" w:themeColor="text1"/>
                                  <w:sz w:val="16"/>
                                  <w:szCs w:val="16"/>
                                </w:rPr>
                                <w:t>NaOH Storage</w:t>
                              </w:r>
                            </w:p>
                          </w:txbxContent>
                        </v:textbox>
                      </v:roundrect>
                      <v:roundrect id="Rectangle: Rounded Corners 2503" o:spid="_x0000_s1473" style="position:absolute;left:50673;top:3714;width:7095;height:2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" fillcolor="#ffe599 [1303]" strokecolor="#1f3763 [1604]" strokeweight="1pt">
                        <v:stroke joinstyle="miter"/>
                        <v:textbox>
                          <w:txbxContent>
                            <w:p w14:paraId="27AFF740" w14:textId="77777777" w:rsidR="00E667F6" w:rsidRPr="002D2174" w:rsidRDefault="00E667F6" w:rsidP="00E667F6">
                              <w:pPr>
                                <w:jc w:val="center"/>
                                <w:rPr>
                                  <w:b/>
                                  <w:bCs/>
                                  <w:color w:val="000000" w:themeColor="text1"/>
                                  <w:sz w:val="18"/>
                                  <w:szCs w:val="18"/>
                                </w:rPr>
                              </w:pPr>
                              <w:r w:rsidRPr="002D2174">
                                <w:rPr>
                                  <w:b/>
                                  <w:bCs/>
                                  <w:color w:val="000000" w:themeColor="text1"/>
                                  <w:sz w:val="18"/>
                                  <w:szCs w:val="18"/>
                                </w:rPr>
                                <w:t>Toluene</w:t>
                              </w:r>
                            </w:p>
                            <w:p w14:paraId="24AD1E01" w14:textId="77777777" w:rsidR="00E667F6" w:rsidRDefault="00E667F6" w:rsidP="00E667F6">
                              <w:pPr>
                                <w:jc w:val="center"/>
                              </w:pPr>
                            </w:p>
                          </w:txbxContent>
                        </v:textbox>
                      </v:roundrect>
                      <v:roundrect id="Rectangle: Rounded Corners 2504" o:spid="_x0000_s1474" style="position:absolute;left:51911;top:8858;width:3804;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" fillcolor="#ffc000 [3207]" strokecolor="#7f5f00 [1607]" strokeweight="1pt">
                        <v:stroke joinstyle="miter"/>
                        <v:textbox>
                          <w:txbxContent>
                            <w:p w14:paraId="2064D85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roundrect id="Rectangle: Rounded Corners 2505" o:spid="_x0000_s1475" style="position:absolute;left:53149;top:20002;width:3702;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" fillcolor="#ffc000 [3207]" strokecolor="#7f5f00 [1607]" strokeweight="1pt">
                        <v:stroke joinstyle="miter"/>
                        <v:textbox>
                          <w:txbxContent>
                            <w:p w14:paraId="57CC627D"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Straight Arrow Connector 2506" o:spid="_x0000_s1476" type="#_x0000_t32" style="position:absolute;left:53340;top:39147;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" strokecolor="#ed7d31 [3205]" strokeweight=".5pt">
                        <v:stroke endarrow="block" joinstyle="miter"/>
                      </v:shape>
                      <v:shape id="Straight Arrow Connector 2507" o:spid="_x0000_s1477" type="#_x0000_t32" style="position:absolute;left:57150;top:9239;width:63;height:4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" strokecolor="#ed7d31 [3205]" strokeweight=".5pt">
                        <v:stroke endarrow="block" joinstyle="miter"/>
                      </v:shape>
                      <v:roundrect id="Rectangle: Rounded Corners 2508" o:spid="_x0000_s1478" style="position:absolute;left:56102;top:9429;width:3804;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" fillcolor="#ffc000 [3207]" strokecolor="#7f5f00 [1607]" strokeweight="1pt">
                        <v:stroke joinstyle="miter"/>
                        <v:textbox>
                          <w:txbxContent>
                            <w:p w14:paraId="56EB29EE"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25</w:t>
                              </w:r>
                            </w:p>
                          </w:txbxContent>
                        </v:textbox>
                      </v:roundrect>
                      <v:shape id="_x0000_s1479" type="#_x0000_t202" style="position:absolute;left:23717;top:10096;width:7677;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" stroked="f">
                        <v:textbox>
                          <w:txbxContent>
                            <w:p w14:paraId="16B4651B" w14:textId="77777777" w:rsidR="00E667F6" w:rsidRPr="00377489" w:rsidRDefault="00E667F6" w:rsidP="00E667F6">
                              <w:pPr>
                                <w:rPr>
                                  <w:b/>
                                  <w:bCs/>
                                  <w:sz w:val="14"/>
                                  <w:szCs w:val="14"/>
                                  <w:lang w:val="en-US"/>
                                </w:rPr>
                              </w:pPr>
                              <w:r w:rsidRPr="00377489">
                                <w:rPr>
                                  <w:b/>
                                  <w:bCs/>
                                  <w:sz w:val="14"/>
                                  <w:szCs w:val="14"/>
                                  <w:lang w:val="en-US"/>
                                </w:rPr>
                                <w:t>Recovered ECH</w:t>
                              </w:r>
                            </w:p>
                          </w:txbxContent>
                        </v:textbox>
                      </v:shape>
                      <v:shape id="_x0000_s1480" type="#_x0000_t202" style="position:absolute;left:57816;top:3238;width:818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" filled="f" stroked="f">
                        <v:textbox>
                          <w:txbxContent>
                            <w:p w14:paraId="219787E4" w14:textId="77777777" w:rsidR="00E667F6" w:rsidRPr="001A5A9F" w:rsidRDefault="00E667F6" w:rsidP="00E667F6">
                              <w:pPr>
                                <w:rPr>
                                  <w:b/>
                                  <w:bCs/>
                                  <w:sz w:val="12"/>
                                  <w:szCs w:val="12"/>
                                  <w:lang w:val="en-US"/>
                                </w:rPr>
                              </w:pPr>
                              <w:r w:rsidRPr="001A5A9F">
                                <w:rPr>
                                  <w:b/>
                                  <w:bCs/>
                                  <w:sz w:val="12"/>
                                  <w:szCs w:val="12"/>
                                  <w:lang w:val="en-US"/>
                                </w:rPr>
                                <w:t>Recovered Toluene</w:t>
                              </w:r>
                            </w:p>
                          </w:txbxContent>
                        </v:textbox>
                      </v:shape>
                      <v:shape id="_x0000_s1481" type="#_x0000_t202" style="position:absolute;left:48005;top:43719;width:1113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" filled="f" stroked="f">
                        <v:textbox>
                          <w:txbxContent>
                            <w:p w14:paraId="4D44E974" w14:textId="77777777" w:rsidR="00E667F6" w:rsidRPr="006A029A" w:rsidRDefault="00E667F6" w:rsidP="00E667F6">
                              <w:pPr>
                                <w:rPr>
                                  <w:b/>
                                  <w:bCs/>
                                  <w:sz w:val="14"/>
                                  <w:szCs w:val="14"/>
                                  <w:lang w:val="en-US"/>
                                </w:rPr>
                              </w:pPr>
                              <w:r w:rsidRPr="006A029A">
                                <w:rPr>
                                  <w:b/>
                                  <w:bCs/>
                                  <w:sz w:val="14"/>
                                  <w:szCs w:val="14"/>
                                  <w:lang w:val="en-US"/>
                                </w:rPr>
                                <w:t>Liquid Epoxy Resin</w:t>
                              </w:r>
                            </w:p>
                          </w:txbxContent>
                        </v:textbox>
                      </v:shape>
                      <v:shape id="_x0000_s1482" type="#_x0000_t202" style="position:absolute;left:41433;top:21336;width:11214;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" filled="f" stroked="f">
                        <v:textbox>
                          <w:txbxContent>
                            <w:p w14:paraId="67BCE6BF" w14:textId="77777777" w:rsidR="00E667F6" w:rsidRPr="008A0542" w:rsidRDefault="00E667F6" w:rsidP="00E667F6">
                              <w:pPr>
                                <w:rPr>
                                  <w:b/>
                                  <w:bCs/>
                                  <w:sz w:val="14"/>
                                  <w:szCs w:val="14"/>
                                  <w:lang w:val="en-US"/>
                                </w:rPr>
                              </w:pPr>
                              <w:r w:rsidRPr="008A0542">
                                <w:rPr>
                                  <w:b/>
                                  <w:bCs/>
                                  <w:sz w:val="14"/>
                                  <w:szCs w:val="14"/>
                                  <w:lang w:val="en-US"/>
                                </w:rPr>
                                <w:t>Liquid Epoxy Resin</w:t>
                              </w:r>
                              <w:r>
                                <w:rPr>
                                  <w:b/>
                                  <w:bCs/>
                                  <w:sz w:val="14"/>
                                  <w:szCs w:val="14"/>
                                  <w:lang w:val="en-US"/>
                                </w:rPr>
                                <w:t xml:space="preserve"> + Salt</w:t>
                              </w:r>
                            </w:p>
                          </w:txbxContent>
                        </v:textbox>
                      </v:shape>
                      <v:shape id="Connector: Elbow 2513" o:spid="_x0000_s1483" type="#_x0000_t34" style="position:absolute;left:12001;top:4000;width:6123;height:127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" adj="-22156" strokecolor="#ed7d31 [3205]" strokeweight=".5pt">
                        <v:stroke endarrow="open"/>
                      </v:shape>
                      <v:line id="Straight Connector 2514" o:spid="_x0000_s1484" style="position:absolute;flip:x y;visibility:visible;mso-wrap-style:square" from="5715,6953" to="11938,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" strokecolor="#ed7d31 [3205]" strokeweight=".5pt">
                        <v:stroke joinstyle="miter"/>
                      </v:line>
                      <v:line id="Straight Connector 2515" o:spid="_x0000_s1485" style="position:absolute;flip:x;visibility:visible;mso-wrap-style:square" from="5715,10572" to="12001,1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" strokecolor="#ed7d31 [3205]" strokeweight=".5pt">
                        <v:stroke joinstyle="miter"/>
                      </v:line>
                      <v:roundrect id="Rectangle: Rounded Corners 2516" o:spid="_x0000_s1486" style="position:absolute;left:7239;top:3143;width:3651;height:2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" fillcolor="#ffc000 [3207]" strokecolor="#7f5f00 [1607]" strokeweight="1pt">
                        <v:stroke joinstyle="miter"/>
                        <v:textbox>
                          <w:txbxContent>
                            <w:p w14:paraId="54ED24E5"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txbxContent>
                        </v:textbox>
                      </v:roundrect>
                      <v:roundrect id="Rectangle: Rounded Corners 2517" o:spid="_x0000_s1487" style="position:absolute;left:7524;top:6667;width:3188;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" fillcolor="#ffc000 [3207]" strokecolor="#7f5f00 [1607]" strokeweight="1pt">
                        <v:stroke joinstyle="miter"/>
                        <v:textbox>
                          <w:txbxContent>
                            <w:p w14:paraId="28AD5A88"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1D76D81E" w14:textId="77777777" w:rsidR="00E667F6" w:rsidRPr="003B1279" w:rsidRDefault="00E667F6" w:rsidP="00E667F6">
                              <w:pPr>
                                <w:rPr>
                                  <w:sz w:val="10"/>
                                  <w:szCs w:val="10"/>
                                  <w:lang w:val="en-US"/>
                                </w:rPr>
                              </w:pPr>
                            </w:p>
                          </w:txbxContent>
                        </v:textbox>
                      </v:roundrect>
                      <v:roundrect id="Rectangle: Rounded Corners 2518" o:spid="_x0000_s1488" style="position:absolute;left:7524;top:9715;width:3740;height:2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" fillcolor="#ffc000 [3207]" strokecolor="#7f5f00 [1607]" strokeweight="1pt">
                        <v:stroke joinstyle="miter"/>
                        <v:textbox>
                          <w:txbxContent>
                            <w:p w14:paraId="734DC007" w14:textId="77777777" w:rsidR="00E667F6" w:rsidRPr="003B1279" w:rsidRDefault="00E667F6" w:rsidP="00E667F6">
                              <w:pPr>
                                <w:rPr>
                                  <w:sz w:val="10"/>
                                  <w:szCs w:val="10"/>
                                  <w:lang w:val="en-US"/>
                                </w:rPr>
                              </w:pPr>
                              <w:r w:rsidRPr="003B1279">
                                <w:rPr>
                                  <w:sz w:val="10"/>
                                  <w:szCs w:val="10"/>
                                  <w:lang w:val="en-US"/>
                                </w:rPr>
                                <w:t>P</w:t>
                              </w:r>
                              <w:r>
                                <w:rPr>
                                  <w:sz w:val="10"/>
                                  <w:szCs w:val="10"/>
                                  <w:lang w:val="en-US"/>
                                </w:rPr>
                                <w:t>E 50</w:t>
                              </w:r>
                            </w:p>
                            <w:p w14:paraId="08CCB12D" w14:textId="77777777" w:rsidR="00E667F6" w:rsidRPr="003B1279" w:rsidRDefault="00E667F6" w:rsidP="00E667F6">
                              <w:pPr>
                                <w:rPr>
                                  <w:sz w:val="10"/>
                                  <w:szCs w:val="10"/>
                                  <w:lang w:val="en-US"/>
                                </w:rPr>
                              </w:pPr>
                            </w:p>
                          </w:txbxContent>
                        </v:textbox>
                      </v:roundrect>
                      <v:shape id="Connector: Elbow 2519" o:spid="_x0000_s1489" type="#_x0000_t34" style="position:absolute;left:24288;top:7048;width:3325;height:538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" adj="21201" strokecolor="#ed7d31 [3205]" strokeweight=".5pt">
                        <v:stroke endarrow="block"/>
                      </v:shape>
                      <v:shape id="Connector: Elbow 2520" o:spid="_x0000_s1490" type="#_x0000_t34" style="position:absolute;left:37338;top:5905;width:5972;height:69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" adj="1151" strokecolor="#ed7d31 [3205]" strokeweight=".5pt">
                        <v:stroke endarrow="block"/>
                      </v:shape>
                      <v:shape id="Connector: Elbow 2521" o:spid="_x0000_s1491" type="#_x0000_t34" style="position:absolute;left:18859;top:13239;width:827;height:66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" adj="-261681" strokecolor="black [3200]">
                        <v:stroke dashstyle="dash" joinstyle="round"/>
                      </v:shape>
                      <v:shape id="Straight Arrow Connector 2522" o:spid="_x0000_s1492" type="#_x0000_t32" style="position:absolute;left:4667;top:16287;width:4055;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" strokecolor="black [3200]">
                        <v:stroke dashstyle="dash"/>
                      </v:shape>
                      <v:shape id="_x0000_s1493" type="#_x0000_t202" style="position:absolute;left:1839;top:20155;width:1481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" stroked="f">
                        <v:textbox>
                          <w:txbxContent>
                            <w:p w14:paraId="2FB5BCBA" w14:textId="29F75850" w:rsidR="00E667F6" w:rsidRPr="00493B9B" w:rsidRDefault="00A254BD" w:rsidP="00E667F6">
                              <w:pPr>
                                <w:rPr>
                                  <w:sz w:val="18"/>
                                  <w:szCs w:val="18"/>
                                </w:rPr>
                              </w:pPr>
                              <w:ins w:id="826" w:author="Hardik Malhotra" w:date="2021-11-25T17:05:00Z">
                                <w:r>
                                  <w:rPr>
                                    <w:sz w:val="18"/>
                                    <w:szCs w:val="18"/>
                                  </w:rPr>
                                  <w:t xml:space="preserve">Exothermic </w:t>
                                </w:r>
                              </w:ins>
                              <w:proofErr w:type="gramStart"/>
                              <w:r w:rsidR="00E667F6" w:rsidRPr="00493B9B">
                                <w:rPr>
                                  <w:sz w:val="18"/>
                                  <w:szCs w:val="18"/>
                                </w:rPr>
                                <w:t xml:space="preserve">Reaction </w:t>
                              </w:r>
                              <w:ins w:id="827" w:author="Hardik Malhotra" w:date="2021-11-25T17:04:00Z">
                                <w:r>
                                  <w:rPr>
                                    <w:sz w:val="18"/>
                                    <w:szCs w:val="18"/>
                                  </w:rPr>
                                  <w:t xml:space="preserve"> (</w:t>
                                </w:r>
                                <w:proofErr w:type="spellStart"/>
                                <w:proofErr w:type="gramEnd"/>
                                <w:r>
                                  <w:rPr>
                                    <w:sz w:val="18"/>
                                    <w:szCs w:val="18"/>
                                  </w:rPr>
                                  <w:t>E</w:t>
                                </w:r>
                              </w:ins>
                              <w:r w:rsidR="00E667F6" w:rsidRPr="00493B9B">
                                <w:rPr>
                                  <w:sz w:val="18"/>
                                  <w:szCs w:val="18"/>
                                </w:rPr>
                                <w:t>section</w:t>
                              </w:r>
                              <w:proofErr w:type="spellEnd"/>
                            </w:p>
                          </w:txbxContent>
                        </v:textbox>
                      </v:shape>
                      <v:shape id="Connector: Elbow 2524" o:spid="_x0000_s1494" type="#_x0000_t34" style="position:absolute;left:27813;top:9334;width:7792;height:109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" adj="21733" strokecolor="#ed7d31 [3205]" strokeweight=".5pt">
                        <v:stroke endarrow="block"/>
                      </v:shape>
                      <v:shape id="Connector: Elbow 2525" o:spid="_x0000_s1495" type="#_x0000_t34" style="position:absolute;left:31051;top:5715;width:1536;height:79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" adj="128064" strokecolor="black [3200]">
                        <v:stroke dashstyle="dash" joinstyle="round"/>
                      </v:shape>
                      <v:shape id="Straight Arrow Connector 2526" o:spid="_x0000_s1496" type="#_x0000_t32" style="position:absolute;left:24669;top:4095;width:1098;height:1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" strokecolor="black [3200]">
                        <v:stroke dashstyle="dash"/>
                      </v:shape>
                      <v:shape id="_x0000_s1497" type="#_x0000_t202" style="position:absolute;left:22574;top:2286;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" filled="f" stroked="f">
                        <v:textbox>
                          <w:txbxContent>
                            <w:p w14:paraId="6A15F9F1" w14:textId="77777777" w:rsidR="00E667F6" w:rsidRPr="00493B9B" w:rsidRDefault="00E667F6" w:rsidP="00E667F6">
                              <w:pPr>
                                <w:rPr>
                                  <w:sz w:val="16"/>
                                  <w:szCs w:val="16"/>
                                  <w:lang w:val="en-US"/>
                                </w:rPr>
                              </w:pPr>
                              <w:r w:rsidRPr="00493B9B">
                                <w:rPr>
                                  <w:sz w:val="16"/>
                                  <w:szCs w:val="16"/>
                                  <w:lang w:val="en-US"/>
                                </w:rPr>
                                <w:t>Dehydration section</w:t>
                              </w:r>
                            </w:p>
                          </w:txbxContent>
                        </v:textbox>
                      </v:shape>
                      <v:shape id="Connector: Elbow 2528" o:spid="_x0000_s1498" type="#_x0000_t34" style="position:absolute;left:36861;top:7239;width:28704;height:416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" adj="26579" strokecolor="#ed7d31 [3205]" strokeweight=".5pt">
                        <v:stroke endarrow="block"/>
                      </v:shape>
                      <v:shape id="Connector: Elbow 2529" o:spid="_x0000_s1499" type="#_x0000_t34" style="position:absolute;left:36861;top:8286;width:32410;height:25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" adj="21609" strokecolor="#ed7d31 [3205]" strokeweight=".5pt">
                        <v:stroke endarrow="block"/>
                      </v:shape>
                      <v:shape id="Connector: Elbow 2530" o:spid="_x0000_s1500" type="#_x0000_t34" style="position:absolute;left:55816;top:2762;width:1683;height:1748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" adj="106850" strokecolor="black [3200]">
                        <v:stroke dashstyle="dash" joinstyle="round"/>
                      </v:shape>
                      <v:shape id="Connector: Elbow 2531" o:spid="_x0000_s1501" type="#_x0000_t34" style="position:absolute;left:55530;top:2762;width:2065;height:175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" adj="-87809" strokecolor="black [3200]">
                        <v:stroke dashstyle="dash" joinstyle="round"/>
                      </v:shape>
                      <v:shape id="Straight Arrow Connector 2532" o:spid="_x0000_s1502" type="#_x0000_t32" style="position:absolute;left:64008;top:2190;width:954;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" strokecolor="black [3200]">
                        <v:stroke dashstyle="dash"/>
                      </v:shape>
                      <v:shape id="_x0000_s1503" type="#_x0000_t202" style="position:absolute;left:60388;width:1129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" filled="f" stroked="f">
                        <v:textbox>
                          <w:txbxContent>
                            <w:p w14:paraId="6822929A" w14:textId="77777777" w:rsidR="00E667F6" w:rsidRPr="00493B9B" w:rsidRDefault="00E667F6" w:rsidP="00E667F6">
                              <w:pPr>
                                <w:rPr>
                                  <w:sz w:val="16"/>
                                  <w:szCs w:val="16"/>
                                  <w:lang w:val="en-US"/>
                                </w:rPr>
                              </w:pPr>
                              <w:r>
                                <w:rPr>
                                  <w:sz w:val="16"/>
                                  <w:szCs w:val="16"/>
                                  <w:lang w:val="en-US"/>
                                </w:rPr>
                                <w:t>Refining Section</w:t>
                              </w:r>
                            </w:p>
                          </w:txbxContent>
                        </v:textbox>
                      </v:shape>
                      <v:line id="Straight Connector 2534" o:spid="_x0000_s1504" style="position:absolute;visibility:visible;mso-wrap-style:square" from="44291,19621" to="44291,2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" strokecolor="#ed7d31 [3205]" strokeweight=".5pt">
                        <v:stroke joinstyle="miter"/>
                      </v:line>
                      <v:shape id="Connector: Elbow 2535" o:spid="_x0000_s1505" type="#_x0000_t34" style="position:absolute;left:44196;top:19526;width:7374;height:19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" adj="21591" strokecolor="#ed7d31 [3205]" strokeweight=".5pt">
                        <v:stroke endarrow="block"/>
                      </v:shape>
                      <v:group id="Group 2536" o:spid="_x0000_s1506" style="position:absolute;left:52673;top:23241;width:924;height:7246"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">
                        <v:shape id="Connector: Elbow 2537" o:spid="_x0000_s1507"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" adj="251147" strokecolor="black [3200]">
                          <v:stroke dashstyle="dash" joinstyle="round"/>
                        </v:shape>
                        <v:shape id="Connector: Elbow 2538" o:spid="_x0000_s1508"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" adj="-331624" strokecolor="black [3200]">
                          <v:stroke dashstyle="dash" joinstyle="round"/>
                        </v:shape>
                      </v:group>
                      <v:shape id="Straight Arrow Connector 2539" o:spid="_x0000_s1509" type="#_x0000_t32" style="position:absolute;left:44386;top:30575;width:3881;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" strokecolor="black [3200]">
                        <v:stroke dashstyle="dash"/>
                      </v:shape>
                      <v:shape id="_x0000_s1510" type="#_x0000_t202" style="position:absolute;left:38893;top:34290;width:1035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" filled="f" stroked="f">
                        <v:textbox>
                          <w:txbxContent>
                            <w:p w14:paraId="115F080C" w14:textId="77777777" w:rsidR="00E667F6" w:rsidRPr="00493B9B" w:rsidRDefault="00E667F6" w:rsidP="00E667F6">
                              <w:pPr>
                                <w:rPr>
                                  <w:sz w:val="18"/>
                                  <w:szCs w:val="18"/>
                                </w:rPr>
                              </w:pPr>
                              <w:r>
                                <w:rPr>
                                  <w:sz w:val="18"/>
                                  <w:szCs w:val="18"/>
                                </w:rPr>
                                <w:t>Dissolvent</w:t>
                              </w:r>
                              <w:r w:rsidRPr="00493B9B">
                                <w:rPr>
                                  <w:sz w:val="18"/>
                                  <w:szCs w:val="18"/>
                                </w:rPr>
                                <w:t xml:space="preserve"> section</w:t>
                              </w:r>
                            </w:p>
                          </w:txbxContent>
                        </v:textbox>
                      </v:shape>
                      <v:group id="Group 2541" o:spid="_x0000_s1511" style="position:absolute;left:52006;top:31242;width:1156;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ut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Lwn8vglPQK5/AAAA//8DAFBLAQItABQABgAIAAAAIQDb4fbL7gAAAIUBAAATAAAAAAAA&#10;AAAAAAAAAAAAAABbQ29udGVudF9UeXBlc10ueG1sUEsBAi0AFAAGAAgAAAAhAFr0LFu/AAAAFQEA&#10;AAsAAAAAAAAAAAAAAAAAHwEAAF9yZWxzLy5yZWxzUEsBAi0AFAAGAAgAAAAhAIK4q63HAAAA3QAA&#10;AA8AAAAAAAAAAAAAAAAABwIAAGRycy9kb3ducmV2LnhtbFBLBQYAAAAAAwADALcAAAD7AgAAAAA=&#10;">
                        <v:shape id="Connector: Elbow 2542" o:spid="_x0000_s1512"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" adj="181220" strokecolor="black [3200]">
                          <v:stroke dashstyle="dash" joinstyle="round"/>
                        </v:shape>
                        <v:shape id="Connector: Elbow 2543" o:spid="_x0000_s1513"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" adj="-267907" strokecolor="black [3200]">
                          <v:stroke dashstyle="dash" joinstyle="round"/>
                        </v:shape>
                      </v:group>
                      <v:shape id="_x0000_s1514" type="#_x0000_t202" style="position:absolute;left:40723;top:41255;width:1035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" filled="f" stroked="f">
                        <v:textbox>
                          <w:txbxContent>
                            <w:p w14:paraId="05C46FA2" w14:textId="77777777" w:rsidR="00E667F6" w:rsidRPr="00493B9B" w:rsidRDefault="00E667F6" w:rsidP="00E667F6">
                              <w:pPr>
                                <w:rPr>
                                  <w:sz w:val="18"/>
                                  <w:szCs w:val="18"/>
                                </w:rPr>
                              </w:pPr>
                              <w:r>
                                <w:rPr>
                                  <w:sz w:val="18"/>
                                  <w:szCs w:val="18"/>
                                </w:rPr>
                                <w:t>Filtration</w:t>
                              </w:r>
                              <w:r w:rsidRPr="00493B9B">
                                <w:rPr>
                                  <w:sz w:val="18"/>
                                  <w:szCs w:val="18"/>
                                </w:rPr>
                                <w:t xml:space="preserve"> section</w:t>
                              </w:r>
                            </w:p>
                          </w:txbxContent>
                        </v:textbox>
                      </v:shape>
                      <v:group id="Group 2545" o:spid="_x0000_s1515" style="position:absolute;left:40386;top:12287;width:1155;height:8625" coordsize="9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">
                        <v:shape id="Connector: Elbow 2546" o:spid="_x0000_s1516" type="#_x0000_t34" style="position:absolute;left:467;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" adj="141010" strokecolor="black [3200]">
                          <v:stroke dashstyle="dash" joinstyle="round"/>
                        </v:shape>
                        <v:shape id="Connector: Elbow 2547" o:spid="_x0000_s1517" type="#_x0000_t34" style="position:absolute;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" adj="-267907" strokecolor="black [3200]">
                          <v:stroke dashstyle="dash" joinstyle="round"/>
                        </v:shape>
                      </v:group>
                      <v:shape id="Straight Arrow Connector 2548" o:spid="_x0000_s1518" type="#_x0000_t32" style="position:absolute;left:31908;top:20574;width:5857;height:56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" strokecolor="black [3200]">
                        <v:stroke dashstyle="dash"/>
                      </v:shape>
                      <v:shape id="_x0000_s1519" type="#_x0000_t202" style="position:absolute;left:28860;top:25241;width:5950;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" filled="f" stroked="f">
                        <v:textbox>
                          <w:txbxContent>
                            <w:p w14:paraId="5BFB40F6" w14:textId="77777777" w:rsidR="00E667F6" w:rsidRPr="00335FD3" w:rsidRDefault="00E667F6" w:rsidP="00E667F6">
                              <w:pPr>
                                <w:rPr>
                                  <w:sz w:val="16"/>
                                  <w:szCs w:val="16"/>
                                  <w:lang w:val="en-US"/>
                                </w:rPr>
                              </w:pPr>
                              <w:r w:rsidRPr="00335FD3">
                                <w:rPr>
                                  <w:sz w:val="16"/>
                                  <w:szCs w:val="16"/>
                                  <w:lang w:val="en-US"/>
                                </w:rPr>
                                <w:t>ECH recovery Section</w:t>
                              </w:r>
                            </w:p>
                          </w:txbxContent>
                        </v:textbox>
                      </v:shape>
                      <v:shape id="Connector: Elbow 2550" o:spid="_x0000_s1520" type="#_x0000_t34" style="position:absolute;left:57626;top:4762;width:1647;height:2168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" adj="-77444" strokecolor="#ed7d31 [3205]" strokeweight=".5pt">
                        <v:stroke endarrow="block"/>
                      </v:shape>
                      <v:shape id="_x0000_s1521" type="#_x0000_t202" style="position:absolute;left:32385;top:13525;width:416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" filled="f" stroked="f">
                        <v:textbox>
                          <w:txbxContent>
                            <w:p w14:paraId="50F81687" w14:textId="77777777" w:rsidR="00E667F6" w:rsidRPr="00E667F6" w:rsidRDefault="00E667F6" w:rsidP="00E667F6">
                              <w:pPr>
                                <w:rPr>
                                  <w:sz w:val="14"/>
                                  <w:szCs w:val="14"/>
                                  <w:lang w:val="en-US"/>
                                </w:rPr>
                              </w:pPr>
                              <w:r w:rsidRPr="00E667F6">
                                <w:rPr>
                                  <w:sz w:val="14"/>
                                  <w:szCs w:val="14"/>
                                  <w:lang w:val="en-US"/>
                                </w:rPr>
                                <w:t>Resin &amp; salt</w:t>
                              </w:r>
                            </w:p>
                          </w:txbxContent>
                        </v:textbox>
                      </v:shape>
                      <v:shape id="Connector: Elbow 2552" o:spid="_x0000_s1522" type="#_x0000_t34" style="position:absolute;left:58864;top:32385;width:6683;height:13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" adj="21408" strokecolor="#ed7d31 [3205]" strokeweight=".5pt">
                        <v:stroke endarrow="block"/>
                      </v:shape>
                    </v:group>
                  </w:pict>
                </mc:Fallback>
              </mc:AlternateContent>
            </w:r>
          </w:p>
          <w:p w14:paraId="4AFB1C36" w14:textId="77777777" w:rsidR="00E667F6" w:rsidRPr="00BC6A0E" w:rsidRDefault="00E667F6" w:rsidP="00E667F6">
            <w:pPr>
              <w:ind w:right="-330"/>
              <w:rPr>
                <w:b/>
                <w:bCs/>
                <w:sz w:val="20"/>
                <w:szCs w:val="20"/>
              </w:rPr>
            </w:pPr>
          </w:p>
          <w:p w14:paraId="1E7612F8" w14:textId="77777777" w:rsidR="00E667F6" w:rsidRDefault="00E667F6" w:rsidP="00E667F6">
            <w:pPr>
              <w:rPr>
                <w:b/>
                <w:bCs/>
              </w:rPr>
            </w:pPr>
          </w:p>
          <w:p w14:paraId="32C27548" w14:textId="77777777" w:rsidR="00E667F6" w:rsidRPr="00C26ACA" w:rsidRDefault="00E667F6" w:rsidP="00E667F6">
            <w:pPr>
              <w:rPr>
                <w:rFonts w:ascii="Arial" w:hAnsi="Arial" w:cs="Arial"/>
                <w:b/>
                <w:bCs/>
                <w:color w:val="000000" w:themeColor="text1"/>
                <w:sz w:val="24"/>
                <w:szCs w:val="24"/>
                <w:shd w:val="clear" w:color="auto" w:fill="FFFFFF"/>
              </w:rPr>
            </w:pPr>
          </w:p>
          <w:p w14:paraId="691A260B" w14:textId="77777777" w:rsidR="00E667F6" w:rsidRDefault="00E667F6" w:rsidP="00E667F6">
            <w:pPr>
              <w:tabs>
                <w:tab w:val="left" w:pos="1816"/>
              </w:tabs>
              <w:rPr>
                <w:rFonts w:ascii="Verdana" w:hAnsi="Verdana"/>
                <w:b/>
                <w:bCs/>
                <w:sz w:val="20"/>
                <w:szCs w:val="20"/>
              </w:rPr>
            </w:pPr>
          </w:p>
          <w:p w14:paraId="2B325A80" w14:textId="77777777" w:rsidR="00E667F6" w:rsidRDefault="00E667F6" w:rsidP="00E667F6">
            <w:pPr>
              <w:tabs>
                <w:tab w:val="left" w:pos="1816"/>
              </w:tabs>
              <w:rPr>
                <w:rFonts w:ascii="Verdana" w:hAnsi="Verdana"/>
                <w:b/>
                <w:bCs/>
                <w:sz w:val="20"/>
                <w:szCs w:val="20"/>
              </w:rPr>
            </w:pPr>
          </w:p>
          <w:p w14:paraId="45C6A68F" w14:textId="77777777" w:rsidR="00E667F6" w:rsidRPr="00852444" w:rsidRDefault="00E667F6" w:rsidP="00E667F6">
            <w:pPr>
              <w:tabs>
                <w:tab w:val="center" w:pos="4513"/>
              </w:tabs>
              <w:rPr>
                <w:b/>
                <w:bCs/>
                <w:sz w:val="12"/>
                <w:szCs w:val="12"/>
              </w:rPr>
            </w:pPr>
            <w:r>
              <w:rPr>
                <w:rFonts w:ascii="Verdana" w:hAnsi="Verdana"/>
                <w:b/>
                <w:bCs/>
                <w:sz w:val="20"/>
                <w:szCs w:val="20"/>
              </w:rPr>
              <w:t xml:space="preserve">                                                          </w:t>
            </w:r>
            <w:r w:rsidRPr="00852444">
              <w:rPr>
                <w:rFonts w:ascii="Verdana" w:hAnsi="Verdana"/>
                <w:b/>
                <w:bCs/>
                <w:sz w:val="12"/>
                <w:szCs w:val="12"/>
              </w:rPr>
              <w:t xml:space="preserve"> </w:t>
            </w:r>
          </w:p>
          <w:p w14:paraId="70F08F6B" w14:textId="77777777" w:rsidR="00E667F6" w:rsidRPr="00852444" w:rsidRDefault="00E667F6" w:rsidP="00E667F6">
            <w:pPr>
              <w:tabs>
                <w:tab w:val="center" w:pos="4513"/>
              </w:tabs>
              <w:rPr>
                <w:rFonts w:ascii="Verdana" w:hAnsi="Verdana"/>
                <w:b/>
                <w:bCs/>
                <w:sz w:val="12"/>
                <w:szCs w:val="12"/>
              </w:rPr>
            </w:pPr>
            <w:r>
              <w:rPr>
                <w:b/>
                <w:bCs/>
                <w:sz w:val="16"/>
                <w:szCs w:val="16"/>
              </w:rPr>
              <w:t xml:space="preserve">                                                                                                              </w:t>
            </w:r>
            <w:r w:rsidRPr="00D36182">
              <w:rPr>
                <w:b/>
                <w:bCs/>
                <w:sz w:val="16"/>
                <w:szCs w:val="16"/>
              </w:rPr>
              <w:t xml:space="preserve"> </w:t>
            </w:r>
          </w:p>
          <w:p w14:paraId="57BAE30C" w14:textId="77777777" w:rsidR="00E667F6" w:rsidRDefault="00E667F6" w:rsidP="00E667F6">
            <w:pPr>
              <w:tabs>
                <w:tab w:val="left" w:pos="1816"/>
              </w:tabs>
              <w:rPr>
                <w:rFonts w:ascii="Verdana" w:hAnsi="Verdana"/>
                <w:b/>
                <w:bCs/>
                <w:sz w:val="20"/>
                <w:szCs w:val="20"/>
              </w:rPr>
            </w:pPr>
          </w:p>
          <w:p w14:paraId="37A521D8" w14:textId="77777777" w:rsidR="00E667F6" w:rsidRDefault="00E667F6" w:rsidP="00E667F6">
            <w:pPr>
              <w:tabs>
                <w:tab w:val="left" w:pos="1816"/>
              </w:tabs>
              <w:rPr>
                <w:rFonts w:ascii="Verdana" w:hAnsi="Verdana"/>
                <w:b/>
                <w:bCs/>
                <w:sz w:val="20"/>
                <w:szCs w:val="20"/>
              </w:rPr>
            </w:pPr>
          </w:p>
          <w:p w14:paraId="5510372E" w14:textId="77777777" w:rsidR="00E667F6" w:rsidRDefault="001A76FB" w:rsidP="00E667F6">
            <w:pPr>
              <w:tabs>
                <w:tab w:val="left" w:pos="1816"/>
              </w:tabs>
              <w:rPr>
                <w:rFonts w:ascii="Verdana" w:hAnsi="Verdana"/>
                <w:b/>
                <w:bCs/>
                <w:sz w:val="20"/>
                <w:szCs w:val="20"/>
              </w:rPr>
            </w:pPr>
            <w:commentRangeStart w:id="828"/>
            <w:commentRangeStart w:id="829"/>
            <w:commentRangeEnd w:id="828"/>
            <w:r>
              <w:rPr>
                <w:rStyle w:val="CommentReference"/>
              </w:rPr>
              <w:commentReference w:id="828"/>
            </w:r>
            <w:commentRangeEnd w:id="829"/>
            <w:r w:rsidR="002C4179">
              <w:rPr>
                <w:rStyle w:val="CommentReference"/>
              </w:rPr>
              <w:commentReference w:id="829"/>
            </w:r>
          </w:p>
          <w:p w14:paraId="6A21C623" w14:textId="42D40073" w:rsidR="00E667F6" w:rsidRDefault="00E667F6" w:rsidP="00E667F6">
            <w:pPr>
              <w:tabs>
                <w:tab w:val="left" w:pos="6181"/>
              </w:tabs>
              <w:rPr>
                <w:rFonts w:ascii="Verdana" w:hAnsi="Verdana"/>
                <w:b/>
                <w:bCs/>
                <w:sz w:val="20"/>
                <w:szCs w:val="20"/>
              </w:rPr>
            </w:pPr>
            <w:r>
              <w:rPr>
                <w:rFonts w:ascii="Verdana" w:hAnsi="Verdana"/>
                <w:b/>
                <w:bCs/>
                <w:sz w:val="20"/>
                <w:szCs w:val="20"/>
              </w:rPr>
              <w:t xml:space="preserve">                                                                                     </w:t>
            </w:r>
          </w:p>
          <w:p w14:paraId="2CBB122B" w14:textId="5A221A09" w:rsidR="00E667F6" w:rsidRPr="005456F7" w:rsidRDefault="000E097E" w:rsidP="00E667F6">
            <w:pPr>
              <w:tabs>
                <w:tab w:val="left" w:pos="1816"/>
              </w:tabs>
              <w:rPr>
                <w:b/>
                <w:bCs/>
                <w:sz w:val="14"/>
                <w:szCs w:val="14"/>
              </w:rPr>
            </w:pPr>
            <w:r w:rsidRPr="000E097E">
              <w:rPr>
                <w:rFonts w:ascii="Verdana" w:hAnsi="Verdana"/>
                <w:b/>
                <w:bCs/>
                <w:noProof/>
                <w:sz w:val="20"/>
                <w:szCs w:val="20"/>
              </w:rPr>
              <mc:AlternateContent>
                <mc:Choice Requires="wps">
                  <w:drawing>
                    <wp:anchor distT="45720" distB="45720" distL="114300" distR="114300" simplePos="0" relativeHeight="253421568" behindDoc="0" locked="0" layoutInCell="1" allowOverlap="1" wp14:anchorId="48411D9A" wp14:editId="358B93A6">
                      <wp:simplePos x="0" y="0"/>
                      <wp:positionH relativeFrom="column">
                        <wp:posOffset>5572125</wp:posOffset>
                      </wp:positionH>
                      <wp:positionV relativeFrom="paragraph">
                        <wp:posOffset>3175</wp:posOffset>
                      </wp:positionV>
                      <wp:extent cx="988695" cy="1404620"/>
                      <wp:effectExtent l="0" t="0" r="0" b="0"/>
                      <wp:wrapSquare wrapText="bothSides"/>
                      <wp:docPr id="2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404620"/>
                              </a:xfrm>
                              <a:prstGeom prst="rect">
                                <a:avLst/>
                              </a:prstGeom>
                              <a:noFill/>
                              <a:ln w="9525">
                                <a:noFill/>
                                <a:miter lim="800000"/>
                                <a:headEnd/>
                                <a:tailEnd/>
                              </a:ln>
                            </wps:spPr>
                            <wps:txbx>
                              <w:txbxContent>
                                <w:p w14:paraId="6E66A8B7" w14:textId="481ACE9E" w:rsidR="000E097E" w:rsidRPr="000E097E" w:rsidRDefault="000E097E">
                                  <w:pPr>
                                    <w:rPr>
                                      <w:sz w:val="16"/>
                                      <w:szCs w:val="16"/>
                                    </w:rPr>
                                  </w:pPr>
                                  <w:r w:rsidRPr="000E097E">
                                    <w:rPr>
                                      <w:sz w:val="16"/>
                                      <w:szCs w:val="16"/>
                                    </w:rPr>
                                    <w:t>Filter cake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411D9A" id="_x0000_s1523" type="#_x0000_t202" style="position:absolute;margin-left:438.75pt;margin-top:.25pt;width:77.85pt;height:110.6pt;z-index:2534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" filled="f" stroked="f">
                      <v:textbox style="mso-fit-shape-to-text:t">
                        <w:txbxContent>
                          <w:p w14:paraId="6E66A8B7" w14:textId="481ACE9E" w:rsidR="000E097E" w:rsidRPr="000E097E" w:rsidRDefault="000E097E">
                            <w:pPr>
                              <w:rPr>
                                <w:sz w:val="16"/>
                                <w:szCs w:val="16"/>
                              </w:rPr>
                            </w:pPr>
                            <w:r w:rsidRPr="000E097E">
                              <w:rPr>
                                <w:sz w:val="16"/>
                                <w:szCs w:val="16"/>
                              </w:rPr>
                              <w:t>Filter cake</w:t>
                            </w:r>
                          </w:p>
                        </w:txbxContent>
                      </v:textbox>
                      <w10:wrap type="square"/>
                    </v:shape>
                  </w:pict>
                </mc:Fallback>
              </mc:AlternateContent>
            </w:r>
            <w:r w:rsidR="00E667F6">
              <w:rPr>
                <w:rFonts w:ascii="Verdana" w:hAnsi="Verdana"/>
                <w:b/>
                <w:bCs/>
                <w:sz w:val="20"/>
                <w:szCs w:val="20"/>
              </w:rPr>
              <w:t xml:space="preserve">                       </w:t>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r w:rsidR="00E667F6">
              <w:rPr>
                <w:rFonts w:ascii="Verdana" w:hAnsi="Verdana"/>
                <w:b/>
                <w:bCs/>
                <w:sz w:val="20"/>
                <w:szCs w:val="20"/>
              </w:rPr>
              <w:tab/>
            </w:r>
          </w:p>
          <w:p w14:paraId="1FB4D337" w14:textId="3560715B" w:rsidR="00E667F6" w:rsidRDefault="00E667F6" w:rsidP="00E667F6">
            <w:pPr>
              <w:tabs>
                <w:tab w:val="left" w:pos="720"/>
                <w:tab w:val="left" w:pos="1440"/>
                <w:tab w:val="left" w:pos="2160"/>
                <w:tab w:val="left" w:pos="2880"/>
                <w:tab w:val="left" w:pos="3600"/>
                <w:tab w:val="left" w:pos="4320"/>
                <w:tab w:val="left" w:pos="5040"/>
                <w:tab w:val="left" w:pos="5760"/>
                <w:tab w:val="left" w:pos="7845"/>
                <w:tab w:val="right" w:pos="9026"/>
              </w:tabs>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rFonts w:ascii="Verdana" w:hAnsi="Verdana"/>
                <w:b/>
                <w:bCs/>
                <w:sz w:val="20"/>
                <w:szCs w:val="20"/>
              </w:rPr>
              <w:tab/>
            </w:r>
            <w:r>
              <w:rPr>
                <w:b/>
                <w:bCs/>
                <w:sz w:val="16"/>
                <w:szCs w:val="16"/>
              </w:rPr>
              <w:tab/>
            </w:r>
            <w:r>
              <w:rPr>
                <w:b/>
                <w:bCs/>
                <w:sz w:val="16"/>
                <w:szCs w:val="16"/>
              </w:rPr>
              <w:tab/>
            </w:r>
          </w:p>
          <w:p w14:paraId="7717A56A" w14:textId="77777777" w:rsidR="00E667F6" w:rsidRDefault="00E667F6" w:rsidP="00E667F6">
            <w:pPr>
              <w:tabs>
                <w:tab w:val="left" w:pos="1816"/>
              </w:tabs>
              <w:rPr>
                <w:rFonts w:ascii="Verdana" w:hAnsi="Verdana"/>
                <w:b/>
                <w:bCs/>
                <w:sz w:val="20"/>
                <w:szCs w:val="20"/>
              </w:rPr>
            </w:pPr>
          </w:p>
          <w:p w14:paraId="6131DBCD" w14:textId="6B8A8E06" w:rsidR="00E667F6" w:rsidRDefault="00E667F6" w:rsidP="00E667F6">
            <w:pPr>
              <w:tabs>
                <w:tab w:val="left" w:pos="1816"/>
              </w:tabs>
              <w:rPr>
                <w:rFonts w:ascii="Verdana" w:hAnsi="Verdana"/>
                <w:b/>
                <w:bCs/>
                <w:sz w:val="20"/>
                <w:szCs w:val="20"/>
              </w:rPr>
            </w:pPr>
            <w:r>
              <w:rPr>
                <w:rFonts w:ascii="Verdana" w:hAnsi="Verdana"/>
                <w:b/>
                <w:bCs/>
                <w:noProof/>
                <w:sz w:val="20"/>
                <w:szCs w:val="20"/>
              </w:rPr>
              <mc:AlternateContent>
                <mc:Choice Requires="wps">
                  <w:drawing>
                    <wp:anchor distT="0" distB="0" distL="114300" distR="114300" simplePos="0" relativeHeight="253418496" behindDoc="0" locked="0" layoutInCell="1" allowOverlap="1" wp14:anchorId="2575C81C" wp14:editId="6FE5C61B">
                      <wp:simplePos x="0" y="0"/>
                      <wp:positionH relativeFrom="column">
                        <wp:posOffset>4186555</wp:posOffset>
                      </wp:positionH>
                      <wp:positionV relativeFrom="paragraph">
                        <wp:posOffset>228600</wp:posOffset>
                      </wp:positionV>
                      <wp:extent cx="232410" cy="198120"/>
                      <wp:effectExtent l="0" t="0" r="34290" b="30480"/>
                      <wp:wrapNone/>
                      <wp:docPr id="2553" name="Straight Arrow Connector 2553"/>
                      <wp:cNvGraphicFramePr/>
                      <a:graphic xmlns:a="http://schemas.openxmlformats.org/drawingml/2006/main">
                        <a:graphicData uri="http://schemas.microsoft.com/office/word/2010/wordprocessingShape">
                          <wps:wsp>
                            <wps:cNvCnPr/>
                            <wps:spPr>
                              <a:xfrm flipH="1">
                                <a:off x="0" y="0"/>
                                <a:ext cx="232410" cy="1981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B01F5" id="Straight Arrow Connector 2553" o:spid="_x0000_s1026" type="#_x0000_t32" style="position:absolute;margin-left:329.65pt;margin-top:18pt;width:18.3pt;height:15.6pt;flip:x;z-index:2534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" strokecolor="black [3200]">
                      <v:stroke dashstyle="dash"/>
                    </v:shape>
                  </w:pict>
                </mc:Fallback>
              </mc:AlternateContent>
            </w:r>
            <w:commentRangeStart w:id="830"/>
            <w:commentRangeEnd w:id="830"/>
            <w:r w:rsidR="001A76FB">
              <w:rPr>
                <w:rStyle w:val="CommentReference"/>
              </w:rPr>
              <w:commentReference w:id="830"/>
            </w:r>
          </w:p>
          <w:p w14:paraId="50CA30E5" w14:textId="4F443366" w:rsidR="00E667F6" w:rsidRDefault="00E667F6" w:rsidP="00E667F6">
            <w:pPr>
              <w:tabs>
                <w:tab w:val="right" w:pos="9026"/>
              </w:tabs>
              <w:rPr>
                <w:rFonts w:ascii="Verdana" w:hAnsi="Verdana"/>
                <w:b/>
                <w:bCs/>
                <w:sz w:val="20"/>
                <w:szCs w:val="20"/>
              </w:rPr>
            </w:pPr>
            <w:r>
              <w:rPr>
                <w:rFonts w:ascii="Verdana" w:hAnsi="Verdana"/>
                <w:b/>
                <w:bCs/>
                <w:sz w:val="20"/>
                <w:szCs w:val="20"/>
              </w:rPr>
              <w:tab/>
            </w:r>
          </w:p>
          <w:p w14:paraId="77C2B0D5" w14:textId="77777777" w:rsidR="00E667F6" w:rsidRDefault="00E667F6" w:rsidP="00E667F6">
            <w:pPr>
              <w:tabs>
                <w:tab w:val="right" w:pos="9026"/>
              </w:tabs>
              <w:rPr>
                <w:b/>
                <w:bCs/>
              </w:rPr>
            </w:pPr>
            <w:r>
              <w:rPr>
                <w:b/>
                <w:bCs/>
              </w:rPr>
              <w:tab/>
            </w:r>
          </w:p>
          <w:p w14:paraId="0306CDF3" w14:textId="77777777" w:rsidR="00E667F6" w:rsidRDefault="00E667F6" w:rsidP="00E667F6">
            <w:pPr>
              <w:tabs>
                <w:tab w:val="right" w:pos="9026"/>
              </w:tabs>
              <w:rPr>
                <w:b/>
                <w:bCs/>
              </w:rPr>
            </w:pPr>
          </w:p>
          <w:p w14:paraId="37178C6A" w14:textId="77777777" w:rsidR="00E667F6" w:rsidRPr="00A55B67" w:rsidRDefault="00E667F6" w:rsidP="00E667F6">
            <w:pPr>
              <w:tabs>
                <w:tab w:val="left" w:pos="6797"/>
              </w:tabs>
              <w:rPr>
                <w:b/>
                <w:bCs/>
                <w:sz w:val="16"/>
                <w:szCs w:val="16"/>
              </w:rPr>
            </w:pPr>
            <w:r>
              <w:rPr>
                <w:b/>
                <w:bCs/>
              </w:rPr>
              <w:tab/>
            </w:r>
          </w:p>
          <w:p w14:paraId="1D728DA3" w14:textId="77777777" w:rsidR="00E667F6" w:rsidRDefault="00E667F6" w:rsidP="00E667F6">
            <w:pPr>
              <w:tabs>
                <w:tab w:val="right" w:pos="9026"/>
              </w:tabs>
              <w:rPr>
                <w:b/>
                <w:bCs/>
              </w:rPr>
            </w:pPr>
          </w:p>
          <w:p w14:paraId="261BE5C9" w14:textId="77777777" w:rsidR="00E667F6" w:rsidRDefault="00E667F6" w:rsidP="00E667F6">
            <w:pPr>
              <w:tabs>
                <w:tab w:val="left" w:pos="6225"/>
              </w:tabs>
              <w:rPr>
                <w:sz w:val="16"/>
                <w:szCs w:val="16"/>
              </w:rPr>
            </w:pPr>
            <w:r>
              <w:rPr>
                <w:sz w:val="16"/>
                <w:szCs w:val="16"/>
              </w:rPr>
              <w:lastRenderedPageBreak/>
              <w:tab/>
            </w:r>
          </w:p>
          <w:p w14:paraId="174B127C" w14:textId="2F7CB05A" w:rsidR="00E667F6" w:rsidRPr="003463BD" w:rsidRDefault="00E667F6" w:rsidP="003463BD">
            <w:pPr>
              <w:ind w:right="-330"/>
              <w:rPr>
                <w:rFonts w:ascii="Arial" w:hAnsi="Arial" w:cs="Arial"/>
                <w:b/>
                <w:bCs/>
                <w:sz w:val="24"/>
                <w:szCs w:val="24"/>
              </w:rPr>
            </w:pPr>
            <w:r w:rsidRPr="003463BD">
              <w:rPr>
                <w:rFonts w:ascii="Arial" w:hAnsi="Arial" w:cs="Arial"/>
                <w:b/>
                <w:bCs/>
                <w:sz w:val="24"/>
                <w:szCs w:val="24"/>
              </w:rPr>
              <w:t xml:space="preserve">CIBA Process Flow Diagram Description </w:t>
            </w:r>
          </w:p>
          <w:p w14:paraId="4EAB2DA2" w14:textId="3F3570E8" w:rsidR="00E667F6" w:rsidRPr="00E51A76" w:rsidRDefault="00E667F6" w:rsidP="00E51A76">
            <w:pPr>
              <w:pStyle w:val="ListParagraph"/>
              <w:numPr>
                <w:ilvl w:val="0"/>
                <w:numId w:val="49"/>
              </w:numPr>
              <w:ind w:right="-330"/>
              <w:rPr>
                <w:b/>
                <w:bCs/>
                <w:sz w:val="24"/>
                <w:szCs w:val="24"/>
              </w:rPr>
            </w:pPr>
            <w:r w:rsidRPr="00E51A76">
              <w:rPr>
                <w:b/>
                <w:bCs/>
                <w:sz w:val="24"/>
                <w:szCs w:val="24"/>
              </w:rPr>
              <w:t>Reaction Section</w:t>
            </w:r>
          </w:p>
          <w:p w14:paraId="1802842F" w14:textId="70EC52DD" w:rsidR="00E667F6" w:rsidRPr="00E51A76" w:rsidRDefault="00473887" w:rsidP="00E667F6">
            <w:pPr>
              <w:spacing w:line="360" w:lineRule="auto"/>
              <w:jc w:val="both"/>
              <w:rPr>
                <w:rFonts w:ascii="Arial" w:hAnsi="Arial" w:cs="Arial"/>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3452288" behindDoc="0" locked="0" layoutInCell="1" allowOverlap="1" wp14:anchorId="1E4B8C07" wp14:editId="6EE02C33">
                      <wp:simplePos x="0" y="0"/>
                      <wp:positionH relativeFrom="column">
                        <wp:posOffset>422275</wp:posOffset>
                      </wp:positionH>
                      <wp:positionV relativeFrom="paragraph">
                        <wp:posOffset>1104265</wp:posOffset>
                      </wp:positionV>
                      <wp:extent cx="5773420" cy="1899920"/>
                      <wp:effectExtent l="0" t="0" r="17780" b="5080"/>
                      <wp:wrapNone/>
                      <wp:docPr id="2421" name="Group 2421">
                        <a:extLst xmlns:a="http://schemas.openxmlformats.org/drawingml/2006/main">
                          <a:ext uri="{FF2B5EF4-FFF2-40B4-BE49-F238E27FC236}">
                            <a16:creationId xmlns:a16="http://schemas.microsoft.com/office/drawing/2014/main" id="{246E189A-545E-4BCB-BBA3-AA40F50DF2BC}"/>
                          </a:ext>
                        </a:extLst>
                      </wp:docPr>
                      <wp:cNvGraphicFramePr/>
                      <a:graphic xmlns:a="http://schemas.openxmlformats.org/drawingml/2006/main">
                        <a:graphicData uri="http://schemas.microsoft.com/office/word/2010/wordprocessingGroup">
                          <wpg:wgp>
                            <wpg:cNvGrpSpPr/>
                            <wpg:grpSpPr>
                              <a:xfrm>
                                <a:off x="0" y="0"/>
                                <a:ext cx="5773420" cy="1899920"/>
                                <a:chOff x="-616721" y="-1307741"/>
                                <a:chExt cx="5775014" cy="1900555"/>
                              </a:xfrm>
                            </wpg:grpSpPr>
                            <pic:pic xmlns:pic="http://schemas.openxmlformats.org/drawingml/2006/picture">
                              <pic:nvPicPr>
                                <pic:cNvPr id="1073" name="Picture 1073" descr="Text&#10;&#10;Description automatically generated">
                                  <a:extLst>
                                    <a:ext uri="{FF2B5EF4-FFF2-40B4-BE49-F238E27FC236}">
                                      <a16:creationId xmlns:a16="http://schemas.microsoft.com/office/drawing/2014/main" id="{F89D1CF8-A038-4A45-B8EF-064A454BCB9F}"/>
                                    </a:ext>
                                  </a:extLst>
                                </pic:cNvPr>
                                <pic:cNvPicPr>
                                  <a:picLocks noChangeAspect="1"/>
                                </pic:cNvPicPr>
                              </pic:nvPicPr>
                              <pic:blipFill rotWithShape="1">
                                <a:blip r:embed="rId132"/>
                                <a:srcRect l="18392" t="23156" r="26183" b="38711"/>
                                <a:stretch/>
                              </pic:blipFill>
                              <pic:spPr bwMode="auto">
                                <a:xfrm>
                                  <a:off x="-616721" y="-1307741"/>
                                  <a:ext cx="5731510" cy="1900555"/>
                                </a:xfrm>
                                <a:prstGeom prst="rect">
                                  <a:avLst/>
                                </a:prstGeom>
                                <a:ln>
                                  <a:noFill/>
                                </a:ln>
                                <a:extLst>
                                  <a:ext uri="{53640926-AAD7-44D8-BBD7-CCE9431645EC}">
                                    <a14:shadowObscured xmlns:a14="http://schemas.microsoft.com/office/drawing/2010/main"/>
                                  </a:ext>
                                </a:extLst>
                              </pic:spPr>
                            </pic:pic>
                            <wps:wsp>
                              <wps:cNvPr id="1074" name="Rectangle 1074">
                                <a:extLst>
                                  <a:ext uri="{FF2B5EF4-FFF2-40B4-BE49-F238E27FC236}">
                                    <a16:creationId xmlns:a16="http://schemas.microsoft.com/office/drawing/2014/main" id="{EC522141-58B7-42CF-A3B8-51BA2D646CB3}"/>
                                  </a:ext>
                                </a:extLst>
                              </wps:cNvPr>
                              <wps:cNvSpPr/>
                              <wps:spPr>
                                <a:xfrm>
                                  <a:off x="4580443" y="137704"/>
                                  <a:ext cx="57785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7B87E" w14:textId="77777777" w:rsidR="00473887" w:rsidRDefault="00473887" w:rsidP="00473887">
                                    <w:pPr>
                                      <w:jc w:val="center"/>
                                      <w:rPr>
                                        <w:rFonts w:hAnsi="Calibri"/>
                                        <w:color w:val="000000" w:themeColor="text1"/>
                                        <w:kern w:val="24"/>
                                        <w:sz w:val="20"/>
                                        <w:szCs w:val="20"/>
                                        <w:lang w:val="en-US"/>
                                      </w:rPr>
                                    </w:pPr>
                                    <w:proofErr w:type="spellStart"/>
                                    <w:r>
                                      <w:rPr>
                                        <w:rFonts w:hAnsi="Calibri"/>
                                        <w:color w:val="000000" w:themeColor="text1"/>
                                        <w:kern w:val="24"/>
                                        <w:sz w:val="20"/>
                                        <w:szCs w:val="20"/>
                                        <w:lang w:val="en-US"/>
                                      </w:rPr>
                                      <w:t>NaCL</w:t>
                                    </w:r>
                                    <w:proofErr w:type="spellEnd"/>
                                  </w:p>
                                  <w:p w14:paraId="017D8C59" w14:textId="77777777" w:rsidR="00473887" w:rsidRDefault="00473887" w:rsidP="00473887">
                                    <w:pPr>
                                      <w:jc w:val="center"/>
                                      <w:rPr>
                                        <w:rFonts w:hAnsi="Calibri"/>
                                        <w:color w:val="000000" w:themeColor="text1"/>
                                        <w:kern w:val="24"/>
                                        <w:sz w:val="20"/>
                                        <w:szCs w:val="20"/>
                                        <w:lang w:val="en-US"/>
                                      </w:rPr>
                                    </w:pPr>
                                  </w:p>
                                </w:txbxContent>
                              </wps:txbx>
                              <wps:bodyPr rtlCol="0" anchor="ctr"/>
                            </wps:wsp>
                          </wpg:wgp>
                        </a:graphicData>
                      </a:graphic>
                      <wp14:sizeRelH relativeFrom="page">
                        <wp14:pctWidth>0</wp14:pctWidth>
                      </wp14:sizeRelH>
                      <wp14:sizeRelV relativeFrom="page">
                        <wp14:pctHeight>0</wp14:pctHeight>
                      </wp14:sizeRelV>
                    </wp:anchor>
                  </w:drawing>
                </mc:Choice>
                <mc:Fallback>
                  <w:pict>
                    <v:group w14:anchorId="1E4B8C07" id="Group 2421" o:spid="_x0000_s1524" style="position:absolute;left:0;text-align:left;margin-left:33.25pt;margin-top:86.95pt;width:454.6pt;height:149.6pt;z-index:253452288" coordorigin="-6167,-13077" coordsize="57750,19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">
                      <v:shape id="Picture 1073" o:spid="_x0000_s1525" type="#_x0000_t75" alt="Text&#10;&#10;Description automatically generated" style="position:absolute;left:-6167;top:-13077;width:57314;height:19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">
                        <v:imagedata r:id="rId133" o:title="Text&#10;&#10;Description automatically generated" croptop="15176f" cropbottom="25370f" cropleft="12053f" cropright="17159f"/>
                      </v:shape>
                      <v:rect id="Rectangle 1074" o:spid="_x0000_s1526" style="position:absolute;left:45804;top:1377;width:57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" fillcolor="white [3212]" strokecolor="white [3212]" strokeweight="1pt">
                        <v:textbox>
                          <w:txbxContent>
                            <w:p w14:paraId="5347B87E" w14:textId="77777777" w:rsidR="00473887" w:rsidRDefault="00473887" w:rsidP="00473887">
                              <w:pPr>
                                <w:jc w:val="center"/>
                                <w:rPr>
                                  <w:rFonts w:hAnsi="Calibri"/>
                                  <w:color w:val="000000" w:themeColor="text1"/>
                                  <w:kern w:val="24"/>
                                  <w:sz w:val="20"/>
                                  <w:szCs w:val="20"/>
                                  <w:lang w:val="en-US"/>
                                </w:rPr>
                              </w:pPr>
                              <w:proofErr w:type="spellStart"/>
                              <w:r>
                                <w:rPr>
                                  <w:rFonts w:hAnsi="Calibri"/>
                                  <w:color w:val="000000" w:themeColor="text1"/>
                                  <w:kern w:val="24"/>
                                  <w:sz w:val="20"/>
                                  <w:szCs w:val="20"/>
                                  <w:lang w:val="en-US"/>
                                </w:rPr>
                                <w:t>NaCL</w:t>
                              </w:r>
                              <w:proofErr w:type="spellEnd"/>
                            </w:p>
                            <w:p w14:paraId="017D8C59" w14:textId="77777777" w:rsidR="00473887" w:rsidRDefault="00473887" w:rsidP="00473887">
                              <w:pPr>
                                <w:jc w:val="center"/>
                                <w:rPr>
                                  <w:rFonts w:hAnsi="Calibri"/>
                                  <w:color w:val="000000" w:themeColor="text1"/>
                                  <w:kern w:val="24"/>
                                  <w:sz w:val="20"/>
                                  <w:szCs w:val="20"/>
                                  <w:lang w:val="en-US"/>
                                </w:rPr>
                              </w:pPr>
                            </w:p>
                          </w:txbxContent>
                        </v:textbox>
                      </v:rect>
                    </v:group>
                  </w:pict>
                </mc:Fallback>
              </mc:AlternateContent>
            </w:r>
            <w:r w:rsidR="00E667F6" w:rsidRPr="003463BD">
              <w:rPr>
                <w:rFonts w:ascii="Arial" w:hAnsi="Arial" w:cs="Arial"/>
                <w:b/>
                <w:bCs/>
                <w:sz w:val="24"/>
                <w:szCs w:val="24"/>
              </w:rPr>
              <w:t>Pre-Reactor:</w:t>
            </w:r>
            <w:r w:rsidR="00E667F6">
              <w:rPr>
                <w:rFonts w:ascii="Arial" w:hAnsi="Arial" w:cs="Arial"/>
                <w:b/>
                <w:bCs/>
                <w:color w:val="000000" w:themeColor="text1"/>
                <w:sz w:val="24"/>
                <w:szCs w:val="24"/>
                <w:shd w:val="clear" w:color="auto" w:fill="FFFFFF"/>
              </w:rPr>
              <w:t xml:space="preserve"> </w:t>
            </w:r>
            <w:r w:rsidR="00E667F6" w:rsidRPr="00C0330F">
              <w:rPr>
                <w:rFonts w:ascii="Arial" w:hAnsi="Arial" w:cs="Arial"/>
                <w:sz w:val="24"/>
                <w:szCs w:val="24"/>
              </w:rPr>
              <w:t>Reaction starts with adding Excessive quantity of Epichlorohydrin (Fresh &amp; recovered) with prescribed quantity of Bisphenol-A by using NaOH</w:t>
            </w:r>
            <w:r w:rsidR="00E667F6">
              <w:rPr>
                <w:rFonts w:ascii="Arial" w:hAnsi="Arial" w:cs="Arial"/>
                <w:sz w:val="24"/>
                <w:szCs w:val="24"/>
              </w:rPr>
              <w:t xml:space="preserve"> (48%)</w:t>
            </w:r>
            <w:r w:rsidR="00E667F6" w:rsidRPr="00C0330F">
              <w:rPr>
                <w:rFonts w:ascii="Arial" w:hAnsi="Arial" w:cs="Arial"/>
                <w:sz w:val="24"/>
                <w:szCs w:val="24"/>
              </w:rPr>
              <w:t xml:space="preserve"> as </w:t>
            </w:r>
            <w:r w:rsidR="00E667F6">
              <w:rPr>
                <w:rFonts w:ascii="Arial" w:hAnsi="Arial" w:cs="Arial"/>
                <w:sz w:val="24"/>
                <w:szCs w:val="24"/>
              </w:rPr>
              <w:t>Catalyst to yield chlorohydrin.</w:t>
            </w:r>
            <w:r w:rsidR="00E667F6" w:rsidRPr="00C0330F">
              <w:rPr>
                <w:rFonts w:ascii="Arial" w:hAnsi="Arial" w:cs="Arial"/>
                <w:sz w:val="24"/>
                <w:szCs w:val="24"/>
              </w:rPr>
              <w:t xml:space="preserve"> As result of this reaction, Bisphenol-A chlorohydrin intermediate is formed.</w:t>
            </w:r>
            <w:r w:rsidR="00E51A76">
              <w:rPr>
                <w:rFonts w:ascii="Arial" w:hAnsi="Arial" w:cs="Arial"/>
                <w:sz w:val="24"/>
                <w:szCs w:val="24"/>
              </w:rPr>
              <w:t xml:space="preserve"> Temperature to be maintained between 65 – 70 </w:t>
            </w:r>
            <w:r w:rsidR="00E51A76">
              <w:rPr>
                <w:rFonts w:ascii="Arial" w:hAnsi="Arial" w:cs="Arial"/>
                <w:sz w:val="24"/>
                <w:szCs w:val="24"/>
                <w:vertAlign w:val="superscript"/>
              </w:rPr>
              <w:t>0</w:t>
            </w:r>
            <w:r w:rsidR="00E51A76">
              <w:rPr>
                <w:rFonts w:ascii="Arial" w:hAnsi="Arial" w:cs="Arial"/>
                <w:sz w:val="24"/>
                <w:szCs w:val="24"/>
              </w:rPr>
              <w:t>C and at atmospheric pressure.</w:t>
            </w:r>
          </w:p>
          <w:p w14:paraId="3395BADE" w14:textId="77777777" w:rsidR="00E667F6" w:rsidRDefault="00E667F6" w:rsidP="00E667F6">
            <w:pPr>
              <w:spacing w:line="240" w:lineRule="auto"/>
              <w:rPr>
                <w:noProof/>
              </w:rPr>
            </w:pPr>
          </w:p>
          <w:p w14:paraId="122EAE8B" w14:textId="7E28F89C" w:rsidR="00E667F6" w:rsidRDefault="00E667F6" w:rsidP="00E667F6">
            <w:pPr>
              <w:spacing w:line="240" w:lineRule="auto"/>
              <w:rPr>
                <w:rFonts w:ascii="Verdana" w:hAnsi="Verdana"/>
                <w:b/>
                <w:bCs/>
                <w:color w:val="000000"/>
                <w:sz w:val="20"/>
                <w:szCs w:val="20"/>
              </w:rPr>
            </w:pPr>
          </w:p>
          <w:p w14:paraId="23EAC072" w14:textId="77777777" w:rsidR="00E667F6" w:rsidRDefault="00E667F6" w:rsidP="00E667F6">
            <w:pPr>
              <w:spacing w:line="240" w:lineRule="auto"/>
              <w:rPr>
                <w:rFonts w:ascii="Verdana" w:hAnsi="Verdana"/>
                <w:b/>
                <w:bCs/>
                <w:color w:val="000000"/>
                <w:sz w:val="20"/>
                <w:szCs w:val="20"/>
              </w:rPr>
            </w:pPr>
          </w:p>
          <w:p w14:paraId="7FE5A6DC" w14:textId="1B538564" w:rsidR="00E667F6" w:rsidRDefault="00E667F6" w:rsidP="00E667F6">
            <w:pPr>
              <w:spacing w:line="240" w:lineRule="auto"/>
              <w:rPr>
                <w:rFonts w:ascii="Arial" w:hAnsi="Arial" w:cs="Arial"/>
                <w:b/>
                <w:bCs/>
                <w:color w:val="000000" w:themeColor="text1"/>
                <w:sz w:val="24"/>
                <w:szCs w:val="24"/>
                <w:shd w:val="clear" w:color="auto" w:fill="FFFFFF"/>
              </w:rPr>
            </w:pPr>
          </w:p>
          <w:p w14:paraId="6E3116FB" w14:textId="24F191C1" w:rsidR="00473887" w:rsidRDefault="00473887" w:rsidP="00E667F6">
            <w:pPr>
              <w:spacing w:line="240" w:lineRule="auto"/>
              <w:rPr>
                <w:rFonts w:ascii="Arial" w:hAnsi="Arial" w:cs="Arial"/>
                <w:b/>
                <w:bCs/>
                <w:color w:val="000000" w:themeColor="text1"/>
                <w:sz w:val="24"/>
                <w:szCs w:val="24"/>
                <w:shd w:val="clear" w:color="auto" w:fill="FFFFFF"/>
              </w:rPr>
            </w:pPr>
          </w:p>
          <w:p w14:paraId="62716251" w14:textId="32D5A906" w:rsidR="00473887" w:rsidRDefault="00473887" w:rsidP="00E667F6">
            <w:pPr>
              <w:spacing w:line="240" w:lineRule="auto"/>
              <w:rPr>
                <w:rFonts w:ascii="Arial" w:hAnsi="Arial" w:cs="Arial"/>
                <w:b/>
                <w:bCs/>
                <w:color w:val="000000" w:themeColor="text1"/>
                <w:sz w:val="24"/>
                <w:szCs w:val="24"/>
                <w:shd w:val="clear" w:color="auto" w:fill="FFFFFF"/>
              </w:rPr>
            </w:pPr>
          </w:p>
          <w:p w14:paraId="49C21EB9" w14:textId="59484936" w:rsidR="00473887" w:rsidRDefault="00473887" w:rsidP="00E667F6">
            <w:pPr>
              <w:spacing w:line="240" w:lineRule="auto"/>
              <w:rPr>
                <w:rFonts w:ascii="Arial" w:hAnsi="Arial" w:cs="Arial"/>
                <w:b/>
                <w:bCs/>
                <w:color w:val="000000" w:themeColor="text1"/>
                <w:sz w:val="24"/>
                <w:szCs w:val="24"/>
                <w:shd w:val="clear" w:color="auto" w:fill="FFFFFF"/>
              </w:rPr>
            </w:pPr>
          </w:p>
          <w:p w14:paraId="452D83F1" w14:textId="77777777" w:rsidR="00E51A76" w:rsidRDefault="00E51A76" w:rsidP="00E667F6">
            <w:pPr>
              <w:spacing w:line="240" w:lineRule="auto"/>
              <w:rPr>
                <w:rFonts w:ascii="Arial" w:hAnsi="Arial" w:cs="Arial"/>
                <w:b/>
                <w:bCs/>
                <w:color w:val="000000" w:themeColor="text1"/>
                <w:sz w:val="24"/>
                <w:szCs w:val="24"/>
                <w:shd w:val="clear" w:color="auto" w:fill="FFFFFF"/>
              </w:rPr>
            </w:pPr>
          </w:p>
          <w:p w14:paraId="283F30C5" w14:textId="77777777" w:rsidR="00E667F6" w:rsidRPr="006D0C54" w:rsidRDefault="00E667F6" w:rsidP="006D0C54">
            <w:pPr>
              <w:ind w:right="-330"/>
              <w:rPr>
                <w:rFonts w:ascii="Arial" w:hAnsi="Arial" w:cs="Arial"/>
                <w:b/>
                <w:bCs/>
                <w:sz w:val="24"/>
                <w:szCs w:val="24"/>
              </w:rPr>
            </w:pPr>
            <w:r w:rsidRPr="006D0C54">
              <w:rPr>
                <w:rFonts w:ascii="Arial" w:hAnsi="Arial" w:cs="Arial"/>
                <w:b/>
                <w:bCs/>
                <w:sz w:val="24"/>
                <w:szCs w:val="24"/>
              </w:rPr>
              <w:t xml:space="preserve">Reactor </w:t>
            </w:r>
          </w:p>
          <w:p w14:paraId="1B3ED04F" w14:textId="242A4C96" w:rsidR="00E667F6" w:rsidRPr="001C726A" w:rsidRDefault="00E667F6" w:rsidP="00E667F6">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In the same Reactor, </w:t>
            </w: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w:t>
            </w:r>
            <w:r>
              <w:rPr>
                <w:rFonts w:ascii="Arial" w:hAnsi="Arial" w:cs="Arial"/>
                <w:sz w:val="24"/>
                <w:szCs w:val="24"/>
              </w:rPr>
              <w:t>r</w:t>
            </w:r>
            <w:r w:rsidRPr="000C3AE3">
              <w:rPr>
                <w:rFonts w:ascii="Arial" w:hAnsi="Arial" w:cs="Arial"/>
                <w:sz w:val="24"/>
                <w:szCs w:val="24"/>
              </w:rPr>
              <w:t xml:space="preserve">ged </w:t>
            </w:r>
            <w:r>
              <w:rPr>
                <w:rFonts w:ascii="Arial" w:hAnsi="Arial" w:cs="Arial"/>
                <w:sz w:val="24"/>
                <w:szCs w:val="24"/>
              </w:rPr>
              <w:t>with</w:t>
            </w:r>
            <w:r w:rsidRPr="001C726A">
              <w:rPr>
                <w:rFonts w:ascii="Arial" w:hAnsi="Arial" w:cs="Arial"/>
                <w:sz w:val="24"/>
                <w:szCs w:val="24"/>
              </w:rPr>
              <w:t xml:space="preserve"> stoichiometric amount of NaOH</w:t>
            </w:r>
            <w:r>
              <w:rPr>
                <w:rFonts w:ascii="Arial" w:hAnsi="Arial" w:cs="Arial"/>
                <w:sz w:val="24"/>
                <w:szCs w:val="24"/>
              </w:rPr>
              <w:t xml:space="preserve"> (48%)</w:t>
            </w:r>
            <w:r w:rsidRPr="000C3AE3">
              <w:rPr>
                <w:rFonts w:ascii="Arial" w:hAnsi="Arial" w:cs="Arial"/>
                <w:sz w:val="24"/>
                <w:szCs w:val="24"/>
              </w:rPr>
              <w:t xml:space="preserve"> to</w:t>
            </w:r>
            <w:r>
              <w:rPr>
                <w:rFonts w:ascii="Arial" w:hAnsi="Arial" w:cs="Arial"/>
                <w:sz w:val="24"/>
                <w:szCs w:val="24"/>
              </w:rPr>
              <w:t xml:space="preserve"> form</w:t>
            </w:r>
            <w:r w:rsidRPr="000C3AE3">
              <w:rPr>
                <w:rFonts w:ascii="Arial" w:hAnsi="Arial" w:cs="Arial"/>
                <w:sz w:val="24"/>
                <w:szCs w:val="24"/>
              </w:rPr>
              <w:t xml:space="preserve"> liquid epoxy resin</w:t>
            </w:r>
            <w:r>
              <w:rPr>
                <w:rFonts w:ascii="Arial" w:hAnsi="Arial" w:cs="Arial"/>
                <w:sz w:val="24"/>
                <w:szCs w:val="24"/>
              </w:rPr>
              <w:t xml:space="preserve"> (</w:t>
            </w:r>
            <w:r w:rsidRPr="000C3AE3">
              <w:rPr>
                <w:rFonts w:ascii="Arial" w:hAnsi="Arial" w:cs="Arial"/>
                <w:sz w:val="24"/>
                <w:szCs w:val="24"/>
              </w:rPr>
              <w:t>i.e.,</w:t>
            </w:r>
            <w:r>
              <w:rPr>
                <w:rFonts w:ascii="Arial" w:hAnsi="Arial" w:cs="Arial"/>
                <w:sz w:val="24"/>
                <w:szCs w:val="24"/>
              </w:rPr>
              <w:t xml:space="preserve"> by de</w:t>
            </w:r>
            <w:r w:rsidRPr="001C726A">
              <w:rPr>
                <w:rFonts w:ascii="Arial" w:hAnsi="Arial" w:cs="Arial"/>
                <w:sz w:val="24"/>
                <w:szCs w:val="24"/>
              </w:rPr>
              <w:t>hydrohalogenation of the</w:t>
            </w:r>
            <w:r>
              <w:rPr>
                <w:rFonts w:ascii="Arial" w:hAnsi="Arial" w:cs="Arial"/>
                <w:sz w:val="24"/>
                <w:szCs w:val="24"/>
              </w:rPr>
              <w:t xml:space="preserve"> </w:t>
            </w:r>
            <w:r w:rsidRPr="001C726A">
              <w:rPr>
                <w:rFonts w:ascii="Arial" w:hAnsi="Arial" w:cs="Arial"/>
                <w:sz w:val="24"/>
                <w:szCs w:val="24"/>
              </w:rPr>
              <w:t>chlorohydrin intermediate</w:t>
            </w:r>
            <w:r>
              <w:rPr>
                <w:rFonts w:ascii="Arial" w:hAnsi="Arial" w:cs="Arial"/>
                <w:sz w:val="24"/>
                <w:szCs w:val="24"/>
              </w:rPr>
              <w:t>).</w:t>
            </w:r>
            <w:r w:rsidRPr="001C726A">
              <w:rPr>
                <w:rFonts w:ascii="Arial" w:hAnsi="Arial" w:cs="Arial"/>
                <w:sz w:val="24"/>
                <w:szCs w:val="24"/>
              </w:rPr>
              <w:t xml:space="preserve"> </w:t>
            </w:r>
            <w:r w:rsidR="00E51A76">
              <w:rPr>
                <w:rFonts w:ascii="Arial" w:hAnsi="Arial" w:cs="Arial"/>
                <w:sz w:val="24"/>
                <w:szCs w:val="24"/>
              </w:rPr>
              <w:t xml:space="preserve">Here also temperature to be maintained between 65 – 70 </w:t>
            </w:r>
            <w:r w:rsidR="00E51A76">
              <w:rPr>
                <w:rFonts w:ascii="Arial" w:hAnsi="Arial" w:cs="Arial"/>
                <w:sz w:val="24"/>
                <w:szCs w:val="24"/>
                <w:vertAlign w:val="superscript"/>
              </w:rPr>
              <w:t>0</w:t>
            </w:r>
            <w:r w:rsidR="00E51A76">
              <w:rPr>
                <w:rFonts w:ascii="Arial" w:hAnsi="Arial" w:cs="Arial"/>
                <w:sz w:val="24"/>
                <w:szCs w:val="24"/>
              </w:rPr>
              <w:t>C</w:t>
            </w:r>
          </w:p>
          <w:p w14:paraId="53CA18E6" w14:textId="77777777" w:rsidR="00E667F6" w:rsidRDefault="00E667F6" w:rsidP="00E667F6">
            <w:pPr>
              <w:spacing w:line="240" w:lineRule="auto"/>
              <w:rPr>
                <w:noProof/>
              </w:rPr>
            </w:pPr>
          </w:p>
          <w:p w14:paraId="0B2A2439" w14:textId="6FB02E72" w:rsidR="00E667F6" w:rsidRDefault="00E667F6" w:rsidP="00E667F6">
            <w:pPr>
              <w:spacing w:line="240" w:lineRule="auto"/>
              <w:rPr>
                <w:rFonts w:ascii="Verdana" w:hAnsi="Verdana"/>
                <w:b/>
                <w:bCs/>
                <w:color w:val="000000"/>
                <w:sz w:val="20"/>
                <w:szCs w:val="20"/>
              </w:rPr>
            </w:pPr>
            <w:r>
              <w:rPr>
                <w:noProof/>
              </w:rPr>
              <w:drawing>
                <wp:inline distT="0" distB="0" distL="0" distR="0" wp14:anchorId="4C16D2B3" wp14:editId="229DFA8A">
                  <wp:extent cx="6062091" cy="1272845"/>
                  <wp:effectExtent l="0" t="0" r="0" b="3810"/>
                  <wp:docPr id="2554" name="Picture 25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 name="Picture 2389" descr="Text&#10;&#10;Description automatically generated"/>
                          <pic:cNvPicPr/>
                        </pic:nvPicPr>
                        <pic:blipFill rotWithShape="1">
                          <a:blip r:embed="rId132"/>
                          <a:srcRect l="17999" t="60224" r="23804" b="15301"/>
                          <a:stretch/>
                        </pic:blipFill>
                        <pic:spPr bwMode="auto">
                          <a:xfrm>
                            <a:off x="0" y="0"/>
                            <a:ext cx="6141832" cy="1289588"/>
                          </a:xfrm>
                          <a:prstGeom prst="rect">
                            <a:avLst/>
                          </a:prstGeom>
                          <a:ln>
                            <a:noFill/>
                          </a:ln>
                          <a:extLst>
                            <a:ext uri="{53640926-AAD7-44D8-BBD7-CCE9431645EC}">
                              <a14:shadowObscured xmlns:a14="http://schemas.microsoft.com/office/drawing/2010/main"/>
                            </a:ext>
                          </a:extLst>
                        </pic:spPr>
                      </pic:pic>
                    </a:graphicData>
                  </a:graphic>
                </wp:inline>
              </w:drawing>
            </w:r>
          </w:p>
          <w:p w14:paraId="6ABC4B10" w14:textId="715AD0AB" w:rsidR="00E667F6" w:rsidRDefault="00E667F6" w:rsidP="00E667F6">
            <w:pPr>
              <w:pStyle w:val="ListParagraph"/>
              <w:tabs>
                <w:tab w:val="left" w:pos="3030"/>
              </w:tabs>
              <w:spacing w:line="360" w:lineRule="auto"/>
              <w:jc w:val="both"/>
              <w:rPr>
                <w:sz w:val="24"/>
                <w:szCs w:val="24"/>
              </w:rPr>
            </w:pPr>
          </w:p>
          <w:p w14:paraId="440422C4" w14:textId="03C58204" w:rsidR="001F01D6" w:rsidRDefault="001F01D6" w:rsidP="00E667F6">
            <w:pPr>
              <w:pStyle w:val="ListParagraph"/>
              <w:tabs>
                <w:tab w:val="left" w:pos="3030"/>
              </w:tabs>
              <w:spacing w:line="360" w:lineRule="auto"/>
              <w:jc w:val="both"/>
              <w:rPr>
                <w:sz w:val="24"/>
                <w:szCs w:val="24"/>
              </w:rPr>
            </w:pPr>
          </w:p>
          <w:p w14:paraId="4B1972D9" w14:textId="77777777" w:rsidR="00F325D5" w:rsidRDefault="00F325D5" w:rsidP="00E667F6">
            <w:pPr>
              <w:pStyle w:val="ListParagraph"/>
              <w:tabs>
                <w:tab w:val="left" w:pos="3030"/>
              </w:tabs>
              <w:spacing w:line="360" w:lineRule="auto"/>
              <w:jc w:val="both"/>
              <w:rPr>
                <w:sz w:val="24"/>
                <w:szCs w:val="24"/>
              </w:rPr>
            </w:pPr>
          </w:p>
          <w:p w14:paraId="0D653F01" w14:textId="05C8E013" w:rsidR="001F01D6" w:rsidRDefault="001F01D6" w:rsidP="00E667F6">
            <w:pPr>
              <w:pStyle w:val="ListParagraph"/>
              <w:tabs>
                <w:tab w:val="left" w:pos="3030"/>
              </w:tabs>
              <w:spacing w:line="360" w:lineRule="auto"/>
              <w:jc w:val="both"/>
              <w:rPr>
                <w:sz w:val="24"/>
                <w:szCs w:val="24"/>
              </w:rPr>
            </w:pPr>
          </w:p>
          <w:p w14:paraId="0648FA9E" w14:textId="38C33E57" w:rsidR="00E51A76" w:rsidRDefault="00E51A76" w:rsidP="00E667F6">
            <w:pPr>
              <w:pStyle w:val="ListParagraph"/>
              <w:tabs>
                <w:tab w:val="left" w:pos="3030"/>
              </w:tabs>
              <w:spacing w:line="360" w:lineRule="auto"/>
              <w:jc w:val="both"/>
              <w:rPr>
                <w:sz w:val="24"/>
                <w:szCs w:val="24"/>
              </w:rPr>
            </w:pPr>
          </w:p>
          <w:p w14:paraId="353B5943" w14:textId="77777777" w:rsidR="00E51A76" w:rsidRPr="007B4369" w:rsidRDefault="00E51A76" w:rsidP="00E667F6">
            <w:pPr>
              <w:pStyle w:val="ListParagraph"/>
              <w:tabs>
                <w:tab w:val="left" w:pos="3030"/>
              </w:tabs>
              <w:spacing w:line="360" w:lineRule="auto"/>
              <w:jc w:val="both"/>
              <w:rPr>
                <w:sz w:val="24"/>
                <w:szCs w:val="24"/>
              </w:rPr>
            </w:pPr>
          </w:p>
          <w:p w14:paraId="54989308" w14:textId="57C6F9E8" w:rsidR="00E667F6" w:rsidRPr="00E51A76" w:rsidRDefault="008245AC" w:rsidP="00E51A76">
            <w:pPr>
              <w:pStyle w:val="ListParagraph"/>
              <w:numPr>
                <w:ilvl w:val="0"/>
                <w:numId w:val="49"/>
              </w:numPr>
              <w:ind w:right="-330"/>
              <w:rPr>
                <w:b/>
                <w:bCs/>
                <w:sz w:val="24"/>
                <w:szCs w:val="24"/>
              </w:rPr>
            </w:pPr>
            <w:r w:rsidRPr="00E51A76">
              <w:rPr>
                <w:b/>
                <w:bCs/>
                <w:sz w:val="24"/>
                <w:szCs w:val="24"/>
              </w:rPr>
              <w:lastRenderedPageBreak/>
              <w:t>Dehydration:</w:t>
            </w:r>
            <w:r w:rsidR="00E667F6" w:rsidRPr="00E51A76">
              <w:rPr>
                <w:b/>
                <w:bCs/>
                <w:sz w:val="24"/>
                <w:szCs w:val="24"/>
              </w:rPr>
              <w:t xml:space="preserve"> </w:t>
            </w:r>
          </w:p>
          <w:p w14:paraId="7C4D7B29" w14:textId="031C57A4" w:rsidR="00E667F6" w:rsidRPr="009C4255" w:rsidRDefault="001F01D6" w:rsidP="00E667F6">
            <w:pPr>
              <w:tabs>
                <w:tab w:val="left" w:pos="3030"/>
              </w:tabs>
              <w:spacing w:line="360" w:lineRule="auto"/>
              <w:jc w:val="both"/>
              <w:rPr>
                <w:rFonts w:ascii="Arial" w:hAnsi="Arial" w:cs="Arial"/>
                <w:sz w:val="24"/>
                <w:szCs w:val="24"/>
              </w:rPr>
            </w:pPr>
            <w:r w:rsidRPr="006D0C54">
              <w:rPr>
                <w:rFonts w:ascii="Arial" w:hAnsi="Arial" w:cs="Arial"/>
                <w:b/>
                <w:bCs/>
                <w:sz w:val="24"/>
                <w:szCs w:val="24"/>
              </w:rPr>
              <w:t>Condenser</w:t>
            </w:r>
            <w:r w:rsidR="00E667F6" w:rsidRPr="006D0C54">
              <w:rPr>
                <w:rFonts w:ascii="Arial" w:hAnsi="Arial" w:cs="Arial"/>
                <w:b/>
                <w:bCs/>
                <w:sz w:val="24"/>
                <w:szCs w:val="24"/>
              </w:rPr>
              <w:t>:</w:t>
            </w:r>
            <w:r w:rsidR="00E667F6" w:rsidRPr="009C4255">
              <w:rPr>
                <w:rFonts w:ascii="Verdana" w:hAnsi="Verdana" w:cs="Arial"/>
                <w:sz w:val="20"/>
                <w:szCs w:val="20"/>
              </w:rPr>
              <w:t xml:space="preserve"> </w:t>
            </w:r>
            <w:r w:rsidR="00E667F6" w:rsidRPr="009C4255">
              <w:rPr>
                <w:rFonts w:ascii="Arial" w:hAnsi="Arial" w:cs="Arial"/>
                <w:sz w:val="24"/>
                <w:szCs w:val="24"/>
              </w:rPr>
              <w:t>Water Evaporated during reaction contains ECH and water. Same is passed through condenser, it forms two layers of ECH &amp; water, ECH is separated out &amp; reused.</w:t>
            </w:r>
          </w:p>
          <w:p w14:paraId="437ACB41" w14:textId="1FE87C9B" w:rsidR="00E667F6" w:rsidRPr="006D0C54"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4"/>
                <w:szCs w:val="24"/>
                <w:lang w:val="en-IN"/>
              </w:rPr>
            </w:pPr>
            <w:r w:rsidRPr="006D0C54">
              <w:rPr>
                <w:rFonts w:eastAsiaTheme="minorHAnsi"/>
                <w:b/>
                <w:bCs/>
                <w:sz w:val="24"/>
                <w:szCs w:val="24"/>
                <w:lang w:val="en-IN"/>
              </w:rPr>
              <w:t>ECH Recovery</w:t>
            </w:r>
          </w:p>
          <w:p w14:paraId="58D46417" w14:textId="6F0D2EAA" w:rsidR="00E667F6" w:rsidRDefault="00E667F6" w:rsidP="00E667F6">
            <w:pPr>
              <w:tabs>
                <w:tab w:val="left" w:pos="3030"/>
              </w:tabs>
              <w:spacing w:line="360" w:lineRule="auto"/>
              <w:jc w:val="both"/>
              <w:rPr>
                <w:rFonts w:ascii="Arial" w:hAnsi="Arial" w:cs="Arial"/>
                <w:color w:val="000000" w:themeColor="text1"/>
                <w:sz w:val="24"/>
                <w:szCs w:val="24"/>
                <w:shd w:val="clear" w:color="auto" w:fill="FFFFFF"/>
              </w:rPr>
            </w:pPr>
            <w:r w:rsidRPr="006D0C54">
              <w:rPr>
                <w:rFonts w:ascii="Arial" w:hAnsi="Arial" w:cs="Arial"/>
                <w:b/>
                <w:bCs/>
                <w:sz w:val="24"/>
                <w:szCs w:val="24"/>
              </w:rPr>
              <w:t>Evaporator:</w:t>
            </w:r>
            <w:r>
              <w:rPr>
                <w:rFonts w:ascii="Arial" w:hAnsi="Arial" w:cs="Arial"/>
                <w:b/>
                <w:bCs/>
                <w:color w:val="000000" w:themeColor="text1"/>
                <w:sz w:val="24"/>
                <w:szCs w:val="24"/>
                <w:shd w:val="clear" w:color="auto" w:fill="FFFFFF"/>
              </w:rPr>
              <w:t xml:space="preserve"> </w:t>
            </w:r>
            <w:r w:rsidRPr="004C3FEA">
              <w:rPr>
                <w:rFonts w:ascii="Arial" w:hAnsi="Arial" w:cs="Arial"/>
                <w:color w:val="000000" w:themeColor="text1"/>
                <w:sz w:val="24"/>
                <w:szCs w:val="24"/>
                <w:shd w:val="clear" w:color="auto" w:fill="FFFFFF"/>
              </w:rPr>
              <w:t xml:space="preserve">Here </w:t>
            </w:r>
            <w:r w:rsidRPr="00DC14F8">
              <w:rPr>
                <w:rFonts w:ascii="Arial" w:hAnsi="Arial" w:cs="Arial"/>
                <w:color w:val="000000" w:themeColor="text1"/>
                <w:sz w:val="24"/>
                <w:szCs w:val="24"/>
                <w:shd w:val="clear" w:color="auto" w:fill="FFFFFF"/>
              </w:rPr>
              <w:t xml:space="preserve">ECH is separated from Resin &amp; Salt solution, </w:t>
            </w:r>
            <w:r>
              <w:rPr>
                <w:rFonts w:ascii="Arial" w:hAnsi="Arial" w:cs="Arial"/>
                <w:color w:val="000000" w:themeColor="text1"/>
                <w:sz w:val="24"/>
                <w:szCs w:val="24"/>
                <w:shd w:val="clear" w:color="auto" w:fill="FFFFFF"/>
              </w:rPr>
              <w:t>t</w:t>
            </w:r>
            <w:r w:rsidRPr="004A45F0">
              <w:rPr>
                <w:rFonts w:ascii="Arial" w:hAnsi="Arial" w:cs="Arial"/>
                <w:color w:val="000000" w:themeColor="text1"/>
                <w:sz w:val="24"/>
                <w:szCs w:val="24"/>
                <w:shd w:val="clear" w:color="auto" w:fill="FFFFFF"/>
              </w:rPr>
              <w:t xml:space="preserve">emperature </w:t>
            </w:r>
            <w:r>
              <w:rPr>
                <w:rFonts w:ascii="Arial" w:hAnsi="Arial" w:cs="Arial"/>
                <w:color w:val="000000" w:themeColor="text1"/>
                <w:sz w:val="24"/>
                <w:szCs w:val="24"/>
                <w:shd w:val="clear" w:color="auto" w:fill="FFFFFF"/>
              </w:rPr>
              <w:t>is increased further to 110-150</w:t>
            </w:r>
            <w:r>
              <w:rPr>
                <w:rFonts w:ascii="Arial" w:hAnsi="Arial" w:cs="Arial"/>
                <w:color w:val="000000" w:themeColor="text1"/>
                <w:sz w:val="24"/>
                <w:szCs w:val="24"/>
                <w:shd w:val="clear" w:color="auto" w:fill="FFFFFF"/>
                <w:vertAlign w:val="superscript"/>
              </w:rPr>
              <w:t>o</w:t>
            </w:r>
            <w:r>
              <w:rPr>
                <w:rFonts w:ascii="Arial" w:hAnsi="Arial" w:cs="Arial"/>
                <w:color w:val="000000" w:themeColor="text1"/>
                <w:sz w:val="24"/>
                <w:szCs w:val="24"/>
                <w:shd w:val="clear" w:color="auto" w:fill="FFFFFF"/>
              </w:rPr>
              <w:t>C under vacuum, so that whole of the ECH is removed via Condenser.</w:t>
            </w:r>
            <w:r w:rsidRPr="000B573C">
              <w:rPr>
                <w:rFonts w:ascii="Arial" w:hAnsi="Arial" w:cs="Arial"/>
                <w:color w:val="000000"/>
                <w:sz w:val="24"/>
                <w:szCs w:val="24"/>
              </w:rPr>
              <w:t xml:space="preserve"> </w:t>
            </w:r>
            <w:proofErr w:type="gramStart"/>
            <w:r w:rsidRPr="00D14620">
              <w:rPr>
                <w:rFonts w:ascii="Arial" w:hAnsi="Arial" w:cs="Arial"/>
                <w:color w:val="000000"/>
                <w:sz w:val="24"/>
                <w:szCs w:val="24"/>
              </w:rPr>
              <w:t>In order to</w:t>
            </w:r>
            <w:proofErr w:type="gramEnd"/>
            <w:r w:rsidRPr="00D14620">
              <w:rPr>
                <w:rFonts w:ascii="Arial" w:hAnsi="Arial" w:cs="Arial"/>
                <w:color w:val="000000"/>
                <w:sz w:val="24"/>
                <w:szCs w:val="24"/>
              </w:rPr>
              <w:t xml:space="preserve"> protect the epoxy resin from thermal effect, vaporization of ECH is done under vacuum conditions, at the lowest possible temperature and in the shortest possible time</w:t>
            </w:r>
            <w:r>
              <w:rPr>
                <w:rFonts w:ascii="Arial" w:hAnsi="Arial" w:cs="Arial"/>
                <w:color w:val="000000"/>
                <w:sz w:val="24"/>
                <w:szCs w:val="24"/>
              </w:rPr>
              <w:t>.</w:t>
            </w:r>
            <w:r>
              <w:rPr>
                <w:rFonts w:ascii="Arial" w:hAnsi="Arial" w:cs="Arial"/>
                <w:color w:val="000000" w:themeColor="text1"/>
                <w:sz w:val="24"/>
                <w:szCs w:val="24"/>
                <w:shd w:val="clear" w:color="auto" w:fill="FFFFFF"/>
              </w:rPr>
              <w:t xml:space="preserve"> Approximately 95% ECH can </w:t>
            </w:r>
            <w:r w:rsidR="008245AC">
              <w:rPr>
                <w:rFonts w:ascii="Arial" w:hAnsi="Arial" w:cs="Arial"/>
                <w:color w:val="000000" w:themeColor="text1"/>
                <w:sz w:val="24"/>
                <w:szCs w:val="24"/>
                <w:shd w:val="clear" w:color="auto" w:fill="FFFFFF"/>
              </w:rPr>
              <w:t>be recovered</w:t>
            </w:r>
            <w:r>
              <w:rPr>
                <w:rFonts w:ascii="Arial" w:hAnsi="Arial" w:cs="Arial"/>
                <w:color w:val="000000" w:themeColor="text1"/>
                <w:sz w:val="24"/>
                <w:szCs w:val="24"/>
                <w:shd w:val="clear" w:color="auto" w:fill="FFFFFF"/>
              </w:rPr>
              <w:t xml:space="preserve"> which will further reduce the cost of production under the standard/developed procedure.</w:t>
            </w:r>
          </w:p>
          <w:p w14:paraId="67109A46" w14:textId="6B42EFC4" w:rsidR="00E667F6" w:rsidRDefault="00E667F6" w:rsidP="00E667F6">
            <w:pPr>
              <w:tabs>
                <w:tab w:val="left" w:pos="3030"/>
              </w:tabs>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During this process, solid salt is produced as a by-product which </w:t>
            </w:r>
            <w:r w:rsidR="001F01D6">
              <w:rPr>
                <w:rFonts w:ascii="Arial" w:hAnsi="Arial" w:cs="Arial"/>
                <w:color w:val="000000" w:themeColor="text1"/>
                <w:sz w:val="24"/>
                <w:szCs w:val="24"/>
                <w:shd w:val="clear" w:color="auto" w:fill="FFFFFF"/>
              </w:rPr>
              <w:t xml:space="preserve">may </w:t>
            </w:r>
            <w:r w:rsidR="008245AC">
              <w:rPr>
                <w:rFonts w:ascii="Arial" w:hAnsi="Arial" w:cs="Arial"/>
                <w:color w:val="000000" w:themeColor="text1"/>
                <w:sz w:val="24"/>
                <w:szCs w:val="24"/>
                <w:shd w:val="clear" w:color="auto" w:fill="FFFFFF"/>
              </w:rPr>
              <w:t>get</w:t>
            </w:r>
            <w:r>
              <w:rPr>
                <w:rFonts w:ascii="Arial" w:hAnsi="Arial" w:cs="Arial"/>
                <w:color w:val="000000" w:themeColor="text1"/>
                <w:sz w:val="24"/>
                <w:szCs w:val="24"/>
                <w:shd w:val="clear" w:color="auto" w:fill="FFFFFF"/>
              </w:rPr>
              <w:t xml:space="preserve"> disposed </w:t>
            </w:r>
            <w:proofErr w:type="spellStart"/>
            <w:r>
              <w:rPr>
                <w:rFonts w:ascii="Arial" w:hAnsi="Arial" w:cs="Arial"/>
                <w:color w:val="000000" w:themeColor="text1"/>
                <w:sz w:val="24"/>
                <w:szCs w:val="24"/>
                <w:shd w:val="clear" w:color="auto" w:fill="FFFFFF"/>
              </w:rPr>
              <w:t>off</w:t>
            </w:r>
            <w:proofErr w:type="spellEnd"/>
            <w:r>
              <w:rPr>
                <w:rFonts w:ascii="Arial" w:hAnsi="Arial" w:cs="Arial"/>
                <w:color w:val="000000" w:themeColor="text1"/>
                <w:sz w:val="24"/>
                <w:szCs w:val="24"/>
                <w:shd w:val="clear" w:color="auto" w:fill="FFFFFF"/>
              </w:rPr>
              <w:t xml:space="preserve"> via landfilling process</w:t>
            </w:r>
            <w:r w:rsidR="00010222">
              <w:rPr>
                <w:rFonts w:ascii="Arial" w:hAnsi="Arial" w:cs="Arial"/>
                <w:color w:val="000000" w:themeColor="text1"/>
                <w:sz w:val="24"/>
                <w:szCs w:val="24"/>
                <w:shd w:val="clear" w:color="auto" w:fill="FFFFFF"/>
              </w:rPr>
              <w:t>.</w:t>
            </w:r>
          </w:p>
          <w:p w14:paraId="02FB5A0F" w14:textId="77777777" w:rsidR="00E667F6" w:rsidRPr="006D0C54" w:rsidRDefault="00E667F6" w:rsidP="00E51A76">
            <w:pPr>
              <w:pStyle w:val="ListParagraph"/>
              <w:widowControl/>
              <w:numPr>
                <w:ilvl w:val="0"/>
                <w:numId w:val="49"/>
              </w:numPr>
              <w:autoSpaceDE/>
              <w:autoSpaceDN/>
              <w:spacing w:before="212" w:after="160" w:line="360" w:lineRule="auto"/>
              <w:ind w:right="95"/>
              <w:contextualSpacing/>
              <w:jc w:val="both"/>
              <w:rPr>
                <w:rFonts w:eastAsiaTheme="minorHAnsi"/>
                <w:b/>
                <w:bCs/>
                <w:sz w:val="24"/>
                <w:szCs w:val="24"/>
                <w:lang w:val="en-IN"/>
              </w:rPr>
            </w:pPr>
            <w:bookmarkStart w:id="831" w:name="_Hlk84240456"/>
            <w:r w:rsidRPr="006D0C54">
              <w:rPr>
                <w:rFonts w:eastAsiaTheme="minorHAnsi"/>
                <w:b/>
                <w:bCs/>
                <w:sz w:val="24"/>
                <w:szCs w:val="24"/>
                <w:lang w:val="en-IN"/>
              </w:rPr>
              <w:t>Refining Section</w:t>
            </w:r>
          </w:p>
          <w:p w14:paraId="7FBA90C4" w14:textId="3590B5B1" w:rsidR="00E667F6" w:rsidRDefault="00E667F6" w:rsidP="00E667F6">
            <w:pPr>
              <w:spacing w:before="212" w:line="360" w:lineRule="auto"/>
              <w:ind w:right="95"/>
              <w:jc w:val="both"/>
              <w:rPr>
                <w:rFonts w:ascii="Arial" w:hAnsi="Arial" w:cs="Arial"/>
                <w:color w:val="000000"/>
                <w:sz w:val="24"/>
                <w:szCs w:val="24"/>
              </w:rPr>
            </w:pPr>
            <w:r w:rsidRPr="006D0C54">
              <w:rPr>
                <w:rFonts w:ascii="Arial" w:hAnsi="Arial" w:cs="Arial"/>
                <w:b/>
                <w:bCs/>
                <w:sz w:val="24"/>
                <w:szCs w:val="24"/>
              </w:rPr>
              <w:t>Gravity Separator:</w:t>
            </w:r>
            <w:r>
              <w:rPr>
                <w:rFonts w:ascii="Arial" w:hAnsi="Arial" w:cs="Arial"/>
                <w:b/>
                <w:bCs/>
                <w:color w:val="000000" w:themeColor="text1"/>
                <w:sz w:val="24"/>
                <w:szCs w:val="24"/>
                <w:shd w:val="clear" w:color="auto" w:fill="FFFFFF"/>
              </w:rPr>
              <w:t xml:space="preserve">  </w:t>
            </w:r>
            <w:r w:rsidRPr="00406EC5">
              <w:rPr>
                <w:rFonts w:ascii="Arial" w:hAnsi="Arial" w:cs="Arial"/>
                <w:color w:val="000000" w:themeColor="text1"/>
                <w:sz w:val="24"/>
                <w:szCs w:val="24"/>
                <w:shd w:val="clear" w:color="auto" w:fill="FFFFFF"/>
              </w:rPr>
              <w:t>In this section</w:t>
            </w:r>
            <w:r>
              <w:rPr>
                <w:rFonts w:ascii="Arial" w:hAnsi="Arial" w:cs="Arial"/>
                <w:color w:val="000000" w:themeColor="text1"/>
                <w:sz w:val="24"/>
                <w:szCs w:val="24"/>
                <w:shd w:val="clear" w:color="auto" w:fill="FFFFFF"/>
              </w:rPr>
              <w:t>,</w:t>
            </w:r>
            <w:r w:rsidRPr="00406EC5">
              <w:rPr>
                <w:rFonts w:ascii="Arial" w:hAnsi="Arial" w:cs="Arial"/>
                <w:color w:val="000000" w:themeColor="text1"/>
                <w:sz w:val="24"/>
                <w:szCs w:val="24"/>
                <w:shd w:val="clear" w:color="auto" w:fill="FFFFFF"/>
              </w:rPr>
              <w:t xml:space="preserve"> washing &amp; </w:t>
            </w:r>
            <w:r>
              <w:rPr>
                <w:rFonts w:ascii="Arial" w:hAnsi="Arial" w:cs="Arial"/>
                <w:color w:val="000000" w:themeColor="text1"/>
                <w:sz w:val="24"/>
                <w:szCs w:val="24"/>
                <w:shd w:val="clear" w:color="auto" w:fill="FFFFFF"/>
              </w:rPr>
              <w:t>s</w:t>
            </w:r>
            <w:r w:rsidRPr="00406EC5">
              <w:rPr>
                <w:rFonts w:ascii="Arial" w:hAnsi="Arial" w:cs="Arial"/>
                <w:color w:val="000000" w:themeColor="text1"/>
                <w:sz w:val="24"/>
                <w:szCs w:val="24"/>
                <w:shd w:val="clear" w:color="auto" w:fill="FFFFFF"/>
              </w:rPr>
              <w:t>eparation takes place at atmospheric pressure</w:t>
            </w:r>
            <w:r w:rsidR="00E51A76">
              <w:rPr>
                <w:rFonts w:ascii="Arial" w:hAnsi="Arial" w:cs="Arial"/>
                <w:color w:val="000000" w:themeColor="text1"/>
                <w:sz w:val="24"/>
                <w:szCs w:val="24"/>
                <w:shd w:val="clear" w:color="auto" w:fill="FFFFFF"/>
              </w:rPr>
              <w:t xml:space="preserve"> </w:t>
            </w:r>
            <w:r w:rsidR="00E51A76">
              <w:rPr>
                <w:rFonts w:ascii="Arial" w:hAnsi="Arial" w:cs="Arial"/>
                <w:color w:val="000000" w:themeColor="text1"/>
                <w:sz w:val="24"/>
                <w:szCs w:val="24"/>
                <w:shd w:val="clear" w:color="auto" w:fill="FFFFFF"/>
              </w:rPr>
              <w:br/>
              <w:t>and at temperature 65-70</w:t>
            </w:r>
            <w:r w:rsidR="00E51A76">
              <w:rPr>
                <w:rFonts w:ascii="Arial" w:hAnsi="Arial" w:cs="Arial"/>
                <w:color w:val="000000" w:themeColor="text1"/>
                <w:sz w:val="24"/>
                <w:szCs w:val="24"/>
                <w:shd w:val="clear" w:color="auto" w:fill="FFFFFF"/>
                <w:vertAlign w:val="superscript"/>
              </w:rPr>
              <w:t>o</w:t>
            </w:r>
            <w:r w:rsidR="00E51A76">
              <w:rPr>
                <w:rFonts w:ascii="Arial" w:hAnsi="Arial" w:cs="Arial"/>
                <w:color w:val="000000" w:themeColor="text1"/>
                <w:sz w:val="24"/>
                <w:szCs w:val="24"/>
                <w:shd w:val="clear" w:color="auto" w:fill="FFFFFF"/>
              </w:rPr>
              <w:t>C</w:t>
            </w:r>
            <w:r w:rsidRPr="00406EC5">
              <w:rPr>
                <w:rFonts w:ascii="Arial" w:hAnsi="Arial" w:cs="Arial"/>
                <w:color w:val="000000" w:themeColor="text1"/>
                <w:sz w:val="24"/>
                <w:szCs w:val="24"/>
                <w:shd w:val="clear" w:color="auto" w:fill="FFFFFF"/>
              </w:rPr>
              <w:t xml:space="preserve"> Toluene is added to dissolve resin and the salt solution is separated from the resin manually by adding </w:t>
            </w:r>
            <w:r>
              <w:rPr>
                <w:rFonts w:ascii="Arial" w:hAnsi="Arial" w:cs="Arial"/>
                <w:color w:val="000000" w:themeColor="text1"/>
                <w:sz w:val="24"/>
                <w:szCs w:val="24"/>
                <w:shd w:val="clear" w:color="auto" w:fill="FFFFFF"/>
              </w:rPr>
              <w:t xml:space="preserve">demineralised </w:t>
            </w:r>
            <w:r w:rsidRPr="00406EC5">
              <w:rPr>
                <w:rFonts w:ascii="Arial" w:hAnsi="Arial" w:cs="Arial"/>
                <w:color w:val="000000" w:themeColor="text1"/>
                <w:sz w:val="24"/>
                <w:szCs w:val="24"/>
                <w:shd w:val="clear" w:color="auto" w:fill="FFFFFF"/>
              </w:rPr>
              <w:t>water</w:t>
            </w:r>
            <w:r w:rsidRPr="002D4F8A">
              <w:rPr>
                <w:rFonts w:ascii="Arial" w:hAnsi="Arial" w:cs="Arial"/>
                <w:w w:val="95"/>
                <w:sz w:val="24"/>
                <w:szCs w:val="24"/>
              </w:rPr>
              <w:t xml:space="preserve">. </w:t>
            </w:r>
            <w:r>
              <w:rPr>
                <w:rFonts w:ascii="Arial" w:hAnsi="Arial" w:cs="Arial"/>
                <w:color w:val="000000"/>
                <w:sz w:val="24"/>
                <w:szCs w:val="24"/>
              </w:rPr>
              <w:t>Three layers are formed; t</w:t>
            </w:r>
            <w:r w:rsidRPr="003575E2">
              <w:rPr>
                <w:rFonts w:ascii="Arial" w:hAnsi="Arial" w:cs="Arial"/>
                <w:color w:val="000000"/>
                <w:sz w:val="24"/>
                <w:szCs w:val="24"/>
              </w:rPr>
              <w:t>he resin</w:t>
            </w:r>
            <w:r>
              <w:rPr>
                <w:rFonts w:ascii="Arial" w:hAnsi="Arial" w:cs="Arial"/>
                <w:color w:val="000000"/>
                <w:sz w:val="24"/>
                <w:szCs w:val="24"/>
              </w:rPr>
              <w:t xml:space="preserve"> and toluene</w:t>
            </w:r>
            <w:r w:rsidRPr="003575E2">
              <w:rPr>
                <w:rFonts w:ascii="Arial" w:hAnsi="Arial" w:cs="Arial"/>
                <w:color w:val="000000"/>
                <w:sz w:val="24"/>
                <w:szCs w:val="24"/>
              </w:rPr>
              <w:t xml:space="preserve"> stay in the upper layer</w:t>
            </w:r>
            <w:r>
              <w:rPr>
                <w:rFonts w:ascii="Arial" w:hAnsi="Arial" w:cs="Arial"/>
                <w:color w:val="000000"/>
                <w:sz w:val="24"/>
                <w:szCs w:val="24"/>
              </w:rPr>
              <w:t xml:space="preserve"> (called organic layer)</w:t>
            </w:r>
            <w:r w:rsidRPr="003575E2">
              <w:rPr>
                <w:rFonts w:ascii="Arial" w:hAnsi="Arial" w:cs="Arial"/>
                <w:color w:val="000000"/>
                <w:sz w:val="24"/>
                <w:szCs w:val="24"/>
              </w:rPr>
              <w:t xml:space="preserve"> &amp;</w:t>
            </w:r>
            <w:r>
              <w:rPr>
                <w:rFonts w:ascii="Arial" w:hAnsi="Arial" w:cs="Arial"/>
                <w:color w:val="000000"/>
                <w:sz w:val="24"/>
                <w:szCs w:val="24"/>
              </w:rPr>
              <w:t xml:space="preserve"> </w:t>
            </w:r>
            <w:r w:rsidRPr="003575E2">
              <w:rPr>
                <w:rFonts w:ascii="Arial" w:hAnsi="Arial" w:cs="Arial"/>
                <w:color w:val="000000"/>
                <w:sz w:val="24"/>
                <w:szCs w:val="24"/>
              </w:rPr>
              <w:t>NaCl</w:t>
            </w:r>
            <w:r>
              <w:rPr>
                <w:rFonts w:ascii="Arial" w:hAnsi="Arial" w:cs="Arial"/>
                <w:color w:val="000000"/>
                <w:sz w:val="24"/>
                <w:szCs w:val="24"/>
              </w:rPr>
              <w:t>-</w:t>
            </w:r>
            <w:r w:rsidRPr="003575E2">
              <w:rPr>
                <w:rFonts w:ascii="Arial" w:hAnsi="Arial" w:cs="Arial"/>
                <w:color w:val="000000"/>
                <w:sz w:val="24"/>
                <w:szCs w:val="24"/>
              </w:rPr>
              <w:t>water in the lower layer</w:t>
            </w:r>
            <w:r>
              <w:rPr>
                <w:rFonts w:ascii="Arial" w:hAnsi="Arial" w:cs="Arial"/>
                <w:color w:val="000000"/>
                <w:sz w:val="24"/>
                <w:szCs w:val="24"/>
              </w:rPr>
              <w:t xml:space="preserve"> &amp; centre one is the unreacted BPA, it is called emulsion layer</w:t>
            </w:r>
            <w:r w:rsidRPr="002D4F8A">
              <w:rPr>
                <w:rFonts w:ascii="Arial" w:hAnsi="Arial" w:cs="Arial"/>
                <w:w w:val="95"/>
                <w:sz w:val="24"/>
                <w:szCs w:val="24"/>
              </w:rPr>
              <w:t xml:space="preserve">. </w:t>
            </w:r>
            <w:r w:rsidRPr="009F6CBE">
              <w:rPr>
                <w:rFonts w:ascii="Arial" w:hAnsi="Arial" w:cs="Arial"/>
                <w:color w:val="000000"/>
                <w:sz w:val="24"/>
                <w:szCs w:val="24"/>
              </w:rPr>
              <w:t xml:space="preserve">Again, </w:t>
            </w:r>
            <w:r>
              <w:rPr>
                <w:rFonts w:ascii="Arial" w:hAnsi="Arial" w:cs="Arial"/>
                <w:color w:val="000000"/>
                <w:sz w:val="24"/>
                <w:szCs w:val="24"/>
              </w:rPr>
              <w:t>Demineralised (DM)</w:t>
            </w:r>
            <w:r w:rsidRPr="009F6CBE">
              <w:rPr>
                <w:rFonts w:ascii="Arial" w:hAnsi="Arial" w:cs="Arial"/>
                <w:color w:val="000000"/>
                <w:sz w:val="24"/>
                <w:szCs w:val="24"/>
              </w:rPr>
              <w:t xml:space="preserve"> water is added to wash the resin and remove the traces of salt from it.</w:t>
            </w:r>
            <w:bookmarkEnd w:id="831"/>
            <w:r>
              <w:rPr>
                <w:rFonts w:ascii="Arial" w:hAnsi="Arial" w:cs="Arial"/>
                <w:color w:val="000000"/>
                <w:sz w:val="24"/>
                <w:szCs w:val="24"/>
              </w:rPr>
              <w:t xml:space="preserve"> </w:t>
            </w:r>
          </w:p>
          <w:p w14:paraId="3350AC90" w14:textId="77777777" w:rsidR="00E667F6" w:rsidRDefault="00E667F6" w:rsidP="00E667F6">
            <w:pPr>
              <w:spacing w:before="212" w:line="360" w:lineRule="auto"/>
              <w:ind w:right="95"/>
              <w:jc w:val="both"/>
              <w:rPr>
                <w:rFonts w:ascii="Arial" w:hAnsi="Arial" w:cs="Arial"/>
                <w:color w:val="000000"/>
                <w:sz w:val="24"/>
                <w:szCs w:val="24"/>
              </w:rPr>
            </w:pPr>
            <w:r>
              <w:rPr>
                <w:rFonts w:ascii="Arial" w:hAnsi="Arial" w:cs="Arial"/>
                <w:color w:val="000000"/>
                <w:sz w:val="24"/>
                <w:szCs w:val="24"/>
              </w:rPr>
              <w:t xml:space="preserve">The recovered unreacted BPA with impurities can be further purified and reused in the next batch once production process gets developed. </w:t>
            </w:r>
          </w:p>
          <w:p w14:paraId="3D44CDFB" w14:textId="77777777" w:rsidR="00E667F6" w:rsidRPr="006D0C54"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4"/>
                <w:szCs w:val="24"/>
                <w:lang w:val="en-IN"/>
              </w:rPr>
            </w:pPr>
            <w:r w:rsidRPr="006D0C54">
              <w:rPr>
                <w:rFonts w:eastAsiaTheme="minorHAnsi"/>
                <w:b/>
                <w:bCs/>
                <w:sz w:val="24"/>
                <w:szCs w:val="24"/>
                <w:lang w:val="en-IN"/>
              </w:rPr>
              <w:t>Dissolvent:</w:t>
            </w:r>
          </w:p>
          <w:p w14:paraId="139EFD5D" w14:textId="7D67868A" w:rsidR="00E667F6" w:rsidRDefault="00E667F6" w:rsidP="00E667F6">
            <w:pPr>
              <w:spacing w:before="212" w:line="360" w:lineRule="auto"/>
              <w:ind w:right="95"/>
              <w:jc w:val="both"/>
              <w:rPr>
                <w:rFonts w:ascii="Arial" w:hAnsi="Arial" w:cs="Arial"/>
                <w:color w:val="000000"/>
                <w:sz w:val="24"/>
                <w:szCs w:val="24"/>
              </w:rPr>
            </w:pPr>
            <w:r w:rsidRPr="006D0C54">
              <w:rPr>
                <w:rFonts w:ascii="Arial" w:hAnsi="Arial" w:cs="Arial"/>
                <w:b/>
                <w:bCs/>
                <w:sz w:val="24"/>
                <w:szCs w:val="24"/>
              </w:rPr>
              <w:t>Evaporator:</w:t>
            </w:r>
            <w:r>
              <w:rPr>
                <w:rFonts w:ascii="Arial" w:hAnsi="Arial" w:cs="Arial"/>
                <w:sz w:val="24"/>
                <w:szCs w:val="24"/>
              </w:rPr>
              <w:t xml:space="preserve"> </w:t>
            </w:r>
            <w:r w:rsidRPr="00140FB9">
              <w:rPr>
                <w:rFonts w:ascii="Arial" w:hAnsi="Arial" w:cs="Arial"/>
                <w:color w:val="000000"/>
                <w:sz w:val="24"/>
                <w:szCs w:val="24"/>
              </w:rPr>
              <w:t>In this section, dissolvent is done to remove the solvent, toluene from the resin by passing through</w:t>
            </w:r>
            <w:r>
              <w:rPr>
                <w:rFonts w:ascii="Arial" w:hAnsi="Arial" w:cs="Arial"/>
                <w:color w:val="000000"/>
                <w:sz w:val="24"/>
                <w:szCs w:val="24"/>
              </w:rPr>
              <w:t xml:space="preserve"> </w:t>
            </w:r>
            <w:r w:rsidRPr="00140FB9">
              <w:rPr>
                <w:rFonts w:ascii="Arial" w:hAnsi="Arial" w:cs="Arial"/>
                <w:color w:val="000000"/>
                <w:sz w:val="24"/>
                <w:szCs w:val="24"/>
              </w:rPr>
              <w:t>evaporator</w:t>
            </w:r>
            <w:r>
              <w:rPr>
                <w:rFonts w:ascii="Arial" w:hAnsi="Arial" w:cs="Arial"/>
                <w:color w:val="000000"/>
                <w:sz w:val="24"/>
                <w:szCs w:val="24"/>
              </w:rPr>
              <w:t xml:space="preserve"> (</w:t>
            </w:r>
            <w:r w:rsidRPr="00140FB9">
              <w:rPr>
                <w:rFonts w:ascii="Arial" w:hAnsi="Arial" w:cs="Arial"/>
                <w:color w:val="000000"/>
                <w:sz w:val="24"/>
                <w:szCs w:val="24"/>
              </w:rPr>
              <w:t>falling film thin evaporator &amp; Rotary film thin</w:t>
            </w:r>
            <w:r>
              <w:rPr>
                <w:rFonts w:ascii="Arial" w:hAnsi="Arial" w:cs="Arial"/>
                <w:color w:val="000000"/>
                <w:sz w:val="24"/>
                <w:szCs w:val="24"/>
              </w:rPr>
              <w:t xml:space="preserve"> Evaporator can be used for better efficient solvent recovery)</w:t>
            </w:r>
            <w:r w:rsidRPr="00140FB9">
              <w:rPr>
                <w:rFonts w:ascii="Arial" w:hAnsi="Arial" w:cs="Arial"/>
                <w:color w:val="000000"/>
                <w:sz w:val="24"/>
                <w:szCs w:val="24"/>
              </w:rPr>
              <w:t xml:space="preserve"> under vacuum</w:t>
            </w:r>
            <w:r w:rsidR="00DA190D">
              <w:rPr>
                <w:rFonts w:ascii="Arial" w:hAnsi="Arial" w:cs="Arial"/>
                <w:color w:val="000000"/>
                <w:sz w:val="24"/>
                <w:szCs w:val="24"/>
              </w:rPr>
              <w:t xml:space="preserve"> and at around 110</w:t>
            </w:r>
            <w:r w:rsidR="00DA190D">
              <w:rPr>
                <w:rFonts w:ascii="Arial" w:hAnsi="Arial" w:cs="Arial"/>
                <w:color w:val="000000"/>
                <w:sz w:val="24"/>
                <w:szCs w:val="24"/>
                <w:vertAlign w:val="superscript"/>
              </w:rPr>
              <w:t xml:space="preserve">0 </w:t>
            </w:r>
            <w:r w:rsidR="00DA190D">
              <w:rPr>
                <w:rFonts w:ascii="Arial" w:hAnsi="Arial" w:cs="Arial"/>
                <w:color w:val="000000"/>
                <w:sz w:val="24"/>
                <w:szCs w:val="24"/>
              </w:rPr>
              <w:t>C</w:t>
            </w:r>
            <w:r w:rsidRPr="00140FB9">
              <w:rPr>
                <w:rFonts w:ascii="Arial" w:hAnsi="Arial" w:cs="Arial"/>
                <w:color w:val="000000"/>
                <w:sz w:val="24"/>
                <w:szCs w:val="24"/>
              </w:rPr>
              <w:t>.</w:t>
            </w:r>
            <w:r>
              <w:rPr>
                <w:rFonts w:ascii="Arial" w:hAnsi="Arial" w:cs="Arial"/>
                <w:color w:val="000000"/>
                <w:sz w:val="24"/>
                <w:szCs w:val="24"/>
              </w:rPr>
              <w:t xml:space="preserve"> Around 95% toluene can be recovered which will further be used in the next batch once production process gets developed.</w:t>
            </w:r>
          </w:p>
          <w:p w14:paraId="1CA0CB0D" w14:textId="5F9A6A11" w:rsidR="00010222" w:rsidRDefault="00010222" w:rsidP="00E667F6">
            <w:pPr>
              <w:spacing w:before="212" w:line="360" w:lineRule="auto"/>
              <w:ind w:right="95"/>
              <w:jc w:val="both"/>
              <w:rPr>
                <w:rFonts w:ascii="Arial" w:hAnsi="Arial" w:cs="Arial"/>
                <w:color w:val="000000"/>
                <w:sz w:val="24"/>
                <w:szCs w:val="24"/>
              </w:rPr>
            </w:pPr>
          </w:p>
          <w:p w14:paraId="556A90D5" w14:textId="77777777" w:rsidR="00E667F6" w:rsidRPr="006D0C54" w:rsidRDefault="00E667F6" w:rsidP="00E51A76">
            <w:pPr>
              <w:pStyle w:val="ListParagraph"/>
              <w:widowControl/>
              <w:numPr>
                <w:ilvl w:val="0"/>
                <w:numId w:val="49"/>
              </w:numPr>
              <w:tabs>
                <w:tab w:val="left" w:pos="3030"/>
              </w:tabs>
              <w:autoSpaceDE/>
              <w:autoSpaceDN/>
              <w:spacing w:after="160" w:line="360" w:lineRule="auto"/>
              <w:contextualSpacing/>
              <w:jc w:val="both"/>
              <w:rPr>
                <w:rFonts w:eastAsiaTheme="minorHAnsi"/>
                <w:b/>
                <w:bCs/>
                <w:sz w:val="24"/>
                <w:szCs w:val="24"/>
                <w:lang w:val="en-IN"/>
              </w:rPr>
            </w:pPr>
            <w:r w:rsidRPr="006D0C54">
              <w:rPr>
                <w:rFonts w:eastAsiaTheme="minorHAnsi"/>
                <w:b/>
                <w:bCs/>
                <w:sz w:val="24"/>
                <w:szCs w:val="24"/>
                <w:lang w:val="en-IN"/>
              </w:rPr>
              <w:lastRenderedPageBreak/>
              <w:t>Product Finishing Section</w:t>
            </w:r>
          </w:p>
          <w:p w14:paraId="7443101F" w14:textId="2A503699" w:rsidR="00E667F6" w:rsidRDefault="00010222" w:rsidP="00E667F6">
            <w:pPr>
              <w:tabs>
                <w:tab w:val="left" w:pos="3030"/>
              </w:tabs>
              <w:spacing w:line="360" w:lineRule="auto"/>
              <w:jc w:val="both"/>
              <w:rPr>
                <w:rFonts w:ascii="Arial" w:hAnsi="Arial" w:cs="Arial"/>
                <w:sz w:val="24"/>
                <w:szCs w:val="24"/>
              </w:rPr>
            </w:pPr>
            <w:r w:rsidRPr="006D0C54">
              <w:rPr>
                <w:rFonts w:ascii="Arial" w:hAnsi="Arial" w:cs="Arial"/>
                <w:b/>
                <w:bCs/>
                <w:sz w:val="24"/>
                <w:szCs w:val="24"/>
              </w:rPr>
              <w:t>Filtration</w:t>
            </w:r>
            <w:r w:rsidR="00E667F6" w:rsidRPr="006D0C54">
              <w:rPr>
                <w:rFonts w:ascii="Arial" w:hAnsi="Arial" w:cs="Arial"/>
                <w:b/>
                <w:bCs/>
                <w:sz w:val="24"/>
                <w:szCs w:val="24"/>
              </w:rPr>
              <w:t>:</w:t>
            </w:r>
            <w:r w:rsidR="00E667F6" w:rsidRPr="003575E2">
              <w:rPr>
                <w:rFonts w:ascii="Arial" w:hAnsi="Arial" w:cs="Arial"/>
                <w:sz w:val="24"/>
                <w:szCs w:val="24"/>
              </w:rPr>
              <w:t xml:space="preserve"> Epoxy resin is finally filtered to remove </w:t>
            </w:r>
            <w:r w:rsidR="00E667F6">
              <w:rPr>
                <w:rFonts w:ascii="Arial" w:hAnsi="Arial" w:cs="Arial"/>
                <w:sz w:val="24"/>
                <w:szCs w:val="24"/>
              </w:rPr>
              <w:t>the t</w:t>
            </w:r>
            <w:r w:rsidR="00E667F6" w:rsidRPr="003575E2">
              <w:rPr>
                <w:rFonts w:ascii="Arial" w:hAnsi="Arial" w:cs="Arial"/>
                <w:sz w:val="24"/>
                <w:szCs w:val="24"/>
              </w:rPr>
              <w:t>races of</w:t>
            </w:r>
            <w:r w:rsidR="00E667F6">
              <w:rPr>
                <w:rFonts w:ascii="Arial" w:hAnsi="Arial" w:cs="Arial"/>
                <w:sz w:val="24"/>
                <w:szCs w:val="24"/>
              </w:rPr>
              <w:t xml:space="preserve"> </w:t>
            </w:r>
            <w:r>
              <w:rPr>
                <w:rFonts w:ascii="Arial" w:hAnsi="Arial" w:cs="Arial"/>
                <w:sz w:val="24"/>
                <w:szCs w:val="24"/>
              </w:rPr>
              <w:t>s</w:t>
            </w:r>
            <w:r w:rsidR="00E667F6">
              <w:rPr>
                <w:rFonts w:ascii="Arial" w:hAnsi="Arial" w:cs="Arial"/>
                <w:sz w:val="24"/>
                <w:szCs w:val="24"/>
              </w:rPr>
              <w:t>alt</w:t>
            </w:r>
            <w:r>
              <w:rPr>
                <w:rFonts w:ascii="Arial" w:hAnsi="Arial" w:cs="Arial"/>
                <w:sz w:val="24"/>
                <w:szCs w:val="24"/>
              </w:rPr>
              <w:t xml:space="preserve"> </w:t>
            </w:r>
            <w:r w:rsidR="00E667F6">
              <w:rPr>
                <w:rFonts w:ascii="Arial" w:hAnsi="Arial" w:cs="Arial"/>
                <w:sz w:val="24"/>
                <w:szCs w:val="24"/>
              </w:rPr>
              <w:t>/</w:t>
            </w:r>
            <w:r w:rsidR="00E667F6" w:rsidRPr="003575E2">
              <w:rPr>
                <w:rFonts w:ascii="Arial" w:hAnsi="Arial" w:cs="Arial"/>
                <w:sz w:val="24"/>
                <w:szCs w:val="24"/>
              </w:rPr>
              <w:t xml:space="preserve"> impurities</w:t>
            </w:r>
            <w:r w:rsidR="00E667F6">
              <w:rPr>
                <w:rFonts w:ascii="Arial" w:hAnsi="Arial" w:cs="Arial"/>
                <w:sz w:val="24"/>
                <w:szCs w:val="24"/>
              </w:rPr>
              <w:t xml:space="preserve"> via sparkler filter or cartridge filter. </w:t>
            </w:r>
            <w:bookmarkStart w:id="832" w:name="_Hlk87430423"/>
            <w:r w:rsidR="00E667F6">
              <w:rPr>
                <w:rFonts w:ascii="Arial" w:hAnsi="Arial" w:cs="Arial"/>
                <w:sz w:val="24"/>
                <w:szCs w:val="24"/>
              </w:rPr>
              <w:t>Final product Liquid Epoxy Resin is produced and send to the packer section for drum packaging.</w:t>
            </w:r>
          </w:p>
          <w:bookmarkEnd w:id="832"/>
          <w:p w14:paraId="205989B9" w14:textId="77777777" w:rsidR="00677364" w:rsidRPr="006D0C54" w:rsidRDefault="00677364" w:rsidP="00677364">
            <w:pPr>
              <w:tabs>
                <w:tab w:val="left" w:pos="2025"/>
              </w:tabs>
              <w:spacing w:line="360" w:lineRule="auto"/>
              <w:ind w:left="142"/>
              <w:jc w:val="both"/>
              <w:rPr>
                <w:rFonts w:ascii="Arial" w:hAnsi="Arial" w:cs="Arial"/>
                <w:b/>
                <w:bCs/>
                <w:sz w:val="24"/>
                <w:szCs w:val="24"/>
              </w:rPr>
            </w:pPr>
            <w:r w:rsidRPr="006D0C54">
              <w:rPr>
                <w:rFonts w:ascii="Arial" w:hAnsi="Arial" w:cs="Arial"/>
                <w:b/>
                <w:bCs/>
                <w:sz w:val="24"/>
                <w:szCs w:val="24"/>
              </w:rPr>
              <w:t xml:space="preserve">Solid Epoxy </w:t>
            </w:r>
            <w:commentRangeStart w:id="833"/>
            <w:commentRangeStart w:id="834"/>
            <w:r w:rsidRPr="006D0C54">
              <w:rPr>
                <w:rFonts w:ascii="Arial" w:hAnsi="Arial" w:cs="Arial"/>
                <w:b/>
                <w:bCs/>
                <w:sz w:val="24"/>
                <w:szCs w:val="24"/>
              </w:rPr>
              <w:t>Resin</w:t>
            </w:r>
            <w:commentRangeEnd w:id="833"/>
            <w:r w:rsidR="005F589A">
              <w:rPr>
                <w:rStyle w:val="CommentReference"/>
              </w:rPr>
              <w:commentReference w:id="833"/>
            </w:r>
            <w:commentRangeEnd w:id="834"/>
            <w:r w:rsidR="0041288C">
              <w:rPr>
                <w:rStyle w:val="CommentReference"/>
              </w:rPr>
              <w:commentReference w:id="834"/>
            </w:r>
            <w:r w:rsidRPr="006D0C54">
              <w:rPr>
                <w:rFonts w:ascii="Arial" w:hAnsi="Arial" w:cs="Arial"/>
                <w:b/>
                <w:bCs/>
                <w:sz w:val="24"/>
                <w:szCs w:val="24"/>
              </w:rPr>
              <w:t>:</w:t>
            </w:r>
          </w:p>
          <w:p w14:paraId="26053355" w14:textId="05EFF4F4" w:rsidR="00677364" w:rsidRPr="008D4789" w:rsidRDefault="00677364" w:rsidP="00677364">
            <w:pPr>
              <w:tabs>
                <w:tab w:val="left" w:pos="2025"/>
              </w:tabs>
              <w:spacing w:line="360" w:lineRule="auto"/>
              <w:ind w:left="142"/>
              <w:jc w:val="both"/>
              <w:rPr>
                <w:rFonts w:ascii="Verdana" w:hAnsi="Verdana" w:cs="Arial"/>
                <w:b/>
                <w:bCs/>
                <w:sz w:val="20"/>
                <w:szCs w:val="20"/>
              </w:rPr>
            </w:pPr>
            <w:r w:rsidRPr="00CC68A9">
              <w:rPr>
                <w:rFonts w:ascii="Arial" w:hAnsi="Arial" w:cs="Arial"/>
                <w:b/>
                <w:bCs/>
                <w:sz w:val="24"/>
                <w:szCs w:val="24"/>
              </w:rPr>
              <w:t>Process Flow Diagram:</w:t>
            </w:r>
          </w:p>
          <w:p w14:paraId="308F1567" w14:textId="2748F2F6" w:rsidR="00677364" w:rsidRPr="00CC68A9" w:rsidRDefault="00677364" w:rsidP="00677364">
            <w:pPr>
              <w:tabs>
                <w:tab w:val="left" w:pos="2025"/>
                <w:tab w:val="left" w:pos="6663"/>
              </w:tabs>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3423616" behindDoc="0" locked="0" layoutInCell="1" allowOverlap="1" wp14:anchorId="4804271D" wp14:editId="6964927C">
                      <wp:simplePos x="0" y="0"/>
                      <wp:positionH relativeFrom="column">
                        <wp:posOffset>1905</wp:posOffset>
                      </wp:positionH>
                      <wp:positionV relativeFrom="paragraph">
                        <wp:posOffset>48260</wp:posOffset>
                      </wp:positionV>
                      <wp:extent cx="6628130" cy="4591050"/>
                      <wp:effectExtent l="0" t="0" r="115570" b="0"/>
                      <wp:wrapNone/>
                      <wp:docPr id="2594" name="Group 2594"/>
                      <wp:cNvGraphicFramePr/>
                      <a:graphic xmlns:a="http://schemas.openxmlformats.org/drawingml/2006/main">
                        <a:graphicData uri="http://schemas.microsoft.com/office/word/2010/wordprocessingGroup">
                          <wpg:wgp>
                            <wpg:cNvGrpSpPr/>
                            <wpg:grpSpPr>
                              <a:xfrm>
                                <a:off x="0" y="0"/>
                                <a:ext cx="6628130" cy="4591050"/>
                                <a:chOff x="0" y="0"/>
                                <a:chExt cx="6628142" cy="4591050"/>
                              </a:xfrm>
                            </wpg:grpSpPr>
                            <wps:wsp>
                              <wps:cNvPr id="2595" name="Straight Connector 2595"/>
                              <wps:cNvCnPr/>
                              <wps:spPr>
                                <a:xfrm flipV="1">
                                  <a:off x="4133850" y="180975"/>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96" name="Text Box 2596"/>
                              <wps:cNvSpPr txBox="1"/>
                              <wps:spPr>
                                <a:xfrm>
                                  <a:off x="4381500" y="47625"/>
                                  <a:ext cx="1160792" cy="342900"/>
                                </a:xfrm>
                                <a:prstGeom prst="rect">
                                  <a:avLst/>
                                </a:prstGeom>
                                <a:noFill/>
                                <a:ln w="6350">
                                  <a:noFill/>
                                </a:ln>
                              </wps:spPr>
                              <wps:txb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7" name="Rectangle: Rounded Corners 2597"/>
                              <wps:cNvSpPr/>
                              <wps:spPr>
                                <a:xfrm>
                                  <a:off x="13906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8" name="Rectangle: Rounded Corners 2598"/>
                              <wps:cNvSpPr/>
                              <wps:spPr>
                                <a:xfrm>
                                  <a:off x="29527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9" name="Rectangle: Rounded Corners 2599"/>
                              <wps:cNvSpPr/>
                              <wps:spPr>
                                <a:xfrm>
                                  <a:off x="4552950" y="7715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0" name="Rectangle: Rounded Corners 2600"/>
                              <wps:cNvSpPr/>
                              <wps:spPr>
                                <a:xfrm>
                                  <a:off x="2962275" y="21050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1" name="Rectangle: Rounded Corners 2601"/>
                              <wps:cNvSpPr/>
                              <wps:spPr>
                                <a:xfrm>
                                  <a:off x="2990850" y="32099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2" name="Rectangle: Rounded Corners 2602"/>
                              <wps:cNvSpPr/>
                              <wps:spPr>
                                <a:xfrm>
                                  <a:off x="5276850" y="265747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 name="Straight Arrow Connector 2603"/>
                              <wps:cNvCnPr/>
                              <wps:spPr>
                                <a:xfrm>
                                  <a:off x="2447925" y="1114425"/>
                                  <a:ext cx="504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4" name="Straight Arrow Connector 2604"/>
                              <wps:cNvCnPr/>
                              <wps:spPr>
                                <a:xfrm>
                                  <a:off x="4000500" y="1114425"/>
                                  <a:ext cx="540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5" name="Connector: Elbow 2605"/>
                              <wps:cNvCnPr/>
                              <wps:spPr>
                                <a:xfrm flipH="1">
                                  <a:off x="4029075" y="1352550"/>
                                  <a:ext cx="1047750" cy="923925"/>
                                </a:xfrm>
                                <a:prstGeom prst="bentConnector3">
                                  <a:avLst>
                                    <a:gd name="adj1" fmla="val 909"/>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6" name="Straight Arrow Connector 2606"/>
                              <wps:cNvCnPr/>
                              <wps:spPr>
                                <a:xfrm>
                                  <a:off x="3505200" y="2667000"/>
                                  <a:ext cx="0" cy="504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7" name="Straight Arrow Connector 2607"/>
                              <wps:cNvCnPr/>
                              <wps:spPr>
                                <a:xfrm>
                                  <a:off x="3533775" y="3800475"/>
                                  <a:ext cx="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8" name="Connector: Elbow 2608"/>
                              <wps:cNvCnPr/>
                              <wps:spPr>
                                <a:xfrm>
                                  <a:off x="4038600" y="2457450"/>
                                  <a:ext cx="1257300" cy="3810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09" name="Connector: Elbow 2609"/>
                              <wps:cNvCnPr/>
                              <wps:spPr>
                                <a:xfrm flipV="1">
                                  <a:off x="4057650" y="3076575"/>
                                  <a:ext cx="1238250" cy="4191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0" name="Straight Arrow Connector 2610"/>
                              <wps:cNvCnPr/>
                              <wps:spPr>
                                <a:xfrm>
                                  <a:off x="4410075" y="2447925"/>
                                  <a:ext cx="285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1" name="Text Box 2611"/>
                              <wps:cNvSpPr txBox="1"/>
                              <wps:spPr>
                                <a:xfrm>
                                  <a:off x="533400" y="781050"/>
                                  <a:ext cx="800100" cy="228600"/>
                                </a:xfrm>
                                <a:prstGeom prst="rect">
                                  <a:avLst/>
                                </a:prstGeom>
                                <a:solidFill>
                                  <a:schemeClr val="lt1"/>
                                </a:solidFill>
                                <a:ln w="6350">
                                  <a:noFill/>
                                </a:ln>
                              </wps:spPr>
                              <wps:txbx>
                                <w:txbxContent>
                                  <w:p w14:paraId="4FF0001E" w14:textId="77777777" w:rsidR="00677364" w:rsidRPr="00250C50" w:rsidRDefault="00677364" w:rsidP="00677364">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Straight Arrow Connector 2612"/>
                              <wps:cNvCnPr/>
                              <wps:spPr>
                                <a:xfrm>
                                  <a:off x="3448050" y="371475"/>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3" name="Text Box 2613"/>
                              <wps:cNvSpPr txBox="1"/>
                              <wps:spPr>
                                <a:xfrm>
                                  <a:off x="3524250" y="457200"/>
                                  <a:ext cx="523875" cy="247650"/>
                                </a:xfrm>
                                <a:prstGeom prst="rect">
                                  <a:avLst/>
                                </a:prstGeom>
                                <a:solidFill>
                                  <a:schemeClr val="lt1"/>
                                </a:solidFill>
                                <a:ln w="6350">
                                  <a:noFill/>
                                </a:ln>
                              </wps:spPr>
                              <wps:txbx>
                                <w:txbxContent>
                                  <w:p w14:paraId="45414D80" w14:textId="77777777" w:rsidR="00677364" w:rsidRPr="00250C50" w:rsidRDefault="00677364" w:rsidP="00677364">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4" name="Straight Arrow Connector 2614"/>
                              <wps:cNvCnPr/>
                              <wps:spPr>
                                <a:xfrm>
                                  <a:off x="1905000" y="371475"/>
                                  <a:ext cx="0" cy="3956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15" name="Text Box 2615"/>
                              <wps:cNvSpPr txBox="1"/>
                              <wps:spPr>
                                <a:xfrm>
                                  <a:off x="1962150" y="361950"/>
                                  <a:ext cx="523875" cy="342900"/>
                                </a:xfrm>
                                <a:prstGeom prst="rect">
                                  <a:avLst/>
                                </a:prstGeom>
                                <a:solidFill>
                                  <a:schemeClr val="lt1"/>
                                </a:solidFill>
                                <a:ln w="6350">
                                  <a:noFill/>
                                </a:ln>
                              </wps:spPr>
                              <wps:txbx>
                                <w:txbxContent>
                                  <w:p w14:paraId="7546EFBA" w14:textId="77777777" w:rsidR="00677364" w:rsidRPr="00250C50" w:rsidRDefault="00677364" w:rsidP="00677364">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6" name="Text Box 2616"/>
                              <wps:cNvSpPr txBox="1"/>
                              <wps:spPr>
                                <a:xfrm>
                                  <a:off x="1447800" y="333375"/>
                                  <a:ext cx="381000" cy="342900"/>
                                </a:xfrm>
                                <a:prstGeom prst="rect">
                                  <a:avLst/>
                                </a:prstGeom>
                                <a:solidFill>
                                  <a:schemeClr val="lt1"/>
                                </a:solidFill>
                                <a:ln w="6350">
                                  <a:noFill/>
                                </a:ln>
                              </wps:spPr>
                              <wps:txbx>
                                <w:txbxContent>
                                  <w:p w14:paraId="3D67B6AB" w14:textId="77777777" w:rsidR="00677364" w:rsidRPr="00250C50" w:rsidRDefault="00677364" w:rsidP="00677364">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7" name="Text Box 2617"/>
                              <wps:cNvSpPr txBox="1"/>
                              <wps:spPr>
                                <a:xfrm>
                                  <a:off x="2914650" y="438150"/>
                                  <a:ext cx="495300" cy="247650"/>
                                </a:xfrm>
                                <a:prstGeom prst="rect">
                                  <a:avLst/>
                                </a:prstGeom>
                                <a:solidFill>
                                  <a:schemeClr val="lt1"/>
                                </a:solidFill>
                                <a:ln w="6350">
                                  <a:noFill/>
                                </a:ln>
                              </wps:spPr>
                              <wps:txbx>
                                <w:txbxContent>
                                  <w:p w14:paraId="4ED7A0F3" w14:textId="77777777" w:rsidR="00677364" w:rsidRPr="00250C50" w:rsidRDefault="00677364" w:rsidP="00677364">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8" name="Rectangle: Rounded Corners 2618"/>
                              <wps:cNvSpPr/>
                              <wps:spPr>
                                <a:xfrm>
                                  <a:off x="0" y="19050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9" name="Connector: Elbow 2619"/>
                              <wps:cNvCnPr/>
                              <wps:spPr>
                                <a:xfrm flipV="1">
                                  <a:off x="1381125" y="1333500"/>
                                  <a:ext cx="146470" cy="440079"/>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0" name="Connector: Elbow 2620"/>
                              <wps:cNvCnPr/>
                              <wps:spPr>
                                <a:xfrm flipV="1">
                                  <a:off x="1619250" y="1333500"/>
                                  <a:ext cx="241540" cy="755938"/>
                                </a:xfrm>
                                <a:prstGeom prst="bentConnector3">
                                  <a:avLst>
                                    <a:gd name="adj1" fmla="val 1038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1" name="Connector: Elbow 2621"/>
                              <wps:cNvCnPr/>
                              <wps:spPr>
                                <a:xfrm flipV="1">
                                  <a:off x="1466850" y="1343025"/>
                                  <a:ext cx="525780" cy="1029503"/>
                                </a:xfrm>
                                <a:prstGeom prst="bentConnector3">
                                  <a:avLst>
                                    <a:gd name="adj1" fmla="val 97362"/>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622" name="Group 2622"/>
                              <wpg:cNvGrpSpPr/>
                              <wpg:grpSpPr>
                                <a:xfrm>
                                  <a:off x="1466850" y="542925"/>
                                  <a:ext cx="239024" cy="862330"/>
                                  <a:chOff x="213468" y="0"/>
                                  <a:chExt cx="55804" cy="724618"/>
                                </a:xfrm>
                              </wpg:grpSpPr>
                              <wps:wsp>
                                <wps:cNvPr id="2623" name="Connector: Elbow 2623"/>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24" name="Connector: Elbow 2624"/>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25" name="Connector: Elbow 2625"/>
                              <wps:cNvCnPr/>
                              <wps:spPr>
                                <a:xfrm>
                                  <a:off x="1028700" y="428625"/>
                                  <a:ext cx="343847" cy="4572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26" name="Text Box 2626"/>
                              <wps:cNvSpPr txBox="1"/>
                              <wps:spPr>
                                <a:xfrm>
                                  <a:off x="5467350" y="0"/>
                                  <a:ext cx="1160792" cy="342900"/>
                                </a:xfrm>
                                <a:prstGeom prst="rect">
                                  <a:avLst/>
                                </a:prstGeom>
                                <a:noFill/>
                                <a:ln w="6350">
                                  <a:noFill/>
                                </a:ln>
                              </wps:spPr>
                              <wps:txb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7" name="Straight Connector 2627"/>
                              <wps:cNvCnPr/>
                              <wps:spPr>
                                <a:xfrm flipV="1">
                                  <a:off x="5715000" y="152400"/>
                                  <a:ext cx="396240" cy="3448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628" name="Group 2628"/>
                              <wpg:cNvGrpSpPr/>
                              <wpg:grpSpPr>
                                <a:xfrm>
                                  <a:off x="4533900" y="533400"/>
                                  <a:ext cx="101600" cy="862330"/>
                                  <a:chOff x="213468" y="0"/>
                                  <a:chExt cx="55804" cy="724618"/>
                                </a:xfrm>
                              </wpg:grpSpPr>
                              <wps:wsp>
                                <wps:cNvPr id="2629" name="Connector: Elbow 262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30" name="Connector: Elbow 263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31" name="Connector: Elbow 2631"/>
                              <wps:cNvCnPr/>
                              <wps:spPr>
                                <a:xfrm flipV="1">
                                  <a:off x="1466850" y="1333500"/>
                                  <a:ext cx="621030" cy="1421765"/>
                                </a:xfrm>
                                <a:prstGeom prst="bentConnector3">
                                  <a:avLst>
                                    <a:gd name="adj1" fmla="val 10178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32" name="Text Box 2632"/>
                              <wps:cNvSpPr txBox="1"/>
                              <wps:spPr>
                                <a:xfrm>
                                  <a:off x="5562600" y="1390650"/>
                                  <a:ext cx="905774" cy="342900"/>
                                </a:xfrm>
                                <a:prstGeom prst="rect">
                                  <a:avLst/>
                                </a:prstGeom>
                                <a:solidFill>
                                  <a:schemeClr val="lt1"/>
                                </a:solidFill>
                                <a:ln w="6350">
                                  <a:noFill/>
                                </a:ln>
                              </wps:spPr>
                              <wps:txb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3" name="Rectangle: Rounded Corners 2633"/>
                              <wps:cNvSpPr/>
                              <wps:spPr>
                                <a:xfrm>
                                  <a:off x="28575" y="1638300"/>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4" name="Text Box 2634"/>
                              <wps:cNvSpPr txBox="1"/>
                              <wps:spPr>
                                <a:xfrm>
                                  <a:off x="3190875" y="4248150"/>
                                  <a:ext cx="695325" cy="342900"/>
                                </a:xfrm>
                                <a:prstGeom prst="rect">
                                  <a:avLst/>
                                </a:prstGeom>
                                <a:solidFill>
                                  <a:schemeClr val="lt1"/>
                                </a:solidFill>
                                <a:ln w="6350">
                                  <a:noFill/>
                                </a:ln>
                              </wps:spPr>
                              <wps:txbx>
                                <w:txbxContent>
                                  <w:p w14:paraId="5DAFA885" w14:textId="77777777" w:rsidR="00677364" w:rsidRPr="00250C50" w:rsidRDefault="00677364" w:rsidP="00677364">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5" name="Rectangle: Rounded Corners 2635"/>
                              <wps:cNvSpPr/>
                              <wps:spPr>
                                <a:xfrm>
                                  <a:off x="47625" y="2695575"/>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6" name="Rectangle: Rounded Corners 2636"/>
                              <wps:cNvSpPr/>
                              <wps:spPr>
                                <a:xfrm>
                                  <a:off x="38100" y="2305050"/>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7" name="Rectangle: Rounded Corners 2637"/>
                              <wps:cNvSpPr/>
                              <wps:spPr>
                                <a:xfrm>
                                  <a:off x="28575" y="1971675"/>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8" name="Group 2638"/>
                              <wpg:cNvGrpSpPr/>
                              <wpg:grpSpPr>
                                <a:xfrm>
                                  <a:off x="3133725" y="2085975"/>
                                  <a:ext cx="319897" cy="1863305"/>
                                  <a:chOff x="213468" y="0"/>
                                  <a:chExt cx="55804" cy="724618"/>
                                </a:xfrm>
                              </wpg:grpSpPr>
                              <wps:wsp>
                                <wps:cNvPr id="2639" name="Connector: Elbow 2639"/>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0" name="Connector: Elbow 2640"/>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641" name="Straight Connector 2641"/>
                              <wps:cNvCnPr/>
                              <wps:spPr>
                                <a:xfrm flipV="1">
                                  <a:off x="5248275" y="1771650"/>
                                  <a:ext cx="310551" cy="2809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642" name="Rectangle: Rounded Corners 2642"/>
                              <wps:cNvSpPr/>
                              <wps:spPr>
                                <a:xfrm>
                                  <a:off x="5257800" y="33147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3" name="Connector: Elbow 2643"/>
                              <wps:cNvCnPr/>
                              <wps:spPr>
                                <a:xfrm flipH="1" flipV="1">
                                  <a:off x="4076700" y="3619500"/>
                                  <a:ext cx="1164566" cy="12939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644" name="Straight Arrow Connector 2644"/>
                              <wps:cNvCnPr/>
                              <wps:spPr>
                                <a:xfrm>
                                  <a:off x="5781675" y="3209925"/>
                                  <a:ext cx="0" cy="110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04271D" id="Group 2594" o:spid="_x0000_s1527" style="position:absolute;margin-left:.15pt;margin-top:3.8pt;width:521.9pt;height:361.5pt;z-index:253423616;mso-width-relative:margin;mso-height-relative:margin" coordsize="66281,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">
                      <v:line id="Straight Connector 2595" o:spid="_x0000_s1528" style="position:absolute;flip:y;visibility:visible;mso-wrap-style:square" from="41338,1809" to="45300,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" strokecolor="black [3200]">
                        <v:stroke dashstyle="dash"/>
                      </v:line>
                      <v:shape id="Text Box 2596" o:spid="_x0000_s1529" type="#_x0000_t202" style="position:absolute;left:43815;top:476;width:116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" filled="f" stroked="f" strokeweight=".5pt">
                        <v:textbox>
                          <w:txbxContent>
                            <w:p w14:paraId="69F2328C" w14:textId="77777777" w:rsidR="00677364" w:rsidRPr="0084485C" w:rsidRDefault="00677364" w:rsidP="00677364">
                              <w:pPr>
                                <w:rPr>
                                  <w:sz w:val="16"/>
                                  <w:szCs w:val="16"/>
                                  <w:lang w:val="en-US"/>
                                </w:rPr>
                              </w:pPr>
                              <w:r w:rsidRPr="0084485C">
                                <w:rPr>
                                  <w:sz w:val="16"/>
                                  <w:szCs w:val="16"/>
                                  <w:lang w:val="en-US"/>
                                </w:rPr>
                                <w:t>Reaction Section</w:t>
                              </w:r>
                            </w:p>
                          </w:txbxContent>
                        </v:textbox>
                      </v:shape>
                      <v:roundrect id="Rectangle: Rounded Corners 2597" o:spid="_x0000_s1530" style="position:absolute;left:13906;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" fillcolor="#b4c6e7 [1300]" strokecolor="#1f3763 [1604]" strokeweight="1pt">
                        <v:stroke joinstyle="miter"/>
                        <v:textbox>
                          <w:txbxContent>
                            <w:p w14:paraId="0B8A2464"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4DA2C9A6" w14:textId="77777777" w:rsidR="00677364" w:rsidRPr="00543013" w:rsidRDefault="00677364" w:rsidP="00677364">
                              <w:pP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1EBD6B" w14:textId="77777777" w:rsidR="00677364" w:rsidRDefault="00677364" w:rsidP="00677364"/>
                          </w:txbxContent>
                        </v:textbox>
                      </v:roundrect>
                      <v:roundrect id="Rectangle: Rounded Corners 2598" o:spid="_x0000_s1531" style="position:absolute;left:29527;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" fillcolor="#b4c6e7 [1300]" strokecolor="#1f3763 [1604]" strokeweight="1pt">
                        <v:stroke joinstyle="miter"/>
                        <v:textbox>
                          <w:txbxContent>
                            <w:p w14:paraId="2B55A317" w14:textId="77777777" w:rsidR="00677364" w:rsidRPr="00250C50" w:rsidRDefault="00677364" w:rsidP="00677364">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0F5E6E85" w14:textId="77777777" w:rsidR="00677364" w:rsidRPr="00250C50" w:rsidRDefault="00677364" w:rsidP="00677364">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599" o:spid="_x0000_s1532" style="position:absolute;left:45529;top:7715;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" fillcolor="#b4c6e7 [1300]" strokecolor="#1f3763 [1604]" strokeweight="1pt">
                        <v:stroke joinstyle="miter"/>
                        <v:textbox>
                          <w:txbxContent>
                            <w:p w14:paraId="34C28A88" w14:textId="77777777" w:rsidR="00677364" w:rsidRPr="00B97DC4" w:rsidRDefault="00677364" w:rsidP="00677364">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600" o:spid="_x0000_s1533" style="position:absolute;left:29622;top:21050;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" fillcolor="#b4c6e7 [1300]" strokecolor="#1f3763 [1604]" strokeweight="1pt">
                        <v:stroke joinstyle="miter"/>
                        <v:textbox>
                          <w:txbxContent>
                            <w:p w14:paraId="26494F4F"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601" o:spid="_x0000_s1534" style="position:absolute;left:29908;top:32099;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" fillcolor="#b4c6e7 [1300]" strokecolor="#1f3763 [1604]" strokeweight="1pt">
                        <v:stroke joinstyle="miter"/>
                        <v:textbox>
                          <w:txbxContent>
                            <w:p w14:paraId="6574639C"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602" o:spid="_x0000_s1535" style="position:absolute;left:52768;top:2657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" fillcolor="#b4c6e7 [1300]" strokecolor="#1f3763 [1604]" strokeweight="1pt">
                        <v:stroke joinstyle="miter"/>
                        <v:textbox>
                          <w:txbxContent>
                            <w:p w14:paraId="3D1E56AD" w14:textId="77777777" w:rsidR="00677364" w:rsidRPr="00B97DC4" w:rsidRDefault="00677364" w:rsidP="00677364">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603" o:spid="_x0000_s1536" type="#_x0000_t32" style="position:absolute;left:24479;top:1114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IpwwAAAN0AAAAPAAAAZHJzL2Rvd25yZXYueG1sRI9Bi8Iw&#10;FITvwv6H8Ba82VQF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KruCKcMAAADdAAAADwAA&#10;AAAAAAAAAAAAAAAHAgAAZHJzL2Rvd25yZXYueG1sUEsFBgAAAAADAAMAtwAAAPcCAAAAAA==&#10;" strokecolor="#ed7d31 [3205]" strokeweight=".5pt">
                        <v:stroke endarrow="block" joinstyle="miter"/>
                      </v:shape>
                      <v:shape id="Straight Arrow Connector 2604" o:spid="_x0000_s1537" type="#_x0000_t32" style="position:absolute;left:40005;top:11144;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" strokecolor="#ed7d31 [3205]" strokeweight=".5pt">
                        <v:stroke endarrow="block" joinstyle="miter"/>
                      </v:shape>
                      <v:shape id="Connector: Elbow 2605" o:spid="_x0000_s1538" type="#_x0000_t34" style="position:absolute;left:40290;top:13525;width:10478;height:92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" adj="196" strokecolor="#ed7d31 [3205]" strokeweight=".5pt">
                        <v:stroke endarrow="block"/>
                      </v:shape>
                      <v:shape id="Straight Arrow Connector 2606" o:spid="_x0000_s1539" type="#_x0000_t32" style="position:absolute;left:35052;top:26670;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" strokecolor="#ed7d31 [3205]" strokeweight=".5pt">
                        <v:stroke endarrow="block" joinstyle="miter"/>
                      </v:shape>
                      <v:shape id="Straight Arrow Connector 2607" o:spid="_x0000_s1540" type="#_x0000_t32" style="position:absolute;left:35337;top:38004;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" strokecolor="#ed7d31 [3205]" strokeweight=".5pt">
                        <v:stroke endarrow="block" joinstyle="miter"/>
                      </v:shape>
                      <v:shape id="Connector: Elbow 2608" o:spid="_x0000_s1541" type="#_x0000_t34" style="position:absolute;left:40386;top:24574;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" strokecolor="#ed7d31 [3205]" strokeweight=".5pt">
                        <v:stroke endarrow="block"/>
                      </v:shape>
                      <v:shape id="Connector: Elbow 2609" o:spid="_x0000_s1542" type="#_x0000_t34" style="position:absolute;left:40576;top:30765;width:12383;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" strokecolor="#ed7d31 [3205]" strokeweight=".5pt">
                        <v:stroke endarrow="block"/>
                      </v:shape>
                      <v:shape id="Straight Arrow Connector 2610" o:spid="_x0000_s1543" type="#_x0000_t32" style="position:absolute;left:44100;top:24479;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" strokecolor="#ed7d31 [3205]" strokeweight=".5pt">
                        <v:stroke endarrow="block" joinstyle="miter"/>
                      </v:shape>
                      <v:shape id="Text Box 2611" o:spid="_x0000_s1544" type="#_x0000_t202" style="position:absolute;left:5334;top:7810;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" fillcolor="white [3201]" stroked="f" strokeweight=".5pt">
                        <v:textbox>
                          <w:txbxContent>
                            <w:p w14:paraId="4FF0001E" w14:textId="77777777" w:rsidR="00677364" w:rsidRPr="00250C50" w:rsidRDefault="00677364" w:rsidP="00677364">
                              <w:pPr>
                                <w:rPr>
                                  <w:b/>
                                  <w:bCs/>
                                  <w:sz w:val="16"/>
                                  <w:szCs w:val="16"/>
                                </w:rPr>
                              </w:pPr>
                            </w:p>
                          </w:txbxContent>
                        </v:textbox>
                      </v:shape>
                      <v:shape id="Straight Arrow Connector 2612" o:spid="_x0000_s1545" type="#_x0000_t32" style="position:absolute;left:34480;top:3714;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" strokecolor="#4472c4 [3204]" strokeweight=".5pt">
                        <v:stroke endarrow="block" joinstyle="miter"/>
                      </v:shape>
                      <v:shape id="Text Box 2613" o:spid="_x0000_s1546" type="#_x0000_t202" style="position:absolute;left:35242;top:4572;width:52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" fillcolor="white [3201]" stroked="f" strokeweight=".5pt">
                        <v:textbox>
                          <w:txbxContent>
                            <w:p w14:paraId="45414D80" w14:textId="77777777" w:rsidR="00677364" w:rsidRPr="00250C50" w:rsidRDefault="00677364" w:rsidP="00677364">
                              <w:pPr>
                                <w:rPr>
                                  <w:b/>
                                  <w:bCs/>
                                  <w:sz w:val="16"/>
                                  <w:szCs w:val="16"/>
                                </w:rPr>
                              </w:pPr>
                              <w:r w:rsidRPr="00250C50">
                                <w:rPr>
                                  <w:b/>
                                  <w:bCs/>
                                  <w:sz w:val="16"/>
                                  <w:szCs w:val="16"/>
                                </w:rPr>
                                <w:t>Xylene</w:t>
                              </w:r>
                            </w:p>
                          </w:txbxContent>
                        </v:textbox>
                      </v:shape>
                      <v:shape id="Straight Arrow Connector 2614" o:spid="_x0000_s1547" type="#_x0000_t32" style="position:absolute;left:19050;top:3714;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" strokecolor="#ed7d31 [3205]" strokeweight=".5pt">
                        <v:stroke endarrow="block" joinstyle="miter"/>
                      </v:shape>
                      <v:shape id="Text Box 2615" o:spid="_x0000_s1548" type="#_x0000_t202" style="position:absolute;left:19621;top:3619;width:52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" fillcolor="white [3201]" stroked="f" strokeweight=".5pt">
                        <v:textbox>
                          <w:txbxContent>
                            <w:p w14:paraId="7546EFBA" w14:textId="77777777" w:rsidR="00677364" w:rsidRPr="00250C50" w:rsidRDefault="00677364" w:rsidP="00677364">
                              <w:pPr>
                                <w:rPr>
                                  <w:b/>
                                  <w:bCs/>
                                  <w:sz w:val="16"/>
                                  <w:szCs w:val="16"/>
                                </w:rPr>
                              </w:pPr>
                              <w:r>
                                <w:rPr>
                                  <w:b/>
                                  <w:bCs/>
                                  <w:sz w:val="16"/>
                                  <w:szCs w:val="16"/>
                                </w:rPr>
                                <w:t>Hot Oil, 220°C</w:t>
                              </w:r>
                            </w:p>
                          </w:txbxContent>
                        </v:textbox>
                      </v:shape>
                      <v:shape id="Text Box 2616" o:spid="_x0000_s1549" type="#_x0000_t202" style="position:absolute;left:14478;top:3333;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" fillcolor="white [3201]" stroked="f" strokeweight=".5pt">
                        <v:textbox>
                          <w:txbxContent>
                            <w:p w14:paraId="3D67B6AB" w14:textId="77777777" w:rsidR="00677364" w:rsidRPr="00250C50" w:rsidRDefault="00677364" w:rsidP="00677364">
                              <w:pPr>
                                <w:rPr>
                                  <w:b/>
                                  <w:bCs/>
                                  <w:sz w:val="16"/>
                                  <w:szCs w:val="16"/>
                                </w:rPr>
                              </w:pPr>
                              <w:r>
                                <w:rPr>
                                  <w:b/>
                                  <w:bCs/>
                                  <w:sz w:val="16"/>
                                  <w:szCs w:val="16"/>
                                </w:rPr>
                                <w:t>Oil, 50°C</w:t>
                              </w:r>
                            </w:p>
                          </w:txbxContent>
                        </v:textbox>
                      </v:shape>
                      <v:shape id="Text Box 2617" o:spid="_x0000_s1550" type="#_x0000_t202" style="position:absolute;left:29146;top:4381;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" fillcolor="white [3201]" stroked="f" strokeweight=".5pt">
                        <v:textbox>
                          <w:txbxContent>
                            <w:p w14:paraId="4ED7A0F3" w14:textId="77777777" w:rsidR="00677364" w:rsidRPr="00250C50" w:rsidRDefault="00677364" w:rsidP="00677364">
                              <w:pPr>
                                <w:rPr>
                                  <w:b/>
                                  <w:bCs/>
                                  <w:sz w:val="16"/>
                                  <w:szCs w:val="16"/>
                                </w:rPr>
                              </w:pPr>
                              <w:r>
                                <w:rPr>
                                  <w:b/>
                                  <w:bCs/>
                                  <w:sz w:val="16"/>
                                  <w:szCs w:val="16"/>
                                </w:rPr>
                                <w:t>5-7 Bar</w:t>
                              </w:r>
                            </w:p>
                          </w:txbxContent>
                        </v:textbox>
                      </v:shape>
                      <v:roundrect id="Rectangle: Rounded Corners 2618" o:spid="_x0000_s1551" style="position:absolute;top:1905;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" fillcolor="#b4c6e7 [1300]" strokecolor="#1f3763 [1604]" strokeweight="1pt">
                        <v:stroke joinstyle="miter"/>
                        <v:textbox>
                          <w:txbxContent>
                            <w:p w14:paraId="41467A85"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BPA Storage</w:t>
                              </w:r>
                            </w:p>
                          </w:txbxContent>
                        </v:textbox>
                      </v:roundrect>
                      <v:shape id="Connector: Elbow 2619" o:spid="_x0000_s1552" type="#_x0000_t34" style="position:absolute;left:13811;top:13335;width:1464;height:44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" adj="22424" strokecolor="#ed7d31 [3205]" strokeweight=".5pt">
                        <v:stroke endarrow="block"/>
                      </v:shape>
                      <v:shape id="Connector: Elbow 2620" o:spid="_x0000_s1553" type="#_x0000_t34" style="position:absolute;left:16192;top:13335;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" adj="22424" strokecolor="#ed7d31 [3205]" strokeweight=".5pt">
                        <v:stroke endarrow="block"/>
                      </v:shape>
                      <v:shape id="Connector: Elbow 2621" o:spid="_x0000_s1554" type="#_x0000_t34" style="position:absolute;left:14668;top:13430;width:5258;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" adj="21030" strokecolor="#ed7d31 [3205]" strokeweight=".5pt">
                        <v:stroke endarrow="block"/>
                      </v:shape>
                      <v:group id="Group 2622" o:spid="_x0000_s1555" style="position:absolute;left:14668;top:5429;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shape id="Connector: Elbow 2623" o:spid="_x0000_s1556"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" adj="72321" strokecolor="black [3200]">
                          <v:stroke dashstyle="dash" joinstyle="round"/>
                        </v:shape>
                        <v:shape id="Connector: Elbow 2624" o:spid="_x0000_s1557"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" adj="-267907" strokecolor="black [3200]">
                          <v:stroke dashstyle="dash" joinstyle="round"/>
                        </v:shape>
                      </v:group>
                      <v:shape id="Connector: Elbow 2625" o:spid="_x0000_s1558" type="#_x0000_t34" style="position:absolute;left:10287;top:4286;width:3438;height:4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" strokecolor="#ed7d31 [3205]" strokeweight=".5pt">
                        <v:stroke endarrow="block"/>
                      </v:shape>
                      <v:shape id="Text Box 2626" o:spid="_x0000_s1559" type="#_x0000_t202" style="position:absolute;left:54673;width:116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" filled="f" stroked="f" strokeweight=".5pt">
                        <v:textbox>
                          <w:txbxContent>
                            <w:p w14:paraId="47D71DE7" w14:textId="77777777" w:rsidR="00677364" w:rsidRPr="0084485C" w:rsidRDefault="00677364" w:rsidP="00677364">
                              <w:pPr>
                                <w:rPr>
                                  <w:sz w:val="16"/>
                                  <w:szCs w:val="16"/>
                                  <w:lang w:val="en-US"/>
                                </w:rPr>
                              </w:pPr>
                              <w:r>
                                <w:rPr>
                                  <w:sz w:val="16"/>
                                  <w:szCs w:val="16"/>
                                  <w:lang w:val="en-US"/>
                                </w:rPr>
                                <w:t>Solidification</w:t>
                              </w:r>
                              <w:r w:rsidRPr="0084485C">
                                <w:rPr>
                                  <w:sz w:val="16"/>
                                  <w:szCs w:val="16"/>
                                  <w:lang w:val="en-US"/>
                                </w:rPr>
                                <w:t xml:space="preserve"> Section</w:t>
                              </w:r>
                            </w:p>
                          </w:txbxContent>
                        </v:textbox>
                      </v:shape>
                      <v:line id="Straight Connector 2627" o:spid="_x0000_s1560" style="position:absolute;flip:y;visibility:visible;mso-wrap-style:square" from="57150,1524" to="61112,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" strokecolor="black [3200]">
                        <v:stroke dashstyle="dash"/>
                      </v:line>
                      <v:group id="Group 2628" o:spid="_x0000_s1561" style="position:absolute;left:45339;top:5334;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">
                        <v:shape id="Connector: Elbow 2629" o:spid="_x0000_s1562"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" adj="72321" strokecolor="black [3200]">
                          <v:stroke dashstyle="dash" joinstyle="round"/>
                        </v:shape>
                        <v:shape id="Connector: Elbow 2630" o:spid="_x0000_s1563"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" adj="-267907" strokecolor="black [3200]">
                          <v:stroke dashstyle="dash" joinstyle="round"/>
                        </v:shape>
                      </v:group>
                      <v:shape id="Connector: Elbow 2631" o:spid="_x0000_s1564" type="#_x0000_t34" style="position:absolute;left:14668;top:13335;width:6210;height:142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" adj="21984" strokecolor="#ed7d31 [3205]" strokeweight=".5pt">
                        <v:stroke endarrow="block"/>
                      </v:shape>
                      <v:shape id="Text Box 2632" o:spid="_x0000_s1565" type="#_x0000_t202" style="position:absolute;left:55626;top:13906;width:90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" fillcolor="white [3201]" stroked="f" strokeweight=".5pt">
                        <v:textbox>
                          <w:txbxContent>
                            <w:p w14:paraId="22A2FBBD" w14:textId="77777777" w:rsidR="00677364" w:rsidRPr="00250C50" w:rsidRDefault="00677364" w:rsidP="00677364">
                              <w:pPr>
                                <w:jc w:val="center"/>
                                <w:rPr>
                                  <w:b/>
                                  <w:bCs/>
                                  <w:sz w:val="16"/>
                                  <w:szCs w:val="16"/>
                                </w:rPr>
                              </w:pPr>
                              <w:r>
                                <w:rPr>
                                  <w:b/>
                                  <w:bCs/>
                                  <w:sz w:val="16"/>
                                  <w:szCs w:val="16"/>
                                </w:rPr>
                                <w:t>Solid Handling Section</w:t>
                              </w:r>
                            </w:p>
                          </w:txbxContent>
                        </v:textbox>
                      </v:shape>
                      <v:roundrect id="Rectangle: Rounded Corners 2633" o:spid="_x0000_s1566" style="position:absolute;left:285;top:16383;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" fillcolor="#b4c6e7 [1300]" strokecolor="#1f3763 [1604]" strokeweight="1pt">
                        <v:stroke joinstyle="miter"/>
                        <v:textbox>
                          <w:txbxContent>
                            <w:p w14:paraId="61A04CD0"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Text Box 2634" o:spid="_x0000_s1567" type="#_x0000_t202" style="position:absolute;left:31908;top:42481;width:69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" fillcolor="white [3201]" stroked="f" strokeweight=".5pt">
                        <v:textbox>
                          <w:txbxContent>
                            <w:p w14:paraId="5DAFA885" w14:textId="77777777" w:rsidR="00677364" w:rsidRPr="00250C50" w:rsidRDefault="00677364" w:rsidP="00677364">
                              <w:pPr>
                                <w:jc w:val="center"/>
                                <w:rPr>
                                  <w:b/>
                                  <w:bCs/>
                                  <w:sz w:val="16"/>
                                  <w:szCs w:val="16"/>
                                </w:rPr>
                              </w:pPr>
                              <w:r>
                                <w:rPr>
                                  <w:b/>
                                  <w:bCs/>
                                  <w:sz w:val="16"/>
                                  <w:szCs w:val="16"/>
                                </w:rPr>
                                <w:t>Solid Epoxy Resin</w:t>
                              </w:r>
                            </w:p>
                          </w:txbxContent>
                        </v:textbox>
                      </v:shape>
                      <v:roundrect id="Rectangle: Rounded Corners 2635" o:spid="_x0000_s1568" style="position:absolute;left:476;top:26955;width:1380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" fillcolor="#b4c6e7 [1300]" strokecolor="#1f3763 [1604]" strokeweight="1pt">
                        <v:stroke joinstyle="miter"/>
                        <v:textbox>
                          <w:txbxContent>
                            <w:p w14:paraId="36E0D1CE"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636" o:spid="_x0000_s1569" style="position:absolute;left:381;top:23050;width:13888;height:2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" fillcolor="#b4c6e7 [1300]" strokecolor="#1f3763 [1604]" strokeweight="1pt">
                        <v:stroke joinstyle="miter"/>
                        <v:textbox>
                          <w:txbxContent>
                            <w:p w14:paraId="69DD9D5B"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637" o:spid="_x0000_s1570" style="position:absolute;left:285;top:19716;width:15528;height:2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" fillcolor="#b4c6e7 [1300]" strokecolor="#1f3763 [1604]" strokeweight="1pt">
                        <v:stroke joinstyle="miter"/>
                        <v:textbox>
                          <w:txbxContent>
                            <w:p w14:paraId="75EA9DDF" w14:textId="77777777" w:rsidR="00677364" w:rsidRPr="0084485C" w:rsidRDefault="00677364" w:rsidP="00677364">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group id="Group 2638" o:spid="_x0000_s1571" style="position:absolute;left:31337;top:20859;width:3199;height:1863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">
                        <v:shape id="Connector: Elbow 2639" o:spid="_x0000_s1572"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" adj="72321" strokecolor="black [3200]">
                          <v:stroke dashstyle="dash" joinstyle="round"/>
                        </v:shape>
                        <v:shape id="Connector: Elbow 2640" o:spid="_x0000_s1573"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" adj="-267907" strokecolor="black [3200]">
                          <v:stroke dashstyle="dash" joinstyle="round"/>
                        </v:shape>
                      </v:group>
                      <v:line id="Straight Connector 2641" o:spid="_x0000_s1574" style="position:absolute;flip:y;visibility:visible;mso-wrap-style:square" from="52482,17716" to="55588,20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" strokecolor="black [3200]">
                        <v:stroke dashstyle="dash"/>
                      </v:line>
                      <v:roundrect id="Rectangle: Rounded Corners 2642" o:spid="_x0000_s1575" style="position:absolute;left:52578;top:33147;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" fillcolor="#b4c6e7 [1300]" strokecolor="#1f3763 [1604]" strokeweight="1pt">
                        <v:stroke joinstyle="miter"/>
                        <v:textbox>
                          <w:txbxContent>
                            <w:p w14:paraId="44B770D8" w14:textId="77777777" w:rsidR="00677364" w:rsidRPr="000121BA" w:rsidRDefault="00677364" w:rsidP="00677364">
                              <w:pPr>
                                <w:jc w:val="center"/>
                                <w:rPr>
                                  <w:b/>
                                  <w:bCs/>
                                  <w:color w:val="000000" w:themeColor="text1"/>
                                  <w:sz w:val="18"/>
                                  <w:szCs w:val="18"/>
                                  <w:lang w:val="en-US"/>
                                </w:rPr>
                              </w:pPr>
                              <w:r>
                                <w:rPr>
                                  <w:b/>
                                  <w:bCs/>
                                  <w:color w:val="000000" w:themeColor="text1"/>
                                  <w:sz w:val="18"/>
                                  <w:szCs w:val="18"/>
                                  <w:lang w:val="en-US"/>
                                </w:rPr>
                                <w:t>Refined</w:t>
                              </w:r>
                            </w:p>
                          </w:txbxContent>
                        </v:textbox>
                      </v:roundrect>
                      <v:shape id="Connector: Elbow 2643" o:spid="_x0000_s1576" type="#_x0000_t34" style="position:absolute;left:40767;top:36195;width:11645;height:12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" strokecolor="#ed7d31 [3205]" strokeweight=".5pt">
                        <v:stroke endarrow="block"/>
                      </v:shape>
                      <v:shape id="Straight Arrow Connector 2644" o:spid="_x0000_s1577" type="#_x0000_t32" style="position:absolute;left:57816;top:32099;width:0;height:1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" strokecolor="#4472c4 [3204]" strokeweight=".5pt">
                        <v:stroke endarrow="block" joinstyle="miter"/>
                      </v:shape>
                    </v:group>
                  </w:pict>
                </mc:Fallback>
              </mc:AlternateContent>
            </w:r>
          </w:p>
          <w:p w14:paraId="7C34DBDE" w14:textId="77777777" w:rsidR="00677364" w:rsidRDefault="00677364" w:rsidP="00677364">
            <w:pPr>
              <w:tabs>
                <w:tab w:val="left" w:pos="3700"/>
              </w:tabs>
              <w:ind w:left="142"/>
              <w:rPr>
                <w:sz w:val="14"/>
                <w:szCs w:val="14"/>
              </w:rPr>
            </w:pPr>
          </w:p>
          <w:p w14:paraId="12E3D07B" w14:textId="77777777" w:rsidR="00677364" w:rsidRDefault="00677364" w:rsidP="00677364">
            <w:pPr>
              <w:tabs>
                <w:tab w:val="left" w:pos="3700"/>
              </w:tabs>
              <w:ind w:left="142"/>
              <w:rPr>
                <w:sz w:val="14"/>
                <w:szCs w:val="14"/>
              </w:rPr>
            </w:pPr>
          </w:p>
          <w:p w14:paraId="48C1C9D6" w14:textId="77777777" w:rsidR="00677364" w:rsidRDefault="00677364" w:rsidP="00677364">
            <w:pPr>
              <w:tabs>
                <w:tab w:val="left" w:pos="3700"/>
              </w:tabs>
              <w:ind w:left="142"/>
              <w:rPr>
                <w:sz w:val="14"/>
                <w:szCs w:val="14"/>
              </w:rPr>
            </w:pPr>
          </w:p>
          <w:p w14:paraId="4D68F7B3" w14:textId="77777777" w:rsidR="00677364" w:rsidRDefault="00677364" w:rsidP="00677364">
            <w:pPr>
              <w:tabs>
                <w:tab w:val="left" w:pos="3700"/>
              </w:tabs>
              <w:ind w:left="142"/>
              <w:rPr>
                <w:sz w:val="14"/>
                <w:szCs w:val="14"/>
              </w:rPr>
            </w:pPr>
          </w:p>
          <w:p w14:paraId="4EF36984" w14:textId="77777777" w:rsidR="00677364" w:rsidRDefault="00677364" w:rsidP="00677364">
            <w:pPr>
              <w:tabs>
                <w:tab w:val="left" w:pos="3700"/>
              </w:tabs>
              <w:ind w:left="142"/>
              <w:rPr>
                <w:sz w:val="14"/>
                <w:szCs w:val="14"/>
              </w:rPr>
            </w:pPr>
          </w:p>
          <w:p w14:paraId="6B23BE79" w14:textId="77777777" w:rsidR="00677364" w:rsidRDefault="00677364" w:rsidP="00677364">
            <w:pPr>
              <w:tabs>
                <w:tab w:val="left" w:pos="3700"/>
              </w:tabs>
              <w:ind w:left="142"/>
              <w:rPr>
                <w:sz w:val="14"/>
                <w:szCs w:val="14"/>
              </w:rPr>
            </w:pPr>
          </w:p>
          <w:p w14:paraId="554F19C6" w14:textId="77777777" w:rsidR="00677364" w:rsidRDefault="00677364" w:rsidP="00677364">
            <w:pPr>
              <w:tabs>
                <w:tab w:val="left" w:pos="3700"/>
              </w:tabs>
              <w:ind w:left="142"/>
              <w:rPr>
                <w:sz w:val="14"/>
                <w:szCs w:val="14"/>
              </w:rPr>
            </w:pPr>
          </w:p>
          <w:p w14:paraId="569C9779" w14:textId="77777777" w:rsidR="00677364" w:rsidRDefault="00677364" w:rsidP="00677364">
            <w:pPr>
              <w:tabs>
                <w:tab w:val="left" w:pos="426"/>
                <w:tab w:val="left" w:pos="3700"/>
              </w:tabs>
              <w:ind w:left="142"/>
              <w:rPr>
                <w:sz w:val="14"/>
                <w:szCs w:val="14"/>
              </w:rPr>
            </w:pPr>
          </w:p>
          <w:p w14:paraId="506BCEEE" w14:textId="77777777" w:rsidR="00677364" w:rsidRDefault="00677364" w:rsidP="00677364">
            <w:pPr>
              <w:tabs>
                <w:tab w:val="left" w:pos="426"/>
                <w:tab w:val="left" w:pos="3700"/>
              </w:tabs>
              <w:ind w:left="142"/>
              <w:rPr>
                <w:sz w:val="14"/>
                <w:szCs w:val="14"/>
              </w:rPr>
            </w:pPr>
          </w:p>
          <w:p w14:paraId="52EE4F5C" w14:textId="77777777" w:rsidR="00677364" w:rsidRDefault="00677364" w:rsidP="00677364">
            <w:pPr>
              <w:tabs>
                <w:tab w:val="left" w:pos="426"/>
                <w:tab w:val="left" w:pos="3700"/>
              </w:tabs>
              <w:ind w:left="142"/>
              <w:rPr>
                <w:sz w:val="14"/>
                <w:szCs w:val="14"/>
              </w:rPr>
            </w:pPr>
          </w:p>
          <w:p w14:paraId="1B676087" w14:textId="77777777" w:rsidR="00677364" w:rsidRDefault="00677364" w:rsidP="00677364">
            <w:pPr>
              <w:tabs>
                <w:tab w:val="left" w:pos="426"/>
                <w:tab w:val="left" w:pos="3700"/>
              </w:tabs>
              <w:ind w:left="142"/>
              <w:rPr>
                <w:sz w:val="14"/>
                <w:szCs w:val="14"/>
              </w:rPr>
            </w:pPr>
          </w:p>
          <w:p w14:paraId="67EEE84B" w14:textId="77777777" w:rsidR="00677364" w:rsidRDefault="00677364" w:rsidP="00677364">
            <w:pPr>
              <w:tabs>
                <w:tab w:val="left" w:pos="426"/>
                <w:tab w:val="left" w:pos="3700"/>
              </w:tabs>
              <w:ind w:left="142"/>
              <w:rPr>
                <w:sz w:val="14"/>
                <w:szCs w:val="14"/>
              </w:rPr>
            </w:pPr>
          </w:p>
          <w:p w14:paraId="53526980" w14:textId="77777777" w:rsidR="00677364" w:rsidRDefault="00677364" w:rsidP="00677364">
            <w:pPr>
              <w:tabs>
                <w:tab w:val="left" w:pos="426"/>
                <w:tab w:val="left" w:pos="3700"/>
              </w:tabs>
              <w:ind w:left="142"/>
              <w:rPr>
                <w:sz w:val="14"/>
                <w:szCs w:val="14"/>
              </w:rPr>
            </w:pPr>
          </w:p>
          <w:p w14:paraId="1BA62EB1" w14:textId="77777777" w:rsidR="00677364" w:rsidRDefault="00677364" w:rsidP="00677364">
            <w:pPr>
              <w:tabs>
                <w:tab w:val="left" w:pos="426"/>
                <w:tab w:val="left" w:pos="3700"/>
              </w:tabs>
              <w:ind w:left="142"/>
              <w:rPr>
                <w:sz w:val="14"/>
                <w:szCs w:val="14"/>
              </w:rPr>
            </w:pPr>
          </w:p>
          <w:p w14:paraId="5159F1F3" w14:textId="77777777" w:rsidR="00677364" w:rsidRDefault="00677364" w:rsidP="00677364">
            <w:pPr>
              <w:tabs>
                <w:tab w:val="left" w:pos="426"/>
                <w:tab w:val="left" w:pos="3700"/>
              </w:tabs>
              <w:ind w:left="142"/>
              <w:rPr>
                <w:sz w:val="14"/>
                <w:szCs w:val="14"/>
              </w:rPr>
            </w:pPr>
          </w:p>
          <w:p w14:paraId="02A3D338" w14:textId="77777777" w:rsidR="00677364" w:rsidRDefault="00677364" w:rsidP="00677364">
            <w:pPr>
              <w:tabs>
                <w:tab w:val="left" w:pos="426"/>
                <w:tab w:val="left" w:pos="3700"/>
              </w:tabs>
              <w:ind w:left="142"/>
              <w:rPr>
                <w:sz w:val="14"/>
                <w:szCs w:val="14"/>
              </w:rPr>
            </w:pPr>
          </w:p>
          <w:p w14:paraId="61EAB9F3" w14:textId="77777777" w:rsidR="00677364" w:rsidRDefault="00677364" w:rsidP="00677364">
            <w:pPr>
              <w:tabs>
                <w:tab w:val="left" w:pos="426"/>
                <w:tab w:val="left" w:pos="3700"/>
              </w:tabs>
              <w:ind w:left="142"/>
              <w:rPr>
                <w:sz w:val="14"/>
                <w:szCs w:val="14"/>
              </w:rPr>
            </w:pPr>
          </w:p>
          <w:p w14:paraId="04EC7860" w14:textId="77777777" w:rsidR="00677364" w:rsidRDefault="00677364" w:rsidP="00677364">
            <w:pPr>
              <w:tabs>
                <w:tab w:val="left" w:pos="426"/>
                <w:tab w:val="left" w:pos="3700"/>
              </w:tabs>
              <w:ind w:left="142"/>
              <w:rPr>
                <w:sz w:val="14"/>
                <w:szCs w:val="14"/>
              </w:rPr>
            </w:pPr>
          </w:p>
          <w:p w14:paraId="7ED29DDD" w14:textId="77777777" w:rsidR="00677364" w:rsidRDefault="00677364" w:rsidP="00677364">
            <w:pPr>
              <w:tabs>
                <w:tab w:val="left" w:pos="2025"/>
              </w:tabs>
              <w:rPr>
                <w:sz w:val="14"/>
                <w:szCs w:val="14"/>
              </w:rPr>
            </w:pPr>
          </w:p>
          <w:p w14:paraId="70FF20D1" w14:textId="77777777" w:rsidR="00677364" w:rsidRDefault="00677364" w:rsidP="00677364">
            <w:pPr>
              <w:tabs>
                <w:tab w:val="left" w:pos="3700"/>
              </w:tabs>
              <w:ind w:left="142"/>
              <w:rPr>
                <w:sz w:val="14"/>
                <w:szCs w:val="14"/>
              </w:rPr>
            </w:pPr>
            <w:r>
              <w:rPr>
                <w:sz w:val="14"/>
                <w:szCs w:val="14"/>
              </w:rPr>
              <w:t xml:space="preserve"> </w:t>
            </w:r>
          </w:p>
          <w:p w14:paraId="069AE3BF" w14:textId="77777777" w:rsidR="00677364" w:rsidRDefault="00677364" w:rsidP="00677364">
            <w:pPr>
              <w:tabs>
                <w:tab w:val="left" w:pos="3700"/>
              </w:tabs>
              <w:ind w:left="142"/>
              <w:rPr>
                <w:sz w:val="14"/>
                <w:szCs w:val="14"/>
              </w:rPr>
            </w:pPr>
            <w:r>
              <w:rPr>
                <w:sz w:val="14"/>
                <w:szCs w:val="14"/>
              </w:rPr>
              <w:t xml:space="preserve">                          </w:t>
            </w:r>
            <w:commentRangeStart w:id="835"/>
            <w:commentRangeStart w:id="836"/>
            <w:commentRangeEnd w:id="835"/>
            <w:r w:rsidR="00F230F1">
              <w:rPr>
                <w:rStyle w:val="CommentReference"/>
              </w:rPr>
              <w:commentReference w:id="835"/>
            </w:r>
            <w:commentRangeEnd w:id="836"/>
            <w:r w:rsidR="002C4179">
              <w:rPr>
                <w:rStyle w:val="CommentReference"/>
              </w:rPr>
              <w:commentReference w:id="836"/>
            </w:r>
          </w:p>
          <w:p w14:paraId="7F1FC690" w14:textId="0EA392B5" w:rsidR="00677364" w:rsidRDefault="00677364" w:rsidP="00677364">
            <w:pPr>
              <w:tabs>
                <w:tab w:val="left" w:pos="3700"/>
              </w:tabs>
              <w:ind w:left="142"/>
              <w:rPr>
                <w:rFonts w:ascii="Arial" w:hAnsi="Arial" w:cs="Arial"/>
                <w:sz w:val="24"/>
                <w:szCs w:val="24"/>
              </w:rPr>
            </w:pPr>
          </w:p>
          <w:p w14:paraId="343FDD61" w14:textId="111CB1DA" w:rsidR="00913DC9" w:rsidRDefault="00913DC9" w:rsidP="00677364">
            <w:pPr>
              <w:tabs>
                <w:tab w:val="left" w:pos="3700"/>
              </w:tabs>
              <w:ind w:left="142"/>
              <w:rPr>
                <w:rFonts w:ascii="Arial" w:hAnsi="Arial" w:cs="Arial"/>
                <w:sz w:val="24"/>
                <w:szCs w:val="24"/>
              </w:rPr>
            </w:pPr>
          </w:p>
          <w:p w14:paraId="14DFA2FB" w14:textId="6AED8FEC" w:rsidR="00913DC9" w:rsidRDefault="00913DC9" w:rsidP="00677364">
            <w:pPr>
              <w:tabs>
                <w:tab w:val="left" w:pos="3700"/>
              </w:tabs>
              <w:ind w:left="142"/>
              <w:rPr>
                <w:rFonts w:ascii="Arial" w:hAnsi="Arial" w:cs="Arial"/>
                <w:sz w:val="24"/>
                <w:szCs w:val="24"/>
              </w:rPr>
            </w:pPr>
          </w:p>
          <w:p w14:paraId="36B732AB" w14:textId="2D1F8D2F" w:rsidR="006D0C54" w:rsidRDefault="006D0C54" w:rsidP="00677364">
            <w:pPr>
              <w:tabs>
                <w:tab w:val="left" w:pos="3700"/>
              </w:tabs>
              <w:ind w:left="142"/>
              <w:rPr>
                <w:rFonts w:ascii="Arial" w:hAnsi="Arial" w:cs="Arial"/>
                <w:sz w:val="24"/>
                <w:szCs w:val="24"/>
              </w:rPr>
            </w:pPr>
          </w:p>
          <w:p w14:paraId="2E780D5B" w14:textId="4EA52843" w:rsidR="006D0C54" w:rsidRDefault="006D0C54" w:rsidP="00677364">
            <w:pPr>
              <w:tabs>
                <w:tab w:val="left" w:pos="3700"/>
              </w:tabs>
              <w:ind w:left="142"/>
              <w:rPr>
                <w:rFonts w:ascii="Arial" w:hAnsi="Arial" w:cs="Arial"/>
                <w:sz w:val="24"/>
                <w:szCs w:val="24"/>
              </w:rPr>
            </w:pPr>
          </w:p>
          <w:p w14:paraId="310661C4" w14:textId="77777777" w:rsidR="006D0C54" w:rsidRPr="005A780C" w:rsidRDefault="006D0C54" w:rsidP="00677364">
            <w:pPr>
              <w:tabs>
                <w:tab w:val="left" w:pos="3700"/>
              </w:tabs>
              <w:ind w:left="142"/>
              <w:rPr>
                <w:rFonts w:ascii="Arial" w:hAnsi="Arial" w:cs="Arial"/>
                <w:sz w:val="24"/>
                <w:szCs w:val="24"/>
              </w:rPr>
            </w:pPr>
          </w:p>
          <w:p w14:paraId="01117AA7" w14:textId="77777777" w:rsidR="00677364" w:rsidRPr="005A780C" w:rsidRDefault="00677364" w:rsidP="00DF5DA6">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lastRenderedPageBreak/>
              <w:t>Reaction Section</w:t>
            </w:r>
          </w:p>
          <w:p w14:paraId="169B015B" w14:textId="7ADC2BCC" w:rsidR="00677364" w:rsidRPr="00DA190D" w:rsidRDefault="00677364" w:rsidP="00677364">
            <w:pPr>
              <w:spacing w:line="360" w:lineRule="auto"/>
              <w:ind w:left="142"/>
              <w:jc w:val="both"/>
              <w:rPr>
                <w:rFonts w:ascii="Arial" w:hAnsi="Arial" w:cs="Arial"/>
                <w:color w:val="000000"/>
                <w:sz w:val="24"/>
                <w:szCs w:val="24"/>
              </w:rPr>
            </w:pPr>
            <w:r w:rsidRPr="006D0C54">
              <w:rPr>
                <w:rFonts w:ascii="Arial" w:hAnsi="Arial" w:cs="Arial"/>
                <w:b/>
                <w:bCs/>
                <w:sz w:val="24"/>
                <w:szCs w:val="24"/>
              </w:rPr>
              <w:t>Reactor 1</w:t>
            </w:r>
            <w:r w:rsidRPr="00CC68A9">
              <w:rPr>
                <w:rFonts w:ascii="Arial" w:hAnsi="Arial" w:cs="Arial"/>
                <w:b/>
                <w:bCs/>
                <w:sz w:val="24"/>
                <w:szCs w:val="24"/>
              </w:rPr>
              <w:t>:</w:t>
            </w:r>
            <w:r>
              <w:rPr>
                <w:rFonts w:ascii="Arial" w:hAnsi="Arial" w:cs="Arial"/>
                <w:color w:val="000000"/>
                <w:sz w:val="24"/>
                <w:szCs w:val="24"/>
              </w:rPr>
              <w:t xml:space="preserve"> In this section, Liquid Epoxy Resin, Bisphenol A &amp; Catalyst is added </w:t>
            </w:r>
            <w:r w:rsidR="00010222">
              <w:rPr>
                <w:rFonts w:ascii="Arial" w:hAnsi="Arial" w:cs="Arial"/>
                <w:color w:val="000000"/>
                <w:sz w:val="24"/>
                <w:szCs w:val="24"/>
              </w:rPr>
              <w:t>into</w:t>
            </w:r>
            <w:r>
              <w:rPr>
                <w:rFonts w:ascii="Arial" w:hAnsi="Arial" w:cs="Arial"/>
                <w:color w:val="000000"/>
                <w:sz w:val="24"/>
                <w:szCs w:val="24"/>
              </w:rPr>
              <w:t xml:space="preserve"> the jacketed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is added to avoid side reactions and unwanted products, also reactants are added in lots to improve yield.)</w:t>
            </w:r>
            <w:r w:rsidR="00DA190D">
              <w:rPr>
                <w:rFonts w:ascii="Arial" w:hAnsi="Arial" w:cs="Arial"/>
                <w:sz w:val="24"/>
                <w:szCs w:val="24"/>
              </w:rPr>
              <w:t xml:space="preserve"> Temperature to be maintained around 180-190</w:t>
            </w:r>
            <w:r w:rsidR="00DA190D">
              <w:rPr>
                <w:rFonts w:ascii="Arial" w:hAnsi="Arial" w:cs="Arial"/>
                <w:sz w:val="24"/>
                <w:szCs w:val="24"/>
                <w:vertAlign w:val="superscript"/>
              </w:rPr>
              <w:t xml:space="preserve">0 </w:t>
            </w:r>
            <w:r w:rsidR="00DA190D">
              <w:rPr>
                <w:rFonts w:ascii="Arial" w:hAnsi="Arial" w:cs="Arial"/>
                <w:sz w:val="24"/>
                <w:szCs w:val="24"/>
              </w:rPr>
              <w:t>C.</w:t>
            </w:r>
          </w:p>
          <w:p w14:paraId="538FCBBD" w14:textId="4DA086F5"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xml:space="preserve">, a </w:t>
            </w:r>
            <w:r w:rsidR="00010222">
              <w:rPr>
                <w:rFonts w:ascii="Arial" w:hAnsi="Arial" w:cs="Arial"/>
                <w:color w:val="000000"/>
                <w:sz w:val="24"/>
                <w:szCs w:val="24"/>
              </w:rPr>
              <w:t>small quantity</w:t>
            </w:r>
            <w:r>
              <w:rPr>
                <w:rFonts w:ascii="Arial" w:hAnsi="Arial" w:cs="Arial"/>
                <w:color w:val="000000"/>
                <w:sz w:val="24"/>
                <w:szCs w:val="24"/>
              </w:rPr>
              <w:t xml:space="preserve"> of Methanol is</w:t>
            </w:r>
            <w:r w:rsidR="00010222">
              <w:rPr>
                <w:rFonts w:ascii="Arial" w:hAnsi="Arial" w:cs="Arial"/>
                <w:color w:val="000000"/>
                <w:sz w:val="24"/>
                <w:szCs w:val="24"/>
              </w:rPr>
              <w:t xml:space="preserve"> also</w:t>
            </w:r>
            <w:r>
              <w:rPr>
                <w:rFonts w:ascii="Arial" w:hAnsi="Arial" w:cs="Arial"/>
                <w:color w:val="000000"/>
                <w:sz w:val="24"/>
                <w:szCs w:val="24"/>
              </w:rPr>
              <w:t xml:space="preserve"> added in reactor</w:t>
            </w:r>
          </w:p>
          <w:p w14:paraId="4E87E22C" w14:textId="642258CF"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 xml:space="preserve">  </w:t>
            </w:r>
            <w:r w:rsidRPr="006D0C54">
              <w:rPr>
                <w:rFonts w:ascii="Arial" w:hAnsi="Arial" w:cs="Arial"/>
                <w:b/>
                <w:bCs/>
                <w:sz w:val="24"/>
                <w:szCs w:val="24"/>
              </w:rPr>
              <w:t>Reactor 2</w:t>
            </w:r>
            <w:r w:rsidRPr="00CC68A9">
              <w:rPr>
                <w:rFonts w:ascii="Arial" w:hAnsi="Arial" w:cs="Arial"/>
                <w:b/>
                <w:bCs/>
                <w:sz w:val="24"/>
                <w:szCs w:val="24"/>
              </w:rPr>
              <w:t>:</w:t>
            </w:r>
            <w:r>
              <w:rPr>
                <w:rFonts w:ascii="Arial" w:hAnsi="Arial" w:cs="Arial"/>
                <w:color w:val="000000"/>
                <w:sz w:val="24"/>
                <w:szCs w:val="24"/>
              </w:rPr>
              <w:t xml:space="preserve"> Here reaction mixture from the pre reaction section is added with a solvent in control range of pressure (5-7 Bar) &amp; temp (70-75</w:t>
            </w:r>
            <w:r>
              <w:rPr>
                <w:rFonts w:ascii="Arial" w:hAnsi="Arial" w:cs="Arial"/>
                <w:color w:val="000000"/>
                <w:sz w:val="24"/>
                <w:szCs w:val="24"/>
                <w:vertAlign w:val="superscript"/>
              </w:rPr>
              <w:t>0</w:t>
            </w:r>
            <w:r w:rsidRPr="005A780C">
              <w:rPr>
                <w:rFonts w:ascii="Arial" w:hAnsi="Arial" w:cs="Arial"/>
                <w:color w:val="000000"/>
                <w:sz w:val="24"/>
                <w:szCs w:val="24"/>
              </w:rPr>
              <w:t xml:space="preserve"> </w:t>
            </w:r>
            <w:r>
              <w:rPr>
                <w:rFonts w:ascii="Arial" w:hAnsi="Arial" w:cs="Arial"/>
                <w:color w:val="000000"/>
                <w:sz w:val="24"/>
                <w:szCs w:val="24"/>
              </w:rPr>
              <w:t xml:space="preserve">C) approximately with continuous stirring. </w:t>
            </w:r>
          </w:p>
          <w:p w14:paraId="6AACE4EB" w14:textId="0DE963A6" w:rsidR="00677364" w:rsidRDefault="00677364" w:rsidP="00677364">
            <w:pPr>
              <w:spacing w:line="360" w:lineRule="auto"/>
              <w:ind w:left="142"/>
              <w:jc w:val="both"/>
              <w:rPr>
                <w:rFonts w:ascii="Arial" w:hAnsi="Arial" w:cs="Arial"/>
                <w:color w:val="000000"/>
                <w:sz w:val="24"/>
                <w:szCs w:val="24"/>
              </w:rPr>
            </w:pPr>
            <w:r>
              <w:rPr>
                <w:rFonts w:ascii="Arial" w:hAnsi="Arial" w:cs="Arial"/>
                <w:color w:val="000000"/>
                <w:sz w:val="24"/>
                <w:szCs w:val="24"/>
              </w:rPr>
              <w:t xml:space="preserve">Note: </w:t>
            </w:r>
            <w:r w:rsidRPr="0036154B">
              <w:rPr>
                <w:rFonts w:ascii="Arial" w:hAnsi="Arial" w:cs="Arial"/>
                <w:color w:val="000000"/>
                <w:sz w:val="24"/>
                <w:szCs w:val="24"/>
              </w:rPr>
              <w:t>The reaction can be carried out with or without solvents</w:t>
            </w:r>
            <w:r>
              <w:rPr>
                <w:rFonts w:ascii="Arial" w:hAnsi="Arial" w:cs="Arial"/>
                <w:color w:val="000000"/>
                <w:sz w:val="24"/>
                <w:szCs w:val="24"/>
              </w:rPr>
              <w:t xml:space="preserve"> </w:t>
            </w:r>
          </w:p>
          <w:p w14:paraId="05D708CE" w14:textId="308B941A" w:rsidR="00677364" w:rsidRDefault="00473887" w:rsidP="00677364">
            <w:pPr>
              <w:spacing w:line="360" w:lineRule="auto"/>
              <w:ind w:left="142"/>
              <w:jc w:val="both"/>
              <w:rPr>
                <w:rFonts w:ascii="Arial" w:hAnsi="Arial" w:cs="Arial"/>
                <w:color w:val="000000"/>
                <w:sz w:val="24"/>
                <w:szCs w:val="24"/>
              </w:rPr>
            </w:pPr>
            <w:r>
              <w:rPr>
                <w:noProof/>
              </w:rPr>
              <w:drawing>
                <wp:inline distT="0" distB="0" distL="0" distR="0" wp14:anchorId="75BD865B" wp14:editId="02D83F65">
                  <wp:extent cx="5734050" cy="1438275"/>
                  <wp:effectExtent l="0" t="0" r="0" b="9525"/>
                  <wp:docPr id="2424" name="image2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png" descr="Diagram&#10;&#10;Description automatically generated"/>
                          <pic:cNvPicPr>
                            <a:picLocks noChangeAspect="1"/>
                          </pic:cNvPicPr>
                        </pic:nvPicPr>
                        <pic:blipFill>
                          <a:blip r:embed="rId115" cstate="print"/>
                          <a:stretch>
                            <a:fillRect/>
                          </a:stretch>
                        </pic:blipFill>
                        <pic:spPr>
                          <a:xfrm>
                            <a:off x="0" y="0"/>
                            <a:ext cx="5734050" cy="1438275"/>
                          </a:xfrm>
                          <a:prstGeom prst="rect">
                            <a:avLst/>
                          </a:prstGeom>
                        </pic:spPr>
                      </pic:pic>
                    </a:graphicData>
                  </a:graphic>
                </wp:inline>
              </w:drawing>
            </w:r>
          </w:p>
          <w:p w14:paraId="53C7A770" w14:textId="618CFD02" w:rsidR="00473887" w:rsidRDefault="00473887" w:rsidP="00677364">
            <w:pPr>
              <w:spacing w:line="360" w:lineRule="auto"/>
              <w:ind w:left="142"/>
              <w:jc w:val="both"/>
              <w:rPr>
                <w:noProof/>
              </w:rPr>
            </w:pPr>
            <w:r>
              <w:rPr>
                <w:noProof/>
              </w:rPr>
              <w:drawing>
                <wp:inline distT="0" distB="0" distL="0" distR="0" wp14:anchorId="78D32EA8" wp14:editId="58B1E9AD">
                  <wp:extent cx="5731510" cy="1019175"/>
                  <wp:effectExtent l="0" t="0" r="2540" b="9525"/>
                  <wp:docPr id="2324" name="Picture 2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Picture 2324" descr="Graphical user interface, text, application&#10;&#10;Description automatically generated"/>
                          <pic:cNvPicPr>
                            <a:picLocks noChangeAspect="1"/>
                          </pic:cNvPicPr>
                        </pic:nvPicPr>
                        <pic:blipFill rotWithShape="1">
                          <a:blip r:embed="rId116"/>
                          <a:srcRect l="23469" t="41205" r="20572" b="40532"/>
                          <a:stretch/>
                        </pic:blipFill>
                        <pic:spPr bwMode="auto">
                          <a:xfrm>
                            <a:off x="0" y="0"/>
                            <a:ext cx="5731510" cy="1019175"/>
                          </a:xfrm>
                          <a:prstGeom prst="rect">
                            <a:avLst/>
                          </a:prstGeom>
                          <a:ln>
                            <a:noFill/>
                          </a:ln>
                          <a:extLst>
                            <a:ext uri="{53640926-AAD7-44D8-BBD7-CCE9431645EC}">
                              <a14:shadowObscured xmlns:a14="http://schemas.microsoft.com/office/drawing/2010/main"/>
                            </a:ext>
                          </a:extLst>
                        </pic:spPr>
                      </pic:pic>
                    </a:graphicData>
                  </a:graphic>
                </wp:inline>
              </w:drawing>
            </w:r>
          </w:p>
          <w:p w14:paraId="25797CDC" w14:textId="67986D92" w:rsidR="00677364" w:rsidRPr="00540D2F" w:rsidRDefault="00677364" w:rsidP="00677364">
            <w:pPr>
              <w:spacing w:line="360" w:lineRule="auto"/>
              <w:ind w:left="142"/>
              <w:jc w:val="both"/>
              <w:rPr>
                <w:rFonts w:ascii="Arial" w:hAnsi="Arial" w:cs="Arial"/>
                <w:color w:val="000000"/>
                <w:sz w:val="24"/>
                <w:szCs w:val="24"/>
              </w:rPr>
            </w:pPr>
          </w:p>
          <w:p w14:paraId="40B7DC56" w14:textId="77777777" w:rsidR="00677364" w:rsidRPr="005A780C" w:rsidRDefault="00677364" w:rsidP="00677364">
            <w:pPr>
              <w:spacing w:line="360" w:lineRule="auto"/>
              <w:ind w:left="142"/>
              <w:jc w:val="both"/>
              <w:rPr>
                <w:rFonts w:ascii="Arial" w:hAnsi="Arial" w:cs="Arial"/>
                <w:b/>
                <w:bCs/>
                <w:sz w:val="24"/>
                <w:szCs w:val="24"/>
              </w:rPr>
            </w:pPr>
            <w:r w:rsidRPr="005A780C">
              <w:rPr>
                <w:rFonts w:ascii="Arial" w:hAnsi="Arial" w:cs="Arial"/>
                <w:b/>
                <w:bCs/>
                <w:sz w:val="24"/>
                <w:szCs w:val="24"/>
              </w:rPr>
              <w:t>2.</w:t>
            </w:r>
            <w:r w:rsidRPr="005A780C">
              <w:rPr>
                <w:rFonts w:ascii="Arial" w:hAnsi="Arial" w:cs="Arial"/>
                <w:b/>
                <w:bCs/>
                <w:sz w:val="24"/>
                <w:szCs w:val="24"/>
              </w:rPr>
              <w:tab/>
              <w:t>Solidification Section</w:t>
            </w:r>
          </w:p>
          <w:p w14:paraId="688CB5F7" w14:textId="5A3BDF91" w:rsidR="00677364" w:rsidRPr="00DA190D" w:rsidRDefault="00010222" w:rsidP="00677364">
            <w:pPr>
              <w:spacing w:line="360" w:lineRule="auto"/>
              <w:ind w:left="142"/>
              <w:jc w:val="both"/>
              <w:rPr>
                <w:rFonts w:ascii="Arial" w:hAnsi="Arial" w:cs="Arial"/>
                <w:color w:val="000000"/>
                <w:sz w:val="24"/>
                <w:szCs w:val="24"/>
              </w:rPr>
            </w:pPr>
            <w:r w:rsidRPr="006D0C54">
              <w:rPr>
                <w:rFonts w:ascii="Arial" w:hAnsi="Arial" w:cs="Arial"/>
                <w:b/>
                <w:bCs/>
                <w:sz w:val="24"/>
                <w:szCs w:val="24"/>
              </w:rPr>
              <w:t>Flaker:</w:t>
            </w:r>
            <w:r w:rsidR="00677364">
              <w:rPr>
                <w:rFonts w:ascii="Arial" w:hAnsi="Arial" w:cs="Arial"/>
                <w:color w:val="000000"/>
                <w:sz w:val="24"/>
                <w:szCs w:val="24"/>
              </w:rPr>
              <w:t xml:space="preserve"> Here Epoxy Resin (i.e., formed in reaction section) is passed through the flaker (with required utilities (chilled water &amp; steam))</w:t>
            </w:r>
            <w:r w:rsidR="00DA190D">
              <w:rPr>
                <w:rFonts w:ascii="Arial" w:hAnsi="Arial" w:cs="Arial"/>
                <w:color w:val="000000"/>
                <w:sz w:val="24"/>
                <w:szCs w:val="24"/>
              </w:rPr>
              <w:t xml:space="preserve"> at temperature around 15</w:t>
            </w:r>
            <w:r w:rsidR="00DA190D">
              <w:rPr>
                <w:rFonts w:ascii="Arial" w:hAnsi="Arial" w:cs="Arial"/>
                <w:color w:val="000000"/>
                <w:sz w:val="24"/>
                <w:szCs w:val="24"/>
                <w:vertAlign w:val="superscript"/>
              </w:rPr>
              <w:t xml:space="preserve">0 </w:t>
            </w:r>
            <w:r w:rsidR="00DA190D">
              <w:rPr>
                <w:rFonts w:ascii="Arial" w:hAnsi="Arial" w:cs="Arial"/>
                <w:color w:val="000000"/>
                <w:sz w:val="24"/>
                <w:szCs w:val="24"/>
              </w:rPr>
              <w:t>C.</w:t>
            </w:r>
          </w:p>
          <w:p w14:paraId="792DC60E" w14:textId="77777777" w:rsidR="00677364" w:rsidRPr="005A780C" w:rsidRDefault="00677364" w:rsidP="00677364">
            <w:pPr>
              <w:spacing w:line="360" w:lineRule="auto"/>
              <w:ind w:left="142"/>
              <w:jc w:val="both"/>
              <w:rPr>
                <w:rFonts w:ascii="Arial" w:hAnsi="Arial" w:cs="Arial"/>
                <w:color w:val="000000"/>
                <w:sz w:val="24"/>
                <w:szCs w:val="24"/>
              </w:rPr>
            </w:pPr>
            <w:r>
              <w:rPr>
                <w:rFonts w:ascii="Arial" w:hAnsi="Arial" w:cs="Arial"/>
                <w:b/>
                <w:bCs/>
                <w:sz w:val="24"/>
                <w:szCs w:val="24"/>
              </w:rPr>
              <w:t>3.</w:t>
            </w:r>
            <w:r>
              <w:rPr>
                <w:rFonts w:ascii="Arial" w:hAnsi="Arial" w:cs="Arial"/>
                <w:b/>
                <w:bCs/>
                <w:sz w:val="24"/>
                <w:szCs w:val="24"/>
              </w:rPr>
              <w:tab/>
            </w:r>
            <w:r w:rsidRPr="005A780C">
              <w:rPr>
                <w:rFonts w:ascii="Arial" w:hAnsi="Arial" w:cs="Arial"/>
                <w:b/>
                <w:bCs/>
                <w:sz w:val="24"/>
                <w:szCs w:val="24"/>
              </w:rPr>
              <w:t>Solid Handling Section</w:t>
            </w:r>
          </w:p>
          <w:p w14:paraId="6C13F48E" w14:textId="3ACFD4BC" w:rsidR="00677364" w:rsidRDefault="00677364" w:rsidP="00677364">
            <w:pPr>
              <w:spacing w:line="360" w:lineRule="auto"/>
              <w:ind w:left="142"/>
              <w:jc w:val="both"/>
              <w:rPr>
                <w:rFonts w:ascii="Arial" w:hAnsi="Arial" w:cs="Arial"/>
                <w:color w:val="000000"/>
                <w:sz w:val="24"/>
                <w:szCs w:val="24"/>
              </w:rPr>
            </w:pPr>
            <w:r w:rsidRPr="006D0C54">
              <w:rPr>
                <w:rFonts w:ascii="Arial" w:hAnsi="Arial" w:cs="Arial"/>
                <w:b/>
                <w:bCs/>
                <w:sz w:val="24"/>
                <w:szCs w:val="24"/>
              </w:rPr>
              <w:t>Crusher:</w:t>
            </w:r>
            <w:r>
              <w:rPr>
                <w:rFonts w:ascii="Arial" w:hAnsi="Arial" w:cs="Arial"/>
                <w:color w:val="000000"/>
                <w:sz w:val="24"/>
                <w:szCs w:val="24"/>
              </w:rPr>
              <w:t xml:space="preserve"> After flaker, product </w:t>
            </w:r>
            <w:r w:rsidR="00010222">
              <w:rPr>
                <w:rFonts w:ascii="Arial" w:hAnsi="Arial" w:cs="Arial"/>
                <w:color w:val="000000"/>
                <w:sz w:val="24"/>
                <w:szCs w:val="24"/>
              </w:rPr>
              <w:t>is further</w:t>
            </w:r>
            <w:r>
              <w:rPr>
                <w:rFonts w:ascii="Arial" w:hAnsi="Arial" w:cs="Arial"/>
                <w:color w:val="000000"/>
                <w:sz w:val="24"/>
                <w:szCs w:val="24"/>
              </w:rPr>
              <w:t xml:space="preserve"> pass</w:t>
            </w:r>
            <w:r w:rsidR="00010222">
              <w:rPr>
                <w:rFonts w:ascii="Arial" w:hAnsi="Arial" w:cs="Arial"/>
                <w:color w:val="000000"/>
                <w:sz w:val="24"/>
                <w:szCs w:val="24"/>
              </w:rPr>
              <w:t>ed</w:t>
            </w:r>
            <w:r>
              <w:rPr>
                <w:rFonts w:ascii="Arial" w:hAnsi="Arial" w:cs="Arial"/>
                <w:color w:val="000000"/>
                <w:sz w:val="24"/>
                <w:szCs w:val="24"/>
              </w:rPr>
              <w:t xml:space="preserve"> through the crusher to collect the final mesh size solid product.</w:t>
            </w:r>
          </w:p>
          <w:p w14:paraId="5499D3F6" w14:textId="77777777" w:rsidR="00677364" w:rsidRDefault="00677364" w:rsidP="00677364">
            <w:pPr>
              <w:spacing w:line="360" w:lineRule="auto"/>
              <w:ind w:left="142"/>
              <w:jc w:val="both"/>
              <w:rPr>
                <w:rFonts w:ascii="Arial" w:hAnsi="Arial" w:cs="Arial"/>
                <w:color w:val="000000"/>
                <w:sz w:val="24"/>
                <w:szCs w:val="24"/>
              </w:rPr>
            </w:pPr>
            <w:r w:rsidRPr="00543013">
              <w:rPr>
                <w:rFonts w:ascii="Arial" w:hAnsi="Arial" w:cs="Arial"/>
                <w:b/>
                <w:bCs/>
                <w:color w:val="000000"/>
                <w:sz w:val="24"/>
                <w:szCs w:val="24"/>
              </w:rPr>
              <w:t>Dust collector</w:t>
            </w:r>
            <w:r>
              <w:rPr>
                <w:rFonts w:ascii="Arial" w:hAnsi="Arial" w:cs="Arial"/>
                <w:b/>
                <w:bCs/>
                <w:color w:val="000000"/>
                <w:sz w:val="24"/>
                <w:szCs w:val="24"/>
              </w:rPr>
              <w:t xml:space="preserve">: </w:t>
            </w:r>
            <w:r w:rsidRPr="00543013">
              <w:rPr>
                <w:rFonts w:ascii="Arial" w:hAnsi="Arial" w:cs="Arial"/>
                <w:color w:val="000000"/>
                <w:sz w:val="24"/>
                <w:szCs w:val="24"/>
              </w:rPr>
              <w:t>It</w:t>
            </w:r>
            <w:r w:rsidRPr="0062412D">
              <w:rPr>
                <w:rFonts w:ascii="Arial" w:hAnsi="Arial" w:cs="Arial"/>
                <w:color w:val="000000"/>
                <w:sz w:val="24"/>
                <w:szCs w:val="24"/>
              </w:rPr>
              <w:t xml:space="preserve"> is installed</w:t>
            </w:r>
            <w:r>
              <w:rPr>
                <w:rFonts w:ascii="Arial" w:hAnsi="Arial" w:cs="Arial"/>
                <w:color w:val="000000"/>
                <w:sz w:val="24"/>
                <w:szCs w:val="24"/>
              </w:rPr>
              <w:t xml:space="preserve"> with crusher &amp; packer </w:t>
            </w:r>
            <w:r w:rsidRPr="0062412D">
              <w:rPr>
                <w:rFonts w:ascii="Arial" w:hAnsi="Arial" w:cs="Arial"/>
                <w:color w:val="000000"/>
                <w:sz w:val="24"/>
                <w:szCs w:val="24"/>
              </w:rPr>
              <w:t>to collect the</w:t>
            </w:r>
            <w:r>
              <w:rPr>
                <w:rFonts w:ascii="Arial" w:hAnsi="Arial" w:cs="Arial"/>
                <w:color w:val="000000"/>
                <w:sz w:val="24"/>
                <w:szCs w:val="24"/>
              </w:rPr>
              <w:t xml:space="preserve"> </w:t>
            </w:r>
            <w:r w:rsidRPr="0062412D">
              <w:rPr>
                <w:rFonts w:ascii="Arial" w:hAnsi="Arial" w:cs="Arial"/>
                <w:color w:val="000000"/>
                <w:sz w:val="24"/>
                <w:szCs w:val="24"/>
              </w:rPr>
              <w:t>product dust</w:t>
            </w:r>
            <w:r>
              <w:rPr>
                <w:rFonts w:ascii="Arial" w:hAnsi="Arial" w:cs="Arial"/>
                <w:color w:val="000000"/>
                <w:sz w:val="24"/>
                <w:szCs w:val="24"/>
              </w:rPr>
              <w:t>. Which is refined and send to the for packer</w:t>
            </w:r>
          </w:p>
          <w:p w14:paraId="2C655F42" w14:textId="26BD538E" w:rsidR="00677364" w:rsidRPr="0062412D" w:rsidRDefault="00677364" w:rsidP="00677364">
            <w:pPr>
              <w:spacing w:line="360" w:lineRule="auto"/>
              <w:ind w:left="142"/>
              <w:jc w:val="both"/>
              <w:rPr>
                <w:rFonts w:ascii="Arial" w:hAnsi="Arial" w:cs="Arial"/>
                <w:color w:val="000000"/>
                <w:sz w:val="24"/>
                <w:szCs w:val="24"/>
              </w:rPr>
            </w:pPr>
            <w:r>
              <w:rPr>
                <w:rFonts w:ascii="Arial" w:hAnsi="Arial" w:cs="Arial"/>
                <w:b/>
                <w:bCs/>
                <w:color w:val="000000"/>
                <w:sz w:val="24"/>
                <w:szCs w:val="24"/>
              </w:rPr>
              <w:lastRenderedPageBreak/>
              <w:t>Packer:</w:t>
            </w:r>
            <w:r>
              <w:rPr>
                <w:rFonts w:ascii="Arial" w:hAnsi="Arial" w:cs="Arial"/>
                <w:color w:val="000000"/>
                <w:sz w:val="24"/>
                <w:szCs w:val="24"/>
              </w:rPr>
              <w:t xml:space="preserve"> Product is finally sent to the packer for the packaging in respective size Bag (20 Kg, 25 Kg, 50 Kg, 100 Kg etc.) </w:t>
            </w:r>
            <w:r w:rsidR="00010222">
              <w:rPr>
                <w:rFonts w:ascii="Arial" w:hAnsi="Arial" w:cs="Arial"/>
                <w:color w:val="000000"/>
                <w:sz w:val="24"/>
                <w:szCs w:val="24"/>
              </w:rPr>
              <w:t>i.e.,</w:t>
            </w:r>
            <w:r>
              <w:rPr>
                <w:rFonts w:ascii="Arial" w:hAnsi="Arial" w:cs="Arial"/>
                <w:color w:val="000000"/>
                <w:sz w:val="24"/>
                <w:szCs w:val="24"/>
              </w:rPr>
              <w:t xml:space="preserve"> as per the requirement.</w:t>
            </w:r>
          </w:p>
          <w:p w14:paraId="75DB39AE" w14:textId="150525F8" w:rsidR="009977BF" w:rsidRDefault="00282D30" w:rsidP="00A61E95">
            <w:pPr>
              <w:tabs>
                <w:tab w:val="left" w:pos="3700"/>
              </w:tabs>
              <w:ind w:left="142"/>
              <w:rPr>
                <w:sz w:val="14"/>
                <w:szCs w:val="14"/>
              </w:rPr>
            </w:pPr>
            <w:r>
              <w:rPr>
                <w:sz w:val="14"/>
                <w:szCs w:val="14"/>
              </w:rPr>
              <w:t xml:space="preserve">          </w:t>
            </w:r>
          </w:p>
          <w:p w14:paraId="6752B7A2" w14:textId="245A8021" w:rsidR="00282D30" w:rsidRPr="006F0777" w:rsidRDefault="00282D30" w:rsidP="008E4249">
            <w:pPr>
              <w:tabs>
                <w:tab w:val="left" w:pos="3700"/>
              </w:tabs>
              <w:rPr>
                <w:sz w:val="14"/>
                <w:szCs w:val="14"/>
              </w:rPr>
            </w:pPr>
            <w:r>
              <w:rPr>
                <w:sz w:val="14"/>
                <w:szCs w:val="14"/>
              </w:rPr>
              <w:t xml:space="preserve">                                          </w:t>
            </w:r>
          </w:p>
          <w:p w14:paraId="6B5BB3BE" w14:textId="77777777" w:rsidR="00282D30" w:rsidRDefault="00282D30" w:rsidP="00A61E95">
            <w:pPr>
              <w:spacing w:before="61" w:line="360" w:lineRule="auto"/>
              <w:ind w:left="142" w:right="924"/>
              <w:jc w:val="both"/>
              <w:rPr>
                <w:rFonts w:ascii="Arial" w:hAnsi="Arial" w:cs="Arial"/>
                <w:sz w:val="24"/>
                <w:szCs w:val="24"/>
              </w:rPr>
            </w:pPr>
            <w:r w:rsidRPr="00ED4B40">
              <w:rPr>
                <w:rFonts w:ascii="Arial" w:hAnsi="Arial" w:cs="Arial"/>
                <w:b/>
                <w:bCs/>
                <w:sz w:val="24"/>
                <w:szCs w:val="24"/>
              </w:rPr>
              <w:t>Formulated Resins</w:t>
            </w:r>
            <w:r w:rsidRPr="00DE7ADA">
              <w:rPr>
                <w:rFonts w:ascii="Verdana" w:hAnsi="Verdana" w:cs="Arial"/>
                <w:b/>
                <w:bCs/>
                <w:sz w:val="20"/>
                <w:szCs w:val="20"/>
              </w:rPr>
              <w:t>:</w:t>
            </w:r>
            <w:r w:rsidRPr="00DE7ADA">
              <w:rPr>
                <w:rFonts w:ascii="Arial" w:hAnsi="Arial" w:cs="Arial"/>
                <w:sz w:val="24"/>
                <w:szCs w:val="24"/>
              </w:rPr>
              <w:t xml:space="preserve"> </w:t>
            </w:r>
          </w:p>
          <w:p w14:paraId="380B5D76" w14:textId="77777777" w:rsidR="00282D30" w:rsidRPr="00FE0FF9" w:rsidRDefault="00282D30" w:rsidP="00A61E95">
            <w:pPr>
              <w:spacing w:before="61" w:line="360" w:lineRule="auto"/>
              <w:ind w:left="142" w:right="123"/>
              <w:jc w:val="both"/>
              <w:rPr>
                <w:rFonts w:ascii="Arial" w:hAnsi="Arial" w:cs="Arial"/>
                <w:sz w:val="24"/>
                <w:szCs w:val="24"/>
              </w:rPr>
            </w:pPr>
            <w:r w:rsidRPr="00ED4B40">
              <w:rPr>
                <w:rFonts w:ascii="Arial" w:hAnsi="Arial" w:cs="Arial"/>
                <w:b/>
                <w:bCs/>
                <w:noProof/>
                <w:sz w:val="24"/>
                <w:szCs w:val="24"/>
              </w:rPr>
              <mc:AlternateContent>
                <mc:Choice Requires="wps">
                  <w:drawing>
                    <wp:anchor distT="0" distB="0" distL="114300" distR="114300" simplePos="0" relativeHeight="252978176" behindDoc="0" locked="0" layoutInCell="1" allowOverlap="1" wp14:anchorId="602DD0BD" wp14:editId="58ADCB09">
                      <wp:simplePos x="0" y="0"/>
                      <wp:positionH relativeFrom="column">
                        <wp:posOffset>2807335</wp:posOffset>
                      </wp:positionH>
                      <wp:positionV relativeFrom="paragraph">
                        <wp:posOffset>1320800</wp:posOffset>
                      </wp:positionV>
                      <wp:extent cx="0" cy="295275"/>
                      <wp:effectExtent l="76200" t="0" r="57150" b="47625"/>
                      <wp:wrapNone/>
                      <wp:docPr id="1654" name="Straight Arrow Connector 165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B1708" id="Straight Arrow Connector 1654" o:spid="_x0000_s1026" type="#_x0000_t32" style="position:absolute;margin-left:221.05pt;margin-top:104pt;width:0;height:23.2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" strokecolor="#4472c4 [3204]" strokeweight=".5pt">
                      <v:stroke endarrow="block" joinstyle="miter"/>
                    </v:shape>
                  </w:pict>
                </mc:Fallback>
              </mc:AlternateContent>
            </w:r>
            <w:r w:rsidRPr="00ED4B40">
              <w:rPr>
                <w:rFonts w:ascii="Arial" w:hAnsi="Arial" w:cs="Arial"/>
                <w:b/>
                <w:bCs/>
                <w:sz w:val="24"/>
                <w:szCs w:val="24"/>
              </w:rPr>
              <w:t>Mixing:</w:t>
            </w:r>
            <w:r>
              <w:rPr>
                <w:rFonts w:ascii="Arial" w:hAnsi="Arial" w:cs="Arial"/>
                <w:sz w:val="24"/>
                <w:szCs w:val="24"/>
              </w:rPr>
              <w:t xml:space="preserve"> Different grade </w:t>
            </w:r>
            <w:r w:rsidRPr="00DE7ADA">
              <w:rPr>
                <w:rFonts w:ascii="Arial" w:hAnsi="Arial" w:cs="Arial"/>
                <w:sz w:val="24"/>
                <w:szCs w:val="24"/>
              </w:rPr>
              <w:t xml:space="preserve">Liquid </w:t>
            </w:r>
            <w:r>
              <w:rPr>
                <w:rFonts w:ascii="Arial" w:hAnsi="Arial" w:cs="Arial"/>
                <w:sz w:val="24"/>
                <w:szCs w:val="24"/>
              </w:rPr>
              <w:t>Epoxy Resin</w:t>
            </w:r>
            <w:r w:rsidRPr="00DE7ADA">
              <w:rPr>
                <w:rFonts w:ascii="Arial" w:hAnsi="Arial" w:cs="Arial"/>
                <w:sz w:val="24"/>
                <w:szCs w:val="24"/>
              </w:rPr>
              <w:t xml:space="preserve"> is mixed with various types of additives </w:t>
            </w:r>
            <w:r>
              <w:rPr>
                <w:rFonts w:ascii="Arial" w:hAnsi="Arial" w:cs="Arial"/>
                <w:sz w:val="24"/>
                <w:szCs w:val="24"/>
              </w:rPr>
              <w:t>or</w:t>
            </w:r>
            <w:r w:rsidRPr="009134BD">
              <w:rPr>
                <w:rFonts w:ascii="Arial" w:hAnsi="Arial" w:cs="Arial"/>
                <w:sz w:val="24"/>
                <w:szCs w:val="24"/>
              </w:rPr>
              <w:t xml:space="preserve"> Reactive Diluents to meet </w:t>
            </w:r>
            <w:r>
              <w:rPr>
                <w:rFonts w:ascii="Arial" w:hAnsi="Arial" w:cs="Arial"/>
                <w:sz w:val="24"/>
                <w:szCs w:val="24"/>
              </w:rPr>
              <w:t xml:space="preserve">customer </w:t>
            </w:r>
            <w:r w:rsidRPr="009134BD">
              <w:rPr>
                <w:rFonts w:ascii="Arial" w:hAnsi="Arial" w:cs="Arial"/>
                <w:sz w:val="24"/>
                <w:szCs w:val="24"/>
              </w:rPr>
              <w:t>specific</w:t>
            </w:r>
            <w:r w:rsidRPr="00DE7ADA">
              <w:rPr>
                <w:rFonts w:ascii="Arial" w:hAnsi="Arial" w:cs="Arial"/>
                <w:sz w:val="24"/>
                <w:szCs w:val="24"/>
              </w:rPr>
              <w:t xml:space="preserve"> applications</w:t>
            </w:r>
            <w:r>
              <w:rPr>
                <w:rFonts w:ascii="Arial" w:hAnsi="Arial" w:cs="Arial"/>
                <w:sz w:val="24"/>
                <w:szCs w:val="24"/>
              </w:rPr>
              <w:t xml:space="preserve"> or other special Resin.</w:t>
            </w:r>
          </w:p>
          <w:p w14:paraId="270D3ED3" w14:textId="77777777" w:rsidR="00282D30" w:rsidRDefault="00282D30" w:rsidP="00A61E95">
            <w:pPr>
              <w:tabs>
                <w:tab w:val="left" w:pos="3675"/>
              </w:tabs>
              <w:ind w:left="142"/>
              <w:rPr>
                <w:rFonts w:ascii="Arial" w:hAnsi="Arial" w:cs="Arial"/>
                <w:sz w:val="14"/>
                <w:szCs w:val="14"/>
              </w:rPr>
            </w:pPr>
            <w:r>
              <w:rPr>
                <w:rFonts w:ascii="Arial" w:hAnsi="Arial" w:cs="Arial"/>
                <w:noProof/>
                <w:sz w:val="14"/>
                <w:szCs w:val="14"/>
              </w:rPr>
              <mc:AlternateContent>
                <mc:Choice Requires="wps">
                  <w:drawing>
                    <wp:anchor distT="0" distB="0" distL="114300" distR="114300" simplePos="0" relativeHeight="253023232" behindDoc="0" locked="0" layoutInCell="1" allowOverlap="1" wp14:anchorId="1E52F316" wp14:editId="6F444C29">
                      <wp:simplePos x="0" y="0"/>
                      <wp:positionH relativeFrom="column">
                        <wp:posOffset>2219325</wp:posOffset>
                      </wp:positionH>
                      <wp:positionV relativeFrom="paragraph">
                        <wp:posOffset>81915</wp:posOffset>
                      </wp:positionV>
                      <wp:extent cx="1238250" cy="609600"/>
                      <wp:effectExtent l="0" t="0" r="19050" b="19050"/>
                      <wp:wrapNone/>
                      <wp:docPr id="1655" name="Rectangle: Rounded Corners 1655"/>
                      <wp:cNvGraphicFramePr/>
                      <a:graphic xmlns:a="http://schemas.openxmlformats.org/drawingml/2006/main">
                        <a:graphicData uri="http://schemas.microsoft.com/office/word/2010/wordprocessingShape">
                          <wps:wsp>
                            <wps:cNvSpPr/>
                            <wps:spPr>
                              <a:xfrm>
                                <a:off x="0" y="0"/>
                                <a:ext cx="1238250" cy="60960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2F316" id="Rectangle: Rounded Corners 1655" o:spid="_x0000_s1578" style="position:absolute;left:0;text-align:left;margin-left:174.75pt;margin-top:6.45pt;width:97.5pt;height:48pt;z-index:25302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" fillcolor="#ffe599 [1303]" strokecolor="#1f3763 [1604]" strokeweight="1pt">
                      <v:stroke joinstyle="miter"/>
                      <v:textbox>
                        <w:txbxContent>
                          <w:p w14:paraId="40D8A270" w14:textId="77777777" w:rsidR="00282D30" w:rsidRPr="00E659AD" w:rsidRDefault="00282D30" w:rsidP="00282D30">
                            <w:pPr>
                              <w:jc w:val="center"/>
                              <w:rPr>
                                <w:rFonts w:ascii="Arial" w:hAnsi="Arial" w:cs="Arial"/>
                                <w:color w:val="000000" w:themeColor="text1"/>
                              </w:rPr>
                            </w:pPr>
                            <w:r w:rsidRPr="00E659AD">
                              <w:rPr>
                                <w:rFonts w:ascii="Arial" w:hAnsi="Arial" w:cs="Arial"/>
                                <w:color w:val="000000" w:themeColor="text1"/>
                              </w:rPr>
                              <w:t>Mixing</w:t>
                            </w:r>
                          </w:p>
                        </w:txbxContent>
                      </v:textbox>
                    </v:roundrect>
                  </w:pict>
                </mc:Fallback>
              </mc:AlternateContent>
            </w:r>
            <w:r w:rsidRPr="00DE7ADA">
              <w:rPr>
                <w:rFonts w:ascii="Arial" w:hAnsi="Arial" w:cs="Arial"/>
                <w:sz w:val="14"/>
                <w:szCs w:val="14"/>
              </w:rPr>
              <w:t xml:space="preserve">                                                                 </w:t>
            </w:r>
            <w:r>
              <w:rPr>
                <w:rFonts w:ascii="Arial" w:hAnsi="Arial" w:cs="Arial"/>
                <w:sz w:val="14"/>
                <w:szCs w:val="14"/>
              </w:rPr>
              <w:t xml:space="preserve">        </w:t>
            </w:r>
          </w:p>
          <w:p w14:paraId="422FFF04" w14:textId="77777777" w:rsidR="00282D30" w:rsidRPr="00DE7ADA" w:rsidRDefault="00282D30" w:rsidP="00A61E95">
            <w:pPr>
              <w:tabs>
                <w:tab w:val="left" w:pos="3675"/>
                <w:tab w:val="left" w:pos="5950"/>
              </w:tabs>
              <w:ind w:left="142"/>
              <w:rPr>
                <w:rFonts w:ascii="Arial" w:hAnsi="Arial" w:cs="Arial"/>
                <w:sz w:val="14"/>
                <w:szCs w:val="14"/>
              </w:rPr>
            </w:pPr>
            <w:r>
              <w:rPr>
                <w:rFonts w:ascii="Arial" w:hAnsi="Arial" w:cs="Arial"/>
                <w:noProof/>
                <w:sz w:val="24"/>
                <w:szCs w:val="24"/>
              </w:rPr>
              <mc:AlternateContent>
                <mc:Choice Requires="wps">
                  <w:drawing>
                    <wp:anchor distT="0" distB="0" distL="114300" distR="114300" simplePos="0" relativeHeight="252976128" behindDoc="0" locked="0" layoutInCell="1" allowOverlap="1" wp14:anchorId="2A2AB170" wp14:editId="42E5E8EF">
                      <wp:simplePos x="0" y="0"/>
                      <wp:positionH relativeFrom="column">
                        <wp:posOffset>1374937</wp:posOffset>
                      </wp:positionH>
                      <wp:positionV relativeFrom="paragraph">
                        <wp:posOffset>151130</wp:posOffset>
                      </wp:positionV>
                      <wp:extent cx="847725" cy="0"/>
                      <wp:effectExtent l="0" t="76200" r="9525" b="95250"/>
                      <wp:wrapNone/>
                      <wp:docPr id="1656" name="Straight Arrow Connector 1656"/>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EE3E9" id="Straight Arrow Connector 1656" o:spid="_x0000_s1026" type="#_x0000_t32" style="position:absolute;margin-left:108.25pt;margin-top:11.9pt;width:66.75pt;height:0;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"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977152" behindDoc="0" locked="0" layoutInCell="1" allowOverlap="1" wp14:anchorId="0925EB19" wp14:editId="0EB8E27F">
                      <wp:simplePos x="0" y="0"/>
                      <wp:positionH relativeFrom="column">
                        <wp:posOffset>3455832</wp:posOffset>
                      </wp:positionH>
                      <wp:positionV relativeFrom="paragraph">
                        <wp:posOffset>173990</wp:posOffset>
                      </wp:positionV>
                      <wp:extent cx="666750" cy="0"/>
                      <wp:effectExtent l="0" t="76200" r="19050" b="95250"/>
                      <wp:wrapNone/>
                      <wp:docPr id="1657" name="Straight Arrow Connector 1657"/>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C7CC9" id="Straight Arrow Connector 1657" o:spid="_x0000_s1026" type="#_x0000_t32" style="position:absolute;margin-left:272.1pt;margin-top:13.7pt;width:52.5pt;height:0;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" strokecolor="#4472c4 [3204]" strokeweight=".5pt">
                      <v:stroke endarrow="block" joinstyle="miter"/>
                    </v:shape>
                  </w:pict>
                </mc:Fallback>
              </mc:AlternateContent>
            </w:r>
            <w:r>
              <w:rPr>
                <w:rFonts w:ascii="Arial" w:hAnsi="Arial" w:cs="Arial"/>
                <w:sz w:val="24"/>
                <w:szCs w:val="24"/>
              </w:rPr>
              <w:t xml:space="preserve">                    </w:t>
            </w:r>
            <w:r w:rsidRPr="00DE7ADA">
              <w:rPr>
                <w:rFonts w:ascii="Arial" w:hAnsi="Arial" w:cs="Arial"/>
                <w:sz w:val="14"/>
                <w:szCs w:val="14"/>
              </w:rPr>
              <w:t>Reactive Diluents</w:t>
            </w:r>
            <w:r>
              <w:rPr>
                <w:rFonts w:ascii="Arial" w:hAnsi="Arial" w:cs="Arial"/>
                <w:sz w:val="14"/>
                <w:szCs w:val="14"/>
              </w:rPr>
              <w:t xml:space="preserve"> / </w:t>
            </w:r>
            <w:r w:rsidRPr="00DE7ADA">
              <w:rPr>
                <w:rFonts w:ascii="Arial" w:hAnsi="Arial" w:cs="Arial"/>
                <w:sz w:val="14"/>
                <w:szCs w:val="14"/>
              </w:rPr>
              <w:t>Additives</w:t>
            </w:r>
            <w:r>
              <w:rPr>
                <w:rFonts w:ascii="Arial" w:hAnsi="Arial" w:cs="Arial"/>
                <w:sz w:val="14"/>
                <w:szCs w:val="14"/>
              </w:rPr>
              <w:t xml:space="preserve">: </w:t>
            </w:r>
            <w:r>
              <w:rPr>
                <w:rFonts w:ascii="Arial" w:hAnsi="Arial" w:cs="Arial"/>
                <w:sz w:val="14"/>
                <w:szCs w:val="14"/>
              </w:rPr>
              <w:tab/>
            </w:r>
            <w:r>
              <w:rPr>
                <w:rFonts w:ascii="Arial" w:hAnsi="Arial" w:cs="Arial"/>
                <w:sz w:val="14"/>
                <w:szCs w:val="14"/>
              </w:rPr>
              <w:tab/>
              <w:t>Solid Waste</w:t>
            </w:r>
          </w:p>
          <w:p w14:paraId="4657188A" w14:textId="77777777" w:rsidR="00282D30" w:rsidRDefault="00282D30" w:rsidP="00A61E95">
            <w:pPr>
              <w:tabs>
                <w:tab w:val="left" w:pos="3675"/>
              </w:tabs>
              <w:ind w:left="142"/>
              <w:rPr>
                <w:rFonts w:ascii="Arial" w:hAnsi="Arial" w:cs="Arial"/>
                <w:sz w:val="14"/>
                <w:szCs w:val="14"/>
              </w:rPr>
            </w:pPr>
            <w:r>
              <w:rPr>
                <w:rFonts w:ascii="Arial" w:hAnsi="Arial" w:cs="Arial"/>
                <w:sz w:val="16"/>
                <w:szCs w:val="16"/>
              </w:rPr>
              <w:t xml:space="preserve">                                                                 </w:t>
            </w:r>
            <w:r w:rsidRPr="00DE7ADA">
              <w:rPr>
                <w:rFonts w:ascii="Arial" w:hAnsi="Arial" w:cs="Arial"/>
                <w:sz w:val="14"/>
                <w:szCs w:val="14"/>
              </w:rPr>
              <w:t>LER</w:t>
            </w:r>
            <w:r>
              <w:rPr>
                <w:rFonts w:ascii="Arial" w:hAnsi="Arial" w:cs="Arial"/>
                <w:sz w:val="14"/>
                <w:szCs w:val="14"/>
              </w:rPr>
              <w:t xml:space="preserve">: </w:t>
            </w:r>
          </w:p>
          <w:p w14:paraId="1655490B" w14:textId="77777777" w:rsidR="00282D30" w:rsidRDefault="00282D30" w:rsidP="00A61E95">
            <w:pPr>
              <w:ind w:left="142"/>
              <w:rPr>
                <w:rFonts w:ascii="Arial" w:hAnsi="Arial" w:cs="Arial"/>
                <w:sz w:val="14"/>
                <w:szCs w:val="14"/>
              </w:rPr>
            </w:pPr>
          </w:p>
          <w:p w14:paraId="60DFD57B" w14:textId="77777777" w:rsidR="00282D30" w:rsidRDefault="00282D30" w:rsidP="00A61E95">
            <w:pPr>
              <w:ind w:left="142"/>
              <w:jc w:val="center"/>
              <w:rPr>
                <w:rFonts w:ascii="Arial" w:hAnsi="Arial" w:cs="Arial"/>
                <w:sz w:val="14"/>
                <w:szCs w:val="14"/>
              </w:rPr>
            </w:pPr>
          </w:p>
          <w:p w14:paraId="060DA927" w14:textId="77777777" w:rsidR="00282D30" w:rsidRDefault="00282D30" w:rsidP="00A61E95">
            <w:pPr>
              <w:ind w:left="142"/>
              <w:rPr>
                <w:rFonts w:ascii="Arial" w:hAnsi="Arial" w:cs="Arial"/>
                <w:sz w:val="14"/>
                <w:szCs w:val="14"/>
              </w:rPr>
            </w:pPr>
            <w:r>
              <w:rPr>
                <w:rFonts w:ascii="Arial" w:hAnsi="Arial" w:cs="Arial"/>
                <w:sz w:val="14"/>
                <w:szCs w:val="14"/>
              </w:rPr>
              <w:t xml:space="preserve">                                                                                                  Formulated Product</w:t>
            </w:r>
          </w:p>
          <w:p w14:paraId="551EEBFF" w14:textId="5779A5A0" w:rsidR="00282D30" w:rsidRDefault="00282D30" w:rsidP="00A61E95">
            <w:pPr>
              <w:tabs>
                <w:tab w:val="left" w:pos="3030"/>
              </w:tabs>
              <w:spacing w:line="360" w:lineRule="auto"/>
              <w:ind w:left="142"/>
              <w:rPr>
                <w:rFonts w:ascii="Arial" w:hAnsi="Arial" w:cs="Arial"/>
                <w:sz w:val="24"/>
                <w:szCs w:val="24"/>
              </w:rPr>
            </w:pPr>
            <w:r w:rsidRPr="00ED4B40">
              <w:rPr>
                <w:rFonts w:ascii="Arial" w:hAnsi="Arial" w:cs="Arial"/>
                <w:b/>
                <w:bCs/>
                <w:sz w:val="24"/>
                <w:szCs w:val="24"/>
              </w:rPr>
              <w:t>Example</w:t>
            </w:r>
            <w:r>
              <w:rPr>
                <w:rFonts w:ascii="Arial" w:hAnsi="Arial" w:cs="Arial"/>
                <w:color w:val="202124"/>
                <w:shd w:val="clear" w:color="auto" w:fill="FFFFFF"/>
              </w:rPr>
              <w:t xml:space="preserve">: </w:t>
            </w:r>
            <w:r w:rsidR="00F373C5">
              <w:rPr>
                <w:rFonts w:ascii="Arial" w:hAnsi="Arial" w:cs="Arial"/>
                <w:sz w:val="24"/>
                <w:szCs w:val="24"/>
              </w:rPr>
              <w:t>A</w:t>
            </w:r>
            <w:r w:rsidRPr="00191468">
              <w:rPr>
                <w:rFonts w:ascii="Arial" w:hAnsi="Arial" w:cs="Arial"/>
                <w:sz w:val="24"/>
                <w:szCs w:val="24"/>
              </w:rPr>
              <w:t>mine cured epoxy coating is an epoxy coating where an anime-based hardener was used in the curation process</w:t>
            </w:r>
            <w:r>
              <w:rPr>
                <w:rFonts w:ascii="Arial" w:hAnsi="Arial" w:cs="Arial"/>
                <w:sz w:val="24"/>
                <w:szCs w:val="24"/>
              </w:rPr>
              <w:t>.</w:t>
            </w:r>
            <w:r w:rsidRPr="00191468">
              <w:rPr>
                <w:rFonts w:ascii="Arial" w:hAnsi="Arial" w:cs="Arial"/>
                <w:sz w:val="24"/>
                <w:szCs w:val="24"/>
              </w:rPr>
              <w:t xml:space="preserve"> </w:t>
            </w:r>
          </w:p>
          <w:tbl>
            <w:tblPr>
              <w:tblW w:w="10399" w:type="dxa"/>
              <w:tblLayout w:type="fixed"/>
              <w:tblCellMar>
                <w:left w:w="227" w:type="dxa"/>
                <w:right w:w="227" w:type="dxa"/>
              </w:tblCellMar>
              <w:tblLook w:val="0420" w:firstRow="1" w:lastRow="0" w:firstColumn="0" w:lastColumn="0" w:noHBand="0" w:noVBand="1"/>
            </w:tblPr>
            <w:tblGrid>
              <w:gridCol w:w="10399"/>
            </w:tblGrid>
            <w:tr w:rsidR="00282D30" w:rsidRPr="00514A6B" w14:paraId="11D6AA35" w14:textId="77777777" w:rsidTr="00A61E95">
              <w:trPr>
                <w:trHeight w:val="481"/>
              </w:trPr>
              <w:tc>
                <w:tcPr>
                  <w:tcW w:w="10399" w:type="dxa"/>
                  <w:shd w:val="clear" w:color="auto" w:fill="auto"/>
                  <w:tcMar>
                    <w:top w:w="15" w:type="dxa"/>
                    <w:left w:w="15" w:type="dxa"/>
                    <w:bottom w:w="0" w:type="dxa"/>
                    <w:right w:w="15" w:type="dxa"/>
                  </w:tcMar>
                  <w:vAlign w:val="center"/>
                  <w:hideMark/>
                </w:tcPr>
                <w:p w14:paraId="1E5083A2" w14:textId="483B4713" w:rsidR="00282D30" w:rsidRPr="0044129E" w:rsidRDefault="00282D30" w:rsidP="00A61E95">
                  <w:pPr>
                    <w:spacing w:line="360" w:lineRule="auto"/>
                    <w:ind w:left="142"/>
                    <w:jc w:val="both"/>
                    <w:rPr>
                      <w:rFonts w:ascii="Arial" w:hAnsi="Arial" w:cs="Arial"/>
                      <w:color w:val="202124"/>
                      <w:sz w:val="24"/>
                      <w:szCs w:val="24"/>
                      <w:shd w:val="clear" w:color="auto" w:fill="FFFFFF"/>
                    </w:rPr>
                  </w:pPr>
                  <w:r w:rsidRPr="00ED4B40">
                    <w:rPr>
                      <w:rFonts w:ascii="Arial" w:hAnsi="Arial" w:cs="Arial"/>
                      <w:b/>
                      <w:bCs/>
                      <w:sz w:val="24"/>
                      <w:szCs w:val="24"/>
                    </w:rPr>
                    <w:t>Hardeners:</w:t>
                  </w:r>
                  <w:r>
                    <w:rPr>
                      <w:rFonts w:ascii="Arial" w:hAnsi="Arial" w:cs="Arial"/>
                      <w:color w:val="202124"/>
                      <w:shd w:val="clear" w:color="auto" w:fill="FFFFFF"/>
                    </w:rPr>
                    <w:t xml:space="preserve"> </w:t>
                  </w:r>
                  <w:r w:rsidRPr="00CC68A9">
                    <w:rPr>
                      <w:rFonts w:ascii="Arial" w:hAnsi="Arial" w:cs="Arial"/>
                      <w:sz w:val="24"/>
                      <w:szCs w:val="24"/>
                    </w:rPr>
                    <w:t>Hardeners are required to make an epoxy resin useful for its intended purpose. The correct type of hardener must be selected to ensure the epoxy mixture will meet the requirements of the application. Mixing epoxy resin and hardener begins a chemical reaction that transforms the combined liquid ingredients to a solid. The time it takes for this chemical transformation from liquid to solid is called cure time. As it cures, the epoxy passes from the liquid state, through a gel state, before it reaches a solid state. Common examples of epoxy hardeners are anhydride-based, amine-based, polyamide, aliphatic and cycloaliphatic.</w:t>
                  </w:r>
                </w:p>
              </w:tc>
            </w:tr>
          </w:tbl>
          <w:p w14:paraId="734C6A40" w14:textId="0AD81150"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Diluents or Diluting Agent:</w:t>
            </w:r>
            <w:r>
              <w:rPr>
                <w:rFonts w:ascii="Verdana" w:hAnsi="Verdana" w:cs="Segoe UI"/>
                <w:b w:val="0"/>
                <w:bCs w:val="0"/>
                <w:color w:val="323232"/>
                <w:sz w:val="20"/>
                <w:szCs w:val="20"/>
              </w:rPr>
              <w:t xml:space="preserve">  </w:t>
            </w:r>
            <w:r w:rsidRPr="00CC68A9">
              <w:rPr>
                <w:rFonts w:ascii="Arial" w:eastAsiaTheme="minorHAnsi" w:hAnsi="Arial" w:cs="Arial"/>
                <w:b w:val="0"/>
                <w:bCs w:val="0"/>
                <w:kern w:val="0"/>
                <w:sz w:val="24"/>
                <w:szCs w:val="24"/>
                <w:lang w:eastAsia="en-US"/>
              </w:rPr>
              <w:t xml:space="preserve">Diluents are low-molecular-weight, low-viscosity compounds that are used to reduce the viscosity or enhance the solubility of a resin and/or hardener, Diluents may be either reactive or non-reactive. However, the reactive types are more desirable since they combine chemically with the main resin during cure and are not free to outgas or leach. Examples of diluents for epoxy resins include: </w:t>
            </w:r>
            <w:proofErr w:type="spellStart"/>
            <w:r w:rsidRPr="00CC68A9">
              <w:rPr>
                <w:rFonts w:ascii="Arial" w:eastAsiaTheme="minorHAnsi" w:hAnsi="Arial" w:cs="Arial"/>
                <w:b w:val="0"/>
                <w:bCs w:val="0"/>
                <w:kern w:val="0"/>
                <w:sz w:val="24"/>
                <w:szCs w:val="24"/>
                <w:lang w:eastAsia="en-US"/>
              </w:rPr>
              <w:t>phenylglycidyl</w:t>
            </w:r>
            <w:proofErr w:type="spellEnd"/>
            <w:r w:rsidRPr="00CC68A9">
              <w:rPr>
                <w:rFonts w:ascii="Arial" w:eastAsiaTheme="minorHAnsi" w:hAnsi="Arial" w:cs="Arial"/>
                <w:b w:val="0"/>
                <w:bCs w:val="0"/>
                <w:kern w:val="0"/>
                <w:sz w:val="24"/>
                <w:szCs w:val="24"/>
                <w:lang w:eastAsia="en-US"/>
              </w:rPr>
              <w:t xml:space="preserve"> ether, </w:t>
            </w:r>
            <w:proofErr w:type="spellStart"/>
            <w:r w:rsidRPr="00CC68A9">
              <w:rPr>
                <w:rFonts w:ascii="Arial" w:eastAsiaTheme="minorHAnsi" w:hAnsi="Arial" w:cs="Arial"/>
                <w:b w:val="0"/>
                <w:bCs w:val="0"/>
                <w:kern w:val="0"/>
                <w:sz w:val="24"/>
                <w:szCs w:val="24"/>
                <w:lang w:eastAsia="en-US"/>
              </w:rPr>
              <w:t>butylglycidyl</w:t>
            </w:r>
            <w:proofErr w:type="spellEnd"/>
            <w:r w:rsidRPr="00CC68A9">
              <w:rPr>
                <w:rFonts w:ascii="Arial" w:eastAsiaTheme="minorHAnsi" w:hAnsi="Arial" w:cs="Arial"/>
                <w:b w:val="0"/>
                <w:bCs w:val="0"/>
                <w:kern w:val="0"/>
                <w:sz w:val="24"/>
                <w:szCs w:val="24"/>
                <w:lang w:eastAsia="en-US"/>
              </w:rPr>
              <w:t xml:space="preserve"> ether, </w:t>
            </w:r>
            <w:proofErr w:type="spellStart"/>
            <w:r w:rsidRPr="00CC68A9">
              <w:rPr>
                <w:rFonts w:ascii="Arial" w:eastAsiaTheme="minorHAnsi" w:hAnsi="Arial" w:cs="Arial"/>
                <w:b w:val="0"/>
                <w:bCs w:val="0"/>
                <w:kern w:val="0"/>
                <w:sz w:val="24"/>
                <w:szCs w:val="24"/>
                <w:lang w:eastAsia="en-US"/>
              </w:rPr>
              <w:t>allylglycidyl</w:t>
            </w:r>
            <w:proofErr w:type="spellEnd"/>
            <w:r w:rsidRPr="00CC68A9">
              <w:rPr>
                <w:rFonts w:ascii="Arial" w:eastAsiaTheme="minorHAnsi" w:hAnsi="Arial" w:cs="Arial"/>
                <w:b w:val="0"/>
                <w:bCs w:val="0"/>
                <w:kern w:val="0"/>
                <w:sz w:val="24"/>
                <w:szCs w:val="24"/>
                <w:lang w:eastAsia="en-US"/>
              </w:rPr>
              <w:t xml:space="preserve"> ether, </w:t>
            </w:r>
            <w:hyperlink r:id="rId134" w:tooltip="Learn more about Butanediol from ScienceDirect's AI-generated Topic Pages" w:history="1">
              <w:r w:rsidRPr="00CC68A9">
                <w:rPr>
                  <w:rFonts w:ascii="Arial" w:eastAsiaTheme="minorHAnsi" w:hAnsi="Arial" w:cs="Arial"/>
                  <w:b w:val="0"/>
                  <w:bCs w:val="0"/>
                  <w:kern w:val="0"/>
                  <w:sz w:val="24"/>
                  <w:szCs w:val="24"/>
                  <w:lang w:eastAsia="en-US"/>
                </w:rPr>
                <w:t>butanediol</w:t>
              </w:r>
            </w:hyperlink>
            <w:r w:rsidRPr="00CC68A9">
              <w:rPr>
                <w:rFonts w:ascii="Arial" w:eastAsiaTheme="minorHAnsi" w:hAnsi="Arial" w:cs="Arial"/>
                <w:b w:val="0"/>
                <w:bCs w:val="0"/>
                <w:kern w:val="0"/>
                <w:sz w:val="24"/>
                <w:szCs w:val="24"/>
                <w:lang w:eastAsia="en-US"/>
              </w:rPr>
              <w:t> </w:t>
            </w:r>
            <w:proofErr w:type="spellStart"/>
            <w:r w:rsidRPr="00CC68A9">
              <w:rPr>
                <w:rFonts w:ascii="Arial" w:eastAsiaTheme="minorHAnsi" w:hAnsi="Arial" w:cs="Arial"/>
                <w:b w:val="0"/>
                <w:bCs w:val="0"/>
                <w:kern w:val="0"/>
                <w:sz w:val="24"/>
                <w:szCs w:val="24"/>
                <w:lang w:eastAsia="en-US"/>
              </w:rPr>
              <w:t>diglycidyl</w:t>
            </w:r>
            <w:proofErr w:type="spellEnd"/>
            <w:r w:rsidRPr="00CC68A9">
              <w:rPr>
                <w:rFonts w:ascii="Arial" w:eastAsiaTheme="minorHAnsi" w:hAnsi="Arial" w:cs="Arial"/>
                <w:b w:val="0"/>
                <w:bCs w:val="0"/>
                <w:kern w:val="0"/>
                <w:sz w:val="24"/>
                <w:szCs w:val="24"/>
                <w:lang w:eastAsia="en-US"/>
              </w:rPr>
              <w:t xml:space="preserve"> ether and glycerol-based epoxy resin</w:t>
            </w:r>
            <w:r w:rsidR="00F373C5">
              <w:rPr>
                <w:rFonts w:ascii="Arial" w:eastAsiaTheme="minorHAnsi" w:hAnsi="Arial" w:cs="Arial"/>
                <w:b w:val="0"/>
                <w:bCs w:val="0"/>
                <w:kern w:val="0"/>
                <w:sz w:val="24"/>
                <w:szCs w:val="24"/>
                <w:lang w:eastAsia="en-US"/>
              </w:rPr>
              <w:t>.</w:t>
            </w:r>
          </w:p>
          <w:p w14:paraId="5594FF87" w14:textId="77777777"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t>Additives:</w:t>
            </w:r>
            <w:r w:rsidRPr="00CC79D6">
              <w:rPr>
                <w:rFonts w:ascii="Arial" w:hAnsi="Arial" w:cs="Arial"/>
                <w:b w:val="0"/>
                <w:bCs w:val="0"/>
                <w:color w:val="202124"/>
                <w:sz w:val="24"/>
                <w:szCs w:val="24"/>
                <w:shd w:val="clear" w:color="auto" w:fill="FFFFFF"/>
              </w:rPr>
              <w:t xml:space="preserve"> </w:t>
            </w:r>
            <w:r w:rsidRPr="00CC68A9">
              <w:rPr>
                <w:rFonts w:ascii="Arial" w:eastAsiaTheme="minorHAnsi" w:hAnsi="Arial" w:cs="Arial"/>
                <w:b w:val="0"/>
                <w:bCs w:val="0"/>
                <w:kern w:val="0"/>
                <w:sz w:val="24"/>
                <w:szCs w:val="24"/>
                <w:lang w:eastAsia="en-US"/>
              </w:rPr>
              <w:t>Epoxy resin additives are often used for multiple purposes. They can enhance the appearance of given resin and can even strengthen the resin</w:t>
            </w:r>
            <w:proofErr w:type="gramStart"/>
            <w:r w:rsidRPr="00CC68A9">
              <w:rPr>
                <w:rFonts w:ascii="Arial" w:eastAsiaTheme="minorHAnsi" w:hAnsi="Arial" w:cs="Arial"/>
                <w:b w:val="0"/>
                <w:bCs w:val="0"/>
                <w:kern w:val="0"/>
                <w:sz w:val="24"/>
                <w:szCs w:val="24"/>
                <w:lang w:eastAsia="en-US"/>
              </w:rPr>
              <w:t xml:space="preserve">.  </w:t>
            </w:r>
            <w:proofErr w:type="gramEnd"/>
            <w:r w:rsidRPr="00CC68A9">
              <w:rPr>
                <w:rFonts w:ascii="Arial" w:eastAsiaTheme="minorHAnsi" w:hAnsi="Arial" w:cs="Arial"/>
                <w:b w:val="0"/>
                <w:bCs w:val="0"/>
                <w:kern w:val="0"/>
                <w:sz w:val="24"/>
                <w:szCs w:val="24"/>
                <w:lang w:eastAsia="en-US"/>
              </w:rPr>
              <w:t>resin additives include metallic powders, liquid epoxy dye, spray paints, and glitter adhesives.</w:t>
            </w:r>
          </w:p>
          <w:p w14:paraId="501BB5A2" w14:textId="77777777" w:rsidR="00282D30"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r w:rsidRPr="00ED4B40">
              <w:rPr>
                <w:rFonts w:ascii="Arial" w:eastAsiaTheme="minorHAnsi" w:hAnsi="Arial" w:cs="Arial"/>
                <w:kern w:val="0"/>
                <w:sz w:val="24"/>
                <w:szCs w:val="24"/>
                <w:lang w:eastAsia="en-US"/>
              </w:rPr>
              <w:lastRenderedPageBreak/>
              <w:t>Fillers:</w:t>
            </w:r>
            <w:r>
              <w:rPr>
                <w:rFonts w:ascii="Verdana" w:hAnsi="Verdana" w:cs="Segoe UI"/>
                <w:b w:val="0"/>
                <w:bCs w:val="0"/>
                <w:color w:val="323232"/>
                <w:sz w:val="20"/>
                <w:szCs w:val="20"/>
              </w:rPr>
              <w:t xml:space="preserve"> </w:t>
            </w:r>
            <w:r>
              <w:rPr>
                <w:rFonts w:ascii="Arial" w:eastAsiaTheme="minorHAnsi" w:hAnsi="Arial" w:cs="Arial"/>
                <w:b w:val="0"/>
                <w:bCs w:val="0"/>
                <w:kern w:val="0"/>
                <w:sz w:val="24"/>
                <w:szCs w:val="24"/>
                <w:lang w:eastAsia="en-US"/>
              </w:rPr>
              <w:t>Major</w:t>
            </w:r>
            <w:r w:rsidRPr="00CC68A9">
              <w:rPr>
                <w:rFonts w:ascii="Arial" w:eastAsiaTheme="minorHAnsi" w:hAnsi="Arial" w:cs="Arial"/>
                <w:b w:val="0"/>
                <w:bCs w:val="0"/>
                <w:kern w:val="0"/>
                <w:sz w:val="24"/>
                <w:szCs w:val="24"/>
                <w:lang w:eastAsia="en-US"/>
              </w:rPr>
              <w:t xml:space="preserve"> fillers </w:t>
            </w:r>
            <w:r>
              <w:rPr>
                <w:rFonts w:ascii="Arial" w:eastAsiaTheme="minorHAnsi" w:hAnsi="Arial" w:cs="Arial"/>
                <w:b w:val="0"/>
                <w:bCs w:val="0"/>
                <w:kern w:val="0"/>
                <w:sz w:val="24"/>
                <w:szCs w:val="24"/>
                <w:lang w:eastAsia="en-US"/>
              </w:rPr>
              <w:t xml:space="preserve">include </w:t>
            </w:r>
            <w:r w:rsidRPr="00CC68A9">
              <w:rPr>
                <w:rFonts w:ascii="Arial" w:eastAsiaTheme="minorHAnsi" w:hAnsi="Arial" w:cs="Arial"/>
                <w:b w:val="0"/>
                <w:bCs w:val="0"/>
                <w:kern w:val="0"/>
                <w:sz w:val="24"/>
                <w:szCs w:val="24"/>
                <w:lang w:eastAsia="en-US"/>
              </w:rPr>
              <w:t>Graphene, Poly(2-butylaniline) functionalized Graphene &amp; Waste Tire Rubber Particles</w:t>
            </w:r>
            <w:r>
              <w:rPr>
                <w:rFonts w:ascii="Arial" w:eastAsiaTheme="minorHAnsi" w:hAnsi="Arial" w:cs="Arial"/>
                <w:b w:val="0"/>
                <w:bCs w:val="0"/>
                <w:kern w:val="0"/>
                <w:sz w:val="24"/>
                <w:szCs w:val="24"/>
                <w:lang w:eastAsia="en-US"/>
              </w:rPr>
              <w:t>. Fillers are used to affect</w:t>
            </w:r>
            <w:r w:rsidRPr="00AA3F4C">
              <w:rPr>
                <w:rFonts w:ascii="Arial" w:eastAsiaTheme="minorHAnsi" w:hAnsi="Arial" w:cs="Arial"/>
                <w:b w:val="0"/>
                <w:bCs w:val="0"/>
                <w:kern w:val="0"/>
                <w:sz w:val="24"/>
                <w:szCs w:val="24"/>
                <w:lang w:eastAsia="en-US"/>
              </w:rPr>
              <w:t xml:space="preserve"> the tensile strength, compressive strength </w:t>
            </w:r>
            <w:r>
              <w:rPr>
                <w:rFonts w:ascii="Arial" w:eastAsiaTheme="minorHAnsi" w:hAnsi="Arial" w:cs="Arial"/>
                <w:b w:val="0"/>
                <w:bCs w:val="0"/>
                <w:kern w:val="0"/>
                <w:sz w:val="24"/>
                <w:szCs w:val="24"/>
                <w:lang w:eastAsia="en-US"/>
              </w:rPr>
              <w:t xml:space="preserve">impact resistance, </w:t>
            </w:r>
            <w:r w:rsidRPr="00AA3F4C">
              <w:rPr>
                <w:rFonts w:ascii="Arial" w:eastAsiaTheme="minorHAnsi" w:hAnsi="Arial" w:cs="Arial"/>
                <w:b w:val="0"/>
                <w:bCs w:val="0"/>
                <w:kern w:val="0"/>
                <w:sz w:val="24"/>
                <w:szCs w:val="24"/>
                <w:lang w:eastAsia="en-US"/>
              </w:rPr>
              <w:t>viscosity,</w:t>
            </w:r>
            <w:r>
              <w:rPr>
                <w:rFonts w:ascii="Arial" w:eastAsiaTheme="minorHAnsi" w:hAnsi="Arial" w:cs="Arial"/>
                <w:b w:val="0"/>
                <w:bCs w:val="0"/>
                <w:kern w:val="0"/>
                <w:sz w:val="24"/>
                <w:szCs w:val="24"/>
                <w:lang w:eastAsia="en-US"/>
              </w:rPr>
              <w:t xml:space="preserve"> and</w:t>
            </w:r>
            <w:r w:rsidRPr="00AA3F4C">
              <w:rPr>
                <w:rFonts w:ascii="Arial" w:eastAsiaTheme="minorHAnsi" w:hAnsi="Arial" w:cs="Arial"/>
                <w:b w:val="0"/>
                <w:bCs w:val="0"/>
                <w:kern w:val="0"/>
                <w:sz w:val="24"/>
                <w:szCs w:val="24"/>
                <w:lang w:eastAsia="en-US"/>
              </w:rPr>
              <w:t xml:space="preserve"> shrinkage</w:t>
            </w:r>
            <w:r>
              <w:rPr>
                <w:rFonts w:ascii="Arial" w:eastAsiaTheme="minorHAnsi" w:hAnsi="Arial" w:cs="Arial"/>
                <w:b w:val="0"/>
                <w:bCs w:val="0"/>
                <w:kern w:val="0"/>
                <w:sz w:val="24"/>
                <w:szCs w:val="24"/>
                <w:lang w:eastAsia="en-US"/>
              </w:rPr>
              <w:t>.</w:t>
            </w:r>
          </w:p>
          <w:p w14:paraId="5213EEA7" w14:textId="77777777" w:rsidR="00282D30" w:rsidRPr="00CC68A9" w:rsidRDefault="00282D30" w:rsidP="00A61E95">
            <w:pPr>
              <w:pStyle w:val="Heading1"/>
              <w:shd w:val="clear" w:color="auto" w:fill="FCFCFC"/>
              <w:spacing w:before="0" w:beforeAutospacing="0" w:after="120" w:afterAutospacing="0" w:line="360" w:lineRule="auto"/>
              <w:ind w:left="142"/>
              <w:jc w:val="both"/>
              <w:rPr>
                <w:rFonts w:ascii="Arial" w:eastAsiaTheme="minorHAnsi" w:hAnsi="Arial" w:cs="Arial"/>
                <w:b w:val="0"/>
                <w:bCs w:val="0"/>
                <w:kern w:val="0"/>
                <w:sz w:val="24"/>
                <w:szCs w:val="24"/>
                <w:lang w:eastAsia="en-US"/>
              </w:rPr>
            </w:pPr>
          </w:p>
          <w:tbl>
            <w:tblPr>
              <w:tblW w:w="9934" w:type="dxa"/>
              <w:tblInd w:w="118" w:type="dxa"/>
              <w:tblLayout w:type="fixed"/>
              <w:tblLook w:val="04A0" w:firstRow="1" w:lastRow="0" w:firstColumn="1" w:lastColumn="0" w:noHBand="0" w:noVBand="1"/>
            </w:tblPr>
            <w:tblGrid>
              <w:gridCol w:w="3159"/>
              <w:gridCol w:w="6775"/>
            </w:tblGrid>
            <w:tr w:rsidR="00282D30" w:rsidRPr="00ED4B40" w14:paraId="04581F24" w14:textId="77777777" w:rsidTr="00A61E95">
              <w:trPr>
                <w:trHeight w:val="267"/>
              </w:trPr>
              <w:tc>
                <w:tcPr>
                  <w:tcW w:w="3159" w:type="dxa"/>
                  <w:tcBorders>
                    <w:top w:val="single" w:sz="8" w:space="0" w:color="auto"/>
                    <w:left w:val="single" w:sz="8" w:space="0" w:color="auto"/>
                    <w:bottom w:val="single" w:sz="8" w:space="0" w:color="auto"/>
                    <w:right w:val="single" w:sz="8" w:space="0" w:color="auto"/>
                  </w:tcBorders>
                  <w:shd w:val="clear" w:color="000000" w:fill="F8CBAD"/>
                  <w:noWrap/>
                  <w:vAlign w:val="bottom"/>
                  <w:hideMark/>
                </w:tcPr>
                <w:p w14:paraId="61B75E99" w14:textId="77777777" w:rsidR="00282D30" w:rsidRPr="00ED4B40" w:rsidRDefault="00282D30" w:rsidP="00A61E95">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Fillers</w:t>
                  </w:r>
                </w:p>
              </w:tc>
              <w:tc>
                <w:tcPr>
                  <w:tcW w:w="6775" w:type="dxa"/>
                  <w:tcBorders>
                    <w:top w:val="single" w:sz="8" w:space="0" w:color="auto"/>
                    <w:left w:val="nil"/>
                    <w:bottom w:val="single" w:sz="8" w:space="0" w:color="auto"/>
                    <w:right w:val="single" w:sz="8" w:space="0" w:color="auto"/>
                  </w:tcBorders>
                  <w:shd w:val="clear" w:color="000000" w:fill="F8CBAD"/>
                  <w:noWrap/>
                  <w:vAlign w:val="bottom"/>
                  <w:hideMark/>
                </w:tcPr>
                <w:p w14:paraId="52B4FCEE" w14:textId="77777777" w:rsidR="00282D30" w:rsidRPr="00ED4B40" w:rsidRDefault="00282D30" w:rsidP="00A61E95">
                  <w:pPr>
                    <w:spacing w:after="0" w:line="240" w:lineRule="auto"/>
                    <w:ind w:left="142"/>
                    <w:rPr>
                      <w:rFonts w:ascii="Arial" w:eastAsia="Times New Roman" w:hAnsi="Arial" w:cs="Arial"/>
                      <w:b/>
                      <w:bCs/>
                      <w:color w:val="000000"/>
                      <w:sz w:val="20"/>
                      <w:szCs w:val="20"/>
                      <w:lang w:eastAsia="en-IN"/>
                    </w:rPr>
                  </w:pPr>
                  <w:r w:rsidRPr="00ED4B40">
                    <w:rPr>
                      <w:rFonts w:ascii="Arial" w:eastAsia="Times New Roman" w:hAnsi="Arial" w:cs="Arial"/>
                      <w:b/>
                      <w:bCs/>
                      <w:color w:val="000000"/>
                      <w:sz w:val="20"/>
                      <w:szCs w:val="20"/>
                      <w:lang w:eastAsia="en-IN"/>
                    </w:rPr>
                    <w:t>Dispersion technique</w:t>
                  </w:r>
                </w:p>
              </w:tc>
            </w:tr>
            <w:tr w:rsidR="00282D30" w:rsidRPr="00ED4B40" w14:paraId="511EBD40" w14:textId="77777777" w:rsidTr="00A61E95">
              <w:trPr>
                <w:trHeight w:val="255"/>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43AF520A"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Graphene</w:t>
                  </w:r>
                </w:p>
              </w:tc>
              <w:tc>
                <w:tcPr>
                  <w:tcW w:w="6775" w:type="dxa"/>
                  <w:tcBorders>
                    <w:top w:val="nil"/>
                    <w:left w:val="nil"/>
                    <w:bottom w:val="single" w:sz="4" w:space="0" w:color="auto"/>
                    <w:right w:val="single" w:sz="4" w:space="0" w:color="auto"/>
                  </w:tcBorders>
                  <w:shd w:val="clear" w:color="auto" w:fill="auto"/>
                  <w:noWrap/>
                  <w:vAlign w:val="bottom"/>
                  <w:hideMark/>
                </w:tcPr>
                <w:p w14:paraId="37EB18AF"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Epoxy Resin + graphene is dispersed by mechanical blending for 10 min + ultrasonic dispersion for 30 min.</w:t>
                  </w:r>
                </w:p>
              </w:tc>
            </w:tr>
            <w:tr w:rsidR="00282D30" w:rsidRPr="00ED4B40" w14:paraId="2BB8CE59" w14:textId="77777777" w:rsidTr="00A61E95">
              <w:trPr>
                <w:trHeight w:val="1023"/>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234F2BA0"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functionalized Graphene</w:t>
                  </w:r>
                </w:p>
              </w:tc>
              <w:tc>
                <w:tcPr>
                  <w:tcW w:w="6775" w:type="dxa"/>
                  <w:tcBorders>
                    <w:top w:val="nil"/>
                    <w:left w:val="nil"/>
                    <w:bottom w:val="single" w:sz="4" w:space="0" w:color="auto"/>
                    <w:right w:val="single" w:sz="4" w:space="0" w:color="auto"/>
                  </w:tcBorders>
                  <w:shd w:val="clear" w:color="auto" w:fill="auto"/>
                  <w:vAlign w:val="bottom"/>
                  <w:hideMark/>
                </w:tcPr>
                <w:p w14:paraId="2F4957C4"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Poly(2-butylaniline) + Tetrahydrofuran (THF) sonicated for 30 min. Addition of epoxy with 10 min stirring. Removal of THF by rotary evaporation; addition of curing agent followed by blending at 4000 rpm for 5 min; room temperature degassing in vacuum oven.</w:t>
                  </w:r>
                </w:p>
              </w:tc>
            </w:tr>
            <w:tr w:rsidR="00282D30" w:rsidRPr="00ED4B40" w14:paraId="64DB287A" w14:textId="77777777" w:rsidTr="00A61E95">
              <w:trPr>
                <w:trHeight w:val="511"/>
              </w:trPr>
              <w:tc>
                <w:tcPr>
                  <w:tcW w:w="3159" w:type="dxa"/>
                  <w:tcBorders>
                    <w:top w:val="nil"/>
                    <w:left w:val="single" w:sz="4" w:space="0" w:color="auto"/>
                    <w:bottom w:val="single" w:sz="4" w:space="0" w:color="auto"/>
                    <w:right w:val="single" w:sz="4" w:space="0" w:color="auto"/>
                  </w:tcBorders>
                  <w:shd w:val="clear" w:color="auto" w:fill="auto"/>
                  <w:noWrap/>
                  <w:vAlign w:val="bottom"/>
                  <w:hideMark/>
                </w:tcPr>
                <w:p w14:paraId="6BD1057F"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Waste Tire Rubber Particles</w:t>
                  </w:r>
                </w:p>
              </w:tc>
              <w:tc>
                <w:tcPr>
                  <w:tcW w:w="6775" w:type="dxa"/>
                  <w:tcBorders>
                    <w:top w:val="nil"/>
                    <w:left w:val="nil"/>
                    <w:bottom w:val="single" w:sz="4" w:space="0" w:color="auto"/>
                    <w:right w:val="single" w:sz="4" w:space="0" w:color="auto"/>
                  </w:tcBorders>
                  <w:shd w:val="clear" w:color="auto" w:fill="auto"/>
                  <w:vAlign w:val="bottom"/>
                  <w:hideMark/>
                </w:tcPr>
                <w:p w14:paraId="4CCCB8D2" w14:textId="77777777" w:rsidR="00282D30" w:rsidRPr="00ED4B40" w:rsidRDefault="00282D30" w:rsidP="00A61E95">
                  <w:pPr>
                    <w:spacing w:after="0" w:line="240" w:lineRule="auto"/>
                    <w:ind w:left="142"/>
                    <w:rPr>
                      <w:rFonts w:ascii="Arial" w:eastAsia="Times New Roman" w:hAnsi="Arial" w:cs="Arial"/>
                      <w:color w:val="000000"/>
                      <w:sz w:val="20"/>
                      <w:szCs w:val="20"/>
                      <w:lang w:eastAsia="en-IN"/>
                    </w:rPr>
                  </w:pPr>
                  <w:r w:rsidRPr="00ED4B40">
                    <w:rPr>
                      <w:rFonts w:ascii="Arial" w:eastAsia="Times New Roman" w:hAnsi="Arial" w:cs="Arial"/>
                      <w:color w:val="000000"/>
                      <w:sz w:val="20"/>
                      <w:szCs w:val="20"/>
                      <w:lang w:eastAsia="en-IN"/>
                    </w:rPr>
                    <w:t xml:space="preserve">Epoxy Resin + (1–20 </w:t>
                  </w:r>
                  <w:proofErr w:type="spellStart"/>
                  <w:r w:rsidRPr="00ED4B40">
                    <w:rPr>
                      <w:rFonts w:ascii="Arial" w:eastAsia="Times New Roman" w:hAnsi="Arial" w:cs="Arial"/>
                      <w:color w:val="000000"/>
                      <w:sz w:val="20"/>
                      <w:szCs w:val="20"/>
                      <w:lang w:eastAsia="en-IN"/>
                    </w:rPr>
                    <w:t>wt</w:t>
                  </w:r>
                  <w:proofErr w:type="spellEnd"/>
                  <w:r w:rsidRPr="00ED4B40">
                    <w:rPr>
                      <w:rFonts w:ascii="Arial" w:eastAsia="Times New Roman" w:hAnsi="Arial" w:cs="Arial"/>
                      <w:color w:val="000000"/>
                      <w:sz w:val="20"/>
                      <w:szCs w:val="20"/>
                      <w:lang w:eastAsia="en-IN"/>
                    </w:rPr>
                    <w:t>%) Micronized Tire Rubber Manual Stirring for 10 min; Addition of curing agent followed by manual stirring for 5 min.</w:t>
                  </w:r>
                </w:p>
              </w:tc>
            </w:tr>
          </w:tbl>
          <w:p w14:paraId="490F6F43" w14:textId="38C36814" w:rsidR="008F62CE" w:rsidRDefault="008F62CE" w:rsidP="008F62CE">
            <w:pPr>
              <w:tabs>
                <w:tab w:val="left" w:pos="3030"/>
              </w:tabs>
              <w:spacing w:line="360" w:lineRule="auto"/>
              <w:jc w:val="both"/>
              <w:rPr>
                <w:rFonts w:ascii="Arial" w:hAnsi="Arial" w:cs="Arial"/>
                <w:sz w:val="24"/>
                <w:szCs w:val="24"/>
              </w:rPr>
            </w:pPr>
          </w:p>
          <w:p w14:paraId="3B7CA154" w14:textId="63710FF3" w:rsidR="008F62CE" w:rsidRDefault="008F62CE" w:rsidP="008F62CE">
            <w:pPr>
              <w:tabs>
                <w:tab w:val="left" w:pos="3030"/>
              </w:tabs>
              <w:spacing w:line="360" w:lineRule="auto"/>
              <w:jc w:val="both"/>
              <w:rPr>
                <w:rFonts w:ascii="Arial" w:hAnsi="Arial" w:cs="Arial"/>
                <w:sz w:val="24"/>
                <w:szCs w:val="24"/>
              </w:rPr>
            </w:pPr>
          </w:p>
          <w:p w14:paraId="037DD7F0" w14:textId="0DD1D2EE" w:rsidR="00677364" w:rsidRDefault="00677364" w:rsidP="008F62CE">
            <w:pPr>
              <w:tabs>
                <w:tab w:val="left" w:pos="3030"/>
              </w:tabs>
              <w:spacing w:line="360" w:lineRule="auto"/>
              <w:jc w:val="both"/>
              <w:rPr>
                <w:rFonts w:ascii="Arial" w:hAnsi="Arial" w:cs="Arial"/>
                <w:sz w:val="24"/>
                <w:szCs w:val="24"/>
              </w:rPr>
            </w:pPr>
          </w:p>
          <w:p w14:paraId="4595A58A" w14:textId="18FC7800" w:rsidR="00677364" w:rsidRDefault="00677364" w:rsidP="008F62CE">
            <w:pPr>
              <w:tabs>
                <w:tab w:val="left" w:pos="3030"/>
              </w:tabs>
              <w:spacing w:line="360" w:lineRule="auto"/>
              <w:jc w:val="both"/>
              <w:rPr>
                <w:rFonts w:ascii="Arial" w:hAnsi="Arial" w:cs="Arial"/>
                <w:sz w:val="24"/>
                <w:szCs w:val="24"/>
              </w:rPr>
            </w:pPr>
          </w:p>
          <w:p w14:paraId="28945BD0" w14:textId="5E92FCCC" w:rsidR="00677364" w:rsidRDefault="00677364" w:rsidP="008F62CE">
            <w:pPr>
              <w:tabs>
                <w:tab w:val="left" w:pos="3030"/>
              </w:tabs>
              <w:spacing w:line="360" w:lineRule="auto"/>
              <w:jc w:val="both"/>
              <w:rPr>
                <w:rFonts w:ascii="Arial" w:hAnsi="Arial" w:cs="Arial"/>
                <w:sz w:val="24"/>
                <w:szCs w:val="24"/>
              </w:rPr>
            </w:pPr>
          </w:p>
          <w:p w14:paraId="47F90DD4" w14:textId="38945130" w:rsidR="00677364" w:rsidRDefault="00677364" w:rsidP="008F62CE">
            <w:pPr>
              <w:tabs>
                <w:tab w:val="left" w:pos="3030"/>
              </w:tabs>
              <w:spacing w:line="360" w:lineRule="auto"/>
              <w:jc w:val="both"/>
              <w:rPr>
                <w:rFonts w:ascii="Arial" w:hAnsi="Arial" w:cs="Arial"/>
                <w:sz w:val="24"/>
                <w:szCs w:val="24"/>
              </w:rPr>
            </w:pPr>
          </w:p>
          <w:p w14:paraId="2CFB69BE" w14:textId="77777777" w:rsidR="00677364" w:rsidRDefault="00677364" w:rsidP="008F62CE">
            <w:pPr>
              <w:tabs>
                <w:tab w:val="left" w:pos="3030"/>
              </w:tabs>
              <w:spacing w:line="360" w:lineRule="auto"/>
              <w:jc w:val="both"/>
              <w:rPr>
                <w:rFonts w:ascii="Arial" w:hAnsi="Arial" w:cs="Arial"/>
                <w:sz w:val="24"/>
                <w:szCs w:val="24"/>
              </w:rPr>
            </w:pPr>
          </w:p>
          <w:p w14:paraId="129837C0" w14:textId="749F69BC" w:rsidR="008F62CE" w:rsidRDefault="008F62CE" w:rsidP="008F62CE">
            <w:pPr>
              <w:tabs>
                <w:tab w:val="left" w:pos="3030"/>
              </w:tabs>
              <w:spacing w:line="360" w:lineRule="auto"/>
              <w:jc w:val="both"/>
              <w:rPr>
                <w:rFonts w:ascii="Arial" w:hAnsi="Arial" w:cs="Arial"/>
                <w:sz w:val="24"/>
                <w:szCs w:val="24"/>
              </w:rPr>
            </w:pPr>
          </w:p>
          <w:p w14:paraId="22A838DA" w14:textId="2A99B7DF" w:rsidR="008F62CE" w:rsidRDefault="008F62CE" w:rsidP="008F62CE">
            <w:pPr>
              <w:tabs>
                <w:tab w:val="left" w:pos="3030"/>
              </w:tabs>
              <w:spacing w:line="360" w:lineRule="auto"/>
              <w:jc w:val="both"/>
              <w:rPr>
                <w:rFonts w:ascii="Arial" w:hAnsi="Arial" w:cs="Arial"/>
                <w:sz w:val="24"/>
                <w:szCs w:val="24"/>
              </w:rPr>
            </w:pPr>
          </w:p>
          <w:p w14:paraId="662FB416" w14:textId="4F1C942C" w:rsidR="008F62CE" w:rsidRDefault="008F62CE" w:rsidP="008F62CE">
            <w:pPr>
              <w:tabs>
                <w:tab w:val="left" w:pos="3030"/>
              </w:tabs>
              <w:spacing w:line="360" w:lineRule="auto"/>
              <w:jc w:val="both"/>
              <w:rPr>
                <w:rFonts w:ascii="Arial" w:hAnsi="Arial" w:cs="Arial"/>
                <w:sz w:val="24"/>
                <w:szCs w:val="24"/>
              </w:rPr>
            </w:pPr>
          </w:p>
          <w:p w14:paraId="166D3035" w14:textId="75DF1B05" w:rsidR="008F62CE" w:rsidRDefault="008F62CE" w:rsidP="008F62CE">
            <w:pPr>
              <w:tabs>
                <w:tab w:val="left" w:pos="3030"/>
              </w:tabs>
              <w:spacing w:line="360" w:lineRule="auto"/>
              <w:jc w:val="both"/>
              <w:rPr>
                <w:rFonts w:ascii="Arial" w:hAnsi="Arial" w:cs="Arial"/>
                <w:sz w:val="24"/>
                <w:szCs w:val="24"/>
              </w:rPr>
            </w:pPr>
          </w:p>
          <w:p w14:paraId="0B1C90BF" w14:textId="61E9A1A9" w:rsidR="008F62CE" w:rsidRDefault="008F62CE" w:rsidP="008F62CE">
            <w:pPr>
              <w:tabs>
                <w:tab w:val="left" w:pos="3030"/>
              </w:tabs>
              <w:spacing w:line="360" w:lineRule="auto"/>
              <w:jc w:val="both"/>
              <w:rPr>
                <w:rFonts w:ascii="Arial" w:hAnsi="Arial" w:cs="Arial"/>
                <w:sz w:val="24"/>
                <w:szCs w:val="24"/>
              </w:rPr>
            </w:pPr>
          </w:p>
          <w:p w14:paraId="5AEBCC06" w14:textId="4C1F4565" w:rsidR="008F62CE" w:rsidRDefault="008F62CE" w:rsidP="008F62CE">
            <w:pPr>
              <w:tabs>
                <w:tab w:val="left" w:pos="3030"/>
              </w:tabs>
              <w:spacing w:line="360" w:lineRule="auto"/>
              <w:jc w:val="both"/>
              <w:rPr>
                <w:rFonts w:ascii="Arial" w:hAnsi="Arial" w:cs="Arial"/>
                <w:sz w:val="24"/>
                <w:szCs w:val="24"/>
              </w:rPr>
            </w:pPr>
          </w:p>
          <w:p w14:paraId="66B619AB" w14:textId="73039720" w:rsidR="003328AE" w:rsidRDefault="003328AE" w:rsidP="008F62CE">
            <w:pPr>
              <w:tabs>
                <w:tab w:val="left" w:pos="3030"/>
              </w:tabs>
              <w:spacing w:line="360" w:lineRule="auto"/>
              <w:jc w:val="both"/>
              <w:rPr>
                <w:rFonts w:ascii="Arial" w:hAnsi="Arial" w:cs="Arial"/>
                <w:sz w:val="24"/>
                <w:szCs w:val="24"/>
              </w:rPr>
            </w:pPr>
          </w:p>
          <w:p w14:paraId="6BC996F1" w14:textId="2FB0802E" w:rsidR="003328AE" w:rsidRDefault="003328AE" w:rsidP="008F62CE">
            <w:pPr>
              <w:tabs>
                <w:tab w:val="left" w:pos="3030"/>
              </w:tabs>
              <w:spacing w:line="360" w:lineRule="auto"/>
              <w:jc w:val="both"/>
              <w:rPr>
                <w:rFonts w:ascii="Arial" w:hAnsi="Arial" w:cs="Arial"/>
                <w:sz w:val="24"/>
                <w:szCs w:val="24"/>
              </w:rPr>
            </w:pPr>
          </w:p>
          <w:p w14:paraId="21323C74" w14:textId="1F45FC85" w:rsidR="003328AE" w:rsidRDefault="003328AE" w:rsidP="008F62CE">
            <w:pPr>
              <w:tabs>
                <w:tab w:val="left" w:pos="3030"/>
              </w:tabs>
              <w:spacing w:line="360" w:lineRule="auto"/>
              <w:jc w:val="both"/>
              <w:rPr>
                <w:rFonts w:ascii="Arial" w:hAnsi="Arial" w:cs="Arial"/>
                <w:sz w:val="24"/>
                <w:szCs w:val="24"/>
              </w:rPr>
            </w:pPr>
          </w:p>
          <w:p w14:paraId="3171CFC1" w14:textId="19F0E1B4" w:rsidR="00282D30" w:rsidRPr="002D6F9E" w:rsidRDefault="002D6F9E" w:rsidP="008F62CE">
            <w:pPr>
              <w:tabs>
                <w:tab w:val="left" w:pos="3030"/>
              </w:tabs>
              <w:spacing w:line="360" w:lineRule="auto"/>
              <w:jc w:val="both"/>
              <w:rPr>
                <w:b/>
                <w:bCs/>
              </w:rPr>
            </w:pPr>
            <w:r w:rsidRPr="002D6F9E">
              <w:rPr>
                <w:rFonts w:ascii="Arial" w:hAnsi="Arial" w:cs="Arial"/>
                <w:b/>
                <w:bCs/>
                <w:sz w:val="24"/>
                <w:szCs w:val="24"/>
              </w:rPr>
              <w:lastRenderedPageBreak/>
              <w:t>Technology- 2</w:t>
            </w:r>
            <w:r>
              <w:rPr>
                <w:rFonts w:ascii="Arial" w:hAnsi="Arial" w:cs="Arial"/>
                <w:b/>
                <w:bCs/>
                <w:sz w:val="24"/>
                <w:szCs w:val="24"/>
              </w:rPr>
              <w:t xml:space="preserve">: </w:t>
            </w:r>
            <w:proofErr w:type="spellStart"/>
            <w:r>
              <w:rPr>
                <w:rFonts w:ascii="Arial" w:hAnsi="Arial" w:cs="Arial"/>
                <w:b/>
                <w:bCs/>
                <w:color w:val="000000" w:themeColor="text1"/>
                <w:sz w:val="24"/>
                <w:szCs w:val="24"/>
                <w:shd w:val="clear" w:color="auto" w:fill="FFFFFF"/>
              </w:rPr>
              <w:t>Tohto</w:t>
            </w:r>
            <w:proofErr w:type="spellEnd"/>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Kesai</w:t>
            </w:r>
            <w:proofErr w:type="spellEnd"/>
          </w:p>
          <w:p w14:paraId="732FC3D6" w14:textId="77777777" w:rsidR="00DE277B" w:rsidRDefault="00DE277B" w:rsidP="00DE277B">
            <w:pPr>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Process Flow Diagram:</w:t>
            </w:r>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Tohto</w:t>
            </w:r>
            <w:proofErr w:type="spellEnd"/>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Kesai</w:t>
            </w:r>
            <w:proofErr w:type="spellEnd"/>
          </w:p>
          <w:p w14:paraId="0A78D192" w14:textId="1B37B5AF" w:rsidR="00DE277B" w:rsidRPr="00BB6639" w:rsidRDefault="00DE277B" w:rsidP="00DE277B">
            <w:pPr>
              <w:pStyle w:val="BodyText"/>
              <w:spacing w:line="360" w:lineRule="auto"/>
              <w:jc w:val="both"/>
              <w:rPr>
                <w:sz w:val="32"/>
                <w:szCs w:val="32"/>
              </w:rPr>
            </w:pPr>
            <w:r w:rsidRPr="00BB6639">
              <w:rPr>
                <w:rFonts w:eastAsiaTheme="minorHAnsi"/>
                <w:b/>
                <w:bCs/>
                <w:lang w:val="en-IN"/>
              </w:rPr>
              <w:t xml:space="preserve">Tohto Kasei (Japan) (Now known as Nippon Steel &amp; </w:t>
            </w:r>
            <w:proofErr w:type="spellStart"/>
            <w:r w:rsidRPr="00BB6639">
              <w:rPr>
                <w:rFonts w:eastAsiaTheme="minorHAnsi"/>
                <w:b/>
                <w:bCs/>
                <w:lang w:val="en-IN"/>
              </w:rPr>
              <w:t>Simikin</w:t>
            </w:r>
            <w:proofErr w:type="spellEnd"/>
            <w:r w:rsidRPr="00BB6639">
              <w:rPr>
                <w:rFonts w:eastAsiaTheme="minorHAnsi"/>
                <w:b/>
                <w:bCs/>
                <w:lang w:val="en-IN"/>
              </w:rPr>
              <w:t xml:space="preserve"> Chemical Co Ltd.)</w:t>
            </w:r>
            <w:r w:rsidRPr="00BB6639">
              <w:rPr>
                <w:b/>
                <w:bCs/>
              </w:rPr>
              <w:t>,</w:t>
            </w:r>
            <w:r w:rsidRPr="00BB6639">
              <w:t xml:space="preserve"> leader in resin producer, have its own epoxy licensing technology arrangements with numerous resin manufacturers in Asia. </w:t>
            </w:r>
          </w:p>
          <w:p w14:paraId="580C8602" w14:textId="4C357175" w:rsidR="00DE277B" w:rsidRDefault="00DE277B" w:rsidP="00DE277B">
            <w:pPr>
              <w:rPr>
                <w:rFonts w:ascii="Arial" w:hAnsi="Arial" w:cs="Arial"/>
                <w:b/>
                <w:bCs/>
                <w:color w:val="000000" w:themeColor="text1"/>
                <w:sz w:val="24"/>
                <w:szCs w:val="24"/>
                <w:shd w:val="clear" w:color="auto" w:fill="FFFFFF"/>
              </w:rPr>
            </w:pPr>
          </w:p>
          <w:p w14:paraId="737DEEDD" w14:textId="5E7500EA" w:rsidR="00DE277B" w:rsidRDefault="00DE277B" w:rsidP="00DE277B">
            <w:pPr>
              <w:rPr>
                <w:b/>
                <w:bCs/>
              </w:rPr>
            </w:pPr>
            <w:r>
              <w:rPr>
                <w:rFonts w:ascii="Arial" w:hAnsi="Arial" w:cs="Arial"/>
                <w:b/>
                <w:bCs/>
                <w:noProof/>
                <w:color w:val="000000" w:themeColor="text1"/>
                <w:sz w:val="24"/>
                <w:szCs w:val="24"/>
              </w:rPr>
              <mc:AlternateContent>
                <mc:Choice Requires="wpg">
                  <w:drawing>
                    <wp:anchor distT="0" distB="0" distL="114300" distR="114300" simplePos="0" relativeHeight="253425664" behindDoc="0" locked="0" layoutInCell="1" allowOverlap="1" wp14:anchorId="76113486" wp14:editId="405FFA40">
                      <wp:simplePos x="0" y="0"/>
                      <wp:positionH relativeFrom="column">
                        <wp:posOffset>-252095</wp:posOffset>
                      </wp:positionH>
                      <wp:positionV relativeFrom="paragraph">
                        <wp:posOffset>113665</wp:posOffset>
                      </wp:positionV>
                      <wp:extent cx="6828155" cy="6463665"/>
                      <wp:effectExtent l="0" t="0" r="353695" b="0"/>
                      <wp:wrapNone/>
                      <wp:docPr id="2774" name="Group 2774"/>
                      <wp:cNvGraphicFramePr/>
                      <a:graphic xmlns:a="http://schemas.openxmlformats.org/drawingml/2006/main">
                        <a:graphicData uri="http://schemas.microsoft.com/office/word/2010/wordprocessingGroup">
                          <wpg:wgp>
                            <wpg:cNvGrpSpPr/>
                            <wpg:grpSpPr>
                              <a:xfrm>
                                <a:off x="0" y="0"/>
                                <a:ext cx="6828155" cy="6463665"/>
                                <a:chOff x="0" y="0"/>
                                <a:chExt cx="6828760" cy="6271337"/>
                              </a:xfrm>
                            </wpg:grpSpPr>
                            <wps:wsp>
                              <wps:cNvPr id="2775" name="Straight Arrow Connector 2775"/>
                              <wps:cNvCnPr/>
                              <wps:spPr>
                                <a:xfrm flipH="1">
                                  <a:off x="2257425" y="5562600"/>
                                  <a:ext cx="0" cy="495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76" name="Rectangle: Rounded Corners 2776"/>
                              <wps:cNvSpPr/>
                              <wps:spPr>
                                <a:xfrm>
                                  <a:off x="1724025" y="5086350"/>
                                  <a:ext cx="1293962" cy="4572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9" name="Text Box 2"/>
                              <wps:cNvSpPr txBox="1">
                                <a:spLocks noChangeArrowheads="1"/>
                              </wps:cNvSpPr>
                              <wps:spPr bwMode="auto">
                                <a:xfrm>
                                  <a:off x="1754136" y="6030037"/>
                                  <a:ext cx="1077964" cy="241300"/>
                                </a:xfrm>
                                <a:prstGeom prst="rect">
                                  <a:avLst/>
                                </a:prstGeom>
                                <a:noFill/>
                                <a:ln w="9525">
                                  <a:noFill/>
                                  <a:miter lim="800000"/>
                                  <a:headEnd/>
                                  <a:tailEnd/>
                                </a:ln>
                              </wps:spPr>
                              <wps:txbx>
                                <w:txbxContent>
                                  <w:p w14:paraId="2561B4AE" w14:textId="77777777" w:rsidR="00DE277B" w:rsidRPr="007332C6" w:rsidRDefault="00DE277B" w:rsidP="00DE277B">
                                    <w:pPr>
                                      <w:rPr>
                                        <w:sz w:val="18"/>
                                        <w:szCs w:val="18"/>
                                      </w:rPr>
                                    </w:pPr>
                                    <w:r w:rsidRPr="007332C6">
                                      <w:rPr>
                                        <w:sz w:val="18"/>
                                        <w:szCs w:val="18"/>
                                      </w:rPr>
                                      <w:t>Liquid Epoxy Resin</w:t>
                                    </w:r>
                                  </w:p>
                                </w:txbxContent>
                              </wps:txbx>
                              <wps:bodyPr rot="0" vert="horz" wrap="square" lIns="91440" tIns="45720" rIns="91440" bIns="45720" anchor="t" anchorCtr="0">
                                <a:noAutofit/>
                              </wps:bodyPr>
                            </wps:wsp>
                            <wps:wsp>
                              <wps:cNvPr id="2780" name="Straight Connector 2780"/>
                              <wps:cNvCnPr/>
                              <wps:spPr>
                                <a:xfrm flipH="1">
                                  <a:off x="685800" y="3848100"/>
                                  <a:ext cx="1056971" cy="3975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781" name="Text Box 2"/>
                              <wps:cNvSpPr txBox="1">
                                <a:spLocks noChangeArrowheads="1"/>
                              </wps:cNvSpPr>
                              <wps:spPr bwMode="auto">
                                <a:xfrm>
                                  <a:off x="0" y="4200525"/>
                                  <a:ext cx="961390" cy="237490"/>
                                </a:xfrm>
                                <a:prstGeom prst="rect">
                                  <a:avLst/>
                                </a:prstGeom>
                                <a:noFill/>
                                <a:ln w="9525">
                                  <a:noFill/>
                                  <a:miter lim="800000"/>
                                  <a:headEnd/>
                                  <a:tailEnd/>
                                </a:ln>
                              </wps:spPr>
                              <wps:txb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wps:txbx>
                              <wps:bodyPr rot="0" vert="horz" wrap="square" lIns="91440" tIns="45720" rIns="91440" bIns="45720" anchor="t" anchorCtr="0">
                                <a:noAutofit/>
                              </wps:bodyPr>
                            </wps:wsp>
                            <wps:wsp>
                              <wps:cNvPr id="2782" name="Connector: Elbow 2782"/>
                              <wps:cNvCnPr/>
                              <wps:spPr>
                                <a:xfrm flipH="1">
                                  <a:off x="2809875" y="419100"/>
                                  <a:ext cx="455268" cy="1773141"/>
                                </a:xfrm>
                                <a:prstGeom prst="bentConnector3">
                                  <a:avLst>
                                    <a:gd name="adj1" fmla="val -99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3" name="Connector: Elbow 2783"/>
                              <wps:cNvCnPr/>
                              <wps:spPr>
                                <a:xfrm>
                                  <a:off x="1371600" y="409575"/>
                                  <a:ext cx="448573" cy="895865"/>
                                </a:xfrm>
                                <a:prstGeom prst="bentConnector3">
                                  <a:avLst>
                                    <a:gd name="adj1" fmla="val 189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4" name="Straight Arrow Connector 2784"/>
                              <wps:cNvCnPr/>
                              <wps:spPr>
                                <a:xfrm flipV="1">
                                  <a:off x="1066800" y="2790825"/>
                                  <a:ext cx="53467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5" name="Straight Arrow Connector 2785"/>
                              <wps:cNvCnPr/>
                              <wps:spPr>
                                <a:xfrm>
                                  <a:off x="2238375" y="1447800"/>
                                  <a:ext cx="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6" name="Straight Arrow Connector 2786"/>
                              <wps:cNvCnPr/>
                              <wps:spPr>
                                <a:xfrm>
                                  <a:off x="2247900" y="2324100"/>
                                  <a:ext cx="0" cy="255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7" name="Connector: Elbow 2787"/>
                              <wps:cNvCnPr/>
                              <wps:spPr>
                                <a:xfrm>
                                  <a:off x="1104900" y="3238500"/>
                                  <a:ext cx="850790" cy="198783"/>
                                </a:xfrm>
                                <a:prstGeom prst="bentConnector3">
                                  <a:avLst>
                                    <a:gd name="adj1" fmla="val 99502"/>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8" name="Straight Arrow Connector 2788"/>
                              <wps:cNvCnPr/>
                              <wps:spPr>
                                <a:xfrm flipH="1">
                                  <a:off x="2105025" y="3114675"/>
                                  <a:ext cx="0" cy="3433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89" name="Straight Arrow Connector 2789"/>
                              <wps:cNvCnPr/>
                              <wps:spPr>
                                <a:xfrm>
                                  <a:off x="3648075" y="3743325"/>
                                  <a:ext cx="219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790" name="Rectangle: Rounded Corners 2790"/>
                              <wps:cNvSpPr/>
                              <wps:spPr>
                                <a:xfrm>
                                  <a:off x="1790700" y="10763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6883692" w14:textId="77777777" w:rsidR="00DE277B" w:rsidRPr="00472AC4" w:rsidRDefault="00DE277B" w:rsidP="00DE277B">
                                    <w:pPr>
                                      <w:jc w:val="center"/>
                                      <w:rPr>
                                        <w:lang w:val="en-US"/>
                                      </w:rPr>
                                    </w:pPr>
                                    <w:r>
                                      <w:rPr>
                                        <w:lang w:val="en-US"/>
                                      </w:rPr>
                                      <w:t>Pre-Reactor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1" name="Rectangle: Rounded Corners 2791"/>
                              <wps:cNvSpPr/>
                              <wps:spPr>
                                <a:xfrm>
                                  <a:off x="1771650" y="19526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2A23D75" w14:textId="77777777" w:rsidR="00DE277B" w:rsidRPr="00472AC4" w:rsidRDefault="00DE277B" w:rsidP="00DE277B">
                                    <w:pPr>
                                      <w:jc w:val="center"/>
                                      <w:rPr>
                                        <w:lang w:val="en-US"/>
                                      </w:rPr>
                                    </w:pPr>
                                    <w:r>
                                      <w:rPr>
                                        <w:lang w:val="en-US"/>
                                      </w:rPr>
                                      <w:t>Reactor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2" name="Rectangle: Rounded Corners 2792"/>
                              <wps:cNvSpPr/>
                              <wps:spPr>
                                <a:xfrm>
                                  <a:off x="1609725" y="2581275"/>
                                  <a:ext cx="1315527" cy="52478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3" name="Rectangle: Rounded Corners 2793"/>
                              <wps:cNvSpPr/>
                              <wps:spPr>
                                <a:xfrm>
                                  <a:off x="1819275" y="3438525"/>
                                  <a:ext cx="1828800" cy="39681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Rectangle: Rounded Corners 2794"/>
                              <wps:cNvSpPr/>
                              <wps:spPr>
                                <a:xfrm>
                                  <a:off x="3857625" y="3248025"/>
                                  <a:ext cx="1413510" cy="2867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Rectangle: Rounded Corners 2795"/>
                              <wps:cNvSpPr/>
                              <wps:spPr>
                                <a:xfrm>
                                  <a:off x="5829300" y="3533775"/>
                                  <a:ext cx="999460" cy="4251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Rectangle: Rounded Corners 2796"/>
                              <wps:cNvSpPr/>
                              <wps:spPr>
                                <a:xfrm>
                                  <a:off x="523875" y="0"/>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Rectangle: Rounded Corners 2797"/>
                              <wps:cNvSpPr/>
                              <wps:spPr>
                                <a:xfrm>
                                  <a:off x="3152775" y="2857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Rectangle: Rounded Corners 2798"/>
                              <wps:cNvSpPr/>
                              <wps:spPr>
                                <a:xfrm>
                                  <a:off x="1838325" y="9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Rectangle: Rounded Corners 2799"/>
                              <wps:cNvSpPr/>
                              <wps:spPr>
                                <a:xfrm>
                                  <a:off x="4448175" y="85725"/>
                                  <a:ext cx="1006475" cy="3295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Straight Arrow Connector 2800"/>
                              <wps:cNvCnPr/>
                              <wps:spPr>
                                <a:xfrm>
                                  <a:off x="2333625" y="400050"/>
                                  <a:ext cx="0" cy="68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1" name="Rectangle: Rounded Corners 2801"/>
                              <wps:cNvSpPr/>
                              <wps:spPr>
                                <a:xfrm>
                                  <a:off x="1114425" y="485775"/>
                                  <a:ext cx="424282" cy="1898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Rectangle: Rounded Corners 2802"/>
                              <wps:cNvSpPr/>
                              <wps:spPr>
                                <a:xfrm>
                                  <a:off x="2200275" y="523875"/>
                                  <a:ext cx="395021" cy="21209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Rectangle: Rounded Corners 2803"/>
                              <wps:cNvSpPr/>
                              <wps:spPr>
                                <a:xfrm>
                                  <a:off x="3076575" y="485775"/>
                                  <a:ext cx="402107" cy="2260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4" name="Rectangle: Rounded Corners 2804"/>
                              <wps:cNvSpPr/>
                              <wps:spPr>
                                <a:xfrm>
                                  <a:off x="5029200" y="504825"/>
                                  <a:ext cx="395021" cy="21145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5" name="Rectangle: Rounded Corners 2805"/>
                              <wps:cNvSpPr/>
                              <wps:spPr>
                                <a:xfrm>
                                  <a:off x="3762375" y="1152525"/>
                                  <a:ext cx="1041400" cy="3930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A6B4AA" w14:textId="77777777" w:rsidR="00DE277B" w:rsidRPr="00472AC4" w:rsidRDefault="00DE277B" w:rsidP="00DE277B">
                                    <w:pPr>
                                      <w:jc w:val="center"/>
                                      <w:rPr>
                                        <w:lang w:val="en-US"/>
                                      </w:rPr>
                                    </w:pPr>
                                    <w:proofErr w:type="spellStart"/>
                                    <w:r>
                                      <w:rPr>
                                        <w:lang w:val="en-US"/>
                                      </w:rPr>
                                      <w:t>Condensor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6" name="Straight Arrow Connector 2806"/>
                              <wps:cNvCnPr/>
                              <wps:spPr>
                                <a:xfrm flipH="1">
                                  <a:off x="2819400" y="1285875"/>
                                  <a:ext cx="936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7" name="Text Box 2"/>
                              <wps:cNvSpPr txBox="1">
                                <a:spLocks noChangeArrowheads="1"/>
                              </wps:cNvSpPr>
                              <wps:spPr bwMode="auto">
                                <a:xfrm>
                                  <a:off x="981075" y="2886075"/>
                                  <a:ext cx="628650" cy="241300"/>
                                </a:xfrm>
                                <a:prstGeom prst="rect">
                                  <a:avLst/>
                                </a:prstGeom>
                                <a:solidFill>
                                  <a:srgbClr val="FFFFFF"/>
                                </a:solidFill>
                                <a:ln w="9525">
                                  <a:noFill/>
                                  <a:miter lim="800000"/>
                                  <a:headEnd/>
                                  <a:tailEnd/>
                                </a:ln>
                              </wps:spPr>
                              <wps:txb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wps:txbx>
                              <wps:bodyPr rot="0" vert="horz" wrap="square" lIns="91440" tIns="45720" rIns="91440" bIns="45720" anchor="t" anchorCtr="0">
                                <a:noAutofit/>
                              </wps:bodyPr>
                            </wps:wsp>
                            <wps:wsp>
                              <wps:cNvPr id="2808" name="Connector: Elbow 2808"/>
                              <wps:cNvCnPr/>
                              <wps:spPr>
                                <a:xfrm flipH="1">
                                  <a:off x="3619500" y="247650"/>
                                  <a:ext cx="1854496" cy="3426933"/>
                                </a:xfrm>
                                <a:prstGeom prst="bentConnector3">
                                  <a:avLst>
                                    <a:gd name="adj1" fmla="val -5014"/>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09" name="Rectangle: Rounded Corners 2809"/>
                              <wps:cNvSpPr/>
                              <wps:spPr>
                                <a:xfrm>
                                  <a:off x="3962400" y="523875"/>
                                  <a:ext cx="664234" cy="2459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 name="Connector: Elbow 2810"/>
                              <wps:cNvCnPr/>
                              <wps:spPr>
                                <a:xfrm flipH="1">
                                  <a:off x="2828925" y="781050"/>
                                  <a:ext cx="1329188" cy="340242"/>
                                </a:xfrm>
                                <a:prstGeom prst="bentConnector3">
                                  <a:avLst>
                                    <a:gd name="adj1" fmla="val 156"/>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1" name="Text Box 2"/>
                              <wps:cNvSpPr txBox="1">
                                <a:spLocks noChangeArrowheads="1"/>
                              </wps:cNvSpPr>
                              <wps:spPr bwMode="auto">
                                <a:xfrm>
                                  <a:off x="2933700" y="1247775"/>
                                  <a:ext cx="789305" cy="237490"/>
                                </a:xfrm>
                                <a:prstGeom prst="rect">
                                  <a:avLst/>
                                </a:prstGeom>
                                <a:noFill/>
                                <a:ln w="9525">
                                  <a:noFill/>
                                  <a:miter lim="800000"/>
                                  <a:headEnd/>
                                  <a:tailEnd/>
                                </a:ln>
                              </wps:spPr>
                              <wps:txbx>
                                <w:txbxContent>
                                  <w:p w14:paraId="2E5E0F7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2" name="Connector: Elbow 2812"/>
                              <wps:cNvCnPr/>
                              <wps:spPr>
                                <a:xfrm flipV="1">
                                  <a:off x="2781300" y="1543050"/>
                                  <a:ext cx="1656000" cy="576000"/>
                                </a:xfrm>
                                <a:prstGeom prst="bentConnector3">
                                  <a:avLst>
                                    <a:gd name="adj1" fmla="val 10053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3" name="Connector: Elbow 2813"/>
                              <wps:cNvCnPr/>
                              <wps:spPr>
                                <a:xfrm flipV="1">
                                  <a:off x="2914650" y="1552575"/>
                                  <a:ext cx="1810987" cy="1271394"/>
                                </a:xfrm>
                                <a:prstGeom prst="bentConnector3">
                                  <a:avLst>
                                    <a:gd name="adj1" fmla="val 10056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4" name="Connector: Elbow 2814"/>
                              <wps:cNvCnPr/>
                              <wps:spPr>
                                <a:xfrm>
                                  <a:off x="4800600" y="1343025"/>
                                  <a:ext cx="1587399" cy="2179929"/>
                                </a:xfrm>
                                <a:prstGeom prst="bentConnector3">
                                  <a:avLst>
                                    <a:gd name="adj1" fmla="val 9973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5" name="Connector: Elbow 2815"/>
                              <wps:cNvCnPr/>
                              <wps:spPr>
                                <a:xfrm>
                                  <a:off x="4800600" y="1447800"/>
                                  <a:ext cx="1872691" cy="3043123"/>
                                </a:xfrm>
                                <a:prstGeom prst="bentConnector3">
                                  <a:avLst>
                                    <a:gd name="adj1" fmla="val 125307"/>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16" name="Text Box 2"/>
                              <wps:cNvSpPr txBox="1">
                                <a:spLocks noChangeArrowheads="1"/>
                              </wps:cNvSpPr>
                              <wps:spPr bwMode="auto">
                                <a:xfrm>
                                  <a:off x="3409950" y="1962150"/>
                                  <a:ext cx="961390" cy="237490"/>
                                </a:xfrm>
                                <a:prstGeom prst="rect">
                                  <a:avLst/>
                                </a:prstGeom>
                                <a:noFill/>
                                <a:ln w="9525">
                                  <a:noFill/>
                                  <a:miter lim="800000"/>
                                  <a:headEnd/>
                                  <a:tailEnd/>
                                </a:ln>
                              </wps:spPr>
                              <wps:txb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wps:txbx>
                              <wps:bodyPr rot="0" vert="horz" wrap="square" lIns="91440" tIns="45720" rIns="91440" bIns="45720" anchor="t" anchorCtr="0">
                                <a:noAutofit/>
                              </wps:bodyPr>
                            </wps:wsp>
                            <wps:wsp>
                              <wps:cNvPr id="2817" name="Text Box 2"/>
                              <wps:cNvSpPr txBox="1">
                                <a:spLocks noChangeArrowheads="1"/>
                              </wps:cNvSpPr>
                              <wps:spPr bwMode="auto">
                                <a:xfrm>
                                  <a:off x="2914650" y="2667000"/>
                                  <a:ext cx="789305" cy="237490"/>
                                </a:xfrm>
                                <a:prstGeom prst="rect">
                                  <a:avLst/>
                                </a:prstGeom>
                                <a:noFill/>
                                <a:ln w="9525">
                                  <a:noFill/>
                                  <a:miter lim="800000"/>
                                  <a:headEnd/>
                                  <a:tailEnd/>
                                </a:ln>
                              </wps:spPr>
                              <wps:txbx>
                                <w:txbxContent>
                                  <w:p w14:paraId="2206CA00" w14:textId="77777777" w:rsidR="00DE277B" w:rsidRDefault="00DE277B" w:rsidP="00DE277B">
                                    <w:r w:rsidRPr="003D48AD">
                                      <w:rPr>
                                        <w:rFonts w:ascii="Verdana" w:hAnsi="Verdana" w:cs="Arial"/>
                                        <w:sz w:val="12"/>
                                        <w:szCs w:val="12"/>
                                      </w:rPr>
                                      <w:t>Recovered ECH</w:t>
                                    </w:r>
                                  </w:p>
                                </w:txbxContent>
                              </wps:txbx>
                              <wps:bodyPr rot="0" vert="horz" wrap="square" lIns="91440" tIns="45720" rIns="91440" bIns="45720" anchor="t" anchorCtr="0">
                                <a:noAutofit/>
                              </wps:bodyPr>
                            </wps:wsp>
                            <wps:wsp>
                              <wps:cNvPr id="2818" name="Connector: Elbow 2818"/>
                              <wps:cNvCnPr/>
                              <wps:spPr>
                                <a:xfrm flipH="1">
                                  <a:off x="2628900" y="895350"/>
                                  <a:ext cx="631245" cy="174597"/>
                                </a:xfrm>
                                <a:prstGeom prst="bentConnector3">
                                  <a:avLst>
                                    <a:gd name="adj1" fmla="val 100198"/>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2819" name="Group 2819"/>
                              <wpg:cNvGrpSpPr/>
                              <wpg:grpSpPr>
                                <a:xfrm>
                                  <a:off x="1981200" y="904875"/>
                                  <a:ext cx="211483" cy="1499190"/>
                                  <a:chOff x="0" y="0"/>
                                  <a:chExt cx="211483" cy="1499190"/>
                                </a:xfrm>
                              </wpg:grpSpPr>
                              <wps:wsp>
                                <wps:cNvPr id="2820" name="Connector: Elbow 2820"/>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1" name="Connector: Elbow 2821"/>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22" name="Straight Connector 2822"/>
                              <wps:cNvCnPr/>
                              <wps:spPr>
                                <a:xfrm flipH="1">
                                  <a:off x="1000125" y="1647825"/>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3" name="Connector: Elbow 2823"/>
                              <wps:cNvCnPr/>
                              <wps:spPr>
                                <a:xfrm flipH="1">
                                  <a:off x="2667000" y="1352550"/>
                                  <a:ext cx="1995777" cy="91412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4" name="Text Box 2"/>
                              <wps:cNvSpPr txBox="1">
                                <a:spLocks noChangeArrowheads="1"/>
                              </wps:cNvSpPr>
                              <wps:spPr bwMode="auto">
                                <a:xfrm>
                                  <a:off x="5229225" y="1009650"/>
                                  <a:ext cx="961390" cy="237490"/>
                                </a:xfrm>
                                <a:prstGeom prst="rect">
                                  <a:avLst/>
                                </a:prstGeom>
                                <a:noFill/>
                                <a:ln w="9525">
                                  <a:noFill/>
                                  <a:miter lim="800000"/>
                                  <a:headEnd/>
                                  <a:tailEnd/>
                                </a:ln>
                              </wps:spPr>
                              <wps:txb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wps:txbx>
                              <wps:bodyPr rot="0" vert="horz" wrap="square" lIns="91440" tIns="45720" rIns="91440" bIns="45720" anchor="t" anchorCtr="0">
                                <a:noAutofit/>
                              </wps:bodyPr>
                            </wps:wsp>
                            <wps:wsp>
                              <wps:cNvPr id="2825" name="Straight Connector 2825"/>
                              <wps:cNvCnPr/>
                              <wps:spPr>
                                <a:xfrm flipH="1">
                                  <a:off x="4895850" y="1162050"/>
                                  <a:ext cx="461176" cy="23058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6" name="Connector: Elbow 2826"/>
                              <wps:cNvCnPr/>
                              <wps:spPr>
                                <a:xfrm flipH="1">
                                  <a:off x="2952750" y="1485900"/>
                                  <a:ext cx="1884459" cy="1503404"/>
                                </a:xfrm>
                                <a:prstGeom prst="bentConnector3">
                                  <a:avLst>
                                    <a:gd name="adj1" fmla="val -126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7" name="Text Box 2"/>
                              <wps:cNvSpPr txBox="1">
                                <a:spLocks noChangeArrowheads="1"/>
                              </wps:cNvSpPr>
                              <wps:spPr bwMode="auto">
                                <a:xfrm>
                                  <a:off x="361950" y="1838325"/>
                                  <a:ext cx="961390" cy="237490"/>
                                </a:xfrm>
                                <a:prstGeom prst="rect">
                                  <a:avLst/>
                                </a:prstGeom>
                                <a:noFill/>
                                <a:ln w="9525">
                                  <a:noFill/>
                                  <a:miter lim="800000"/>
                                  <a:headEnd/>
                                  <a:tailEnd/>
                                </a:ln>
                              </wps:spPr>
                              <wps:txb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wps:txbx>
                              <wps:bodyPr rot="0" vert="horz" wrap="square" lIns="91440" tIns="45720" rIns="91440" bIns="45720" anchor="t" anchorCtr="0">
                                <a:noAutofit/>
                              </wps:bodyPr>
                            </wps:wsp>
                            <wps:wsp>
                              <wps:cNvPr id="2828" name="Text Box 2"/>
                              <wps:cNvSpPr txBox="1">
                                <a:spLocks noChangeArrowheads="1"/>
                              </wps:cNvSpPr>
                              <wps:spPr bwMode="auto">
                                <a:xfrm>
                                  <a:off x="5600700" y="2228850"/>
                                  <a:ext cx="755015" cy="310101"/>
                                </a:xfrm>
                                <a:prstGeom prst="rect">
                                  <a:avLst/>
                                </a:prstGeom>
                                <a:noFill/>
                                <a:ln w="9525">
                                  <a:noFill/>
                                  <a:miter lim="800000"/>
                                  <a:headEnd/>
                                  <a:tailEnd/>
                                </a:ln>
                              </wps:spPr>
                              <wps:txb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wps:txbx>
                              <wps:bodyPr rot="0" vert="horz" wrap="square" lIns="91440" tIns="45720" rIns="91440" bIns="45720" anchor="t" anchorCtr="0">
                                <a:noAutofit/>
                              </wps:bodyPr>
                            </wps:wsp>
                            <wps:wsp>
                              <wps:cNvPr id="2829" name="Straight Arrow Connector 2829"/>
                              <wps:cNvCnPr/>
                              <wps:spPr>
                                <a:xfrm flipH="1">
                                  <a:off x="2228850" y="3857625"/>
                                  <a:ext cx="0" cy="432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0" name="Straight Arrow Connector 2830"/>
                              <wps:cNvCnPr/>
                              <wps:spPr>
                                <a:xfrm flipH="1">
                                  <a:off x="2257425" y="4695825"/>
                                  <a:ext cx="0" cy="37121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1" name="Straight Arrow Connector 2831"/>
                              <wps:cNvCnPr/>
                              <wps:spPr>
                                <a:xfrm flipV="1">
                                  <a:off x="2847975" y="4514850"/>
                                  <a:ext cx="28080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2" name="Rectangle: Rounded Corners 2832"/>
                              <wps:cNvSpPr/>
                              <wps:spPr>
                                <a:xfrm>
                                  <a:off x="1733550" y="4248150"/>
                                  <a:ext cx="1114425" cy="5207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3" name="Rectangle: Rounded Corners 2833"/>
                              <wps:cNvSpPr/>
                              <wps:spPr>
                                <a:xfrm>
                                  <a:off x="5638800" y="4400550"/>
                                  <a:ext cx="1047838" cy="25518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4" name="Rectangle: Rounded Corners 2834"/>
                              <wps:cNvSpPr/>
                              <wps:spPr>
                                <a:xfrm>
                                  <a:off x="2057400" y="3914775"/>
                                  <a:ext cx="401955" cy="2590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5" name="Rectangle: Rounded Corners 2835"/>
                              <wps:cNvSpPr/>
                              <wps:spPr>
                                <a:xfrm>
                                  <a:off x="1266825" y="3143250"/>
                                  <a:ext cx="394793" cy="2286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6" name="Text Box 2"/>
                              <wps:cNvSpPr txBox="1">
                                <a:spLocks noChangeArrowheads="1"/>
                              </wps:cNvSpPr>
                              <wps:spPr bwMode="auto">
                                <a:xfrm>
                                  <a:off x="1295400" y="3962400"/>
                                  <a:ext cx="715645" cy="232410"/>
                                </a:xfrm>
                                <a:prstGeom prst="rect">
                                  <a:avLst/>
                                </a:prstGeom>
                                <a:solidFill>
                                  <a:srgbClr val="FFFFFF"/>
                                </a:solidFill>
                                <a:ln w="9525">
                                  <a:noFill/>
                                  <a:miter lim="800000"/>
                                  <a:headEnd/>
                                  <a:tailEnd/>
                                </a:ln>
                              </wps:spPr>
                              <wps:txbx>
                                <w:txbxContent>
                                  <w:p w14:paraId="22746CE7" w14:textId="77777777" w:rsidR="00DE277B" w:rsidRPr="00541B27" w:rsidRDefault="00DE277B" w:rsidP="00DE277B">
                                    <w:pPr>
                                      <w:rPr>
                                        <w:sz w:val="16"/>
                                        <w:szCs w:val="16"/>
                                      </w:rPr>
                                    </w:pPr>
                                    <w:r w:rsidRPr="00541B27">
                                      <w:rPr>
                                        <w:sz w:val="16"/>
                                        <w:szCs w:val="16"/>
                                      </w:rPr>
                                      <w:t>Resin &amp; Salt</w:t>
                                    </w:r>
                                  </w:p>
                                </w:txbxContent>
                              </wps:txbx>
                              <wps:bodyPr rot="0" vert="horz" wrap="square" lIns="91440" tIns="45720" rIns="91440" bIns="45720" anchor="t" anchorCtr="0">
                                <a:noAutofit/>
                              </wps:bodyPr>
                            </wps:wsp>
                            <wps:wsp>
                              <wps:cNvPr id="2837" name="Text Box 2"/>
                              <wps:cNvSpPr txBox="1">
                                <a:spLocks noChangeArrowheads="1"/>
                              </wps:cNvSpPr>
                              <wps:spPr bwMode="auto">
                                <a:xfrm>
                                  <a:off x="2914650" y="4191000"/>
                                  <a:ext cx="603250" cy="207010"/>
                                </a:xfrm>
                                <a:prstGeom prst="rect">
                                  <a:avLst/>
                                </a:prstGeom>
                                <a:solidFill>
                                  <a:srgbClr val="FFFFFF"/>
                                </a:solidFill>
                                <a:ln w="9525">
                                  <a:noFill/>
                                  <a:miter lim="800000"/>
                                  <a:headEnd/>
                                  <a:tailEnd/>
                                </a:ln>
                              </wps:spPr>
                              <wps:txbx>
                                <w:txbxContent>
                                  <w:p w14:paraId="67829808" w14:textId="77777777" w:rsidR="00DE277B" w:rsidRPr="00A063F4" w:rsidRDefault="00DE277B" w:rsidP="00DE277B">
                                    <w:pPr>
                                      <w:rPr>
                                        <w:sz w:val="14"/>
                                        <w:szCs w:val="14"/>
                                      </w:rPr>
                                    </w:pPr>
                                    <w:r w:rsidRPr="00A063F4">
                                      <w:rPr>
                                        <w:sz w:val="14"/>
                                        <w:szCs w:val="14"/>
                                      </w:rPr>
                                      <w:t>Filter Cake</w:t>
                                    </w:r>
                                  </w:p>
                                </w:txbxContent>
                              </wps:txbx>
                              <wps:bodyPr rot="0" vert="horz" wrap="square" lIns="91440" tIns="45720" rIns="91440" bIns="45720" anchor="t" anchorCtr="0">
                                <a:noAutofit/>
                              </wps:bodyPr>
                            </wps:wsp>
                            <wps:wsp>
                              <wps:cNvPr id="2838" name="Connector: Elbow 2838"/>
                              <wps:cNvCnPr/>
                              <wps:spPr>
                                <a:xfrm>
                                  <a:off x="5276850" y="3429000"/>
                                  <a:ext cx="416966" cy="958291"/>
                                </a:xfrm>
                                <a:prstGeom prst="bentConnector3">
                                  <a:avLst>
                                    <a:gd name="adj1" fmla="val 100235"/>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39" name="Connector: Elbow 2839"/>
                              <wps:cNvCnPr/>
                              <wps:spPr>
                                <a:xfrm flipV="1">
                                  <a:off x="2971800" y="3362325"/>
                                  <a:ext cx="925620" cy="72928"/>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0" name="Connector: Elbow 2840"/>
                              <wps:cNvCnPr/>
                              <wps:spPr>
                                <a:xfrm flipV="1">
                                  <a:off x="1714500" y="3619500"/>
                                  <a:ext cx="76200" cy="1686339"/>
                                </a:xfrm>
                                <a:prstGeom prst="bentConnector3">
                                  <a:avLst>
                                    <a:gd name="adj1" fmla="val -917508"/>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841" name="Straight Connector 2841"/>
                              <wps:cNvCnPr/>
                              <wps:spPr>
                                <a:xfrm flipH="1">
                                  <a:off x="5076825" y="2333625"/>
                                  <a:ext cx="589556" cy="15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2842" name="Group 2842"/>
                              <wpg:cNvGrpSpPr/>
                              <wpg:grpSpPr>
                                <a:xfrm>
                                  <a:off x="2447925" y="3324225"/>
                                  <a:ext cx="277633" cy="596348"/>
                                  <a:chOff x="0" y="0"/>
                                  <a:chExt cx="211483" cy="1499190"/>
                                </a:xfrm>
                              </wpg:grpSpPr>
                              <wps:wsp>
                                <wps:cNvPr id="2843" name="Connector: Elbow 2843"/>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4" name="Connector: Elbow 2844"/>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845" name="Group 2845"/>
                              <wpg:cNvGrpSpPr/>
                              <wpg:grpSpPr>
                                <a:xfrm>
                                  <a:off x="2057400" y="4229100"/>
                                  <a:ext cx="185696" cy="596348"/>
                                  <a:chOff x="0" y="0"/>
                                  <a:chExt cx="211483" cy="1499190"/>
                                </a:xfrm>
                              </wpg:grpSpPr>
                              <wps:wsp>
                                <wps:cNvPr id="2846" name="Connector: Elbow 2846"/>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47" name="Connector: Elbow 2847"/>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6113486" id="Group 2774" o:spid="_x0000_s1579" style="position:absolute;margin-left:-19.85pt;margin-top:8.95pt;width:537.65pt;height:508.95pt;z-index:253425664;mso-width-relative:margin;mso-height-relative:margin" coordsize="68287,6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">
                      <v:shape id="Straight Arrow Connector 2775" o:spid="_x0000_s1580" type="#_x0000_t32" style="position:absolute;left:22574;top:55626;width:0;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" strokecolor="#ed7d31 [3205]" strokeweight=".5pt">
                        <v:stroke endarrow="block" joinstyle="miter"/>
                      </v:shape>
                      <v:roundrect id="Rectangle: Rounded Corners 2776" o:spid="_x0000_s1581" style="position:absolute;left:17240;top:50863;width:1293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5C0E447B" w14:textId="77777777" w:rsidR="00DE277B" w:rsidRPr="00EB3A45" w:rsidRDefault="00DE277B" w:rsidP="00DE277B">
                              <w:pPr>
                                <w:rPr>
                                  <w:rFonts w:ascii="Verdana" w:hAnsi="Verdana"/>
                                  <w:sz w:val="16"/>
                                  <w:szCs w:val="16"/>
                                  <w:lang w:val="en-US"/>
                                </w:rPr>
                              </w:pPr>
                              <w:r>
                                <w:rPr>
                                  <w:rFonts w:ascii="Verdana" w:hAnsi="Verdana"/>
                                  <w:sz w:val="16"/>
                                  <w:szCs w:val="16"/>
                                  <w:lang w:val="en-US"/>
                                </w:rPr>
                                <w:t>Evaporator (Temp.: 110-120</w:t>
                              </w:r>
                              <w:r>
                                <w:rPr>
                                  <w:rFonts w:ascii="Verdana" w:hAnsi="Verdana"/>
                                  <w:sz w:val="16"/>
                                  <w:szCs w:val="16"/>
                                  <w:vertAlign w:val="superscript"/>
                                  <w:lang w:val="en-US"/>
                                </w:rPr>
                                <w:t>o</w:t>
                              </w:r>
                              <w:r>
                                <w:rPr>
                                  <w:rFonts w:ascii="Verdana" w:hAnsi="Verdana"/>
                                  <w:sz w:val="16"/>
                                  <w:szCs w:val="16"/>
                                  <w:lang w:val="en-US"/>
                                </w:rPr>
                                <w:t xml:space="preserve"> C)</w:t>
                              </w:r>
                            </w:p>
                          </w:txbxContent>
                        </v:textbox>
                      </v:roundrect>
                      <v:shape id="_x0000_s1582" type="#_x0000_t202" style="position:absolute;left:17541;top:60300;width:1078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" filled="f" stroked="f">
                        <v:textbox>
                          <w:txbxContent>
                            <w:p w14:paraId="2561B4AE" w14:textId="77777777" w:rsidR="00DE277B" w:rsidRPr="007332C6" w:rsidRDefault="00DE277B" w:rsidP="00DE277B">
                              <w:pPr>
                                <w:rPr>
                                  <w:sz w:val="18"/>
                                  <w:szCs w:val="18"/>
                                </w:rPr>
                              </w:pPr>
                              <w:r w:rsidRPr="007332C6">
                                <w:rPr>
                                  <w:sz w:val="18"/>
                                  <w:szCs w:val="18"/>
                                </w:rPr>
                                <w:t>Liquid Epoxy Resin</w:t>
                              </w:r>
                            </w:p>
                          </w:txbxContent>
                        </v:textbox>
                      </v:shape>
                      <v:line id="Straight Connector 2780" o:spid="_x0000_s1583" style="position:absolute;flip:x;visibility:visible;mso-wrap-style:square" from="6858,38481" to="17427,4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" strokecolor="black [3200]">
                        <v:stroke dashstyle="dash"/>
                      </v:line>
                      <v:shape id="_x0000_s1584" type="#_x0000_t202" style="position:absolute;top:42005;width:961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" filled="f" stroked="f">
                        <v:textbox>
                          <w:txbxContent>
                            <w:p w14:paraId="305D4E0E" w14:textId="77777777" w:rsidR="00DE277B" w:rsidRPr="008D77AA" w:rsidRDefault="00DE277B" w:rsidP="00DE277B">
                              <w:pPr>
                                <w:rPr>
                                  <w:sz w:val="20"/>
                                  <w:szCs w:val="20"/>
                                  <w:lang w:val="en-US"/>
                                </w:rPr>
                              </w:pPr>
                              <w:r>
                                <w:rPr>
                                  <w:rFonts w:ascii="Verdana" w:hAnsi="Verdana" w:cs="Arial"/>
                                  <w:sz w:val="12"/>
                                  <w:szCs w:val="12"/>
                                  <w:lang w:val="en-US"/>
                                </w:rPr>
                                <w:t>Refining Section</w:t>
                              </w:r>
                            </w:p>
                          </w:txbxContent>
                        </v:textbox>
                      </v:shape>
                      <v:shape id="Connector: Elbow 2782" o:spid="_x0000_s1585" type="#_x0000_t34" style="position:absolute;left:28098;top:4191;width:4553;height:1773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" adj="-214" strokecolor="#ed7d31 [3205]" strokeweight=".5pt">
                        <v:stroke endarrow="block"/>
                      </v:shape>
                      <v:shape id="Connector: Elbow 2783" o:spid="_x0000_s1586" type="#_x0000_t34" style="position:absolute;left:13716;top:4095;width:4485;height:89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" adj="409" strokecolor="#ed7d31 [3205]" strokeweight=".5pt">
                        <v:stroke endarrow="block"/>
                      </v:shape>
                      <v:shape id="Straight Arrow Connector 2784" o:spid="_x0000_s1587" type="#_x0000_t32" style="position:absolute;left:10668;top:27908;width:53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" strokecolor="#ed7d31 [3205]" strokeweight=".5pt">
                        <v:stroke endarrow="block" joinstyle="miter"/>
                      </v:shape>
                      <v:shape id="Straight Arrow Connector 2785" o:spid="_x0000_s1588" type="#_x0000_t32" style="position:absolute;left:22383;top:14478;width:0;height:4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" strokecolor="#ed7d31 [3205]" strokeweight=".5pt">
                        <v:stroke endarrow="block" joinstyle="miter"/>
                      </v:shape>
                      <v:shape id="Straight Arrow Connector 2786" o:spid="_x0000_s1589" type="#_x0000_t32" style="position:absolute;left:22479;top:23241;width:0;height:2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" strokecolor="#ed7d31 [3205]" strokeweight=".5pt">
                        <v:stroke endarrow="block" joinstyle="miter"/>
                      </v:shape>
                      <v:shape id="Connector: Elbow 2787" o:spid="_x0000_s1590" type="#_x0000_t34" style="position:absolute;left:11049;top:32385;width:8507;height:19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" adj="21492" strokecolor="#ed7d31 [3205]" strokeweight=".5pt">
                        <v:stroke endarrow="block"/>
                      </v:shape>
                      <v:shape id="Straight Arrow Connector 2788" o:spid="_x0000_s1591" type="#_x0000_t32" style="position:absolute;left:21050;top:31146;width:0;height:34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" strokecolor="#ed7d31 [3205]" strokeweight=".5pt">
                        <v:stroke endarrow="block" joinstyle="miter"/>
                      </v:shape>
                      <v:shape id="Straight Arrow Connector 2789" o:spid="_x0000_s1592" type="#_x0000_t32" style="position:absolute;left:36480;top:37433;width:219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" strokecolor="#ed7d31 [3205]" strokeweight=".5pt">
                        <v:stroke endarrow="block" joinstyle="miter"/>
                      </v:shape>
                      <v:roundrect id="Rectangle: Rounded Corners 2790" o:spid="_x0000_s1593" style="position:absolute;left:17907;top:10763;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06883692" w14:textId="77777777" w:rsidR="00DE277B" w:rsidRPr="00472AC4" w:rsidRDefault="00DE277B" w:rsidP="00DE277B">
                              <w:pPr>
                                <w:jc w:val="center"/>
                                <w:rPr>
                                  <w:lang w:val="en-US"/>
                                </w:rPr>
                              </w:pPr>
                              <w:r>
                                <w:rPr>
                                  <w:lang w:val="en-US"/>
                                </w:rPr>
                                <w:t>Pre-Reactor</w:t>
                              </w:r>
                            </w:p>
                          </w:txbxContent>
                        </v:textbox>
                      </v:roundrect>
                      <v:roundrect id="Rectangle: Rounded Corners 2791" o:spid="_x0000_s1594" style="position:absolute;left:17716;top:19526;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N7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xPN+EJyDnDwAAAP//AwBQSwECLQAUAAYACAAAACEA2+H2y+4AAACFAQAAEwAAAAAAAAAA&#10;AAAAAAAAAAAAW0NvbnRlbnRfVHlwZXNdLnhtbFBLAQItABQABgAIAAAAIQBa9CxbvwAAABUBAAAL&#10;AAAAAAAAAAAAAAAAAB8BAABfcmVscy8ucmVsc1BLAQItABQABgAIAAAAIQASZyN7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2A23D75" w14:textId="77777777" w:rsidR="00DE277B" w:rsidRPr="00472AC4" w:rsidRDefault="00DE277B" w:rsidP="00DE277B">
                              <w:pPr>
                                <w:jc w:val="center"/>
                                <w:rPr>
                                  <w:lang w:val="en-US"/>
                                </w:rPr>
                              </w:pPr>
                              <w:r>
                                <w:rPr>
                                  <w:lang w:val="en-US"/>
                                </w:rPr>
                                <w:t>Reactor</w:t>
                              </w:r>
                            </w:p>
                          </w:txbxContent>
                        </v:textbox>
                      </v:roundrect>
                      <v:roundrect id="Rectangle: Rounded Corners 2792" o:spid="_x0000_s1595" style="position:absolute;left:16097;top:25812;width:13155;height:5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51C70BF" w14:textId="77777777" w:rsidR="00DE277B" w:rsidRPr="00D14620" w:rsidRDefault="00DE277B" w:rsidP="00DE277B">
                              <w:pPr>
                                <w:jc w:val="center"/>
                                <w:rPr>
                                  <w:rFonts w:ascii="Verdana" w:hAnsi="Verdana"/>
                                  <w:sz w:val="16"/>
                                  <w:szCs w:val="16"/>
                                  <w:lang w:val="en-US"/>
                                </w:rPr>
                              </w:pPr>
                              <w:r>
                                <w:rPr>
                                  <w:rFonts w:ascii="Verdana" w:hAnsi="Verdana"/>
                                  <w:sz w:val="16"/>
                                  <w:szCs w:val="16"/>
                                  <w:lang w:val="en-US"/>
                                </w:rPr>
                                <w:t>Evaporator (Under Vacuum). Temp. 110-150</w:t>
                              </w:r>
                              <w:r>
                                <w:rPr>
                                  <w:rFonts w:ascii="Verdana" w:hAnsi="Verdana"/>
                                  <w:sz w:val="16"/>
                                  <w:szCs w:val="16"/>
                                  <w:vertAlign w:val="superscript"/>
                                  <w:lang w:val="en-US"/>
                                </w:rPr>
                                <w:t>o</w:t>
                              </w:r>
                              <w:r>
                                <w:rPr>
                                  <w:rFonts w:ascii="Verdana" w:hAnsi="Verdana"/>
                                  <w:sz w:val="16"/>
                                  <w:szCs w:val="16"/>
                                  <w:lang w:val="en-US"/>
                                </w:rPr>
                                <w:t>C</w:t>
                              </w:r>
                            </w:p>
                            <w:p w14:paraId="7F1E0E8C" w14:textId="77777777" w:rsidR="00DE277B" w:rsidRDefault="00DE277B" w:rsidP="00DE277B">
                              <w:pPr>
                                <w:jc w:val="center"/>
                              </w:pPr>
                              <w:r>
                                <w:t>Fa</w:t>
                              </w:r>
                            </w:p>
                          </w:txbxContent>
                        </v:textbox>
                      </v:roundrect>
                      <v:roundrect id="Rectangle: Rounded Corners 2793" o:spid="_x0000_s1596" style="position:absolute;left:18192;top:34385;width:18288;height:3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3F2115C8" w14:textId="77777777" w:rsidR="00DE277B" w:rsidRPr="00541B27" w:rsidRDefault="00DE277B" w:rsidP="00DE277B">
                              <w:pPr>
                                <w:jc w:val="center"/>
                                <w:rPr>
                                  <w:rFonts w:ascii="Verdana" w:hAnsi="Verdana"/>
                                  <w:sz w:val="16"/>
                                  <w:szCs w:val="16"/>
                                  <w:lang w:val="en-US"/>
                                </w:rPr>
                              </w:pPr>
                              <w:r>
                                <w:rPr>
                                  <w:rFonts w:ascii="Verdana" w:hAnsi="Verdana"/>
                                  <w:sz w:val="16"/>
                                  <w:szCs w:val="16"/>
                                  <w:lang w:val="en-US"/>
                                </w:rPr>
                                <w:t>Gravity Separator (Refining) at 65-70</w:t>
                              </w:r>
                              <w:r>
                                <w:rPr>
                                  <w:rFonts w:ascii="Verdana" w:hAnsi="Verdana"/>
                                  <w:sz w:val="16"/>
                                  <w:szCs w:val="16"/>
                                  <w:vertAlign w:val="superscript"/>
                                  <w:lang w:val="en-US"/>
                                </w:rPr>
                                <w:t xml:space="preserve">o </w:t>
                              </w:r>
                              <w:r>
                                <w:rPr>
                                  <w:rFonts w:ascii="Verdana" w:hAnsi="Verdana"/>
                                  <w:sz w:val="16"/>
                                  <w:szCs w:val="16"/>
                                  <w:lang w:val="en-US"/>
                                </w:rPr>
                                <w:t>C and Atm. pressure</w:t>
                              </w:r>
                            </w:p>
                            <w:p w14:paraId="734D7C7C" w14:textId="77777777" w:rsidR="00DE277B" w:rsidRDefault="00DE277B" w:rsidP="00DE277B">
                              <w:pPr>
                                <w:jc w:val="center"/>
                              </w:pPr>
                            </w:p>
                          </w:txbxContent>
                        </v:textbox>
                      </v:roundrect>
                      <v:roundrect id="Rectangle: Rounded Corners 2794" o:spid="_x0000_s1597" style="position:absolute;left:38576;top:32480;width:14135;height:2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" fillcolor="#4472c4 [3204]" strokecolor="#1f3763 [1604]" strokeweight="1pt">
                        <v:stroke joinstyle="miter"/>
                        <v:textbox>
                          <w:txbxContent>
                            <w:p w14:paraId="7EAD9149"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 Polymer</w:t>
                              </w:r>
                            </w:p>
                            <w:p w14:paraId="63ABA19E" w14:textId="77777777" w:rsidR="00DE277B" w:rsidRDefault="00DE277B" w:rsidP="00DE277B">
                              <w:pPr>
                                <w:jc w:val="center"/>
                              </w:pPr>
                            </w:p>
                          </w:txbxContent>
                        </v:textbox>
                      </v:roundrect>
                      <v:roundrect id="Rectangle: Rounded Corners 2795" o:spid="_x0000_s1598" style="position:absolute;left:58293;top:35337;width:9994;height:4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" fillcolor="#4472c4 [3204]" strokecolor="#1f3763 [1604]" strokeweight="1pt">
                        <v:stroke joinstyle="miter"/>
                        <v:textbox>
                          <w:txbxContent>
                            <w:p w14:paraId="4A640D3B" w14:textId="77777777" w:rsidR="00DE277B" w:rsidRPr="00C125FD" w:rsidRDefault="00DE277B" w:rsidP="00DE277B">
                              <w:pPr>
                                <w:jc w:val="center"/>
                                <w:rPr>
                                  <w:rFonts w:ascii="Verdana" w:hAnsi="Verdana"/>
                                  <w:sz w:val="16"/>
                                  <w:szCs w:val="16"/>
                                  <w:lang w:val="en-US"/>
                                </w:rPr>
                              </w:pPr>
                              <w:r w:rsidRPr="00C125FD">
                                <w:rPr>
                                  <w:rFonts w:ascii="Verdana" w:hAnsi="Verdana"/>
                                  <w:sz w:val="16"/>
                                  <w:szCs w:val="16"/>
                                  <w:lang w:val="en-US"/>
                                </w:rPr>
                                <w:t>Wastewater Treatment</w:t>
                              </w:r>
                            </w:p>
                            <w:p w14:paraId="7B5C5A4F" w14:textId="77777777" w:rsidR="00DE277B" w:rsidRDefault="00DE277B" w:rsidP="00DE277B">
                              <w:pPr>
                                <w:jc w:val="center"/>
                              </w:pPr>
                            </w:p>
                          </w:txbxContent>
                        </v:textbox>
                      </v:roundrect>
                      <v:roundrect id="Rectangle: Rounded Corners 2796" o:spid="_x0000_s1599" style="position:absolute;left:5238;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1018CA6" w14:textId="77777777" w:rsidR="00DE277B" w:rsidRPr="003D48AD" w:rsidRDefault="00DE277B" w:rsidP="00DE277B">
                              <w:pPr>
                                <w:jc w:val="center"/>
                                <w:rPr>
                                  <w:sz w:val="16"/>
                                  <w:szCs w:val="16"/>
                                  <w:lang w:val="en-US"/>
                                </w:rPr>
                              </w:pPr>
                              <w:r>
                                <w:rPr>
                                  <w:sz w:val="16"/>
                                  <w:szCs w:val="16"/>
                                  <w:lang w:val="en-US"/>
                                </w:rPr>
                                <w:t>Hopper For BPA Addition</w:t>
                              </w:r>
                            </w:p>
                          </w:txbxContent>
                        </v:textbox>
                      </v:roundrect>
                      <v:roundrect id="Rectangle: Rounded Corners 2797" o:spid="_x0000_s1600" style="position:absolute;left:31527;top:285;width:10414;height:3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537D9133" w14:textId="77777777" w:rsidR="00DE277B" w:rsidRPr="003D48AD" w:rsidRDefault="00DE277B" w:rsidP="00DE277B">
                              <w:pPr>
                                <w:jc w:val="center"/>
                                <w:rPr>
                                  <w:sz w:val="16"/>
                                  <w:szCs w:val="16"/>
                                  <w:lang w:val="en-US"/>
                                </w:rPr>
                              </w:pPr>
                              <w:r w:rsidRPr="003D48AD">
                                <w:rPr>
                                  <w:sz w:val="16"/>
                                  <w:szCs w:val="16"/>
                                  <w:lang w:val="en-US"/>
                                </w:rPr>
                                <w:t>NaOH Storage tank</w:t>
                              </w:r>
                            </w:p>
                          </w:txbxContent>
                        </v:textbox>
                      </v:roundrect>
                      <v:roundrect id="Rectangle: Rounded Corners 2798" o:spid="_x0000_s1601" style="position:absolute;left:18383;top:9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33823A7" w14:textId="77777777" w:rsidR="00DE277B" w:rsidRPr="003D48AD" w:rsidRDefault="00DE277B" w:rsidP="00DE277B">
                              <w:pPr>
                                <w:jc w:val="center"/>
                                <w:rPr>
                                  <w:sz w:val="16"/>
                                  <w:szCs w:val="16"/>
                                  <w:lang w:val="en-US"/>
                                </w:rPr>
                              </w:pPr>
                              <w:r>
                                <w:rPr>
                                  <w:sz w:val="16"/>
                                  <w:szCs w:val="16"/>
                                  <w:lang w:val="en-US"/>
                                </w:rPr>
                                <w:t>ECH Tank</w:t>
                              </w:r>
                            </w:p>
                          </w:txbxContent>
                        </v:textbox>
                      </v:roundrect>
                      <v:roundrect id="Rectangle: Rounded Corners 2799" o:spid="_x0000_s1602" style="position:absolute;left:44481;top:857;width:10065;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6BBC7423" w14:textId="77777777" w:rsidR="00DE277B" w:rsidRPr="000C5567" w:rsidRDefault="00DE277B" w:rsidP="00DE277B">
                              <w:pPr>
                                <w:jc w:val="center"/>
                                <w:rPr>
                                  <w:sz w:val="16"/>
                                  <w:szCs w:val="16"/>
                                  <w:lang w:val="en-US"/>
                                </w:rPr>
                              </w:pPr>
                              <w:r w:rsidRPr="000C5567">
                                <w:rPr>
                                  <w:sz w:val="16"/>
                                  <w:szCs w:val="16"/>
                                  <w:lang w:val="en-US"/>
                                </w:rPr>
                                <w:t>Tol</w:t>
                              </w:r>
                              <w:r>
                                <w:rPr>
                                  <w:sz w:val="16"/>
                                  <w:szCs w:val="16"/>
                                  <w:lang w:val="en-US"/>
                                </w:rPr>
                                <w:t>u</w:t>
                              </w:r>
                              <w:r w:rsidRPr="000C5567">
                                <w:rPr>
                                  <w:sz w:val="16"/>
                                  <w:szCs w:val="16"/>
                                  <w:lang w:val="en-US"/>
                                </w:rPr>
                                <w:t>ene</w:t>
                              </w:r>
                            </w:p>
                          </w:txbxContent>
                        </v:textbox>
                      </v:roundrect>
                      <v:shape id="Straight Arrow Connector 2800" o:spid="_x0000_s1603" type="#_x0000_t32" style="position:absolute;left:23336;top:4000;width:0;height:6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" strokecolor="#ed7d31 [3205]" strokeweight=".5pt">
                        <v:stroke endarrow="block" joinstyle="miter"/>
                      </v:shape>
                      <v:roundrect id="Rectangle: Rounded Corners 2801" o:spid="_x0000_s1604" style="position:absolute;left:11144;top:4857;width:4243;height:1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" fillcolor="#70ad47 [3209]" strokecolor="#375623 [1609]" strokeweight="1pt">
                        <v:stroke joinstyle="miter"/>
                        <v:textbox>
                          <w:txbxContent>
                            <w:p w14:paraId="37C064F1"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2" o:spid="_x0000_s1605" style="position:absolute;left:22002;top:5238;width:3950;height:21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" fillcolor="#70ad47 [3209]" strokecolor="#375623 [1609]" strokeweight="1pt">
                        <v:stroke joinstyle="miter"/>
                        <v:textbox>
                          <w:txbxContent>
                            <w:p w14:paraId="6AED3FB3"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3" o:spid="_x0000_s1606" style="position:absolute;left:30765;top:4857;width:4021;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" fillcolor="#70ad47 [3209]" strokecolor="#375623 [1609]" strokeweight="1pt">
                        <v:stroke joinstyle="miter"/>
                        <v:textbox>
                          <w:txbxContent>
                            <w:p w14:paraId="2AB1A12D"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50</w:t>
                              </w:r>
                            </w:p>
                          </w:txbxContent>
                        </v:textbox>
                      </v:roundrect>
                      <v:roundrect id="Rectangle: Rounded Corners 2804" o:spid="_x0000_s1607" style="position:absolute;left:50292;top:5048;width:3950;height:21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" fillcolor="#70ad47 [3209]" strokecolor="#375623 [1609]" strokeweight="1pt">
                        <v:stroke joinstyle="miter"/>
                        <v:textbox>
                          <w:txbxContent>
                            <w:p w14:paraId="7B810B98"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05" o:spid="_x0000_s1608" style="position:absolute;left:37623;top:11525;width:10414;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0A6B4AA" w14:textId="77777777" w:rsidR="00DE277B" w:rsidRPr="00472AC4" w:rsidRDefault="00DE277B" w:rsidP="00DE277B">
                              <w:pPr>
                                <w:jc w:val="center"/>
                                <w:rPr>
                                  <w:lang w:val="en-US"/>
                                </w:rPr>
                              </w:pPr>
                              <w:proofErr w:type="spellStart"/>
                              <w:r>
                                <w:rPr>
                                  <w:lang w:val="en-US"/>
                                </w:rPr>
                                <w:t>Condensor</w:t>
                              </w:r>
                              <w:proofErr w:type="spellEnd"/>
                            </w:p>
                          </w:txbxContent>
                        </v:textbox>
                      </v:roundrect>
                      <v:shape id="Straight Arrow Connector 2806" o:spid="_x0000_s1609" type="#_x0000_t32" style="position:absolute;left:28194;top:12858;width:9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" strokecolor="#ed7d31 [3205]" strokeweight=".5pt">
                        <v:stroke endarrow="block" joinstyle="miter"/>
                      </v:shape>
                      <v:shape id="_x0000_s1610" type="#_x0000_t202" style="position:absolute;left:9810;top:28860;width:628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" stroked="f">
                        <v:textbox>
                          <w:txbxContent>
                            <w:p w14:paraId="366DADB5" w14:textId="77777777" w:rsidR="00DE277B" w:rsidRPr="006A029A" w:rsidRDefault="00DE277B" w:rsidP="00DE277B">
                              <w:pPr>
                                <w:rPr>
                                  <w:b/>
                                  <w:bCs/>
                                  <w:sz w:val="14"/>
                                  <w:szCs w:val="14"/>
                                  <w:lang w:val="en-US"/>
                                </w:rPr>
                              </w:pPr>
                              <w:r>
                                <w:rPr>
                                  <w:b/>
                                  <w:bCs/>
                                  <w:sz w:val="14"/>
                                  <w:szCs w:val="14"/>
                                  <w:lang w:val="en-US"/>
                                </w:rPr>
                                <w:t>DM Water</w:t>
                              </w:r>
                            </w:p>
                          </w:txbxContent>
                        </v:textbox>
                      </v:shape>
                      <v:shape id="Connector: Elbow 2808" o:spid="_x0000_s1611" type="#_x0000_t34" style="position:absolute;left:36195;top:2476;width:18544;height:3426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" adj="-1083" strokecolor="#ed7d31 [3205]" strokeweight=".5pt">
                        <v:stroke endarrow="block"/>
                      </v:shape>
                      <v:roundrect id="Rectangle: Rounded Corners 2809" o:spid="_x0000_s1612" style="position:absolute;left:39624;top:5238;width:6642;height:24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28ADCB54" w14:textId="77777777" w:rsidR="00DE277B" w:rsidRPr="000C5567" w:rsidRDefault="00DE277B" w:rsidP="00DE277B">
                              <w:pPr>
                                <w:jc w:val="center"/>
                                <w:rPr>
                                  <w:sz w:val="16"/>
                                  <w:szCs w:val="16"/>
                                  <w:lang w:val="en-US"/>
                                </w:rPr>
                              </w:pPr>
                              <w:r>
                                <w:rPr>
                                  <w:sz w:val="16"/>
                                  <w:szCs w:val="16"/>
                                  <w:lang w:val="en-US"/>
                                </w:rPr>
                                <w:t>Catalyst</w:t>
                              </w:r>
                            </w:p>
                          </w:txbxContent>
                        </v:textbox>
                      </v:roundrect>
                      <v:shape id="Connector: Elbow 2810" o:spid="_x0000_s1613" type="#_x0000_t34" style="position:absolute;left:28289;top:7810;width:13292;height:340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" adj="34" strokecolor="#ed7d31 [3205]" strokeweight=".5pt">
                        <v:stroke endarrow="block"/>
                      </v:shape>
                      <v:shape id="_x0000_s1614" type="#_x0000_t202" style="position:absolute;left:29337;top:12477;width:789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" filled="f" stroked="f">
                        <v:textbox>
                          <w:txbxContent>
                            <w:p w14:paraId="2E5E0F70" w14:textId="77777777" w:rsidR="00DE277B" w:rsidRDefault="00DE277B" w:rsidP="00DE277B">
                              <w:r w:rsidRPr="003D48AD">
                                <w:rPr>
                                  <w:rFonts w:ascii="Verdana" w:hAnsi="Verdana" w:cs="Arial"/>
                                  <w:sz w:val="12"/>
                                  <w:szCs w:val="12"/>
                                </w:rPr>
                                <w:t>Recovered ECH</w:t>
                              </w:r>
                            </w:p>
                          </w:txbxContent>
                        </v:textbox>
                      </v:shape>
                      <v:shape id="Connector: Elbow 2812" o:spid="_x0000_s1615" type="#_x0000_t34" style="position:absolute;left:27813;top:15430;width:16560;height:57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" adj="21716" strokecolor="#ed7d31 [3205]" strokeweight=".5pt">
                        <v:stroke endarrow="block"/>
                      </v:shape>
                      <v:shape id="Connector: Elbow 2813" o:spid="_x0000_s1616" type="#_x0000_t34" style="position:absolute;left:29146;top:15525;width:18110;height:1271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" adj="21722" strokecolor="#ed7d31 [3205]" strokeweight=".5pt">
                        <v:stroke endarrow="block"/>
                      </v:shape>
                      <v:shape id="Connector: Elbow 2814" o:spid="_x0000_s1617" type="#_x0000_t34" style="position:absolute;left:48006;top:13430;width:15873;height:217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" adj="21542" strokecolor="#ed7d31 [3205]" strokeweight=".5pt">
                        <v:stroke endarrow="block"/>
                      </v:shape>
                      <v:shape id="Connector: Elbow 2815" o:spid="_x0000_s1618" type="#_x0000_t34" style="position:absolute;left:48006;top:14478;width:18726;height:30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" adj="27066" strokecolor="#ed7d31 [3205]" strokeweight=".5pt">
                        <v:stroke endarrow="block"/>
                      </v:shape>
                      <v:shape id="_x0000_s1619" type="#_x0000_t202" style="position:absolute;left:34099;top:19621;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" filled="f" stroked="f">
                        <v:textbox>
                          <w:txbxContent>
                            <w:p w14:paraId="6982FED2" w14:textId="77777777" w:rsidR="00DE277B" w:rsidRPr="00823492" w:rsidRDefault="00DE277B" w:rsidP="00DE277B">
                              <w:pPr>
                                <w:tabs>
                                  <w:tab w:val="left" w:pos="3478"/>
                                </w:tabs>
                                <w:rPr>
                                  <w:rFonts w:ascii="Verdana" w:hAnsi="Verdana" w:cs="Arial"/>
                                  <w:sz w:val="12"/>
                                  <w:szCs w:val="12"/>
                                </w:rPr>
                              </w:pPr>
                              <w:r w:rsidRPr="00823492">
                                <w:rPr>
                                  <w:rFonts w:ascii="Verdana" w:hAnsi="Verdana" w:cs="Arial"/>
                                  <w:sz w:val="12"/>
                                  <w:szCs w:val="12"/>
                                </w:rPr>
                                <w:t>Dehydrated</w:t>
                              </w:r>
                              <w:r>
                                <w:rPr>
                                  <w:rFonts w:ascii="Verdana" w:hAnsi="Verdana" w:cs="Arial"/>
                                  <w:sz w:val="12"/>
                                  <w:szCs w:val="12"/>
                                </w:rPr>
                                <w:t xml:space="preserve"> </w:t>
                              </w:r>
                              <w:r w:rsidRPr="00823492">
                                <w:rPr>
                                  <w:rFonts w:ascii="Verdana" w:hAnsi="Verdana" w:cs="Arial"/>
                                  <w:sz w:val="12"/>
                                  <w:szCs w:val="12"/>
                                </w:rPr>
                                <w:t>Water</w:t>
                              </w:r>
                            </w:p>
                            <w:p w14:paraId="6176B4E6" w14:textId="77777777" w:rsidR="00DE277B" w:rsidRPr="00823492" w:rsidRDefault="00DE277B" w:rsidP="00DE277B">
                              <w:pPr>
                                <w:rPr>
                                  <w:sz w:val="20"/>
                                  <w:szCs w:val="20"/>
                                </w:rPr>
                              </w:pPr>
                            </w:p>
                          </w:txbxContent>
                        </v:textbox>
                      </v:shape>
                      <v:shape id="_x0000_s1620" type="#_x0000_t202" style="position:absolute;left:29146;top:26670;width:789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" filled="f" stroked="f">
                        <v:textbox>
                          <w:txbxContent>
                            <w:p w14:paraId="2206CA00" w14:textId="77777777" w:rsidR="00DE277B" w:rsidRDefault="00DE277B" w:rsidP="00DE277B">
                              <w:r w:rsidRPr="003D48AD">
                                <w:rPr>
                                  <w:rFonts w:ascii="Verdana" w:hAnsi="Verdana" w:cs="Arial"/>
                                  <w:sz w:val="12"/>
                                  <w:szCs w:val="12"/>
                                </w:rPr>
                                <w:t>Recovered ECH</w:t>
                              </w:r>
                            </w:p>
                          </w:txbxContent>
                        </v:textbox>
                      </v:shape>
                      <v:shape id="Connector: Elbow 2818" o:spid="_x0000_s1621" type="#_x0000_t34" style="position:absolute;left:26289;top:8953;width:6312;height:17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" adj="21643" strokecolor="#ed7d31 [3205]" strokeweight=".5pt">
                        <v:stroke endarrow="block"/>
                      </v:shape>
                      <v:group id="Group 2819" o:spid="_x0000_s1622" style="position:absolute;left:19812;top:9048;width:2114;height:14992"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">
                        <v:shape id="Connector: Elbow 2820" o:spid="_x0000_s1623"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" adj="84857" strokecolor="black [3200]">
                          <v:stroke dashstyle="dash" joinstyle="round"/>
                        </v:shape>
                        <v:shape id="Connector: Elbow 2821" o:spid="_x0000_s1624"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" adj="-90702" strokecolor="black [3200]">
                          <v:stroke dashstyle="dash" joinstyle="round"/>
                        </v:shape>
                      </v:group>
                      <v:line id="Straight Connector 2822" o:spid="_x0000_s1625" style="position:absolute;flip:x;visibility:visible;mso-wrap-style:square" from="10001,16478" to="14613,18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" strokecolor="black [3200]">
                        <v:stroke dashstyle="dash"/>
                      </v:line>
                      <v:shape id="Connector: Elbow 2823" o:spid="_x0000_s1626" type="#_x0000_t34" style="position:absolute;left:26670;top:13525;width:19957;height:914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" adj="-2726" strokecolor="black [3200]">
                        <v:stroke dashstyle="dash" joinstyle="round"/>
                      </v:shape>
                      <v:shape id="_x0000_s1627" type="#_x0000_t202" style="position:absolute;left:52292;top:10096;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" filled="f" stroked="f">
                        <v:textbox>
                          <w:txbxContent>
                            <w:p w14:paraId="798031CC" w14:textId="77777777" w:rsidR="00DE277B" w:rsidRPr="008D77AA" w:rsidRDefault="00DE277B" w:rsidP="00DE277B">
                              <w:pPr>
                                <w:rPr>
                                  <w:sz w:val="20"/>
                                  <w:szCs w:val="20"/>
                                  <w:lang w:val="en-US"/>
                                </w:rPr>
                              </w:pPr>
                              <w:r>
                                <w:rPr>
                                  <w:rFonts w:ascii="Verdana" w:hAnsi="Verdana" w:cs="Arial"/>
                                  <w:sz w:val="12"/>
                                  <w:szCs w:val="12"/>
                                  <w:lang w:val="en-US"/>
                                </w:rPr>
                                <w:t>Dehydration section</w:t>
                              </w:r>
                            </w:p>
                          </w:txbxContent>
                        </v:textbox>
                      </v:shape>
                      <v:line id="Straight Connector 2825" o:spid="_x0000_s1628" style="position:absolute;flip:x;visibility:visible;mso-wrap-style:square" from="48958,11620" to="53570,1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" strokecolor="black [3200]">
                        <v:stroke dashstyle="dash"/>
                      </v:line>
                      <v:shape id="Connector: Elbow 2826" o:spid="_x0000_s1629" type="#_x0000_t34" style="position:absolute;left:29527;top:14859;width:18845;height:150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" adj="-2726" strokecolor="black [3200]">
                        <v:stroke dashstyle="dash" joinstyle="round"/>
                      </v:shape>
                      <v:shape id="_x0000_s1630" type="#_x0000_t202" style="position:absolute;left:3619;top:18383;width:96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" filled="f" stroked="f">
                        <v:textbox>
                          <w:txbxContent>
                            <w:p w14:paraId="46034A1B" w14:textId="77777777" w:rsidR="00DE277B" w:rsidRPr="008D77AA" w:rsidRDefault="00DE277B" w:rsidP="00DE277B">
                              <w:pPr>
                                <w:rPr>
                                  <w:sz w:val="20"/>
                                  <w:szCs w:val="20"/>
                                  <w:lang w:val="en-US"/>
                                </w:rPr>
                              </w:pPr>
                              <w:r>
                                <w:rPr>
                                  <w:rFonts w:ascii="Verdana" w:hAnsi="Verdana" w:cs="Arial"/>
                                  <w:sz w:val="12"/>
                                  <w:szCs w:val="12"/>
                                  <w:lang w:val="en-US"/>
                                </w:rPr>
                                <w:t>Reaction Section</w:t>
                              </w:r>
                            </w:p>
                          </w:txbxContent>
                        </v:textbox>
                      </v:shape>
                      <v:shape id="_x0000_s1631" type="#_x0000_t202" style="position:absolute;left:56007;top:22288;width:755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" filled="f" stroked="f">
                        <v:textbox>
                          <w:txbxContent>
                            <w:p w14:paraId="073ED656" w14:textId="77777777" w:rsidR="00DE277B" w:rsidRPr="008D77AA" w:rsidRDefault="00DE277B" w:rsidP="00DE277B">
                              <w:pPr>
                                <w:rPr>
                                  <w:sz w:val="20"/>
                                  <w:szCs w:val="20"/>
                                  <w:lang w:val="en-US"/>
                                </w:rPr>
                              </w:pPr>
                              <w:r>
                                <w:rPr>
                                  <w:rFonts w:ascii="Verdana" w:hAnsi="Verdana" w:cs="Arial"/>
                                  <w:sz w:val="12"/>
                                  <w:szCs w:val="12"/>
                                  <w:lang w:val="en-US"/>
                                </w:rPr>
                                <w:t>ECH recovery Section</w:t>
                              </w:r>
                            </w:p>
                          </w:txbxContent>
                        </v:textbox>
                      </v:shape>
                      <v:shape id="Straight Arrow Connector 2829" o:spid="_x0000_s1632" type="#_x0000_t32" style="position:absolute;left:22288;top:38576;width:0;height:4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" strokecolor="#ed7d31 [3205]" strokeweight=".5pt">
                        <v:stroke endarrow="block" joinstyle="miter"/>
                      </v:shape>
                      <v:shape id="Straight Arrow Connector 2830" o:spid="_x0000_s1633" type="#_x0000_t32" style="position:absolute;left:22574;top:46958;width:0;height:3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" strokecolor="#ed7d31 [3205]" strokeweight=".5pt">
                        <v:stroke endarrow="block" joinstyle="miter"/>
                      </v:shape>
                      <v:shape id="Straight Arrow Connector 2831" o:spid="_x0000_s1634" type="#_x0000_t32" style="position:absolute;left:28479;top:45148;width:280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" strokecolor="#ed7d31 [3205]" strokeweight=".5pt">
                        <v:stroke endarrow="block" joinstyle="miter"/>
                      </v:shape>
                      <v:roundrect id="Rectangle: Rounded Corners 2832" o:spid="_x0000_s1635" style="position:absolute;left:17335;top:42481;width:11144;height:5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" fillcolor="#f3a875 [2165]" strokecolor="#ed7d31 [3205]" strokeweight=".5pt">
                        <v:fill color2="#f09558 [2613]" rotate="t" colors="0 #f7bda4;.5 #f5b195;1 #f8a581" focus="100%" type="gradient">
                          <o:fill v:ext="view" type="gradientUnscaled"/>
                        </v:fill>
                        <v:stroke joinstyle="miter"/>
                        <v:textbox>
                          <w:txbxContent>
                            <w:p w14:paraId="10B163A2" w14:textId="77777777" w:rsidR="00DE277B" w:rsidRPr="00256423" w:rsidRDefault="00DE277B" w:rsidP="00DE277B">
                              <w:pPr>
                                <w:jc w:val="center"/>
                                <w:rPr>
                                  <w:rFonts w:ascii="Verdana" w:hAnsi="Verdana"/>
                                  <w:sz w:val="16"/>
                                  <w:szCs w:val="16"/>
                                  <w:lang w:val="en-US"/>
                                </w:rPr>
                              </w:pPr>
                              <w:r w:rsidRPr="00C125FD">
                                <w:rPr>
                                  <w:rFonts w:ascii="Verdana" w:hAnsi="Verdana"/>
                                  <w:sz w:val="16"/>
                                  <w:szCs w:val="16"/>
                                  <w:lang w:val="en-US"/>
                                </w:rPr>
                                <w:t>Filt</w:t>
                              </w:r>
                              <w:r>
                                <w:rPr>
                                  <w:rFonts w:ascii="Verdana" w:hAnsi="Verdana"/>
                                  <w:sz w:val="16"/>
                                  <w:szCs w:val="16"/>
                                  <w:lang w:val="en-US"/>
                                </w:rPr>
                                <w:t>er 65-70</w:t>
                              </w:r>
                              <w:r>
                                <w:rPr>
                                  <w:rFonts w:ascii="Verdana" w:hAnsi="Verdana"/>
                                  <w:sz w:val="16"/>
                                  <w:szCs w:val="16"/>
                                  <w:vertAlign w:val="superscript"/>
                                  <w:lang w:val="en-US"/>
                                </w:rPr>
                                <w:t xml:space="preserve">o </w:t>
                              </w:r>
                              <w:r>
                                <w:rPr>
                                  <w:rFonts w:ascii="Verdana" w:hAnsi="Verdana"/>
                                  <w:sz w:val="16"/>
                                  <w:szCs w:val="16"/>
                                  <w:lang w:val="en-US"/>
                                </w:rPr>
                                <w:t>C</w:t>
                              </w:r>
                            </w:p>
                            <w:p w14:paraId="0047EEC9" w14:textId="77777777" w:rsidR="00DE277B" w:rsidRDefault="00DE277B" w:rsidP="00DE277B">
                              <w:pPr>
                                <w:jc w:val="center"/>
                              </w:pPr>
                            </w:p>
                          </w:txbxContent>
                        </v:textbox>
                      </v:roundrect>
                      <v:roundrect id="Rectangle: Rounded Corners 2833" o:spid="_x0000_s1636" style="position:absolute;left:56388;top:44005;width:10478;height:25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" fillcolor="#4472c4 [3204]" strokecolor="#1f3763 [1604]" strokeweight="1pt">
                        <v:stroke joinstyle="miter"/>
                        <v:textbox>
                          <w:txbxContent>
                            <w:p w14:paraId="62A03995" w14:textId="77777777" w:rsidR="00DE277B" w:rsidRPr="001E6148" w:rsidRDefault="00DE277B" w:rsidP="00DE277B">
                              <w:pPr>
                                <w:jc w:val="center"/>
                                <w:rPr>
                                  <w:rFonts w:ascii="Verdana" w:hAnsi="Verdana"/>
                                  <w:sz w:val="16"/>
                                  <w:szCs w:val="16"/>
                                  <w:lang w:val="en-US"/>
                                </w:rPr>
                              </w:pPr>
                              <w:r w:rsidRPr="001E6148">
                                <w:rPr>
                                  <w:rFonts w:ascii="Verdana" w:hAnsi="Verdana"/>
                                  <w:sz w:val="16"/>
                                  <w:szCs w:val="16"/>
                                  <w:lang w:val="en-US"/>
                                </w:rPr>
                                <w:t>Solid Waste</w:t>
                              </w:r>
                            </w:p>
                          </w:txbxContent>
                        </v:textbox>
                      </v:roundrect>
                      <v:roundrect id="Rectangle: Rounded Corners 2834" o:spid="_x0000_s1637" style="position:absolute;left:20574;top:39147;width:4019;height:25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" fillcolor="#70ad47 [3209]" strokecolor="#375623 [1609]" strokeweight="1pt">
                        <v:stroke joinstyle="miter"/>
                        <v:textbox>
                          <w:txbxContent>
                            <w:p w14:paraId="37CDFB8C"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roundrect id="Rectangle: Rounded Corners 2835" o:spid="_x0000_s1638" style="position:absolute;left:12668;top:31432;width:3948;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" fillcolor="#70ad47 [3209]" strokecolor="#375623 [1609]" strokeweight="1pt">
                        <v:stroke joinstyle="miter"/>
                        <v:textbox>
                          <w:txbxContent>
                            <w:p w14:paraId="7437F9BB" w14:textId="77777777" w:rsidR="00DE277B" w:rsidRPr="00C83266" w:rsidRDefault="00DE277B" w:rsidP="00DE277B">
                              <w:pPr>
                                <w:jc w:val="center"/>
                                <w:rPr>
                                  <w:sz w:val="12"/>
                                  <w:szCs w:val="12"/>
                                  <w:lang w:val="en-US"/>
                                </w:rPr>
                              </w:pPr>
                              <w:r w:rsidRPr="00C83266">
                                <w:rPr>
                                  <w:sz w:val="12"/>
                                  <w:szCs w:val="12"/>
                                  <w:lang w:val="en-US"/>
                                </w:rPr>
                                <w:t>P</w:t>
                              </w:r>
                              <w:r>
                                <w:rPr>
                                  <w:sz w:val="12"/>
                                  <w:szCs w:val="12"/>
                                  <w:lang w:val="en-US"/>
                                </w:rPr>
                                <w:t>E 25</w:t>
                              </w:r>
                            </w:p>
                          </w:txbxContent>
                        </v:textbox>
                      </v:roundrect>
                      <v:shape id="_x0000_s1639" type="#_x0000_t202" style="position:absolute;left:12954;top:39624;width:715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" stroked="f">
                        <v:textbox>
                          <w:txbxContent>
                            <w:p w14:paraId="22746CE7" w14:textId="77777777" w:rsidR="00DE277B" w:rsidRPr="00541B27" w:rsidRDefault="00DE277B" w:rsidP="00DE277B">
                              <w:pPr>
                                <w:rPr>
                                  <w:sz w:val="16"/>
                                  <w:szCs w:val="16"/>
                                </w:rPr>
                              </w:pPr>
                              <w:r w:rsidRPr="00541B27">
                                <w:rPr>
                                  <w:sz w:val="16"/>
                                  <w:szCs w:val="16"/>
                                </w:rPr>
                                <w:t>Resin &amp; Salt</w:t>
                              </w:r>
                            </w:p>
                          </w:txbxContent>
                        </v:textbox>
                      </v:shape>
                      <v:shape id="_x0000_s1640" type="#_x0000_t202" style="position:absolute;left:29146;top:41910;width:6033;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" stroked="f">
                        <v:textbox>
                          <w:txbxContent>
                            <w:p w14:paraId="67829808" w14:textId="77777777" w:rsidR="00DE277B" w:rsidRPr="00A063F4" w:rsidRDefault="00DE277B" w:rsidP="00DE277B">
                              <w:pPr>
                                <w:rPr>
                                  <w:sz w:val="14"/>
                                  <w:szCs w:val="14"/>
                                </w:rPr>
                              </w:pPr>
                              <w:r w:rsidRPr="00A063F4">
                                <w:rPr>
                                  <w:sz w:val="14"/>
                                  <w:szCs w:val="14"/>
                                </w:rPr>
                                <w:t>Filter Cake</w:t>
                              </w:r>
                            </w:p>
                          </w:txbxContent>
                        </v:textbox>
                      </v:shape>
                      <v:shape id="Connector: Elbow 2838" o:spid="_x0000_s1641" type="#_x0000_t34" style="position:absolute;left:52768;top:34290;width:4170;height:9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" adj="21651" strokecolor="#ed7d31 [3205]" strokeweight=".5pt">
                        <v:stroke endarrow="block"/>
                      </v:shape>
                      <v:shape id="Connector: Elbow 2839" o:spid="_x0000_s1642" type="#_x0000_t34" style="position:absolute;left:29718;top:33623;width:9256;height:7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" strokecolor="#ed7d31 [3205]" strokeweight=".5pt">
                        <v:stroke endarrow="block"/>
                      </v:shape>
                      <v:shape id="Connector: Elbow 2840" o:spid="_x0000_s1643" type="#_x0000_t34" style="position:absolute;left:17145;top:36195;width:762;height:168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" adj="-198182" strokecolor="#ed7d31 [3205]" strokeweight=".5pt">
                        <v:stroke endarrow="block"/>
                      </v:shape>
                      <v:line id="Straight Connector 2841" o:spid="_x0000_s1644" style="position:absolute;flip:x;visibility:visible;mso-wrap-style:square" from="50768,23336" to="56663,23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" strokecolor="black [3200]">
                        <v:stroke dashstyle="dash"/>
                      </v:line>
                      <v:group id="Group 2842" o:spid="_x0000_s1645" style="position:absolute;left:24479;top:33242;width:277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shape id="Connector: Elbow 2843" o:spid="_x0000_s1646"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" adj="84857" strokecolor="black [3200]">
                          <v:stroke dashstyle="dash" joinstyle="round"/>
                        </v:shape>
                        <v:shape id="Connector: Elbow 2844" o:spid="_x0000_s1647"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" adj="-90702" strokecolor="black [3200]">
                          <v:stroke dashstyle="dash" joinstyle="round"/>
                        </v:shape>
                      </v:group>
                      <v:group id="Group 2845" o:spid="_x0000_s1648" style="position:absolute;left:20574;top:42291;width:1856;height:5963" coordsize="2114,1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">
                        <v:shape id="Connector: Elbow 2846" o:spid="_x0000_s1649"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" adj="84857" strokecolor="black [3200]">
                          <v:stroke dashstyle="dash" joinstyle="round"/>
                        </v:shape>
                        <v:shape id="Connector: Elbow 2847" o:spid="_x0000_s1650"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" adj="-90702" strokecolor="black [3200]">
                          <v:stroke dashstyle="dash" joinstyle="round"/>
                        </v:shape>
                      </v:group>
                    </v:group>
                  </w:pict>
                </mc:Fallback>
              </mc:AlternateContent>
            </w:r>
          </w:p>
          <w:p w14:paraId="414182F4" w14:textId="5A22084F" w:rsidR="00DE277B" w:rsidRDefault="00DE277B" w:rsidP="00DE277B">
            <w:pPr>
              <w:rPr>
                <w:b/>
                <w:bCs/>
              </w:rPr>
            </w:pPr>
          </w:p>
          <w:p w14:paraId="0949AF6C" w14:textId="77777777" w:rsidR="00DE277B" w:rsidRDefault="00DE277B" w:rsidP="00DE277B">
            <w:pPr>
              <w:tabs>
                <w:tab w:val="left" w:pos="6225"/>
              </w:tabs>
              <w:rPr>
                <w:sz w:val="16"/>
                <w:szCs w:val="16"/>
              </w:rPr>
            </w:pPr>
          </w:p>
          <w:p w14:paraId="6ADB8179" w14:textId="77777777" w:rsidR="00DE277B" w:rsidRDefault="00DE277B" w:rsidP="00DE277B">
            <w:pPr>
              <w:tabs>
                <w:tab w:val="left" w:pos="6225"/>
              </w:tabs>
              <w:rPr>
                <w:sz w:val="16"/>
                <w:szCs w:val="16"/>
              </w:rPr>
            </w:pPr>
          </w:p>
          <w:p w14:paraId="0202E47D" w14:textId="77777777" w:rsidR="00DE277B" w:rsidRDefault="00DE277B" w:rsidP="00DE277B">
            <w:pPr>
              <w:tabs>
                <w:tab w:val="left" w:pos="916"/>
                <w:tab w:val="left" w:pos="5844"/>
              </w:tabs>
              <w:rPr>
                <w:rFonts w:ascii="Verdana" w:hAnsi="Verdana" w:cs="Arial"/>
                <w:sz w:val="14"/>
                <w:szCs w:val="14"/>
              </w:rPr>
            </w:pPr>
            <w:r>
              <w:rPr>
                <w:rFonts w:ascii="Verdana" w:hAnsi="Verdana" w:cs="Arial"/>
                <w:sz w:val="20"/>
                <w:szCs w:val="20"/>
              </w:rPr>
              <w:tab/>
            </w:r>
            <w:r>
              <w:rPr>
                <w:rFonts w:ascii="Verdana" w:hAnsi="Verdana" w:cs="Arial"/>
                <w:sz w:val="14"/>
                <w:szCs w:val="14"/>
              </w:rPr>
              <w:tab/>
            </w:r>
          </w:p>
          <w:p w14:paraId="440447AE" w14:textId="77777777" w:rsidR="00DE277B" w:rsidRPr="003D48AD" w:rsidRDefault="00DE277B" w:rsidP="00DE277B">
            <w:pPr>
              <w:tabs>
                <w:tab w:val="left" w:pos="916"/>
                <w:tab w:val="center" w:pos="4513"/>
              </w:tabs>
              <w:rPr>
                <w:rFonts w:ascii="Verdana" w:hAnsi="Verdana" w:cs="Arial"/>
                <w:sz w:val="12"/>
                <w:szCs w:val="12"/>
              </w:rPr>
            </w:pPr>
            <w:r>
              <w:rPr>
                <w:rFonts w:ascii="Verdana" w:hAnsi="Verdana" w:cs="Arial"/>
                <w:sz w:val="14"/>
                <w:szCs w:val="14"/>
              </w:rPr>
              <w:t xml:space="preserve">                 </w:t>
            </w:r>
            <w:r>
              <w:rPr>
                <w:rFonts w:ascii="Verdana" w:hAnsi="Verdana" w:cs="Arial"/>
                <w:sz w:val="14"/>
                <w:szCs w:val="14"/>
              </w:rPr>
              <w:tab/>
              <w:t xml:space="preserve">                                                       </w:t>
            </w:r>
          </w:p>
          <w:p w14:paraId="733EC7DC" w14:textId="77777777" w:rsidR="00DE277B" w:rsidRDefault="00DE277B" w:rsidP="00DE277B">
            <w:pPr>
              <w:ind w:firstLine="720"/>
              <w:rPr>
                <w:rFonts w:ascii="Verdana" w:hAnsi="Verdana" w:cs="Arial"/>
                <w:sz w:val="14"/>
                <w:szCs w:val="14"/>
              </w:rPr>
            </w:pPr>
            <w:r>
              <w:rPr>
                <w:rFonts w:ascii="Verdana" w:hAnsi="Verdana" w:cs="Arial"/>
                <w:sz w:val="14"/>
                <w:szCs w:val="14"/>
              </w:rPr>
              <w:t xml:space="preserve">   </w:t>
            </w:r>
          </w:p>
          <w:p w14:paraId="4A86381C" w14:textId="77777777" w:rsidR="00DE277B" w:rsidRDefault="00DE277B" w:rsidP="00DE277B">
            <w:pPr>
              <w:rPr>
                <w:rFonts w:ascii="Verdana" w:hAnsi="Verdana" w:cs="Arial"/>
                <w:sz w:val="14"/>
                <w:szCs w:val="14"/>
              </w:rPr>
            </w:pPr>
          </w:p>
          <w:p w14:paraId="1A23674F" w14:textId="77777777" w:rsidR="00DE277B" w:rsidRDefault="00DE277B" w:rsidP="00DE277B">
            <w:pPr>
              <w:tabs>
                <w:tab w:val="left" w:pos="3478"/>
              </w:tabs>
              <w:ind w:firstLine="720"/>
              <w:rPr>
                <w:rFonts w:ascii="Verdana" w:hAnsi="Verdana" w:cs="Arial"/>
                <w:sz w:val="14"/>
                <w:szCs w:val="14"/>
              </w:rPr>
            </w:pPr>
            <w:r>
              <w:rPr>
                <w:rFonts w:ascii="Verdana" w:hAnsi="Verdana" w:cs="Arial"/>
                <w:sz w:val="14"/>
                <w:szCs w:val="14"/>
              </w:rPr>
              <w:tab/>
            </w:r>
          </w:p>
          <w:p w14:paraId="5B3F1312" w14:textId="77777777" w:rsidR="00DE277B" w:rsidRDefault="00DE277B" w:rsidP="00DE277B">
            <w:pPr>
              <w:ind w:firstLine="720"/>
              <w:rPr>
                <w:rFonts w:ascii="Verdana" w:hAnsi="Verdana" w:cs="Arial"/>
                <w:sz w:val="14"/>
                <w:szCs w:val="14"/>
              </w:rPr>
            </w:pPr>
          </w:p>
          <w:p w14:paraId="1DCB7D6C" w14:textId="77777777" w:rsidR="00DE277B" w:rsidRDefault="00DE277B" w:rsidP="00DE277B">
            <w:pPr>
              <w:ind w:firstLine="720"/>
              <w:rPr>
                <w:rFonts w:ascii="Verdana" w:hAnsi="Verdana" w:cs="Arial"/>
                <w:sz w:val="14"/>
                <w:szCs w:val="14"/>
              </w:rPr>
            </w:pPr>
          </w:p>
          <w:p w14:paraId="22975095" w14:textId="77777777" w:rsidR="00DE277B" w:rsidRDefault="00DE277B" w:rsidP="00DE277B">
            <w:pPr>
              <w:ind w:firstLine="720"/>
              <w:rPr>
                <w:rFonts w:ascii="Verdana" w:hAnsi="Verdana" w:cs="Arial"/>
                <w:sz w:val="14"/>
                <w:szCs w:val="14"/>
              </w:rPr>
            </w:pPr>
          </w:p>
          <w:p w14:paraId="21FB2E63" w14:textId="77777777" w:rsidR="00DE277B" w:rsidRDefault="00DE277B" w:rsidP="00DE277B">
            <w:pPr>
              <w:tabs>
                <w:tab w:val="left" w:pos="3628"/>
              </w:tabs>
              <w:ind w:firstLine="720"/>
              <w:rPr>
                <w:rFonts w:ascii="Verdana" w:hAnsi="Verdana" w:cs="Arial"/>
                <w:sz w:val="14"/>
                <w:szCs w:val="14"/>
              </w:rPr>
            </w:pPr>
            <w:r>
              <w:rPr>
                <w:rFonts w:ascii="Verdana" w:hAnsi="Verdana" w:cs="Arial"/>
                <w:sz w:val="14"/>
                <w:szCs w:val="14"/>
              </w:rPr>
              <w:t>Steam</w:t>
            </w:r>
            <w:r>
              <w:rPr>
                <w:rFonts w:ascii="Verdana" w:hAnsi="Verdana" w:cs="Arial"/>
                <w:sz w:val="14"/>
                <w:szCs w:val="14"/>
              </w:rPr>
              <w:tab/>
            </w:r>
          </w:p>
          <w:p w14:paraId="3C2F3FAA" w14:textId="77777777" w:rsidR="00DE277B" w:rsidRPr="00A91525" w:rsidRDefault="00DE277B" w:rsidP="00DE277B">
            <w:pPr>
              <w:rPr>
                <w:rFonts w:ascii="Verdana" w:hAnsi="Verdana" w:cs="Arial"/>
                <w:sz w:val="14"/>
                <w:szCs w:val="14"/>
              </w:rPr>
            </w:pPr>
          </w:p>
          <w:p w14:paraId="7BAA4355" w14:textId="77777777" w:rsidR="00DE277B" w:rsidRDefault="00DE277B" w:rsidP="00DE277B">
            <w:pPr>
              <w:tabs>
                <w:tab w:val="left" w:pos="910"/>
                <w:tab w:val="left" w:pos="3217"/>
              </w:tabs>
              <w:rPr>
                <w:rFonts w:ascii="Verdana" w:hAnsi="Verdana" w:cs="Arial"/>
                <w:sz w:val="14"/>
                <w:szCs w:val="14"/>
              </w:rPr>
            </w:pPr>
            <w:r>
              <w:rPr>
                <w:rFonts w:ascii="Verdana" w:hAnsi="Verdana" w:cs="Arial"/>
                <w:sz w:val="14"/>
                <w:szCs w:val="14"/>
              </w:rPr>
              <w:t xml:space="preserve"> </w:t>
            </w:r>
            <w:r>
              <w:rPr>
                <w:rFonts w:ascii="Verdana" w:hAnsi="Verdana" w:cs="Arial"/>
                <w:sz w:val="14"/>
                <w:szCs w:val="14"/>
              </w:rPr>
              <w:tab/>
            </w:r>
            <w:r>
              <w:rPr>
                <w:rFonts w:ascii="Verdana" w:hAnsi="Verdana" w:cs="Arial"/>
                <w:sz w:val="14"/>
                <w:szCs w:val="14"/>
              </w:rPr>
              <w:tab/>
            </w:r>
          </w:p>
          <w:p w14:paraId="4DE60745" w14:textId="77777777" w:rsidR="00DE277B" w:rsidRDefault="00DE277B" w:rsidP="00DE277B">
            <w:pPr>
              <w:tabs>
                <w:tab w:val="left" w:pos="8060"/>
              </w:tabs>
              <w:rPr>
                <w:rFonts w:ascii="Verdana" w:hAnsi="Verdana" w:cs="Arial"/>
                <w:sz w:val="14"/>
                <w:szCs w:val="14"/>
              </w:rPr>
            </w:pPr>
            <w:r>
              <w:rPr>
                <w:rFonts w:ascii="Verdana" w:hAnsi="Verdana" w:cs="Arial"/>
                <w:sz w:val="14"/>
                <w:szCs w:val="14"/>
              </w:rPr>
              <w:tab/>
            </w:r>
          </w:p>
          <w:p w14:paraId="0CB1B16B" w14:textId="4E6AC498" w:rsidR="00DE277B" w:rsidRPr="00A91525" w:rsidRDefault="007332C6" w:rsidP="00DE277B">
            <w:pPr>
              <w:tabs>
                <w:tab w:val="left" w:pos="8060"/>
              </w:tabs>
              <w:rPr>
                <w:rFonts w:ascii="Verdana" w:hAnsi="Verdana" w:cs="Arial"/>
                <w:sz w:val="14"/>
                <w:szCs w:val="14"/>
              </w:rPr>
            </w:pPr>
            <w:r>
              <w:rPr>
                <w:rFonts w:ascii="Verdana" w:hAnsi="Verdana" w:cs="Arial"/>
                <w:sz w:val="14"/>
                <w:szCs w:val="14"/>
              </w:rPr>
              <w:t>Toluene</w:t>
            </w:r>
            <w:r w:rsidR="00DE277B">
              <w:rPr>
                <w:rFonts w:ascii="Verdana" w:hAnsi="Verdana" w:cs="Arial"/>
                <w:sz w:val="14"/>
                <w:szCs w:val="14"/>
              </w:rPr>
              <w:t>(S1)</w:t>
            </w:r>
          </w:p>
          <w:p w14:paraId="17F01710" w14:textId="77777777" w:rsidR="00DE277B" w:rsidRPr="00A91525" w:rsidRDefault="00DE277B" w:rsidP="00DE277B">
            <w:pPr>
              <w:rPr>
                <w:rFonts w:ascii="Verdana" w:hAnsi="Verdana" w:cs="Arial"/>
                <w:sz w:val="14"/>
                <w:szCs w:val="14"/>
              </w:rPr>
            </w:pPr>
          </w:p>
          <w:p w14:paraId="70B17556" w14:textId="77777777" w:rsidR="00DE277B" w:rsidRDefault="00DE277B" w:rsidP="00DE277B">
            <w:pPr>
              <w:rPr>
                <w:rFonts w:ascii="Verdana" w:hAnsi="Verdana" w:cs="Arial"/>
                <w:sz w:val="14"/>
                <w:szCs w:val="14"/>
              </w:rPr>
            </w:pPr>
          </w:p>
          <w:p w14:paraId="62EF4ABE" w14:textId="77777777" w:rsidR="00DE277B" w:rsidRDefault="00DE277B" w:rsidP="00DE277B">
            <w:pPr>
              <w:tabs>
                <w:tab w:val="left" w:pos="3759"/>
              </w:tabs>
              <w:rPr>
                <w:rFonts w:ascii="Verdana" w:hAnsi="Verdana" w:cs="Arial"/>
                <w:sz w:val="14"/>
                <w:szCs w:val="14"/>
              </w:rPr>
            </w:pPr>
            <w:r>
              <w:rPr>
                <w:rFonts w:ascii="Verdana" w:hAnsi="Verdana" w:cs="Arial"/>
                <w:sz w:val="14"/>
                <w:szCs w:val="14"/>
              </w:rPr>
              <w:tab/>
            </w:r>
          </w:p>
          <w:p w14:paraId="11134773" w14:textId="77777777" w:rsidR="00DE277B" w:rsidRPr="00A91525" w:rsidRDefault="00DE277B" w:rsidP="00DE277B">
            <w:pPr>
              <w:rPr>
                <w:rFonts w:ascii="Verdana" w:hAnsi="Verdana" w:cs="Arial"/>
                <w:sz w:val="14"/>
                <w:szCs w:val="14"/>
              </w:rPr>
            </w:pPr>
          </w:p>
          <w:p w14:paraId="2BA8B3E3" w14:textId="0A4A70BF" w:rsidR="00DE277B" w:rsidRPr="00A91525" w:rsidRDefault="00DE277B" w:rsidP="00DE277B">
            <w:pPr>
              <w:rPr>
                <w:rFonts w:ascii="Verdana" w:hAnsi="Verdana" w:cs="Arial"/>
                <w:sz w:val="14"/>
                <w:szCs w:val="14"/>
              </w:rPr>
            </w:pPr>
            <w:r w:rsidRPr="00541B27">
              <w:rPr>
                <w:rFonts w:ascii="Verdana" w:hAnsi="Verdana" w:cs="Arial"/>
                <w:noProof/>
                <w:sz w:val="14"/>
                <w:szCs w:val="14"/>
              </w:rPr>
              <mc:AlternateContent>
                <mc:Choice Requires="wps">
                  <w:drawing>
                    <wp:anchor distT="45720" distB="45720" distL="114300" distR="114300" simplePos="0" relativeHeight="253427712" behindDoc="0" locked="0" layoutInCell="1" allowOverlap="1" wp14:anchorId="0F92A490" wp14:editId="07BFDC77">
                      <wp:simplePos x="0" y="0"/>
                      <wp:positionH relativeFrom="column">
                        <wp:posOffset>2631026</wp:posOffset>
                      </wp:positionH>
                      <wp:positionV relativeFrom="paragraph">
                        <wp:posOffset>81252</wp:posOffset>
                      </wp:positionV>
                      <wp:extent cx="834390" cy="207010"/>
                      <wp:effectExtent l="0" t="0" r="0" b="2540"/>
                      <wp:wrapSquare wrapText="bothSides"/>
                      <wp:docPr id="2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207010"/>
                              </a:xfrm>
                              <a:prstGeom prst="rect">
                                <a:avLst/>
                              </a:prstGeom>
                              <a:noFill/>
                              <a:ln w="9525">
                                <a:noFill/>
                                <a:miter lim="800000"/>
                                <a:headEnd/>
                                <a:tailEnd/>
                              </a:ln>
                            </wps:spPr>
                            <wps:txbx>
                              <w:txbxContent>
                                <w:p w14:paraId="180F5B00" w14:textId="77777777" w:rsidR="00DE277B" w:rsidRPr="008D77AA" w:rsidRDefault="00DE277B" w:rsidP="00DE277B">
                                  <w:pPr>
                                    <w:rPr>
                                      <w:sz w:val="14"/>
                                      <w:szCs w:val="14"/>
                                      <w:lang w:val="en-US"/>
                                    </w:rPr>
                                  </w:pPr>
                                  <w:r>
                                    <w:rPr>
                                      <w:sz w:val="14"/>
                                      <w:szCs w:val="14"/>
                                      <w:lang w:val="en-US"/>
                                    </w:rPr>
                                    <w:t>Filtration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2A490" id="_x0000_s1651" type="#_x0000_t202" style="position:absolute;margin-left:207.15pt;margin-top:6.4pt;width:65.7pt;height:16.3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" filled="f" stroked="f">
                      <v:textbox>
                        <w:txbxContent>
                          <w:p w14:paraId="180F5B00" w14:textId="77777777" w:rsidR="00DE277B" w:rsidRPr="008D77AA" w:rsidRDefault="00DE277B" w:rsidP="00DE277B">
                            <w:pPr>
                              <w:rPr>
                                <w:sz w:val="14"/>
                                <w:szCs w:val="14"/>
                                <w:lang w:val="en-US"/>
                              </w:rPr>
                            </w:pPr>
                            <w:r>
                              <w:rPr>
                                <w:sz w:val="14"/>
                                <w:szCs w:val="14"/>
                                <w:lang w:val="en-US"/>
                              </w:rPr>
                              <w:t>Filtration section</w:t>
                            </w:r>
                          </w:p>
                        </w:txbxContent>
                      </v:textbox>
                      <w10:wrap type="square"/>
                    </v:shape>
                  </w:pict>
                </mc:Fallback>
              </mc:AlternateContent>
            </w:r>
            <w:r>
              <w:rPr>
                <w:rFonts w:ascii="Verdana" w:hAnsi="Verdana" w:cs="Arial"/>
                <w:noProof/>
                <w:sz w:val="14"/>
                <w:szCs w:val="14"/>
              </w:rPr>
              <mc:AlternateContent>
                <mc:Choice Requires="wps">
                  <w:drawing>
                    <wp:anchor distT="0" distB="0" distL="114300" distR="114300" simplePos="0" relativeHeight="253426688" behindDoc="0" locked="0" layoutInCell="1" allowOverlap="1" wp14:anchorId="667984E4" wp14:editId="5EEBF97D">
                      <wp:simplePos x="0" y="0"/>
                      <wp:positionH relativeFrom="column">
                        <wp:posOffset>2289976</wp:posOffset>
                      </wp:positionH>
                      <wp:positionV relativeFrom="paragraph">
                        <wp:posOffset>65488</wp:posOffset>
                      </wp:positionV>
                      <wp:extent cx="405516" cy="134854"/>
                      <wp:effectExtent l="0" t="0" r="13970" b="36830"/>
                      <wp:wrapNone/>
                      <wp:docPr id="2423" name="Straight Connector 2423"/>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2E8FD" id="Straight Connector 2423" o:spid="_x0000_s1026" style="position:absolute;flip:x y;z-index:2534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pt,5.15pt" to="21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" strokecolor="black [3200]">
                      <v:stroke dashstyle="dash"/>
                    </v:line>
                  </w:pict>
                </mc:Fallback>
              </mc:AlternateContent>
            </w:r>
          </w:p>
          <w:p w14:paraId="0209CC48" w14:textId="77777777" w:rsidR="00DE277B" w:rsidRDefault="00DE277B" w:rsidP="00DE277B">
            <w:pPr>
              <w:rPr>
                <w:rFonts w:ascii="Verdana" w:hAnsi="Verdana" w:cs="Arial"/>
                <w:sz w:val="14"/>
                <w:szCs w:val="14"/>
              </w:rPr>
            </w:pPr>
          </w:p>
          <w:p w14:paraId="4CEE9E34" w14:textId="33C0D05A" w:rsidR="00DE277B" w:rsidRDefault="00DE277B" w:rsidP="00DE277B">
            <w:pPr>
              <w:jc w:val="center"/>
              <w:rPr>
                <w:rFonts w:ascii="Verdana" w:hAnsi="Verdana" w:cs="Arial"/>
                <w:sz w:val="14"/>
                <w:szCs w:val="14"/>
              </w:rPr>
            </w:pPr>
            <w:r>
              <w:rPr>
                <w:rFonts w:ascii="Verdana" w:hAnsi="Verdana" w:cs="Arial"/>
                <w:noProof/>
                <w:sz w:val="20"/>
                <w:szCs w:val="20"/>
              </w:rPr>
              <mc:AlternateContent>
                <mc:Choice Requires="wpg">
                  <w:drawing>
                    <wp:anchor distT="0" distB="0" distL="114300" distR="114300" simplePos="0" relativeHeight="253428736" behindDoc="0" locked="0" layoutInCell="1" allowOverlap="1" wp14:anchorId="1DCF285F" wp14:editId="2F4C96EF">
                      <wp:simplePos x="0" y="0"/>
                      <wp:positionH relativeFrom="column">
                        <wp:posOffset>1555477</wp:posOffset>
                      </wp:positionH>
                      <wp:positionV relativeFrom="paragraph">
                        <wp:posOffset>11678</wp:posOffset>
                      </wp:positionV>
                      <wp:extent cx="185696" cy="596348"/>
                      <wp:effectExtent l="476250" t="0" r="690880" b="32385"/>
                      <wp:wrapNone/>
                      <wp:docPr id="2426" name="Group 2426"/>
                      <wp:cNvGraphicFramePr/>
                      <a:graphic xmlns:a="http://schemas.openxmlformats.org/drawingml/2006/main">
                        <a:graphicData uri="http://schemas.microsoft.com/office/word/2010/wordprocessingGroup">
                          <wpg:wgp>
                            <wpg:cNvGrpSpPr/>
                            <wpg:grpSpPr>
                              <a:xfrm>
                                <a:off x="0" y="0"/>
                                <a:ext cx="185696" cy="596348"/>
                                <a:chOff x="0" y="0"/>
                                <a:chExt cx="211483" cy="1499190"/>
                              </a:xfrm>
                            </wpg:grpSpPr>
                            <wps:wsp>
                              <wps:cNvPr id="2427" name="Connector: Elbow 2427"/>
                              <wps:cNvCnPr/>
                              <wps:spPr>
                                <a:xfrm flipH="1">
                                  <a:off x="0" y="0"/>
                                  <a:ext cx="180753" cy="1499190"/>
                                </a:xfrm>
                                <a:prstGeom prst="bentConnector3">
                                  <a:avLst>
                                    <a:gd name="adj1" fmla="val 392855"/>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28" name="Connector: Elbow 2428"/>
                              <wps:cNvCnPr/>
                              <wps:spPr>
                                <a:xfrm flipH="1">
                                  <a:off x="31143" y="0"/>
                                  <a:ext cx="180340" cy="1498600"/>
                                </a:xfrm>
                                <a:prstGeom prst="bentConnector3">
                                  <a:avLst>
                                    <a:gd name="adj1" fmla="val -419916"/>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FC8F9E" id="Group 2426" o:spid="_x0000_s1026" style="position:absolute;margin-left:122.5pt;margin-top:.9pt;width:14.6pt;height:46.95pt;z-index:253428736;mso-width-relative:margin;mso-height-relative:margin" coordsize="2114,1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">
                      <v:shape id="Connector: Elbow 2427" o:spid="_x0000_s1027" type="#_x0000_t34" style="position:absolute;width:1807;height:149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" adj="84857" strokecolor="black [3200]">
                        <v:stroke dashstyle="dash" joinstyle="round"/>
                      </v:shape>
                      <v:shape id="Connector: Elbow 2428" o:spid="_x0000_s1028" type="#_x0000_t34" style="position:absolute;left:311;width:1803;height:149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" adj="-90702" strokecolor="black [3200]">
                        <v:stroke dashstyle="dash" joinstyle="round"/>
                      </v:shape>
                    </v:group>
                  </w:pict>
                </mc:Fallback>
              </mc:AlternateContent>
            </w:r>
          </w:p>
          <w:p w14:paraId="793805A2" w14:textId="77777777" w:rsidR="00DE277B" w:rsidRPr="009E42E3" w:rsidRDefault="00DE277B" w:rsidP="00DE277B">
            <w:pPr>
              <w:rPr>
                <w:rFonts w:ascii="Verdana" w:hAnsi="Verdana" w:cs="Arial"/>
                <w:sz w:val="14"/>
                <w:szCs w:val="14"/>
              </w:rPr>
            </w:pPr>
            <w:r>
              <w:rPr>
                <w:rFonts w:ascii="Verdana" w:hAnsi="Verdana" w:cs="Arial"/>
                <w:noProof/>
                <w:sz w:val="14"/>
                <w:szCs w:val="14"/>
              </w:rPr>
              <mc:AlternateContent>
                <mc:Choice Requires="wps">
                  <w:drawing>
                    <wp:anchor distT="0" distB="0" distL="114300" distR="114300" simplePos="0" relativeHeight="253429760" behindDoc="0" locked="0" layoutInCell="1" allowOverlap="1" wp14:anchorId="2847212C" wp14:editId="4BD0605D">
                      <wp:simplePos x="0" y="0"/>
                      <wp:positionH relativeFrom="column">
                        <wp:posOffset>2418356</wp:posOffset>
                      </wp:positionH>
                      <wp:positionV relativeFrom="paragraph">
                        <wp:posOffset>199225</wp:posOffset>
                      </wp:positionV>
                      <wp:extent cx="405516" cy="134854"/>
                      <wp:effectExtent l="0" t="0" r="13970" b="36830"/>
                      <wp:wrapNone/>
                      <wp:docPr id="2429" name="Straight Connector 2429"/>
                      <wp:cNvGraphicFramePr/>
                      <a:graphic xmlns:a="http://schemas.openxmlformats.org/drawingml/2006/main">
                        <a:graphicData uri="http://schemas.microsoft.com/office/word/2010/wordprocessingShape">
                          <wps:wsp>
                            <wps:cNvCnPr/>
                            <wps:spPr>
                              <a:xfrm flipH="1" flipV="1">
                                <a:off x="0" y="0"/>
                                <a:ext cx="405516" cy="13485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E9E19" id="Straight Connector 2429" o:spid="_x0000_s1026" style="position:absolute;flip:x y;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4pt,15.7pt" to="222.3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" strokecolor="black [3200]">
                      <v:stroke dashstyle="dash"/>
                    </v:line>
                  </w:pict>
                </mc:Fallback>
              </mc:AlternateContent>
            </w:r>
            <w:r>
              <w:rPr>
                <w:rFonts w:ascii="Verdana" w:hAnsi="Verdana" w:cs="Arial"/>
                <w:sz w:val="14"/>
                <w:szCs w:val="14"/>
              </w:rPr>
              <w:t>Recovered S1</w:t>
            </w:r>
          </w:p>
          <w:p w14:paraId="753D1966" w14:textId="028C9486" w:rsidR="00DE277B" w:rsidRDefault="00DE277B" w:rsidP="00DE277B">
            <w:pPr>
              <w:rPr>
                <w:rFonts w:ascii="Verdana" w:hAnsi="Verdana" w:cs="Arial"/>
                <w:sz w:val="14"/>
                <w:szCs w:val="14"/>
              </w:rPr>
            </w:pPr>
            <w:r w:rsidRPr="00541B27">
              <w:rPr>
                <w:rFonts w:ascii="Verdana" w:hAnsi="Verdana" w:cs="Arial"/>
                <w:noProof/>
                <w:sz w:val="14"/>
                <w:szCs w:val="14"/>
              </w:rPr>
              <mc:AlternateContent>
                <mc:Choice Requires="wps">
                  <w:drawing>
                    <wp:anchor distT="45720" distB="45720" distL="114300" distR="114300" simplePos="0" relativeHeight="253430784" behindDoc="0" locked="0" layoutInCell="1" allowOverlap="1" wp14:anchorId="140D9F49" wp14:editId="69A482A4">
                      <wp:simplePos x="0" y="0"/>
                      <wp:positionH relativeFrom="column">
                        <wp:posOffset>2782570</wp:posOffset>
                      </wp:positionH>
                      <wp:positionV relativeFrom="paragraph">
                        <wp:posOffset>19685</wp:posOffset>
                      </wp:positionV>
                      <wp:extent cx="1033145" cy="207010"/>
                      <wp:effectExtent l="0" t="0" r="0" b="2540"/>
                      <wp:wrapSquare wrapText="bothSides"/>
                      <wp:docPr id="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07010"/>
                              </a:xfrm>
                              <a:prstGeom prst="rect">
                                <a:avLst/>
                              </a:prstGeom>
                              <a:noFill/>
                              <a:ln w="9525">
                                <a:noFill/>
                                <a:miter lim="800000"/>
                                <a:headEnd/>
                                <a:tailEnd/>
                              </a:ln>
                            </wps:spPr>
                            <wps:txbx>
                              <w:txbxContent>
                                <w:p w14:paraId="2022DEA7" w14:textId="77777777" w:rsidR="00DE277B" w:rsidRPr="008D77AA" w:rsidRDefault="00DE277B" w:rsidP="00DE277B">
                                  <w:pPr>
                                    <w:rPr>
                                      <w:sz w:val="14"/>
                                      <w:szCs w:val="14"/>
                                      <w:lang w:val="en-US"/>
                                    </w:rPr>
                                  </w:pPr>
                                  <w:r>
                                    <w:rPr>
                                      <w:sz w:val="14"/>
                                      <w:szCs w:val="14"/>
                                      <w:lang w:val="en-US"/>
                                    </w:rPr>
                                    <w:t>Dissolvent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D9F49" id="_x0000_s1652" type="#_x0000_t202" style="position:absolute;margin-left:219.1pt;margin-top:1.55pt;width:81.35pt;height:16.3pt;z-index:25343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" filled="f" stroked="f">
                      <v:textbox>
                        <w:txbxContent>
                          <w:p w14:paraId="2022DEA7" w14:textId="77777777" w:rsidR="00DE277B" w:rsidRPr="008D77AA" w:rsidRDefault="00DE277B" w:rsidP="00DE277B">
                            <w:pPr>
                              <w:rPr>
                                <w:sz w:val="14"/>
                                <w:szCs w:val="14"/>
                                <w:lang w:val="en-US"/>
                              </w:rPr>
                            </w:pPr>
                            <w:r>
                              <w:rPr>
                                <w:sz w:val="14"/>
                                <w:szCs w:val="14"/>
                                <w:lang w:val="en-US"/>
                              </w:rPr>
                              <w:t>Dissolvent Section</w:t>
                            </w:r>
                          </w:p>
                        </w:txbxContent>
                      </v:textbox>
                      <w10:wrap type="square"/>
                    </v:shape>
                  </w:pict>
                </mc:Fallback>
              </mc:AlternateContent>
            </w:r>
          </w:p>
          <w:p w14:paraId="44046081" w14:textId="77777777" w:rsidR="00DE277B" w:rsidRPr="009E42E3" w:rsidRDefault="00DE277B" w:rsidP="00DE277B">
            <w:pPr>
              <w:tabs>
                <w:tab w:val="left" w:pos="3067"/>
              </w:tabs>
              <w:rPr>
                <w:rFonts w:ascii="Verdana" w:hAnsi="Verdana" w:cs="Arial"/>
                <w:sz w:val="14"/>
                <w:szCs w:val="14"/>
              </w:rPr>
            </w:pPr>
            <w:r>
              <w:rPr>
                <w:rFonts w:ascii="Verdana" w:hAnsi="Verdana" w:cs="Arial"/>
                <w:sz w:val="14"/>
                <w:szCs w:val="14"/>
              </w:rPr>
              <w:tab/>
            </w:r>
          </w:p>
          <w:p w14:paraId="60186D0E" w14:textId="627C4628" w:rsidR="00DE277B" w:rsidRDefault="00DE277B" w:rsidP="00DE277B">
            <w:pPr>
              <w:rPr>
                <w:sz w:val="16"/>
                <w:szCs w:val="16"/>
              </w:rPr>
            </w:pPr>
          </w:p>
          <w:p w14:paraId="549C579A" w14:textId="0CD99E71" w:rsidR="00913DC9" w:rsidRDefault="00913DC9" w:rsidP="00DE277B">
            <w:pPr>
              <w:rPr>
                <w:sz w:val="16"/>
                <w:szCs w:val="16"/>
              </w:rPr>
            </w:pPr>
          </w:p>
          <w:p w14:paraId="13A01352" w14:textId="7F11E217" w:rsidR="00913DC9" w:rsidRDefault="00913DC9" w:rsidP="00DE277B">
            <w:pPr>
              <w:rPr>
                <w:sz w:val="16"/>
                <w:szCs w:val="16"/>
              </w:rPr>
            </w:pPr>
          </w:p>
          <w:p w14:paraId="6C1B7A20" w14:textId="469B63D9" w:rsidR="00913DC9" w:rsidRDefault="00913DC9" w:rsidP="00DE277B">
            <w:pPr>
              <w:rPr>
                <w:sz w:val="16"/>
                <w:szCs w:val="16"/>
              </w:rPr>
            </w:pPr>
          </w:p>
          <w:p w14:paraId="314DEDF6" w14:textId="77777777" w:rsidR="00DE277B" w:rsidRPr="00C26ACA" w:rsidRDefault="00DE277B" w:rsidP="00DE277B">
            <w:pPr>
              <w:spacing w:line="240" w:lineRule="auto"/>
              <w:rPr>
                <w:rFonts w:ascii="Arial" w:hAnsi="Arial" w:cs="Arial"/>
                <w:b/>
                <w:bCs/>
                <w:color w:val="000000" w:themeColor="text1"/>
                <w:sz w:val="24"/>
                <w:szCs w:val="24"/>
                <w:shd w:val="clear" w:color="auto" w:fill="FFFFFF"/>
              </w:rPr>
            </w:pPr>
            <w:proofErr w:type="spellStart"/>
            <w:r>
              <w:rPr>
                <w:rFonts w:ascii="Arial" w:hAnsi="Arial" w:cs="Arial"/>
                <w:b/>
                <w:bCs/>
                <w:color w:val="000000" w:themeColor="text1"/>
                <w:sz w:val="24"/>
                <w:szCs w:val="24"/>
                <w:shd w:val="clear" w:color="auto" w:fill="FFFFFF"/>
              </w:rPr>
              <w:t>Tohto</w:t>
            </w:r>
            <w:proofErr w:type="spellEnd"/>
            <w:r>
              <w:rPr>
                <w:rFonts w:ascii="Arial" w:hAnsi="Arial" w:cs="Arial"/>
                <w:b/>
                <w:bCs/>
                <w:color w:val="000000" w:themeColor="text1"/>
                <w:sz w:val="24"/>
                <w:szCs w:val="24"/>
                <w:shd w:val="clear" w:color="auto" w:fill="FFFFFF"/>
              </w:rPr>
              <w:t xml:space="preserve"> </w:t>
            </w:r>
            <w:proofErr w:type="spellStart"/>
            <w:r>
              <w:rPr>
                <w:rFonts w:ascii="Arial" w:hAnsi="Arial" w:cs="Arial"/>
                <w:b/>
                <w:bCs/>
                <w:color w:val="000000" w:themeColor="text1"/>
                <w:sz w:val="24"/>
                <w:szCs w:val="24"/>
                <w:shd w:val="clear" w:color="auto" w:fill="FFFFFF"/>
              </w:rPr>
              <w:t>Kesai</w:t>
            </w:r>
            <w:proofErr w:type="spellEnd"/>
            <w:r>
              <w:rPr>
                <w:rFonts w:ascii="Arial" w:hAnsi="Arial" w:cs="Arial"/>
                <w:b/>
                <w:bCs/>
                <w:color w:val="000000" w:themeColor="text1"/>
                <w:sz w:val="24"/>
                <w:szCs w:val="24"/>
                <w:shd w:val="clear" w:color="auto" w:fill="FFFFFF"/>
              </w:rPr>
              <w:t xml:space="preserve"> P</w:t>
            </w:r>
            <w:r w:rsidRPr="00C26ACA">
              <w:rPr>
                <w:rFonts w:ascii="Arial" w:hAnsi="Arial" w:cs="Arial"/>
                <w:b/>
                <w:bCs/>
                <w:color w:val="000000" w:themeColor="text1"/>
                <w:sz w:val="24"/>
                <w:szCs w:val="24"/>
                <w:shd w:val="clear" w:color="auto" w:fill="FFFFFF"/>
              </w:rPr>
              <w:t xml:space="preserve">rocess Details: </w:t>
            </w:r>
          </w:p>
          <w:p w14:paraId="15AEC259" w14:textId="563B4063" w:rsidR="00DE277B" w:rsidRPr="006D0C54" w:rsidRDefault="00DE277B" w:rsidP="00DF5DA6">
            <w:pPr>
              <w:pStyle w:val="ListParagraph"/>
              <w:widowControl/>
              <w:numPr>
                <w:ilvl w:val="0"/>
                <w:numId w:val="29"/>
              </w:numPr>
              <w:autoSpaceDE/>
              <w:autoSpaceDN/>
              <w:spacing w:after="160"/>
              <w:contextualSpacing/>
              <w:rPr>
                <w:rFonts w:eastAsiaTheme="minorHAnsi"/>
                <w:b/>
                <w:bCs/>
                <w:sz w:val="24"/>
                <w:szCs w:val="24"/>
                <w:lang w:val="en-IN"/>
              </w:rPr>
            </w:pPr>
            <w:r w:rsidRPr="006D0C54">
              <w:rPr>
                <w:rFonts w:eastAsiaTheme="minorHAnsi"/>
                <w:b/>
                <w:bCs/>
                <w:sz w:val="24"/>
                <w:szCs w:val="24"/>
                <w:lang w:val="en-IN"/>
              </w:rPr>
              <w:t>Reaction Section:</w:t>
            </w:r>
          </w:p>
          <w:p w14:paraId="6C628AD9" w14:textId="77777777" w:rsidR="00DE277B" w:rsidRPr="00C26ACA" w:rsidRDefault="00DE277B" w:rsidP="00DE277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Pre-react</w:t>
            </w:r>
            <w:r>
              <w:rPr>
                <w:rFonts w:ascii="Arial" w:hAnsi="Arial" w:cs="Arial"/>
                <w:b/>
                <w:bCs/>
                <w:color w:val="000000" w:themeColor="text1"/>
                <w:sz w:val="24"/>
                <w:szCs w:val="24"/>
                <w:shd w:val="clear" w:color="auto" w:fill="FFFFFF"/>
              </w:rPr>
              <w:t>or</w:t>
            </w:r>
          </w:p>
          <w:p w14:paraId="1B75A1B8" w14:textId="7A09ECE1" w:rsidR="00DE277B" w:rsidRDefault="00DE277B" w:rsidP="00DE277B">
            <w:pPr>
              <w:spacing w:line="360" w:lineRule="auto"/>
              <w:jc w:val="both"/>
              <w:rPr>
                <w:rFonts w:ascii="Arial" w:hAnsi="Arial" w:cs="Arial"/>
                <w:sz w:val="24"/>
                <w:szCs w:val="24"/>
              </w:rPr>
            </w:pPr>
            <w:r w:rsidRPr="00C0330F">
              <w:rPr>
                <w:rFonts w:ascii="Arial" w:hAnsi="Arial" w:cs="Arial"/>
                <w:sz w:val="24"/>
                <w:szCs w:val="24"/>
              </w:rPr>
              <w:t xml:space="preserve">Reaction starts with adding </w:t>
            </w:r>
            <w:r w:rsidR="007332C6">
              <w:rPr>
                <w:rFonts w:ascii="Arial" w:hAnsi="Arial" w:cs="Arial"/>
                <w:sz w:val="24"/>
                <w:szCs w:val="24"/>
              </w:rPr>
              <w:t>e</w:t>
            </w:r>
            <w:r w:rsidRPr="00C0330F">
              <w:rPr>
                <w:rFonts w:ascii="Arial" w:hAnsi="Arial" w:cs="Arial"/>
                <w:sz w:val="24"/>
                <w:szCs w:val="24"/>
              </w:rPr>
              <w:t>xcessive quantity of Epichlorohydrin (</w:t>
            </w:r>
            <w:r w:rsidR="004D07CE">
              <w:rPr>
                <w:rFonts w:ascii="Arial" w:hAnsi="Arial" w:cs="Arial"/>
                <w:sz w:val="24"/>
                <w:szCs w:val="24"/>
              </w:rPr>
              <w:t>f</w:t>
            </w:r>
            <w:r w:rsidRPr="00C0330F">
              <w:rPr>
                <w:rFonts w:ascii="Arial" w:hAnsi="Arial" w:cs="Arial"/>
                <w:sz w:val="24"/>
                <w:szCs w:val="24"/>
              </w:rPr>
              <w:t xml:space="preserve">resh &amp; recovered) with prescribed quantity of Bisphenol-A by using NaOH as </w:t>
            </w:r>
            <w:r w:rsidR="004D07CE">
              <w:rPr>
                <w:rFonts w:ascii="Arial" w:hAnsi="Arial" w:cs="Arial"/>
                <w:sz w:val="24"/>
                <w:szCs w:val="24"/>
              </w:rPr>
              <w:t>c</w:t>
            </w:r>
            <w:r>
              <w:rPr>
                <w:rFonts w:ascii="Arial" w:hAnsi="Arial" w:cs="Arial"/>
                <w:sz w:val="24"/>
                <w:szCs w:val="24"/>
              </w:rPr>
              <w:t>atalyst at 65</w:t>
            </w:r>
            <w:r>
              <w:rPr>
                <w:rFonts w:ascii="Arial" w:hAnsi="Arial" w:cs="Arial"/>
                <w:sz w:val="24"/>
                <w:szCs w:val="24"/>
                <w:vertAlign w:val="superscript"/>
              </w:rPr>
              <w:t xml:space="preserve">o </w:t>
            </w:r>
            <w:r>
              <w:rPr>
                <w:rFonts w:ascii="Arial" w:hAnsi="Arial" w:cs="Arial"/>
                <w:sz w:val="24"/>
                <w:szCs w:val="24"/>
              </w:rPr>
              <w:t>C</w:t>
            </w:r>
            <w:r w:rsidRPr="00C0330F">
              <w:rPr>
                <w:rFonts w:ascii="Arial" w:hAnsi="Arial" w:cs="Arial"/>
                <w:sz w:val="24"/>
                <w:szCs w:val="24"/>
              </w:rPr>
              <w:t>.</w:t>
            </w:r>
            <w:r>
              <w:rPr>
                <w:rFonts w:ascii="Arial" w:hAnsi="Arial" w:cs="Arial"/>
                <w:sz w:val="24"/>
                <w:szCs w:val="24"/>
              </w:rPr>
              <w:t xml:space="preserve"> In this section one more </w:t>
            </w:r>
            <w:r w:rsidR="004D07CE">
              <w:rPr>
                <w:rFonts w:ascii="Arial" w:hAnsi="Arial" w:cs="Arial"/>
                <w:sz w:val="24"/>
                <w:szCs w:val="24"/>
              </w:rPr>
              <w:t>c</w:t>
            </w:r>
            <w:r>
              <w:rPr>
                <w:rFonts w:ascii="Arial" w:hAnsi="Arial" w:cs="Arial"/>
                <w:sz w:val="24"/>
                <w:szCs w:val="24"/>
              </w:rPr>
              <w:t>atalyst* is also added along with NaOH.</w:t>
            </w:r>
            <w:r w:rsidRPr="00C0330F">
              <w:rPr>
                <w:rFonts w:ascii="Arial" w:hAnsi="Arial" w:cs="Arial"/>
                <w:sz w:val="24"/>
                <w:szCs w:val="24"/>
              </w:rPr>
              <w:t xml:space="preserve"> As result of this reaction, Bisphenol-A chlorohydrin intermediate is formed.</w:t>
            </w:r>
          </w:p>
          <w:p w14:paraId="0AC9BF21" w14:textId="2F8AE71A" w:rsidR="00DE277B" w:rsidRDefault="00DE277B" w:rsidP="00DE277B">
            <w:pPr>
              <w:spacing w:line="360" w:lineRule="auto"/>
              <w:jc w:val="both"/>
              <w:rPr>
                <w:rFonts w:ascii="Arial" w:hAnsi="Arial" w:cs="Arial"/>
                <w:sz w:val="24"/>
                <w:szCs w:val="24"/>
              </w:rPr>
            </w:pPr>
            <w:r>
              <w:rPr>
                <w:rFonts w:ascii="Arial" w:hAnsi="Arial" w:cs="Arial"/>
                <w:sz w:val="24"/>
                <w:szCs w:val="24"/>
              </w:rPr>
              <w:t>*</w:t>
            </w:r>
            <w:r w:rsidR="004D07CE">
              <w:rPr>
                <w:rFonts w:ascii="Arial" w:hAnsi="Arial" w:cs="Arial"/>
                <w:sz w:val="24"/>
                <w:szCs w:val="24"/>
              </w:rPr>
              <w:t>Catalyst</w:t>
            </w:r>
            <w:r>
              <w:rPr>
                <w:rFonts w:ascii="Arial" w:hAnsi="Arial" w:cs="Arial"/>
                <w:sz w:val="24"/>
                <w:szCs w:val="24"/>
              </w:rPr>
              <w:t xml:space="preserve"> can be</w:t>
            </w:r>
            <w:r w:rsidRPr="00934607">
              <w:rPr>
                <w:rFonts w:ascii="NewCenturySchlbk-Roman" w:eastAsia="NewCenturySchlbk-Roman" w:cs="NewCenturySchlbk-Roman"/>
                <w:sz w:val="20"/>
                <w:szCs w:val="20"/>
              </w:rPr>
              <w:t xml:space="preserve"> </w:t>
            </w:r>
            <w:r w:rsidRPr="00934607">
              <w:rPr>
                <w:rFonts w:ascii="Arial" w:hAnsi="Arial" w:cs="Arial"/>
                <w:sz w:val="24"/>
                <w:szCs w:val="24"/>
              </w:rPr>
              <w:t xml:space="preserve">lithium </w:t>
            </w:r>
            <w:r w:rsidR="007332C6" w:rsidRPr="00934607">
              <w:rPr>
                <w:rFonts w:ascii="Arial" w:hAnsi="Arial" w:cs="Arial"/>
                <w:sz w:val="24"/>
                <w:szCs w:val="24"/>
              </w:rPr>
              <w:t>salts, quaternary</w:t>
            </w:r>
            <w:r w:rsidRPr="00934607">
              <w:rPr>
                <w:rFonts w:ascii="Arial" w:hAnsi="Arial" w:cs="Arial"/>
                <w:sz w:val="24"/>
                <w:szCs w:val="24"/>
              </w:rPr>
              <w:t xml:space="preserve"> ammonium salts</w:t>
            </w:r>
            <w:r>
              <w:rPr>
                <w:rFonts w:ascii="Arial" w:hAnsi="Arial" w:cs="Arial"/>
                <w:sz w:val="24"/>
                <w:szCs w:val="24"/>
              </w:rPr>
              <w:t xml:space="preserve"> or any other catalyst.</w:t>
            </w:r>
          </w:p>
          <w:p w14:paraId="7ED0A09D" w14:textId="0B3A9D7E" w:rsidR="00473887" w:rsidRPr="00934607" w:rsidRDefault="00473887" w:rsidP="00DE277B">
            <w:pPr>
              <w:spacing w:line="360" w:lineRule="auto"/>
              <w:jc w:val="both"/>
              <w:rPr>
                <w:rFonts w:ascii="Arial" w:hAnsi="Arial" w:cs="Arial"/>
                <w:sz w:val="24"/>
                <w:szCs w:val="24"/>
              </w:rPr>
            </w:pPr>
            <w:r>
              <w:rPr>
                <w:noProof/>
              </w:rPr>
              <w:drawing>
                <wp:inline distT="0" distB="0" distL="0" distR="0" wp14:anchorId="62B8940F" wp14:editId="5E14E082">
                  <wp:extent cx="5731510" cy="3111500"/>
                  <wp:effectExtent l="0" t="0" r="2540" b="0"/>
                  <wp:docPr id="2430" name="Picture 24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rotWithShape="1">
                          <a:blip r:embed="rId114"/>
                          <a:srcRect l="14291" t="19016" r="16576" b="6214"/>
                          <a:stretch/>
                        </pic:blipFill>
                        <pic:spPr bwMode="auto">
                          <a:xfrm>
                            <a:off x="0" y="0"/>
                            <a:ext cx="5731510" cy="3111500"/>
                          </a:xfrm>
                          <a:prstGeom prst="rect">
                            <a:avLst/>
                          </a:prstGeom>
                          <a:ln>
                            <a:noFill/>
                          </a:ln>
                          <a:extLst>
                            <a:ext uri="{53640926-AAD7-44D8-BBD7-CCE9431645EC}">
                              <a14:shadowObscured xmlns:a14="http://schemas.microsoft.com/office/drawing/2010/main"/>
                            </a:ext>
                          </a:extLst>
                        </pic:spPr>
                      </pic:pic>
                    </a:graphicData>
                  </a:graphic>
                </wp:inline>
              </w:drawing>
            </w:r>
          </w:p>
          <w:p w14:paraId="7EDC6CB2" w14:textId="18CA542B" w:rsidR="00DE277B" w:rsidRPr="00C26ACA" w:rsidRDefault="00DE277B" w:rsidP="00DE277B">
            <w:pPr>
              <w:spacing w:line="240" w:lineRule="auto"/>
              <w:rPr>
                <w:rFonts w:ascii="Arial" w:hAnsi="Arial" w:cs="Arial"/>
                <w:b/>
                <w:bCs/>
                <w:color w:val="000000" w:themeColor="text1"/>
                <w:sz w:val="24"/>
                <w:szCs w:val="24"/>
                <w:shd w:val="clear" w:color="auto" w:fill="FFFFFF"/>
              </w:rPr>
            </w:pPr>
            <w:r w:rsidRPr="00C26ACA">
              <w:rPr>
                <w:rFonts w:ascii="Arial" w:hAnsi="Arial" w:cs="Arial"/>
                <w:b/>
                <w:bCs/>
                <w:color w:val="000000" w:themeColor="text1"/>
                <w:sz w:val="24"/>
                <w:szCs w:val="24"/>
                <w:shd w:val="clear" w:color="auto" w:fill="FFFFFF"/>
              </w:rPr>
              <w:t>React</w:t>
            </w:r>
            <w:r>
              <w:rPr>
                <w:rFonts w:ascii="Arial" w:hAnsi="Arial" w:cs="Arial"/>
                <w:b/>
                <w:bCs/>
                <w:color w:val="000000" w:themeColor="text1"/>
                <w:sz w:val="24"/>
                <w:szCs w:val="24"/>
                <w:shd w:val="clear" w:color="auto" w:fill="FFFFFF"/>
              </w:rPr>
              <w:t>or</w:t>
            </w:r>
          </w:p>
          <w:p w14:paraId="6942D502" w14:textId="77777777" w:rsidR="00DE277B" w:rsidRDefault="00DE277B" w:rsidP="00DE277B">
            <w:pPr>
              <w:spacing w:line="360" w:lineRule="auto"/>
              <w:jc w:val="both"/>
              <w:rPr>
                <w:rFonts w:ascii="Arial" w:hAnsi="Arial" w:cs="Arial"/>
                <w:sz w:val="24"/>
                <w:szCs w:val="24"/>
              </w:rPr>
            </w:pPr>
            <w:r w:rsidRPr="000C3AE3">
              <w:rPr>
                <w:rFonts w:ascii="Arial" w:hAnsi="Arial" w:cs="Arial"/>
                <w:sz w:val="24"/>
                <w:szCs w:val="24"/>
              </w:rPr>
              <w:t xml:space="preserve">Bisphenol-A chlorohydrin intermediate </w:t>
            </w:r>
            <w:r>
              <w:rPr>
                <w:rFonts w:ascii="Arial" w:hAnsi="Arial" w:cs="Arial"/>
                <w:sz w:val="24"/>
                <w:szCs w:val="24"/>
              </w:rPr>
              <w:t>formed</w:t>
            </w:r>
            <w:r w:rsidRPr="000C3AE3">
              <w:rPr>
                <w:rFonts w:ascii="Arial" w:hAnsi="Arial" w:cs="Arial"/>
                <w:sz w:val="24"/>
                <w:szCs w:val="24"/>
              </w:rPr>
              <w:t xml:space="preserve"> from the pre-reaction section is</w:t>
            </w:r>
            <w:r>
              <w:rPr>
                <w:rFonts w:ascii="Arial" w:hAnsi="Arial" w:cs="Arial"/>
                <w:sz w:val="24"/>
                <w:szCs w:val="24"/>
              </w:rPr>
              <w:t xml:space="preserve"> further</w:t>
            </w:r>
            <w:r w:rsidRPr="000C3AE3">
              <w:rPr>
                <w:rFonts w:ascii="Arial" w:hAnsi="Arial" w:cs="Arial"/>
                <w:sz w:val="24"/>
                <w:szCs w:val="24"/>
              </w:rPr>
              <w:t xml:space="preserve"> changed to liquid epoxy resin by reaction with NaOH. </w:t>
            </w:r>
            <w:r>
              <w:rPr>
                <w:rFonts w:ascii="Arial" w:hAnsi="Arial" w:cs="Arial"/>
                <w:sz w:val="24"/>
                <w:szCs w:val="24"/>
              </w:rPr>
              <w:t>O</w:t>
            </w:r>
            <w:r w:rsidRPr="000C3AE3">
              <w:rPr>
                <w:rFonts w:ascii="Arial" w:hAnsi="Arial" w:cs="Arial"/>
                <w:sz w:val="24"/>
                <w:szCs w:val="24"/>
              </w:rPr>
              <w:t>ptimum process conditions</w:t>
            </w:r>
            <w:r>
              <w:rPr>
                <w:rFonts w:ascii="Arial" w:hAnsi="Arial" w:cs="Arial"/>
                <w:sz w:val="24"/>
                <w:szCs w:val="24"/>
              </w:rPr>
              <w:t xml:space="preserve"> are maintained in the reactor which</w:t>
            </w:r>
            <w:r w:rsidRPr="000C3AE3">
              <w:rPr>
                <w:rFonts w:ascii="Arial" w:hAnsi="Arial" w:cs="Arial"/>
                <w:sz w:val="24"/>
                <w:szCs w:val="24"/>
              </w:rPr>
              <w:t xml:space="preserve"> minimize</w:t>
            </w:r>
            <w:r>
              <w:rPr>
                <w:rFonts w:ascii="Arial" w:hAnsi="Arial" w:cs="Arial"/>
                <w:sz w:val="24"/>
                <w:szCs w:val="24"/>
              </w:rPr>
              <w:t xml:space="preserve"> </w:t>
            </w:r>
            <w:r w:rsidRPr="000C3AE3">
              <w:rPr>
                <w:rFonts w:ascii="Arial" w:hAnsi="Arial" w:cs="Arial"/>
                <w:sz w:val="24"/>
                <w:szCs w:val="24"/>
              </w:rPr>
              <w:t>hydrolysis of ECH and formation of by-product waste polymer and enables the production of high</w:t>
            </w:r>
            <w:r>
              <w:rPr>
                <w:rFonts w:ascii="Arial" w:hAnsi="Arial" w:cs="Arial"/>
                <w:sz w:val="24"/>
                <w:szCs w:val="24"/>
              </w:rPr>
              <w:t>-</w:t>
            </w:r>
            <w:r w:rsidRPr="000C3AE3">
              <w:rPr>
                <w:rFonts w:ascii="Arial" w:hAnsi="Arial" w:cs="Arial"/>
                <w:sz w:val="24"/>
                <w:szCs w:val="24"/>
              </w:rPr>
              <w:t>quality epoxy resin of the required viscosity at high yields</w:t>
            </w:r>
            <w:r>
              <w:rPr>
                <w:rFonts w:ascii="Arial" w:hAnsi="Arial" w:cs="Arial"/>
                <w:sz w:val="24"/>
                <w:szCs w:val="24"/>
              </w:rPr>
              <w:t>.</w:t>
            </w:r>
          </w:p>
          <w:p w14:paraId="43F2A0BE" w14:textId="018E5E3C" w:rsidR="00DE277B" w:rsidRDefault="00DE277B" w:rsidP="00DE277B">
            <w:pPr>
              <w:spacing w:line="360" w:lineRule="auto"/>
              <w:jc w:val="both"/>
              <w:rPr>
                <w:rFonts w:ascii="Arial" w:hAnsi="Arial" w:cs="Arial"/>
                <w:sz w:val="24"/>
                <w:szCs w:val="24"/>
              </w:rPr>
            </w:pPr>
            <w:r>
              <w:rPr>
                <w:rFonts w:ascii="Arial" w:hAnsi="Arial" w:cs="Arial"/>
                <w:sz w:val="24"/>
                <w:szCs w:val="24"/>
              </w:rPr>
              <w:t xml:space="preserve">Note*: it is advisable to add optimum ratio of BPA to ECH, which will form less side product / oligomers / </w:t>
            </w:r>
            <w:r w:rsidR="00F50D3D">
              <w:rPr>
                <w:rFonts w:ascii="Arial" w:hAnsi="Arial" w:cs="Arial"/>
                <w:sz w:val="24"/>
                <w:szCs w:val="24"/>
              </w:rPr>
              <w:t>Impurities etc.</w:t>
            </w:r>
            <w:r>
              <w:rPr>
                <w:rFonts w:ascii="Arial" w:hAnsi="Arial" w:cs="Arial"/>
                <w:sz w:val="24"/>
                <w:szCs w:val="24"/>
              </w:rPr>
              <w:t xml:space="preserve"> In India</w:t>
            </w:r>
            <w:r w:rsidR="004D07CE">
              <w:rPr>
                <w:rFonts w:ascii="Arial" w:hAnsi="Arial" w:cs="Arial"/>
                <w:sz w:val="24"/>
                <w:szCs w:val="24"/>
              </w:rPr>
              <w:t>,</w:t>
            </w:r>
            <w:r>
              <w:rPr>
                <w:rFonts w:ascii="Arial" w:hAnsi="Arial" w:cs="Arial"/>
                <w:sz w:val="24"/>
                <w:szCs w:val="24"/>
              </w:rPr>
              <w:t xml:space="preserve"> Grasim </w:t>
            </w:r>
            <w:r w:rsidR="004D07CE">
              <w:rPr>
                <w:rFonts w:ascii="Arial" w:hAnsi="Arial" w:cs="Arial"/>
                <w:sz w:val="24"/>
                <w:szCs w:val="24"/>
              </w:rPr>
              <w:t xml:space="preserve">Industries Ltd having </w:t>
            </w:r>
            <w:proofErr w:type="spellStart"/>
            <w:r w:rsidR="004D07CE" w:rsidRPr="004D07CE">
              <w:rPr>
                <w:rFonts w:ascii="Arial" w:hAnsi="Arial" w:cs="Arial"/>
                <w:sz w:val="24"/>
                <w:szCs w:val="24"/>
              </w:rPr>
              <w:t>Tohto</w:t>
            </w:r>
            <w:proofErr w:type="spellEnd"/>
            <w:r w:rsidR="004D07CE" w:rsidRPr="004D07CE">
              <w:rPr>
                <w:rFonts w:ascii="Arial" w:hAnsi="Arial" w:cs="Arial"/>
                <w:sz w:val="24"/>
                <w:szCs w:val="24"/>
              </w:rPr>
              <w:t xml:space="preserve"> </w:t>
            </w:r>
            <w:proofErr w:type="spellStart"/>
            <w:r w:rsidR="004D07CE" w:rsidRPr="004D07CE">
              <w:rPr>
                <w:rFonts w:ascii="Arial" w:hAnsi="Arial" w:cs="Arial"/>
                <w:sz w:val="24"/>
                <w:szCs w:val="24"/>
              </w:rPr>
              <w:t>Kesai</w:t>
            </w:r>
            <w:proofErr w:type="spellEnd"/>
            <w:r w:rsidR="004D07CE" w:rsidRPr="004D07CE">
              <w:rPr>
                <w:rFonts w:ascii="Arial" w:hAnsi="Arial" w:cs="Arial"/>
                <w:sz w:val="24"/>
                <w:szCs w:val="24"/>
              </w:rPr>
              <w:t xml:space="preserve"> Process</w:t>
            </w:r>
            <w:r w:rsidR="004D07CE">
              <w:rPr>
                <w:rFonts w:ascii="Arial" w:hAnsi="Arial" w:cs="Arial"/>
                <w:sz w:val="24"/>
                <w:szCs w:val="24"/>
              </w:rPr>
              <w:t>,</w:t>
            </w:r>
            <w:r w:rsidR="004D07CE" w:rsidRPr="004D07CE">
              <w:rPr>
                <w:rFonts w:ascii="Arial" w:hAnsi="Arial" w:cs="Arial"/>
                <w:sz w:val="24"/>
                <w:szCs w:val="24"/>
              </w:rPr>
              <w:t xml:space="preserve"> </w:t>
            </w:r>
            <w:r>
              <w:rPr>
                <w:rFonts w:ascii="Arial" w:hAnsi="Arial" w:cs="Arial"/>
                <w:sz w:val="24"/>
                <w:szCs w:val="24"/>
              </w:rPr>
              <w:t xml:space="preserve">uses 1:6 BPA to ECH ratio (2 moles of fresh ECH &amp; 4 Mole of recovered ECH). </w:t>
            </w:r>
          </w:p>
          <w:p w14:paraId="4DC1CDAE" w14:textId="77777777" w:rsidR="00DA190D" w:rsidRPr="000C3AE3" w:rsidRDefault="00DA190D" w:rsidP="00DE277B">
            <w:pPr>
              <w:spacing w:line="360" w:lineRule="auto"/>
              <w:jc w:val="both"/>
              <w:rPr>
                <w:rFonts w:ascii="Arial" w:hAnsi="Arial" w:cs="Arial"/>
                <w:b/>
                <w:bCs/>
                <w:color w:val="000000"/>
                <w:sz w:val="24"/>
                <w:szCs w:val="24"/>
              </w:rPr>
            </w:pPr>
          </w:p>
          <w:p w14:paraId="007F6D91" w14:textId="77777777" w:rsidR="00DE277B" w:rsidRPr="00D63D41" w:rsidRDefault="00DE277B" w:rsidP="00DF5DA6">
            <w:pPr>
              <w:pStyle w:val="ListParagraph"/>
              <w:widowControl/>
              <w:numPr>
                <w:ilvl w:val="0"/>
                <w:numId w:val="29"/>
              </w:numPr>
              <w:autoSpaceDE/>
              <w:autoSpaceDN/>
              <w:spacing w:after="160" w:line="360" w:lineRule="auto"/>
              <w:contextualSpacing/>
              <w:jc w:val="both"/>
              <w:rPr>
                <w:b/>
                <w:bCs/>
                <w:color w:val="000000" w:themeColor="text1"/>
                <w:sz w:val="24"/>
                <w:szCs w:val="24"/>
                <w:shd w:val="clear" w:color="auto" w:fill="FFFFFF"/>
              </w:rPr>
            </w:pPr>
            <w:r w:rsidRPr="00D63D41">
              <w:rPr>
                <w:b/>
                <w:bCs/>
                <w:color w:val="000000" w:themeColor="text1"/>
                <w:sz w:val="24"/>
                <w:szCs w:val="24"/>
                <w:shd w:val="clear" w:color="auto" w:fill="FFFFFF"/>
              </w:rPr>
              <w:lastRenderedPageBreak/>
              <w:t>Dehydration Section</w:t>
            </w:r>
          </w:p>
          <w:p w14:paraId="339AFF0F" w14:textId="2604FB09" w:rsidR="00DE277B" w:rsidRPr="009C4255" w:rsidRDefault="00DE277B" w:rsidP="00DE277B">
            <w:pPr>
              <w:tabs>
                <w:tab w:val="left" w:pos="3030"/>
              </w:tabs>
              <w:spacing w:line="360" w:lineRule="auto"/>
              <w:jc w:val="both"/>
              <w:rPr>
                <w:rFonts w:ascii="Arial" w:hAnsi="Arial" w:cs="Arial"/>
                <w:sz w:val="24"/>
                <w:szCs w:val="24"/>
              </w:rPr>
            </w:pPr>
            <w:r w:rsidRPr="004309DA">
              <w:rPr>
                <w:rFonts w:ascii="Arial" w:hAnsi="Arial" w:cs="Arial"/>
                <w:b/>
                <w:bCs/>
                <w:color w:val="000000"/>
                <w:sz w:val="24"/>
                <w:szCs w:val="24"/>
              </w:rPr>
              <w:t>Condenser:</w:t>
            </w:r>
            <w:r w:rsidRPr="009C4255">
              <w:rPr>
                <w:rFonts w:ascii="Verdana" w:hAnsi="Verdana" w:cs="Arial"/>
                <w:sz w:val="20"/>
                <w:szCs w:val="20"/>
              </w:rPr>
              <w:t xml:space="preserve"> </w:t>
            </w:r>
            <w:r w:rsidRPr="009C4255">
              <w:rPr>
                <w:rFonts w:ascii="Arial" w:hAnsi="Arial" w:cs="Arial"/>
                <w:sz w:val="24"/>
                <w:szCs w:val="24"/>
              </w:rPr>
              <w:t xml:space="preserve">Water </w:t>
            </w:r>
            <w:r w:rsidR="004D07CE">
              <w:rPr>
                <w:rFonts w:ascii="Arial" w:hAnsi="Arial" w:cs="Arial"/>
                <w:sz w:val="24"/>
                <w:szCs w:val="24"/>
              </w:rPr>
              <w:t>e</w:t>
            </w:r>
            <w:r w:rsidRPr="009C4255">
              <w:rPr>
                <w:rFonts w:ascii="Arial" w:hAnsi="Arial" w:cs="Arial"/>
                <w:sz w:val="24"/>
                <w:szCs w:val="24"/>
              </w:rPr>
              <w:t>vaporated during reaction contains ECH and water. Same is passed through condenser, it forms two layers of ECH &amp; water</w:t>
            </w:r>
            <w:r w:rsidR="004D07CE">
              <w:rPr>
                <w:rFonts w:ascii="Arial" w:hAnsi="Arial" w:cs="Arial"/>
                <w:sz w:val="24"/>
                <w:szCs w:val="24"/>
              </w:rPr>
              <w:t>.</w:t>
            </w:r>
            <w:r w:rsidRPr="009C4255">
              <w:rPr>
                <w:rFonts w:ascii="Arial" w:hAnsi="Arial" w:cs="Arial"/>
                <w:sz w:val="24"/>
                <w:szCs w:val="24"/>
              </w:rPr>
              <w:t xml:space="preserve"> ECH is separated out &amp; reused</w:t>
            </w:r>
            <w:r>
              <w:rPr>
                <w:rFonts w:ascii="Arial" w:hAnsi="Arial" w:cs="Arial"/>
                <w:sz w:val="24"/>
                <w:szCs w:val="24"/>
              </w:rPr>
              <w:t xml:space="preserve"> and water sent to the ETP section.</w:t>
            </w:r>
          </w:p>
          <w:p w14:paraId="5C37C2CF" w14:textId="77777777" w:rsidR="00DE277B" w:rsidRPr="004309DA" w:rsidRDefault="00DE277B" w:rsidP="00DF5DA6">
            <w:pPr>
              <w:pStyle w:val="ListParagraph"/>
              <w:widowControl/>
              <w:numPr>
                <w:ilvl w:val="0"/>
                <w:numId w:val="29"/>
              </w:numPr>
              <w:autoSpaceDE/>
              <w:autoSpaceDN/>
              <w:spacing w:after="160"/>
              <w:contextualSpacing/>
              <w:rPr>
                <w:rFonts w:eastAsiaTheme="minorHAnsi"/>
                <w:b/>
                <w:bCs/>
                <w:color w:val="000000"/>
                <w:sz w:val="24"/>
                <w:szCs w:val="24"/>
                <w:lang w:val="en-IN"/>
              </w:rPr>
            </w:pPr>
            <w:r w:rsidRPr="004309DA">
              <w:rPr>
                <w:rFonts w:eastAsiaTheme="minorHAnsi"/>
                <w:b/>
                <w:bCs/>
                <w:color w:val="000000"/>
                <w:sz w:val="24"/>
                <w:szCs w:val="24"/>
                <w:lang w:val="en-IN"/>
              </w:rPr>
              <w:t xml:space="preserve">ECH Detachment Section </w:t>
            </w:r>
          </w:p>
          <w:p w14:paraId="213DF475" w14:textId="01D80038" w:rsidR="00BB6639" w:rsidRPr="00BB6639" w:rsidRDefault="00DE277B" w:rsidP="00BB6639">
            <w:pPr>
              <w:spacing w:before="212" w:line="360" w:lineRule="auto"/>
              <w:ind w:right="95"/>
              <w:jc w:val="both"/>
              <w:rPr>
                <w:rFonts w:ascii="Arial" w:hAnsi="Arial" w:cs="Arial"/>
                <w:color w:val="000000"/>
                <w:sz w:val="24"/>
                <w:szCs w:val="24"/>
              </w:rPr>
            </w:pPr>
            <w:r w:rsidRPr="004309DA">
              <w:rPr>
                <w:rFonts w:ascii="Arial" w:hAnsi="Arial" w:cs="Arial"/>
                <w:b/>
                <w:bCs/>
                <w:color w:val="000000"/>
                <w:sz w:val="24"/>
                <w:szCs w:val="24"/>
              </w:rPr>
              <w:t>Evaporator:</w:t>
            </w:r>
            <w:r w:rsidRPr="00D14620">
              <w:rPr>
                <w:rFonts w:ascii="Arial" w:hAnsi="Arial" w:cs="Arial"/>
                <w:b/>
                <w:bCs/>
                <w:color w:val="000000"/>
                <w:sz w:val="24"/>
                <w:szCs w:val="24"/>
              </w:rPr>
              <w:t xml:space="preserve"> </w:t>
            </w:r>
            <w:r w:rsidRPr="00D14620">
              <w:rPr>
                <w:rFonts w:ascii="Arial" w:hAnsi="Arial" w:cs="Arial"/>
                <w:color w:val="000000"/>
                <w:sz w:val="24"/>
                <w:szCs w:val="24"/>
              </w:rPr>
              <w:t xml:space="preserve">After the reaction process is done, excessive quantities of unreacted ECH are separated from the product by increasing the temperature </w:t>
            </w:r>
            <w:r>
              <w:rPr>
                <w:rFonts w:ascii="Arial" w:hAnsi="Arial" w:cs="Arial"/>
                <w:color w:val="000000"/>
                <w:sz w:val="24"/>
                <w:szCs w:val="24"/>
              </w:rPr>
              <w:t>to 110-150</w:t>
            </w:r>
            <w:r>
              <w:rPr>
                <w:rFonts w:ascii="Arial" w:hAnsi="Arial" w:cs="Arial"/>
                <w:color w:val="000000"/>
                <w:sz w:val="24"/>
                <w:szCs w:val="24"/>
                <w:vertAlign w:val="superscript"/>
              </w:rPr>
              <w:t xml:space="preserve">0 </w:t>
            </w:r>
            <w:r>
              <w:rPr>
                <w:rFonts w:ascii="Arial" w:hAnsi="Arial" w:cs="Arial"/>
                <w:color w:val="000000"/>
                <w:sz w:val="24"/>
                <w:szCs w:val="24"/>
              </w:rPr>
              <w:t xml:space="preserve">C </w:t>
            </w:r>
            <w:r w:rsidRPr="00D14620">
              <w:rPr>
                <w:rFonts w:ascii="Arial" w:hAnsi="Arial" w:cs="Arial"/>
                <w:color w:val="000000"/>
                <w:sz w:val="24"/>
                <w:szCs w:val="24"/>
              </w:rPr>
              <w:t>through a vaporizer (</w:t>
            </w:r>
            <w:r w:rsidR="004D07CE">
              <w:rPr>
                <w:rFonts w:ascii="Arial" w:hAnsi="Arial" w:cs="Arial"/>
                <w:color w:val="000000"/>
                <w:sz w:val="24"/>
                <w:szCs w:val="24"/>
              </w:rPr>
              <w:t>E</w:t>
            </w:r>
            <w:r w:rsidRPr="00D14620">
              <w:rPr>
                <w:rFonts w:ascii="Arial" w:hAnsi="Arial" w:cs="Arial"/>
                <w:color w:val="000000"/>
                <w:sz w:val="24"/>
                <w:szCs w:val="24"/>
              </w:rPr>
              <w:t xml:space="preserve">vaporator), same is returned </w:t>
            </w:r>
            <w:r>
              <w:rPr>
                <w:rFonts w:ascii="Arial" w:hAnsi="Arial" w:cs="Arial"/>
                <w:color w:val="000000"/>
                <w:sz w:val="24"/>
                <w:szCs w:val="24"/>
              </w:rPr>
              <w:t>via</w:t>
            </w:r>
            <w:r w:rsidRPr="00D14620">
              <w:rPr>
                <w:rFonts w:ascii="Arial" w:hAnsi="Arial" w:cs="Arial"/>
                <w:color w:val="000000"/>
                <w:sz w:val="24"/>
                <w:szCs w:val="24"/>
              </w:rPr>
              <w:t xml:space="preserve"> condenser for reuse. The crude epoxy is then sent to the next refining section. </w:t>
            </w:r>
            <w:proofErr w:type="gramStart"/>
            <w:r w:rsidRPr="00D14620">
              <w:rPr>
                <w:rFonts w:ascii="Arial" w:hAnsi="Arial" w:cs="Arial"/>
                <w:color w:val="000000"/>
                <w:sz w:val="24"/>
                <w:szCs w:val="24"/>
              </w:rPr>
              <w:t>In order to</w:t>
            </w:r>
            <w:proofErr w:type="gramEnd"/>
            <w:r w:rsidRPr="00D14620">
              <w:rPr>
                <w:rFonts w:ascii="Arial" w:hAnsi="Arial" w:cs="Arial"/>
                <w:color w:val="000000"/>
                <w:sz w:val="24"/>
                <w:szCs w:val="24"/>
              </w:rPr>
              <w:t xml:space="preserve"> protect the epoxy resin from thermal effect, vaporization of ECH is done under vacuum conditions, at the lowest possible temperature and in the shortest possible time.</w:t>
            </w:r>
            <w:r w:rsidRPr="000B573C">
              <w:rPr>
                <w:rFonts w:ascii="Arial" w:hAnsi="Arial" w:cs="Arial"/>
                <w:color w:val="000000"/>
                <w:sz w:val="24"/>
                <w:szCs w:val="24"/>
              </w:rPr>
              <w:t xml:space="preserve"> </w:t>
            </w:r>
            <w:r>
              <w:rPr>
                <w:rFonts w:ascii="Arial" w:hAnsi="Arial" w:cs="Arial"/>
                <w:color w:val="000000"/>
                <w:sz w:val="24"/>
                <w:szCs w:val="24"/>
              </w:rPr>
              <w:t>Around 95% toluene can be recovered which will further be used in the next batch once production process gets developed.</w:t>
            </w:r>
          </w:p>
          <w:p w14:paraId="7F2AD5B3" w14:textId="77777777" w:rsidR="00BB6639" w:rsidRDefault="00BB6639" w:rsidP="00BB6639">
            <w:pPr>
              <w:pStyle w:val="ListParagraph"/>
              <w:widowControl/>
              <w:autoSpaceDE/>
              <w:autoSpaceDN/>
              <w:spacing w:after="160"/>
              <w:ind w:left="720" w:firstLine="0"/>
              <w:contextualSpacing/>
              <w:rPr>
                <w:rFonts w:eastAsiaTheme="minorHAnsi"/>
                <w:b/>
                <w:bCs/>
                <w:color w:val="000000"/>
                <w:sz w:val="24"/>
                <w:szCs w:val="24"/>
                <w:lang w:val="en-IN"/>
              </w:rPr>
            </w:pPr>
          </w:p>
          <w:p w14:paraId="4C773DA6" w14:textId="568D20A9" w:rsidR="00DE277B" w:rsidRPr="004309DA" w:rsidRDefault="00DE277B" w:rsidP="00DF5DA6">
            <w:pPr>
              <w:pStyle w:val="ListParagraph"/>
              <w:widowControl/>
              <w:numPr>
                <w:ilvl w:val="0"/>
                <w:numId w:val="29"/>
              </w:numPr>
              <w:autoSpaceDE/>
              <w:autoSpaceDN/>
              <w:spacing w:after="160"/>
              <w:contextualSpacing/>
              <w:rPr>
                <w:rFonts w:eastAsiaTheme="minorHAnsi"/>
                <w:b/>
                <w:bCs/>
                <w:color w:val="000000"/>
                <w:sz w:val="24"/>
                <w:szCs w:val="24"/>
                <w:lang w:val="en-IN"/>
              </w:rPr>
            </w:pPr>
            <w:r w:rsidRPr="004309DA">
              <w:rPr>
                <w:rFonts w:eastAsiaTheme="minorHAnsi"/>
                <w:b/>
                <w:bCs/>
                <w:color w:val="000000"/>
                <w:sz w:val="24"/>
                <w:szCs w:val="24"/>
                <w:lang w:val="en-IN"/>
              </w:rPr>
              <w:t>Refining</w:t>
            </w:r>
          </w:p>
          <w:p w14:paraId="1584E8D7" w14:textId="1F317AF1" w:rsidR="00DE277B" w:rsidRDefault="00DE277B" w:rsidP="00DE277B">
            <w:pPr>
              <w:spacing w:before="212" w:line="360" w:lineRule="auto"/>
              <w:ind w:right="95"/>
              <w:jc w:val="both"/>
              <w:rPr>
                <w:rFonts w:ascii="Arial" w:hAnsi="Arial" w:cs="Arial"/>
                <w:color w:val="000000"/>
                <w:sz w:val="24"/>
                <w:szCs w:val="24"/>
              </w:rPr>
            </w:pPr>
            <w:r w:rsidRPr="004309DA">
              <w:rPr>
                <w:rFonts w:ascii="Arial" w:hAnsi="Arial" w:cs="Arial"/>
                <w:b/>
                <w:bCs/>
                <w:color w:val="000000"/>
                <w:sz w:val="24"/>
                <w:szCs w:val="24"/>
              </w:rPr>
              <w:t xml:space="preserve">Gravity Separator: </w:t>
            </w:r>
            <w:r w:rsidRPr="00254D89">
              <w:rPr>
                <w:rFonts w:ascii="Arial" w:hAnsi="Arial" w:cs="Arial"/>
                <w:b/>
                <w:bCs/>
                <w:color w:val="000000" w:themeColor="text1"/>
                <w:sz w:val="24"/>
                <w:szCs w:val="24"/>
                <w:shd w:val="clear" w:color="auto" w:fill="FFFFFF"/>
              </w:rPr>
              <w:t xml:space="preserve"> </w:t>
            </w:r>
            <w:r w:rsidRPr="00254D89">
              <w:rPr>
                <w:rFonts w:ascii="Arial" w:hAnsi="Arial" w:cs="Arial"/>
                <w:color w:val="000000" w:themeColor="text1"/>
                <w:sz w:val="24"/>
                <w:szCs w:val="24"/>
                <w:shd w:val="clear" w:color="auto" w:fill="FFFFFF"/>
              </w:rPr>
              <w:t xml:space="preserve">In this section washing &amp; </w:t>
            </w:r>
            <w:r w:rsidR="004D07CE">
              <w:rPr>
                <w:rFonts w:ascii="Arial" w:hAnsi="Arial" w:cs="Arial"/>
                <w:color w:val="000000" w:themeColor="text1"/>
                <w:sz w:val="24"/>
                <w:szCs w:val="24"/>
                <w:shd w:val="clear" w:color="auto" w:fill="FFFFFF"/>
              </w:rPr>
              <w:t>s</w:t>
            </w:r>
            <w:r w:rsidRPr="00254D89">
              <w:rPr>
                <w:rFonts w:ascii="Arial" w:hAnsi="Arial" w:cs="Arial"/>
                <w:color w:val="000000" w:themeColor="text1"/>
                <w:sz w:val="24"/>
                <w:szCs w:val="24"/>
                <w:shd w:val="clear" w:color="auto" w:fill="FFFFFF"/>
              </w:rPr>
              <w:t xml:space="preserve">eparation takes place at atmospheric pressure. Toluene and water </w:t>
            </w:r>
            <w:r w:rsidR="008245AC" w:rsidRPr="00254D89">
              <w:rPr>
                <w:rFonts w:ascii="Arial" w:hAnsi="Arial" w:cs="Arial"/>
                <w:color w:val="000000" w:themeColor="text1"/>
                <w:sz w:val="24"/>
                <w:szCs w:val="24"/>
                <w:shd w:val="clear" w:color="auto" w:fill="FFFFFF"/>
              </w:rPr>
              <w:t>are</w:t>
            </w:r>
            <w:r w:rsidRPr="00254D89">
              <w:rPr>
                <w:rFonts w:ascii="Arial" w:hAnsi="Arial" w:cs="Arial"/>
                <w:color w:val="000000" w:themeColor="text1"/>
                <w:sz w:val="24"/>
                <w:szCs w:val="24"/>
                <w:shd w:val="clear" w:color="auto" w:fill="FFFFFF"/>
              </w:rPr>
              <w:t xml:space="preserve"> added to dissolve resin in it and the salt solution is separated from the resin manually by adding</w:t>
            </w:r>
            <w:r>
              <w:rPr>
                <w:rFonts w:ascii="Arial" w:hAnsi="Arial" w:cs="Arial"/>
                <w:color w:val="000000" w:themeColor="text1"/>
                <w:sz w:val="24"/>
                <w:szCs w:val="24"/>
                <w:shd w:val="clear" w:color="auto" w:fill="FFFFFF"/>
              </w:rPr>
              <w:t xml:space="preserve"> </w:t>
            </w:r>
            <w:r w:rsidR="00C200CF">
              <w:rPr>
                <w:rFonts w:ascii="Arial" w:hAnsi="Arial" w:cs="Arial"/>
                <w:color w:val="000000" w:themeColor="text1"/>
                <w:sz w:val="24"/>
                <w:szCs w:val="24"/>
                <w:shd w:val="clear" w:color="auto" w:fill="FFFFFF"/>
              </w:rPr>
              <w:t>d</w:t>
            </w:r>
            <w:r>
              <w:rPr>
                <w:rFonts w:ascii="Arial" w:hAnsi="Arial" w:cs="Arial"/>
                <w:color w:val="000000" w:themeColor="text1"/>
                <w:sz w:val="24"/>
                <w:szCs w:val="24"/>
                <w:shd w:val="clear" w:color="auto" w:fill="FFFFFF"/>
              </w:rPr>
              <w:t>emineralised</w:t>
            </w:r>
            <w:r w:rsidRPr="00254D89">
              <w:rPr>
                <w:rFonts w:ascii="Arial" w:hAnsi="Arial" w:cs="Arial"/>
                <w:color w:val="000000" w:themeColor="text1"/>
                <w:sz w:val="24"/>
                <w:szCs w:val="24"/>
                <w:shd w:val="clear" w:color="auto" w:fill="FFFFFF"/>
              </w:rPr>
              <w:t xml:space="preserve"> water</w:t>
            </w:r>
            <w:r w:rsidRPr="00254D89">
              <w:rPr>
                <w:rFonts w:ascii="Arial" w:hAnsi="Arial" w:cs="Arial"/>
                <w:w w:val="95"/>
                <w:sz w:val="24"/>
                <w:szCs w:val="24"/>
              </w:rPr>
              <w:t xml:space="preserve">. </w:t>
            </w:r>
            <w:r w:rsidRPr="00254D89">
              <w:rPr>
                <w:rFonts w:ascii="Arial" w:hAnsi="Arial" w:cs="Arial"/>
                <w:color w:val="000000"/>
                <w:sz w:val="24"/>
                <w:szCs w:val="24"/>
              </w:rPr>
              <w:t>Three layers are formed; the resin and toluene stay in the upper layer (called organic layer) &amp; NaCl-water in the lower layer &amp; centre one is the unreacted BPA, it is called emulsion layer</w:t>
            </w:r>
            <w:r w:rsidRPr="00254D89">
              <w:rPr>
                <w:rFonts w:ascii="Arial" w:hAnsi="Arial" w:cs="Arial"/>
                <w:w w:val="95"/>
                <w:sz w:val="24"/>
                <w:szCs w:val="24"/>
              </w:rPr>
              <w:t xml:space="preserve">. </w:t>
            </w:r>
            <w:r w:rsidRPr="00254D89">
              <w:rPr>
                <w:rFonts w:ascii="Arial" w:hAnsi="Arial" w:cs="Arial"/>
                <w:color w:val="000000"/>
                <w:sz w:val="24"/>
                <w:szCs w:val="24"/>
              </w:rPr>
              <w:t xml:space="preserve">Again, </w:t>
            </w:r>
            <w:r>
              <w:rPr>
                <w:rFonts w:ascii="Arial" w:hAnsi="Arial" w:cs="Arial"/>
                <w:color w:val="000000" w:themeColor="text1"/>
                <w:sz w:val="24"/>
                <w:szCs w:val="24"/>
                <w:shd w:val="clear" w:color="auto" w:fill="FFFFFF"/>
              </w:rPr>
              <w:t>Demineralised (</w:t>
            </w:r>
            <w:r w:rsidRPr="00254D89">
              <w:rPr>
                <w:rFonts w:ascii="Arial" w:hAnsi="Arial" w:cs="Arial"/>
                <w:color w:val="000000"/>
                <w:sz w:val="24"/>
                <w:szCs w:val="24"/>
              </w:rPr>
              <w:t>DM</w:t>
            </w:r>
            <w:r>
              <w:rPr>
                <w:rFonts w:ascii="Arial" w:hAnsi="Arial" w:cs="Arial"/>
                <w:color w:val="000000" w:themeColor="text1"/>
                <w:sz w:val="24"/>
                <w:szCs w:val="24"/>
                <w:shd w:val="clear" w:color="auto" w:fill="FFFFFF"/>
              </w:rPr>
              <w:t>)</w:t>
            </w:r>
            <w:r w:rsidRPr="00254D89">
              <w:rPr>
                <w:rFonts w:ascii="Arial" w:hAnsi="Arial" w:cs="Arial"/>
                <w:color w:val="000000"/>
                <w:sz w:val="24"/>
                <w:szCs w:val="24"/>
              </w:rPr>
              <w:t xml:space="preserve"> water is added to wash the resin and remove the traces of salt from it.</w:t>
            </w:r>
          </w:p>
          <w:p w14:paraId="26E54A49" w14:textId="77777777" w:rsidR="00DE277B" w:rsidRPr="00254D89" w:rsidRDefault="00DE277B" w:rsidP="00DE277B">
            <w:pPr>
              <w:spacing w:before="212" w:line="360" w:lineRule="auto"/>
              <w:ind w:right="95"/>
              <w:jc w:val="both"/>
              <w:rPr>
                <w:rFonts w:ascii="Arial" w:hAnsi="Arial" w:cs="Arial"/>
                <w:color w:val="000000"/>
                <w:sz w:val="24"/>
                <w:szCs w:val="24"/>
              </w:rPr>
            </w:pPr>
            <w:r>
              <w:rPr>
                <w:rFonts w:ascii="Arial" w:hAnsi="Arial" w:cs="Arial"/>
                <w:color w:val="000000"/>
                <w:sz w:val="24"/>
                <w:szCs w:val="24"/>
              </w:rPr>
              <w:t xml:space="preserve">The recovered unreacted BPA with impurities can be further purified and reused in the next batch once production process gets developed. </w:t>
            </w:r>
          </w:p>
          <w:p w14:paraId="455FA59D" w14:textId="77777777" w:rsidR="00DE277B" w:rsidRPr="004309DA" w:rsidRDefault="00DE277B" w:rsidP="00DF5DA6">
            <w:pPr>
              <w:pStyle w:val="ListParagraph"/>
              <w:widowControl/>
              <w:numPr>
                <w:ilvl w:val="0"/>
                <w:numId w:val="29"/>
              </w:numPr>
              <w:autoSpaceDE/>
              <w:autoSpaceDN/>
              <w:spacing w:after="160" w:line="360" w:lineRule="auto"/>
              <w:contextualSpacing/>
              <w:jc w:val="both"/>
              <w:rPr>
                <w:rFonts w:eastAsiaTheme="minorHAnsi"/>
                <w:b/>
                <w:bCs/>
                <w:color w:val="000000"/>
                <w:sz w:val="24"/>
                <w:szCs w:val="24"/>
                <w:lang w:val="en-IN"/>
              </w:rPr>
            </w:pPr>
            <w:r w:rsidRPr="004309DA">
              <w:rPr>
                <w:rFonts w:eastAsiaTheme="minorHAnsi"/>
                <w:b/>
                <w:bCs/>
                <w:color w:val="000000"/>
                <w:sz w:val="24"/>
                <w:szCs w:val="24"/>
                <w:lang w:val="en-IN"/>
              </w:rPr>
              <w:t>Product Finishing Section</w:t>
            </w:r>
          </w:p>
          <w:p w14:paraId="016162BD" w14:textId="15D8ACCB" w:rsidR="00DE277B" w:rsidRDefault="00C200CF" w:rsidP="00DE277B">
            <w:pPr>
              <w:spacing w:line="360" w:lineRule="auto"/>
              <w:jc w:val="both"/>
              <w:rPr>
                <w:rFonts w:ascii="Arial" w:hAnsi="Arial" w:cs="Arial"/>
                <w:color w:val="000000"/>
                <w:sz w:val="24"/>
                <w:szCs w:val="24"/>
              </w:rPr>
            </w:pPr>
            <w:r w:rsidRPr="004309DA">
              <w:rPr>
                <w:rFonts w:ascii="Arial" w:hAnsi="Arial" w:cs="Arial"/>
                <w:b/>
                <w:bCs/>
                <w:color w:val="000000"/>
                <w:sz w:val="24"/>
                <w:szCs w:val="24"/>
              </w:rPr>
              <w:t>Filtration</w:t>
            </w:r>
            <w:r w:rsidR="00DE277B" w:rsidRPr="004309DA">
              <w:rPr>
                <w:rFonts w:ascii="Arial" w:hAnsi="Arial" w:cs="Arial"/>
                <w:b/>
                <w:bCs/>
                <w:color w:val="000000"/>
                <w:sz w:val="24"/>
                <w:szCs w:val="24"/>
              </w:rPr>
              <w:t>:</w:t>
            </w:r>
            <w:r w:rsidR="00DE277B">
              <w:rPr>
                <w:rFonts w:ascii="Verdana" w:hAnsi="Verdana"/>
                <w:b/>
                <w:bCs/>
                <w:color w:val="000000"/>
                <w:sz w:val="20"/>
                <w:szCs w:val="20"/>
              </w:rPr>
              <w:t xml:space="preserve"> </w:t>
            </w:r>
            <w:r w:rsidR="00DE277B">
              <w:rPr>
                <w:rFonts w:ascii="Arial" w:hAnsi="Arial" w:cs="Arial"/>
                <w:color w:val="000000"/>
                <w:sz w:val="24"/>
                <w:szCs w:val="24"/>
              </w:rPr>
              <w:t>F</w:t>
            </w:r>
            <w:r w:rsidR="00DE277B" w:rsidRPr="004C7B16">
              <w:rPr>
                <w:rFonts w:ascii="Arial" w:hAnsi="Arial" w:cs="Arial"/>
                <w:color w:val="000000"/>
                <w:sz w:val="24"/>
                <w:szCs w:val="24"/>
              </w:rPr>
              <w:t>inally</w:t>
            </w:r>
            <w:r w:rsidR="00DE277B">
              <w:rPr>
                <w:rFonts w:ascii="Arial" w:hAnsi="Arial" w:cs="Arial"/>
                <w:color w:val="000000"/>
                <w:sz w:val="24"/>
                <w:szCs w:val="24"/>
              </w:rPr>
              <w:t xml:space="preserve">, </w:t>
            </w:r>
            <w:r w:rsidR="00DE277B" w:rsidRPr="004C7B16">
              <w:rPr>
                <w:rFonts w:ascii="Arial" w:hAnsi="Arial" w:cs="Arial"/>
                <w:color w:val="000000"/>
                <w:sz w:val="24"/>
                <w:szCs w:val="24"/>
              </w:rPr>
              <w:t xml:space="preserve">Epoxy resin is filtered to remove </w:t>
            </w:r>
            <w:r w:rsidR="00DE277B">
              <w:rPr>
                <w:rFonts w:ascii="Arial" w:hAnsi="Arial" w:cs="Arial"/>
                <w:color w:val="000000"/>
                <w:sz w:val="24"/>
                <w:szCs w:val="24"/>
              </w:rPr>
              <w:t xml:space="preserve">suspended particle via filter </w:t>
            </w:r>
            <w:r w:rsidR="00DE277B" w:rsidRPr="004C7B16">
              <w:rPr>
                <w:rFonts w:ascii="Arial" w:hAnsi="Arial" w:cs="Arial"/>
                <w:color w:val="000000"/>
                <w:sz w:val="24"/>
                <w:szCs w:val="24"/>
              </w:rPr>
              <w:t xml:space="preserve">and is sent to </w:t>
            </w:r>
            <w:r w:rsidR="00DE277B">
              <w:rPr>
                <w:rFonts w:ascii="Arial" w:hAnsi="Arial" w:cs="Arial"/>
                <w:color w:val="000000"/>
                <w:sz w:val="24"/>
                <w:szCs w:val="24"/>
              </w:rPr>
              <w:t>the next section for solvent recovery. Filter Cake removed from the filter is sent to the waste management section.</w:t>
            </w:r>
          </w:p>
          <w:p w14:paraId="101592F4" w14:textId="77777777" w:rsidR="00DE277B" w:rsidRDefault="00DE277B" w:rsidP="00DE277B">
            <w:pPr>
              <w:tabs>
                <w:tab w:val="left" w:pos="3030"/>
              </w:tabs>
              <w:spacing w:line="360" w:lineRule="auto"/>
              <w:jc w:val="both"/>
              <w:rPr>
                <w:rFonts w:ascii="Arial" w:hAnsi="Arial" w:cs="Arial"/>
                <w:sz w:val="24"/>
                <w:szCs w:val="24"/>
              </w:rPr>
            </w:pPr>
            <w:r>
              <w:rPr>
                <w:rFonts w:ascii="Arial" w:hAnsi="Arial" w:cs="Arial"/>
                <w:sz w:val="24"/>
                <w:szCs w:val="24"/>
              </w:rPr>
              <w:t>Filter used can be sparkler filter or cartridge filter. Final product Liquid Epoxy Resin is produced and send to the packer section for drum packaging.</w:t>
            </w:r>
          </w:p>
          <w:p w14:paraId="26B34727" w14:textId="77777777" w:rsidR="00DE277B" w:rsidRPr="003575E2" w:rsidRDefault="00DE277B" w:rsidP="00DE277B">
            <w:pPr>
              <w:spacing w:line="360" w:lineRule="auto"/>
              <w:jc w:val="both"/>
              <w:rPr>
                <w:rFonts w:ascii="Arial" w:hAnsi="Arial" w:cs="Arial"/>
                <w:color w:val="000000"/>
                <w:sz w:val="24"/>
                <w:szCs w:val="24"/>
              </w:rPr>
            </w:pPr>
          </w:p>
          <w:p w14:paraId="46BD5E19" w14:textId="77777777" w:rsidR="00DE277B" w:rsidRPr="004309DA" w:rsidRDefault="00DE277B" w:rsidP="00DF5DA6">
            <w:pPr>
              <w:pStyle w:val="ListParagraph"/>
              <w:widowControl/>
              <w:numPr>
                <w:ilvl w:val="0"/>
                <w:numId w:val="29"/>
              </w:numPr>
              <w:autoSpaceDE/>
              <w:autoSpaceDN/>
              <w:spacing w:after="160" w:line="360" w:lineRule="auto"/>
              <w:contextualSpacing/>
              <w:jc w:val="both"/>
              <w:rPr>
                <w:rFonts w:eastAsiaTheme="minorHAnsi"/>
                <w:b/>
                <w:bCs/>
                <w:color w:val="000000"/>
                <w:sz w:val="24"/>
                <w:szCs w:val="24"/>
                <w:lang w:val="en-IN"/>
              </w:rPr>
            </w:pPr>
            <w:r w:rsidRPr="004309DA">
              <w:rPr>
                <w:rFonts w:eastAsiaTheme="minorHAnsi"/>
                <w:b/>
                <w:bCs/>
                <w:color w:val="000000"/>
                <w:sz w:val="24"/>
                <w:szCs w:val="24"/>
                <w:lang w:val="en-IN"/>
              </w:rPr>
              <w:lastRenderedPageBreak/>
              <w:t>Dissolvent</w:t>
            </w:r>
          </w:p>
          <w:p w14:paraId="69CFCCBE" w14:textId="77777777" w:rsidR="00DE277B" w:rsidRPr="00254D89" w:rsidRDefault="00DE277B" w:rsidP="00DE277B">
            <w:pPr>
              <w:spacing w:line="360" w:lineRule="auto"/>
              <w:ind w:left="360"/>
              <w:jc w:val="both"/>
              <w:rPr>
                <w:rFonts w:ascii="Verdana" w:hAnsi="Verdana"/>
                <w:b/>
                <w:bCs/>
                <w:color w:val="000000"/>
                <w:sz w:val="20"/>
                <w:szCs w:val="20"/>
              </w:rPr>
            </w:pPr>
            <w:r w:rsidRPr="00A2369A">
              <w:rPr>
                <w:rFonts w:ascii="Arial" w:hAnsi="Arial" w:cs="Arial"/>
                <w:b/>
                <w:bCs/>
                <w:color w:val="000000"/>
                <w:sz w:val="24"/>
                <w:szCs w:val="24"/>
              </w:rPr>
              <w:t>Solvent Recovery:</w:t>
            </w:r>
            <w:r>
              <w:rPr>
                <w:rFonts w:ascii="Arial" w:hAnsi="Arial" w:cs="Arial"/>
                <w:color w:val="000000"/>
                <w:sz w:val="24"/>
                <w:szCs w:val="24"/>
              </w:rPr>
              <w:t xml:space="preserve"> </w:t>
            </w:r>
            <w:r w:rsidRPr="009C4255">
              <w:rPr>
                <w:rFonts w:ascii="Arial" w:hAnsi="Arial" w:cs="Arial"/>
                <w:color w:val="000000"/>
                <w:sz w:val="24"/>
                <w:szCs w:val="24"/>
              </w:rPr>
              <w:t>In this section solvent is removed</w:t>
            </w:r>
            <w:r w:rsidRPr="00133DAF">
              <w:rPr>
                <w:rFonts w:ascii="Arial" w:hAnsi="Arial" w:cs="Arial"/>
                <w:color w:val="000000"/>
                <w:sz w:val="24"/>
                <w:szCs w:val="24"/>
              </w:rPr>
              <w:t xml:space="preserve"> from</w:t>
            </w:r>
            <w:r w:rsidRPr="00254D89">
              <w:rPr>
                <w:rFonts w:ascii="Arial" w:hAnsi="Arial" w:cs="Arial"/>
                <w:color w:val="000000"/>
                <w:sz w:val="24"/>
                <w:szCs w:val="24"/>
              </w:rPr>
              <w:t xml:space="preserve"> the resin by passing through</w:t>
            </w:r>
            <w:r>
              <w:rPr>
                <w:rFonts w:ascii="Arial" w:hAnsi="Arial" w:cs="Arial"/>
                <w:color w:val="000000"/>
                <w:sz w:val="24"/>
                <w:szCs w:val="24"/>
              </w:rPr>
              <w:t xml:space="preserve"> evaporator (</w:t>
            </w:r>
            <w:r w:rsidRPr="00254D89">
              <w:rPr>
                <w:rFonts w:ascii="Arial" w:hAnsi="Arial" w:cs="Arial"/>
                <w:color w:val="000000"/>
                <w:sz w:val="24"/>
                <w:szCs w:val="24"/>
              </w:rPr>
              <w:t>falling film thin evaporator &amp; rotary film thin evaporator</w:t>
            </w:r>
            <w:r>
              <w:rPr>
                <w:rFonts w:ascii="Arial" w:hAnsi="Arial" w:cs="Arial"/>
                <w:color w:val="000000"/>
                <w:sz w:val="24"/>
                <w:szCs w:val="24"/>
              </w:rPr>
              <w:t>)</w:t>
            </w:r>
            <w:r w:rsidRPr="00254D89">
              <w:rPr>
                <w:rFonts w:ascii="Arial" w:hAnsi="Arial" w:cs="Arial"/>
                <w:color w:val="000000"/>
                <w:sz w:val="24"/>
                <w:szCs w:val="24"/>
              </w:rPr>
              <w:t xml:space="preserve"> under vacuum</w:t>
            </w:r>
            <w:r>
              <w:rPr>
                <w:rFonts w:ascii="Arial" w:hAnsi="Arial" w:cs="Arial"/>
                <w:color w:val="000000"/>
                <w:sz w:val="24"/>
                <w:szCs w:val="24"/>
              </w:rPr>
              <w:t xml:space="preserve"> and product then packed through packer).</w:t>
            </w:r>
          </w:p>
          <w:p w14:paraId="63EE8D82" w14:textId="388B1A60" w:rsidR="00DE277B" w:rsidRPr="00BB6639" w:rsidRDefault="00DE277B" w:rsidP="00DE277B">
            <w:pPr>
              <w:tabs>
                <w:tab w:val="left" w:pos="2025"/>
              </w:tabs>
              <w:spacing w:line="360" w:lineRule="auto"/>
              <w:ind w:left="142"/>
              <w:jc w:val="both"/>
              <w:rPr>
                <w:rFonts w:ascii="Arial" w:hAnsi="Arial" w:cs="Arial"/>
                <w:b/>
                <w:bCs/>
                <w:sz w:val="24"/>
                <w:szCs w:val="24"/>
              </w:rPr>
            </w:pPr>
            <w:r w:rsidRPr="00BB6639">
              <w:rPr>
                <w:rFonts w:ascii="Arial" w:hAnsi="Arial" w:cs="Arial"/>
                <w:b/>
                <w:bCs/>
                <w:sz w:val="24"/>
                <w:szCs w:val="24"/>
              </w:rPr>
              <w:t>Solid Epoxy Resin:</w:t>
            </w:r>
          </w:p>
          <w:p w14:paraId="51B79110" w14:textId="77777777" w:rsidR="00DE277B" w:rsidRDefault="00DE277B" w:rsidP="00DE277B">
            <w:pPr>
              <w:tabs>
                <w:tab w:val="left" w:pos="2025"/>
              </w:tabs>
              <w:rPr>
                <w:rFonts w:ascii="Arial" w:hAnsi="Arial" w:cs="Arial"/>
                <w:b/>
                <w:bCs/>
                <w:sz w:val="24"/>
                <w:szCs w:val="24"/>
              </w:rPr>
            </w:pPr>
            <w:r w:rsidRPr="00CC68A9">
              <w:rPr>
                <w:rFonts w:ascii="Arial" w:hAnsi="Arial" w:cs="Arial"/>
                <w:b/>
                <w:bCs/>
                <w:sz w:val="24"/>
                <w:szCs w:val="24"/>
              </w:rPr>
              <w:t>Process Flow Diagram:</w:t>
            </w:r>
          </w:p>
          <w:p w14:paraId="0A44EEAE" w14:textId="602A941C" w:rsidR="00DE277B" w:rsidRDefault="00DE277B" w:rsidP="00DE277B">
            <w:pPr>
              <w:tabs>
                <w:tab w:val="left" w:pos="2025"/>
              </w:tabs>
              <w:rPr>
                <w:rFonts w:ascii="Arial" w:hAnsi="Arial" w:cs="Arial"/>
                <w:b/>
                <w:bCs/>
                <w:sz w:val="24"/>
                <w:szCs w:val="24"/>
              </w:rPr>
            </w:pPr>
          </w:p>
          <w:p w14:paraId="118530DA" w14:textId="7FAC7DF2" w:rsidR="00DE277B" w:rsidRPr="00CC68A9" w:rsidRDefault="00DE277B" w:rsidP="00DE277B">
            <w:pPr>
              <w:tabs>
                <w:tab w:val="left" w:pos="2025"/>
              </w:tabs>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3431808" behindDoc="0" locked="0" layoutInCell="1" allowOverlap="1" wp14:anchorId="01EDE381" wp14:editId="31CBDE49">
                      <wp:simplePos x="0" y="0"/>
                      <wp:positionH relativeFrom="column">
                        <wp:posOffset>2540</wp:posOffset>
                      </wp:positionH>
                      <wp:positionV relativeFrom="paragraph">
                        <wp:posOffset>17145</wp:posOffset>
                      </wp:positionV>
                      <wp:extent cx="6614160" cy="4562475"/>
                      <wp:effectExtent l="0" t="0" r="15240" b="9525"/>
                      <wp:wrapNone/>
                      <wp:docPr id="2848" name="Group 2848"/>
                      <wp:cNvGraphicFramePr/>
                      <a:graphic xmlns:a="http://schemas.openxmlformats.org/drawingml/2006/main">
                        <a:graphicData uri="http://schemas.microsoft.com/office/word/2010/wordprocessingGroup">
                          <wpg:wgp>
                            <wpg:cNvGrpSpPr/>
                            <wpg:grpSpPr>
                              <a:xfrm>
                                <a:off x="0" y="0"/>
                                <a:ext cx="6614160" cy="4562475"/>
                                <a:chOff x="0" y="0"/>
                                <a:chExt cx="6614160" cy="4562475"/>
                              </a:xfrm>
                            </wpg:grpSpPr>
                            <wps:wsp>
                              <wps:cNvPr id="2849" name="Rectangle: Rounded Corners 2849"/>
                              <wps:cNvSpPr/>
                              <wps:spPr>
                                <a:xfrm>
                                  <a:off x="14478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0" name="Rectangle: Rounded Corners 2850"/>
                              <wps:cNvSpPr/>
                              <wps:spPr>
                                <a:xfrm>
                                  <a:off x="3009900" y="742950"/>
                                  <a:ext cx="1057275" cy="59019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1" name="Rectangle: Rounded Corners 2851"/>
                              <wps:cNvSpPr/>
                              <wps:spPr>
                                <a:xfrm>
                                  <a:off x="4610100" y="7429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Rectangle: Rounded Corners 2852"/>
                              <wps:cNvSpPr/>
                              <wps:spPr>
                                <a:xfrm>
                                  <a:off x="3019425" y="20764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3" name="Rectangle: Rounded Corners 2853"/>
                              <wps:cNvSpPr/>
                              <wps:spPr>
                                <a:xfrm>
                                  <a:off x="3048000" y="318135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4" name="Rectangle: Rounded Corners 2854"/>
                              <wps:cNvSpPr/>
                              <wps:spPr>
                                <a:xfrm>
                                  <a:off x="5334000" y="2628900"/>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5" name="Straight Arrow Connector 2855"/>
                              <wps:cNvCnPr/>
                              <wps:spPr>
                                <a:xfrm>
                                  <a:off x="2505075" y="108585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6" name="Straight Arrow Connector 2856"/>
                              <wps:cNvCnPr/>
                              <wps:spPr>
                                <a:xfrm>
                                  <a:off x="4057650" y="1085850"/>
                                  <a:ext cx="54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7" name="Connector: Elbow 2857"/>
                              <wps:cNvCnPr/>
                              <wps:spPr>
                                <a:xfrm flipH="1">
                                  <a:off x="4086225" y="1323975"/>
                                  <a:ext cx="1047750" cy="923925"/>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8" name="Straight Arrow Connector 2858"/>
                              <wps:cNvCnPr/>
                              <wps:spPr>
                                <a:xfrm>
                                  <a:off x="3562350" y="2647950"/>
                                  <a:ext cx="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9" name="Straight Arrow Connector 2859"/>
                              <wps:cNvCnPr/>
                              <wps:spPr>
                                <a:xfrm>
                                  <a:off x="3590925" y="3743325"/>
                                  <a:ext cx="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0" name="Connector: Elbow 2860"/>
                              <wps:cNvCnPr/>
                              <wps:spPr>
                                <a:xfrm>
                                  <a:off x="4095750" y="2428875"/>
                                  <a:ext cx="1257300" cy="381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1" name="Connector: Elbow 2861"/>
                              <wps:cNvCnPr/>
                              <wps:spPr>
                                <a:xfrm flipV="1">
                                  <a:off x="4114800" y="3086100"/>
                                  <a:ext cx="1238250" cy="419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2" name="Straight Arrow Connector 2862"/>
                              <wps:cNvCnPr/>
                              <wps:spPr>
                                <a:xfrm>
                                  <a:off x="4467225" y="241935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3" name="Straight Arrow Connector 2863"/>
                              <wps:cNvCnPr/>
                              <wps:spPr>
                                <a:xfrm>
                                  <a:off x="4476750" y="3505200"/>
                                  <a:ext cx="28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4" name="Text Box 2864"/>
                              <wps:cNvSpPr txBox="1"/>
                              <wps:spPr>
                                <a:xfrm>
                                  <a:off x="590550" y="752475"/>
                                  <a:ext cx="800100" cy="228600"/>
                                </a:xfrm>
                                <a:prstGeom prst="rect">
                                  <a:avLst/>
                                </a:prstGeom>
                                <a:solidFill>
                                  <a:schemeClr val="lt1"/>
                                </a:solidFill>
                                <a:ln w="6350">
                                  <a:noFill/>
                                </a:ln>
                              </wps:spPr>
                              <wps:txbx>
                                <w:txbxContent>
                                  <w:p w14:paraId="16694430" w14:textId="77777777" w:rsidR="00DE277B" w:rsidRPr="00250C50" w:rsidRDefault="00DE277B" w:rsidP="00DE277B">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5" name="Straight Arrow Connector 2865"/>
                              <wps:cNvCnPr/>
                              <wps:spPr>
                                <a:xfrm>
                                  <a:off x="3505200" y="34290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6" name="Text Box 2866"/>
                              <wps:cNvSpPr txBox="1"/>
                              <wps:spPr>
                                <a:xfrm>
                                  <a:off x="3581400" y="428625"/>
                                  <a:ext cx="523875" cy="247650"/>
                                </a:xfrm>
                                <a:prstGeom prst="rect">
                                  <a:avLst/>
                                </a:prstGeom>
                                <a:solidFill>
                                  <a:schemeClr val="lt1"/>
                                </a:solidFill>
                                <a:ln w="6350">
                                  <a:noFill/>
                                </a:ln>
                              </wps:spPr>
                              <wps:txbx>
                                <w:txbxContent>
                                  <w:p w14:paraId="5F6991F1" w14:textId="77777777" w:rsidR="00DE277B" w:rsidRPr="00250C50" w:rsidRDefault="00DE277B" w:rsidP="00DE277B">
                                    <w:pPr>
                                      <w:rPr>
                                        <w:b/>
                                        <w:bCs/>
                                        <w:sz w:val="16"/>
                                        <w:szCs w:val="16"/>
                                      </w:rPr>
                                    </w:pPr>
                                    <w:r w:rsidRPr="00250C50">
                                      <w:rPr>
                                        <w:b/>
                                        <w:bCs/>
                                        <w:sz w:val="16"/>
                                        <w:szCs w:val="16"/>
                                      </w:rPr>
                                      <w:t>Xylene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7" name="Straight Arrow Connector 2867"/>
                              <wps:cNvCnPr/>
                              <wps:spPr>
                                <a:xfrm>
                                  <a:off x="1962150" y="342900"/>
                                  <a:ext cx="0"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8" name="Text Box 2868"/>
                              <wps:cNvSpPr txBox="1"/>
                              <wps:spPr>
                                <a:xfrm>
                                  <a:off x="2019300" y="333375"/>
                                  <a:ext cx="523875" cy="342900"/>
                                </a:xfrm>
                                <a:prstGeom prst="rect">
                                  <a:avLst/>
                                </a:prstGeom>
                                <a:solidFill>
                                  <a:schemeClr val="lt1"/>
                                </a:solidFill>
                                <a:ln w="6350">
                                  <a:noFill/>
                                </a:ln>
                              </wps:spPr>
                              <wps:txbx>
                                <w:txbxContent>
                                  <w:p w14:paraId="7010C6B4" w14:textId="77777777" w:rsidR="00DE277B" w:rsidRPr="00250C50" w:rsidRDefault="00DE277B" w:rsidP="00DE277B">
                                    <w:pPr>
                                      <w:rPr>
                                        <w:b/>
                                        <w:bCs/>
                                        <w:sz w:val="16"/>
                                        <w:szCs w:val="16"/>
                                      </w:rPr>
                                    </w:pPr>
                                    <w:r>
                                      <w:rPr>
                                        <w:b/>
                                        <w:bCs/>
                                        <w:sz w:val="16"/>
                                        <w:szCs w:val="16"/>
                                      </w:rPr>
                                      <w:t>Hot Oil, 220°C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9" name="Text Box 2869"/>
                              <wps:cNvSpPr txBox="1"/>
                              <wps:spPr>
                                <a:xfrm>
                                  <a:off x="1504950" y="304800"/>
                                  <a:ext cx="381000" cy="342900"/>
                                </a:xfrm>
                                <a:prstGeom prst="rect">
                                  <a:avLst/>
                                </a:prstGeom>
                                <a:solidFill>
                                  <a:schemeClr val="lt1"/>
                                </a:solidFill>
                                <a:ln w="6350">
                                  <a:noFill/>
                                </a:ln>
                              </wps:spPr>
                              <wps:txbx>
                                <w:txbxContent>
                                  <w:p w14:paraId="4EA3E6C5" w14:textId="77777777" w:rsidR="00DE277B" w:rsidRPr="00250C50" w:rsidRDefault="00DE277B" w:rsidP="00DE277B">
                                    <w:pPr>
                                      <w:rPr>
                                        <w:b/>
                                        <w:bCs/>
                                        <w:sz w:val="16"/>
                                        <w:szCs w:val="16"/>
                                      </w:rPr>
                                    </w:pPr>
                                    <w:r>
                                      <w:rPr>
                                        <w:b/>
                                        <w:bCs/>
                                        <w:sz w:val="16"/>
                                        <w:szCs w:val="16"/>
                                      </w:rPr>
                                      <w:t>Oil, 50°C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0" name="Text Box 2870"/>
                              <wps:cNvSpPr txBox="1"/>
                              <wps:spPr>
                                <a:xfrm>
                                  <a:off x="2971800" y="409575"/>
                                  <a:ext cx="495300" cy="247650"/>
                                </a:xfrm>
                                <a:prstGeom prst="rect">
                                  <a:avLst/>
                                </a:prstGeom>
                                <a:solidFill>
                                  <a:schemeClr val="lt1"/>
                                </a:solidFill>
                                <a:ln w="6350">
                                  <a:noFill/>
                                </a:ln>
                              </wps:spPr>
                              <wps:txbx>
                                <w:txbxContent>
                                  <w:p w14:paraId="00D8E551" w14:textId="77777777" w:rsidR="00DE277B" w:rsidRPr="00250C50" w:rsidRDefault="00DE277B" w:rsidP="00DE277B">
                                    <w:pPr>
                                      <w:rPr>
                                        <w:b/>
                                        <w:bCs/>
                                        <w:sz w:val="16"/>
                                        <w:szCs w:val="16"/>
                                      </w:rPr>
                                    </w:pPr>
                                    <w:r>
                                      <w:rPr>
                                        <w:b/>
                                        <w:bCs/>
                                        <w:sz w:val="16"/>
                                        <w:szCs w:val="16"/>
                                      </w:rPr>
                                      <w:t>5-7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1" name="Text Box 2871"/>
                              <wps:cNvSpPr txBox="1"/>
                              <wps:spPr>
                                <a:xfrm>
                                  <a:off x="3248025" y="4219575"/>
                                  <a:ext cx="695325" cy="342900"/>
                                </a:xfrm>
                                <a:prstGeom prst="rect">
                                  <a:avLst/>
                                </a:prstGeom>
                                <a:solidFill>
                                  <a:schemeClr val="lt1"/>
                                </a:solidFill>
                                <a:ln w="6350">
                                  <a:noFill/>
                                </a:ln>
                              </wps:spPr>
                              <wps:txbx>
                                <w:txbxContent>
                                  <w:p w14:paraId="1BE20E6C" w14:textId="77777777" w:rsidR="00DE277B" w:rsidRPr="00250C50" w:rsidRDefault="00DE277B" w:rsidP="00DE277B">
                                    <w:pPr>
                                      <w:jc w:val="center"/>
                                      <w:rPr>
                                        <w:b/>
                                        <w:bCs/>
                                        <w:sz w:val="16"/>
                                        <w:szCs w:val="16"/>
                                      </w:rPr>
                                    </w:pPr>
                                    <w:r>
                                      <w:rPr>
                                        <w:b/>
                                        <w:bCs/>
                                        <w:sz w:val="16"/>
                                        <w:szCs w:val="16"/>
                                      </w:rPr>
                                      <w:t>Solid Epoxy Resin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2" name="Rectangle: Rounded Corners 2872"/>
                              <wps:cNvSpPr/>
                              <wps:spPr>
                                <a:xfrm>
                                  <a:off x="104775" y="2667000"/>
                                  <a:ext cx="1380226"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3" name="Rectangle: Rounded Corners 2873"/>
                              <wps:cNvSpPr/>
                              <wps:spPr>
                                <a:xfrm>
                                  <a:off x="95250" y="2276475"/>
                                  <a:ext cx="1388853" cy="27604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 name="Rectangle: Rounded Corners 2874"/>
                              <wps:cNvSpPr/>
                              <wps:spPr>
                                <a:xfrm>
                                  <a:off x="85725" y="1943100"/>
                                  <a:ext cx="1552754" cy="25879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5" name="Rectangle: Rounded Corners 2875"/>
                              <wps:cNvSpPr/>
                              <wps:spPr>
                                <a:xfrm>
                                  <a:off x="0" y="0"/>
                                  <a:ext cx="1057275" cy="301924"/>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6" name="Rectangle: Rounded Corners 2876"/>
                              <wps:cNvSpPr/>
                              <wps:spPr>
                                <a:xfrm>
                                  <a:off x="85725" y="1609725"/>
                                  <a:ext cx="1337094" cy="250166"/>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7" name="Connector: Elbow 2877"/>
                              <wps:cNvCnPr/>
                              <wps:spPr>
                                <a:xfrm flipV="1">
                                  <a:off x="1438275" y="1304925"/>
                                  <a:ext cx="146470" cy="440079"/>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8" name="Connector: Elbow 2878"/>
                              <wps:cNvCnPr/>
                              <wps:spPr>
                                <a:xfrm flipV="1">
                                  <a:off x="1676400" y="1304925"/>
                                  <a:ext cx="241540" cy="755938"/>
                                </a:xfrm>
                                <a:prstGeom prst="bentConnector3">
                                  <a:avLst>
                                    <a:gd name="adj1" fmla="val 1038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9" name="Connector: Elbow 2879"/>
                              <wps:cNvCnPr/>
                              <wps:spPr>
                                <a:xfrm flipV="1">
                                  <a:off x="1524000" y="1323975"/>
                                  <a:ext cx="525780" cy="1029503"/>
                                </a:xfrm>
                                <a:prstGeom prst="bentConnector3">
                                  <a:avLst>
                                    <a:gd name="adj1" fmla="val 9736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0" name="Connector: Elbow 2880"/>
                              <wps:cNvCnPr/>
                              <wps:spPr>
                                <a:xfrm flipV="1">
                                  <a:off x="1524000" y="1323975"/>
                                  <a:ext cx="621102" cy="1422029"/>
                                </a:xfrm>
                                <a:prstGeom prst="bentConnector3">
                                  <a:avLst>
                                    <a:gd name="adj1" fmla="val 10178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881" name="Group 2881"/>
                              <wpg:cNvGrpSpPr/>
                              <wpg:grpSpPr>
                                <a:xfrm>
                                  <a:off x="1524000" y="514350"/>
                                  <a:ext cx="239024" cy="862330"/>
                                  <a:chOff x="213468" y="0"/>
                                  <a:chExt cx="55804" cy="724618"/>
                                </a:xfrm>
                              </wpg:grpSpPr>
                              <wps:wsp>
                                <wps:cNvPr id="2882" name="Connector: Elbow 288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3" name="Connector: Elbow 288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4" name="Straight Connector 2884"/>
                              <wps:cNvCnPr/>
                              <wps:spPr>
                                <a:xfrm flipV="1">
                                  <a:off x="4210050" y="18097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5" name="Text Box 2"/>
                              <wps:cNvSpPr txBox="1">
                                <a:spLocks noChangeArrowheads="1"/>
                              </wps:cNvSpPr>
                              <wps:spPr bwMode="auto">
                                <a:xfrm>
                                  <a:off x="4124325" y="9525"/>
                                  <a:ext cx="1242060" cy="258445"/>
                                </a:xfrm>
                                <a:prstGeom prst="rect">
                                  <a:avLst/>
                                </a:prstGeom>
                                <a:solidFill>
                                  <a:srgbClr val="FFFFFF"/>
                                </a:solidFill>
                                <a:ln w="9525">
                                  <a:noFill/>
                                  <a:miter lim="800000"/>
                                  <a:headEnd/>
                                  <a:tailEnd/>
                                </a:ln>
                              </wps:spPr>
                              <wps:txbx>
                                <w:txbxContent>
                                  <w:p w14:paraId="22BC79EF" w14:textId="77777777" w:rsidR="00DE277B" w:rsidRPr="008D4789" w:rsidRDefault="00DE277B" w:rsidP="00DE277B">
                                    <w:pPr>
                                      <w:rPr>
                                        <w:sz w:val="16"/>
                                        <w:szCs w:val="16"/>
                                      </w:rPr>
                                    </w:pPr>
                                    <w:r w:rsidRPr="008D4789">
                                      <w:rPr>
                                        <w:sz w:val="16"/>
                                        <w:szCs w:val="16"/>
                                      </w:rPr>
                                      <w:t>Reaction Section</w:t>
                                    </w:r>
                                  </w:p>
                                </w:txbxContent>
                              </wps:txbx>
                              <wps:bodyPr rot="0" vert="horz" wrap="square" lIns="91440" tIns="45720" rIns="91440" bIns="45720" anchor="t" anchorCtr="0">
                                <a:noAutofit/>
                              </wps:bodyPr>
                            </wps:wsp>
                            <wpg:grpSp>
                              <wpg:cNvPr id="2886" name="Group 2886"/>
                              <wpg:cNvGrpSpPr/>
                              <wpg:grpSpPr>
                                <a:xfrm>
                                  <a:off x="4638675" y="514350"/>
                                  <a:ext cx="101600" cy="862330"/>
                                  <a:chOff x="213468" y="0"/>
                                  <a:chExt cx="55804" cy="724618"/>
                                </a:xfrm>
                              </wpg:grpSpPr>
                              <wps:wsp>
                                <wps:cNvPr id="2887" name="Connector: Elbow 2887"/>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88" name="Connector: Elbow 2888"/>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89" name="Straight Connector 2889"/>
                              <wps:cNvCnPr/>
                              <wps:spPr>
                                <a:xfrm flipV="1">
                                  <a:off x="5324475" y="161925"/>
                                  <a:ext cx="318638" cy="3364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0" name="Text Box 2"/>
                              <wps:cNvSpPr txBox="1">
                                <a:spLocks noChangeArrowheads="1"/>
                              </wps:cNvSpPr>
                              <wps:spPr bwMode="auto">
                                <a:xfrm>
                                  <a:off x="5372100" y="19050"/>
                                  <a:ext cx="1242060" cy="258445"/>
                                </a:xfrm>
                                <a:prstGeom prst="rect">
                                  <a:avLst/>
                                </a:prstGeom>
                                <a:solidFill>
                                  <a:srgbClr val="FFFFFF"/>
                                </a:solidFill>
                                <a:ln w="9525">
                                  <a:noFill/>
                                  <a:miter lim="800000"/>
                                  <a:headEnd/>
                                  <a:tailEnd/>
                                </a:ln>
                              </wps:spPr>
                              <wps:txb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wps:txbx>
                              <wps:bodyPr rot="0" vert="horz" wrap="square" lIns="91440" tIns="45720" rIns="91440" bIns="45720" anchor="t" anchorCtr="0">
                                <a:noAutofit/>
                              </wps:bodyPr>
                            </wps:wsp>
                            <wpg:grpSp>
                              <wpg:cNvPr id="2891" name="Group 2891"/>
                              <wpg:cNvGrpSpPr/>
                              <wpg:grpSpPr>
                                <a:xfrm>
                                  <a:off x="2962275" y="1962150"/>
                                  <a:ext cx="319897" cy="2035834"/>
                                  <a:chOff x="213468" y="0"/>
                                  <a:chExt cx="55804" cy="724618"/>
                                </a:xfrm>
                              </wpg:grpSpPr>
                              <wps:wsp>
                                <wps:cNvPr id="2892" name="Connector: Elbow 2892"/>
                                <wps:cNvCnPr/>
                                <wps:spPr>
                                  <a:xfrm flipH="1">
                                    <a:off x="213468" y="0"/>
                                    <a:ext cx="45719" cy="724618"/>
                                  </a:xfrm>
                                  <a:prstGeom prst="bentConnector3">
                                    <a:avLst>
                                      <a:gd name="adj1" fmla="val 33482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3" name="Connector: Elbow 2893"/>
                                <wps:cNvCnPr/>
                                <wps:spPr>
                                  <a:xfrm flipH="1">
                                    <a:off x="223553" y="0"/>
                                    <a:ext cx="45719" cy="724618"/>
                                  </a:xfrm>
                                  <a:prstGeom prst="bentConnector3">
                                    <a:avLst>
                                      <a:gd name="adj1" fmla="val -124030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2894" name="Straight Connector 2894"/>
                              <wps:cNvCnPr/>
                              <wps:spPr>
                                <a:xfrm flipV="1">
                                  <a:off x="5295900" y="1695450"/>
                                  <a:ext cx="250166" cy="2501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95" name="Text Box 2895"/>
                              <wps:cNvSpPr txBox="1"/>
                              <wps:spPr>
                                <a:xfrm>
                                  <a:off x="5410200" y="1390650"/>
                                  <a:ext cx="879894" cy="342900"/>
                                </a:xfrm>
                                <a:prstGeom prst="rect">
                                  <a:avLst/>
                                </a:prstGeom>
                                <a:solidFill>
                                  <a:schemeClr val="lt1"/>
                                </a:solidFill>
                                <a:ln w="6350">
                                  <a:noFill/>
                                </a:ln>
                              </wps:spPr>
                              <wps:txb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6" name="Connector: Elbow 2896"/>
                              <wps:cNvCnPr/>
                              <wps:spPr>
                                <a:xfrm>
                                  <a:off x="609600" y="314325"/>
                                  <a:ext cx="855345" cy="637864"/>
                                </a:xfrm>
                                <a:prstGeom prst="bentConnector3">
                                  <a:avLst>
                                    <a:gd name="adj1" fmla="val -5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7" name="Rectangle: Rounded Corners 2897"/>
                              <wps:cNvSpPr/>
                              <wps:spPr>
                                <a:xfrm>
                                  <a:off x="5238750" y="3362325"/>
                                  <a:ext cx="1057275" cy="56197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Connector: Elbow 2898"/>
                              <wps:cNvCnPr/>
                              <wps:spPr>
                                <a:xfrm flipH="1">
                                  <a:off x="6305550" y="2857500"/>
                                  <a:ext cx="129396" cy="888521"/>
                                </a:xfrm>
                                <a:prstGeom prst="bentConnector3">
                                  <a:avLst>
                                    <a:gd name="adj1" fmla="val -1235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9" name="Connector: Elbow 2899"/>
                              <wps:cNvCnPr/>
                              <wps:spPr>
                                <a:xfrm flipH="1" flipV="1">
                                  <a:off x="4124325" y="3648075"/>
                                  <a:ext cx="1112808" cy="12939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EDE381" id="Group 2848" o:spid="_x0000_s1653" style="position:absolute;margin-left:.2pt;margin-top:1.35pt;width:520.8pt;height:359.25pt;z-index:253431808;mso-width-relative:margin;mso-height-relative:margin" coordsize="66141,45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">
                      <v:roundrect id="Rectangle: Rounded Corners 2849" o:spid="_x0000_s1654" style="position:absolute;left:14478;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" fillcolor="#b4c6e7 [1300]" strokecolor="#1f3763 [1604]" strokeweight="1pt">
                        <v:stroke joinstyle="miter"/>
                        <v:textbox>
                          <w:txbxContent>
                            <w:p w14:paraId="74C4635D"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Jacketed Reactor.</w:t>
                              </w:r>
                            </w:p>
                            <w:p w14:paraId="2D24D78E" w14:textId="77777777" w:rsidR="00DE277B" w:rsidRPr="00543013"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543013">
                                <w:rPr>
                                  <w:rFonts w:ascii="Calibri" w:hAnsi="Calibri" w:cs="Calibri"/>
                                  <w:b/>
                                  <w:bCs/>
                                  <w:color w:val="000000" w:themeColor="text1"/>
                                  <w:sz w:val="18"/>
                                  <w:szCs w:val="18"/>
                                </w:rPr>
                                <w:t>180°C -190°C</w:t>
                              </w:r>
                            </w:p>
                            <w:p w14:paraId="796E244B" w14:textId="77777777" w:rsidR="00DE277B" w:rsidRPr="00250C50" w:rsidRDefault="00DE277B" w:rsidP="00DE277B">
                              <w:pPr>
                                <w:jc w:val="center"/>
                                <w:rPr>
                                  <w:b/>
                                  <w:bCs/>
                                  <w:color w:val="000000" w:themeColor="text1"/>
                                  <w:sz w:val="18"/>
                                  <w:szCs w:val="18"/>
                                </w:rPr>
                              </w:pPr>
                            </w:p>
                          </w:txbxContent>
                        </v:textbox>
                      </v:roundrect>
                      <v:roundrect id="Rectangle: Rounded Corners 2850" o:spid="_x0000_s1655" style="position:absolute;left:30099;top:7429;width:10572;height:5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" fillcolor="#b4c6e7 [1300]" strokecolor="#1f3763 [1604]" strokeweight="1pt">
                        <v:stroke joinstyle="miter"/>
                        <v:textbox>
                          <w:txbxContent>
                            <w:p w14:paraId="11735CEA" w14:textId="77777777" w:rsidR="00DE277B" w:rsidRPr="00250C50" w:rsidRDefault="00DE277B" w:rsidP="00DE277B">
                              <w:pPr>
                                <w:autoSpaceDE w:val="0"/>
                                <w:autoSpaceDN w:val="0"/>
                                <w:adjustRightInd w:val="0"/>
                                <w:spacing w:after="0" w:line="240" w:lineRule="auto"/>
                                <w:jc w:val="center"/>
                                <w:rPr>
                                  <w:rFonts w:ascii="Calibri" w:hAnsi="Calibri" w:cs="Calibri"/>
                                  <w:b/>
                                  <w:bCs/>
                                  <w:color w:val="000000" w:themeColor="text1"/>
                                  <w:sz w:val="18"/>
                                  <w:szCs w:val="18"/>
                                </w:rPr>
                              </w:pPr>
                              <w:r w:rsidRPr="00250C50">
                                <w:rPr>
                                  <w:rFonts w:ascii="Calibri" w:hAnsi="Calibri" w:cs="Calibri"/>
                                  <w:b/>
                                  <w:bCs/>
                                  <w:color w:val="000000" w:themeColor="text1"/>
                                  <w:sz w:val="18"/>
                                  <w:szCs w:val="18"/>
                                </w:rPr>
                                <w:t>Reactor2</w:t>
                              </w:r>
                            </w:p>
                            <w:p w14:paraId="11C046AA" w14:textId="77777777" w:rsidR="00DE277B" w:rsidRPr="00250C50" w:rsidRDefault="00DE277B" w:rsidP="00DE277B">
                              <w:pPr>
                                <w:jc w:val="center"/>
                                <w:rPr>
                                  <w:b/>
                                  <w:bCs/>
                                  <w:color w:val="000000" w:themeColor="text1"/>
                                  <w:sz w:val="18"/>
                                  <w:szCs w:val="18"/>
                                </w:rPr>
                              </w:pPr>
                              <w:r w:rsidRPr="00250C50">
                                <w:rPr>
                                  <w:rFonts w:ascii="Calibri" w:hAnsi="Calibri" w:cs="Calibri"/>
                                  <w:b/>
                                  <w:bCs/>
                                  <w:color w:val="000000" w:themeColor="text1"/>
                                  <w:sz w:val="18"/>
                                  <w:szCs w:val="18"/>
                                </w:rPr>
                                <w:t>Reaction Section</w:t>
                              </w:r>
                              <w:r>
                                <w:rPr>
                                  <w:rFonts w:ascii="Calibri" w:hAnsi="Calibri" w:cs="Calibri"/>
                                  <w:b/>
                                  <w:bCs/>
                                  <w:color w:val="000000" w:themeColor="text1"/>
                                  <w:sz w:val="18"/>
                                  <w:szCs w:val="18"/>
                                </w:rPr>
                                <w:t xml:space="preserve"> 70°C-80°C, 4 hrs</w:t>
                              </w:r>
                            </w:p>
                          </w:txbxContent>
                        </v:textbox>
                      </v:roundrect>
                      <v:roundrect id="Rectangle: Rounded Corners 2851" o:spid="_x0000_s1656" style="position:absolute;left:46101;top:7429;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" fillcolor="#b4c6e7 [1300]" strokecolor="#1f3763 [1604]" strokeweight="1pt">
                        <v:stroke joinstyle="miter"/>
                        <v:textbox>
                          <w:txbxContent>
                            <w:p w14:paraId="1863B071" w14:textId="77777777" w:rsidR="00DE277B" w:rsidRPr="00B97DC4" w:rsidRDefault="00DE277B" w:rsidP="00DE277B">
                              <w:pPr>
                                <w:jc w:val="center"/>
                                <w:rPr>
                                  <w:rFonts w:cstheme="minorHAnsi"/>
                                  <w:b/>
                                  <w:bCs/>
                                  <w:color w:val="000000" w:themeColor="text1"/>
                                  <w:sz w:val="18"/>
                                  <w:szCs w:val="18"/>
                                </w:rPr>
                              </w:pPr>
                              <w:r w:rsidRPr="00B97DC4">
                                <w:rPr>
                                  <w:rFonts w:cstheme="minorHAnsi"/>
                                  <w:b/>
                                  <w:bCs/>
                                  <w:color w:val="000000" w:themeColor="text1"/>
                                  <w:sz w:val="18"/>
                                  <w:szCs w:val="18"/>
                                </w:rPr>
                                <w:t>Flaker</w:t>
                              </w:r>
                              <w:r>
                                <w:rPr>
                                  <w:rFonts w:cstheme="minorHAnsi"/>
                                  <w:b/>
                                  <w:bCs/>
                                  <w:color w:val="000000" w:themeColor="text1"/>
                                  <w:sz w:val="18"/>
                                  <w:szCs w:val="18"/>
                                </w:rPr>
                                <w:t>, 15°C chilled water</w:t>
                              </w:r>
                            </w:p>
                          </w:txbxContent>
                        </v:textbox>
                      </v:roundrect>
                      <v:roundrect id="Rectangle: Rounded Corners 2852" o:spid="_x0000_s1657" style="position:absolute;left:30194;top:20764;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" fillcolor="#b4c6e7 [1300]" strokecolor="#1f3763 [1604]" strokeweight="1pt">
                        <v:stroke joinstyle="miter"/>
                        <v:textbox>
                          <w:txbxContent>
                            <w:p w14:paraId="437499DF"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Crusher</w:t>
                              </w:r>
                            </w:p>
                          </w:txbxContent>
                        </v:textbox>
                      </v:roundrect>
                      <v:roundrect id="Rectangle: Rounded Corners 2853" o:spid="_x0000_s1658" style="position:absolute;left:30480;top:31813;width:1057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" fillcolor="#b4c6e7 [1300]" strokecolor="#1f3763 [1604]" strokeweight="1pt">
                        <v:stroke joinstyle="miter"/>
                        <v:textbox>
                          <w:txbxContent>
                            <w:p w14:paraId="6B3FCA0A"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Packer</w:t>
                              </w:r>
                            </w:p>
                          </w:txbxContent>
                        </v:textbox>
                      </v:roundrect>
                      <v:roundrect id="Rectangle: Rounded Corners 2854" o:spid="_x0000_s1659" style="position:absolute;left:53340;top:26289;width:10572;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" fillcolor="#b4c6e7 [1300]" strokecolor="#1f3763 [1604]" strokeweight="1pt">
                        <v:stroke joinstyle="miter"/>
                        <v:textbox>
                          <w:txbxContent>
                            <w:p w14:paraId="0936CD29" w14:textId="77777777" w:rsidR="00DE277B" w:rsidRPr="00B97DC4" w:rsidRDefault="00DE277B" w:rsidP="00DE277B">
                              <w:pPr>
                                <w:jc w:val="center"/>
                                <w:rPr>
                                  <w:b/>
                                  <w:bCs/>
                                  <w:color w:val="000000" w:themeColor="text1"/>
                                  <w:sz w:val="18"/>
                                  <w:szCs w:val="18"/>
                                </w:rPr>
                              </w:pPr>
                              <w:r w:rsidRPr="00B97DC4">
                                <w:rPr>
                                  <w:b/>
                                  <w:bCs/>
                                  <w:color w:val="000000" w:themeColor="text1"/>
                                  <w:sz w:val="18"/>
                                  <w:szCs w:val="18"/>
                                </w:rPr>
                                <w:t>Dust Collector</w:t>
                              </w:r>
                            </w:p>
                          </w:txbxContent>
                        </v:textbox>
                      </v:roundrect>
                      <v:shape id="Straight Arrow Connector 2855" o:spid="_x0000_s1660" type="#_x0000_t32" style="position:absolute;left:25050;top:10858;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" strokecolor="#4472c4 [3204]" strokeweight=".5pt">
                        <v:stroke endarrow="block" joinstyle="miter"/>
                      </v:shape>
                      <v:shape id="Straight Arrow Connector 2856" o:spid="_x0000_s1661" type="#_x0000_t32" style="position:absolute;left:40576;top:10858;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" strokecolor="#4472c4 [3204]" strokeweight=".5pt">
                        <v:stroke endarrow="block" joinstyle="miter"/>
                      </v:shape>
                      <v:shape id="Connector: Elbow 2857" o:spid="_x0000_s1662" type="#_x0000_t34" style="position:absolute;left:40862;top:13239;width:10477;height:924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" adj="196" strokecolor="#4472c4 [3204]" strokeweight=".5pt">
                        <v:stroke endarrow="block"/>
                      </v:shape>
                      <v:shape id="Straight Arrow Connector 2858" o:spid="_x0000_s1663" type="#_x0000_t32" style="position:absolute;left:35623;top:26479;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" strokecolor="#4472c4 [3204]" strokeweight=".5pt">
                        <v:stroke endarrow="block" joinstyle="miter"/>
                      </v:shape>
                      <v:shape id="Straight Arrow Connector 2859" o:spid="_x0000_s1664" type="#_x0000_t32" style="position:absolute;left:35909;top:37433;width:0;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" strokecolor="#4472c4 [3204]" strokeweight=".5pt">
                        <v:stroke endarrow="block" joinstyle="miter"/>
                      </v:shape>
                      <v:shape id="Connector: Elbow 2860" o:spid="_x0000_s1665" type="#_x0000_t34" style="position:absolute;left:40957;top:24288;width:12573;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" strokecolor="#4472c4 [3204]" strokeweight=".5pt">
                        <v:stroke endarrow="block"/>
                      </v:shape>
                      <v:shape id="Connector: Elbow 2861" o:spid="_x0000_s1666" type="#_x0000_t34" style="position:absolute;left:41148;top:30861;width:12382;height:419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" strokecolor="#4472c4 [3204]" strokeweight=".5pt">
                        <v:stroke endarrow="block"/>
                      </v:shape>
                      <v:shape id="Straight Arrow Connector 2862" o:spid="_x0000_s1667" type="#_x0000_t32" style="position:absolute;left:44672;top:24193;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" strokecolor="#4472c4 [3204]" strokeweight=".5pt">
                        <v:stroke endarrow="block" joinstyle="miter"/>
                      </v:shape>
                      <v:shape id="Straight Arrow Connector 2863" o:spid="_x0000_s1668" type="#_x0000_t32" style="position:absolute;left:44767;top:3505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" strokecolor="#4472c4 [3204]" strokeweight=".5pt">
                        <v:stroke endarrow="block" joinstyle="miter"/>
                      </v:shape>
                      <v:shape id="Text Box 2864" o:spid="_x0000_s1669" type="#_x0000_t202" style="position:absolute;left:5905;top:7524;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" fillcolor="white [3201]" stroked="f" strokeweight=".5pt">
                        <v:textbox>
                          <w:txbxContent>
                            <w:p w14:paraId="16694430" w14:textId="77777777" w:rsidR="00DE277B" w:rsidRPr="00250C50" w:rsidRDefault="00DE277B" w:rsidP="00DE277B">
                              <w:pPr>
                                <w:rPr>
                                  <w:b/>
                                  <w:bCs/>
                                  <w:sz w:val="16"/>
                                  <w:szCs w:val="16"/>
                                </w:rPr>
                              </w:pPr>
                            </w:p>
                          </w:txbxContent>
                        </v:textbox>
                      </v:shape>
                      <v:shape id="Straight Arrow Connector 2865" o:spid="_x0000_s1670" type="#_x0000_t32" style="position:absolute;left:35052;top:3429;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" strokecolor="#4472c4 [3204]" strokeweight=".5pt">
                        <v:stroke endarrow="block" joinstyle="miter"/>
                      </v:shape>
                      <v:shape id="Text Box 2866" o:spid="_x0000_s1671" type="#_x0000_t202" style="position:absolute;left:35814;top:4286;width:52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" fillcolor="white [3201]" stroked="f" strokeweight=".5pt">
                        <v:textbox>
                          <w:txbxContent>
                            <w:p w14:paraId="5F6991F1" w14:textId="77777777" w:rsidR="00DE277B" w:rsidRPr="00250C50" w:rsidRDefault="00DE277B" w:rsidP="00DE277B">
                              <w:pPr>
                                <w:rPr>
                                  <w:b/>
                                  <w:bCs/>
                                  <w:sz w:val="16"/>
                                  <w:szCs w:val="16"/>
                                </w:rPr>
                              </w:pPr>
                              <w:r w:rsidRPr="00250C50">
                                <w:rPr>
                                  <w:b/>
                                  <w:bCs/>
                                  <w:sz w:val="16"/>
                                  <w:szCs w:val="16"/>
                                </w:rPr>
                                <w:t>Xylene</w:t>
                              </w:r>
                            </w:p>
                          </w:txbxContent>
                        </v:textbox>
                      </v:shape>
                      <v:shape id="Straight Arrow Connector 2867" o:spid="_x0000_s1672" type="#_x0000_t32" style="position:absolute;left:19621;top:3429;width:0;height:3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" strokecolor="#4472c4 [3204]" strokeweight=".5pt">
                        <v:stroke endarrow="block" joinstyle="miter"/>
                      </v:shape>
                      <v:shape id="Text Box 2868" o:spid="_x0000_s1673" type="#_x0000_t202" style="position:absolute;left:20193;top:3333;width:5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" fillcolor="white [3201]" stroked="f" strokeweight=".5pt">
                        <v:textbox>
                          <w:txbxContent>
                            <w:p w14:paraId="7010C6B4" w14:textId="77777777" w:rsidR="00DE277B" w:rsidRPr="00250C50" w:rsidRDefault="00DE277B" w:rsidP="00DE277B">
                              <w:pPr>
                                <w:rPr>
                                  <w:b/>
                                  <w:bCs/>
                                  <w:sz w:val="16"/>
                                  <w:szCs w:val="16"/>
                                </w:rPr>
                              </w:pPr>
                              <w:r>
                                <w:rPr>
                                  <w:b/>
                                  <w:bCs/>
                                  <w:sz w:val="16"/>
                                  <w:szCs w:val="16"/>
                                </w:rPr>
                                <w:t>Hot Oil, 220°C</w:t>
                              </w:r>
                            </w:p>
                          </w:txbxContent>
                        </v:textbox>
                      </v:shape>
                      <v:shape id="Text Box 2869" o:spid="_x0000_s1674" type="#_x0000_t202" style="position:absolute;left:15049;top:3048;width:3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" fillcolor="white [3201]" stroked="f" strokeweight=".5pt">
                        <v:textbox>
                          <w:txbxContent>
                            <w:p w14:paraId="4EA3E6C5" w14:textId="77777777" w:rsidR="00DE277B" w:rsidRPr="00250C50" w:rsidRDefault="00DE277B" w:rsidP="00DE277B">
                              <w:pPr>
                                <w:rPr>
                                  <w:b/>
                                  <w:bCs/>
                                  <w:sz w:val="16"/>
                                  <w:szCs w:val="16"/>
                                </w:rPr>
                              </w:pPr>
                              <w:r>
                                <w:rPr>
                                  <w:b/>
                                  <w:bCs/>
                                  <w:sz w:val="16"/>
                                  <w:szCs w:val="16"/>
                                </w:rPr>
                                <w:t>Oil, 50°C</w:t>
                              </w:r>
                            </w:p>
                          </w:txbxContent>
                        </v:textbox>
                      </v:shape>
                      <v:shape id="Text Box 2870" o:spid="_x0000_s1675" type="#_x0000_t202" style="position:absolute;left:29718;top:4095;width:49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" fillcolor="white [3201]" stroked="f" strokeweight=".5pt">
                        <v:textbox>
                          <w:txbxContent>
                            <w:p w14:paraId="00D8E551" w14:textId="77777777" w:rsidR="00DE277B" w:rsidRPr="00250C50" w:rsidRDefault="00DE277B" w:rsidP="00DE277B">
                              <w:pPr>
                                <w:rPr>
                                  <w:b/>
                                  <w:bCs/>
                                  <w:sz w:val="16"/>
                                  <w:szCs w:val="16"/>
                                </w:rPr>
                              </w:pPr>
                              <w:r>
                                <w:rPr>
                                  <w:b/>
                                  <w:bCs/>
                                  <w:sz w:val="16"/>
                                  <w:szCs w:val="16"/>
                                </w:rPr>
                                <w:t>5-7 Bar</w:t>
                              </w:r>
                            </w:p>
                          </w:txbxContent>
                        </v:textbox>
                      </v:shape>
                      <v:shape id="Text Box 2871" o:spid="_x0000_s1676" type="#_x0000_t202" style="position:absolute;left:32480;top:42195;width:6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" fillcolor="white [3201]" stroked="f" strokeweight=".5pt">
                        <v:textbox>
                          <w:txbxContent>
                            <w:p w14:paraId="1BE20E6C" w14:textId="77777777" w:rsidR="00DE277B" w:rsidRPr="00250C50" w:rsidRDefault="00DE277B" w:rsidP="00DE277B">
                              <w:pPr>
                                <w:jc w:val="center"/>
                                <w:rPr>
                                  <w:b/>
                                  <w:bCs/>
                                  <w:sz w:val="16"/>
                                  <w:szCs w:val="16"/>
                                </w:rPr>
                              </w:pPr>
                              <w:r>
                                <w:rPr>
                                  <w:b/>
                                  <w:bCs/>
                                  <w:sz w:val="16"/>
                                  <w:szCs w:val="16"/>
                                </w:rPr>
                                <w:t>Solid Epoxy Resin</w:t>
                              </w:r>
                            </w:p>
                          </w:txbxContent>
                        </v:textbox>
                      </v:shape>
                      <v:roundrect id="Rectangle: Rounded Corners 2872" o:spid="_x0000_s1677" style="position:absolute;left:1047;top:26670;width:13803;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" fillcolor="#b4c6e7 [1300]" strokecolor="#1f3763 [1604]" strokeweight="1pt">
                        <v:stroke joinstyle="miter"/>
                        <v:textbox>
                          <w:txbxContent>
                            <w:p w14:paraId="4A500F5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Catalyst Storage</w:t>
                              </w:r>
                            </w:p>
                          </w:txbxContent>
                        </v:textbox>
                      </v:roundrect>
                      <v:roundrect id="Rectangle: Rounded Corners 2873" o:spid="_x0000_s1678" style="position:absolute;left:952;top:22764;width:13889;height:27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" fillcolor="#b4c6e7 [1300]" strokecolor="#1f3763 [1604]" strokeweight="1pt">
                        <v:stroke joinstyle="miter"/>
                        <v:textbox>
                          <w:txbxContent>
                            <w:p w14:paraId="7C69543B"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NaOH (48%)</w:t>
                              </w:r>
                              <w:r w:rsidRPr="0084485C">
                                <w:rPr>
                                  <w:b/>
                                  <w:bCs/>
                                  <w:color w:val="000000" w:themeColor="text1"/>
                                  <w:sz w:val="18"/>
                                  <w:szCs w:val="18"/>
                                  <w:lang w:val="en-US"/>
                                </w:rPr>
                                <w:t xml:space="preserve"> </w:t>
                              </w:r>
                              <w:r>
                                <w:rPr>
                                  <w:b/>
                                  <w:bCs/>
                                  <w:color w:val="000000" w:themeColor="text1"/>
                                  <w:sz w:val="18"/>
                                  <w:szCs w:val="18"/>
                                  <w:lang w:val="en-US"/>
                                </w:rPr>
                                <w:t>Storage</w:t>
                              </w:r>
                            </w:p>
                          </w:txbxContent>
                        </v:textbox>
                      </v:roundrect>
                      <v:roundrect id="Rectangle: Rounded Corners 2874" o:spid="_x0000_s1679" style="position:absolute;left:857;top:19431;width:15527;height:2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" fillcolor="#b4c6e7 [1300]" strokecolor="#1f3763 [1604]" strokeweight="1pt">
                        <v:stroke joinstyle="miter"/>
                        <v:textbox>
                          <w:txbxContent>
                            <w:p w14:paraId="6FD158DC"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Liquid Epoxy Resin Storage</w:t>
                              </w:r>
                            </w:p>
                          </w:txbxContent>
                        </v:textbox>
                      </v:roundrect>
                      <v:roundrect id="Rectangle: Rounded Corners 2875" o:spid="_x0000_s1680" style="position:absolute;width:1057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" fillcolor="#b4c6e7 [1300]" strokecolor="#1f3763 [1604]" strokeweight="1pt">
                        <v:stroke joinstyle="miter"/>
                        <v:textbox>
                          <w:txbxContent>
                            <w:p w14:paraId="4D4AF2D2"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BPA Storage</w:t>
                              </w:r>
                            </w:p>
                          </w:txbxContent>
                        </v:textbox>
                      </v:roundrect>
                      <v:roundrect id="Rectangle: Rounded Corners 2876" o:spid="_x0000_s1681" style="position:absolute;left:857;top:16097;width:13371;height:2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" fillcolor="#b4c6e7 [1300]" strokecolor="#1f3763 [1604]" strokeweight="1pt">
                        <v:stroke joinstyle="miter"/>
                        <v:textbox>
                          <w:txbxContent>
                            <w:p w14:paraId="4F5248B7" w14:textId="77777777" w:rsidR="00DE277B" w:rsidRPr="0084485C" w:rsidRDefault="00DE277B" w:rsidP="00DE277B">
                              <w:pPr>
                                <w:jc w:val="center"/>
                                <w:rPr>
                                  <w:b/>
                                  <w:bCs/>
                                  <w:color w:val="000000" w:themeColor="text1"/>
                                  <w:sz w:val="18"/>
                                  <w:szCs w:val="18"/>
                                  <w:lang w:val="en-US"/>
                                </w:rPr>
                              </w:pPr>
                              <w:r>
                                <w:rPr>
                                  <w:b/>
                                  <w:bCs/>
                                  <w:color w:val="000000" w:themeColor="text1"/>
                                  <w:sz w:val="18"/>
                                  <w:szCs w:val="18"/>
                                  <w:lang w:val="en-US"/>
                                </w:rPr>
                                <w:t>Methanol Storage</w:t>
                              </w:r>
                            </w:p>
                          </w:txbxContent>
                        </v:textbox>
                      </v:roundrect>
                      <v:shape id="Connector: Elbow 2877" o:spid="_x0000_s1682" type="#_x0000_t34" style="position:absolute;left:14382;top:13049;width:1465;height:44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" adj="22424" strokecolor="#4472c4 [3204]" strokeweight=".5pt">
                        <v:stroke endarrow="block"/>
                      </v:shape>
                      <v:shape id="Connector: Elbow 2878" o:spid="_x0000_s1683" type="#_x0000_t34" style="position:absolute;left:16764;top:13049;width:2415;height:7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" adj="22424" strokecolor="#4472c4 [3204]" strokeweight=".5pt">
                        <v:stroke endarrow="block"/>
                      </v:shape>
                      <v:shape id="Connector: Elbow 2879" o:spid="_x0000_s1684" type="#_x0000_t34" style="position:absolute;left:15240;top:13239;width:5257;height:102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" adj="21030" strokecolor="#4472c4 [3204]" strokeweight=".5pt">
                        <v:stroke endarrow="block"/>
                      </v:shape>
                      <v:shape id="Connector: Elbow 2880" o:spid="_x0000_s1685" type="#_x0000_t34" style="position:absolute;left:15240;top:13239;width:6211;height:142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" adj="21984" strokecolor="#4472c4 [3204]" strokeweight=".5pt">
                        <v:stroke endarrow="block"/>
                      </v:shape>
                      <v:group id="Group 2881" o:spid="_x0000_s1686" style="position:absolute;left:15240;top:5143;width:2390;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">
                        <v:shape id="Connector: Elbow 2882" o:spid="_x0000_s1687"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" adj="72321" strokecolor="black [3200]">
                          <v:stroke dashstyle="dash" joinstyle="round"/>
                        </v:shape>
                        <v:shape id="Connector: Elbow 2883" o:spid="_x0000_s1688"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" adj="-267907" strokecolor="black [3200]">
                          <v:stroke dashstyle="dash" joinstyle="round"/>
                        </v:shape>
                      </v:group>
                      <v:line id="Straight Connector 2884" o:spid="_x0000_s1689" style="position:absolute;flip:y;visibility:visible;mso-wrap-style:square" from="42100,1809" to="45286,5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" strokecolor="black [3200]">
                        <v:stroke dashstyle="dash"/>
                      </v:line>
                      <v:shape id="_x0000_s1690" type="#_x0000_t202" style="position:absolute;left:41243;top:95;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" stroked="f">
                        <v:textbox>
                          <w:txbxContent>
                            <w:p w14:paraId="22BC79EF" w14:textId="77777777" w:rsidR="00DE277B" w:rsidRPr="008D4789" w:rsidRDefault="00DE277B" w:rsidP="00DE277B">
                              <w:pPr>
                                <w:rPr>
                                  <w:sz w:val="16"/>
                                  <w:szCs w:val="16"/>
                                </w:rPr>
                              </w:pPr>
                              <w:r w:rsidRPr="008D4789">
                                <w:rPr>
                                  <w:sz w:val="16"/>
                                  <w:szCs w:val="16"/>
                                </w:rPr>
                                <w:t>Reaction Section</w:t>
                              </w:r>
                            </w:p>
                          </w:txbxContent>
                        </v:textbox>
                      </v:shape>
                      <v:group id="Group 2886" o:spid="_x0000_s1691" style="position:absolute;left:46386;top:5143;width:1016;height:8623"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">
                        <v:shape id="Connector: Elbow 2887" o:spid="_x0000_s1692"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" adj="72321" strokecolor="black [3200]">
                          <v:stroke dashstyle="dash" joinstyle="round"/>
                        </v:shape>
                        <v:shape id="Connector: Elbow 2888" o:spid="_x0000_s1693"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" adj="-267907" strokecolor="black [3200]">
                          <v:stroke dashstyle="dash" joinstyle="round"/>
                        </v:shape>
                      </v:group>
                      <v:line id="Straight Connector 2889" o:spid="_x0000_s1694" style="position:absolute;flip:y;visibility:visible;mso-wrap-style:square" from="53244,1619" to="5643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" strokecolor="black [3200]">
                        <v:stroke dashstyle="dash"/>
                      </v:line>
                      <v:shape id="_x0000_s1695" type="#_x0000_t202" style="position:absolute;left:53721;top:190;width:124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" stroked="f">
                        <v:textbox>
                          <w:txbxContent>
                            <w:p w14:paraId="339E9D6B" w14:textId="77777777" w:rsidR="00DE277B" w:rsidRPr="008D4789" w:rsidRDefault="00DE277B" w:rsidP="00DE277B">
                              <w:pPr>
                                <w:rPr>
                                  <w:sz w:val="16"/>
                                  <w:szCs w:val="16"/>
                                </w:rPr>
                              </w:pPr>
                              <w:r>
                                <w:rPr>
                                  <w:sz w:val="16"/>
                                  <w:szCs w:val="16"/>
                                </w:rPr>
                                <w:t>Solidification</w:t>
                              </w:r>
                              <w:r w:rsidRPr="008D4789">
                                <w:rPr>
                                  <w:sz w:val="16"/>
                                  <w:szCs w:val="16"/>
                                </w:rPr>
                                <w:t xml:space="preserve"> Section</w:t>
                              </w:r>
                            </w:p>
                          </w:txbxContent>
                        </v:textbox>
                      </v:shape>
                      <v:group id="Group 2891" o:spid="_x0000_s1696" style="position:absolute;left:29622;top:19621;width:3199;height:20358" coordorigin="2134" coordsize="55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">
                        <v:shape id="Connector: Elbow 2892" o:spid="_x0000_s1697" type="#_x0000_t34" style="position:absolute;left:2134;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" adj="72321" strokecolor="black [3200]">
                          <v:stroke dashstyle="dash" joinstyle="round"/>
                        </v:shape>
                        <v:shape id="Connector: Elbow 2893" o:spid="_x0000_s1698" type="#_x0000_t34" style="position:absolute;left:2235;width:457;height:724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" adj="-267907" strokecolor="black [3200]">
                          <v:stroke dashstyle="dash" joinstyle="round"/>
                        </v:shape>
                      </v:group>
                      <v:line id="Straight Connector 2894" o:spid="_x0000_s1699" style="position:absolute;flip:y;visibility:visible;mso-wrap-style:square" from="52959,16954" to="55460,1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" strokecolor="black [3200]">
                        <v:stroke dashstyle="dash"/>
                      </v:line>
                      <v:shape id="Text Box 2895" o:spid="_x0000_s1700" type="#_x0000_t202" style="position:absolute;left:54102;top:13906;width:87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" fillcolor="white [3201]" stroked="f" strokeweight=".5pt">
                        <v:textbox>
                          <w:txbxContent>
                            <w:p w14:paraId="6709D24F" w14:textId="77777777" w:rsidR="00DE277B" w:rsidRPr="00250C50" w:rsidRDefault="00DE277B" w:rsidP="00DE277B">
                              <w:pPr>
                                <w:jc w:val="center"/>
                                <w:rPr>
                                  <w:b/>
                                  <w:bCs/>
                                  <w:sz w:val="16"/>
                                  <w:szCs w:val="16"/>
                                </w:rPr>
                              </w:pPr>
                              <w:r>
                                <w:rPr>
                                  <w:b/>
                                  <w:bCs/>
                                  <w:sz w:val="16"/>
                                  <w:szCs w:val="16"/>
                                </w:rPr>
                                <w:t>Solid handling section</w:t>
                              </w:r>
                            </w:p>
                          </w:txbxContent>
                        </v:textbox>
                      </v:shape>
                      <v:shape id="Connector: Elbow 2896" o:spid="_x0000_s1701" type="#_x0000_t34" style="position:absolute;left:6096;top:3143;width:8553;height:6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" adj="-118" strokecolor="#4472c4 [3204]" strokeweight=".5pt">
                        <v:stroke endarrow="block"/>
                      </v:shape>
                      <v:roundrect id="Rectangle: Rounded Corners 2897" o:spid="_x0000_s1702" style="position:absolute;left:52387;top:33623;width:1057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" fillcolor="#b4c6e7 [1300]" strokecolor="#1f3763 [1604]" strokeweight="1pt">
                        <v:stroke joinstyle="miter"/>
                        <v:textbox>
                          <w:txbxContent>
                            <w:p w14:paraId="7ED602A1" w14:textId="77777777" w:rsidR="00DE277B" w:rsidRPr="00DC6B62" w:rsidRDefault="00DE277B" w:rsidP="00DE277B">
                              <w:pPr>
                                <w:rPr>
                                  <w:b/>
                                  <w:bCs/>
                                  <w:color w:val="000000" w:themeColor="text1"/>
                                  <w:sz w:val="18"/>
                                  <w:szCs w:val="18"/>
                                  <w:lang w:val="en-US"/>
                                </w:rPr>
                              </w:pPr>
                              <w:r>
                                <w:rPr>
                                  <w:b/>
                                  <w:bCs/>
                                  <w:color w:val="000000" w:themeColor="text1"/>
                                  <w:sz w:val="18"/>
                                  <w:szCs w:val="18"/>
                                  <w:lang w:val="en-US"/>
                                </w:rPr>
                                <w:t xml:space="preserve">          Refined </w:t>
                              </w:r>
                            </w:p>
                          </w:txbxContent>
                        </v:textbox>
                      </v:roundrect>
                      <v:shape id="Connector: Elbow 2898" o:spid="_x0000_s1703" type="#_x0000_t34" style="position:absolute;left:63055;top:28575;width:1294;height:88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" adj="-26681" strokecolor="#4472c4 [3204]" strokeweight=".5pt">
                        <v:stroke endarrow="block"/>
                      </v:shape>
                      <v:shape id="Connector: Elbow 2899" o:spid="_x0000_s1704" type="#_x0000_t34" style="position:absolute;left:41243;top:36480;width:11128;height:12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" strokecolor="#4472c4 [3204]" strokeweight=".5pt">
                        <v:stroke endarrow="block"/>
                      </v:shape>
                    </v:group>
                  </w:pict>
                </mc:Fallback>
              </mc:AlternateContent>
            </w:r>
          </w:p>
          <w:p w14:paraId="3DAFD20B" w14:textId="77777777" w:rsidR="00DE277B" w:rsidRDefault="00DE277B" w:rsidP="00DE277B">
            <w:pPr>
              <w:tabs>
                <w:tab w:val="left" w:pos="3700"/>
              </w:tabs>
              <w:ind w:left="142"/>
              <w:rPr>
                <w:sz w:val="14"/>
                <w:szCs w:val="14"/>
              </w:rPr>
            </w:pPr>
          </w:p>
          <w:p w14:paraId="1D19C857" w14:textId="77777777" w:rsidR="00DE277B" w:rsidRDefault="00DE277B" w:rsidP="00DE277B">
            <w:pPr>
              <w:tabs>
                <w:tab w:val="left" w:pos="3700"/>
              </w:tabs>
              <w:ind w:left="142"/>
              <w:rPr>
                <w:sz w:val="14"/>
                <w:szCs w:val="14"/>
              </w:rPr>
            </w:pPr>
          </w:p>
          <w:p w14:paraId="01276B01" w14:textId="77777777" w:rsidR="00DE277B" w:rsidRDefault="00DE277B" w:rsidP="00DE277B">
            <w:pPr>
              <w:tabs>
                <w:tab w:val="left" w:pos="3700"/>
              </w:tabs>
              <w:ind w:left="142"/>
              <w:rPr>
                <w:sz w:val="14"/>
                <w:szCs w:val="14"/>
              </w:rPr>
            </w:pPr>
          </w:p>
          <w:p w14:paraId="6040BE15" w14:textId="77777777" w:rsidR="00DE277B" w:rsidRDefault="00DE277B" w:rsidP="00DE277B">
            <w:pPr>
              <w:tabs>
                <w:tab w:val="left" w:pos="3700"/>
              </w:tabs>
              <w:ind w:left="142"/>
              <w:rPr>
                <w:sz w:val="14"/>
                <w:szCs w:val="14"/>
              </w:rPr>
            </w:pPr>
          </w:p>
          <w:p w14:paraId="2EC918BA" w14:textId="77777777" w:rsidR="00DE277B" w:rsidRDefault="00DE277B" w:rsidP="00DE277B">
            <w:pPr>
              <w:tabs>
                <w:tab w:val="left" w:pos="3700"/>
              </w:tabs>
              <w:ind w:left="142"/>
              <w:rPr>
                <w:sz w:val="14"/>
                <w:szCs w:val="14"/>
              </w:rPr>
            </w:pPr>
          </w:p>
          <w:p w14:paraId="73C6687D" w14:textId="77777777" w:rsidR="00DE277B" w:rsidRDefault="00DE277B" w:rsidP="00DE277B">
            <w:pPr>
              <w:tabs>
                <w:tab w:val="left" w:pos="3700"/>
              </w:tabs>
              <w:ind w:left="142"/>
              <w:rPr>
                <w:sz w:val="14"/>
                <w:szCs w:val="14"/>
              </w:rPr>
            </w:pPr>
          </w:p>
          <w:p w14:paraId="1DA38A35" w14:textId="77777777" w:rsidR="00DE277B" w:rsidRDefault="00DE277B" w:rsidP="00DE277B">
            <w:pPr>
              <w:tabs>
                <w:tab w:val="left" w:pos="3700"/>
              </w:tabs>
              <w:ind w:left="142"/>
              <w:rPr>
                <w:sz w:val="14"/>
                <w:szCs w:val="14"/>
              </w:rPr>
            </w:pPr>
          </w:p>
          <w:p w14:paraId="25F9E467" w14:textId="77777777" w:rsidR="00DE277B" w:rsidRDefault="00DE277B" w:rsidP="00DE277B">
            <w:pPr>
              <w:tabs>
                <w:tab w:val="left" w:pos="426"/>
                <w:tab w:val="left" w:pos="3700"/>
              </w:tabs>
              <w:ind w:left="142"/>
              <w:rPr>
                <w:sz w:val="14"/>
                <w:szCs w:val="14"/>
              </w:rPr>
            </w:pPr>
          </w:p>
          <w:p w14:paraId="7EBC1264" w14:textId="77777777" w:rsidR="00DE277B" w:rsidRDefault="00DE277B" w:rsidP="00DE277B">
            <w:pPr>
              <w:tabs>
                <w:tab w:val="left" w:pos="426"/>
                <w:tab w:val="left" w:pos="3700"/>
              </w:tabs>
              <w:ind w:left="142"/>
              <w:rPr>
                <w:sz w:val="14"/>
                <w:szCs w:val="14"/>
              </w:rPr>
            </w:pPr>
          </w:p>
          <w:p w14:paraId="101A7167" w14:textId="77777777" w:rsidR="00DE277B" w:rsidRDefault="00DE277B" w:rsidP="00DE277B">
            <w:pPr>
              <w:tabs>
                <w:tab w:val="left" w:pos="426"/>
                <w:tab w:val="left" w:pos="3700"/>
              </w:tabs>
              <w:ind w:left="142"/>
              <w:rPr>
                <w:sz w:val="14"/>
                <w:szCs w:val="14"/>
              </w:rPr>
            </w:pPr>
          </w:p>
          <w:p w14:paraId="617D459F" w14:textId="77777777" w:rsidR="00DE277B" w:rsidRDefault="00DE277B" w:rsidP="00DE277B">
            <w:pPr>
              <w:tabs>
                <w:tab w:val="left" w:pos="426"/>
                <w:tab w:val="left" w:pos="3700"/>
              </w:tabs>
              <w:ind w:left="142"/>
              <w:rPr>
                <w:sz w:val="14"/>
                <w:szCs w:val="14"/>
              </w:rPr>
            </w:pPr>
          </w:p>
          <w:p w14:paraId="1DE4D05C" w14:textId="77777777" w:rsidR="00DE277B" w:rsidRDefault="00DE277B" w:rsidP="00DE277B">
            <w:pPr>
              <w:tabs>
                <w:tab w:val="left" w:pos="426"/>
                <w:tab w:val="left" w:pos="3700"/>
              </w:tabs>
              <w:ind w:left="142"/>
              <w:rPr>
                <w:sz w:val="14"/>
                <w:szCs w:val="14"/>
              </w:rPr>
            </w:pPr>
          </w:p>
          <w:p w14:paraId="6E1A2CF7" w14:textId="77777777" w:rsidR="00DE277B" w:rsidRDefault="00DE277B" w:rsidP="00DE277B">
            <w:pPr>
              <w:tabs>
                <w:tab w:val="left" w:pos="426"/>
                <w:tab w:val="left" w:pos="3700"/>
              </w:tabs>
              <w:ind w:left="142"/>
              <w:rPr>
                <w:sz w:val="14"/>
                <w:szCs w:val="14"/>
              </w:rPr>
            </w:pPr>
          </w:p>
          <w:p w14:paraId="7D3BEDDF" w14:textId="77777777" w:rsidR="00DE277B" w:rsidRDefault="00DE277B" w:rsidP="00DE277B">
            <w:pPr>
              <w:tabs>
                <w:tab w:val="left" w:pos="426"/>
                <w:tab w:val="left" w:pos="3700"/>
              </w:tabs>
              <w:ind w:left="142"/>
              <w:rPr>
                <w:sz w:val="14"/>
                <w:szCs w:val="14"/>
              </w:rPr>
            </w:pPr>
          </w:p>
          <w:p w14:paraId="7F2184CF" w14:textId="77777777" w:rsidR="00DE277B" w:rsidRDefault="00DE277B" w:rsidP="00DE277B">
            <w:pPr>
              <w:tabs>
                <w:tab w:val="left" w:pos="426"/>
                <w:tab w:val="left" w:pos="3700"/>
              </w:tabs>
              <w:ind w:left="142"/>
              <w:rPr>
                <w:sz w:val="14"/>
                <w:szCs w:val="14"/>
              </w:rPr>
            </w:pPr>
          </w:p>
          <w:p w14:paraId="4DFCFEBF" w14:textId="7CB79024" w:rsidR="00DE277B" w:rsidRDefault="00DE277B" w:rsidP="00DE277B">
            <w:pPr>
              <w:tabs>
                <w:tab w:val="left" w:pos="426"/>
                <w:tab w:val="left" w:pos="3700"/>
              </w:tabs>
              <w:ind w:left="142"/>
              <w:rPr>
                <w:sz w:val="14"/>
                <w:szCs w:val="14"/>
              </w:rPr>
            </w:pPr>
          </w:p>
          <w:p w14:paraId="2921A82B" w14:textId="0B3D5377" w:rsidR="00C200CF" w:rsidRDefault="00C200CF" w:rsidP="00DE277B">
            <w:pPr>
              <w:tabs>
                <w:tab w:val="left" w:pos="426"/>
                <w:tab w:val="left" w:pos="3700"/>
              </w:tabs>
              <w:ind w:left="142"/>
              <w:rPr>
                <w:sz w:val="14"/>
                <w:szCs w:val="14"/>
              </w:rPr>
            </w:pPr>
          </w:p>
          <w:p w14:paraId="4AB7A78A" w14:textId="02A33287" w:rsidR="00C200CF" w:rsidRDefault="00C200CF" w:rsidP="00DE277B">
            <w:pPr>
              <w:tabs>
                <w:tab w:val="left" w:pos="426"/>
                <w:tab w:val="left" w:pos="3700"/>
              </w:tabs>
              <w:ind w:left="142"/>
              <w:rPr>
                <w:sz w:val="14"/>
                <w:szCs w:val="14"/>
              </w:rPr>
            </w:pPr>
          </w:p>
          <w:p w14:paraId="49D60CE8" w14:textId="33B9EC0A" w:rsidR="00C200CF" w:rsidRDefault="00C200CF" w:rsidP="00DE277B">
            <w:pPr>
              <w:tabs>
                <w:tab w:val="left" w:pos="426"/>
                <w:tab w:val="left" w:pos="3700"/>
              </w:tabs>
              <w:ind w:left="142"/>
              <w:rPr>
                <w:sz w:val="14"/>
                <w:szCs w:val="14"/>
              </w:rPr>
            </w:pPr>
          </w:p>
          <w:p w14:paraId="7EA0F83F" w14:textId="00608712" w:rsidR="00C200CF" w:rsidRDefault="00C200CF" w:rsidP="00DE277B">
            <w:pPr>
              <w:tabs>
                <w:tab w:val="left" w:pos="426"/>
                <w:tab w:val="left" w:pos="3700"/>
              </w:tabs>
              <w:ind w:left="142"/>
              <w:rPr>
                <w:sz w:val="14"/>
                <w:szCs w:val="14"/>
              </w:rPr>
            </w:pPr>
          </w:p>
          <w:p w14:paraId="122A6C86" w14:textId="77777777" w:rsidR="00C200CF" w:rsidRDefault="00C200CF" w:rsidP="00DE277B">
            <w:pPr>
              <w:tabs>
                <w:tab w:val="left" w:pos="426"/>
                <w:tab w:val="left" w:pos="3700"/>
              </w:tabs>
              <w:ind w:left="142"/>
              <w:rPr>
                <w:sz w:val="14"/>
                <w:szCs w:val="14"/>
              </w:rPr>
            </w:pPr>
          </w:p>
          <w:p w14:paraId="40EA41CC" w14:textId="77777777" w:rsidR="00DE277B" w:rsidRPr="005A780C" w:rsidRDefault="00DE277B" w:rsidP="00DF5DA6">
            <w:pPr>
              <w:pStyle w:val="ListParagraph"/>
              <w:widowControl/>
              <w:numPr>
                <w:ilvl w:val="0"/>
                <w:numId w:val="38"/>
              </w:numPr>
              <w:tabs>
                <w:tab w:val="left" w:pos="3700"/>
              </w:tabs>
              <w:autoSpaceDE/>
              <w:autoSpaceDN/>
              <w:spacing w:after="160" w:line="259" w:lineRule="auto"/>
              <w:contextualSpacing/>
              <w:rPr>
                <w:b/>
                <w:bCs/>
                <w:sz w:val="24"/>
                <w:szCs w:val="24"/>
              </w:rPr>
            </w:pPr>
            <w:r w:rsidRPr="005A780C">
              <w:rPr>
                <w:b/>
                <w:bCs/>
                <w:sz w:val="24"/>
                <w:szCs w:val="24"/>
              </w:rPr>
              <w:t xml:space="preserve">Reaction Section </w:t>
            </w:r>
          </w:p>
          <w:p w14:paraId="75EB087F" w14:textId="77777777" w:rsidR="00DE277B" w:rsidRDefault="00DE277B" w:rsidP="00DE277B">
            <w:pPr>
              <w:spacing w:line="360" w:lineRule="auto"/>
              <w:ind w:left="142"/>
              <w:jc w:val="both"/>
              <w:rPr>
                <w:rFonts w:ascii="Arial" w:hAnsi="Arial" w:cs="Arial"/>
                <w:color w:val="000000"/>
                <w:sz w:val="24"/>
                <w:szCs w:val="24"/>
              </w:rPr>
            </w:pPr>
            <w:r w:rsidRPr="006D0C54">
              <w:rPr>
                <w:rFonts w:ascii="Arial" w:hAnsi="Arial" w:cs="Arial"/>
                <w:b/>
                <w:bCs/>
                <w:sz w:val="24"/>
                <w:szCs w:val="24"/>
              </w:rPr>
              <w:t>Reactor 1</w:t>
            </w:r>
            <w:r w:rsidRPr="00CC68A9">
              <w:rPr>
                <w:rFonts w:ascii="Arial" w:hAnsi="Arial" w:cs="Arial"/>
                <w:b/>
                <w:bCs/>
                <w:sz w:val="24"/>
                <w:szCs w:val="24"/>
              </w:rPr>
              <w:t>:</w:t>
            </w:r>
            <w:r>
              <w:rPr>
                <w:rFonts w:ascii="Arial" w:hAnsi="Arial" w:cs="Arial"/>
                <w:color w:val="000000"/>
                <w:sz w:val="24"/>
                <w:szCs w:val="24"/>
              </w:rPr>
              <w:t xml:space="preserve"> In this section, Liquid Epoxy Resin, Bisphenol A &amp; Catalyst is added </w:t>
            </w:r>
            <w:proofErr w:type="gramStart"/>
            <w:r>
              <w:rPr>
                <w:rFonts w:ascii="Arial" w:hAnsi="Arial" w:cs="Arial"/>
                <w:color w:val="000000"/>
                <w:sz w:val="24"/>
                <w:szCs w:val="24"/>
              </w:rPr>
              <w:t>in to</w:t>
            </w:r>
            <w:proofErr w:type="gramEnd"/>
            <w:r>
              <w:rPr>
                <w:rFonts w:ascii="Arial" w:hAnsi="Arial" w:cs="Arial"/>
                <w:color w:val="000000"/>
                <w:sz w:val="24"/>
                <w:szCs w:val="24"/>
              </w:rPr>
              <w:t xml:space="preserve"> the jacketed reactor (BPA &amp; Catalyst is added in 2 Stages i.e. With progress of the reaction, 2</w:t>
            </w:r>
            <w:r w:rsidRPr="005E2892">
              <w:rPr>
                <w:rFonts w:ascii="Arial" w:hAnsi="Arial" w:cs="Arial"/>
                <w:color w:val="000000"/>
                <w:sz w:val="24"/>
                <w:szCs w:val="24"/>
                <w:vertAlign w:val="superscript"/>
              </w:rPr>
              <w:t>nd</w:t>
            </w:r>
            <w:r>
              <w:rPr>
                <w:rFonts w:ascii="Arial" w:hAnsi="Arial" w:cs="Arial"/>
                <w:color w:val="000000"/>
                <w:sz w:val="24"/>
                <w:szCs w:val="24"/>
              </w:rPr>
              <w:t xml:space="preserve"> lot of BPA &amp; catalyst is added to avoid side reactions and unwanted products, also reactants are added in lots to improve yield.)</w:t>
            </w:r>
          </w:p>
          <w:p w14:paraId="54B1E4B9" w14:textId="79363695" w:rsidR="00DE277B" w:rsidRDefault="00DE277B" w:rsidP="00DE277B">
            <w:pPr>
              <w:spacing w:line="360" w:lineRule="auto"/>
              <w:ind w:left="142"/>
              <w:jc w:val="both"/>
              <w:rPr>
                <w:rFonts w:ascii="Arial" w:hAnsi="Arial" w:cs="Arial"/>
                <w:color w:val="000000"/>
                <w:sz w:val="24"/>
                <w:szCs w:val="24"/>
              </w:rPr>
            </w:pPr>
            <w:r>
              <w:rPr>
                <w:rFonts w:ascii="Arial" w:hAnsi="Arial" w:cs="Arial"/>
                <w:color w:val="000000"/>
                <w:sz w:val="24"/>
                <w:szCs w:val="24"/>
              </w:rPr>
              <w:lastRenderedPageBreak/>
              <w:t>*For</w:t>
            </w:r>
            <w:r w:rsidRPr="003913DD">
              <w:rPr>
                <w:rFonts w:ascii="Arial" w:hAnsi="Arial" w:cs="Arial"/>
                <w:color w:val="000000"/>
                <w:sz w:val="24"/>
                <w:szCs w:val="24"/>
              </w:rPr>
              <w:t xml:space="preserve"> </w:t>
            </w:r>
            <w:r>
              <w:rPr>
                <w:rFonts w:ascii="Arial" w:hAnsi="Arial" w:cs="Arial"/>
                <w:color w:val="000000"/>
                <w:sz w:val="24"/>
                <w:szCs w:val="24"/>
              </w:rPr>
              <w:t xml:space="preserve">the </w:t>
            </w:r>
            <w:r w:rsidRPr="003913DD">
              <w:rPr>
                <w:rFonts w:ascii="Arial" w:hAnsi="Arial" w:cs="Arial"/>
                <w:color w:val="000000"/>
                <w:sz w:val="24"/>
                <w:szCs w:val="24"/>
              </w:rPr>
              <w:t>suppression of catalytic reaction</w:t>
            </w:r>
            <w:r>
              <w:rPr>
                <w:rFonts w:ascii="Arial" w:hAnsi="Arial" w:cs="Arial"/>
                <w:color w:val="000000"/>
                <w:sz w:val="24"/>
                <w:szCs w:val="24"/>
              </w:rPr>
              <w:t>, small quantity of Methanol is also added in reactor.</w:t>
            </w:r>
          </w:p>
          <w:p w14:paraId="2DEB55DF" w14:textId="108A4E55" w:rsidR="00DE277B" w:rsidRDefault="00DE277B" w:rsidP="00DE277B">
            <w:pPr>
              <w:spacing w:line="360" w:lineRule="auto"/>
              <w:jc w:val="both"/>
              <w:rPr>
                <w:rFonts w:ascii="Arial" w:hAnsi="Arial" w:cs="Arial"/>
                <w:color w:val="000000"/>
                <w:sz w:val="24"/>
                <w:szCs w:val="24"/>
              </w:rPr>
            </w:pPr>
            <w:r>
              <w:rPr>
                <w:rFonts w:ascii="Arial" w:hAnsi="Arial" w:cs="Arial"/>
                <w:color w:val="000000"/>
                <w:sz w:val="24"/>
                <w:szCs w:val="24"/>
              </w:rPr>
              <w:t xml:space="preserve">  </w:t>
            </w:r>
            <w:r w:rsidRPr="006D0C54">
              <w:rPr>
                <w:rFonts w:ascii="Arial" w:hAnsi="Arial" w:cs="Arial"/>
                <w:b/>
                <w:bCs/>
                <w:sz w:val="24"/>
                <w:szCs w:val="24"/>
              </w:rPr>
              <w:t>Reactor 2</w:t>
            </w:r>
            <w:r w:rsidRPr="00CC68A9">
              <w:rPr>
                <w:rFonts w:ascii="Arial" w:hAnsi="Arial" w:cs="Arial"/>
                <w:b/>
                <w:bCs/>
                <w:sz w:val="24"/>
                <w:szCs w:val="24"/>
              </w:rPr>
              <w:t>:</w:t>
            </w:r>
            <w:r>
              <w:rPr>
                <w:rFonts w:ascii="Arial" w:hAnsi="Arial" w:cs="Arial"/>
                <w:color w:val="000000"/>
                <w:sz w:val="24"/>
                <w:szCs w:val="24"/>
              </w:rPr>
              <w:t xml:space="preserve"> Here reaction mixture from the pre reaction section is added </w:t>
            </w:r>
            <w:proofErr w:type="gramStart"/>
            <w:r>
              <w:rPr>
                <w:rFonts w:ascii="Arial" w:hAnsi="Arial" w:cs="Arial"/>
                <w:color w:val="000000"/>
                <w:sz w:val="24"/>
                <w:szCs w:val="24"/>
              </w:rPr>
              <w:t>with  a</w:t>
            </w:r>
            <w:proofErr w:type="gramEnd"/>
            <w:r>
              <w:rPr>
                <w:rFonts w:ascii="Arial" w:hAnsi="Arial" w:cs="Arial"/>
                <w:color w:val="000000"/>
                <w:sz w:val="24"/>
                <w:szCs w:val="24"/>
              </w:rPr>
              <w:t xml:space="preserve"> solvent in control range of pressure (5-7 Bar) &amp; temp (70-75</w:t>
            </w:r>
            <w:r>
              <w:rPr>
                <w:rFonts w:ascii="Arial" w:hAnsi="Arial" w:cs="Arial"/>
                <w:color w:val="000000"/>
                <w:sz w:val="24"/>
                <w:szCs w:val="24"/>
                <w:vertAlign w:val="superscript"/>
              </w:rPr>
              <w:t xml:space="preserve">0 </w:t>
            </w:r>
            <w:r>
              <w:rPr>
                <w:rFonts w:ascii="Arial" w:hAnsi="Arial" w:cs="Arial"/>
                <w:color w:val="000000"/>
                <w:sz w:val="24"/>
                <w:szCs w:val="24"/>
              </w:rPr>
              <w:t xml:space="preserve">C) approximately with continuous stirring. </w:t>
            </w:r>
          </w:p>
          <w:p w14:paraId="384A209B" w14:textId="77777777" w:rsidR="00DE277B" w:rsidRPr="00540D2F" w:rsidRDefault="00DE277B" w:rsidP="00DE277B">
            <w:pPr>
              <w:spacing w:line="360" w:lineRule="auto"/>
              <w:ind w:left="142"/>
              <w:jc w:val="both"/>
              <w:rPr>
                <w:rFonts w:ascii="Arial" w:hAnsi="Arial" w:cs="Arial"/>
                <w:color w:val="000000"/>
                <w:sz w:val="24"/>
                <w:szCs w:val="24"/>
              </w:rPr>
            </w:pPr>
            <w:r>
              <w:rPr>
                <w:rFonts w:ascii="Arial" w:hAnsi="Arial" w:cs="Arial"/>
                <w:color w:val="000000"/>
                <w:sz w:val="24"/>
                <w:szCs w:val="24"/>
              </w:rPr>
              <w:t xml:space="preserve">Note*: </w:t>
            </w:r>
            <w:r w:rsidRPr="0036154B">
              <w:rPr>
                <w:rFonts w:ascii="Arial" w:hAnsi="Arial" w:cs="Arial"/>
                <w:color w:val="000000"/>
                <w:sz w:val="24"/>
                <w:szCs w:val="24"/>
              </w:rPr>
              <w:t>The reaction can be carried out with or without solvents</w:t>
            </w:r>
            <w:r>
              <w:rPr>
                <w:rFonts w:ascii="Arial" w:hAnsi="Arial" w:cs="Arial"/>
                <w:color w:val="000000"/>
                <w:sz w:val="24"/>
                <w:szCs w:val="24"/>
              </w:rPr>
              <w:t xml:space="preserve"> </w:t>
            </w:r>
          </w:p>
          <w:p w14:paraId="0ED1B6EC" w14:textId="77777777" w:rsidR="00DE277B" w:rsidRPr="005A780C" w:rsidRDefault="00DE277B" w:rsidP="00DF5DA6">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Solidification Section:</w:t>
            </w:r>
          </w:p>
          <w:p w14:paraId="1E6342B2" w14:textId="77777777" w:rsidR="00DE277B" w:rsidRDefault="00DE277B" w:rsidP="00DE277B">
            <w:pPr>
              <w:spacing w:line="360" w:lineRule="auto"/>
              <w:ind w:left="142"/>
              <w:jc w:val="both"/>
              <w:rPr>
                <w:rFonts w:ascii="Arial" w:hAnsi="Arial" w:cs="Arial"/>
                <w:color w:val="000000"/>
                <w:sz w:val="24"/>
                <w:szCs w:val="24"/>
              </w:rPr>
            </w:pPr>
            <w:r w:rsidRPr="004309DA">
              <w:rPr>
                <w:rFonts w:ascii="Arial" w:eastAsia="Arial" w:hAnsi="Arial" w:cs="Arial"/>
                <w:b/>
                <w:bCs/>
                <w:sz w:val="24"/>
                <w:szCs w:val="24"/>
                <w:lang w:val="en-US"/>
              </w:rPr>
              <w:t>Flaker:</w:t>
            </w:r>
            <w:r>
              <w:rPr>
                <w:rFonts w:ascii="Arial" w:hAnsi="Arial" w:cs="Arial"/>
                <w:color w:val="000000"/>
                <w:sz w:val="24"/>
                <w:szCs w:val="24"/>
              </w:rPr>
              <w:t xml:space="preserve"> Here Epoxy Resin (i.e., formed in reaction section) is passed through the flaker (with required utilities (chilled water &amp; steam)).</w:t>
            </w:r>
          </w:p>
          <w:p w14:paraId="325D07D9" w14:textId="77777777" w:rsidR="00DE277B" w:rsidRPr="005A780C" w:rsidRDefault="00DE277B" w:rsidP="00DF5DA6">
            <w:pPr>
              <w:pStyle w:val="ListParagraph"/>
              <w:widowControl/>
              <w:numPr>
                <w:ilvl w:val="0"/>
                <w:numId w:val="37"/>
              </w:numPr>
              <w:tabs>
                <w:tab w:val="left" w:pos="3700"/>
              </w:tabs>
              <w:autoSpaceDE/>
              <w:autoSpaceDN/>
              <w:spacing w:after="160" w:line="259" w:lineRule="auto"/>
              <w:contextualSpacing/>
              <w:rPr>
                <w:b/>
                <w:bCs/>
                <w:sz w:val="24"/>
                <w:szCs w:val="24"/>
              </w:rPr>
            </w:pPr>
            <w:r w:rsidRPr="005A780C">
              <w:rPr>
                <w:b/>
                <w:bCs/>
                <w:sz w:val="24"/>
                <w:szCs w:val="24"/>
              </w:rPr>
              <w:t>Solid Handling Section</w:t>
            </w:r>
          </w:p>
          <w:p w14:paraId="3602CC60" w14:textId="2BC5767C" w:rsidR="00DE277B" w:rsidRDefault="00DE277B" w:rsidP="00DE277B">
            <w:pPr>
              <w:spacing w:line="360" w:lineRule="auto"/>
              <w:ind w:left="142"/>
              <w:jc w:val="both"/>
              <w:rPr>
                <w:rFonts w:ascii="Arial" w:hAnsi="Arial" w:cs="Arial"/>
                <w:color w:val="000000"/>
                <w:sz w:val="24"/>
                <w:szCs w:val="24"/>
              </w:rPr>
            </w:pPr>
            <w:r w:rsidRPr="006D0C54">
              <w:rPr>
                <w:rFonts w:ascii="Arial" w:hAnsi="Arial" w:cs="Arial"/>
                <w:b/>
                <w:bCs/>
                <w:sz w:val="24"/>
                <w:szCs w:val="24"/>
              </w:rPr>
              <w:t>Crusher:</w:t>
            </w:r>
            <w:r>
              <w:rPr>
                <w:rFonts w:ascii="Arial" w:hAnsi="Arial" w:cs="Arial"/>
                <w:color w:val="000000"/>
                <w:sz w:val="24"/>
                <w:szCs w:val="24"/>
              </w:rPr>
              <w:t xml:space="preserve"> After flaker, product </w:t>
            </w:r>
            <w:r w:rsidR="00F50D3D">
              <w:rPr>
                <w:rFonts w:ascii="Arial" w:hAnsi="Arial" w:cs="Arial"/>
                <w:color w:val="000000"/>
                <w:sz w:val="24"/>
                <w:szCs w:val="24"/>
              </w:rPr>
              <w:t>is further</w:t>
            </w:r>
            <w:r>
              <w:rPr>
                <w:rFonts w:ascii="Arial" w:hAnsi="Arial" w:cs="Arial"/>
                <w:color w:val="000000"/>
                <w:sz w:val="24"/>
                <w:szCs w:val="24"/>
              </w:rPr>
              <w:t xml:space="preserve"> pass through the crusher to collect the final mesh size solid product.</w:t>
            </w:r>
          </w:p>
          <w:p w14:paraId="24674FBA" w14:textId="4B24AB0A" w:rsidR="00DE277B" w:rsidRDefault="00DE277B" w:rsidP="00DE277B">
            <w:pPr>
              <w:spacing w:line="360" w:lineRule="auto"/>
              <w:ind w:left="142"/>
              <w:jc w:val="both"/>
              <w:rPr>
                <w:rFonts w:ascii="Arial" w:hAnsi="Arial" w:cs="Arial"/>
                <w:color w:val="000000"/>
                <w:sz w:val="24"/>
                <w:szCs w:val="24"/>
              </w:rPr>
            </w:pPr>
            <w:r w:rsidRPr="00543013">
              <w:rPr>
                <w:rFonts w:ascii="Arial" w:hAnsi="Arial" w:cs="Arial"/>
                <w:b/>
                <w:bCs/>
                <w:color w:val="000000"/>
                <w:sz w:val="24"/>
                <w:szCs w:val="24"/>
              </w:rPr>
              <w:t>Dust collector</w:t>
            </w:r>
            <w:r>
              <w:rPr>
                <w:rFonts w:ascii="Arial" w:hAnsi="Arial" w:cs="Arial"/>
                <w:b/>
                <w:bCs/>
                <w:color w:val="000000"/>
                <w:sz w:val="24"/>
                <w:szCs w:val="24"/>
              </w:rPr>
              <w:t xml:space="preserve">: </w:t>
            </w:r>
            <w:r w:rsidRPr="00543013">
              <w:rPr>
                <w:rFonts w:ascii="Arial" w:hAnsi="Arial" w:cs="Arial"/>
                <w:color w:val="000000"/>
                <w:sz w:val="24"/>
                <w:szCs w:val="24"/>
              </w:rPr>
              <w:t>It</w:t>
            </w:r>
            <w:r w:rsidRPr="0062412D">
              <w:rPr>
                <w:rFonts w:ascii="Arial" w:hAnsi="Arial" w:cs="Arial"/>
                <w:color w:val="000000"/>
                <w:sz w:val="24"/>
                <w:szCs w:val="24"/>
              </w:rPr>
              <w:t xml:space="preserve"> is installed</w:t>
            </w:r>
            <w:r>
              <w:rPr>
                <w:rFonts w:ascii="Arial" w:hAnsi="Arial" w:cs="Arial"/>
                <w:color w:val="000000"/>
                <w:sz w:val="24"/>
                <w:szCs w:val="24"/>
              </w:rPr>
              <w:t xml:space="preserve"> with crusher &amp; packer </w:t>
            </w:r>
            <w:r w:rsidRPr="0062412D">
              <w:rPr>
                <w:rFonts w:ascii="Arial" w:hAnsi="Arial" w:cs="Arial"/>
                <w:color w:val="000000"/>
                <w:sz w:val="24"/>
                <w:szCs w:val="24"/>
              </w:rPr>
              <w:t>to collect the</w:t>
            </w:r>
            <w:r>
              <w:rPr>
                <w:rFonts w:ascii="Arial" w:hAnsi="Arial" w:cs="Arial"/>
                <w:color w:val="000000"/>
                <w:sz w:val="24"/>
                <w:szCs w:val="24"/>
              </w:rPr>
              <w:t xml:space="preserve"> </w:t>
            </w:r>
            <w:r w:rsidRPr="0062412D">
              <w:rPr>
                <w:rFonts w:ascii="Arial" w:hAnsi="Arial" w:cs="Arial"/>
                <w:color w:val="000000"/>
                <w:sz w:val="24"/>
                <w:szCs w:val="24"/>
              </w:rPr>
              <w:t>product dust</w:t>
            </w:r>
            <w:r>
              <w:rPr>
                <w:rFonts w:ascii="Arial" w:hAnsi="Arial" w:cs="Arial"/>
                <w:color w:val="000000"/>
                <w:sz w:val="24"/>
                <w:szCs w:val="24"/>
              </w:rPr>
              <w:t xml:space="preserve">, </w:t>
            </w:r>
            <w:r w:rsidR="00F50D3D">
              <w:rPr>
                <w:rFonts w:ascii="Arial" w:hAnsi="Arial" w:cs="Arial"/>
                <w:color w:val="000000"/>
                <w:sz w:val="24"/>
                <w:szCs w:val="24"/>
              </w:rPr>
              <w:t>which</w:t>
            </w:r>
            <w:r>
              <w:rPr>
                <w:rFonts w:ascii="Arial" w:hAnsi="Arial" w:cs="Arial"/>
                <w:color w:val="000000"/>
                <w:sz w:val="24"/>
                <w:szCs w:val="24"/>
              </w:rPr>
              <w:t xml:space="preserve"> is refined and send to the packer.</w:t>
            </w:r>
          </w:p>
          <w:p w14:paraId="50E5BF93" w14:textId="77777777" w:rsidR="00C200CF" w:rsidRDefault="00DE277B" w:rsidP="00DE277B">
            <w:pPr>
              <w:spacing w:line="360" w:lineRule="auto"/>
              <w:ind w:left="142"/>
              <w:jc w:val="both"/>
              <w:rPr>
                <w:rFonts w:ascii="Arial" w:hAnsi="Arial" w:cs="Arial"/>
                <w:color w:val="000000"/>
                <w:sz w:val="24"/>
                <w:szCs w:val="24"/>
              </w:rPr>
            </w:pPr>
            <w:r>
              <w:rPr>
                <w:rFonts w:ascii="Arial" w:hAnsi="Arial" w:cs="Arial"/>
                <w:b/>
                <w:bCs/>
                <w:color w:val="000000"/>
                <w:sz w:val="24"/>
                <w:szCs w:val="24"/>
              </w:rPr>
              <w:t>Packer:</w:t>
            </w:r>
            <w:r>
              <w:rPr>
                <w:rFonts w:ascii="Arial" w:hAnsi="Arial" w:cs="Arial"/>
                <w:color w:val="000000"/>
                <w:sz w:val="24"/>
                <w:szCs w:val="24"/>
              </w:rPr>
              <w:t xml:space="preserve"> Product is finally sent to the packer for the packaging in respective size Bag (20 Kg, 25 Kg, 50 Kg, 100 Kg etc.) </w:t>
            </w:r>
            <w:r w:rsidR="00C200CF">
              <w:rPr>
                <w:rFonts w:ascii="Arial" w:hAnsi="Arial" w:cs="Arial"/>
                <w:color w:val="000000"/>
                <w:sz w:val="24"/>
                <w:szCs w:val="24"/>
              </w:rPr>
              <w:t>i.e.,</w:t>
            </w:r>
            <w:r>
              <w:rPr>
                <w:rFonts w:ascii="Arial" w:hAnsi="Arial" w:cs="Arial"/>
                <w:color w:val="000000"/>
                <w:sz w:val="24"/>
                <w:szCs w:val="24"/>
              </w:rPr>
              <w:t xml:space="preserve"> as per the requirement.</w:t>
            </w:r>
          </w:p>
          <w:p w14:paraId="49FFACAD" w14:textId="0A2231A8" w:rsidR="00DE277B" w:rsidRPr="000121BA" w:rsidRDefault="00DE277B" w:rsidP="00DE277B">
            <w:pPr>
              <w:spacing w:line="360" w:lineRule="auto"/>
              <w:jc w:val="both"/>
              <w:rPr>
                <w:rFonts w:ascii="Arial" w:hAnsi="Arial" w:cs="Arial"/>
                <w:b/>
                <w:bCs/>
                <w:color w:val="000000"/>
                <w:sz w:val="24"/>
                <w:szCs w:val="24"/>
              </w:rPr>
            </w:pPr>
            <w:r w:rsidRPr="000121BA">
              <w:rPr>
                <w:rFonts w:ascii="Arial" w:hAnsi="Arial" w:cs="Arial"/>
                <w:b/>
                <w:bCs/>
                <w:color w:val="000000"/>
                <w:sz w:val="24"/>
                <w:szCs w:val="24"/>
              </w:rPr>
              <w:t>Observations:</w:t>
            </w:r>
          </w:p>
          <w:p w14:paraId="709056D7" w14:textId="329DACD6" w:rsidR="00DE277B" w:rsidRPr="007202E2" w:rsidRDefault="00DE277B" w:rsidP="00DF5DA6">
            <w:pPr>
              <w:pStyle w:val="ListParagraph"/>
              <w:widowControl/>
              <w:numPr>
                <w:ilvl w:val="0"/>
                <w:numId w:val="30"/>
              </w:numPr>
              <w:autoSpaceDE/>
              <w:autoSpaceDN/>
              <w:spacing w:after="160" w:line="360" w:lineRule="auto"/>
              <w:contextualSpacing/>
              <w:jc w:val="both"/>
              <w:rPr>
                <w:color w:val="000000"/>
                <w:sz w:val="24"/>
                <w:szCs w:val="24"/>
              </w:rPr>
            </w:pPr>
            <w:r w:rsidRPr="007202E2">
              <w:rPr>
                <w:color w:val="000000"/>
                <w:sz w:val="24"/>
                <w:szCs w:val="24"/>
              </w:rPr>
              <w:t>In Ciba Technology</w:t>
            </w:r>
            <w:r w:rsidR="00C200CF">
              <w:rPr>
                <w:color w:val="000000"/>
                <w:sz w:val="24"/>
                <w:szCs w:val="24"/>
              </w:rPr>
              <w:t>,</w:t>
            </w:r>
            <w:r w:rsidRPr="007202E2">
              <w:rPr>
                <w:color w:val="000000"/>
                <w:sz w:val="24"/>
                <w:szCs w:val="24"/>
              </w:rPr>
              <w:t xml:space="preserve"> only one </w:t>
            </w:r>
            <w:r w:rsidR="00C200CF">
              <w:rPr>
                <w:color w:val="000000"/>
                <w:sz w:val="24"/>
                <w:szCs w:val="24"/>
              </w:rPr>
              <w:t>r</w:t>
            </w:r>
            <w:r w:rsidRPr="007202E2">
              <w:rPr>
                <w:color w:val="000000"/>
                <w:sz w:val="24"/>
                <w:szCs w:val="24"/>
              </w:rPr>
              <w:t xml:space="preserve">eactor is used for the catalytic reaction as well as </w:t>
            </w:r>
            <w:r w:rsidRPr="007202E2">
              <w:rPr>
                <w:sz w:val="24"/>
                <w:szCs w:val="24"/>
              </w:rPr>
              <w:t>dehydrohalogenation of the chlorohydrin intermediate using NaOH as Catalytic and dehydrohalogenation agent</w:t>
            </w:r>
            <w:r w:rsidRPr="007202E2">
              <w:rPr>
                <w:color w:val="000000"/>
                <w:sz w:val="24"/>
                <w:szCs w:val="24"/>
              </w:rPr>
              <w:t xml:space="preserve">. While in </w:t>
            </w:r>
            <w:proofErr w:type="spellStart"/>
            <w:r w:rsidRPr="007202E2">
              <w:rPr>
                <w:color w:val="000000"/>
                <w:sz w:val="24"/>
                <w:szCs w:val="24"/>
              </w:rPr>
              <w:t>Tohto</w:t>
            </w:r>
            <w:proofErr w:type="spellEnd"/>
            <w:r w:rsidRPr="007202E2">
              <w:rPr>
                <w:color w:val="000000"/>
                <w:sz w:val="24"/>
                <w:szCs w:val="24"/>
              </w:rPr>
              <w:t xml:space="preserve"> </w:t>
            </w:r>
            <w:proofErr w:type="spellStart"/>
            <w:r w:rsidRPr="007202E2">
              <w:rPr>
                <w:color w:val="000000"/>
                <w:sz w:val="24"/>
                <w:szCs w:val="24"/>
              </w:rPr>
              <w:t>Kesai</w:t>
            </w:r>
            <w:proofErr w:type="spellEnd"/>
            <w:r w:rsidRPr="007202E2">
              <w:rPr>
                <w:color w:val="000000"/>
                <w:sz w:val="24"/>
                <w:szCs w:val="24"/>
              </w:rPr>
              <w:t xml:space="preserve"> Technology, </w:t>
            </w:r>
            <w:r w:rsidR="00C200CF">
              <w:rPr>
                <w:color w:val="000000"/>
                <w:sz w:val="24"/>
                <w:szCs w:val="24"/>
              </w:rPr>
              <w:t>r</w:t>
            </w:r>
            <w:r w:rsidRPr="007202E2">
              <w:rPr>
                <w:color w:val="000000"/>
                <w:sz w:val="24"/>
                <w:szCs w:val="24"/>
              </w:rPr>
              <w:t>eaction t</w:t>
            </w:r>
            <w:r w:rsidR="00C200CF">
              <w:rPr>
                <w:color w:val="000000"/>
                <w:sz w:val="24"/>
                <w:szCs w:val="24"/>
              </w:rPr>
              <w:t>a</w:t>
            </w:r>
            <w:r w:rsidRPr="007202E2">
              <w:rPr>
                <w:color w:val="000000"/>
                <w:sz w:val="24"/>
                <w:szCs w:val="24"/>
              </w:rPr>
              <w:t>k</w:t>
            </w:r>
            <w:r w:rsidR="00C200CF">
              <w:rPr>
                <w:color w:val="000000"/>
                <w:sz w:val="24"/>
                <w:szCs w:val="24"/>
              </w:rPr>
              <w:t>e</w:t>
            </w:r>
            <w:r w:rsidRPr="007202E2">
              <w:rPr>
                <w:color w:val="000000"/>
                <w:sz w:val="24"/>
                <w:szCs w:val="24"/>
              </w:rPr>
              <w:t xml:space="preserve"> place in </w:t>
            </w:r>
            <w:r w:rsidR="00C200CF">
              <w:rPr>
                <w:color w:val="000000"/>
                <w:sz w:val="24"/>
                <w:szCs w:val="24"/>
              </w:rPr>
              <w:t>two</w:t>
            </w:r>
            <w:r w:rsidRPr="007202E2">
              <w:rPr>
                <w:color w:val="000000"/>
                <w:sz w:val="24"/>
                <w:szCs w:val="24"/>
              </w:rPr>
              <w:t xml:space="preserve"> </w:t>
            </w:r>
            <w:r w:rsidR="00C200CF">
              <w:rPr>
                <w:color w:val="000000"/>
                <w:sz w:val="24"/>
                <w:szCs w:val="24"/>
              </w:rPr>
              <w:t>r</w:t>
            </w:r>
            <w:r w:rsidRPr="007202E2">
              <w:rPr>
                <w:color w:val="000000"/>
                <w:sz w:val="24"/>
                <w:szCs w:val="24"/>
              </w:rPr>
              <w:t>eactor</w:t>
            </w:r>
            <w:r w:rsidR="00C200CF">
              <w:rPr>
                <w:color w:val="000000"/>
                <w:sz w:val="24"/>
                <w:szCs w:val="24"/>
              </w:rPr>
              <w:t>s</w:t>
            </w:r>
            <w:r w:rsidRPr="007202E2">
              <w:rPr>
                <w:color w:val="000000"/>
                <w:sz w:val="24"/>
                <w:szCs w:val="24"/>
              </w:rPr>
              <w:t xml:space="preserve"> (Pre-Reactor &amp; Reactor), using NaOH and ammonium salt as catalyst &amp; NaOH as Dechlorinating agent. </w:t>
            </w:r>
          </w:p>
          <w:p w14:paraId="6C6068D1" w14:textId="77777777" w:rsidR="00DE277B" w:rsidRPr="007202E2" w:rsidRDefault="00DE277B" w:rsidP="00DF5DA6">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sidRPr="007202E2">
              <w:rPr>
                <w:color w:val="000000"/>
                <w:sz w:val="24"/>
                <w:szCs w:val="24"/>
              </w:rPr>
              <w:t>Major difference b</w:t>
            </w:r>
            <w:r>
              <w:rPr>
                <w:color w:val="000000"/>
                <w:sz w:val="24"/>
                <w:szCs w:val="24"/>
              </w:rPr>
              <w:t>etween</w:t>
            </w:r>
            <w:r w:rsidRPr="007202E2">
              <w:rPr>
                <w:color w:val="000000"/>
                <w:sz w:val="24"/>
                <w:szCs w:val="24"/>
              </w:rPr>
              <w:t xml:space="preserve"> two technology is process parameter (Pressure, Temperature, Retention time etc.), Solvent, Catalyst, Additives, Hardeners, fillers used etc.</w:t>
            </w:r>
          </w:p>
          <w:p w14:paraId="49A21DB9" w14:textId="3445B6D9" w:rsidR="00DE277B" w:rsidRDefault="00DE277B" w:rsidP="00DF5DA6">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sidRPr="005456F7">
              <w:rPr>
                <w:color w:val="000000"/>
                <w:sz w:val="24"/>
                <w:szCs w:val="24"/>
              </w:rPr>
              <w:t xml:space="preserve">In </w:t>
            </w:r>
            <w:proofErr w:type="spellStart"/>
            <w:r w:rsidRPr="005456F7">
              <w:rPr>
                <w:color w:val="000000"/>
                <w:sz w:val="24"/>
                <w:szCs w:val="24"/>
              </w:rPr>
              <w:t>Tohto</w:t>
            </w:r>
            <w:proofErr w:type="spellEnd"/>
            <w:r w:rsidRPr="005456F7">
              <w:rPr>
                <w:color w:val="000000"/>
                <w:sz w:val="24"/>
                <w:szCs w:val="24"/>
              </w:rPr>
              <w:t xml:space="preserve"> </w:t>
            </w:r>
            <w:proofErr w:type="spellStart"/>
            <w:r w:rsidRPr="005456F7">
              <w:rPr>
                <w:color w:val="000000"/>
                <w:sz w:val="24"/>
                <w:szCs w:val="24"/>
              </w:rPr>
              <w:t>Kesai</w:t>
            </w:r>
            <w:proofErr w:type="spellEnd"/>
            <w:r w:rsidRPr="005456F7">
              <w:rPr>
                <w:color w:val="000000"/>
                <w:sz w:val="24"/>
                <w:szCs w:val="24"/>
              </w:rPr>
              <w:t xml:space="preserve">, </w:t>
            </w:r>
            <w:r w:rsidR="00C200CF">
              <w:rPr>
                <w:color w:val="000000"/>
                <w:sz w:val="24"/>
                <w:szCs w:val="24"/>
              </w:rPr>
              <w:t>f</w:t>
            </w:r>
            <w:r w:rsidRPr="005456F7">
              <w:rPr>
                <w:color w:val="000000"/>
                <w:sz w:val="24"/>
                <w:szCs w:val="24"/>
              </w:rPr>
              <w:t xml:space="preserve">iltration is done first, then after distillation is done to recover </w:t>
            </w:r>
            <w:r w:rsidR="00C200CF">
              <w:rPr>
                <w:color w:val="000000"/>
                <w:sz w:val="24"/>
                <w:szCs w:val="24"/>
              </w:rPr>
              <w:t>s</w:t>
            </w:r>
            <w:r w:rsidRPr="005456F7">
              <w:rPr>
                <w:color w:val="000000"/>
                <w:sz w:val="24"/>
                <w:szCs w:val="24"/>
              </w:rPr>
              <w:t xml:space="preserve">olvent used. While in Technology 2 (CIBA), First Distillation (under Vacuum) is done to recover solvent and then filtration is done. </w:t>
            </w:r>
          </w:p>
          <w:p w14:paraId="71847866" w14:textId="4CD6B026" w:rsidR="00D833D3" w:rsidRDefault="00D833D3" w:rsidP="00DF5DA6">
            <w:pPr>
              <w:pStyle w:val="ListParagraph"/>
              <w:widowControl/>
              <w:numPr>
                <w:ilvl w:val="0"/>
                <w:numId w:val="30"/>
              </w:numPr>
              <w:tabs>
                <w:tab w:val="left" w:pos="945"/>
              </w:tabs>
              <w:autoSpaceDE/>
              <w:autoSpaceDN/>
              <w:spacing w:after="160" w:line="360" w:lineRule="auto"/>
              <w:contextualSpacing/>
              <w:jc w:val="both"/>
              <w:rPr>
                <w:color w:val="000000"/>
                <w:sz w:val="24"/>
                <w:szCs w:val="24"/>
              </w:rPr>
            </w:pPr>
            <w:r>
              <w:rPr>
                <w:color w:val="000000"/>
                <w:sz w:val="24"/>
                <w:szCs w:val="24"/>
              </w:rPr>
              <w:t xml:space="preserve">Catalyst used in </w:t>
            </w:r>
            <w:proofErr w:type="spellStart"/>
            <w:r>
              <w:rPr>
                <w:color w:val="000000"/>
                <w:sz w:val="24"/>
                <w:szCs w:val="24"/>
              </w:rPr>
              <w:t>Tohto</w:t>
            </w:r>
            <w:proofErr w:type="spellEnd"/>
            <w:r>
              <w:rPr>
                <w:color w:val="000000"/>
                <w:sz w:val="24"/>
                <w:szCs w:val="24"/>
              </w:rPr>
              <w:t xml:space="preserve"> </w:t>
            </w:r>
            <w:proofErr w:type="spellStart"/>
            <w:r>
              <w:rPr>
                <w:color w:val="000000"/>
                <w:sz w:val="24"/>
                <w:szCs w:val="24"/>
              </w:rPr>
              <w:t>Kesai</w:t>
            </w:r>
            <w:proofErr w:type="spellEnd"/>
            <w:r>
              <w:rPr>
                <w:color w:val="000000"/>
                <w:sz w:val="24"/>
                <w:szCs w:val="24"/>
              </w:rPr>
              <w:t xml:space="preserve"> technology contributes to impurities in the product that need to be removed.</w:t>
            </w:r>
          </w:p>
          <w:p w14:paraId="6B5B2F86" w14:textId="77777777" w:rsidR="00DE277B" w:rsidRPr="005456F7" w:rsidRDefault="00DE277B" w:rsidP="00DE277B">
            <w:pPr>
              <w:pStyle w:val="ListParagraph"/>
              <w:tabs>
                <w:tab w:val="left" w:pos="945"/>
              </w:tabs>
              <w:spacing w:line="360" w:lineRule="auto"/>
              <w:jc w:val="both"/>
              <w:rPr>
                <w:color w:val="000000"/>
                <w:sz w:val="24"/>
                <w:szCs w:val="24"/>
              </w:rPr>
            </w:pPr>
          </w:p>
          <w:p w14:paraId="243B2869" w14:textId="77777777" w:rsidR="00DE277B" w:rsidRDefault="00DE277B" w:rsidP="00DE277B">
            <w:pPr>
              <w:tabs>
                <w:tab w:val="left" w:pos="945"/>
              </w:tabs>
              <w:spacing w:line="360" w:lineRule="auto"/>
              <w:ind w:left="360"/>
              <w:jc w:val="both"/>
              <w:rPr>
                <w:rFonts w:ascii="Arial" w:eastAsia="Arial" w:hAnsi="Arial" w:cs="Arial"/>
                <w:color w:val="000000"/>
                <w:sz w:val="24"/>
                <w:szCs w:val="24"/>
                <w:lang w:val="en-US"/>
              </w:rPr>
            </w:pPr>
            <w:r w:rsidRPr="00617668">
              <w:rPr>
                <w:rFonts w:ascii="Arial" w:eastAsia="Arial" w:hAnsi="Arial" w:cs="Arial"/>
                <w:color w:val="000000"/>
                <w:sz w:val="24"/>
                <w:szCs w:val="24"/>
                <w:lang w:val="en-US"/>
              </w:rPr>
              <w:lastRenderedPageBreak/>
              <w:t xml:space="preserve">According to the key opinion leaders, the technology employed by Ciba-Geigy AG </w:t>
            </w:r>
            <w:r>
              <w:rPr>
                <w:rFonts w:ascii="Arial" w:eastAsia="Arial" w:hAnsi="Arial" w:cs="Arial"/>
                <w:color w:val="000000"/>
                <w:sz w:val="24"/>
                <w:szCs w:val="24"/>
                <w:lang w:val="en-US"/>
              </w:rPr>
              <w:t xml:space="preserve">process is less complex </w:t>
            </w:r>
            <w:r w:rsidRPr="00617668">
              <w:rPr>
                <w:rFonts w:ascii="Arial" w:eastAsia="Arial" w:hAnsi="Arial" w:cs="Arial"/>
                <w:color w:val="000000"/>
                <w:sz w:val="24"/>
                <w:szCs w:val="24"/>
                <w:lang w:val="en-US"/>
              </w:rPr>
              <w:t>than the Tohto Kasei Co. Ltd. technology. Other than this, few variations in process parameters</w:t>
            </w:r>
            <w:r>
              <w:rPr>
                <w:rFonts w:ascii="Arial" w:eastAsia="Arial" w:hAnsi="Arial" w:cs="Arial"/>
                <w:color w:val="000000"/>
                <w:sz w:val="24"/>
                <w:szCs w:val="24"/>
                <w:lang w:val="en-US"/>
              </w:rPr>
              <w:t xml:space="preserve"> (like Reaction time, flow rate of Solvent, Catalyst used, BPA to ECH ratio)</w:t>
            </w:r>
            <w:r w:rsidRPr="00617668">
              <w:rPr>
                <w:rFonts w:ascii="Arial" w:eastAsia="Arial" w:hAnsi="Arial" w:cs="Arial"/>
                <w:color w:val="000000"/>
                <w:sz w:val="24"/>
                <w:szCs w:val="24"/>
                <w:lang w:val="en-US"/>
              </w:rPr>
              <w:t xml:space="preserve"> are the only observable differences.</w:t>
            </w:r>
          </w:p>
          <w:p w14:paraId="24495C4C" w14:textId="77777777" w:rsidR="00DE277B" w:rsidRPr="00F927FE" w:rsidRDefault="00DE277B" w:rsidP="00DE277B">
            <w:pPr>
              <w:autoSpaceDE w:val="0"/>
              <w:autoSpaceDN w:val="0"/>
              <w:adjustRightInd w:val="0"/>
              <w:spacing w:after="0" w:line="240" w:lineRule="auto"/>
              <w:rPr>
                <w:rFonts w:ascii="Arial" w:hAnsi="Arial" w:cs="Arial"/>
                <w:b/>
                <w:bCs/>
                <w:sz w:val="24"/>
                <w:szCs w:val="24"/>
              </w:rPr>
            </w:pPr>
            <w:r w:rsidRPr="00F927FE">
              <w:rPr>
                <w:rFonts w:ascii="Arial" w:hAnsi="Arial" w:cs="Arial"/>
                <w:b/>
                <w:bCs/>
                <w:sz w:val="24"/>
                <w:szCs w:val="24"/>
              </w:rPr>
              <w:t>CIBA is also characterized by the following strengths:</w:t>
            </w:r>
          </w:p>
          <w:p w14:paraId="2D669837" w14:textId="77777777" w:rsidR="00DE277B" w:rsidRPr="00371799" w:rsidRDefault="00DE277B" w:rsidP="00DE277B">
            <w:pPr>
              <w:autoSpaceDE w:val="0"/>
              <w:autoSpaceDN w:val="0"/>
              <w:adjustRightInd w:val="0"/>
              <w:spacing w:after="0" w:line="240" w:lineRule="auto"/>
              <w:rPr>
                <w:rFonts w:ascii="Arial" w:hAnsi="Arial" w:cs="Arial"/>
                <w:b/>
                <w:bCs/>
                <w:sz w:val="24"/>
                <w:szCs w:val="24"/>
              </w:rPr>
            </w:pPr>
          </w:p>
          <w:p w14:paraId="53EA5031" w14:textId="77777777" w:rsidR="00DE277B" w:rsidRDefault="00DE277B" w:rsidP="00DF5DA6">
            <w:pPr>
              <w:pStyle w:val="ListParagraph"/>
              <w:widowControl/>
              <w:numPr>
                <w:ilvl w:val="0"/>
                <w:numId w:val="39"/>
              </w:numPr>
              <w:adjustRightInd w:val="0"/>
              <w:spacing w:line="360" w:lineRule="auto"/>
              <w:contextualSpacing/>
              <w:jc w:val="both"/>
              <w:rPr>
                <w:sz w:val="24"/>
                <w:szCs w:val="24"/>
              </w:rPr>
            </w:pPr>
            <w:r>
              <w:rPr>
                <w:sz w:val="24"/>
                <w:szCs w:val="24"/>
              </w:rPr>
              <w:t>Well established and mature Technology.</w:t>
            </w:r>
          </w:p>
          <w:p w14:paraId="5F135C50" w14:textId="77777777" w:rsidR="00DE277B" w:rsidRPr="00371799" w:rsidRDefault="00DE277B" w:rsidP="00DF5DA6">
            <w:pPr>
              <w:pStyle w:val="ListParagraph"/>
              <w:widowControl/>
              <w:numPr>
                <w:ilvl w:val="0"/>
                <w:numId w:val="39"/>
              </w:numPr>
              <w:adjustRightInd w:val="0"/>
              <w:spacing w:line="360" w:lineRule="auto"/>
              <w:contextualSpacing/>
              <w:jc w:val="both"/>
              <w:rPr>
                <w:sz w:val="24"/>
                <w:szCs w:val="24"/>
              </w:rPr>
            </w:pPr>
            <w:r w:rsidRPr="00371799">
              <w:rPr>
                <w:sz w:val="24"/>
                <w:szCs w:val="24"/>
              </w:rPr>
              <w:t>High-quality and low-cost production facilitie</w:t>
            </w:r>
            <w:r>
              <w:rPr>
                <w:sz w:val="24"/>
                <w:szCs w:val="24"/>
              </w:rPr>
              <w:t>s</w:t>
            </w:r>
          </w:p>
          <w:p w14:paraId="04C95437" w14:textId="7D3132CD" w:rsidR="00DE277B" w:rsidRPr="00371799" w:rsidRDefault="00DE277B" w:rsidP="00DF5DA6">
            <w:pPr>
              <w:pStyle w:val="ListParagraph"/>
              <w:widowControl/>
              <w:numPr>
                <w:ilvl w:val="0"/>
                <w:numId w:val="39"/>
              </w:numPr>
              <w:adjustRightInd w:val="0"/>
              <w:spacing w:line="360" w:lineRule="auto"/>
              <w:contextualSpacing/>
              <w:jc w:val="both"/>
              <w:rPr>
                <w:sz w:val="24"/>
                <w:szCs w:val="24"/>
              </w:rPr>
            </w:pPr>
            <w:r w:rsidRPr="00371799">
              <w:rPr>
                <w:sz w:val="24"/>
                <w:szCs w:val="24"/>
              </w:rPr>
              <w:t>Well-invested plants across the Globe</w:t>
            </w:r>
            <w:r>
              <w:rPr>
                <w:sz w:val="24"/>
                <w:szCs w:val="24"/>
              </w:rPr>
              <w:t xml:space="preserve"> (</w:t>
            </w:r>
            <w:proofErr w:type="gramStart"/>
            <w:r>
              <w:rPr>
                <w:sz w:val="24"/>
                <w:szCs w:val="24"/>
              </w:rPr>
              <w:t>e.g.</w:t>
            </w:r>
            <w:proofErr w:type="gramEnd"/>
            <w:r>
              <w:rPr>
                <w:sz w:val="24"/>
                <w:szCs w:val="24"/>
              </w:rPr>
              <w:t xml:space="preserve"> </w:t>
            </w:r>
            <w:proofErr w:type="spellStart"/>
            <w:r>
              <w:rPr>
                <w:sz w:val="24"/>
                <w:szCs w:val="24"/>
              </w:rPr>
              <w:t>Nanya</w:t>
            </w:r>
            <w:proofErr w:type="spellEnd"/>
            <w:r>
              <w:rPr>
                <w:sz w:val="24"/>
                <w:szCs w:val="24"/>
              </w:rPr>
              <w:t xml:space="preserve"> Plastic (China), </w:t>
            </w:r>
            <w:r w:rsidR="00E45832">
              <w:rPr>
                <w:sz w:val="24"/>
                <w:szCs w:val="24"/>
              </w:rPr>
              <w:t>Huntsman</w:t>
            </w:r>
            <w:r>
              <w:rPr>
                <w:sz w:val="24"/>
                <w:szCs w:val="24"/>
              </w:rPr>
              <w:t>, Atul ltd (India), etc.)</w:t>
            </w:r>
          </w:p>
          <w:p w14:paraId="3AB06BB7" w14:textId="77777777" w:rsidR="00DE277B" w:rsidRPr="00371799" w:rsidRDefault="00DE277B" w:rsidP="00DF5DA6">
            <w:pPr>
              <w:pStyle w:val="ListParagraph"/>
              <w:widowControl/>
              <w:numPr>
                <w:ilvl w:val="0"/>
                <w:numId w:val="39"/>
              </w:numPr>
              <w:adjustRightInd w:val="0"/>
              <w:spacing w:line="360" w:lineRule="auto"/>
              <w:contextualSpacing/>
              <w:jc w:val="both"/>
              <w:rPr>
                <w:sz w:val="24"/>
                <w:szCs w:val="24"/>
              </w:rPr>
            </w:pPr>
            <w:r>
              <w:rPr>
                <w:sz w:val="24"/>
                <w:szCs w:val="24"/>
              </w:rPr>
              <w:t>E</w:t>
            </w:r>
            <w:r w:rsidRPr="00371799">
              <w:rPr>
                <w:sz w:val="24"/>
                <w:szCs w:val="24"/>
              </w:rPr>
              <w:t>conomies of scale</w:t>
            </w:r>
          </w:p>
          <w:p w14:paraId="4BAF2E4A" w14:textId="77777777" w:rsidR="00E45832" w:rsidRPr="00E45832" w:rsidRDefault="00DE277B" w:rsidP="00DF5DA6">
            <w:pPr>
              <w:pStyle w:val="ListParagraph"/>
              <w:widowControl/>
              <w:numPr>
                <w:ilvl w:val="0"/>
                <w:numId w:val="39"/>
              </w:numPr>
              <w:adjustRightInd w:val="0"/>
              <w:spacing w:line="360" w:lineRule="auto"/>
              <w:contextualSpacing/>
              <w:jc w:val="both"/>
              <w:rPr>
                <w:i/>
                <w:iCs/>
                <w:sz w:val="20"/>
                <w:szCs w:val="20"/>
              </w:rPr>
            </w:pPr>
            <w:r w:rsidRPr="00371799">
              <w:rPr>
                <w:sz w:val="24"/>
                <w:szCs w:val="24"/>
              </w:rPr>
              <w:t>Leading market positions</w:t>
            </w:r>
            <w:r>
              <w:rPr>
                <w:sz w:val="24"/>
                <w:szCs w:val="24"/>
              </w:rPr>
              <w:t xml:space="preserve"> for licensing</w:t>
            </w:r>
          </w:p>
          <w:p w14:paraId="417E8285" w14:textId="05208587" w:rsidR="00282D30" w:rsidRPr="005A78FB" w:rsidRDefault="00DE277B" w:rsidP="00DF5DA6">
            <w:pPr>
              <w:pStyle w:val="ListParagraph"/>
              <w:widowControl/>
              <w:numPr>
                <w:ilvl w:val="0"/>
                <w:numId w:val="39"/>
              </w:numPr>
              <w:adjustRightInd w:val="0"/>
              <w:spacing w:line="360" w:lineRule="auto"/>
              <w:contextualSpacing/>
              <w:jc w:val="both"/>
              <w:rPr>
                <w:i/>
                <w:iCs/>
                <w:sz w:val="20"/>
                <w:szCs w:val="20"/>
              </w:rPr>
            </w:pPr>
            <w:r w:rsidRPr="009E6031">
              <w:rPr>
                <w:sz w:val="24"/>
                <w:szCs w:val="24"/>
              </w:rPr>
              <w:t xml:space="preserve">Operating diversity – Plant process route, Grades Availability </w:t>
            </w:r>
          </w:p>
        </w:tc>
      </w:tr>
      <w:tr w:rsidR="00282D30" w:rsidRPr="00514A6B" w14:paraId="4542B15E" w14:textId="77777777" w:rsidTr="00580F10">
        <w:trPr>
          <w:trHeight w:val="505"/>
        </w:trPr>
        <w:tc>
          <w:tcPr>
            <w:tcW w:w="10349" w:type="dxa"/>
            <w:gridSpan w:val="4"/>
            <w:tcBorders>
              <w:top w:val="nil"/>
              <w:left w:val="nil"/>
              <w:right w:val="nil"/>
            </w:tcBorders>
            <w:shd w:val="clear" w:color="auto" w:fill="auto"/>
            <w:tcMar>
              <w:top w:w="15" w:type="dxa"/>
              <w:left w:w="15" w:type="dxa"/>
              <w:bottom w:w="0" w:type="dxa"/>
              <w:right w:w="15" w:type="dxa"/>
            </w:tcMar>
            <w:vAlign w:val="center"/>
          </w:tcPr>
          <w:p w14:paraId="06C9ABB4" w14:textId="77777777" w:rsidR="008F62CE" w:rsidRDefault="008F62CE" w:rsidP="00A61E95">
            <w:pPr>
              <w:rPr>
                <w:b/>
                <w:bCs/>
              </w:rPr>
            </w:pPr>
          </w:p>
          <w:p w14:paraId="27E9BE81" w14:textId="77777777" w:rsidR="00E45832" w:rsidRDefault="00E45832" w:rsidP="00A61E95">
            <w:pPr>
              <w:rPr>
                <w:b/>
                <w:bCs/>
              </w:rPr>
            </w:pPr>
          </w:p>
          <w:p w14:paraId="06A4279C" w14:textId="1377EA10" w:rsidR="00E45832" w:rsidRDefault="00E45832" w:rsidP="00A61E95">
            <w:pPr>
              <w:rPr>
                <w:b/>
                <w:bCs/>
              </w:rPr>
            </w:pPr>
          </w:p>
          <w:p w14:paraId="5C5571A0" w14:textId="77777777" w:rsidR="00E45832" w:rsidRDefault="00E45832" w:rsidP="00A61E95">
            <w:pPr>
              <w:rPr>
                <w:b/>
                <w:bCs/>
              </w:rPr>
            </w:pPr>
          </w:p>
          <w:p w14:paraId="5643DD67" w14:textId="1C8B6492" w:rsidR="00B30F4E" w:rsidRDefault="00B30F4E" w:rsidP="00A61E95">
            <w:pPr>
              <w:rPr>
                <w:b/>
                <w:bCs/>
              </w:rPr>
            </w:pPr>
          </w:p>
          <w:p w14:paraId="2A9DE405" w14:textId="17D31A04" w:rsidR="00E966D4" w:rsidRDefault="00E966D4" w:rsidP="00A61E95">
            <w:pPr>
              <w:rPr>
                <w:b/>
                <w:bCs/>
              </w:rPr>
            </w:pPr>
          </w:p>
          <w:p w14:paraId="1899C454" w14:textId="77777777" w:rsidR="00E966D4" w:rsidRDefault="00E966D4" w:rsidP="00A61E95">
            <w:pPr>
              <w:rPr>
                <w:b/>
                <w:bCs/>
              </w:rPr>
            </w:pPr>
          </w:p>
          <w:p w14:paraId="47BDD5BC" w14:textId="77777777" w:rsidR="00B30F4E" w:rsidRDefault="00B30F4E" w:rsidP="00A61E95">
            <w:pPr>
              <w:rPr>
                <w:b/>
                <w:bCs/>
              </w:rPr>
            </w:pPr>
          </w:p>
          <w:p w14:paraId="74CE7F86" w14:textId="77777777" w:rsidR="00E966D4" w:rsidRDefault="00E966D4" w:rsidP="00A61E95">
            <w:pPr>
              <w:rPr>
                <w:b/>
                <w:bCs/>
              </w:rPr>
            </w:pPr>
          </w:p>
          <w:p w14:paraId="46C290DF" w14:textId="77777777" w:rsidR="00E966D4" w:rsidRDefault="00E966D4" w:rsidP="00A61E95">
            <w:pPr>
              <w:rPr>
                <w:b/>
                <w:bCs/>
              </w:rPr>
            </w:pPr>
          </w:p>
          <w:p w14:paraId="7ABA314A" w14:textId="77777777" w:rsidR="00E966D4" w:rsidRDefault="00E966D4" w:rsidP="00A61E95">
            <w:pPr>
              <w:rPr>
                <w:b/>
                <w:bCs/>
              </w:rPr>
            </w:pPr>
          </w:p>
          <w:p w14:paraId="6578AA41" w14:textId="77777777" w:rsidR="00E966D4" w:rsidRDefault="00E966D4" w:rsidP="00A61E95">
            <w:pPr>
              <w:rPr>
                <w:b/>
                <w:bCs/>
              </w:rPr>
            </w:pPr>
          </w:p>
          <w:p w14:paraId="67BF7D7C" w14:textId="77777777" w:rsidR="00E966D4" w:rsidRDefault="00E966D4" w:rsidP="00A61E95">
            <w:pPr>
              <w:rPr>
                <w:b/>
                <w:bCs/>
              </w:rPr>
            </w:pPr>
          </w:p>
          <w:p w14:paraId="3D528ECB" w14:textId="77777777" w:rsidR="00E966D4" w:rsidRDefault="00E966D4" w:rsidP="00A61E95">
            <w:pPr>
              <w:rPr>
                <w:b/>
                <w:bCs/>
              </w:rPr>
            </w:pPr>
          </w:p>
          <w:p w14:paraId="7011830D" w14:textId="77777777" w:rsidR="00E966D4" w:rsidRDefault="00E966D4" w:rsidP="00A61E95">
            <w:pPr>
              <w:rPr>
                <w:b/>
                <w:bCs/>
              </w:rPr>
            </w:pPr>
          </w:p>
          <w:p w14:paraId="4D5D9929" w14:textId="0E4607E4" w:rsidR="00E966D4" w:rsidRDefault="00E966D4" w:rsidP="00A61E95">
            <w:pPr>
              <w:rPr>
                <w:ins w:id="837" w:author="Hardik Malhotra" w:date="2021-11-25T17:27:00Z"/>
                <w:b/>
                <w:bCs/>
              </w:rPr>
            </w:pPr>
          </w:p>
          <w:p w14:paraId="2FA9760B" w14:textId="77777777" w:rsidR="003F09F6" w:rsidRDefault="003F09F6" w:rsidP="00A61E95">
            <w:pPr>
              <w:rPr>
                <w:b/>
                <w:bCs/>
              </w:rPr>
            </w:pPr>
          </w:p>
          <w:p w14:paraId="226CDC0D" w14:textId="6ADD7851" w:rsidR="00E966D4" w:rsidRPr="00514A6B" w:rsidRDefault="00E966D4" w:rsidP="00A61E95">
            <w:pPr>
              <w:rPr>
                <w:b/>
                <w:bCs/>
              </w:rPr>
            </w:pPr>
          </w:p>
        </w:tc>
      </w:tr>
      <w:tr w:rsidR="00282D30" w:rsidRPr="00514A6B" w14:paraId="147ACDD5" w14:textId="77777777" w:rsidTr="00580F10">
        <w:trPr>
          <w:trHeight w:val="505"/>
        </w:trPr>
        <w:tc>
          <w:tcPr>
            <w:tcW w:w="10349" w:type="dxa"/>
            <w:gridSpan w:val="4"/>
            <w:shd w:val="clear" w:color="auto" w:fill="auto"/>
            <w:tcMar>
              <w:top w:w="15" w:type="dxa"/>
              <w:left w:w="15" w:type="dxa"/>
              <w:bottom w:w="0" w:type="dxa"/>
              <w:right w:w="15" w:type="dxa"/>
            </w:tcMar>
            <w:vAlign w:val="center"/>
            <w:hideMark/>
          </w:tcPr>
          <w:p w14:paraId="106B9C2C" w14:textId="68EEA78E" w:rsidR="00E45832" w:rsidRPr="00CA58DD" w:rsidRDefault="004013B1" w:rsidP="00CA58DD">
            <w:pPr>
              <w:pStyle w:val="ListParagraph"/>
              <w:numPr>
                <w:ilvl w:val="2"/>
                <w:numId w:val="30"/>
              </w:numPr>
              <w:tabs>
                <w:tab w:val="left" w:pos="1816"/>
              </w:tabs>
              <w:rPr>
                <w:ins w:id="838" w:author="Hardik Malhotra" w:date="2021-11-25T17:10:00Z"/>
                <w:b/>
                <w:bCs/>
                <w:sz w:val="24"/>
                <w:szCs w:val="24"/>
                <w:rPrChange w:id="839" w:author="Hardik Malhotra" w:date="2021-11-25T17:10:00Z">
                  <w:rPr>
                    <w:ins w:id="840" w:author="Hardik Malhotra" w:date="2021-11-25T17:10:00Z"/>
                  </w:rPr>
                </w:rPrChange>
              </w:rPr>
              <w:pPrChange w:id="841" w:author="Hardik Malhotra" w:date="2021-11-25T17:10:00Z">
                <w:pPr>
                  <w:tabs>
                    <w:tab w:val="left" w:pos="1816"/>
                  </w:tabs>
                  <w:ind w:left="142"/>
                </w:pPr>
              </w:pPrChange>
            </w:pPr>
            <w:del w:id="842" w:author="Hardik Malhotra" w:date="2021-11-25T17:10:00Z">
              <w:r w:rsidRPr="00CA58DD" w:rsidDel="00CA58DD">
                <w:rPr>
                  <w:b/>
                  <w:bCs/>
                  <w:sz w:val="24"/>
                  <w:szCs w:val="24"/>
                  <w:rPrChange w:id="843" w:author="Hardik Malhotra" w:date="2021-11-25T17:10:00Z">
                    <w:rPr/>
                  </w:rPrChange>
                </w:rPr>
                <w:lastRenderedPageBreak/>
                <w:delText>4.</w:delText>
              </w:r>
              <w:r w:rsidR="004731BB" w:rsidRPr="00CA58DD" w:rsidDel="00CA58DD">
                <w:rPr>
                  <w:b/>
                  <w:bCs/>
                  <w:sz w:val="24"/>
                  <w:szCs w:val="24"/>
                  <w:rPrChange w:id="844" w:author="Hardik Malhotra" w:date="2021-11-25T17:10:00Z">
                    <w:rPr/>
                  </w:rPrChange>
                </w:rPr>
                <w:delText>1</w:delText>
              </w:r>
              <w:r w:rsidRPr="00CA58DD" w:rsidDel="00CA58DD">
                <w:rPr>
                  <w:b/>
                  <w:bCs/>
                  <w:sz w:val="24"/>
                  <w:szCs w:val="24"/>
                  <w:rPrChange w:id="845" w:author="Hardik Malhotra" w:date="2021-11-25T17:10:00Z">
                    <w:rPr/>
                  </w:rPrChange>
                </w:rPr>
                <w:delText xml:space="preserve">.6. </w:delText>
              </w:r>
            </w:del>
            <w:r w:rsidR="00282D30" w:rsidRPr="00CA58DD">
              <w:rPr>
                <w:b/>
                <w:bCs/>
                <w:sz w:val="24"/>
                <w:szCs w:val="24"/>
                <w:rPrChange w:id="846" w:author="Hardik Malhotra" w:date="2021-11-25T17:10:00Z">
                  <w:rPr/>
                </w:rPrChange>
              </w:rPr>
              <w:t xml:space="preserve">Utilities Overview (Cooling Water System, DM Water Plant, Compressed Air System, power, steam &amp; effluent processing details): For </w:t>
            </w:r>
            <w:r w:rsidR="00E45832" w:rsidRPr="00CA58DD">
              <w:rPr>
                <w:b/>
                <w:bCs/>
                <w:sz w:val="24"/>
                <w:szCs w:val="24"/>
                <w:rPrChange w:id="847" w:author="Hardik Malhotra" w:date="2021-11-25T17:10:00Z">
                  <w:rPr/>
                </w:rPrChange>
              </w:rPr>
              <w:t>84</w:t>
            </w:r>
            <w:r w:rsidR="00282D30" w:rsidRPr="00CA58DD">
              <w:rPr>
                <w:b/>
                <w:bCs/>
                <w:sz w:val="24"/>
                <w:szCs w:val="24"/>
                <w:rPrChange w:id="848" w:author="Hardik Malhotra" w:date="2021-11-25T17:10:00Z">
                  <w:rPr/>
                </w:rPrChange>
              </w:rPr>
              <w:t xml:space="preserve"> KT</w:t>
            </w:r>
            <w:r w:rsidR="00D4567C" w:rsidRPr="00CA58DD">
              <w:rPr>
                <w:b/>
                <w:bCs/>
                <w:sz w:val="24"/>
                <w:szCs w:val="24"/>
                <w:rPrChange w:id="849" w:author="Hardik Malhotra" w:date="2021-11-25T17:10:00Z">
                  <w:rPr/>
                </w:rPrChange>
              </w:rPr>
              <w:t>PA capacity in two phases)</w:t>
            </w:r>
            <w:r w:rsidR="00282D30" w:rsidRPr="00CA58DD">
              <w:rPr>
                <w:b/>
                <w:bCs/>
                <w:sz w:val="24"/>
                <w:szCs w:val="24"/>
                <w:rPrChange w:id="850" w:author="Hardik Malhotra" w:date="2021-11-25T17:10:00Z">
                  <w:rPr/>
                </w:rPrChange>
              </w:rPr>
              <w:t xml:space="preserve"> </w:t>
            </w:r>
          </w:p>
          <w:tbl>
            <w:tblPr>
              <w:tblW w:w="10182" w:type="dxa"/>
              <w:tblLayout w:type="fixed"/>
              <w:tblLook w:val="04A0" w:firstRow="1" w:lastRow="0" w:firstColumn="1" w:lastColumn="0" w:noHBand="0" w:noVBand="1"/>
              <w:tblPrChange w:id="851" w:author="Hardik Malhotra" w:date="2021-11-25T17:11:00Z">
                <w:tblPr>
                  <w:tblW w:w="11380" w:type="dxa"/>
                  <w:tblLayout w:type="fixed"/>
                  <w:tblLook w:val="04A0" w:firstRow="1" w:lastRow="0" w:firstColumn="1" w:lastColumn="0" w:noHBand="0" w:noVBand="1"/>
                </w:tblPr>
              </w:tblPrChange>
            </w:tblPr>
            <w:tblGrid>
              <w:gridCol w:w="2469"/>
              <w:gridCol w:w="2971"/>
              <w:gridCol w:w="2094"/>
              <w:gridCol w:w="2648"/>
              <w:tblGridChange w:id="852">
                <w:tblGrid>
                  <w:gridCol w:w="2760"/>
                  <w:gridCol w:w="3320"/>
                  <w:gridCol w:w="2340"/>
                  <w:gridCol w:w="2960"/>
                </w:tblGrid>
              </w:tblGridChange>
            </w:tblGrid>
            <w:tr w:rsidR="00CA58DD" w:rsidRPr="00CA58DD" w14:paraId="29B9DC92" w14:textId="77777777" w:rsidTr="00CA58DD">
              <w:trPr>
                <w:trHeight w:val="320"/>
                <w:ins w:id="853" w:author="Hardik Malhotra" w:date="2021-11-25T17:11:00Z"/>
                <w:trPrChange w:id="854" w:author="Hardik Malhotra" w:date="2021-11-25T17:11:00Z">
                  <w:trPr>
                    <w:trHeight w:val="300"/>
                  </w:trPr>
                </w:trPrChange>
              </w:trPr>
              <w:tc>
                <w:tcPr>
                  <w:tcW w:w="246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55" w:author="Hardik Malhotra" w:date="2021-11-25T17:11:00Z">
                    <w:tcPr>
                      <w:tcW w:w="2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19A03F2" w14:textId="77777777" w:rsidR="00CA58DD" w:rsidRPr="00CA58DD" w:rsidRDefault="00CA58DD" w:rsidP="00CA58DD">
                  <w:pPr>
                    <w:spacing w:after="0" w:line="240" w:lineRule="auto"/>
                    <w:rPr>
                      <w:ins w:id="856" w:author="Hardik Malhotra" w:date="2021-11-25T17:11:00Z"/>
                      <w:rFonts w:ascii="Calibri" w:eastAsia="Times New Roman" w:hAnsi="Calibri" w:cs="Calibri"/>
                      <w:color w:val="000000"/>
                      <w:lang w:eastAsia="en-IN"/>
                    </w:rPr>
                  </w:pPr>
                  <w:ins w:id="857" w:author="Hardik Malhotra" w:date="2021-11-25T17:11:00Z">
                    <w:r w:rsidRPr="00CA58DD">
                      <w:rPr>
                        <w:rFonts w:ascii="Calibri" w:eastAsia="Times New Roman" w:hAnsi="Calibri" w:cs="Calibri"/>
                        <w:color w:val="000000"/>
                        <w:lang w:eastAsia="en-IN"/>
                      </w:rPr>
                      <w:t>Companies</w:t>
                    </w:r>
                  </w:ins>
                </w:p>
              </w:tc>
              <w:tc>
                <w:tcPr>
                  <w:tcW w:w="2971" w:type="dxa"/>
                  <w:tcBorders>
                    <w:top w:val="single" w:sz="4" w:space="0" w:color="auto"/>
                    <w:left w:val="nil"/>
                    <w:bottom w:val="single" w:sz="4" w:space="0" w:color="auto"/>
                    <w:right w:val="single" w:sz="4" w:space="0" w:color="auto"/>
                  </w:tcBorders>
                  <w:shd w:val="clear" w:color="auto" w:fill="auto"/>
                  <w:noWrap/>
                  <w:vAlign w:val="bottom"/>
                  <w:hideMark/>
                  <w:tcPrChange w:id="858" w:author="Hardik Malhotra" w:date="2021-11-25T17:11:00Z">
                    <w:tcPr>
                      <w:tcW w:w="332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C960D32" w14:textId="77777777" w:rsidR="00CA58DD" w:rsidRPr="00CA58DD" w:rsidRDefault="00CA58DD" w:rsidP="00CA58DD">
                  <w:pPr>
                    <w:spacing w:after="0" w:line="240" w:lineRule="auto"/>
                    <w:rPr>
                      <w:ins w:id="859" w:author="Hardik Malhotra" w:date="2021-11-25T17:11:00Z"/>
                      <w:rFonts w:ascii="Calibri" w:eastAsia="Times New Roman" w:hAnsi="Calibri" w:cs="Calibri"/>
                      <w:color w:val="000000"/>
                      <w:lang w:eastAsia="en-IN"/>
                    </w:rPr>
                  </w:pPr>
                  <w:ins w:id="860" w:author="Hardik Malhotra" w:date="2021-11-25T17:11:00Z">
                    <w:r w:rsidRPr="00CA58DD">
                      <w:rPr>
                        <w:rFonts w:ascii="Calibri" w:eastAsia="Times New Roman" w:hAnsi="Calibri" w:cs="Calibri"/>
                        <w:color w:val="000000"/>
                        <w:lang w:eastAsia="en-IN"/>
                      </w:rPr>
                      <w:t>Freshwater Requirement (KL/Day)</w:t>
                    </w:r>
                  </w:ins>
                </w:p>
              </w:tc>
              <w:tc>
                <w:tcPr>
                  <w:tcW w:w="2094" w:type="dxa"/>
                  <w:tcBorders>
                    <w:top w:val="single" w:sz="4" w:space="0" w:color="auto"/>
                    <w:left w:val="nil"/>
                    <w:bottom w:val="single" w:sz="4" w:space="0" w:color="auto"/>
                    <w:right w:val="single" w:sz="4" w:space="0" w:color="auto"/>
                  </w:tcBorders>
                  <w:shd w:val="clear" w:color="auto" w:fill="auto"/>
                  <w:noWrap/>
                  <w:vAlign w:val="bottom"/>
                  <w:hideMark/>
                  <w:tcPrChange w:id="861" w:author="Hardik Malhotra" w:date="2021-11-25T17:11:00Z">
                    <w:tcPr>
                      <w:tcW w:w="234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7384E611" w14:textId="77777777" w:rsidR="00CA58DD" w:rsidRPr="00CA58DD" w:rsidRDefault="00CA58DD" w:rsidP="00CA58DD">
                  <w:pPr>
                    <w:spacing w:after="0" w:line="240" w:lineRule="auto"/>
                    <w:rPr>
                      <w:ins w:id="862" w:author="Hardik Malhotra" w:date="2021-11-25T17:11:00Z"/>
                      <w:rFonts w:ascii="Calibri" w:eastAsia="Times New Roman" w:hAnsi="Calibri" w:cs="Calibri"/>
                      <w:color w:val="000000"/>
                      <w:lang w:eastAsia="en-IN"/>
                    </w:rPr>
                  </w:pPr>
                  <w:ins w:id="863" w:author="Hardik Malhotra" w:date="2021-11-25T17:11:00Z">
                    <w:r w:rsidRPr="00CA58DD">
                      <w:rPr>
                        <w:rFonts w:ascii="Calibri" w:eastAsia="Times New Roman" w:hAnsi="Calibri" w:cs="Calibri"/>
                        <w:color w:val="000000"/>
                        <w:lang w:eastAsia="en-IN"/>
                      </w:rPr>
                      <w:t>Recycled Water (KL/Day)</w:t>
                    </w:r>
                  </w:ins>
                </w:p>
              </w:tc>
              <w:tc>
                <w:tcPr>
                  <w:tcW w:w="2648" w:type="dxa"/>
                  <w:tcBorders>
                    <w:top w:val="single" w:sz="4" w:space="0" w:color="auto"/>
                    <w:left w:val="nil"/>
                    <w:bottom w:val="single" w:sz="4" w:space="0" w:color="auto"/>
                    <w:right w:val="single" w:sz="4" w:space="0" w:color="auto"/>
                  </w:tcBorders>
                  <w:shd w:val="clear" w:color="auto" w:fill="auto"/>
                  <w:noWrap/>
                  <w:vAlign w:val="bottom"/>
                  <w:hideMark/>
                  <w:tcPrChange w:id="864" w:author="Hardik Malhotra" w:date="2021-11-25T17:11:00Z">
                    <w:tcPr>
                      <w:tcW w:w="2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C7B1AA4" w14:textId="77777777" w:rsidR="00CA58DD" w:rsidRPr="00CA58DD" w:rsidRDefault="00CA58DD" w:rsidP="00CA58DD">
                  <w:pPr>
                    <w:spacing w:after="0" w:line="240" w:lineRule="auto"/>
                    <w:rPr>
                      <w:ins w:id="865" w:author="Hardik Malhotra" w:date="2021-11-25T17:11:00Z"/>
                      <w:rFonts w:ascii="Calibri" w:eastAsia="Times New Roman" w:hAnsi="Calibri" w:cs="Calibri"/>
                      <w:color w:val="000000"/>
                      <w:lang w:eastAsia="en-IN"/>
                    </w:rPr>
                  </w:pPr>
                  <w:ins w:id="866" w:author="Hardik Malhotra" w:date="2021-11-25T17:11:00Z">
                    <w:r w:rsidRPr="00CA58DD">
                      <w:rPr>
                        <w:rFonts w:ascii="Calibri" w:eastAsia="Times New Roman" w:hAnsi="Calibri" w:cs="Calibri"/>
                        <w:color w:val="000000"/>
                        <w:lang w:eastAsia="en-IN"/>
                      </w:rPr>
                      <w:t> </w:t>
                    </w:r>
                  </w:ins>
                </w:p>
              </w:tc>
            </w:tr>
            <w:tr w:rsidR="00CA58DD" w:rsidRPr="00CA58DD" w14:paraId="450E709E" w14:textId="77777777" w:rsidTr="00CA58DD">
              <w:trPr>
                <w:trHeight w:val="962"/>
                <w:ins w:id="867" w:author="Hardik Malhotra" w:date="2021-11-25T17:11:00Z"/>
                <w:trPrChange w:id="868" w:author="Hardik Malhotra" w:date="2021-11-25T17:11:00Z">
                  <w:trPr>
                    <w:trHeight w:val="900"/>
                  </w:trPr>
                </w:trPrChange>
              </w:trPr>
              <w:tc>
                <w:tcPr>
                  <w:tcW w:w="2469" w:type="dxa"/>
                  <w:tcBorders>
                    <w:top w:val="nil"/>
                    <w:left w:val="single" w:sz="4" w:space="0" w:color="auto"/>
                    <w:bottom w:val="single" w:sz="4" w:space="0" w:color="auto"/>
                    <w:right w:val="single" w:sz="4" w:space="0" w:color="auto"/>
                  </w:tcBorders>
                  <w:shd w:val="clear" w:color="auto" w:fill="auto"/>
                  <w:vAlign w:val="center"/>
                  <w:hideMark/>
                  <w:tcPrChange w:id="869" w:author="Hardik Malhotra" w:date="2021-11-25T17:11:00Z">
                    <w:tcPr>
                      <w:tcW w:w="2760" w:type="dxa"/>
                      <w:tcBorders>
                        <w:top w:val="nil"/>
                        <w:left w:val="single" w:sz="4" w:space="0" w:color="auto"/>
                        <w:bottom w:val="single" w:sz="4" w:space="0" w:color="auto"/>
                        <w:right w:val="single" w:sz="4" w:space="0" w:color="auto"/>
                      </w:tcBorders>
                      <w:shd w:val="clear" w:color="auto" w:fill="auto"/>
                      <w:vAlign w:val="center"/>
                      <w:hideMark/>
                    </w:tcPr>
                  </w:tcPrChange>
                </w:tcPr>
                <w:p w14:paraId="5A4FA275" w14:textId="77777777" w:rsidR="00CA58DD" w:rsidRPr="00CA58DD" w:rsidRDefault="00CA58DD" w:rsidP="00CA58DD">
                  <w:pPr>
                    <w:spacing w:after="0" w:line="240" w:lineRule="auto"/>
                    <w:rPr>
                      <w:ins w:id="870" w:author="Hardik Malhotra" w:date="2021-11-25T17:11:00Z"/>
                      <w:rFonts w:ascii="Calibri" w:eastAsia="Times New Roman" w:hAnsi="Calibri" w:cs="Calibri"/>
                      <w:color w:val="000000"/>
                      <w:lang w:eastAsia="en-IN"/>
                    </w:rPr>
                  </w:pPr>
                  <w:proofErr w:type="spellStart"/>
                  <w:ins w:id="871" w:author="Hardik Malhotra" w:date="2021-11-25T17:11:00Z">
                    <w:r w:rsidRPr="00CA58DD">
                      <w:rPr>
                        <w:rFonts w:ascii="Calibri" w:eastAsia="Times New Roman" w:hAnsi="Calibri" w:cs="Calibri"/>
                        <w:color w:val="000000"/>
                        <w:lang w:eastAsia="en-IN"/>
                      </w:rPr>
                      <w:t>Kukdo</w:t>
                    </w:r>
                    <w:proofErr w:type="spellEnd"/>
                    <w:r w:rsidRPr="00CA58DD">
                      <w:rPr>
                        <w:rFonts w:ascii="Calibri" w:eastAsia="Times New Roman" w:hAnsi="Calibri" w:cs="Calibri"/>
                        <w:color w:val="000000"/>
                        <w:lang w:eastAsia="en-IN"/>
                      </w:rPr>
                      <w:t xml:space="preserve"> Chemical India </w:t>
                    </w:r>
                    <w:proofErr w:type="spellStart"/>
                    <w:r w:rsidRPr="00CA58DD">
                      <w:rPr>
                        <w:rFonts w:ascii="Calibri" w:eastAsia="Times New Roman" w:hAnsi="Calibri" w:cs="Calibri"/>
                        <w:color w:val="000000"/>
                        <w:lang w:eastAsia="en-IN"/>
                      </w:rPr>
                      <w:t>Pvt.</w:t>
                    </w:r>
                    <w:proofErr w:type="spellEnd"/>
                    <w:r w:rsidRPr="00CA58DD">
                      <w:rPr>
                        <w:rFonts w:ascii="Calibri" w:eastAsia="Times New Roman" w:hAnsi="Calibri" w:cs="Calibri"/>
                        <w:color w:val="000000"/>
                        <w:lang w:eastAsia="en-IN"/>
                      </w:rPr>
                      <w:t xml:space="preserve"> Ltd. (For 115 KTPA)</w:t>
                    </w:r>
                  </w:ins>
                </w:p>
              </w:tc>
              <w:tc>
                <w:tcPr>
                  <w:tcW w:w="2971" w:type="dxa"/>
                  <w:tcBorders>
                    <w:top w:val="nil"/>
                    <w:left w:val="nil"/>
                    <w:bottom w:val="single" w:sz="4" w:space="0" w:color="auto"/>
                    <w:right w:val="single" w:sz="4" w:space="0" w:color="auto"/>
                  </w:tcBorders>
                  <w:shd w:val="clear" w:color="auto" w:fill="auto"/>
                  <w:noWrap/>
                  <w:vAlign w:val="center"/>
                  <w:hideMark/>
                  <w:tcPrChange w:id="872" w:author="Hardik Malhotra" w:date="2021-11-25T17:11:00Z">
                    <w:tcPr>
                      <w:tcW w:w="3320" w:type="dxa"/>
                      <w:tcBorders>
                        <w:top w:val="nil"/>
                        <w:left w:val="nil"/>
                        <w:bottom w:val="single" w:sz="4" w:space="0" w:color="auto"/>
                        <w:right w:val="single" w:sz="4" w:space="0" w:color="auto"/>
                      </w:tcBorders>
                      <w:shd w:val="clear" w:color="auto" w:fill="auto"/>
                      <w:noWrap/>
                      <w:vAlign w:val="center"/>
                      <w:hideMark/>
                    </w:tcPr>
                  </w:tcPrChange>
                </w:tcPr>
                <w:p w14:paraId="3C183F0A" w14:textId="77777777" w:rsidR="00CA58DD" w:rsidRPr="00CA58DD" w:rsidRDefault="00CA58DD" w:rsidP="00CA58DD">
                  <w:pPr>
                    <w:spacing w:after="0" w:line="240" w:lineRule="auto"/>
                    <w:rPr>
                      <w:ins w:id="873" w:author="Hardik Malhotra" w:date="2021-11-25T17:11:00Z"/>
                      <w:rFonts w:ascii="Calibri" w:eastAsia="Times New Roman" w:hAnsi="Calibri" w:cs="Calibri"/>
                      <w:color w:val="000000"/>
                      <w:lang w:eastAsia="en-IN"/>
                    </w:rPr>
                  </w:pPr>
                  <w:ins w:id="874" w:author="Hardik Malhotra" w:date="2021-11-25T17:11:00Z">
                    <w:r w:rsidRPr="00CA58DD">
                      <w:rPr>
                        <w:rFonts w:ascii="Calibri" w:eastAsia="Times New Roman" w:hAnsi="Calibri" w:cs="Calibri"/>
                        <w:color w:val="000000"/>
                        <w:lang w:eastAsia="en-IN"/>
                      </w:rPr>
                      <w:t>923</w:t>
                    </w:r>
                  </w:ins>
                </w:p>
              </w:tc>
              <w:tc>
                <w:tcPr>
                  <w:tcW w:w="2094" w:type="dxa"/>
                  <w:tcBorders>
                    <w:top w:val="nil"/>
                    <w:left w:val="nil"/>
                    <w:bottom w:val="single" w:sz="4" w:space="0" w:color="auto"/>
                    <w:right w:val="single" w:sz="4" w:space="0" w:color="auto"/>
                  </w:tcBorders>
                  <w:shd w:val="clear" w:color="auto" w:fill="auto"/>
                  <w:noWrap/>
                  <w:vAlign w:val="center"/>
                  <w:hideMark/>
                  <w:tcPrChange w:id="875" w:author="Hardik Malhotra" w:date="2021-11-25T17:11:00Z">
                    <w:tcPr>
                      <w:tcW w:w="2340" w:type="dxa"/>
                      <w:tcBorders>
                        <w:top w:val="nil"/>
                        <w:left w:val="nil"/>
                        <w:bottom w:val="single" w:sz="4" w:space="0" w:color="auto"/>
                        <w:right w:val="single" w:sz="4" w:space="0" w:color="auto"/>
                      </w:tcBorders>
                      <w:shd w:val="clear" w:color="auto" w:fill="auto"/>
                      <w:noWrap/>
                      <w:vAlign w:val="center"/>
                      <w:hideMark/>
                    </w:tcPr>
                  </w:tcPrChange>
                </w:tcPr>
                <w:p w14:paraId="093748FD" w14:textId="77777777" w:rsidR="00CA58DD" w:rsidRPr="00CA58DD" w:rsidRDefault="00CA58DD" w:rsidP="00CA58DD">
                  <w:pPr>
                    <w:spacing w:after="0" w:line="240" w:lineRule="auto"/>
                    <w:rPr>
                      <w:ins w:id="876" w:author="Hardik Malhotra" w:date="2021-11-25T17:11:00Z"/>
                      <w:rFonts w:ascii="Calibri" w:eastAsia="Times New Roman" w:hAnsi="Calibri" w:cs="Calibri"/>
                      <w:color w:val="000000"/>
                      <w:lang w:eastAsia="en-IN"/>
                    </w:rPr>
                  </w:pPr>
                  <w:ins w:id="877" w:author="Hardik Malhotra" w:date="2021-11-25T17:11:00Z">
                    <w:r w:rsidRPr="00CA58DD">
                      <w:rPr>
                        <w:rFonts w:ascii="Calibri" w:eastAsia="Times New Roman" w:hAnsi="Calibri" w:cs="Calibri"/>
                        <w:color w:val="000000"/>
                        <w:lang w:eastAsia="en-IN"/>
                      </w:rPr>
                      <w:t>710</w:t>
                    </w:r>
                  </w:ins>
                </w:p>
              </w:tc>
              <w:tc>
                <w:tcPr>
                  <w:tcW w:w="2648" w:type="dxa"/>
                  <w:tcBorders>
                    <w:top w:val="nil"/>
                    <w:left w:val="nil"/>
                    <w:bottom w:val="single" w:sz="4" w:space="0" w:color="auto"/>
                    <w:right w:val="single" w:sz="4" w:space="0" w:color="auto"/>
                  </w:tcBorders>
                  <w:shd w:val="clear" w:color="auto" w:fill="auto"/>
                  <w:vAlign w:val="center"/>
                  <w:hideMark/>
                  <w:tcPrChange w:id="878" w:author="Hardik Malhotra" w:date="2021-11-25T17:11:00Z">
                    <w:tcPr>
                      <w:tcW w:w="2960" w:type="dxa"/>
                      <w:tcBorders>
                        <w:top w:val="nil"/>
                        <w:left w:val="nil"/>
                        <w:bottom w:val="single" w:sz="4" w:space="0" w:color="auto"/>
                        <w:right w:val="single" w:sz="4" w:space="0" w:color="auto"/>
                      </w:tcBorders>
                      <w:shd w:val="clear" w:color="auto" w:fill="auto"/>
                      <w:vAlign w:val="center"/>
                      <w:hideMark/>
                    </w:tcPr>
                  </w:tcPrChange>
                </w:tcPr>
                <w:p w14:paraId="28F7CA08" w14:textId="77777777" w:rsidR="00CA58DD" w:rsidRPr="00CA58DD" w:rsidRDefault="00CA58DD" w:rsidP="00CA58DD">
                  <w:pPr>
                    <w:spacing w:after="0" w:line="240" w:lineRule="auto"/>
                    <w:rPr>
                      <w:ins w:id="879" w:author="Hardik Malhotra" w:date="2021-11-25T17:11:00Z"/>
                      <w:rFonts w:ascii="Calibri" w:eastAsia="Times New Roman" w:hAnsi="Calibri" w:cs="Calibri"/>
                      <w:color w:val="000000"/>
                      <w:lang w:eastAsia="en-IN"/>
                    </w:rPr>
                  </w:pPr>
                  <w:ins w:id="880" w:author="Hardik Malhotra" w:date="2021-11-25T17:11:00Z">
                    <w:r w:rsidRPr="00CA58DD">
                      <w:rPr>
                        <w:rFonts w:ascii="Calibri" w:eastAsia="Times New Roman" w:hAnsi="Calibri" w:cs="Calibri"/>
                        <w:color w:val="000000"/>
                        <w:lang w:eastAsia="en-IN"/>
                      </w:rPr>
                      <w:t>923 KLD Fresh water from GIDC and 710 KLD recycled water after UF/RO System</w:t>
                    </w:r>
                  </w:ins>
                </w:p>
              </w:tc>
            </w:tr>
            <w:tr w:rsidR="00CA58DD" w:rsidRPr="00CA58DD" w14:paraId="3BDB487E" w14:textId="77777777" w:rsidTr="00CA58DD">
              <w:trPr>
                <w:trHeight w:val="962"/>
                <w:ins w:id="881" w:author="Hardik Malhotra" w:date="2021-11-25T17:11:00Z"/>
                <w:trPrChange w:id="882" w:author="Hardik Malhotra" w:date="2021-11-25T17:11:00Z">
                  <w:trPr>
                    <w:trHeight w:val="900"/>
                  </w:trPr>
                </w:trPrChange>
              </w:trPr>
              <w:tc>
                <w:tcPr>
                  <w:tcW w:w="2469" w:type="dxa"/>
                  <w:tcBorders>
                    <w:top w:val="nil"/>
                    <w:left w:val="single" w:sz="4" w:space="0" w:color="auto"/>
                    <w:bottom w:val="single" w:sz="4" w:space="0" w:color="auto"/>
                    <w:right w:val="single" w:sz="4" w:space="0" w:color="auto"/>
                  </w:tcBorders>
                  <w:shd w:val="clear" w:color="auto" w:fill="auto"/>
                  <w:vAlign w:val="center"/>
                  <w:hideMark/>
                  <w:tcPrChange w:id="883" w:author="Hardik Malhotra" w:date="2021-11-25T17:11:00Z">
                    <w:tcPr>
                      <w:tcW w:w="2760" w:type="dxa"/>
                      <w:tcBorders>
                        <w:top w:val="nil"/>
                        <w:left w:val="single" w:sz="4" w:space="0" w:color="auto"/>
                        <w:bottom w:val="single" w:sz="4" w:space="0" w:color="auto"/>
                        <w:right w:val="single" w:sz="4" w:space="0" w:color="auto"/>
                      </w:tcBorders>
                      <w:shd w:val="clear" w:color="auto" w:fill="auto"/>
                      <w:vAlign w:val="center"/>
                      <w:hideMark/>
                    </w:tcPr>
                  </w:tcPrChange>
                </w:tcPr>
                <w:p w14:paraId="560343D3" w14:textId="77777777" w:rsidR="00CA58DD" w:rsidRPr="00CA58DD" w:rsidRDefault="00CA58DD" w:rsidP="00CA58DD">
                  <w:pPr>
                    <w:spacing w:after="0" w:line="240" w:lineRule="auto"/>
                    <w:rPr>
                      <w:ins w:id="884" w:author="Hardik Malhotra" w:date="2021-11-25T17:11:00Z"/>
                      <w:rFonts w:ascii="Calibri" w:eastAsia="Times New Roman" w:hAnsi="Calibri" w:cs="Calibri"/>
                      <w:color w:val="000000"/>
                      <w:lang w:eastAsia="en-IN"/>
                    </w:rPr>
                  </w:pPr>
                  <w:proofErr w:type="spellStart"/>
                  <w:ins w:id="885" w:author="Hardik Malhotra" w:date="2021-11-25T17:11:00Z">
                    <w:r w:rsidRPr="00CA58DD">
                      <w:rPr>
                        <w:rFonts w:ascii="Calibri" w:eastAsia="Times New Roman" w:hAnsi="Calibri" w:cs="Calibri"/>
                        <w:color w:val="000000"/>
                        <w:lang w:eastAsia="en-IN"/>
                      </w:rPr>
                      <w:t>Hindusthan</w:t>
                    </w:r>
                    <w:proofErr w:type="spellEnd"/>
                    <w:r w:rsidRPr="00CA58DD">
                      <w:rPr>
                        <w:rFonts w:ascii="Calibri" w:eastAsia="Times New Roman" w:hAnsi="Calibri" w:cs="Calibri"/>
                        <w:color w:val="000000"/>
                        <w:lang w:eastAsia="en-IN"/>
                      </w:rPr>
                      <w:t xml:space="preserve"> Specialty Chemicals Ltd. (For 100 KTPA) </w:t>
                    </w:r>
                  </w:ins>
                </w:p>
              </w:tc>
              <w:tc>
                <w:tcPr>
                  <w:tcW w:w="2971" w:type="dxa"/>
                  <w:tcBorders>
                    <w:top w:val="nil"/>
                    <w:left w:val="nil"/>
                    <w:bottom w:val="single" w:sz="4" w:space="0" w:color="auto"/>
                    <w:right w:val="single" w:sz="4" w:space="0" w:color="auto"/>
                  </w:tcBorders>
                  <w:shd w:val="clear" w:color="auto" w:fill="auto"/>
                  <w:noWrap/>
                  <w:vAlign w:val="center"/>
                  <w:hideMark/>
                  <w:tcPrChange w:id="886" w:author="Hardik Malhotra" w:date="2021-11-25T17:11:00Z">
                    <w:tcPr>
                      <w:tcW w:w="3320" w:type="dxa"/>
                      <w:tcBorders>
                        <w:top w:val="nil"/>
                        <w:left w:val="nil"/>
                        <w:bottom w:val="single" w:sz="4" w:space="0" w:color="auto"/>
                        <w:right w:val="single" w:sz="4" w:space="0" w:color="auto"/>
                      </w:tcBorders>
                      <w:shd w:val="clear" w:color="auto" w:fill="auto"/>
                      <w:noWrap/>
                      <w:vAlign w:val="center"/>
                      <w:hideMark/>
                    </w:tcPr>
                  </w:tcPrChange>
                </w:tcPr>
                <w:p w14:paraId="564DDB1B" w14:textId="77777777" w:rsidR="00CA58DD" w:rsidRPr="00CA58DD" w:rsidRDefault="00CA58DD" w:rsidP="00CA58DD">
                  <w:pPr>
                    <w:spacing w:after="0" w:line="240" w:lineRule="auto"/>
                    <w:rPr>
                      <w:ins w:id="887" w:author="Hardik Malhotra" w:date="2021-11-25T17:11:00Z"/>
                      <w:rFonts w:ascii="Calibri" w:eastAsia="Times New Roman" w:hAnsi="Calibri" w:cs="Calibri"/>
                      <w:color w:val="000000"/>
                      <w:lang w:eastAsia="en-IN"/>
                    </w:rPr>
                  </w:pPr>
                  <w:ins w:id="888" w:author="Hardik Malhotra" w:date="2021-11-25T17:11:00Z">
                    <w:r w:rsidRPr="00CA58DD">
                      <w:rPr>
                        <w:rFonts w:ascii="Calibri" w:eastAsia="Times New Roman" w:hAnsi="Calibri" w:cs="Calibri"/>
                        <w:color w:val="000000"/>
                        <w:lang w:eastAsia="en-IN"/>
                      </w:rPr>
                      <w:t>988</w:t>
                    </w:r>
                  </w:ins>
                </w:p>
              </w:tc>
              <w:tc>
                <w:tcPr>
                  <w:tcW w:w="2094" w:type="dxa"/>
                  <w:tcBorders>
                    <w:top w:val="nil"/>
                    <w:left w:val="nil"/>
                    <w:bottom w:val="single" w:sz="4" w:space="0" w:color="auto"/>
                    <w:right w:val="single" w:sz="4" w:space="0" w:color="auto"/>
                  </w:tcBorders>
                  <w:shd w:val="clear" w:color="auto" w:fill="auto"/>
                  <w:noWrap/>
                  <w:vAlign w:val="center"/>
                  <w:hideMark/>
                  <w:tcPrChange w:id="889" w:author="Hardik Malhotra" w:date="2021-11-25T17:11:00Z">
                    <w:tcPr>
                      <w:tcW w:w="2340" w:type="dxa"/>
                      <w:tcBorders>
                        <w:top w:val="nil"/>
                        <w:left w:val="nil"/>
                        <w:bottom w:val="single" w:sz="4" w:space="0" w:color="auto"/>
                        <w:right w:val="single" w:sz="4" w:space="0" w:color="auto"/>
                      </w:tcBorders>
                      <w:shd w:val="clear" w:color="auto" w:fill="auto"/>
                      <w:noWrap/>
                      <w:vAlign w:val="center"/>
                      <w:hideMark/>
                    </w:tcPr>
                  </w:tcPrChange>
                </w:tcPr>
                <w:p w14:paraId="03DB7267" w14:textId="77777777" w:rsidR="00CA58DD" w:rsidRPr="00CA58DD" w:rsidRDefault="00CA58DD" w:rsidP="00CA58DD">
                  <w:pPr>
                    <w:spacing w:after="0" w:line="240" w:lineRule="auto"/>
                    <w:rPr>
                      <w:ins w:id="890" w:author="Hardik Malhotra" w:date="2021-11-25T17:11:00Z"/>
                      <w:rFonts w:ascii="Calibri" w:eastAsia="Times New Roman" w:hAnsi="Calibri" w:cs="Calibri"/>
                      <w:color w:val="000000"/>
                      <w:lang w:eastAsia="en-IN"/>
                    </w:rPr>
                  </w:pPr>
                  <w:ins w:id="891" w:author="Hardik Malhotra" w:date="2021-11-25T17:11:00Z">
                    <w:r w:rsidRPr="00CA58DD">
                      <w:rPr>
                        <w:rFonts w:ascii="Calibri" w:eastAsia="Times New Roman" w:hAnsi="Calibri" w:cs="Calibri"/>
                        <w:color w:val="000000"/>
                        <w:lang w:eastAsia="en-IN"/>
                      </w:rPr>
                      <w:t>188</w:t>
                    </w:r>
                  </w:ins>
                </w:p>
              </w:tc>
              <w:tc>
                <w:tcPr>
                  <w:tcW w:w="2648" w:type="dxa"/>
                  <w:tcBorders>
                    <w:top w:val="nil"/>
                    <w:left w:val="nil"/>
                    <w:bottom w:val="single" w:sz="4" w:space="0" w:color="auto"/>
                    <w:right w:val="single" w:sz="4" w:space="0" w:color="auto"/>
                  </w:tcBorders>
                  <w:shd w:val="clear" w:color="auto" w:fill="auto"/>
                  <w:vAlign w:val="center"/>
                  <w:hideMark/>
                  <w:tcPrChange w:id="892" w:author="Hardik Malhotra" w:date="2021-11-25T17:11:00Z">
                    <w:tcPr>
                      <w:tcW w:w="2960" w:type="dxa"/>
                      <w:tcBorders>
                        <w:top w:val="nil"/>
                        <w:left w:val="nil"/>
                        <w:bottom w:val="single" w:sz="4" w:space="0" w:color="auto"/>
                        <w:right w:val="single" w:sz="4" w:space="0" w:color="auto"/>
                      </w:tcBorders>
                      <w:shd w:val="clear" w:color="auto" w:fill="auto"/>
                      <w:vAlign w:val="center"/>
                      <w:hideMark/>
                    </w:tcPr>
                  </w:tcPrChange>
                </w:tcPr>
                <w:p w14:paraId="14C099DC" w14:textId="77777777" w:rsidR="00CA58DD" w:rsidRPr="00CA58DD" w:rsidRDefault="00CA58DD" w:rsidP="00CA58DD">
                  <w:pPr>
                    <w:spacing w:after="0" w:line="240" w:lineRule="auto"/>
                    <w:rPr>
                      <w:ins w:id="893" w:author="Hardik Malhotra" w:date="2021-11-25T17:11:00Z"/>
                      <w:rFonts w:ascii="Calibri" w:eastAsia="Times New Roman" w:hAnsi="Calibri" w:cs="Calibri"/>
                      <w:color w:val="000000"/>
                      <w:lang w:eastAsia="en-IN"/>
                    </w:rPr>
                  </w:pPr>
                  <w:ins w:id="894" w:author="Hardik Malhotra" w:date="2021-11-25T17:11:00Z">
                    <w:r w:rsidRPr="00CA58DD">
                      <w:rPr>
                        <w:rFonts w:ascii="Calibri" w:eastAsia="Times New Roman" w:hAnsi="Calibri" w:cs="Calibri"/>
                        <w:color w:val="000000"/>
                        <w:lang w:eastAsia="en-IN"/>
                      </w:rPr>
                      <w:t> </w:t>
                    </w:r>
                  </w:ins>
                </w:p>
              </w:tc>
            </w:tr>
          </w:tbl>
          <w:p w14:paraId="3497EA7F" w14:textId="77777777" w:rsidR="00CA58DD" w:rsidRPr="00CA58DD" w:rsidRDefault="00CA58DD" w:rsidP="00CA58DD">
            <w:pPr>
              <w:tabs>
                <w:tab w:val="left" w:pos="1816"/>
              </w:tabs>
              <w:ind w:left="360"/>
              <w:rPr>
                <w:sz w:val="24"/>
                <w:szCs w:val="24"/>
                <w:rPrChange w:id="895" w:author="Hardik Malhotra" w:date="2021-11-25T17:11:00Z">
                  <w:rPr/>
                </w:rPrChange>
              </w:rPr>
              <w:pPrChange w:id="896" w:author="Hardik Malhotra" w:date="2021-11-25T17:11:00Z">
                <w:pPr>
                  <w:tabs>
                    <w:tab w:val="left" w:pos="1816"/>
                  </w:tabs>
                  <w:ind w:left="142"/>
                </w:pPr>
              </w:pPrChange>
            </w:pPr>
          </w:p>
          <w:p w14:paraId="266771DD" w14:textId="53EDF4A6" w:rsidR="00282D30" w:rsidDel="00CA58DD" w:rsidRDefault="00CA58DD" w:rsidP="00A61E95">
            <w:pPr>
              <w:spacing w:line="360" w:lineRule="auto"/>
              <w:ind w:left="142"/>
              <w:jc w:val="both"/>
              <w:rPr>
                <w:del w:id="897" w:author="Hardik Malhotra" w:date="2021-11-25T17:10:00Z"/>
                <w:rFonts w:ascii="Tahoma" w:hAnsi="Tahoma" w:cs="Tahoma"/>
                <w:b/>
                <w:bCs/>
                <w:sz w:val="19"/>
                <w:szCs w:val="19"/>
              </w:rPr>
            </w:pPr>
            <w:ins w:id="898" w:author="Hardik Malhotra" w:date="2021-11-25T17:12:00Z">
              <w:r>
                <w:rPr>
                  <w:sz w:val="24"/>
                  <w:szCs w:val="24"/>
                </w:rPr>
                <w:t>Fresh</w:t>
              </w:r>
            </w:ins>
            <w:del w:id="899" w:author="Hardik Malhotra" w:date="2021-11-25T17:10:00Z">
              <w:r w:rsidR="00797D29" w:rsidDel="00CA58DD">
                <w:rPr>
                  <w:rFonts w:ascii="Arial" w:hAnsi="Arial" w:cs="Arial"/>
                  <w:sz w:val="24"/>
                  <w:szCs w:val="24"/>
                </w:rPr>
                <w:delText>As per Kukdo environmental clearance, f</w:delText>
              </w:r>
              <w:r w:rsidR="00797D29" w:rsidRPr="00ED4B40" w:rsidDel="00CA58DD">
                <w:rPr>
                  <w:rFonts w:ascii="Arial" w:hAnsi="Arial" w:cs="Arial"/>
                  <w:sz w:val="24"/>
                  <w:szCs w:val="24"/>
                </w:rPr>
                <w:delText>reshwater</w:delText>
              </w:r>
              <w:r w:rsidR="00282D30" w:rsidRPr="00ED4B40" w:rsidDel="00CA58DD">
                <w:rPr>
                  <w:rFonts w:ascii="Arial" w:hAnsi="Arial" w:cs="Arial"/>
                  <w:sz w:val="24"/>
                  <w:szCs w:val="24"/>
                </w:rPr>
                <w:delText xml:space="preserve"> requirement will be 923 KLD</w:delText>
              </w:r>
              <w:r w:rsidR="00797D29" w:rsidDel="00CA58DD">
                <w:rPr>
                  <w:rFonts w:ascii="Arial" w:hAnsi="Arial" w:cs="Arial"/>
                  <w:sz w:val="24"/>
                  <w:szCs w:val="24"/>
                </w:rPr>
                <w:delText xml:space="preserve"> for 115 KTPA capacity</w:delText>
              </w:r>
              <w:r w:rsidR="00282D30" w:rsidRPr="00ED4B40" w:rsidDel="00CA58DD">
                <w:rPr>
                  <w:rFonts w:ascii="Arial" w:hAnsi="Arial" w:cs="Arial"/>
                  <w:sz w:val="24"/>
                  <w:szCs w:val="24"/>
                </w:rPr>
                <w:delText xml:space="preserve">. </w:delText>
              </w:r>
              <w:commentRangeStart w:id="900"/>
              <w:r w:rsidR="00282D30" w:rsidRPr="00ED4B40" w:rsidDel="00CA58DD">
                <w:rPr>
                  <w:rFonts w:ascii="Arial" w:hAnsi="Arial" w:cs="Arial"/>
                  <w:sz w:val="24"/>
                  <w:szCs w:val="24"/>
                </w:rPr>
                <w:delText xml:space="preserve">710 KLD </w:delText>
              </w:r>
              <w:commentRangeEnd w:id="900"/>
              <w:r w:rsidR="004D06D5" w:rsidDel="00CA58DD">
                <w:rPr>
                  <w:rStyle w:val="CommentReference"/>
                </w:rPr>
                <w:commentReference w:id="900"/>
              </w:r>
              <w:r w:rsidR="00282D30" w:rsidRPr="00ED4B40" w:rsidDel="00CA58DD">
                <w:rPr>
                  <w:rFonts w:ascii="Arial" w:hAnsi="Arial" w:cs="Arial"/>
                  <w:sz w:val="24"/>
                  <w:szCs w:val="24"/>
                </w:rPr>
                <w:delText>treated water after UF/RO system will be reused/recycled</w:delText>
              </w:r>
              <w:r w:rsidR="004013B1" w:rsidDel="00CA58DD">
                <w:rPr>
                  <w:rFonts w:ascii="Arial" w:hAnsi="Arial" w:cs="Arial"/>
                  <w:sz w:val="24"/>
                  <w:szCs w:val="24"/>
                </w:rPr>
                <w:delText xml:space="preserve"> </w:delText>
              </w:r>
              <w:r w:rsidR="00282D30" w:rsidRPr="00ED4B40" w:rsidDel="00CA58DD">
                <w:rPr>
                  <w:rFonts w:ascii="Arial" w:hAnsi="Arial" w:cs="Arial"/>
                  <w:sz w:val="24"/>
                  <w:szCs w:val="24"/>
                </w:rPr>
                <w:delText>back in process. Water will be sourced from the near water supply system.</w:delText>
              </w:r>
              <w:r w:rsidR="00282D30" w:rsidDel="00CA58DD">
                <w:rPr>
                  <w:rFonts w:ascii="Tahoma" w:hAnsi="Tahoma" w:cs="Tahoma"/>
                  <w:b/>
                  <w:bCs/>
                  <w:sz w:val="19"/>
                  <w:szCs w:val="19"/>
                </w:rPr>
                <w:delText xml:space="preserve"> </w:delText>
              </w:r>
            </w:del>
          </w:p>
          <w:p w14:paraId="665F0F2D" w14:textId="2909BEBA" w:rsidR="00282D30" w:rsidDel="00CA58DD" w:rsidRDefault="00797D29" w:rsidP="008F4CBF">
            <w:pPr>
              <w:autoSpaceDE w:val="0"/>
              <w:autoSpaceDN w:val="0"/>
              <w:adjustRightInd w:val="0"/>
              <w:spacing w:after="0" w:line="360" w:lineRule="auto"/>
              <w:ind w:left="142"/>
              <w:jc w:val="both"/>
              <w:rPr>
                <w:del w:id="901" w:author="Hardik Malhotra" w:date="2021-11-25T17:10:00Z"/>
                <w:rFonts w:ascii="Arial" w:hAnsi="Arial" w:cs="Arial"/>
                <w:sz w:val="24"/>
                <w:szCs w:val="24"/>
              </w:rPr>
            </w:pPr>
            <w:del w:id="902" w:author="Hardik Malhotra" w:date="2021-11-25T17:10:00Z">
              <w:r w:rsidRPr="00A8293F" w:rsidDel="00CA58DD">
                <w:rPr>
                  <w:rFonts w:ascii="Arial" w:hAnsi="Arial" w:cs="Arial"/>
                  <w:sz w:val="24"/>
                  <w:szCs w:val="24"/>
                </w:rPr>
                <w:delText>Whereas, as per Hi</w:delText>
              </w:r>
              <w:r w:rsidR="008703B1" w:rsidDel="00CA58DD">
                <w:rPr>
                  <w:rFonts w:ascii="Arial" w:hAnsi="Arial" w:cs="Arial"/>
                  <w:sz w:val="24"/>
                  <w:szCs w:val="24"/>
                </w:rPr>
                <w:delText>n</w:delText>
              </w:r>
              <w:r w:rsidRPr="00A8293F" w:rsidDel="00CA58DD">
                <w:rPr>
                  <w:rFonts w:ascii="Arial" w:hAnsi="Arial" w:cs="Arial"/>
                  <w:sz w:val="24"/>
                  <w:szCs w:val="24"/>
                </w:rPr>
                <w:delText>dust</w:delText>
              </w:r>
              <w:r w:rsidR="00A8293F" w:rsidRPr="00A8293F" w:rsidDel="00CA58DD">
                <w:rPr>
                  <w:rFonts w:ascii="Arial" w:hAnsi="Arial" w:cs="Arial"/>
                  <w:sz w:val="24"/>
                  <w:szCs w:val="24"/>
                </w:rPr>
                <w:delText>han Specialty Chemicals Ltd. Environmental clear</w:delText>
              </w:r>
              <w:r w:rsidR="00A8293F" w:rsidDel="00CA58DD">
                <w:rPr>
                  <w:rFonts w:ascii="Arial" w:hAnsi="Arial" w:cs="Arial"/>
                  <w:sz w:val="24"/>
                  <w:szCs w:val="24"/>
                </w:rPr>
                <w:delText>ance, the water requirement will be 1176 KLD</w:delText>
              </w:r>
              <w:r w:rsidR="008F4CBF" w:rsidDel="00CA58DD">
                <w:rPr>
                  <w:rFonts w:ascii="Arial" w:hAnsi="Arial" w:cs="Arial"/>
                  <w:sz w:val="24"/>
                  <w:szCs w:val="24"/>
                </w:rPr>
                <w:delText xml:space="preserve"> for 100 KTPA.</w:delText>
              </w:r>
              <w:r w:rsidR="00A8293F" w:rsidDel="00CA58DD">
                <w:rPr>
                  <w:rFonts w:ascii="Arial" w:hAnsi="Arial" w:cs="Arial"/>
                  <w:sz w:val="24"/>
                  <w:szCs w:val="24"/>
                </w:rPr>
                <w:delText xml:space="preserve"> </w:delText>
              </w:r>
              <w:r w:rsidR="00C97FDF" w:rsidDel="00CA58DD">
                <w:rPr>
                  <w:rFonts w:ascii="Arial" w:hAnsi="Arial" w:cs="Arial"/>
                  <w:sz w:val="24"/>
                  <w:szCs w:val="24"/>
                </w:rPr>
                <w:delText xml:space="preserve">Actual water requirement will be 988 KLD as unit will reuse RO permeate 188 KLD from RO plant. </w:delText>
              </w:r>
            </w:del>
          </w:p>
          <w:p w14:paraId="16EB8C6F" w14:textId="2F137EC9" w:rsidR="008F4CBF" w:rsidDel="00CA58DD" w:rsidRDefault="008F4CBF" w:rsidP="008F4CBF">
            <w:pPr>
              <w:autoSpaceDE w:val="0"/>
              <w:autoSpaceDN w:val="0"/>
              <w:adjustRightInd w:val="0"/>
              <w:spacing w:after="0" w:line="360" w:lineRule="auto"/>
              <w:ind w:left="142"/>
              <w:jc w:val="both"/>
              <w:rPr>
                <w:del w:id="903" w:author="Hardik Malhotra" w:date="2021-11-25T17:10:00Z"/>
                <w:rFonts w:ascii="Arial" w:hAnsi="Arial" w:cs="Arial"/>
                <w:sz w:val="24"/>
                <w:szCs w:val="24"/>
              </w:rPr>
            </w:pPr>
            <w:del w:id="904" w:author="Hardik Malhotra" w:date="2021-11-25T17:10:00Z">
              <w:r w:rsidDel="00CA58DD">
                <w:rPr>
                  <w:rFonts w:ascii="Arial" w:hAnsi="Arial" w:cs="Arial"/>
                  <w:sz w:val="24"/>
                  <w:szCs w:val="24"/>
                </w:rPr>
                <w:delText>For Reliance Industries Ltd.,</w:delText>
              </w:r>
            </w:del>
          </w:p>
          <w:p w14:paraId="29763437" w14:textId="174719AA" w:rsidR="008F4CBF" w:rsidRDefault="008F4CBF" w:rsidP="008F4CBF">
            <w:pPr>
              <w:pStyle w:val="ListParagraph"/>
              <w:numPr>
                <w:ilvl w:val="0"/>
                <w:numId w:val="45"/>
              </w:numPr>
              <w:adjustRightInd w:val="0"/>
              <w:spacing w:line="360" w:lineRule="auto"/>
              <w:jc w:val="both"/>
              <w:rPr>
                <w:sz w:val="24"/>
                <w:szCs w:val="24"/>
              </w:rPr>
            </w:pPr>
            <w:del w:id="905" w:author="Hardik Malhotra" w:date="2021-11-25T17:12:00Z">
              <w:r w:rsidDel="00CA58DD">
                <w:rPr>
                  <w:sz w:val="24"/>
                  <w:szCs w:val="24"/>
                </w:rPr>
                <w:delText>W</w:delText>
              </w:r>
            </w:del>
            <w:ins w:id="906" w:author="Hardik Malhotra" w:date="2021-11-25T17:12:00Z">
              <w:r w:rsidR="00CA58DD">
                <w:rPr>
                  <w:sz w:val="24"/>
                  <w:szCs w:val="24"/>
                </w:rPr>
                <w:t>w</w:t>
              </w:r>
            </w:ins>
            <w:r>
              <w:rPr>
                <w:sz w:val="24"/>
                <w:szCs w:val="24"/>
              </w:rPr>
              <w:t xml:space="preserve">ater requirement </w:t>
            </w:r>
            <w:r w:rsidR="000A7264">
              <w:rPr>
                <w:sz w:val="24"/>
                <w:szCs w:val="24"/>
              </w:rPr>
              <w:t>will be around 830 KLD</w:t>
            </w:r>
            <w:r w:rsidR="00FD1313">
              <w:rPr>
                <w:sz w:val="24"/>
                <w:szCs w:val="24"/>
              </w:rPr>
              <w:t xml:space="preserve"> for 84 KTPA</w:t>
            </w:r>
            <w:r w:rsidR="000A7264">
              <w:rPr>
                <w:sz w:val="24"/>
                <w:szCs w:val="24"/>
              </w:rPr>
              <w:t xml:space="preserve">. </w:t>
            </w:r>
            <w:r w:rsidR="005B6062">
              <w:rPr>
                <w:sz w:val="24"/>
                <w:szCs w:val="24"/>
              </w:rPr>
              <w:t xml:space="preserve">The water </w:t>
            </w:r>
            <w:r w:rsidR="00802924">
              <w:rPr>
                <w:sz w:val="24"/>
                <w:szCs w:val="24"/>
              </w:rPr>
              <w:t xml:space="preserve">reusable from RO plant will be around </w:t>
            </w:r>
            <w:ins w:id="907" w:author="Hardik Malhotra" w:date="2021-11-25T17:13:00Z">
              <w:r w:rsidR="00CA58DD">
                <w:rPr>
                  <w:sz w:val="24"/>
                  <w:szCs w:val="24"/>
                </w:rPr>
                <w:t>6</w:t>
              </w:r>
            </w:ins>
            <w:commentRangeStart w:id="908"/>
            <w:commentRangeStart w:id="909"/>
            <w:del w:id="910" w:author="Hardik Malhotra" w:date="2021-11-25T17:12:00Z">
              <w:r w:rsidR="00802924" w:rsidDel="00CA58DD">
                <w:rPr>
                  <w:sz w:val="24"/>
                  <w:szCs w:val="24"/>
                </w:rPr>
                <w:delText>1</w:delText>
              </w:r>
            </w:del>
            <w:del w:id="911" w:author="Hardik Malhotra" w:date="2021-11-25T17:13:00Z">
              <w:r w:rsidR="00802924" w:rsidDel="00CA58DD">
                <w:rPr>
                  <w:sz w:val="24"/>
                  <w:szCs w:val="24"/>
                </w:rPr>
                <w:delText>4</w:delText>
              </w:r>
            </w:del>
            <w:ins w:id="912" w:author="Hardik Malhotra" w:date="2021-11-25T17:13:00Z">
              <w:r w:rsidR="00CA58DD">
                <w:rPr>
                  <w:sz w:val="24"/>
                  <w:szCs w:val="24"/>
                </w:rPr>
                <w:t>1</w:t>
              </w:r>
            </w:ins>
            <w:r w:rsidR="00802924">
              <w:rPr>
                <w:sz w:val="24"/>
                <w:szCs w:val="24"/>
              </w:rPr>
              <w:t>0 KLD</w:t>
            </w:r>
            <w:commentRangeEnd w:id="908"/>
            <w:r w:rsidR="008F6BAD">
              <w:rPr>
                <w:rStyle w:val="CommentReference"/>
                <w:rFonts w:asciiTheme="minorHAnsi" w:eastAsiaTheme="minorHAnsi" w:hAnsiTheme="minorHAnsi" w:cstheme="minorBidi"/>
                <w:lang w:val="en-IN"/>
              </w:rPr>
              <w:commentReference w:id="908"/>
            </w:r>
            <w:commentRangeEnd w:id="909"/>
            <w:r w:rsidR="003F09F6">
              <w:rPr>
                <w:rStyle w:val="CommentReference"/>
                <w:rFonts w:asciiTheme="minorHAnsi" w:eastAsiaTheme="minorHAnsi" w:hAnsiTheme="minorHAnsi" w:cstheme="minorBidi"/>
                <w:lang w:val="en-IN"/>
              </w:rPr>
              <w:commentReference w:id="909"/>
            </w:r>
            <w:r w:rsidR="00802924">
              <w:rPr>
                <w:sz w:val="24"/>
                <w:szCs w:val="24"/>
              </w:rPr>
              <w:t xml:space="preserve">. The fresh water will be sourced from GIDC water supply. </w:t>
            </w:r>
          </w:p>
          <w:p w14:paraId="48059A4B" w14:textId="4D1E8013" w:rsidR="00802924" w:rsidRDefault="00802924" w:rsidP="008F4CBF">
            <w:pPr>
              <w:pStyle w:val="ListParagraph"/>
              <w:numPr>
                <w:ilvl w:val="0"/>
                <w:numId w:val="45"/>
              </w:numPr>
              <w:adjustRightInd w:val="0"/>
              <w:spacing w:line="360" w:lineRule="auto"/>
              <w:jc w:val="both"/>
              <w:rPr>
                <w:sz w:val="24"/>
                <w:szCs w:val="24"/>
              </w:rPr>
            </w:pPr>
            <w:r>
              <w:rPr>
                <w:sz w:val="24"/>
                <w:szCs w:val="24"/>
              </w:rPr>
              <w:t xml:space="preserve">Installation of water meter can be done which will be recording daily and monthly water consumption. </w:t>
            </w:r>
            <w:r w:rsidR="009E44F5">
              <w:rPr>
                <w:sz w:val="24"/>
                <w:szCs w:val="24"/>
              </w:rPr>
              <w:t xml:space="preserve">No ground water will be used </w:t>
            </w:r>
            <w:proofErr w:type="spellStart"/>
            <w:r w:rsidR="009E44F5">
              <w:rPr>
                <w:sz w:val="24"/>
                <w:szCs w:val="24"/>
              </w:rPr>
              <w:t>inn</w:t>
            </w:r>
            <w:proofErr w:type="spellEnd"/>
            <w:r w:rsidR="009E44F5">
              <w:rPr>
                <w:sz w:val="24"/>
                <w:szCs w:val="24"/>
              </w:rPr>
              <w:t xml:space="preserve"> any case. </w:t>
            </w:r>
          </w:p>
          <w:p w14:paraId="18C5227F" w14:textId="08744981" w:rsidR="009E44F5" w:rsidRDefault="009E44F5" w:rsidP="008703B1">
            <w:pPr>
              <w:pStyle w:val="ListParagraph"/>
              <w:numPr>
                <w:ilvl w:val="0"/>
                <w:numId w:val="45"/>
              </w:numPr>
              <w:adjustRightInd w:val="0"/>
              <w:spacing w:line="360" w:lineRule="auto"/>
              <w:jc w:val="both"/>
              <w:rPr>
                <w:sz w:val="24"/>
                <w:szCs w:val="24"/>
              </w:rPr>
            </w:pPr>
            <w:r>
              <w:rPr>
                <w:sz w:val="24"/>
                <w:szCs w:val="24"/>
              </w:rPr>
              <w:t>RO permeate of RO-1 plant shall be used for process and Boiler &amp; Reject streams shall be sent for RO-2.</w:t>
            </w:r>
          </w:p>
          <w:p w14:paraId="479CA725" w14:textId="77777777" w:rsidR="00F3255D" w:rsidRDefault="008703B1" w:rsidP="008703B1">
            <w:pPr>
              <w:pStyle w:val="ListParagraph"/>
              <w:numPr>
                <w:ilvl w:val="0"/>
                <w:numId w:val="45"/>
              </w:numPr>
              <w:adjustRightInd w:val="0"/>
              <w:spacing w:line="360" w:lineRule="auto"/>
              <w:jc w:val="both"/>
              <w:rPr>
                <w:sz w:val="24"/>
                <w:szCs w:val="24"/>
              </w:rPr>
            </w:pPr>
            <w:r>
              <w:rPr>
                <w:sz w:val="24"/>
                <w:szCs w:val="24"/>
              </w:rPr>
              <w:t>Reject stream from RO-1 plant, Boiler blow down and cooling tower bleed off</w:t>
            </w:r>
            <w:r w:rsidR="00F3255D">
              <w:rPr>
                <w:sz w:val="24"/>
                <w:szCs w:val="24"/>
              </w:rPr>
              <w:t xml:space="preserve"> will be sent to RO-2. Permeate from RO-2 will be reused for cooling tower. </w:t>
            </w:r>
          </w:p>
          <w:p w14:paraId="70349C3F" w14:textId="42FB0B9A" w:rsidR="008703B1" w:rsidRDefault="00F3255D" w:rsidP="008703B1">
            <w:pPr>
              <w:pStyle w:val="ListParagraph"/>
              <w:numPr>
                <w:ilvl w:val="0"/>
                <w:numId w:val="45"/>
              </w:numPr>
              <w:adjustRightInd w:val="0"/>
              <w:spacing w:line="360" w:lineRule="auto"/>
              <w:jc w:val="both"/>
              <w:rPr>
                <w:sz w:val="24"/>
                <w:szCs w:val="24"/>
              </w:rPr>
            </w:pPr>
            <w:r>
              <w:rPr>
                <w:sz w:val="24"/>
                <w:szCs w:val="24"/>
              </w:rPr>
              <w:t xml:space="preserve">Total </w:t>
            </w:r>
            <w:commentRangeStart w:id="913"/>
            <w:commentRangeStart w:id="914"/>
            <w:r>
              <w:rPr>
                <w:sz w:val="24"/>
                <w:szCs w:val="24"/>
              </w:rPr>
              <w:t xml:space="preserve">270 KLD </w:t>
            </w:r>
            <w:commentRangeEnd w:id="913"/>
            <w:r w:rsidR="00717896">
              <w:rPr>
                <w:rStyle w:val="CommentReference"/>
                <w:rFonts w:asciiTheme="minorHAnsi" w:eastAsiaTheme="minorHAnsi" w:hAnsiTheme="minorHAnsi" w:cstheme="minorBidi"/>
                <w:lang w:val="en-IN"/>
              </w:rPr>
              <w:commentReference w:id="913"/>
            </w:r>
            <w:commentRangeEnd w:id="914"/>
            <w:r w:rsidR="003F09F6">
              <w:rPr>
                <w:rStyle w:val="CommentReference"/>
                <w:rFonts w:asciiTheme="minorHAnsi" w:eastAsiaTheme="minorHAnsi" w:hAnsiTheme="minorHAnsi" w:cstheme="minorBidi"/>
                <w:lang w:val="en-IN"/>
              </w:rPr>
              <w:commentReference w:id="914"/>
            </w:r>
            <w:r>
              <w:rPr>
                <w:sz w:val="24"/>
                <w:szCs w:val="24"/>
              </w:rPr>
              <w:t xml:space="preserve">of the </w:t>
            </w:r>
            <w:r w:rsidR="00E20A20">
              <w:rPr>
                <w:sz w:val="24"/>
                <w:szCs w:val="24"/>
              </w:rPr>
              <w:t>wastewater</w:t>
            </w:r>
            <w:r>
              <w:rPr>
                <w:sz w:val="24"/>
                <w:szCs w:val="24"/>
              </w:rPr>
              <w:t xml:space="preserve"> conforming to the GPCB norms </w:t>
            </w:r>
            <w:r w:rsidR="00E20A20">
              <w:rPr>
                <w:sz w:val="24"/>
                <w:szCs w:val="24"/>
              </w:rPr>
              <w:t xml:space="preserve">will be discharged into the GIDC drain for final disposal by the NCTL into the deep sea. </w:t>
            </w:r>
          </w:p>
          <w:p w14:paraId="7492D25F" w14:textId="47013C80" w:rsidR="00E20A20" w:rsidRDefault="00E20A20" w:rsidP="008703B1">
            <w:pPr>
              <w:pStyle w:val="ListParagraph"/>
              <w:numPr>
                <w:ilvl w:val="0"/>
                <w:numId w:val="45"/>
              </w:numPr>
              <w:adjustRightInd w:val="0"/>
              <w:spacing w:line="360" w:lineRule="auto"/>
              <w:jc w:val="both"/>
              <w:rPr>
                <w:sz w:val="24"/>
                <w:szCs w:val="24"/>
              </w:rPr>
            </w:pPr>
            <w:r>
              <w:rPr>
                <w:sz w:val="24"/>
                <w:szCs w:val="24"/>
              </w:rPr>
              <w:t xml:space="preserve">The unit will provide adequate effluent treatment plant (ETP), RO plants, MEE plant for evaporation of </w:t>
            </w:r>
            <w:r w:rsidR="00A8551B">
              <w:rPr>
                <w:sz w:val="24"/>
                <w:szCs w:val="24"/>
              </w:rPr>
              <w:t>industrial effluent and it will be operated regularly and ef</w:t>
            </w:r>
            <w:r w:rsidR="00820652">
              <w:rPr>
                <w:sz w:val="24"/>
                <w:szCs w:val="24"/>
              </w:rPr>
              <w:t xml:space="preserve">ficiently </w:t>
            </w:r>
            <w:proofErr w:type="gramStart"/>
            <w:r w:rsidR="00820652">
              <w:rPr>
                <w:sz w:val="24"/>
                <w:szCs w:val="24"/>
              </w:rPr>
              <w:t>so as to</w:t>
            </w:r>
            <w:proofErr w:type="gramEnd"/>
            <w:r w:rsidR="00820652">
              <w:rPr>
                <w:sz w:val="24"/>
                <w:szCs w:val="24"/>
              </w:rPr>
              <w:t xml:space="preserve"> achieve the GPCB norms at the final output. </w:t>
            </w:r>
          </w:p>
          <w:p w14:paraId="4B6A3C39" w14:textId="77777777" w:rsidR="0002705D" w:rsidRDefault="00820652" w:rsidP="008703B1">
            <w:pPr>
              <w:pStyle w:val="ListParagraph"/>
              <w:numPr>
                <w:ilvl w:val="0"/>
                <w:numId w:val="45"/>
              </w:numPr>
              <w:adjustRightInd w:val="0"/>
              <w:spacing w:line="360" w:lineRule="auto"/>
              <w:jc w:val="both"/>
              <w:rPr>
                <w:sz w:val="24"/>
                <w:szCs w:val="24"/>
              </w:rPr>
            </w:pPr>
            <w:r>
              <w:rPr>
                <w:sz w:val="24"/>
                <w:szCs w:val="24"/>
              </w:rPr>
              <w:t xml:space="preserve">The domestic wastewater generation will be around 7 KLD and it will be treated in </w:t>
            </w:r>
            <w:r w:rsidR="009A3EBC">
              <w:rPr>
                <w:sz w:val="24"/>
                <w:szCs w:val="24"/>
              </w:rPr>
              <w:t xml:space="preserve">ETP with industrial </w:t>
            </w:r>
            <w:r w:rsidR="0002705D">
              <w:rPr>
                <w:sz w:val="24"/>
                <w:szCs w:val="24"/>
              </w:rPr>
              <w:t>wastewater</w:t>
            </w:r>
            <w:r w:rsidR="009A3EBC">
              <w:rPr>
                <w:sz w:val="24"/>
                <w:szCs w:val="24"/>
              </w:rPr>
              <w:t>.</w:t>
            </w:r>
          </w:p>
          <w:p w14:paraId="1DC5917D" w14:textId="77777777" w:rsidR="004A4D2D" w:rsidRDefault="0002705D" w:rsidP="004A4D2D">
            <w:pPr>
              <w:pStyle w:val="ListParagraph"/>
              <w:numPr>
                <w:ilvl w:val="0"/>
                <w:numId w:val="45"/>
              </w:numPr>
              <w:adjustRightInd w:val="0"/>
              <w:spacing w:line="360" w:lineRule="auto"/>
              <w:jc w:val="both"/>
              <w:rPr>
                <w:sz w:val="24"/>
                <w:szCs w:val="24"/>
              </w:rPr>
            </w:pPr>
            <w:r>
              <w:rPr>
                <w:sz w:val="24"/>
                <w:szCs w:val="24"/>
              </w:rPr>
              <w:t xml:space="preserve">The unit will provide metering facility at the inlet and outlet of the ETPs and maintain </w:t>
            </w:r>
            <w:r w:rsidR="004A4D2D">
              <w:rPr>
                <w:sz w:val="24"/>
                <w:szCs w:val="24"/>
              </w:rPr>
              <w:t xml:space="preserve">the records for the same. The unit should also provide </w:t>
            </w:r>
            <w:proofErr w:type="gramStart"/>
            <w:r w:rsidR="004A4D2D">
              <w:rPr>
                <w:sz w:val="24"/>
                <w:szCs w:val="24"/>
              </w:rPr>
              <w:t>on line</w:t>
            </w:r>
            <w:proofErr w:type="gramEnd"/>
            <w:r w:rsidR="004A4D2D">
              <w:rPr>
                <w:sz w:val="24"/>
                <w:szCs w:val="24"/>
              </w:rPr>
              <w:t xml:space="preserve"> pH meter and TOC meter for online monitoring of the treated effluent. </w:t>
            </w:r>
          </w:p>
          <w:p w14:paraId="4D7E3F63" w14:textId="77777777" w:rsidR="00664093" w:rsidRDefault="004A4D2D" w:rsidP="004A4D2D">
            <w:pPr>
              <w:pStyle w:val="ListParagraph"/>
              <w:numPr>
                <w:ilvl w:val="0"/>
                <w:numId w:val="45"/>
              </w:numPr>
              <w:adjustRightInd w:val="0"/>
              <w:spacing w:line="360" w:lineRule="auto"/>
              <w:jc w:val="both"/>
              <w:rPr>
                <w:sz w:val="24"/>
                <w:szCs w:val="24"/>
              </w:rPr>
            </w:pPr>
            <w:r>
              <w:rPr>
                <w:sz w:val="24"/>
                <w:szCs w:val="24"/>
              </w:rPr>
              <w:t xml:space="preserve">The unit should provide metering facility at the inlet/outlet of the ETP, RO system, Reuse system and MES system and maintain records the same. </w:t>
            </w:r>
          </w:p>
          <w:p w14:paraId="157ADED5" w14:textId="0E5F7794" w:rsidR="00820652" w:rsidRDefault="00664093" w:rsidP="004A4D2D">
            <w:pPr>
              <w:pStyle w:val="ListParagraph"/>
              <w:numPr>
                <w:ilvl w:val="0"/>
                <w:numId w:val="45"/>
              </w:numPr>
              <w:adjustRightInd w:val="0"/>
              <w:spacing w:line="360" w:lineRule="auto"/>
              <w:jc w:val="both"/>
              <w:rPr>
                <w:sz w:val="24"/>
                <w:szCs w:val="24"/>
              </w:rPr>
            </w:pPr>
            <w:r>
              <w:rPr>
                <w:sz w:val="24"/>
                <w:szCs w:val="24"/>
              </w:rPr>
              <w:t>A separate electric meter should be placed for the ETP, RO and MEE system.</w:t>
            </w:r>
            <w:del w:id="915" w:author="Hardik Malhotra" w:date="2021-11-25T17:13:00Z">
              <w:r w:rsidR="004A4D2D" w:rsidRPr="004A4D2D" w:rsidDel="00CA58DD">
                <w:rPr>
                  <w:sz w:val="24"/>
                  <w:szCs w:val="24"/>
                </w:rPr>
                <w:delText xml:space="preserve"> </w:delText>
              </w:r>
              <w:r w:rsidR="009A3EBC" w:rsidRPr="004A4D2D" w:rsidDel="00CA58DD">
                <w:rPr>
                  <w:sz w:val="24"/>
                  <w:szCs w:val="24"/>
                </w:rPr>
                <w:delText xml:space="preserve"> </w:delText>
              </w:r>
            </w:del>
          </w:p>
          <w:p w14:paraId="7F7B121F" w14:textId="29AF8FCB" w:rsidR="000523CA" w:rsidRDefault="000523CA" w:rsidP="000523CA">
            <w:pPr>
              <w:adjustRightInd w:val="0"/>
              <w:spacing w:line="360" w:lineRule="auto"/>
              <w:jc w:val="both"/>
              <w:rPr>
                <w:ins w:id="916" w:author="Hardik Malhotra" w:date="2021-11-25T17:11:00Z"/>
                <w:sz w:val="24"/>
                <w:szCs w:val="24"/>
              </w:rPr>
            </w:pPr>
          </w:p>
          <w:p w14:paraId="4F2C20AF" w14:textId="77777777" w:rsidR="00CA58DD" w:rsidRDefault="00CA58DD" w:rsidP="000523CA">
            <w:pPr>
              <w:adjustRightInd w:val="0"/>
              <w:spacing w:line="360" w:lineRule="auto"/>
              <w:jc w:val="both"/>
              <w:rPr>
                <w:sz w:val="24"/>
                <w:szCs w:val="24"/>
              </w:rPr>
            </w:pPr>
          </w:p>
          <w:p w14:paraId="5CC11B38" w14:textId="77777777" w:rsidR="000523CA" w:rsidRPr="000523CA" w:rsidRDefault="000523CA" w:rsidP="000523CA">
            <w:pPr>
              <w:adjustRightInd w:val="0"/>
              <w:spacing w:line="360" w:lineRule="auto"/>
              <w:jc w:val="both"/>
              <w:rPr>
                <w:rFonts w:ascii="Arial" w:hAnsi="Arial" w:cs="Arial"/>
                <w:b/>
                <w:bCs/>
                <w:sz w:val="24"/>
                <w:szCs w:val="24"/>
              </w:rPr>
            </w:pPr>
            <w:r w:rsidRPr="000523CA">
              <w:rPr>
                <w:rFonts w:ascii="Arial" w:hAnsi="Arial" w:cs="Arial"/>
                <w:b/>
                <w:bCs/>
                <w:sz w:val="24"/>
                <w:szCs w:val="24"/>
              </w:rPr>
              <w:t>Water Conservation Measures</w:t>
            </w:r>
          </w:p>
          <w:p w14:paraId="773E1F16" w14:textId="7A2B28F1" w:rsidR="000523CA" w:rsidRPr="000523CA" w:rsidRDefault="000523CA" w:rsidP="000523CA">
            <w:pPr>
              <w:adjustRightInd w:val="0"/>
              <w:spacing w:line="360" w:lineRule="auto"/>
              <w:jc w:val="both"/>
              <w:rPr>
                <w:rFonts w:ascii="Arial" w:hAnsi="Arial" w:cs="Arial"/>
                <w:sz w:val="24"/>
                <w:szCs w:val="24"/>
              </w:rPr>
            </w:pPr>
            <w:r w:rsidRPr="000523CA">
              <w:rPr>
                <w:rFonts w:ascii="Arial" w:hAnsi="Arial" w:cs="Arial"/>
                <w:sz w:val="24"/>
                <w:szCs w:val="24"/>
              </w:rPr>
              <w:t xml:space="preserve">Adequate measures are taken to reduce freshwater demand by following </w:t>
            </w:r>
            <w:r w:rsidR="00264D1C" w:rsidRPr="000523CA">
              <w:rPr>
                <w:rFonts w:ascii="Arial" w:hAnsi="Arial" w:cs="Arial"/>
                <w:sz w:val="24"/>
                <w:szCs w:val="24"/>
              </w:rPr>
              <w:t>measures</w:t>
            </w:r>
            <w:r w:rsidR="00264D1C">
              <w:rPr>
                <w:rFonts w:ascii="Arial" w:hAnsi="Arial" w:cs="Arial"/>
                <w:sz w:val="24"/>
                <w:szCs w:val="24"/>
              </w:rPr>
              <w:t>:</w:t>
            </w:r>
          </w:p>
          <w:p w14:paraId="253B96D7" w14:textId="121ECBF6"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 xml:space="preserve">Use of treated water by installing recycling RO which will reduce the freshwater demand. </w:t>
            </w:r>
          </w:p>
          <w:p w14:paraId="7A1675B7" w14:textId="3F91973A"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Explore the possibility condensate recovery from the boiler.</w:t>
            </w:r>
          </w:p>
          <w:p w14:paraId="4AAEF5DA" w14:textId="2181701C"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Use of equipment washing water for further cleaning.</w:t>
            </w:r>
          </w:p>
          <w:p w14:paraId="351A7627" w14:textId="3D307652"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 xml:space="preserve">Use of </w:t>
            </w:r>
            <w:r w:rsidR="00264D1C" w:rsidRPr="000523CA">
              <w:rPr>
                <w:sz w:val="24"/>
                <w:szCs w:val="24"/>
              </w:rPr>
              <w:t>high-pressure</w:t>
            </w:r>
            <w:r w:rsidRPr="000523CA">
              <w:rPr>
                <w:sz w:val="24"/>
                <w:szCs w:val="24"/>
              </w:rPr>
              <w:t xml:space="preserve"> wash systems, reducing wash waters.</w:t>
            </w:r>
          </w:p>
          <w:p w14:paraId="01C1BD14" w14:textId="66A3AADC" w:rsidR="000523CA" w:rsidRPr="000523CA" w:rsidRDefault="000523CA" w:rsidP="000523CA">
            <w:pPr>
              <w:pStyle w:val="ListParagraph"/>
              <w:numPr>
                <w:ilvl w:val="0"/>
                <w:numId w:val="45"/>
              </w:numPr>
              <w:adjustRightInd w:val="0"/>
              <w:spacing w:line="360" w:lineRule="auto"/>
              <w:jc w:val="both"/>
              <w:rPr>
                <w:sz w:val="24"/>
                <w:szCs w:val="24"/>
              </w:rPr>
            </w:pPr>
            <w:r w:rsidRPr="000523CA">
              <w:rPr>
                <w:sz w:val="24"/>
                <w:szCs w:val="24"/>
              </w:rPr>
              <w:t>Use of drip irrigation system for gardening to conserve water</w:t>
            </w:r>
          </w:p>
          <w:p w14:paraId="62FA6E02" w14:textId="77777777" w:rsidR="000523CA" w:rsidRDefault="000523CA" w:rsidP="00A61E95">
            <w:pPr>
              <w:autoSpaceDE w:val="0"/>
              <w:autoSpaceDN w:val="0"/>
              <w:adjustRightInd w:val="0"/>
              <w:spacing w:after="0" w:line="240" w:lineRule="auto"/>
              <w:ind w:left="142"/>
              <w:jc w:val="both"/>
              <w:rPr>
                <w:rFonts w:ascii="Arial" w:hAnsi="Arial" w:cs="Arial"/>
                <w:b/>
                <w:bCs/>
                <w:sz w:val="24"/>
                <w:szCs w:val="24"/>
              </w:rPr>
            </w:pPr>
          </w:p>
          <w:p w14:paraId="0B95B2D5" w14:textId="387105DB" w:rsidR="00282D30" w:rsidRDefault="00282D30" w:rsidP="00A61E95">
            <w:pPr>
              <w:autoSpaceDE w:val="0"/>
              <w:autoSpaceDN w:val="0"/>
              <w:adjustRightInd w:val="0"/>
              <w:spacing w:after="0" w:line="240" w:lineRule="auto"/>
              <w:ind w:left="142"/>
              <w:jc w:val="both"/>
              <w:rPr>
                <w:rFonts w:ascii="Tahoma" w:hAnsi="Tahoma" w:cs="Tahoma"/>
                <w:b/>
                <w:bCs/>
                <w:sz w:val="19"/>
                <w:szCs w:val="19"/>
              </w:rPr>
            </w:pPr>
            <w:r w:rsidRPr="00ED4B40">
              <w:rPr>
                <w:rFonts w:ascii="Arial" w:hAnsi="Arial" w:cs="Arial"/>
                <w:b/>
                <w:bCs/>
                <w:sz w:val="24"/>
                <w:szCs w:val="24"/>
              </w:rPr>
              <w:t>Nitrogen:</w:t>
            </w:r>
            <w:r>
              <w:rPr>
                <w:rFonts w:ascii="Arial" w:hAnsi="Arial" w:cs="Arial"/>
                <w:b/>
                <w:bCs/>
              </w:rPr>
              <w:t xml:space="preserve"> </w:t>
            </w:r>
            <w:r w:rsidRPr="00E5262E">
              <w:rPr>
                <w:rFonts w:ascii="Arial" w:hAnsi="Arial" w:cs="Arial"/>
                <w:sz w:val="24"/>
                <w:szCs w:val="24"/>
              </w:rPr>
              <w:t>The reaction is carried out</w:t>
            </w:r>
            <w:r>
              <w:rPr>
                <w:rFonts w:ascii="Arial" w:hAnsi="Arial" w:cs="Arial"/>
                <w:sz w:val="24"/>
                <w:szCs w:val="24"/>
              </w:rPr>
              <w:t xml:space="preserve"> in reactor under</w:t>
            </w:r>
            <w:r w:rsidRPr="00E5262E">
              <w:rPr>
                <w:rFonts w:ascii="Arial" w:hAnsi="Arial" w:cs="Arial"/>
                <w:sz w:val="24"/>
                <w:szCs w:val="24"/>
              </w:rPr>
              <w:t xml:space="preserve"> ‘nitrogen blanket'</w:t>
            </w:r>
            <w:r>
              <w:rPr>
                <w:rFonts w:ascii="Arial" w:hAnsi="Arial" w:cs="Arial"/>
                <w:sz w:val="24"/>
                <w:szCs w:val="24"/>
              </w:rPr>
              <w:t>.</w:t>
            </w:r>
          </w:p>
          <w:p w14:paraId="08FA51A0" w14:textId="77777777" w:rsidR="00282D30" w:rsidRDefault="00282D30" w:rsidP="00A61E95">
            <w:pPr>
              <w:autoSpaceDE w:val="0"/>
              <w:autoSpaceDN w:val="0"/>
              <w:adjustRightInd w:val="0"/>
              <w:spacing w:after="0" w:line="240" w:lineRule="auto"/>
              <w:ind w:left="142"/>
              <w:rPr>
                <w:rFonts w:ascii="Arial" w:hAnsi="Arial" w:cs="Arial"/>
                <w:b/>
                <w:bCs/>
                <w:sz w:val="24"/>
                <w:szCs w:val="24"/>
              </w:rPr>
            </w:pPr>
          </w:p>
          <w:p w14:paraId="061A1C1A" w14:textId="77777777" w:rsidR="00282D30" w:rsidRPr="00ED4B40" w:rsidRDefault="00282D30" w:rsidP="00A61E95">
            <w:pPr>
              <w:autoSpaceDE w:val="0"/>
              <w:autoSpaceDN w:val="0"/>
              <w:adjustRightInd w:val="0"/>
              <w:spacing w:after="0" w:line="240" w:lineRule="auto"/>
              <w:ind w:left="142"/>
              <w:rPr>
                <w:rFonts w:ascii="Arial" w:hAnsi="Arial" w:cs="Arial"/>
                <w:b/>
                <w:bCs/>
                <w:sz w:val="24"/>
                <w:szCs w:val="24"/>
              </w:rPr>
            </w:pPr>
            <w:r w:rsidRPr="00ED4B40">
              <w:rPr>
                <w:rFonts w:ascii="Arial" w:hAnsi="Arial" w:cs="Arial"/>
                <w:b/>
                <w:bCs/>
                <w:sz w:val="24"/>
                <w:szCs w:val="24"/>
              </w:rPr>
              <w:t>Power Requirement</w:t>
            </w:r>
          </w:p>
          <w:p w14:paraId="32B4D508" w14:textId="77777777" w:rsidR="00282D30" w:rsidRPr="00000C6A" w:rsidRDefault="00282D30" w:rsidP="00A61E95">
            <w:pPr>
              <w:autoSpaceDE w:val="0"/>
              <w:autoSpaceDN w:val="0"/>
              <w:adjustRightInd w:val="0"/>
              <w:spacing w:after="0" w:line="240" w:lineRule="auto"/>
              <w:ind w:left="142"/>
              <w:rPr>
                <w:rFonts w:ascii="Arial" w:hAnsi="Arial" w:cs="Arial"/>
                <w:b/>
                <w:bCs/>
              </w:rPr>
            </w:pPr>
          </w:p>
          <w:p w14:paraId="5E5D679A" w14:textId="77777777" w:rsidR="00282D30" w:rsidRDefault="00282D30" w:rsidP="00A61E95">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Nearest</w:t>
            </w:r>
            <w:r w:rsidRPr="0050139A">
              <w:rPr>
                <w:rFonts w:ascii="Arial" w:hAnsi="Arial" w:cs="Arial"/>
                <w:sz w:val="24"/>
                <w:szCs w:val="24"/>
              </w:rPr>
              <w:t xml:space="preserve"> State Electricity Board will supply power through </w:t>
            </w:r>
            <w:r>
              <w:rPr>
                <w:rFonts w:ascii="Arial" w:hAnsi="Arial" w:cs="Arial"/>
                <w:sz w:val="24"/>
                <w:szCs w:val="24"/>
              </w:rPr>
              <w:t>g</w:t>
            </w:r>
            <w:r w:rsidRPr="0050139A">
              <w:rPr>
                <w:rFonts w:ascii="Arial" w:hAnsi="Arial" w:cs="Arial"/>
                <w:sz w:val="24"/>
                <w:szCs w:val="24"/>
              </w:rPr>
              <w:t>rid in th</w:t>
            </w:r>
            <w:r>
              <w:rPr>
                <w:rFonts w:ascii="Arial" w:hAnsi="Arial" w:cs="Arial"/>
                <w:sz w:val="24"/>
                <w:szCs w:val="24"/>
              </w:rPr>
              <w:t>at</w:t>
            </w:r>
            <w:r w:rsidRPr="0050139A">
              <w:rPr>
                <w:rFonts w:ascii="Arial" w:hAnsi="Arial" w:cs="Arial"/>
                <w:sz w:val="24"/>
                <w:szCs w:val="24"/>
              </w:rPr>
              <w:t xml:space="preserve"> area. The peak demand of power</w:t>
            </w:r>
            <w:r>
              <w:rPr>
                <w:rFonts w:ascii="Arial" w:hAnsi="Arial" w:cs="Arial"/>
                <w:sz w:val="24"/>
                <w:szCs w:val="24"/>
              </w:rPr>
              <w:t xml:space="preserve"> would be approx.</w:t>
            </w:r>
            <w:r w:rsidRPr="0050139A">
              <w:rPr>
                <w:rFonts w:ascii="Arial" w:hAnsi="Arial" w:cs="Arial"/>
                <w:sz w:val="24"/>
                <w:szCs w:val="24"/>
              </w:rPr>
              <w:t xml:space="preserve"> 5500 kVA. </w:t>
            </w:r>
            <w:commentRangeStart w:id="917"/>
            <w:commentRangeStart w:id="918"/>
            <w:r w:rsidRPr="0050139A">
              <w:rPr>
                <w:rFonts w:ascii="Arial" w:hAnsi="Arial" w:cs="Arial"/>
                <w:sz w:val="24"/>
                <w:szCs w:val="24"/>
              </w:rPr>
              <w:t>DG sets will be installed as a backup arrangement.</w:t>
            </w:r>
            <w:commentRangeEnd w:id="917"/>
            <w:r w:rsidR="00113466">
              <w:rPr>
                <w:rStyle w:val="CommentReference"/>
              </w:rPr>
              <w:commentReference w:id="917"/>
            </w:r>
            <w:commentRangeEnd w:id="918"/>
            <w:r w:rsidR="003F09F6">
              <w:rPr>
                <w:rStyle w:val="CommentReference"/>
              </w:rPr>
              <w:commentReference w:id="918"/>
            </w:r>
          </w:p>
          <w:p w14:paraId="7C7AF7A1" w14:textId="77777777" w:rsidR="00282D30" w:rsidRPr="00514A6B" w:rsidRDefault="00282D30" w:rsidP="00A61E95">
            <w:pPr>
              <w:ind w:left="142"/>
              <w:jc w:val="both"/>
              <w:rPr>
                <w:b/>
                <w:bCs/>
              </w:rPr>
            </w:pPr>
          </w:p>
        </w:tc>
      </w:tr>
      <w:tr w:rsidR="00282D30" w:rsidRPr="004455F0" w14:paraId="3F7AA579" w14:textId="77777777" w:rsidTr="00580F10">
        <w:trPr>
          <w:gridBefore w:val="1"/>
          <w:gridAfter w:val="2"/>
          <w:wBefore w:w="38" w:type="dxa"/>
          <w:wAfter w:w="142" w:type="dxa"/>
          <w:trHeight w:val="505"/>
        </w:trPr>
        <w:tc>
          <w:tcPr>
            <w:tcW w:w="10169" w:type="dxa"/>
            <w:tcBorders>
              <w:left w:val="nil"/>
              <w:bottom w:val="nil"/>
              <w:right w:val="nil"/>
            </w:tcBorders>
            <w:shd w:val="clear" w:color="auto" w:fill="auto"/>
            <w:tcMar>
              <w:top w:w="15" w:type="dxa"/>
              <w:left w:w="15" w:type="dxa"/>
              <w:bottom w:w="0" w:type="dxa"/>
              <w:right w:w="15" w:type="dxa"/>
            </w:tcMar>
            <w:vAlign w:val="center"/>
            <w:hideMark/>
          </w:tcPr>
          <w:p w14:paraId="4BAEF1D1" w14:textId="77777777" w:rsidR="00282D30" w:rsidRDefault="00282D30" w:rsidP="00DF5DA6">
            <w:pPr>
              <w:pStyle w:val="BodyText"/>
              <w:numPr>
                <w:ilvl w:val="2"/>
                <w:numId w:val="18"/>
              </w:numPr>
              <w:ind w:left="142"/>
              <w:rPr>
                <w:b/>
                <w:bCs/>
              </w:rPr>
            </w:pPr>
          </w:p>
          <w:p w14:paraId="117FAC54" w14:textId="27958345" w:rsidR="00282D30" w:rsidRDefault="004731BB" w:rsidP="002D437C">
            <w:pPr>
              <w:autoSpaceDE w:val="0"/>
              <w:autoSpaceDN w:val="0"/>
              <w:adjustRightInd w:val="0"/>
              <w:spacing w:after="0" w:line="240" w:lineRule="auto"/>
              <w:ind w:left="142"/>
              <w:rPr>
                <w:rFonts w:ascii="Arial" w:hAnsi="Arial" w:cs="Arial"/>
                <w:b/>
                <w:bCs/>
                <w:sz w:val="24"/>
                <w:szCs w:val="24"/>
              </w:rPr>
            </w:pPr>
            <w:r w:rsidRPr="00F373C5">
              <w:rPr>
                <w:rFonts w:ascii="Arial" w:hAnsi="Arial" w:cs="Arial"/>
                <w:b/>
                <w:bCs/>
                <w:sz w:val="24"/>
                <w:szCs w:val="24"/>
              </w:rPr>
              <w:t>4</w:t>
            </w:r>
            <w:r w:rsidRPr="002D437C">
              <w:rPr>
                <w:rFonts w:ascii="Arial" w:hAnsi="Arial" w:cs="Arial"/>
                <w:b/>
                <w:bCs/>
                <w:sz w:val="24"/>
                <w:szCs w:val="24"/>
              </w:rPr>
              <w:t xml:space="preserve">.1.7. </w:t>
            </w:r>
            <w:r w:rsidR="00282D30" w:rsidRPr="002D437C">
              <w:rPr>
                <w:rFonts w:ascii="Arial" w:hAnsi="Arial" w:cs="Arial"/>
                <w:b/>
                <w:bCs/>
                <w:sz w:val="24"/>
                <w:szCs w:val="24"/>
              </w:rPr>
              <w:t>Waste generation, Management, and disposal:</w:t>
            </w:r>
          </w:p>
          <w:p w14:paraId="2DD9B7DF" w14:textId="420857BD" w:rsidR="00AD5945" w:rsidRDefault="00AD5945" w:rsidP="002D437C">
            <w:pPr>
              <w:autoSpaceDE w:val="0"/>
              <w:autoSpaceDN w:val="0"/>
              <w:adjustRightInd w:val="0"/>
              <w:spacing w:after="0" w:line="240" w:lineRule="auto"/>
              <w:ind w:left="142"/>
              <w:rPr>
                <w:rFonts w:ascii="Arial" w:hAnsi="Arial" w:cs="Arial"/>
                <w:b/>
                <w:bCs/>
                <w:sz w:val="24"/>
                <w:szCs w:val="24"/>
              </w:rPr>
            </w:pPr>
          </w:p>
          <w:p w14:paraId="4373C51A" w14:textId="7AAD504B" w:rsidR="008F3858" w:rsidRDefault="00AD5945" w:rsidP="00580F10">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The effluent treatment unit is basically a bio-treatment system which consists of aeration basins, equalization tank</w:t>
            </w:r>
            <w:r w:rsidR="008F3858">
              <w:rPr>
                <w:rFonts w:ascii="Arial" w:hAnsi="Arial" w:cs="Arial"/>
                <w:sz w:val="24"/>
                <w:szCs w:val="24"/>
              </w:rPr>
              <w:t xml:space="preserve"> and clarifiers for the reduction of the BOD and COD to the acceptable levels before discharging it to common GIDC facility. A recycle system post ETP is considered for meeting the discharge limit</w:t>
            </w:r>
            <w:r w:rsidR="006F3ABC">
              <w:rPr>
                <w:rFonts w:ascii="Arial" w:hAnsi="Arial" w:cs="Arial"/>
                <w:sz w:val="24"/>
                <w:szCs w:val="24"/>
              </w:rPr>
              <w:t>s and to optimize the freshwater intake.</w:t>
            </w:r>
          </w:p>
          <w:p w14:paraId="409ED447" w14:textId="4E61189E" w:rsidR="006F3ABC" w:rsidRDefault="006F3ABC" w:rsidP="00580F10">
            <w:pPr>
              <w:autoSpaceDE w:val="0"/>
              <w:autoSpaceDN w:val="0"/>
              <w:adjustRightInd w:val="0"/>
              <w:spacing w:after="0" w:line="360" w:lineRule="auto"/>
              <w:ind w:left="142"/>
              <w:jc w:val="both"/>
              <w:rPr>
                <w:rFonts w:ascii="Arial" w:hAnsi="Arial" w:cs="Arial"/>
                <w:sz w:val="24"/>
                <w:szCs w:val="24"/>
              </w:rPr>
            </w:pPr>
          </w:p>
          <w:p w14:paraId="7DFA4F45" w14:textId="7D5B12E0" w:rsidR="006F3ABC" w:rsidRDefault="006F3ABC" w:rsidP="00580F10">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 xml:space="preserve">The process effluents possess high COD/ BOD ratio which is treated by diluting it with cooling tower </w:t>
            </w:r>
            <w:r w:rsidR="00580F10">
              <w:rPr>
                <w:rFonts w:ascii="Arial" w:hAnsi="Arial" w:cs="Arial"/>
                <w:sz w:val="24"/>
                <w:szCs w:val="24"/>
              </w:rPr>
              <w:t xml:space="preserve">blow down or DM/CPU regeneration waste for meeting the requirements of bio-treatability. </w:t>
            </w:r>
          </w:p>
          <w:p w14:paraId="0444DA11" w14:textId="215E68FA" w:rsidR="002738A2" w:rsidRDefault="000C5718" w:rsidP="002738A2">
            <w:pPr>
              <w:autoSpaceDE w:val="0"/>
              <w:autoSpaceDN w:val="0"/>
              <w:adjustRightInd w:val="0"/>
              <w:spacing w:after="0" w:line="360" w:lineRule="auto"/>
              <w:ind w:left="142"/>
              <w:jc w:val="both"/>
              <w:rPr>
                <w:rFonts w:ascii="Arial" w:hAnsi="Arial" w:cs="Arial"/>
                <w:sz w:val="24"/>
                <w:szCs w:val="24"/>
              </w:rPr>
            </w:pPr>
            <w:r>
              <w:rPr>
                <w:rFonts w:ascii="Arial" w:hAnsi="Arial" w:cs="Arial"/>
                <w:sz w:val="24"/>
                <w:szCs w:val="24"/>
              </w:rPr>
              <w:t xml:space="preserve">The Organic stream </w:t>
            </w:r>
            <w:r w:rsidR="003D2A4B">
              <w:rPr>
                <w:rFonts w:ascii="Arial" w:hAnsi="Arial" w:cs="Arial"/>
                <w:sz w:val="24"/>
                <w:szCs w:val="24"/>
              </w:rPr>
              <w:t>possess</w:t>
            </w:r>
            <w:r>
              <w:rPr>
                <w:rFonts w:ascii="Arial" w:hAnsi="Arial" w:cs="Arial"/>
                <w:sz w:val="24"/>
                <w:szCs w:val="24"/>
              </w:rPr>
              <w:t xml:space="preserve"> high COD which consist of process wastewater from Epichlorohydrin and Epoxy resin plant. </w:t>
            </w:r>
            <w:r w:rsidR="003D2A4B">
              <w:rPr>
                <w:rFonts w:ascii="Arial" w:hAnsi="Arial" w:cs="Arial"/>
                <w:sz w:val="24"/>
                <w:szCs w:val="24"/>
              </w:rPr>
              <w:t xml:space="preserve">The generated waste will be treated in separate ETP-2 and treated water will be discharged into GIDC drain for sea disposal. </w:t>
            </w:r>
          </w:p>
          <w:tbl>
            <w:tblPr>
              <w:tblW w:w="10042" w:type="dxa"/>
              <w:tblLayout w:type="fixed"/>
              <w:tblLook w:val="04A0" w:firstRow="1" w:lastRow="0" w:firstColumn="1" w:lastColumn="0" w:noHBand="0" w:noVBand="1"/>
            </w:tblPr>
            <w:tblGrid>
              <w:gridCol w:w="2599"/>
              <w:gridCol w:w="1043"/>
              <w:gridCol w:w="952"/>
              <w:gridCol w:w="1847"/>
              <w:gridCol w:w="1851"/>
              <w:gridCol w:w="1750"/>
            </w:tblGrid>
            <w:tr w:rsidR="002738A2" w:rsidRPr="002738A2" w14:paraId="61534545" w14:textId="77777777" w:rsidTr="00637845">
              <w:trPr>
                <w:trHeight w:val="243"/>
              </w:trPr>
              <w:tc>
                <w:tcPr>
                  <w:tcW w:w="10042"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F685C" w14:textId="77777777" w:rsidR="002738A2" w:rsidRPr="002738A2" w:rsidRDefault="002738A2" w:rsidP="002738A2">
                  <w:pPr>
                    <w:spacing w:after="0" w:line="240" w:lineRule="auto"/>
                    <w:jc w:val="center"/>
                    <w:rPr>
                      <w:rFonts w:ascii="Arial" w:eastAsia="Times New Roman" w:hAnsi="Arial" w:cs="Arial"/>
                      <w:b/>
                      <w:bCs/>
                      <w:color w:val="000000"/>
                      <w:sz w:val="20"/>
                      <w:szCs w:val="20"/>
                      <w:lang w:eastAsia="en-IN"/>
                    </w:rPr>
                  </w:pPr>
                  <w:r w:rsidRPr="002738A2">
                    <w:rPr>
                      <w:rFonts w:ascii="Arial" w:eastAsia="Times New Roman" w:hAnsi="Arial" w:cs="Arial"/>
                      <w:b/>
                      <w:bCs/>
                      <w:color w:val="000000"/>
                      <w:sz w:val="20"/>
                      <w:szCs w:val="20"/>
                      <w:lang w:eastAsia="en-IN"/>
                    </w:rPr>
                    <w:t>Characteristics of Organic Streams</w:t>
                  </w:r>
                </w:p>
              </w:tc>
            </w:tr>
            <w:tr w:rsidR="00637845" w:rsidRPr="002738A2" w14:paraId="7BBA9576"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52955C95"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xml:space="preserve">Product Name </w:t>
                  </w:r>
                </w:p>
              </w:tc>
              <w:tc>
                <w:tcPr>
                  <w:tcW w:w="1043" w:type="dxa"/>
                  <w:tcBorders>
                    <w:top w:val="nil"/>
                    <w:left w:val="nil"/>
                    <w:bottom w:val="single" w:sz="4" w:space="0" w:color="auto"/>
                    <w:right w:val="single" w:sz="4" w:space="0" w:color="auto"/>
                  </w:tcBorders>
                  <w:shd w:val="clear" w:color="auto" w:fill="auto"/>
                  <w:noWrap/>
                  <w:vAlign w:val="center"/>
                  <w:hideMark/>
                </w:tcPr>
                <w:p w14:paraId="470D9061" w14:textId="76FFA0CB"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xml:space="preserve">Flow </w:t>
                  </w:r>
                  <w:r w:rsidR="00637845" w:rsidRPr="00637845">
                    <w:rPr>
                      <w:rFonts w:ascii="Arial" w:eastAsia="Times New Roman" w:hAnsi="Arial" w:cs="Arial"/>
                      <w:color w:val="000000"/>
                      <w:sz w:val="20"/>
                      <w:szCs w:val="20"/>
                      <w:lang w:eastAsia="en-IN"/>
                    </w:rPr>
                    <w:t>(m</w:t>
                  </w:r>
                  <w:r w:rsidR="00637845" w:rsidRPr="00637845">
                    <w:rPr>
                      <w:rFonts w:ascii="Arial" w:eastAsia="Times New Roman" w:hAnsi="Arial" w:cs="Arial"/>
                      <w:color w:val="000000"/>
                      <w:sz w:val="20"/>
                      <w:szCs w:val="20"/>
                      <w:vertAlign w:val="superscript"/>
                      <w:lang w:eastAsia="en-IN"/>
                    </w:rPr>
                    <w:t>3</w:t>
                  </w:r>
                  <w:r w:rsidR="00637845" w:rsidRPr="00637845">
                    <w:rPr>
                      <w:rFonts w:ascii="Arial" w:eastAsia="Times New Roman" w:hAnsi="Arial" w:cs="Arial"/>
                      <w:color w:val="000000"/>
                      <w:sz w:val="20"/>
                      <w:szCs w:val="20"/>
                      <w:lang w:eastAsia="en-IN"/>
                    </w:rPr>
                    <w:t>/day)</w:t>
                  </w:r>
                </w:p>
              </w:tc>
              <w:tc>
                <w:tcPr>
                  <w:tcW w:w="952" w:type="dxa"/>
                  <w:tcBorders>
                    <w:top w:val="nil"/>
                    <w:left w:val="nil"/>
                    <w:bottom w:val="single" w:sz="4" w:space="0" w:color="auto"/>
                    <w:right w:val="single" w:sz="4" w:space="0" w:color="auto"/>
                  </w:tcBorders>
                  <w:shd w:val="clear" w:color="auto" w:fill="auto"/>
                  <w:noWrap/>
                  <w:vAlign w:val="center"/>
                  <w:hideMark/>
                </w:tcPr>
                <w:p w14:paraId="6E68A151"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xml:space="preserve">pH </w:t>
                  </w:r>
                </w:p>
              </w:tc>
              <w:tc>
                <w:tcPr>
                  <w:tcW w:w="1847" w:type="dxa"/>
                  <w:tcBorders>
                    <w:top w:val="nil"/>
                    <w:left w:val="nil"/>
                    <w:bottom w:val="single" w:sz="4" w:space="0" w:color="auto"/>
                    <w:right w:val="single" w:sz="4" w:space="0" w:color="auto"/>
                  </w:tcBorders>
                  <w:shd w:val="clear" w:color="auto" w:fill="auto"/>
                  <w:noWrap/>
                  <w:vAlign w:val="center"/>
                  <w:hideMark/>
                </w:tcPr>
                <w:p w14:paraId="3F019697"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COD (mg/l)</w:t>
                  </w:r>
                </w:p>
              </w:tc>
              <w:tc>
                <w:tcPr>
                  <w:tcW w:w="1851" w:type="dxa"/>
                  <w:tcBorders>
                    <w:top w:val="nil"/>
                    <w:left w:val="nil"/>
                    <w:bottom w:val="single" w:sz="4" w:space="0" w:color="auto"/>
                    <w:right w:val="single" w:sz="4" w:space="0" w:color="auto"/>
                  </w:tcBorders>
                  <w:shd w:val="clear" w:color="auto" w:fill="auto"/>
                  <w:noWrap/>
                  <w:vAlign w:val="center"/>
                  <w:hideMark/>
                </w:tcPr>
                <w:p w14:paraId="3AFAE391"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BOD (mg/l)</w:t>
                  </w:r>
                </w:p>
              </w:tc>
              <w:tc>
                <w:tcPr>
                  <w:tcW w:w="1749" w:type="dxa"/>
                  <w:tcBorders>
                    <w:top w:val="nil"/>
                    <w:left w:val="nil"/>
                    <w:bottom w:val="single" w:sz="4" w:space="0" w:color="auto"/>
                    <w:right w:val="single" w:sz="4" w:space="0" w:color="auto"/>
                  </w:tcBorders>
                  <w:shd w:val="clear" w:color="auto" w:fill="auto"/>
                  <w:noWrap/>
                  <w:vAlign w:val="center"/>
                  <w:hideMark/>
                </w:tcPr>
                <w:p w14:paraId="45F8FACE"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TDS (mg/l)</w:t>
                  </w:r>
                </w:p>
              </w:tc>
            </w:tr>
            <w:tr w:rsidR="00637845" w:rsidRPr="002738A2" w14:paraId="6626BB56"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4004CDE6"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Epichlorohydrin</w:t>
                  </w:r>
                </w:p>
              </w:tc>
              <w:tc>
                <w:tcPr>
                  <w:tcW w:w="1043" w:type="dxa"/>
                  <w:tcBorders>
                    <w:top w:val="nil"/>
                    <w:left w:val="nil"/>
                    <w:bottom w:val="single" w:sz="4" w:space="0" w:color="auto"/>
                    <w:right w:val="single" w:sz="4" w:space="0" w:color="auto"/>
                  </w:tcBorders>
                  <w:shd w:val="clear" w:color="auto" w:fill="auto"/>
                  <w:noWrap/>
                  <w:vAlign w:val="center"/>
                  <w:hideMark/>
                </w:tcPr>
                <w:p w14:paraId="135BB81D"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390</w:t>
                  </w:r>
                </w:p>
              </w:tc>
              <w:tc>
                <w:tcPr>
                  <w:tcW w:w="952" w:type="dxa"/>
                  <w:tcBorders>
                    <w:top w:val="nil"/>
                    <w:left w:val="nil"/>
                    <w:bottom w:val="single" w:sz="4" w:space="0" w:color="auto"/>
                    <w:right w:val="single" w:sz="4" w:space="0" w:color="auto"/>
                  </w:tcBorders>
                  <w:shd w:val="clear" w:color="auto" w:fill="auto"/>
                  <w:noWrap/>
                  <w:vAlign w:val="center"/>
                  <w:hideMark/>
                </w:tcPr>
                <w:p w14:paraId="40B2F5EB"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4.0-5.0</w:t>
                  </w:r>
                </w:p>
              </w:tc>
              <w:tc>
                <w:tcPr>
                  <w:tcW w:w="1847" w:type="dxa"/>
                  <w:tcBorders>
                    <w:top w:val="nil"/>
                    <w:left w:val="nil"/>
                    <w:bottom w:val="single" w:sz="4" w:space="0" w:color="auto"/>
                    <w:right w:val="single" w:sz="4" w:space="0" w:color="auto"/>
                  </w:tcBorders>
                  <w:shd w:val="clear" w:color="auto" w:fill="auto"/>
                  <w:noWrap/>
                  <w:vAlign w:val="center"/>
                  <w:hideMark/>
                </w:tcPr>
                <w:p w14:paraId="2C9119DB"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2000</w:t>
                  </w:r>
                </w:p>
              </w:tc>
              <w:tc>
                <w:tcPr>
                  <w:tcW w:w="1851" w:type="dxa"/>
                  <w:tcBorders>
                    <w:top w:val="nil"/>
                    <w:left w:val="nil"/>
                    <w:bottom w:val="single" w:sz="4" w:space="0" w:color="auto"/>
                    <w:right w:val="single" w:sz="4" w:space="0" w:color="auto"/>
                  </w:tcBorders>
                  <w:shd w:val="clear" w:color="auto" w:fill="auto"/>
                  <w:noWrap/>
                  <w:vAlign w:val="center"/>
                  <w:hideMark/>
                </w:tcPr>
                <w:p w14:paraId="5599A619"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600</w:t>
                  </w:r>
                </w:p>
              </w:tc>
              <w:tc>
                <w:tcPr>
                  <w:tcW w:w="1749" w:type="dxa"/>
                  <w:tcBorders>
                    <w:top w:val="nil"/>
                    <w:left w:val="nil"/>
                    <w:bottom w:val="single" w:sz="4" w:space="0" w:color="auto"/>
                    <w:right w:val="single" w:sz="4" w:space="0" w:color="auto"/>
                  </w:tcBorders>
                  <w:shd w:val="clear" w:color="auto" w:fill="auto"/>
                  <w:noWrap/>
                  <w:vAlign w:val="center"/>
                  <w:hideMark/>
                </w:tcPr>
                <w:p w14:paraId="0285E820"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4000</w:t>
                  </w:r>
                </w:p>
              </w:tc>
            </w:tr>
            <w:tr w:rsidR="00637845" w:rsidRPr="002738A2" w14:paraId="16C2630B"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76EDB66C"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Epoxy Resin</w:t>
                  </w:r>
                </w:p>
              </w:tc>
              <w:tc>
                <w:tcPr>
                  <w:tcW w:w="1043" w:type="dxa"/>
                  <w:tcBorders>
                    <w:top w:val="nil"/>
                    <w:left w:val="nil"/>
                    <w:bottom w:val="single" w:sz="4" w:space="0" w:color="auto"/>
                    <w:right w:val="single" w:sz="4" w:space="0" w:color="auto"/>
                  </w:tcBorders>
                  <w:shd w:val="clear" w:color="auto" w:fill="auto"/>
                  <w:noWrap/>
                  <w:vAlign w:val="center"/>
                  <w:hideMark/>
                </w:tcPr>
                <w:p w14:paraId="187C3876"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160</w:t>
                  </w:r>
                </w:p>
              </w:tc>
              <w:tc>
                <w:tcPr>
                  <w:tcW w:w="952" w:type="dxa"/>
                  <w:tcBorders>
                    <w:top w:val="nil"/>
                    <w:left w:val="nil"/>
                    <w:bottom w:val="single" w:sz="4" w:space="0" w:color="auto"/>
                    <w:right w:val="single" w:sz="4" w:space="0" w:color="auto"/>
                  </w:tcBorders>
                  <w:shd w:val="clear" w:color="auto" w:fill="auto"/>
                  <w:noWrap/>
                  <w:vAlign w:val="center"/>
                  <w:hideMark/>
                </w:tcPr>
                <w:p w14:paraId="708EB7A5"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4.0-5.0</w:t>
                  </w:r>
                </w:p>
              </w:tc>
              <w:tc>
                <w:tcPr>
                  <w:tcW w:w="1847" w:type="dxa"/>
                  <w:tcBorders>
                    <w:top w:val="nil"/>
                    <w:left w:val="nil"/>
                    <w:bottom w:val="single" w:sz="4" w:space="0" w:color="auto"/>
                    <w:right w:val="single" w:sz="4" w:space="0" w:color="auto"/>
                  </w:tcBorders>
                  <w:shd w:val="clear" w:color="auto" w:fill="auto"/>
                  <w:noWrap/>
                  <w:vAlign w:val="center"/>
                  <w:hideMark/>
                </w:tcPr>
                <w:p w14:paraId="2E28184C"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8000</w:t>
                  </w:r>
                </w:p>
              </w:tc>
              <w:tc>
                <w:tcPr>
                  <w:tcW w:w="1851" w:type="dxa"/>
                  <w:tcBorders>
                    <w:top w:val="nil"/>
                    <w:left w:val="nil"/>
                    <w:bottom w:val="single" w:sz="4" w:space="0" w:color="auto"/>
                    <w:right w:val="single" w:sz="4" w:space="0" w:color="auto"/>
                  </w:tcBorders>
                  <w:shd w:val="clear" w:color="auto" w:fill="auto"/>
                  <w:noWrap/>
                  <w:vAlign w:val="center"/>
                  <w:hideMark/>
                </w:tcPr>
                <w:p w14:paraId="5338F00D"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1500</w:t>
                  </w:r>
                </w:p>
              </w:tc>
              <w:tc>
                <w:tcPr>
                  <w:tcW w:w="1749" w:type="dxa"/>
                  <w:tcBorders>
                    <w:top w:val="nil"/>
                    <w:left w:val="nil"/>
                    <w:bottom w:val="single" w:sz="4" w:space="0" w:color="auto"/>
                    <w:right w:val="single" w:sz="4" w:space="0" w:color="auto"/>
                  </w:tcBorders>
                  <w:shd w:val="clear" w:color="auto" w:fill="auto"/>
                  <w:noWrap/>
                  <w:vAlign w:val="center"/>
                  <w:hideMark/>
                </w:tcPr>
                <w:p w14:paraId="4A5E17C3"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5000</w:t>
                  </w:r>
                </w:p>
              </w:tc>
            </w:tr>
            <w:tr w:rsidR="00637845" w:rsidRPr="002738A2" w14:paraId="4A09F399" w14:textId="77777777" w:rsidTr="00637845">
              <w:trPr>
                <w:trHeight w:val="243"/>
              </w:trPr>
              <w:tc>
                <w:tcPr>
                  <w:tcW w:w="2599" w:type="dxa"/>
                  <w:tcBorders>
                    <w:top w:val="nil"/>
                    <w:left w:val="single" w:sz="4" w:space="0" w:color="auto"/>
                    <w:bottom w:val="single" w:sz="4" w:space="0" w:color="auto"/>
                    <w:right w:val="single" w:sz="4" w:space="0" w:color="auto"/>
                  </w:tcBorders>
                  <w:shd w:val="clear" w:color="auto" w:fill="auto"/>
                  <w:noWrap/>
                  <w:vAlign w:val="center"/>
                  <w:hideMark/>
                </w:tcPr>
                <w:p w14:paraId="3A5E503F" w14:textId="4D467D41"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Total</w:t>
                  </w:r>
                </w:p>
              </w:tc>
              <w:tc>
                <w:tcPr>
                  <w:tcW w:w="1043" w:type="dxa"/>
                  <w:tcBorders>
                    <w:top w:val="nil"/>
                    <w:left w:val="nil"/>
                    <w:bottom w:val="single" w:sz="4" w:space="0" w:color="auto"/>
                    <w:right w:val="single" w:sz="4" w:space="0" w:color="auto"/>
                  </w:tcBorders>
                  <w:shd w:val="clear" w:color="auto" w:fill="auto"/>
                  <w:noWrap/>
                  <w:vAlign w:val="center"/>
                  <w:hideMark/>
                </w:tcPr>
                <w:p w14:paraId="4F396404" w14:textId="7777777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550</w:t>
                  </w:r>
                </w:p>
              </w:tc>
              <w:tc>
                <w:tcPr>
                  <w:tcW w:w="952" w:type="dxa"/>
                  <w:tcBorders>
                    <w:top w:val="nil"/>
                    <w:left w:val="nil"/>
                    <w:bottom w:val="single" w:sz="4" w:space="0" w:color="auto"/>
                    <w:right w:val="single" w:sz="4" w:space="0" w:color="auto"/>
                  </w:tcBorders>
                  <w:shd w:val="clear" w:color="auto" w:fill="auto"/>
                  <w:noWrap/>
                  <w:vAlign w:val="center"/>
                  <w:hideMark/>
                </w:tcPr>
                <w:p w14:paraId="67BED334" w14:textId="243FFE22"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c>
                <w:tcPr>
                  <w:tcW w:w="1847" w:type="dxa"/>
                  <w:tcBorders>
                    <w:top w:val="nil"/>
                    <w:left w:val="nil"/>
                    <w:bottom w:val="single" w:sz="4" w:space="0" w:color="auto"/>
                    <w:right w:val="single" w:sz="4" w:space="0" w:color="auto"/>
                  </w:tcBorders>
                  <w:shd w:val="clear" w:color="auto" w:fill="auto"/>
                  <w:noWrap/>
                  <w:vAlign w:val="center"/>
                  <w:hideMark/>
                </w:tcPr>
                <w:p w14:paraId="1EB9655C" w14:textId="460517D2"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c>
                <w:tcPr>
                  <w:tcW w:w="1851" w:type="dxa"/>
                  <w:tcBorders>
                    <w:top w:val="nil"/>
                    <w:left w:val="nil"/>
                    <w:bottom w:val="single" w:sz="4" w:space="0" w:color="auto"/>
                    <w:right w:val="single" w:sz="4" w:space="0" w:color="auto"/>
                  </w:tcBorders>
                  <w:shd w:val="clear" w:color="auto" w:fill="auto"/>
                  <w:noWrap/>
                  <w:vAlign w:val="center"/>
                  <w:hideMark/>
                </w:tcPr>
                <w:p w14:paraId="49722A60" w14:textId="4C6FB957"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c>
                <w:tcPr>
                  <w:tcW w:w="1749" w:type="dxa"/>
                  <w:tcBorders>
                    <w:top w:val="nil"/>
                    <w:left w:val="nil"/>
                    <w:bottom w:val="single" w:sz="4" w:space="0" w:color="auto"/>
                    <w:right w:val="single" w:sz="4" w:space="0" w:color="auto"/>
                  </w:tcBorders>
                  <w:shd w:val="clear" w:color="auto" w:fill="auto"/>
                  <w:noWrap/>
                  <w:vAlign w:val="center"/>
                  <w:hideMark/>
                </w:tcPr>
                <w:p w14:paraId="3BD0884E" w14:textId="75262794" w:rsidR="002738A2" w:rsidRPr="002738A2" w:rsidRDefault="002738A2" w:rsidP="002738A2">
                  <w:pPr>
                    <w:spacing w:after="0" w:line="240" w:lineRule="auto"/>
                    <w:rPr>
                      <w:rFonts w:ascii="Arial" w:eastAsia="Times New Roman" w:hAnsi="Arial" w:cs="Arial"/>
                      <w:color w:val="000000"/>
                      <w:sz w:val="20"/>
                      <w:szCs w:val="20"/>
                      <w:lang w:eastAsia="en-IN"/>
                    </w:rPr>
                  </w:pPr>
                  <w:r w:rsidRPr="002738A2">
                    <w:rPr>
                      <w:rFonts w:ascii="Arial" w:eastAsia="Times New Roman" w:hAnsi="Arial" w:cs="Arial"/>
                      <w:color w:val="000000"/>
                      <w:sz w:val="20"/>
                      <w:szCs w:val="20"/>
                      <w:lang w:eastAsia="en-IN"/>
                    </w:rPr>
                    <w:t> </w:t>
                  </w:r>
                  <w:r w:rsidR="00637845" w:rsidRPr="00637845">
                    <w:rPr>
                      <w:rFonts w:ascii="Arial" w:eastAsia="Times New Roman" w:hAnsi="Arial" w:cs="Arial"/>
                      <w:color w:val="000000"/>
                      <w:sz w:val="20"/>
                      <w:szCs w:val="20"/>
                      <w:lang w:eastAsia="en-IN"/>
                    </w:rPr>
                    <w:t>-</w:t>
                  </w:r>
                </w:p>
              </w:tc>
            </w:tr>
          </w:tbl>
          <w:p w14:paraId="3DEE0015" w14:textId="77777777" w:rsidR="002738A2" w:rsidRDefault="002738A2" w:rsidP="002738A2">
            <w:pPr>
              <w:autoSpaceDE w:val="0"/>
              <w:autoSpaceDN w:val="0"/>
              <w:adjustRightInd w:val="0"/>
              <w:spacing w:after="0" w:line="360" w:lineRule="auto"/>
              <w:ind w:left="142"/>
              <w:jc w:val="both"/>
              <w:rPr>
                <w:rFonts w:ascii="Arial" w:hAnsi="Arial" w:cs="Arial"/>
                <w:sz w:val="24"/>
                <w:szCs w:val="24"/>
              </w:rPr>
            </w:pPr>
          </w:p>
          <w:p w14:paraId="777A628C" w14:textId="5D9ECF22" w:rsidR="00580F10" w:rsidRDefault="00580F10" w:rsidP="00580F10">
            <w:pPr>
              <w:autoSpaceDE w:val="0"/>
              <w:autoSpaceDN w:val="0"/>
              <w:adjustRightInd w:val="0"/>
              <w:spacing w:after="0" w:line="240" w:lineRule="auto"/>
              <w:ind w:left="142"/>
              <w:jc w:val="both"/>
              <w:rPr>
                <w:rFonts w:ascii="Arial" w:hAnsi="Arial" w:cs="Arial"/>
                <w:sz w:val="24"/>
                <w:szCs w:val="24"/>
              </w:rPr>
            </w:pPr>
          </w:p>
          <w:p w14:paraId="090CEEED" w14:textId="77777777" w:rsidR="003766F2" w:rsidRDefault="003766F2" w:rsidP="00580F10">
            <w:pPr>
              <w:autoSpaceDE w:val="0"/>
              <w:autoSpaceDN w:val="0"/>
              <w:adjustRightInd w:val="0"/>
              <w:spacing w:after="0" w:line="240" w:lineRule="auto"/>
              <w:ind w:left="142"/>
              <w:jc w:val="both"/>
              <w:rPr>
                <w:rFonts w:ascii="Arial" w:hAnsi="Arial" w:cs="Arial"/>
                <w:sz w:val="24"/>
                <w:szCs w:val="24"/>
              </w:rPr>
            </w:pPr>
          </w:p>
          <w:p w14:paraId="4C0F9241" w14:textId="77777777" w:rsidR="00580F10" w:rsidRPr="00580F10" w:rsidRDefault="00580F10" w:rsidP="009A7910">
            <w:pPr>
              <w:autoSpaceDE w:val="0"/>
              <w:autoSpaceDN w:val="0"/>
              <w:adjustRightInd w:val="0"/>
              <w:spacing w:after="0" w:line="360" w:lineRule="auto"/>
              <w:ind w:left="142"/>
              <w:jc w:val="both"/>
              <w:rPr>
                <w:rFonts w:ascii="Arial" w:hAnsi="Arial" w:cs="Arial"/>
                <w:b/>
                <w:bCs/>
                <w:sz w:val="24"/>
                <w:szCs w:val="24"/>
              </w:rPr>
            </w:pPr>
            <w:r w:rsidRPr="00580F10">
              <w:rPr>
                <w:rFonts w:ascii="Arial" w:hAnsi="Arial" w:cs="Arial"/>
                <w:b/>
                <w:bCs/>
                <w:sz w:val="24"/>
                <w:szCs w:val="24"/>
              </w:rPr>
              <w:t>Design Inlet &amp; Outlet Characteristics of ETP</w:t>
            </w:r>
          </w:p>
          <w:p w14:paraId="760E09CE" w14:textId="77777777" w:rsidR="003766F2" w:rsidRPr="00AD5945" w:rsidRDefault="00580F10" w:rsidP="009A7910">
            <w:pPr>
              <w:autoSpaceDE w:val="0"/>
              <w:autoSpaceDN w:val="0"/>
              <w:adjustRightInd w:val="0"/>
              <w:spacing w:after="0" w:line="360" w:lineRule="auto"/>
              <w:ind w:left="142"/>
              <w:jc w:val="both"/>
              <w:rPr>
                <w:rFonts w:ascii="Arial" w:hAnsi="Arial" w:cs="Arial"/>
                <w:sz w:val="24"/>
                <w:szCs w:val="24"/>
              </w:rPr>
            </w:pPr>
            <w:r w:rsidRPr="00580F10">
              <w:rPr>
                <w:rFonts w:ascii="Arial" w:hAnsi="Arial" w:cs="Arial"/>
                <w:sz w:val="24"/>
                <w:szCs w:val="24"/>
              </w:rPr>
              <w:t>The design base inlet and outlet characteristics of the wastewater are presented in below table:</w:t>
            </w:r>
            <w:r w:rsidRPr="00580F10">
              <w:rPr>
                <w:rFonts w:ascii="Arial" w:hAnsi="Arial" w:cs="Arial"/>
                <w:sz w:val="24"/>
                <w:szCs w:val="24"/>
              </w:rPr>
              <w:cr/>
            </w:r>
          </w:p>
          <w:tbl>
            <w:tblPr>
              <w:tblW w:w="10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2230"/>
              <w:gridCol w:w="1972"/>
              <w:gridCol w:w="1972"/>
              <w:gridCol w:w="1972"/>
            </w:tblGrid>
            <w:tr w:rsidR="003766F2" w:rsidRPr="003766F2" w14:paraId="4EB3F426" w14:textId="77777777" w:rsidTr="003766F2">
              <w:trPr>
                <w:trHeight w:val="498"/>
              </w:trPr>
              <w:tc>
                <w:tcPr>
                  <w:tcW w:w="1972" w:type="dxa"/>
                  <w:shd w:val="clear" w:color="000000" w:fill="BFBFBF"/>
                  <w:noWrap/>
                  <w:vAlign w:val="bottom"/>
                  <w:hideMark/>
                </w:tcPr>
                <w:p w14:paraId="139B08B1"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 xml:space="preserve">S.No. </w:t>
                  </w:r>
                </w:p>
              </w:tc>
              <w:tc>
                <w:tcPr>
                  <w:tcW w:w="2230" w:type="dxa"/>
                  <w:shd w:val="clear" w:color="000000" w:fill="BFBFBF"/>
                  <w:noWrap/>
                  <w:vAlign w:val="bottom"/>
                  <w:hideMark/>
                </w:tcPr>
                <w:p w14:paraId="3DA934A9"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Parameters</w:t>
                  </w:r>
                </w:p>
              </w:tc>
              <w:tc>
                <w:tcPr>
                  <w:tcW w:w="1972" w:type="dxa"/>
                  <w:shd w:val="clear" w:color="000000" w:fill="BFBFBF"/>
                  <w:noWrap/>
                  <w:vAlign w:val="bottom"/>
                  <w:hideMark/>
                </w:tcPr>
                <w:p w14:paraId="1F560061"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Unit</w:t>
                  </w:r>
                </w:p>
              </w:tc>
              <w:tc>
                <w:tcPr>
                  <w:tcW w:w="1972" w:type="dxa"/>
                  <w:shd w:val="clear" w:color="000000" w:fill="BFBFBF"/>
                  <w:noWrap/>
                  <w:vAlign w:val="bottom"/>
                  <w:hideMark/>
                </w:tcPr>
                <w:p w14:paraId="41593991"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ETP Inlet</w:t>
                  </w:r>
                </w:p>
              </w:tc>
              <w:tc>
                <w:tcPr>
                  <w:tcW w:w="1972" w:type="dxa"/>
                  <w:shd w:val="clear" w:color="000000" w:fill="BFBFBF"/>
                  <w:noWrap/>
                  <w:vAlign w:val="bottom"/>
                  <w:hideMark/>
                </w:tcPr>
                <w:p w14:paraId="17024F96" w14:textId="77777777" w:rsidR="003766F2" w:rsidRPr="003766F2" w:rsidRDefault="003766F2" w:rsidP="003766F2">
                  <w:pPr>
                    <w:spacing w:after="0" w:line="240" w:lineRule="auto"/>
                    <w:rPr>
                      <w:rFonts w:ascii="Arial" w:eastAsia="Times New Roman" w:hAnsi="Arial" w:cs="Arial"/>
                      <w:b/>
                      <w:bCs/>
                      <w:color w:val="000000"/>
                      <w:sz w:val="20"/>
                      <w:szCs w:val="20"/>
                      <w:lang w:eastAsia="en-IN"/>
                    </w:rPr>
                  </w:pPr>
                  <w:r w:rsidRPr="003766F2">
                    <w:rPr>
                      <w:rFonts w:ascii="Arial" w:eastAsia="Times New Roman" w:hAnsi="Arial" w:cs="Arial"/>
                      <w:b/>
                      <w:bCs/>
                      <w:color w:val="000000"/>
                      <w:sz w:val="20"/>
                      <w:szCs w:val="20"/>
                      <w:lang w:eastAsia="en-IN"/>
                    </w:rPr>
                    <w:t>ETP Outlet</w:t>
                  </w:r>
                </w:p>
              </w:tc>
            </w:tr>
            <w:tr w:rsidR="003766F2" w:rsidRPr="003766F2" w14:paraId="17C5A802" w14:textId="77777777" w:rsidTr="003766F2">
              <w:trPr>
                <w:trHeight w:val="498"/>
              </w:trPr>
              <w:tc>
                <w:tcPr>
                  <w:tcW w:w="1972" w:type="dxa"/>
                  <w:shd w:val="clear" w:color="auto" w:fill="auto"/>
                  <w:noWrap/>
                  <w:vAlign w:val="bottom"/>
                  <w:hideMark/>
                </w:tcPr>
                <w:p w14:paraId="68AA3AA8"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w:t>
                  </w:r>
                </w:p>
              </w:tc>
              <w:tc>
                <w:tcPr>
                  <w:tcW w:w="2230" w:type="dxa"/>
                  <w:shd w:val="clear" w:color="auto" w:fill="auto"/>
                  <w:noWrap/>
                  <w:vAlign w:val="bottom"/>
                  <w:hideMark/>
                </w:tcPr>
                <w:p w14:paraId="65992B9A"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 xml:space="preserve">pH </w:t>
                  </w:r>
                </w:p>
              </w:tc>
              <w:tc>
                <w:tcPr>
                  <w:tcW w:w="1972" w:type="dxa"/>
                  <w:shd w:val="clear" w:color="auto" w:fill="auto"/>
                  <w:noWrap/>
                  <w:vAlign w:val="bottom"/>
                  <w:hideMark/>
                </w:tcPr>
                <w:p w14:paraId="402A945A" w14:textId="534A5DA9"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 xml:space="preserve">pH </w:t>
                  </w:r>
                </w:p>
              </w:tc>
              <w:tc>
                <w:tcPr>
                  <w:tcW w:w="1972" w:type="dxa"/>
                  <w:shd w:val="clear" w:color="auto" w:fill="auto"/>
                  <w:noWrap/>
                  <w:vAlign w:val="bottom"/>
                  <w:hideMark/>
                </w:tcPr>
                <w:p w14:paraId="3C8A1FA1"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5.5</w:t>
                  </w:r>
                </w:p>
              </w:tc>
              <w:tc>
                <w:tcPr>
                  <w:tcW w:w="1972" w:type="dxa"/>
                  <w:shd w:val="clear" w:color="auto" w:fill="auto"/>
                  <w:noWrap/>
                  <w:vAlign w:val="bottom"/>
                  <w:hideMark/>
                </w:tcPr>
                <w:p w14:paraId="19EC42A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6.5-8.0</w:t>
                  </w:r>
                </w:p>
              </w:tc>
            </w:tr>
            <w:tr w:rsidR="003766F2" w:rsidRPr="003766F2" w14:paraId="509716D6" w14:textId="77777777" w:rsidTr="003766F2">
              <w:trPr>
                <w:trHeight w:val="498"/>
              </w:trPr>
              <w:tc>
                <w:tcPr>
                  <w:tcW w:w="1972" w:type="dxa"/>
                  <w:shd w:val="clear" w:color="auto" w:fill="auto"/>
                  <w:noWrap/>
                  <w:vAlign w:val="bottom"/>
                  <w:hideMark/>
                </w:tcPr>
                <w:p w14:paraId="14CB1611"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2</w:t>
                  </w:r>
                </w:p>
              </w:tc>
              <w:tc>
                <w:tcPr>
                  <w:tcW w:w="2230" w:type="dxa"/>
                  <w:shd w:val="clear" w:color="auto" w:fill="auto"/>
                  <w:noWrap/>
                  <w:vAlign w:val="bottom"/>
                  <w:hideMark/>
                </w:tcPr>
                <w:p w14:paraId="4E1A4CA3"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BOD</w:t>
                  </w:r>
                </w:p>
              </w:tc>
              <w:tc>
                <w:tcPr>
                  <w:tcW w:w="1972" w:type="dxa"/>
                  <w:shd w:val="clear" w:color="auto" w:fill="auto"/>
                  <w:noWrap/>
                  <w:vAlign w:val="bottom"/>
                  <w:hideMark/>
                </w:tcPr>
                <w:p w14:paraId="61FAE779"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718EFA20"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1421</w:t>
                  </w:r>
                </w:p>
              </w:tc>
              <w:tc>
                <w:tcPr>
                  <w:tcW w:w="1972" w:type="dxa"/>
                  <w:shd w:val="clear" w:color="auto" w:fill="auto"/>
                  <w:noWrap/>
                  <w:vAlign w:val="bottom"/>
                  <w:hideMark/>
                </w:tcPr>
                <w:p w14:paraId="151E906B"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100</w:t>
                  </w:r>
                </w:p>
              </w:tc>
            </w:tr>
            <w:tr w:rsidR="003766F2" w:rsidRPr="003766F2" w14:paraId="6A31A28F" w14:textId="77777777" w:rsidTr="003766F2">
              <w:trPr>
                <w:trHeight w:val="498"/>
              </w:trPr>
              <w:tc>
                <w:tcPr>
                  <w:tcW w:w="1972" w:type="dxa"/>
                  <w:shd w:val="clear" w:color="auto" w:fill="auto"/>
                  <w:noWrap/>
                  <w:vAlign w:val="bottom"/>
                  <w:hideMark/>
                </w:tcPr>
                <w:p w14:paraId="4F53F1E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3</w:t>
                  </w:r>
                </w:p>
              </w:tc>
              <w:tc>
                <w:tcPr>
                  <w:tcW w:w="2230" w:type="dxa"/>
                  <w:shd w:val="clear" w:color="auto" w:fill="auto"/>
                  <w:noWrap/>
                  <w:vAlign w:val="bottom"/>
                  <w:hideMark/>
                </w:tcPr>
                <w:p w14:paraId="6273DC72"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COD</w:t>
                  </w:r>
                </w:p>
              </w:tc>
              <w:tc>
                <w:tcPr>
                  <w:tcW w:w="1972" w:type="dxa"/>
                  <w:shd w:val="clear" w:color="auto" w:fill="auto"/>
                  <w:noWrap/>
                  <w:vAlign w:val="bottom"/>
                  <w:hideMark/>
                </w:tcPr>
                <w:p w14:paraId="11DCDDBB"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6132FA04"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3929</w:t>
                  </w:r>
                </w:p>
              </w:tc>
              <w:tc>
                <w:tcPr>
                  <w:tcW w:w="1972" w:type="dxa"/>
                  <w:shd w:val="clear" w:color="auto" w:fill="auto"/>
                  <w:noWrap/>
                  <w:vAlign w:val="bottom"/>
                  <w:hideMark/>
                </w:tcPr>
                <w:p w14:paraId="7BAE564C"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250</w:t>
                  </w:r>
                </w:p>
              </w:tc>
            </w:tr>
            <w:tr w:rsidR="003766F2" w:rsidRPr="003766F2" w14:paraId="34B103E7" w14:textId="77777777" w:rsidTr="003766F2">
              <w:trPr>
                <w:trHeight w:val="498"/>
              </w:trPr>
              <w:tc>
                <w:tcPr>
                  <w:tcW w:w="1972" w:type="dxa"/>
                  <w:shd w:val="clear" w:color="auto" w:fill="auto"/>
                  <w:noWrap/>
                  <w:vAlign w:val="bottom"/>
                  <w:hideMark/>
                </w:tcPr>
                <w:p w14:paraId="0D363905"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4</w:t>
                  </w:r>
                </w:p>
              </w:tc>
              <w:tc>
                <w:tcPr>
                  <w:tcW w:w="2230" w:type="dxa"/>
                  <w:shd w:val="clear" w:color="auto" w:fill="auto"/>
                  <w:noWrap/>
                  <w:vAlign w:val="bottom"/>
                  <w:hideMark/>
                </w:tcPr>
                <w:p w14:paraId="74362BF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TSS</w:t>
                  </w:r>
                </w:p>
              </w:tc>
              <w:tc>
                <w:tcPr>
                  <w:tcW w:w="1972" w:type="dxa"/>
                  <w:shd w:val="clear" w:color="auto" w:fill="auto"/>
                  <w:noWrap/>
                  <w:vAlign w:val="bottom"/>
                  <w:hideMark/>
                </w:tcPr>
                <w:p w14:paraId="5D417094"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3288D37B"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101</w:t>
                  </w:r>
                </w:p>
              </w:tc>
              <w:tc>
                <w:tcPr>
                  <w:tcW w:w="1972" w:type="dxa"/>
                  <w:shd w:val="clear" w:color="auto" w:fill="auto"/>
                  <w:noWrap/>
                  <w:vAlign w:val="bottom"/>
                  <w:hideMark/>
                </w:tcPr>
                <w:p w14:paraId="4625D6DF"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100</w:t>
                  </w:r>
                </w:p>
              </w:tc>
            </w:tr>
            <w:tr w:rsidR="003766F2" w:rsidRPr="003766F2" w14:paraId="11D1F1B3" w14:textId="77777777" w:rsidTr="003766F2">
              <w:trPr>
                <w:trHeight w:val="498"/>
              </w:trPr>
              <w:tc>
                <w:tcPr>
                  <w:tcW w:w="1972" w:type="dxa"/>
                  <w:shd w:val="clear" w:color="auto" w:fill="auto"/>
                  <w:noWrap/>
                  <w:vAlign w:val="bottom"/>
                  <w:hideMark/>
                </w:tcPr>
                <w:p w14:paraId="05EF750F"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5</w:t>
                  </w:r>
                </w:p>
              </w:tc>
              <w:tc>
                <w:tcPr>
                  <w:tcW w:w="2230" w:type="dxa"/>
                  <w:shd w:val="clear" w:color="auto" w:fill="auto"/>
                  <w:noWrap/>
                  <w:vAlign w:val="bottom"/>
                  <w:hideMark/>
                </w:tcPr>
                <w:p w14:paraId="4E6A8682"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TDS</w:t>
                  </w:r>
                </w:p>
              </w:tc>
              <w:tc>
                <w:tcPr>
                  <w:tcW w:w="1972" w:type="dxa"/>
                  <w:shd w:val="clear" w:color="auto" w:fill="auto"/>
                  <w:noWrap/>
                  <w:vAlign w:val="bottom"/>
                  <w:hideMark/>
                </w:tcPr>
                <w:p w14:paraId="67B6FCB2"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mg/l</w:t>
                  </w:r>
                </w:p>
              </w:tc>
              <w:tc>
                <w:tcPr>
                  <w:tcW w:w="1972" w:type="dxa"/>
                  <w:shd w:val="clear" w:color="auto" w:fill="auto"/>
                  <w:noWrap/>
                  <w:vAlign w:val="bottom"/>
                  <w:hideMark/>
                </w:tcPr>
                <w:p w14:paraId="72091FD6" w14:textId="77777777"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11709</w:t>
                  </w:r>
                </w:p>
              </w:tc>
              <w:tc>
                <w:tcPr>
                  <w:tcW w:w="1972" w:type="dxa"/>
                  <w:shd w:val="clear" w:color="auto" w:fill="auto"/>
                  <w:noWrap/>
                  <w:vAlign w:val="bottom"/>
                  <w:hideMark/>
                </w:tcPr>
                <w:p w14:paraId="63175983" w14:textId="3E83AE0D" w:rsidR="003766F2" w:rsidRPr="003766F2" w:rsidRDefault="003766F2" w:rsidP="003766F2">
                  <w:pPr>
                    <w:spacing w:after="0" w:line="240" w:lineRule="auto"/>
                    <w:rPr>
                      <w:rFonts w:ascii="Arial" w:eastAsia="Times New Roman" w:hAnsi="Arial" w:cs="Arial"/>
                      <w:color w:val="000000"/>
                      <w:sz w:val="20"/>
                      <w:szCs w:val="20"/>
                      <w:lang w:eastAsia="en-IN"/>
                    </w:rPr>
                  </w:pPr>
                  <w:r w:rsidRPr="003766F2">
                    <w:rPr>
                      <w:rFonts w:ascii="Arial" w:eastAsia="Times New Roman" w:hAnsi="Arial" w:cs="Arial"/>
                      <w:color w:val="000000"/>
                      <w:sz w:val="20"/>
                      <w:szCs w:val="20"/>
                      <w:lang w:eastAsia="en-IN"/>
                    </w:rPr>
                    <w:t>-</w:t>
                  </w:r>
                </w:p>
              </w:tc>
            </w:tr>
          </w:tbl>
          <w:p w14:paraId="7D7154FC" w14:textId="77777777" w:rsidR="009E0439" w:rsidRDefault="009E0439" w:rsidP="001961E4">
            <w:pPr>
              <w:autoSpaceDE w:val="0"/>
              <w:autoSpaceDN w:val="0"/>
              <w:adjustRightInd w:val="0"/>
              <w:spacing w:after="0" w:line="360" w:lineRule="auto"/>
              <w:jc w:val="both"/>
              <w:rPr>
                <w:rFonts w:ascii="Arial" w:hAnsi="Arial" w:cs="Arial"/>
                <w:b/>
                <w:bCs/>
                <w:sz w:val="24"/>
                <w:szCs w:val="24"/>
              </w:rPr>
            </w:pPr>
          </w:p>
          <w:p w14:paraId="58922BA1" w14:textId="77777777" w:rsidR="00CE7B1A" w:rsidRDefault="00CE7B1A" w:rsidP="001961E4">
            <w:pPr>
              <w:autoSpaceDE w:val="0"/>
              <w:autoSpaceDN w:val="0"/>
              <w:adjustRightInd w:val="0"/>
              <w:spacing w:after="0" w:line="360" w:lineRule="auto"/>
              <w:jc w:val="both"/>
              <w:rPr>
                <w:rFonts w:ascii="Arial" w:hAnsi="Arial" w:cs="Arial"/>
                <w:b/>
                <w:bCs/>
                <w:sz w:val="24"/>
                <w:szCs w:val="24"/>
              </w:rPr>
            </w:pPr>
          </w:p>
          <w:p w14:paraId="451B0699" w14:textId="7338794B" w:rsidR="00580F10" w:rsidRDefault="008D18D8" w:rsidP="001961E4">
            <w:pPr>
              <w:autoSpaceDE w:val="0"/>
              <w:autoSpaceDN w:val="0"/>
              <w:adjustRightInd w:val="0"/>
              <w:spacing w:after="0" w:line="360" w:lineRule="auto"/>
              <w:jc w:val="both"/>
              <w:rPr>
                <w:rFonts w:ascii="Arial" w:hAnsi="Arial" w:cs="Arial"/>
                <w:b/>
                <w:bCs/>
                <w:sz w:val="24"/>
                <w:szCs w:val="24"/>
              </w:rPr>
            </w:pPr>
            <w:r w:rsidRPr="00131B83">
              <w:rPr>
                <w:rFonts w:ascii="Arial" w:hAnsi="Arial" w:cs="Arial"/>
                <w:b/>
                <w:bCs/>
                <w:sz w:val="24"/>
                <w:szCs w:val="24"/>
              </w:rPr>
              <w:t>Process Description of ETP:</w:t>
            </w:r>
          </w:p>
          <w:p w14:paraId="6970E8DC" w14:textId="66D555BA" w:rsidR="00131B83" w:rsidRDefault="00131B83" w:rsidP="001961E4">
            <w:pPr>
              <w:autoSpaceDE w:val="0"/>
              <w:autoSpaceDN w:val="0"/>
              <w:adjustRightInd w:val="0"/>
              <w:spacing w:after="0" w:line="360" w:lineRule="auto"/>
              <w:jc w:val="both"/>
              <w:rPr>
                <w:rFonts w:ascii="Arial" w:hAnsi="Arial" w:cs="Arial"/>
                <w:b/>
                <w:bCs/>
                <w:sz w:val="24"/>
                <w:szCs w:val="24"/>
              </w:rPr>
            </w:pPr>
            <w:r>
              <w:rPr>
                <w:rFonts w:ascii="Arial" w:hAnsi="Arial" w:cs="Arial"/>
                <w:b/>
                <w:bCs/>
                <w:sz w:val="24"/>
                <w:szCs w:val="24"/>
              </w:rPr>
              <w:t>Primary Treatment</w:t>
            </w:r>
          </w:p>
          <w:p w14:paraId="6CD0D983" w14:textId="3E26F9D3" w:rsidR="001961E4" w:rsidRDefault="00710222" w:rsidP="00FA24A8">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Lime dosing of process effluent </w:t>
            </w:r>
            <w:r w:rsidR="00E035E1">
              <w:rPr>
                <w:rFonts w:ascii="Arial" w:hAnsi="Arial" w:cs="Arial"/>
                <w:sz w:val="24"/>
                <w:szCs w:val="24"/>
              </w:rPr>
              <w:t xml:space="preserve">is done </w:t>
            </w:r>
            <w:r w:rsidR="0005047C">
              <w:rPr>
                <w:rFonts w:ascii="Arial" w:hAnsi="Arial" w:cs="Arial"/>
                <w:sz w:val="24"/>
                <w:szCs w:val="24"/>
              </w:rPr>
              <w:t xml:space="preserve">in the reaction tank to increase the pH from 5.5 to 7.8 resulting in the formation of sludge which is removed in the primary clarifier. </w:t>
            </w:r>
            <w:r w:rsidR="00542F13">
              <w:rPr>
                <w:rFonts w:ascii="Arial" w:hAnsi="Arial" w:cs="Arial"/>
                <w:sz w:val="24"/>
                <w:szCs w:val="24"/>
              </w:rPr>
              <w:t xml:space="preserve">The sludge formed due to lime is settled at the bottom of the primary clarifier which will be separated and pumped to the sludge pump. </w:t>
            </w:r>
            <w:r w:rsidR="00542F13" w:rsidRPr="00542F13">
              <w:rPr>
                <w:rFonts w:ascii="Arial" w:hAnsi="Arial" w:cs="Arial"/>
                <w:sz w:val="24"/>
                <w:szCs w:val="24"/>
              </w:rPr>
              <w:t>The clarified effluent flows to the equalization tank.</w:t>
            </w:r>
            <w:r w:rsidR="001961E4">
              <w:rPr>
                <w:rFonts w:ascii="Arial" w:hAnsi="Arial" w:cs="Arial"/>
                <w:sz w:val="24"/>
                <w:szCs w:val="24"/>
              </w:rPr>
              <w:t xml:space="preserve"> </w:t>
            </w:r>
          </w:p>
          <w:p w14:paraId="4C051C57" w14:textId="250FDE53" w:rsidR="001961E4" w:rsidRPr="001961E4" w:rsidRDefault="001961E4" w:rsidP="00FA24A8">
            <w:pPr>
              <w:autoSpaceDE w:val="0"/>
              <w:autoSpaceDN w:val="0"/>
              <w:adjustRightInd w:val="0"/>
              <w:spacing w:after="0" w:line="360" w:lineRule="auto"/>
              <w:jc w:val="both"/>
              <w:rPr>
                <w:rFonts w:ascii="Arial" w:hAnsi="Arial" w:cs="Arial"/>
                <w:sz w:val="24"/>
                <w:szCs w:val="24"/>
              </w:rPr>
            </w:pPr>
            <w:r w:rsidRPr="001961E4">
              <w:rPr>
                <w:rFonts w:ascii="Arial" w:hAnsi="Arial" w:cs="Arial"/>
                <w:sz w:val="24"/>
                <w:szCs w:val="24"/>
              </w:rPr>
              <w:t>The oil-bearing streams from the plant will be pumped to the Oil Trap Tank to separate the free oil following which it is mixed with other streams in the equalization tank.</w:t>
            </w:r>
          </w:p>
          <w:p w14:paraId="7784F2E0" w14:textId="77777777" w:rsidR="00FA24A8" w:rsidRDefault="00FA24A8" w:rsidP="00FA24A8">
            <w:pPr>
              <w:autoSpaceDE w:val="0"/>
              <w:autoSpaceDN w:val="0"/>
              <w:adjustRightInd w:val="0"/>
              <w:spacing w:after="0" w:line="360" w:lineRule="auto"/>
              <w:jc w:val="both"/>
              <w:rPr>
                <w:rFonts w:ascii="Arial" w:hAnsi="Arial" w:cs="Arial"/>
                <w:sz w:val="24"/>
                <w:szCs w:val="24"/>
              </w:rPr>
            </w:pPr>
          </w:p>
          <w:p w14:paraId="08259D75" w14:textId="4E1B2F19" w:rsidR="00FA24A8" w:rsidRDefault="00FA24A8" w:rsidP="001961E4">
            <w:pPr>
              <w:autoSpaceDE w:val="0"/>
              <w:autoSpaceDN w:val="0"/>
              <w:adjustRightInd w:val="0"/>
              <w:spacing w:after="0" w:line="360" w:lineRule="auto"/>
              <w:jc w:val="both"/>
              <w:rPr>
                <w:rFonts w:ascii="Arial" w:hAnsi="Arial" w:cs="Arial"/>
                <w:b/>
                <w:bCs/>
                <w:sz w:val="24"/>
                <w:szCs w:val="24"/>
              </w:rPr>
            </w:pPr>
            <w:r w:rsidRPr="00FA24A8">
              <w:rPr>
                <w:rFonts w:ascii="Arial" w:hAnsi="Arial" w:cs="Arial"/>
                <w:b/>
                <w:bCs/>
                <w:sz w:val="24"/>
                <w:szCs w:val="24"/>
              </w:rPr>
              <w:t>Secondary Treatment</w:t>
            </w:r>
          </w:p>
          <w:p w14:paraId="03EAB01F" w14:textId="345F10A3" w:rsidR="00F27A38" w:rsidRDefault="00463AEF" w:rsidP="00BD061D">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The </w:t>
            </w:r>
            <w:r w:rsidR="00FF0E21">
              <w:rPr>
                <w:rFonts w:ascii="Arial" w:hAnsi="Arial" w:cs="Arial"/>
                <w:sz w:val="24"/>
                <w:szCs w:val="24"/>
              </w:rPr>
              <w:t>e</w:t>
            </w:r>
            <w:r>
              <w:rPr>
                <w:rFonts w:ascii="Arial" w:hAnsi="Arial" w:cs="Arial"/>
                <w:sz w:val="24"/>
                <w:szCs w:val="24"/>
              </w:rPr>
              <w:t xml:space="preserve">xtended aeration tanks system is used for biological treatment where equalized effluent is transferred in which organic matter is degraded aerobically by the microbes. Extended aeration process is a </w:t>
            </w:r>
            <w:r w:rsidR="00BD061D">
              <w:rPr>
                <w:rFonts w:ascii="Arial" w:hAnsi="Arial" w:cs="Arial"/>
                <w:sz w:val="24"/>
                <w:szCs w:val="24"/>
              </w:rPr>
              <w:t>two-stage</w:t>
            </w:r>
            <w:r>
              <w:rPr>
                <w:rFonts w:ascii="Arial" w:hAnsi="Arial" w:cs="Arial"/>
                <w:sz w:val="24"/>
                <w:szCs w:val="24"/>
              </w:rPr>
              <w:t xml:space="preserve"> process </w:t>
            </w:r>
            <w:r w:rsidR="00CB0948">
              <w:rPr>
                <w:rFonts w:ascii="Arial" w:hAnsi="Arial" w:cs="Arial"/>
                <w:sz w:val="24"/>
                <w:szCs w:val="24"/>
              </w:rPr>
              <w:t>in series.</w:t>
            </w:r>
            <w:r w:rsidR="00BD061D">
              <w:rPr>
                <w:rFonts w:ascii="Arial" w:hAnsi="Arial" w:cs="Arial"/>
                <w:sz w:val="24"/>
                <w:szCs w:val="24"/>
              </w:rPr>
              <w:t xml:space="preserve"> </w:t>
            </w:r>
            <w:r w:rsidR="00BD061D" w:rsidRPr="00BD061D">
              <w:rPr>
                <w:rFonts w:ascii="Arial" w:hAnsi="Arial" w:cs="Arial"/>
                <w:sz w:val="24"/>
                <w:szCs w:val="24"/>
              </w:rPr>
              <w:t xml:space="preserve">The equalized effluent is introduced into the </w:t>
            </w:r>
            <w:r w:rsidR="00FF0E21">
              <w:rPr>
                <w:rFonts w:ascii="Arial" w:hAnsi="Arial" w:cs="Arial"/>
                <w:sz w:val="24"/>
                <w:szCs w:val="24"/>
              </w:rPr>
              <w:t>e</w:t>
            </w:r>
            <w:r w:rsidR="00BD061D" w:rsidRPr="00BD061D">
              <w:rPr>
                <w:rFonts w:ascii="Arial" w:hAnsi="Arial" w:cs="Arial"/>
                <w:sz w:val="24"/>
                <w:szCs w:val="24"/>
              </w:rPr>
              <w:t xml:space="preserve">xtended </w:t>
            </w:r>
            <w:r w:rsidR="00FF0E21">
              <w:rPr>
                <w:rFonts w:ascii="Arial" w:hAnsi="Arial" w:cs="Arial"/>
                <w:sz w:val="24"/>
                <w:szCs w:val="24"/>
              </w:rPr>
              <w:t>a</w:t>
            </w:r>
            <w:r w:rsidR="00BD061D" w:rsidRPr="00BD061D">
              <w:rPr>
                <w:rFonts w:ascii="Arial" w:hAnsi="Arial" w:cs="Arial"/>
                <w:sz w:val="24"/>
                <w:szCs w:val="24"/>
              </w:rPr>
              <w:t xml:space="preserve">eration </w:t>
            </w:r>
            <w:r w:rsidR="00FF0E21">
              <w:rPr>
                <w:rFonts w:ascii="Arial" w:hAnsi="Arial" w:cs="Arial"/>
                <w:sz w:val="24"/>
                <w:szCs w:val="24"/>
              </w:rPr>
              <w:t>t</w:t>
            </w:r>
            <w:r w:rsidR="00BD061D" w:rsidRPr="00BD061D">
              <w:rPr>
                <w:rFonts w:ascii="Arial" w:hAnsi="Arial" w:cs="Arial"/>
                <w:sz w:val="24"/>
                <w:szCs w:val="24"/>
              </w:rPr>
              <w:t>ank-1 where aerobic bacterial culture is maintained in suspension in the form of bio-sludge.</w:t>
            </w:r>
            <w:r w:rsidR="00BD061D">
              <w:rPr>
                <w:rFonts w:ascii="Arial" w:hAnsi="Arial" w:cs="Arial"/>
                <w:sz w:val="24"/>
                <w:szCs w:val="24"/>
              </w:rPr>
              <w:t xml:space="preserve"> </w:t>
            </w:r>
          </w:p>
          <w:p w14:paraId="14D8A356" w14:textId="1ABC888E" w:rsidR="00433D07" w:rsidRPr="00433D07" w:rsidRDefault="00433D07" w:rsidP="00433D07">
            <w:pPr>
              <w:autoSpaceDE w:val="0"/>
              <w:autoSpaceDN w:val="0"/>
              <w:adjustRightInd w:val="0"/>
              <w:spacing w:after="0" w:line="360" w:lineRule="auto"/>
              <w:jc w:val="both"/>
              <w:rPr>
                <w:rFonts w:ascii="Arial" w:hAnsi="Arial" w:cs="Arial"/>
                <w:sz w:val="24"/>
                <w:szCs w:val="24"/>
              </w:rPr>
            </w:pPr>
            <w:r w:rsidRPr="00433D07">
              <w:rPr>
                <w:rFonts w:ascii="Arial" w:hAnsi="Arial" w:cs="Arial"/>
                <w:sz w:val="24"/>
                <w:szCs w:val="24"/>
              </w:rPr>
              <w:t xml:space="preserve">Diffused aeration system is used for providing the desired oxygen to microbes which also serves to maintain the reactor contents in a completely mixed regime &amp; Dissolve Oxygen (DO) level of 2 ppm. At the end of the aeration period the wastewater biological mass mixture (mixed liquor) reaches the effluent end of the chamber and flows in a trough to the Secondary Clarifier-1 for the </w:t>
            </w:r>
            <w:r w:rsidRPr="00433D07">
              <w:rPr>
                <w:rFonts w:ascii="Arial" w:hAnsi="Arial" w:cs="Arial"/>
                <w:sz w:val="24"/>
                <w:szCs w:val="24"/>
              </w:rPr>
              <w:lastRenderedPageBreak/>
              <w:t xml:space="preserve">separation of sludge and liquid. </w:t>
            </w:r>
            <w:proofErr w:type="gramStart"/>
            <w:r w:rsidRPr="00433D07">
              <w:rPr>
                <w:rFonts w:ascii="Arial" w:hAnsi="Arial" w:cs="Arial"/>
                <w:sz w:val="24"/>
                <w:szCs w:val="24"/>
              </w:rPr>
              <w:t>In order to</w:t>
            </w:r>
            <w:proofErr w:type="gramEnd"/>
            <w:r w:rsidRPr="00433D07">
              <w:rPr>
                <w:rFonts w:ascii="Arial" w:hAnsi="Arial" w:cs="Arial"/>
                <w:sz w:val="24"/>
                <w:szCs w:val="24"/>
              </w:rPr>
              <w:t xml:space="preserve"> ensure required population of bacteria in extended aeration System, i.e., Mixed Liquor Suspended Solids (MLSS) and also Food to Microorganisms ratio (F/M), part of the settled sludge from the Secondary Clarifier-1 is re-circulated back to Extended Aeration tank-1 while the liquid effluent overflows over weir into Extended Aeration System II. Here, further reduction in BOD takes place as per the mechanism described above.</w:t>
            </w:r>
          </w:p>
          <w:p w14:paraId="22D68E06" w14:textId="73EA3B05" w:rsidR="00433D07" w:rsidRDefault="00433D07" w:rsidP="00433D07">
            <w:pPr>
              <w:autoSpaceDE w:val="0"/>
              <w:autoSpaceDN w:val="0"/>
              <w:adjustRightInd w:val="0"/>
              <w:spacing w:after="0" w:line="360" w:lineRule="auto"/>
              <w:jc w:val="both"/>
              <w:rPr>
                <w:rFonts w:ascii="Arial" w:hAnsi="Arial" w:cs="Arial"/>
                <w:sz w:val="24"/>
                <w:szCs w:val="24"/>
              </w:rPr>
            </w:pPr>
            <w:r w:rsidRPr="00433D07">
              <w:rPr>
                <w:rFonts w:ascii="Arial" w:hAnsi="Arial" w:cs="Arial"/>
                <w:sz w:val="24"/>
                <w:szCs w:val="24"/>
              </w:rPr>
              <w:t>A part of the separated solids is returned to the Extended Aeration tank-II as return sludge while the liquid overflows over weir into Collection Tank-II where other streams like cooling tower blow-down and DM-CPU regeneration wastes are mixed with it</w:t>
            </w:r>
          </w:p>
          <w:p w14:paraId="3ADCB804" w14:textId="77777777" w:rsidR="00433D07" w:rsidRDefault="00433D07" w:rsidP="00BD061D">
            <w:pPr>
              <w:autoSpaceDE w:val="0"/>
              <w:autoSpaceDN w:val="0"/>
              <w:adjustRightInd w:val="0"/>
              <w:spacing w:after="0" w:line="360" w:lineRule="auto"/>
              <w:jc w:val="both"/>
              <w:rPr>
                <w:rFonts w:ascii="Arial" w:hAnsi="Arial" w:cs="Arial"/>
                <w:b/>
                <w:bCs/>
                <w:sz w:val="24"/>
                <w:szCs w:val="24"/>
              </w:rPr>
            </w:pPr>
          </w:p>
          <w:p w14:paraId="1E5EB04F" w14:textId="6E7C8A90" w:rsidR="00BD061D" w:rsidRDefault="00BD061D" w:rsidP="00BD061D">
            <w:pPr>
              <w:autoSpaceDE w:val="0"/>
              <w:autoSpaceDN w:val="0"/>
              <w:adjustRightInd w:val="0"/>
              <w:spacing w:after="0" w:line="360" w:lineRule="auto"/>
              <w:jc w:val="both"/>
              <w:rPr>
                <w:rFonts w:ascii="Arial" w:hAnsi="Arial" w:cs="Arial"/>
                <w:b/>
                <w:bCs/>
                <w:sz w:val="24"/>
                <w:szCs w:val="24"/>
              </w:rPr>
            </w:pPr>
            <w:r w:rsidRPr="00BD061D">
              <w:rPr>
                <w:rFonts w:ascii="Arial" w:hAnsi="Arial" w:cs="Arial"/>
                <w:b/>
                <w:bCs/>
                <w:sz w:val="24"/>
                <w:szCs w:val="24"/>
              </w:rPr>
              <w:t>Tertiary Treatment</w:t>
            </w:r>
          </w:p>
          <w:p w14:paraId="1D64C84B" w14:textId="167A832C" w:rsidR="00433D07" w:rsidRPr="00433D07" w:rsidRDefault="00433D07" w:rsidP="00433D0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 </w:t>
            </w:r>
            <w:r w:rsidRPr="00433D07">
              <w:rPr>
                <w:rFonts w:ascii="Arial" w:hAnsi="Arial" w:cs="Arial"/>
                <w:sz w:val="24"/>
                <w:szCs w:val="24"/>
              </w:rPr>
              <w:t>The Mixed Liquor from Collection Tank II enters the Lamella Clarifier for separation of sludge and liquid via SMFT (Static Mixer and Flocculation Tank). Flocculant and Coagulant is added in SMFT. The main purpose of this tank is to mix the FeCl3 and Polymer with the effluent so that flocs will be formed in Lamella Clarifier which will help in settling suspended solids. The clarified water from the lamella clarifier is taken to the clarified water tank which also acts as a chlorine contact tank. Here hypochlorite dosing is done to further reduce the BOD for preventing biofouling in downstream filters.</w:t>
            </w:r>
          </w:p>
          <w:p w14:paraId="2E147E47" w14:textId="305E0FBB" w:rsidR="00433D07" w:rsidRDefault="00433D07" w:rsidP="00433D07">
            <w:pPr>
              <w:autoSpaceDE w:val="0"/>
              <w:autoSpaceDN w:val="0"/>
              <w:adjustRightInd w:val="0"/>
              <w:spacing w:after="0" w:line="360" w:lineRule="auto"/>
              <w:jc w:val="both"/>
              <w:rPr>
                <w:rFonts w:ascii="Arial" w:hAnsi="Arial" w:cs="Arial"/>
                <w:sz w:val="24"/>
                <w:szCs w:val="24"/>
              </w:rPr>
            </w:pPr>
            <w:r w:rsidRPr="00433D07">
              <w:rPr>
                <w:rFonts w:ascii="Arial" w:hAnsi="Arial" w:cs="Arial"/>
                <w:sz w:val="24"/>
                <w:szCs w:val="24"/>
              </w:rPr>
              <w:t>The effluent from clarified water tank is pumped into Multi Grade filter (MGF) for the reduction of suspended solids &amp; turbidity before taking the effluent to downstream membrane systems. This unit works on the phenomenon of</w:t>
            </w:r>
            <w:r w:rsidR="003D5D0D">
              <w:rPr>
                <w:rFonts w:ascii="Arial" w:hAnsi="Arial" w:cs="Arial"/>
                <w:sz w:val="24"/>
                <w:szCs w:val="24"/>
              </w:rPr>
              <w:t xml:space="preserve"> </w:t>
            </w:r>
            <w:r w:rsidRPr="00433D07">
              <w:rPr>
                <w:rFonts w:ascii="Arial" w:hAnsi="Arial" w:cs="Arial"/>
                <w:sz w:val="24"/>
                <w:szCs w:val="24"/>
              </w:rPr>
              <w:t xml:space="preserve">surface filtration. At a pre-determined pressure drop the backwash of filter is initiated to clean the filter bed. </w:t>
            </w:r>
          </w:p>
          <w:p w14:paraId="238E4789" w14:textId="4DCF6B27" w:rsidR="00D029EA" w:rsidRDefault="00D029EA" w:rsidP="00D029EA">
            <w:pPr>
              <w:autoSpaceDE w:val="0"/>
              <w:autoSpaceDN w:val="0"/>
              <w:adjustRightInd w:val="0"/>
              <w:spacing w:after="0" w:line="360" w:lineRule="auto"/>
              <w:jc w:val="both"/>
              <w:rPr>
                <w:rFonts w:ascii="Arial" w:hAnsi="Arial" w:cs="Arial"/>
                <w:sz w:val="24"/>
                <w:szCs w:val="24"/>
              </w:rPr>
            </w:pPr>
            <w:r w:rsidRPr="00D029EA">
              <w:rPr>
                <w:rFonts w:ascii="Arial" w:hAnsi="Arial" w:cs="Arial"/>
                <w:sz w:val="24"/>
                <w:szCs w:val="24"/>
              </w:rPr>
              <w:t xml:space="preserve">The effluent from Multi Grade filter is the fed to Activated Carbon filter (ACF) to ensure reduction in excess chlorine, colour, residual recalcitrant &amp; organics. Activated carbon is a porous material, mainly consisting of elementary carbon in a graphite-like structure. </w:t>
            </w:r>
          </w:p>
          <w:p w14:paraId="64A9E61A" w14:textId="165D7845" w:rsidR="00295B36" w:rsidRDefault="00D029EA" w:rsidP="00D029EA">
            <w:pPr>
              <w:autoSpaceDE w:val="0"/>
              <w:autoSpaceDN w:val="0"/>
              <w:adjustRightInd w:val="0"/>
              <w:spacing w:after="0" w:line="360" w:lineRule="auto"/>
              <w:jc w:val="both"/>
              <w:rPr>
                <w:rFonts w:ascii="Arial" w:hAnsi="Arial" w:cs="Arial"/>
                <w:sz w:val="24"/>
                <w:szCs w:val="24"/>
              </w:rPr>
            </w:pPr>
            <w:r w:rsidRPr="00D029EA">
              <w:rPr>
                <w:rFonts w:ascii="Arial" w:hAnsi="Arial" w:cs="Arial"/>
                <w:sz w:val="24"/>
                <w:szCs w:val="24"/>
              </w:rPr>
              <w:t>Treated water from ACF will be collected in filtered water tank which will act as collection tank, from where one stream will go to Guard Pond + RO Reject Tank and the other stream will go to for processing in the UF-RO system.</w:t>
            </w:r>
          </w:p>
          <w:p w14:paraId="1ADBA026" w14:textId="77777777" w:rsidR="00295B36" w:rsidRDefault="00295B36" w:rsidP="00D029EA">
            <w:pPr>
              <w:autoSpaceDE w:val="0"/>
              <w:autoSpaceDN w:val="0"/>
              <w:adjustRightInd w:val="0"/>
              <w:spacing w:after="0" w:line="360" w:lineRule="auto"/>
              <w:jc w:val="both"/>
              <w:rPr>
                <w:rFonts w:ascii="Arial" w:hAnsi="Arial" w:cs="Arial"/>
                <w:sz w:val="24"/>
                <w:szCs w:val="24"/>
              </w:rPr>
            </w:pPr>
          </w:p>
          <w:p w14:paraId="38FAB9C2" w14:textId="769B844E" w:rsidR="00295B36" w:rsidRDefault="00295B36" w:rsidP="00D029EA">
            <w:pPr>
              <w:autoSpaceDE w:val="0"/>
              <w:autoSpaceDN w:val="0"/>
              <w:adjustRightInd w:val="0"/>
              <w:spacing w:after="0" w:line="360" w:lineRule="auto"/>
              <w:jc w:val="both"/>
              <w:rPr>
                <w:rFonts w:ascii="Arial" w:hAnsi="Arial" w:cs="Arial"/>
                <w:b/>
                <w:bCs/>
                <w:sz w:val="24"/>
                <w:szCs w:val="24"/>
              </w:rPr>
            </w:pPr>
            <w:r w:rsidRPr="00295B36">
              <w:rPr>
                <w:rFonts w:ascii="Arial" w:hAnsi="Arial" w:cs="Arial"/>
                <w:b/>
                <w:bCs/>
                <w:sz w:val="24"/>
                <w:szCs w:val="24"/>
              </w:rPr>
              <w:t>Ultra-Filtration system:</w:t>
            </w:r>
          </w:p>
          <w:p w14:paraId="74F01EED" w14:textId="1508A419" w:rsidR="00295B36" w:rsidRPr="00295B36" w:rsidRDefault="00295B36" w:rsidP="00295B36">
            <w:pPr>
              <w:autoSpaceDE w:val="0"/>
              <w:autoSpaceDN w:val="0"/>
              <w:adjustRightInd w:val="0"/>
              <w:spacing w:after="0" w:line="360" w:lineRule="auto"/>
              <w:jc w:val="both"/>
              <w:rPr>
                <w:rFonts w:ascii="Arial" w:hAnsi="Arial" w:cs="Arial"/>
                <w:sz w:val="24"/>
                <w:szCs w:val="24"/>
              </w:rPr>
            </w:pPr>
            <w:r w:rsidRPr="00295B36">
              <w:rPr>
                <w:rFonts w:ascii="Arial" w:hAnsi="Arial" w:cs="Arial"/>
                <w:sz w:val="24"/>
                <w:szCs w:val="24"/>
              </w:rPr>
              <w:t xml:space="preserve">Ultra-filtration is a </w:t>
            </w:r>
            <w:r w:rsidR="003232BE" w:rsidRPr="00295B36">
              <w:rPr>
                <w:rFonts w:ascii="Arial" w:hAnsi="Arial" w:cs="Arial"/>
                <w:sz w:val="24"/>
                <w:szCs w:val="24"/>
              </w:rPr>
              <w:t>low-pressure</w:t>
            </w:r>
            <w:r w:rsidRPr="00295B36">
              <w:rPr>
                <w:rFonts w:ascii="Arial" w:hAnsi="Arial" w:cs="Arial"/>
                <w:sz w:val="24"/>
                <w:szCs w:val="24"/>
              </w:rPr>
              <w:t xml:space="preserve"> membrane process for the removal of colloidal silica and colloidal particles (measured in terms of Silt Density Index). The feed water flows from the inside of the fibres, permeates through the membrane and is removed as the product from the shell side.</w:t>
            </w:r>
          </w:p>
          <w:p w14:paraId="23D64D92" w14:textId="184A2495" w:rsidR="00295B36" w:rsidRPr="00295B36" w:rsidRDefault="00295B36" w:rsidP="00295B36">
            <w:pPr>
              <w:autoSpaceDE w:val="0"/>
              <w:autoSpaceDN w:val="0"/>
              <w:adjustRightInd w:val="0"/>
              <w:spacing w:after="0" w:line="360" w:lineRule="auto"/>
              <w:jc w:val="both"/>
              <w:rPr>
                <w:rFonts w:ascii="Arial" w:hAnsi="Arial" w:cs="Arial"/>
                <w:sz w:val="24"/>
                <w:szCs w:val="24"/>
              </w:rPr>
            </w:pPr>
            <w:r w:rsidRPr="00295B36">
              <w:rPr>
                <w:rFonts w:ascii="Arial" w:hAnsi="Arial" w:cs="Arial"/>
                <w:sz w:val="24"/>
                <w:szCs w:val="24"/>
              </w:rPr>
              <w:lastRenderedPageBreak/>
              <w:t xml:space="preserve">In Ultra-filtration, small molecules such as water, monosaccharide, simple </w:t>
            </w:r>
            <w:proofErr w:type="gramStart"/>
            <w:r w:rsidRPr="00295B36">
              <w:rPr>
                <w:rFonts w:ascii="Arial" w:hAnsi="Arial" w:cs="Arial"/>
                <w:sz w:val="24"/>
                <w:szCs w:val="24"/>
              </w:rPr>
              <w:t>alcohol</w:t>
            </w:r>
            <w:proofErr w:type="gramEnd"/>
            <w:r w:rsidRPr="00295B36">
              <w:rPr>
                <w:rFonts w:ascii="Arial" w:hAnsi="Arial" w:cs="Arial"/>
                <w:sz w:val="24"/>
                <w:szCs w:val="24"/>
              </w:rPr>
              <w:t xml:space="preserve"> and all ionic species pass through the membrane while larger molecules, colloidal particulate matter and bacteria are retained.</w:t>
            </w:r>
          </w:p>
          <w:p w14:paraId="5848D714" w14:textId="77777777" w:rsidR="00EB3970" w:rsidRDefault="00295B36" w:rsidP="00295B36">
            <w:pPr>
              <w:autoSpaceDE w:val="0"/>
              <w:autoSpaceDN w:val="0"/>
              <w:adjustRightInd w:val="0"/>
              <w:spacing w:after="0" w:line="360" w:lineRule="auto"/>
              <w:jc w:val="both"/>
              <w:rPr>
                <w:rFonts w:ascii="Arial" w:hAnsi="Arial" w:cs="Arial"/>
                <w:sz w:val="24"/>
                <w:szCs w:val="24"/>
              </w:rPr>
            </w:pPr>
            <w:r w:rsidRPr="00295B36">
              <w:rPr>
                <w:rFonts w:ascii="Arial" w:hAnsi="Arial" w:cs="Arial"/>
                <w:sz w:val="24"/>
                <w:szCs w:val="24"/>
              </w:rPr>
              <w:t xml:space="preserve">Ultra-filtration is the best pre-treatment technique for cost effective performance of the Reverse Osmosis System as it leads to increased RO membranes life and reduced cleaning frequency. This ultimately reduces the operating expenditure incurred on the RO </w:t>
            </w:r>
            <w:r w:rsidR="00EB3970" w:rsidRPr="00295B36">
              <w:rPr>
                <w:rFonts w:ascii="Arial" w:hAnsi="Arial" w:cs="Arial"/>
                <w:sz w:val="24"/>
                <w:szCs w:val="24"/>
              </w:rPr>
              <w:t>system. The</w:t>
            </w:r>
            <w:r w:rsidRPr="00295B36">
              <w:rPr>
                <w:rFonts w:ascii="Arial" w:hAnsi="Arial" w:cs="Arial"/>
                <w:sz w:val="24"/>
                <w:szCs w:val="24"/>
              </w:rPr>
              <w:t xml:space="preserve"> treated water from Ultra-filtration system will be collected in the RO feed tank for temporary storage &amp; the treated water will be transferred to Reverse Osmosis System through pump for further treatment as well as will be used during cleaning of Ultra-filtration system.</w:t>
            </w:r>
          </w:p>
          <w:p w14:paraId="3435C8A7" w14:textId="77777777" w:rsidR="000523CA" w:rsidRDefault="000523CA" w:rsidP="00EB3970">
            <w:pPr>
              <w:autoSpaceDE w:val="0"/>
              <w:autoSpaceDN w:val="0"/>
              <w:adjustRightInd w:val="0"/>
              <w:spacing w:after="0" w:line="360" w:lineRule="auto"/>
              <w:rPr>
                <w:rFonts w:ascii="Arial" w:hAnsi="Arial" w:cs="Arial"/>
                <w:b/>
                <w:bCs/>
                <w:sz w:val="24"/>
                <w:szCs w:val="24"/>
              </w:rPr>
            </w:pPr>
          </w:p>
          <w:p w14:paraId="472F8E82" w14:textId="2CFAFFD8" w:rsidR="00295B36" w:rsidRDefault="00EB3970" w:rsidP="00EB3970">
            <w:pPr>
              <w:autoSpaceDE w:val="0"/>
              <w:autoSpaceDN w:val="0"/>
              <w:adjustRightInd w:val="0"/>
              <w:spacing w:after="0" w:line="360" w:lineRule="auto"/>
              <w:rPr>
                <w:rFonts w:ascii="Arial" w:hAnsi="Arial" w:cs="Arial"/>
                <w:b/>
                <w:bCs/>
                <w:sz w:val="24"/>
                <w:szCs w:val="24"/>
              </w:rPr>
            </w:pPr>
            <w:r w:rsidRPr="00EB3970">
              <w:rPr>
                <w:rFonts w:ascii="Arial" w:hAnsi="Arial" w:cs="Arial"/>
                <w:b/>
                <w:bCs/>
                <w:sz w:val="24"/>
                <w:szCs w:val="24"/>
              </w:rPr>
              <w:t>Reverse Osmosis System</w:t>
            </w:r>
          </w:p>
          <w:p w14:paraId="4BF0FD9E" w14:textId="77777777" w:rsidR="00441265" w:rsidRDefault="00EB3970" w:rsidP="00EB3970">
            <w:pPr>
              <w:autoSpaceDE w:val="0"/>
              <w:autoSpaceDN w:val="0"/>
              <w:adjustRightInd w:val="0"/>
              <w:spacing w:after="0" w:line="360" w:lineRule="auto"/>
              <w:jc w:val="both"/>
              <w:rPr>
                <w:rFonts w:ascii="Arial" w:hAnsi="Arial" w:cs="Arial"/>
                <w:sz w:val="24"/>
                <w:szCs w:val="24"/>
              </w:rPr>
            </w:pPr>
            <w:r w:rsidRPr="00EB3970">
              <w:rPr>
                <w:rFonts w:ascii="Arial" w:hAnsi="Arial" w:cs="Arial"/>
                <w:sz w:val="24"/>
                <w:szCs w:val="24"/>
              </w:rPr>
              <w:t>The treated water from the RO feed tank is subjected to sodium Bisulphite (SBS) and</w:t>
            </w:r>
            <w:r>
              <w:rPr>
                <w:rFonts w:ascii="Arial" w:hAnsi="Arial" w:cs="Arial"/>
                <w:sz w:val="24"/>
                <w:szCs w:val="24"/>
              </w:rPr>
              <w:t xml:space="preserve"> </w:t>
            </w:r>
            <w:proofErr w:type="spellStart"/>
            <w:r w:rsidRPr="00EB3970">
              <w:rPr>
                <w:rFonts w:ascii="Arial" w:hAnsi="Arial" w:cs="Arial"/>
                <w:sz w:val="24"/>
                <w:szCs w:val="24"/>
              </w:rPr>
              <w:t>Antiscalant</w:t>
            </w:r>
            <w:proofErr w:type="spellEnd"/>
            <w:r w:rsidRPr="00EB3970">
              <w:rPr>
                <w:rFonts w:ascii="Arial" w:hAnsi="Arial" w:cs="Arial"/>
                <w:sz w:val="24"/>
                <w:szCs w:val="24"/>
              </w:rPr>
              <w:t xml:space="preserve"> dosing prior to feeding in the cartridge filter. The </w:t>
            </w:r>
            <w:proofErr w:type="spellStart"/>
            <w:r w:rsidRPr="00EB3970">
              <w:rPr>
                <w:rFonts w:ascii="Arial" w:hAnsi="Arial" w:cs="Arial"/>
                <w:sz w:val="24"/>
                <w:szCs w:val="24"/>
              </w:rPr>
              <w:t>Antiscalant</w:t>
            </w:r>
            <w:proofErr w:type="spellEnd"/>
            <w:r w:rsidRPr="00EB3970">
              <w:rPr>
                <w:rFonts w:ascii="Arial" w:hAnsi="Arial" w:cs="Arial"/>
                <w:sz w:val="24"/>
                <w:szCs w:val="24"/>
              </w:rPr>
              <w:t xml:space="preserve"> Dosing System is provided to prevent precipitation of sparingly soluble salts and hence to inhibit scale formation on RO membranes.</w:t>
            </w:r>
          </w:p>
          <w:p w14:paraId="75793519" w14:textId="20F048CF" w:rsidR="00441265" w:rsidRDefault="00441265" w:rsidP="00441265">
            <w:pPr>
              <w:autoSpaceDE w:val="0"/>
              <w:autoSpaceDN w:val="0"/>
              <w:adjustRightInd w:val="0"/>
              <w:spacing w:after="0" w:line="360" w:lineRule="auto"/>
              <w:jc w:val="both"/>
              <w:rPr>
                <w:rFonts w:ascii="Arial" w:hAnsi="Arial" w:cs="Arial"/>
                <w:sz w:val="24"/>
                <w:szCs w:val="24"/>
              </w:rPr>
            </w:pPr>
            <w:r w:rsidRPr="00441265">
              <w:rPr>
                <w:rFonts w:ascii="Arial" w:hAnsi="Arial" w:cs="Arial"/>
                <w:sz w:val="24"/>
                <w:szCs w:val="24"/>
              </w:rPr>
              <w:t>The SBS (sodium bisulphite) Dosing System is provided to remove traces of chlorine present in raw water to protect the membranes. Also, provision of shock dosing of SBS is made in case of any excess free chlorine coming into safeguard RO membranes. The RO unit comprises of cartridge filters &amp; high-pressure pump.</w:t>
            </w:r>
            <w:r>
              <w:rPr>
                <w:rFonts w:ascii="Arial" w:hAnsi="Arial" w:cs="Arial"/>
                <w:sz w:val="24"/>
                <w:szCs w:val="24"/>
              </w:rPr>
              <w:t xml:space="preserve"> </w:t>
            </w:r>
            <w:r w:rsidRPr="00441265">
              <w:rPr>
                <w:rFonts w:ascii="Arial" w:hAnsi="Arial" w:cs="Arial"/>
                <w:sz w:val="24"/>
                <w:szCs w:val="24"/>
              </w:rPr>
              <w:t>Cartridge Filters are used to further reduce suspended solids to a level acceptable to the downstream</w:t>
            </w:r>
            <w:r>
              <w:rPr>
                <w:rFonts w:ascii="Arial" w:hAnsi="Arial" w:cs="Arial"/>
                <w:sz w:val="24"/>
                <w:szCs w:val="24"/>
              </w:rPr>
              <w:t>.</w:t>
            </w:r>
            <w:r w:rsidR="007069BE">
              <w:rPr>
                <w:rFonts w:ascii="Arial" w:hAnsi="Arial" w:cs="Arial"/>
                <w:sz w:val="24"/>
                <w:szCs w:val="24"/>
              </w:rPr>
              <w:t xml:space="preserve"> </w:t>
            </w:r>
          </w:p>
          <w:p w14:paraId="3D25F3EF" w14:textId="09B0C23F" w:rsidR="007069BE" w:rsidRDefault="007069BE" w:rsidP="007069BE">
            <w:pPr>
              <w:autoSpaceDE w:val="0"/>
              <w:autoSpaceDN w:val="0"/>
              <w:adjustRightInd w:val="0"/>
              <w:spacing w:after="0" w:line="360" w:lineRule="auto"/>
              <w:jc w:val="both"/>
              <w:rPr>
                <w:rFonts w:ascii="Arial" w:hAnsi="Arial" w:cs="Arial"/>
                <w:sz w:val="24"/>
                <w:szCs w:val="24"/>
              </w:rPr>
            </w:pPr>
            <w:r w:rsidRPr="007069BE">
              <w:rPr>
                <w:rFonts w:ascii="Arial" w:hAnsi="Arial" w:cs="Arial"/>
                <w:sz w:val="24"/>
                <w:szCs w:val="24"/>
              </w:rPr>
              <w:t xml:space="preserve">Effluent stream from UF system will be stored temporarily in RO feed tank from where it will be pumped to RO system for further reduction of dissolved solids. The RO system comprises of cartridge filters and high-pressure pumps. Prior to cartridge filters Sodium- metabisulfite (SMBS) and </w:t>
            </w:r>
            <w:proofErr w:type="spellStart"/>
            <w:r w:rsidRPr="007069BE">
              <w:rPr>
                <w:rFonts w:ascii="Arial" w:hAnsi="Arial" w:cs="Arial"/>
                <w:sz w:val="24"/>
                <w:szCs w:val="24"/>
              </w:rPr>
              <w:t>antiscalant</w:t>
            </w:r>
            <w:proofErr w:type="spellEnd"/>
            <w:r w:rsidRPr="007069BE">
              <w:rPr>
                <w:rFonts w:ascii="Arial" w:hAnsi="Arial" w:cs="Arial"/>
                <w:sz w:val="24"/>
                <w:szCs w:val="24"/>
              </w:rPr>
              <w:t xml:space="preserve"> will be dosed for efficient operation of the RO unit. SMBS dosing removes traces of chlorine in the feed water to protect the membranes while </w:t>
            </w:r>
            <w:proofErr w:type="spellStart"/>
            <w:r w:rsidRPr="007069BE">
              <w:rPr>
                <w:rFonts w:ascii="Arial" w:hAnsi="Arial" w:cs="Arial"/>
                <w:sz w:val="24"/>
                <w:szCs w:val="24"/>
              </w:rPr>
              <w:t>antiscalant</w:t>
            </w:r>
            <w:proofErr w:type="spellEnd"/>
            <w:r w:rsidRPr="007069BE">
              <w:rPr>
                <w:rFonts w:ascii="Arial" w:hAnsi="Arial" w:cs="Arial"/>
                <w:sz w:val="24"/>
                <w:szCs w:val="24"/>
              </w:rPr>
              <w:t xml:space="preserve"> serves to inhibit the scale formation on the membranes. The cartridge filters will reduce the suspended solids further to a level acceptable to the downstream RO membranes. From the cartridge filters effluent will be fed to the</w:t>
            </w:r>
            <w:r>
              <w:rPr>
                <w:rFonts w:ascii="Arial" w:hAnsi="Arial" w:cs="Arial"/>
                <w:sz w:val="24"/>
                <w:szCs w:val="24"/>
              </w:rPr>
              <w:t xml:space="preserve"> </w:t>
            </w:r>
            <w:r w:rsidRPr="007069BE">
              <w:rPr>
                <w:rFonts w:ascii="Arial" w:hAnsi="Arial" w:cs="Arial"/>
                <w:sz w:val="24"/>
                <w:szCs w:val="24"/>
              </w:rPr>
              <w:t>RO skid comprising of 2 trains. Permeate from the RO unit will be stored in the RO permeate tank while the reject will be stored in the RO reject tank.</w:t>
            </w:r>
            <w:r>
              <w:rPr>
                <w:rFonts w:ascii="Arial" w:hAnsi="Arial" w:cs="Arial"/>
                <w:sz w:val="24"/>
                <w:szCs w:val="24"/>
              </w:rPr>
              <w:t xml:space="preserve"> </w:t>
            </w:r>
            <w:r w:rsidRPr="007069BE">
              <w:rPr>
                <w:rFonts w:ascii="Arial" w:hAnsi="Arial" w:cs="Arial"/>
                <w:sz w:val="24"/>
                <w:szCs w:val="24"/>
              </w:rPr>
              <w:t>Cartridge Filters are used to further reduce suspended solids to a level acceptable to the downstream.</w:t>
            </w:r>
          </w:p>
          <w:p w14:paraId="5D18AFF8" w14:textId="04790E6A" w:rsidR="00664093" w:rsidRDefault="00664093" w:rsidP="007069BE">
            <w:pPr>
              <w:autoSpaceDE w:val="0"/>
              <w:autoSpaceDN w:val="0"/>
              <w:adjustRightInd w:val="0"/>
              <w:spacing w:after="0" w:line="360" w:lineRule="auto"/>
              <w:jc w:val="both"/>
              <w:rPr>
                <w:rFonts w:ascii="Arial" w:hAnsi="Arial" w:cs="Arial"/>
                <w:sz w:val="24"/>
                <w:szCs w:val="24"/>
              </w:rPr>
            </w:pPr>
          </w:p>
          <w:p w14:paraId="332AAFF5" w14:textId="07AD0D5E" w:rsidR="00F845D8" w:rsidRDefault="00F845D8" w:rsidP="007069BE">
            <w:pPr>
              <w:autoSpaceDE w:val="0"/>
              <w:autoSpaceDN w:val="0"/>
              <w:adjustRightInd w:val="0"/>
              <w:spacing w:after="0" w:line="360" w:lineRule="auto"/>
              <w:jc w:val="both"/>
              <w:rPr>
                <w:rFonts w:ascii="Arial" w:hAnsi="Arial" w:cs="Arial"/>
                <w:sz w:val="24"/>
                <w:szCs w:val="24"/>
              </w:rPr>
            </w:pPr>
          </w:p>
          <w:p w14:paraId="14E68DF1" w14:textId="77777777" w:rsidR="00F845D8" w:rsidRDefault="00F845D8" w:rsidP="007069BE">
            <w:pPr>
              <w:autoSpaceDE w:val="0"/>
              <w:autoSpaceDN w:val="0"/>
              <w:adjustRightInd w:val="0"/>
              <w:spacing w:after="0" w:line="360" w:lineRule="auto"/>
              <w:jc w:val="both"/>
              <w:rPr>
                <w:rFonts w:ascii="Arial" w:hAnsi="Arial" w:cs="Arial"/>
                <w:sz w:val="24"/>
                <w:szCs w:val="24"/>
              </w:rPr>
            </w:pPr>
          </w:p>
          <w:p w14:paraId="20D933A0" w14:textId="77777777" w:rsidR="00664093" w:rsidRPr="000523CA" w:rsidRDefault="00664093" w:rsidP="00664093">
            <w:pPr>
              <w:autoSpaceDE w:val="0"/>
              <w:autoSpaceDN w:val="0"/>
              <w:adjustRightInd w:val="0"/>
              <w:spacing w:after="0" w:line="360" w:lineRule="auto"/>
              <w:jc w:val="both"/>
              <w:rPr>
                <w:rFonts w:ascii="Arial" w:hAnsi="Arial" w:cs="Arial"/>
                <w:b/>
                <w:bCs/>
                <w:sz w:val="24"/>
                <w:szCs w:val="24"/>
              </w:rPr>
            </w:pPr>
            <w:r w:rsidRPr="000523CA">
              <w:rPr>
                <w:rFonts w:ascii="Arial" w:hAnsi="Arial" w:cs="Arial"/>
                <w:b/>
                <w:bCs/>
                <w:sz w:val="24"/>
                <w:szCs w:val="24"/>
              </w:rPr>
              <w:lastRenderedPageBreak/>
              <w:t>Sludge Treatment</w:t>
            </w:r>
          </w:p>
          <w:p w14:paraId="4E19C133" w14:textId="4C5D0333" w:rsidR="00664093" w:rsidRDefault="00664093" w:rsidP="00664093">
            <w:pPr>
              <w:autoSpaceDE w:val="0"/>
              <w:autoSpaceDN w:val="0"/>
              <w:adjustRightInd w:val="0"/>
              <w:spacing w:after="0" w:line="360" w:lineRule="auto"/>
              <w:jc w:val="both"/>
              <w:rPr>
                <w:rFonts w:ascii="Arial" w:hAnsi="Arial" w:cs="Arial"/>
                <w:sz w:val="24"/>
                <w:szCs w:val="24"/>
              </w:rPr>
            </w:pPr>
            <w:r w:rsidRPr="00664093">
              <w:rPr>
                <w:rFonts w:ascii="Arial" w:hAnsi="Arial" w:cs="Arial"/>
                <w:sz w:val="24"/>
                <w:szCs w:val="24"/>
              </w:rPr>
              <w:t>Sludge from Lamella Clarifier, primary clarifier, Secondary Clarifier I and II shall be collected in sludge sump and pumped to Filter Press for further treatment. The filtrate from the Filter Press is sent back the Equalization Tank while the sludge cake formed will be disposed of as landfill. Additionally, sludge drying beds are provided for drying the sludge cake formed from the Filter Press</w:t>
            </w:r>
          </w:p>
          <w:p w14:paraId="6A02DE57" w14:textId="77777777" w:rsidR="00282D30" w:rsidRPr="002D437C" w:rsidRDefault="00282D30" w:rsidP="003D5D0D">
            <w:pPr>
              <w:autoSpaceDE w:val="0"/>
              <w:autoSpaceDN w:val="0"/>
              <w:adjustRightInd w:val="0"/>
              <w:spacing w:after="0" w:line="240" w:lineRule="auto"/>
              <w:rPr>
                <w:rFonts w:ascii="Arial" w:hAnsi="Arial" w:cs="Arial"/>
                <w:b/>
                <w:bCs/>
                <w:sz w:val="24"/>
                <w:szCs w:val="24"/>
              </w:rPr>
            </w:pPr>
          </w:p>
          <w:p w14:paraId="4C14F5C5" w14:textId="290AE5F0" w:rsidR="00282D30" w:rsidRDefault="00282D30" w:rsidP="009E0439">
            <w:pPr>
              <w:spacing w:line="360" w:lineRule="auto"/>
              <w:ind w:right="444"/>
              <w:jc w:val="both"/>
              <w:rPr>
                <w:rFonts w:ascii="Arial" w:hAnsi="Arial" w:cs="Arial"/>
                <w:sz w:val="24"/>
                <w:szCs w:val="24"/>
              </w:rPr>
            </w:pPr>
            <w:r w:rsidRPr="004455F0">
              <w:rPr>
                <w:rFonts w:ascii="Arial" w:hAnsi="Arial" w:cs="Arial"/>
                <w:sz w:val="24"/>
                <w:szCs w:val="24"/>
              </w:rPr>
              <w:t xml:space="preserve">Hazardous wastes like resin sludge with polymers, </w:t>
            </w:r>
            <w:r>
              <w:rPr>
                <w:rFonts w:ascii="Arial" w:hAnsi="Arial" w:cs="Arial"/>
                <w:sz w:val="24"/>
                <w:szCs w:val="24"/>
              </w:rPr>
              <w:t>r</w:t>
            </w:r>
            <w:r w:rsidRPr="004455F0">
              <w:rPr>
                <w:rFonts w:ascii="Arial" w:hAnsi="Arial" w:cs="Arial"/>
                <w:sz w:val="24"/>
                <w:szCs w:val="24"/>
              </w:rPr>
              <w:t>esin-soaked cotton waste / gloves &amp; chemical contaminated saw dust, office garbage, filter material, waste glycerine, spent solvent, spent oil, activated carbon, ETP</w:t>
            </w:r>
            <w:r>
              <w:rPr>
                <w:rFonts w:ascii="Arial" w:hAnsi="Arial" w:cs="Arial"/>
                <w:sz w:val="24"/>
                <w:szCs w:val="24"/>
              </w:rPr>
              <w:t xml:space="preserve"> (Effluent Treatment Plant)</w:t>
            </w:r>
            <w:r w:rsidRPr="004455F0">
              <w:rPr>
                <w:rFonts w:ascii="Arial" w:hAnsi="Arial" w:cs="Arial"/>
                <w:sz w:val="24"/>
                <w:szCs w:val="24"/>
              </w:rPr>
              <w:t xml:space="preserve"> sludge, and waste barrel will </w:t>
            </w:r>
            <w:r>
              <w:rPr>
                <w:rFonts w:ascii="Arial" w:hAnsi="Arial" w:cs="Arial"/>
                <w:sz w:val="24"/>
                <w:szCs w:val="24"/>
              </w:rPr>
              <w:t xml:space="preserve">be </w:t>
            </w:r>
            <w:r w:rsidRPr="004455F0">
              <w:rPr>
                <w:rFonts w:ascii="Arial" w:hAnsi="Arial" w:cs="Arial"/>
                <w:sz w:val="24"/>
                <w:szCs w:val="24"/>
              </w:rPr>
              <w:t>generated during the production. MEE/MVR salts (i.e., NaCl Salt) need to be send to authorized vendors &amp; to managed as per the Hazardous Wastes (Management, Transport and Transboundary) Rules 2016 as amended till date.</w:t>
            </w:r>
          </w:p>
          <w:p w14:paraId="29E3F059" w14:textId="77777777" w:rsidR="00637845" w:rsidRDefault="00637845" w:rsidP="006A749E">
            <w:pPr>
              <w:rPr>
                <w:rFonts w:ascii="Arial" w:hAnsi="Arial" w:cs="Arial"/>
                <w:b/>
                <w:bCs/>
                <w:sz w:val="24"/>
                <w:szCs w:val="24"/>
              </w:rPr>
            </w:pPr>
          </w:p>
          <w:p w14:paraId="1E7E298B" w14:textId="0EBAA8A1" w:rsidR="006A749E" w:rsidRPr="00DB6D24" w:rsidRDefault="006A749E" w:rsidP="006A749E">
            <w:pPr>
              <w:rPr>
                <w:rFonts w:ascii="Arial" w:hAnsi="Arial" w:cs="Arial"/>
                <w:b/>
                <w:bCs/>
              </w:rPr>
            </w:pPr>
            <w:r w:rsidRPr="00DB6D24">
              <w:rPr>
                <w:rFonts w:ascii="Arial" w:hAnsi="Arial" w:cs="Arial"/>
                <w:noProof/>
                <w:sz w:val="24"/>
                <w:szCs w:val="24"/>
              </w:rPr>
              <mc:AlternateContent>
                <mc:Choice Requires="wpg">
                  <w:drawing>
                    <wp:anchor distT="0" distB="0" distL="114300" distR="114300" simplePos="0" relativeHeight="253446144" behindDoc="0" locked="0" layoutInCell="1" allowOverlap="1" wp14:anchorId="1D869514" wp14:editId="6883238B">
                      <wp:simplePos x="0" y="0"/>
                      <wp:positionH relativeFrom="column">
                        <wp:posOffset>-635</wp:posOffset>
                      </wp:positionH>
                      <wp:positionV relativeFrom="paragraph">
                        <wp:posOffset>286385</wp:posOffset>
                      </wp:positionV>
                      <wp:extent cx="6486525" cy="4419600"/>
                      <wp:effectExtent l="0" t="0" r="28575" b="0"/>
                      <wp:wrapNone/>
                      <wp:docPr id="2054" name="Group 2054"/>
                      <wp:cNvGraphicFramePr/>
                      <a:graphic xmlns:a="http://schemas.openxmlformats.org/drawingml/2006/main">
                        <a:graphicData uri="http://schemas.microsoft.com/office/word/2010/wordprocessingGroup">
                          <wpg:wgp>
                            <wpg:cNvGrpSpPr/>
                            <wpg:grpSpPr>
                              <a:xfrm>
                                <a:off x="0" y="0"/>
                                <a:ext cx="6486525" cy="4419600"/>
                                <a:chOff x="0" y="0"/>
                                <a:chExt cx="7191375" cy="4295775"/>
                              </a:xfrm>
                            </wpg:grpSpPr>
                            <wps:wsp>
                              <wps:cNvPr id="2056" name="Rectangle: Rounded Corners 2056"/>
                              <wps:cNvSpPr/>
                              <wps:spPr>
                                <a:xfrm>
                                  <a:off x="457200" y="542925"/>
                                  <a:ext cx="752474" cy="577712"/>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1DF21"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Effluent form 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Rounded Corners 2057"/>
                              <wps:cNvSpPr/>
                              <wps:spPr>
                                <a:xfrm>
                                  <a:off x="1543050" y="542925"/>
                                  <a:ext cx="752474"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9B8C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Reaction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 name="Rectangle: Rounded Corners 2058"/>
                              <wps:cNvSpPr/>
                              <wps:spPr>
                                <a:xfrm>
                                  <a:off x="2581275" y="5429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352B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Primary clarifier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9" name="Rectangle: Rounded Corners 2059"/>
                              <wps:cNvSpPr/>
                              <wps:spPr>
                                <a:xfrm>
                                  <a:off x="3620920" y="550654"/>
                                  <a:ext cx="813187"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8D97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Equalization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 name="Rectangle: Rounded Corners 2060"/>
                              <wps:cNvSpPr/>
                              <wps:spPr>
                                <a:xfrm>
                                  <a:off x="4714875" y="5429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7BCA2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ectangle: Rounded Corners 2078"/>
                              <wps:cNvSpPr/>
                              <wps:spPr>
                                <a:xfrm>
                                  <a:off x="5838825" y="533400"/>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61F4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ectangle: Rounded Corners 2079"/>
                              <wps:cNvSpPr/>
                              <wps:spPr>
                                <a:xfrm>
                                  <a:off x="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B48D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MGF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Rectangle: Rounded Corners 2080"/>
                              <wps:cNvSpPr/>
                              <wps:spPr>
                                <a:xfrm>
                                  <a:off x="1047750" y="1876425"/>
                                  <a:ext cx="752474" cy="527147"/>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6AD6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Overflow Water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ectangle: Rounded Corners 2081"/>
                              <wps:cNvSpPr/>
                              <wps:spPr>
                                <a:xfrm>
                                  <a:off x="2133600" y="1876426"/>
                                  <a:ext cx="752474" cy="550333"/>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634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Clarified Water Tank</w:t>
                                    </w:r>
                                  </w:p>
                                  <w:p w14:paraId="47B91F65"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Rectangle: Rounded Corners 2082"/>
                              <wps:cNvSpPr/>
                              <wps:spPr>
                                <a:xfrm>
                                  <a:off x="325755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F635C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3" name="Rectangle: Rounded Corners 2083"/>
                              <wps:cNvSpPr/>
                              <wps:spPr>
                                <a:xfrm>
                                  <a:off x="432435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A66E4"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 name="Rectangle: Rounded Corners 2084"/>
                              <wps:cNvSpPr/>
                              <wps:spPr>
                                <a:xfrm>
                                  <a:off x="5391150" y="1876425"/>
                                  <a:ext cx="752474" cy="457591"/>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CA10DE"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p w14:paraId="7BF5FEE5"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 name="Rectangle: Rounded Corners 2085"/>
                              <wps:cNvSpPr/>
                              <wps:spPr>
                                <a:xfrm>
                                  <a:off x="6438900" y="18764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086E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2</w:t>
                                    </w:r>
                                  </w:p>
                                  <w:p w14:paraId="71846BE3" w14:textId="77777777" w:rsidR="006A749E" w:rsidRPr="00BA46AA" w:rsidRDefault="006A749E" w:rsidP="006A749E">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 name="Rectangle: Rounded Corners 2086"/>
                              <wps:cNvSpPr/>
                              <wps:spPr>
                                <a:xfrm>
                                  <a:off x="1905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BDC1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 name="Rectangle: Rounded Corners 2091"/>
                              <wps:cNvSpPr/>
                              <wps:spPr>
                                <a:xfrm>
                                  <a:off x="106680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79602"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UF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Rounded Corners 2095"/>
                              <wps:cNvSpPr/>
                              <wps:spPr>
                                <a:xfrm>
                                  <a:off x="215265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285ED" w14:textId="74B39651" w:rsidR="006A749E" w:rsidRPr="00BA46AA" w:rsidRDefault="006A749E" w:rsidP="006A749E">
                                    <w:pPr>
                                      <w:jc w:val="center"/>
                                      <w:rPr>
                                        <w:rFonts w:ascii="Arial" w:hAnsi="Arial" w:cs="Arial"/>
                                        <w:color w:val="000000" w:themeColor="text1"/>
                                        <w:sz w:val="14"/>
                                        <w:szCs w:val="14"/>
                                        <w:lang w:val="en-US"/>
                                      </w:rPr>
                                    </w:pPr>
                                    <w:r w:rsidRPr="00BA46AA">
                                      <w:rPr>
                                        <w:rFonts w:ascii="Arial" w:hAnsi="Arial" w:cs="Arial"/>
                                        <w:color w:val="000000" w:themeColor="text1"/>
                                        <w:sz w:val="14"/>
                                        <w:szCs w:val="14"/>
                                        <w:lang w:val="en-US"/>
                                      </w:rPr>
                                      <w: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Rounded Corners 2096"/>
                              <wps:cNvSpPr/>
                              <wps:spPr>
                                <a:xfrm>
                                  <a:off x="3276600" y="300037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883A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Guard Pond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Rounded Corners 2097"/>
                              <wps:cNvSpPr/>
                              <wps:spPr>
                                <a:xfrm>
                                  <a:off x="429577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E899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Rounded Corners 2098"/>
                              <wps:cNvSpPr/>
                              <wps:spPr>
                                <a:xfrm>
                                  <a:off x="536257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20283"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Filter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Rounded Corners 2099"/>
                              <wps:cNvSpPr/>
                              <wps:spPr>
                                <a:xfrm>
                                  <a:off x="6410325" y="2676525"/>
                                  <a:ext cx="752475" cy="4476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71116"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Drying Bed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 name="Rectangle: Rounded Corners 2108"/>
                              <wps:cNvSpPr/>
                              <wps:spPr>
                                <a:xfrm>
                                  <a:off x="0" y="0"/>
                                  <a:ext cx="2476500" cy="31432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76D5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Sewage + Floor washing + CTBD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 name="Rectangle: Rounded Corners 2109"/>
                              <wps:cNvSpPr/>
                              <wps:spPr>
                                <a:xfrm>
                                  <a:off x="19050" y="1333500"/>
                                  <a:ext cx="1943100" cy="26670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5B194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DMW Effluent + CTBD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Connector: Elbow 2116"/>
                              <wps:cNvCnPr/>
                              <wps:spPr>
                                <a:xfrm>
                                  <a:off x="2476500" y="142875"/>
                                  <a:ext cx="1552575" cy="390525"/>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0" name="Straight Arrow Connector 2140"/>
                              <wps:cNvCnPr/>
                              <wps:spPr>
                                <a:xfrm>
                                  <a:off x="1209675" y="752475"/>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1" name="Straight Arrow Connector 2141"/>
                              <wps:cNvCnPr/>
                              <wps:spPr>
                                <a:xfrm>
                                  <a:off x="2295525" y="75247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2" name="Straight Arrow Connector 2142"/>
                              <wps:cNvCnPr/>
                              <wps:spPr>
                                <a:xfrm>
                                  <a:off x="3343275" y="75247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3" name="Straight Arrow Connector 2143"/>
                              <wps:cNvCnPr/>
                              <wps:spPr>
                                <a:xfrm>
                                  <a:off x="4426285" y="742950"/>
                                  <a:ext cx="2793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4" name="Straight Arrow Connector 2144"/>
                              <wps:cNvCnPr/>
                              <wps:spPr>
                                <a:xfrm>
                                  <a:off x="5486400" y="73342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5" name="Connector: Elbow 2145"/>
                              <wps:cNvCnPr/>
                              <wps:spPr>
                                <a:xfrm>
                                  <a:off x="6591300" y="742950"/>
                                  <a:ext cx="285750" cy="11334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6" name="Straight Arrow Connector 2146"/>
                              <wps:cNvCnPr/>
                              <wps:spPr>
                                <a:xfrm flipH="1" flipV="1">
                                  <a:off x="6153150" y="2105025"/>
                                  <a:ext cx="28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7" name="Straight Arrow Connector 2147"/>
                              <wps:cNvCnPr/>
                              <wps:spPr>
                                <a:xfrm flipH="1" flipV="1">
                                  <a:off x="5067300" y="2105025"/>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8" name="Straight Arrow Connector 2148"/>
                              <wps:cNvCnPr/>
                              <wps:spPr>
                                <a:xfrm flipH="1" flipV="1">
                                  <a:off x="400050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9" name="Straight Arrow Connector 2149"/>
                              <wps:cNvCnPr/>
                              <wps:spPr>
                                <a:xfrm flipH="1" flipV="1">
                                  <a:off x="2895600" y="2105025"/>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0" name="Straight Arrow Connector 2150"/>
                              <wps:cNvCnPr/>
                              <wps:spPr>
                                <a:xfrm flipH="1" flipV="1">
                                  <a:off x="180975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1" name="Straight Arrow Connector 2151"/>
                              <wps:cNvCnPr/>
                              <wps:spPr>
                                <a:xfrm flipH="1" flipV="1">
                                  <a:off x="723900" y="2105025"/>
                                  <a:ext cx="3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2" name="Straight Arrow Connector 2152"/>
                              <wps:cNvCnPr/>
                              <wps:spPr>
                                <a:xfrm>
                                  <a:off x="390525" y="2324100"/>
                                  <a:ext cx="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3" name="Straight Arrow Connector 2153"/>
                              <wps:cNvCnPr/>
                              <wps:spPr>
                                <a:xfrm>
                                  <a:off x="771525" y="3248025"/>
                                  <a:ext cx="295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4" name="Straight Arrow Connector 2154"/>
                              <wps:cNvCnPr/>
                              <wps:spPr>
                                <a:xfrm>
                                  <a:off x="1809750" y="3248025"/>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5" name="Straight Arrow Connector 2155"/>
                              <wps:cNvCnPr/>
                              <wps:spPr>
                                <a:xfrm>
                                  <a:off x="2905125" y="3248025"/>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6" name="Straight Arrow Connector 2156"/>
                              <wps:cNvCnPr/>
                              <wps:spPr>
                                <a:xfrm>
                                  <a:off x="5057775" y="2905125"/>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7" name="Straight Arrow Connector 2157"/>
                              <wps:cNvCnPr/>
                              <wps:spPr>
                                <a:xfrm>
                                  <a:off x="6115050" y="2905125"/>
                                  <a:ext cx="295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8" name="Straight Arrow Connector 2158"/>
                              <wps:cNvCnPr/>
                              <wps:spPr>
                                <a:xfrm>
                                  <a:off x="3171825" y="990600"/>
                                  <a:ext cx="0" cy="18192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59" name="Straight Arrow Connector 2159"/>
                              <wps:cNvCnPr/>
                              <wps:spPr>
                                <a:xfrm>
                                  <a:off x="3171825" y="2809875"/>
                                  <a:ext cx="112395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0" name="Connector: Elbow 2160"/>
                              <wps:cNvCnPr/>
                              <wps:spPr>
                                <a:xfrm flipH="1">
                                  <a:off x="4714875" y="2324100"/>
                                  <a:ext cx="1038225" cy="180975"/>
                                </a:xfrm>
                                <a:prstGeom prst="bentConnector3">
                                  <a:avLst>
                                    <a:gd name="adj1" fmla="val 871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1" name="Straight Arrow Connector 2161"/>
                              <wps:cNvCnPr/>
                              <wps:spPr>
                                <a:xfrm>
                                  <a:off x="4714875" y="2505075"/>
                                  <a:ext cx="0" cy="1714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2" name="Connector: Elbow 2162"/>
                              <wps:cNvCnPr/>
                              <wps:spPr>
                                <a:xfrm flipH="1">
                                  <a:off x="5467350" y="990600"/>
                                  <a:ext cx="685800" cy="457200"/>
                                </a:xfrm>
                                <a:prstGeom prst="bentConnector3">
                                  <a:avLst>
                                    <a:gd name="adj1" fmla="val -1389"/>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3" name="Connector: Elbow 2163"/>
                              <wps:cNvCnPr/>
                              <wps:spPr>
                                <a:xfrm flipH="1">
                                  <a:off x="5210175" y="1447800"/>
                                  <a:ext cx="276225" cy="1057275"/>
                                </a:xfrm>
                                <a:prstGeom prst="bentConnector3">
                                  <a:avLst>
                                    <a:gd name="adj1" fmla="val 9827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4" name="Straight Arrow Connector 2164"/>
                              <wps:cNvCnPr/>
                              <wps:spPr>
                                <a:xfrm>
                                  <a:off x="5210175" y="981075"/>
                                  <a:ext cx="0" cy="4667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5" name="Connector: Elbow 2165"/>
                              <wps:cNvCnPr/>
                              <wps:spPr>
                                <a:xfrm>
                                  <a:off x="3638550" y="2324100"/>
                                  <a:ext cx="0" cy="485775"/>
                                </a:xfrm>
                                <a:prstGeom prst="bentConnector3">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166" name="Connector: Elbow 2166"/>
                              <wps:cNvCnPr/>
                              <wps:spPr>
                                <a:xfrm>
                                  <a:off x="1962150" y="1447800"/>
                                  <a:ext cx="621030" cy="428625"/>
                                </a:xfrm>
                                <a:prstGeom prst="bentConnector3">
                                  <a:avLst>
                                    <a:gd name="adj1" fmla="val 990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8" name="Connector: Elbow 2168"/>
                              <wps:cNvCnPr/>
                              <wps:spPr>
                                <a:xfrm>
                                  <a:off x="2581275" y="3448050"/>
                                  <a:ext cx="885825" cy="495300"/>
                                </a:xfrm>
                                <a:prstGeom prst="bentConnector3">
                                  <a:avLst>
                                    <a:gd name="adj1" fmla="val -48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9" name="Text Box 2169"/>
                              <wps:cNvSpPr txBox="1"/>
                              <wps:spPr>
                                <a:xfrm>
                                  <a:off x="3467100" y="3867150"/>
                                  <a:ext cx="1200150" cy="428625"/>
                                </a:xfrm>
                                <a:prstGeom prst="rect">
                                  <a:avLst/>
                                </a:prstGeom>
                                <a:solidFill>
                                  <a:schemeClr val="lt1"/>
                                </a:solidFill>
                                <a:ln w="6350">
                                  <a:noFill/>
                                </a:ln>
                              </wps:spPr>
                              <wps:txbx>
                                <w:txbxContent>
                                  <w:p w14:paraId="48E54468" w14:textId="6C6F21EB" w:rsidR="006A749E" w:rsidRPr="00BA46AA" w:rsidRDefault="006A749E" w:rsidP="006A749E">
                                    <w:pPr>
                                      <w:rPr>
                                        <w:rFonts w:ascii="Arial" w:hAnsi="Arial" w:cs="Arial"/>
                                        <w:sz w:val="14"/>
                                        <w:szCs w:val="14"/>
                                      </w:rPr>
                                    </w:pPr>
                                    <w:r w:rsidRPr="00BA46AA">
                                      <w:rPr>
                                        <w:rFonts w:ascii="Arial" w:hAnsi="Arial" w:cs="Arial"/>
                                        <w:sz w:val="14"/>
                                        <w:szCs w:val="14"/>
                                      </w:rPr>
                                      <w:t xml:space="preserve">To cooling </w:t>
                                    </w:r>
                                    <w:r w:rsidR="00BA46AA" w:rsidRPr="00BA46AA">
                                      <w:rPr>
                                        <w:rFonts w:ascii="Arial" w:hAnsi="Arial" w:cs="Arial"/>
                                        <w:sz w:val="14"/>
                                        <w:szCs w:val="14"/>
                                      </w:rPr>
                                      <w:t>tower,</w:t>
                                    </w:r>
                                    <w:r w:rsidRPr="00BA46AA">
                                      <w:rPr>
                                        <w:rFonts w:ascii="Arial" w:hAnsi="Arial" w:cs="Arial"/>
                                        <w:sz w:val="14"/>
                                        <w:szCs w:val="14"/>
                                      </w:rPr>
                                      <w:t xml:space="preserve"> make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69514" id="Group 2054" o:spid="_x0000_s1705" style="position:absolute;margin-left:-.05pt;margin-top:22.55pt;width:510.75pt;height:348pt;z-index:253446144;mso-width-relative:margin;mso-height-relative:margin" coordsize="71913,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">
                      <v:roundrect id="Rectangle: Rounded Corners 2056" o:spid="_x0000_s1706" style="position:absolute;left:4572;top:5429;width:7524;height:5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" fillcolor="#bdd6ee [1304]" strokecolor="#1f3763 [1604]" strokeweight="1pt">
                        <v:stroke joinstyle="miter"/>
                        <v:textbox>
                          <w:txbxContent>
                            <w:p w14:paraId="2161DF21"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Effluent form plant</w:t>
                              </w:r>
                            </w:p>
                          </w:txbxContent>
                        </v:textbox>
                      </v:roundrect>
                      <v:roundrect id="Rectangle: Rounded Corners 2057" o:spid="_x0000_s1707" style="position:absolute;left:15430;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" fillcolor="#bdd6ee [1304]" strokecolor="#1f3763 [1604]" strokeweight="1pt">
                        <v:stroke joinstyle="miter"/>
                        <v:textbox>
                          <w:txbxContent>
                            <w:p w14:paraId="42B9B8C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Reaction Tank</w:t>
                              </w:r>
                            </w:p>
                          </w:txbxContent>
                        </v:textbox>
                      </v:roundrect>
                      <v:roundrect id="Rectangle: Rounded Corners 2058" o:spid="_x0000_s1708" style="position:absolute;left:25812;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" fillcolor="#bdd6ee [1304]" strokecolor="#1f3763 [1604]" strokeweight="1pt">
                        <v:stroke joinstyle="miter"/>
                        <v:textbox>
                          <w:txbxContent>
                            <w:p w14:paraId="69F352B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Primary clarifier</w:t>
                              </w:r>
                            </w:p>
                          </w:txbxContent>
                        </v:textbox>
                      </v:roundrect>
                      <v:roundrect id="Rectangle: Rounded Corners 2059" o:spid="_x0000_s1709" style="position:absolute;left:36209;top:5506;width:8132;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" fillcolor="#bdd6ee [1304]" strokecolor="#1f3763 [1604]" strokeweight="1pt">
                        <v:stroke joinstyle="miter"/>
                        <v:textbox>
                          <w:txbxContent>
                            <w:p w14:paraId="36B8D97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Equalization tank</w:t>
                              </w:r>
                            </w:p>
                          </w:txbxContent>
                        </v:textbox>
                      </v:roundrect>
                      <v:roundrect id="Rectangle: Rounded Corners 2060" o:spid="_x0000_s1710" style="position:absolute;left:47148;top:5429;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" fillcolor="#bdd6ee [1304]" strokecolor="#1f3763 [1604]" strokeweight="1pt">
                        <v:stroke joinstyle="miter"/>
                        <v:textbox>
                          <w:txbxContent>
                            <w:p w14:paraId="6C7BCA2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w:t>
                              </w:r>
                            </w:p>
                          </w:txbxContent>
                        </v:textbox>
                      </v:roundrect>
                      <v:roundrect id="Rectangle: Rounded Corners 2078" o:spid="_x0000_s1711" style="position:absolute;left:58388;top:5334;width:7525;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" fillcolor="#bdd6ee [1304]" strokecolor="#1f3763 [1604]" strokeweight="1pt">
                        <v:stroke joinstyle="miter"/>
                        <v:textbox>
                          <w:txbxContent>
                            <w:p w14:paraId="64061F4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txbxContent>
                        </v:textbox>
                      </v:roundrect>
                      <v:roundrect id="Rectangle: Rounded Corners 2079" o:spid="_x0000_s1712" style="position:absolute;top:18764;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" fillcolor="#bdd6ee [1304]" strokecolor="#1f3763 [1604]" strokeweight="1pt">
                        <v:stroke joinstyle="miter"/>
                        <v:textbox>
                          <w:txbxContent>
                            <w:p w14:paraId="59EB48D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MGF</w:t>
                              </w:r>
                            </w:p>
                          </w:txbxContent>
                        </v:textbox>
                      </v:roundrect>
                      <v:roundrect id="Rectangle: Rounded Corners 2080" o:spid="_x0000_s1713" style="position:absolute;left:10477;top:18764;width:7525;height:52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" fillcolor="#bdd6ee [1304]" strokecolor="#1f3763 [1604]" strokeweight="1pt">
                        <v:stroke joinstyle="miter"/>
                        <v:textbox>
                          <w:txbxContent>
                            <w:p w14:paraId="3256AD6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Overflow Water Tank</w:t>
                              </w:r>
                            </w:p>
                          </w:txbxContent>
                        </v:textbox>
                      </v:roundrect>
                      <v:roundrect id="Rectangle: Rounded Corners 2081" o:spid="_x0000_s1714" style="position:absolute;left:21336;top:18764;width:7524;height:5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" fillcolor="#bdd6ee [1304]" strokecolor="#1f3763 [1604]" strokeweight="1pt">
                        <v:stroke joinstyle="miter"/>
                        <v:textbox>
                          <w:txbxContent>
                            <w:p w14:paraId="4247634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Clarified Water Tank</w:t>
                              </w:r>
                            </w:p>
                            <w:p w14:paraId="47B91F65" w14:textId="77777777" w:rsidR="006A749E" w:rsidRPr="00BA46AA" w:rsidRDefault="006A749E" w:rsidP="006A749E">
                              <w:pPr>
                                <w:jc w:val="center"/>
                                <w:rPr>
                                  <w:rFonts w:ascii="Arial" w:hAnsi="Arial" w:cs="Arial"/>
                                  <w:sz w:val="14"/>
                                  <w:szCs w:val="14"/>
                                </w:rPr>
                              </w:pPr>
                            </w:p>
                          </w:txbxContent>
                        </v:textbox>
                      </v:roundrect>
                      <v:roundrect id="Rectangle: Rounded Corners 2082" o:spid="_x0000_s1715" style="position:absolute;left:32575;top:18764;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" fillcolor="#bdd6ee [1304]" strokecolor="#1f3763 [1604]" strokeweight="1pt">
                        <v:stroke joinstyle="miter"/>
                        <v:textbox>
                          <w:txbxContent>
                            <w:p w14:paraId="23F635C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3</w:t>
                              </w:r>
                            </w:p>
                          </w:txbxContent>
                        </v:textbox>
                      </v:roundrect>
                      <v:roundrect id="Rectangle: Rounded Corners 2083" o:spid="_x0000_s1716" style="position:absolute;left:43243;top:18764;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" fillcolor="#bdd6ee [1304]" strokecolor="#1f3763 [1604]" strokeweight="1pt">
                        <v:stroke joinstyle="miter"/>
                        <v:textbox>
                          <w:txbxContent>
                            <w:p w14:paraId="377A66E4"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3</w:t>
                              </w:r>
                            </w:p>
                          </w:txbxContent>
                        </v:textbox>
                      </v:roundrect>
                      <v:roundrect id="Rectangle: Rounded Corners 2084" o:spid="_x0000_s1717" style="position:absolute;left:53911;top:18764;width:7525;height:45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" fillcolor="#bdd6ee [1304]" strokecolor="#1f3763 [1604]" strokeweight="1pt">
                        <v:stroke joinstyle="miter"/>
                        <v:textbox>
                          <w:txbxContent>
                            <w:p w14:paraId="6DCA10DE"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Secondary clarifier 2</w:t>
                              </w:r>
                            </w:p>
                            <w:p w14:paraId="7BF5FEE5" w14:textId="77777777" w:rsidR="006A749E" w:rsidRPr="00BA46AA" w:rsidRDefault="006A749E" w:rsidP="006A749E">
                              <w:pPr>
                                <w:jc w:val="center"/>
                                <w:rPr>
                                  <w:rFonts w:ascii="Arial" w:hAnsi="Arial" w:cs="Arial"/>
                                  <w:sz w:val="14"/>
                                  <w:szCs w:val="14"/>
                                </w:rPr>
                              </w:pPr>
                            </w:p>
                          </w:txbxContent>
                        </v:textbox>
                      </v:roundrect>
                      <v:roundrect id="Rectangle: Rounded Corners 2085" o:spid="_x0000_s1718" style="position:absolute;left:64389;top:18764;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" fillcolor="#bdd6ee [1304]" strokecolor="#1f3763 [1604]" strokeweight="1pt">
                        <v:stroke joinstyle="miter"/>
                        <v:textbox>
                          <w:txbxContent>
                            <w:p w14:paraId="274086E9"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Aeration tank 2</w:t>
                              </w:r>
                            </w:p>
                            <w:p w14:paraId="71846BE3" w14:textId="77777777" w:rsidR="006A749E" w:rsidRPr="00BA46AA" w:rsidRDefault="006A749E" w:rsidP="006A749E">
                              <w:pPr>
                                <w:jc w:val="center"/>
                                <w:rPr>
                                  <w:rFonts w:ascii="Arial" w:hAnsi="Arial" w:cs="Arial"/>
                                  <w:sz w:val="14"/>
                                  <w:szCs w:val="14"/>
                                </w:rPr>
                              </w:pPr>
                            </w:p>
                          </w:txbxContent>
                        </v:textbox>
                      </v:roundrect>
                      <v:roundrect id="Rectangle: Rounded Corners 2086" o:spid="_x0000_s1719" style="position:absolute;left:190;top:30003;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" fillcolor="#bdd6ee [1304]" strokecolor="#1f3763 [1604]" strokeweight="1pt">
                        <v:stroke joinstyle="miter"/>
                        <v:textbox>
                          <w:txbxContent>
                            <w:p w14:paraId="002BDC1B"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ACF</w:t>
                              </w:r>
                            </w:p>
                          </w:txbxContent>
                        </v:textbox>
                      </v:roundrect>
                      <v:roundrect id="Rectangle: Rounded Corners 2091" o:spid="_x0000_s1720" style="position:absolute;left:10668;top:30003;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" fillcolor="#bdd6ee [1304]" strokecolor="#1f3763 [1604]" strokeweight="1pt">
                        <v:stroke joinstyle="miter"/>
                        <v:textbox>
                          <w:txbxContent>
                            <w:p w14:paraId="2DA79602"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UF</w:t>
                              </w:r>
                            </w:p>
                          </w:txbxContent>
                        </v:textbox>
                      </v:roundrect>
                      <v:roundrect id="Rectangle: Rounded Corners 2095" o:spid="_x0000_s1721" style="position:absolute;left:21526;top:30003;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" fillcolor="#bdd6ee [1304]" strokecolor="#1f3763 [1604]" strokeweight="1pt">
                        <v:stroke joinstyle="miter"/>
                        <v:textbox>
                          <w:txbxContent>
                            <w:p w14:paraId="113285ED" w14:textId="74B39651" w:rsidR="006A749E" w:rsidRPr="00BA46AA" w:rsidRDefault="006A749E" w:rsidP="006A749E">
                              <w:pPr>
                                <w:jc w:val="center"/>
                                <w:rPr>
                                  <w:rFonts w:ascii="Arial" w:hAnsi="Arial" w:cs="Arial"/>
                                  <w:color w:val="000000" w:themeColor="text1"/>
                                  <w:sz w:val="14"/>
                                  <w:szCs w:val="14"/>
                                  <w:lang w:val="en-US"/>
                                </w:rPr>
                              </w:pPr>
                              <w:r w:rsidRPr="00BA46AA">
                                <w:rPr>
                                  <w:rFonts w:ascii="Arial" w:hAnsi="Arial" w:cs="Arial"/>
                                  <w:color w:val="000000" w:themeColor="text1"/>
                                  <w:sz w:val="14"/>
                                  <w:szCs w:val="14"/>
                                  <w:lang w:val="en-US"/>
                                </w:rPr>
                                <w:t>RO</w:t>
                              </w:r>
                            </w:p>
                          </w:txbxContent>
                        </v:textbox>
                      </v:roundrect>
                      <v:roundrect id="Rectangle: Rounded Corners 2096" o:spid="_x0000_s1722" style="position:absolute;left:32766;top:30003;width:7524;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" fillcolor="#bdd6ee [1304]" strokecolor="#1f3763 [1604]" strokeweight="1pt">
                        <v:stroke joinstyle="miter"/>
                        <v:textbox>
                          <w:txbxContent>
                            <w:p w14:paraId="5A4883A0"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Guard Pond</w:t>
                              </w:r>
                            </w:p>
                          </w:txbxContent>
                        </v:textbox>
                      </v:roundrect>
                      <v:roundrect id="Rectangle: Rounded Corners 2097" o:spid="_x0000_s1723" style="position:absolute;left:42957;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" fillcolor="#bdd6ee [1304]" strokecolor="#1f3763 [1604]" strokeweight="1pt">
                        <v:stroke joinstyle="miter"/>
                        <v:textbox>
                          <w:txbxContent>
                            <w:p w14:paraId="2AEE899C"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Pump</w:t>
                              </w:r>
                            </w:p>
                          </w:txbxContent>
                        </v:textbox>
                      </v:roundrect>
                      <v:roundrect id="Rectangle: Rounded Corners 2098" o:spid="_x0000_s1724" style="position:absolute;left:53625;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" fillcolor="#bdd6ee [1304]" strokecolor="#1f3763 [1604]" strokeweight="1pt">
                        <v:stroke joinstyle="miter"/>
                        <v:textbox>
                          <w:txbxContent>
                            <w:p w14:paraId="1C220283"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Filter Press</w:t>
                              </w:r>
                            </w:p>
                          </w:txbxContent>
                        </v:textbox>
                      </v:roundrect>
                      <v:roundrect id="Rectangle: Rounded Corners 2099" o:spid="_x0000_s1725" style="position:absolute;left:64103;top:26765;width:7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" fillcolor="#bdd6ee [1304]" strokecolor="#1f3763 [1604]" strokeweight="1pt">
                        <v:stroke joinstyle="miter"/>
                        <v:textbox>
                          <w:txbxContent>
                            <w:p w14:paraId="5FC71116"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Sludge Drying Bed</w:t>
                              </w:r>
                            </w:p>
                          </w:txbxContent>
                        </v:textbox>
                      </v:roundrect>
                      <v:roundrect id="Rectangle: Rounded Corners 2108" o:spid="_x0000_s1726" style="position:absolute;width:24765;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" fillcolor="#bdd6ee [1304]" strokecolor="#1f3763 [1604]" strokeweight="1pt">
                        <v:stroke joinstyle="miter"/>
                        <v:textbox>
                          <w:txbxContent>
                            <w:p w14:paraId="72E76D5A"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Sewage + Floor washing + CTBD</w:t>
                              </w:r>
                            </w:p>
                          </w:txbxContent>
                        </v:textbox>
                      </v:roundrect>
                      <v:roundrect id="Rectangle: Rounded Corners 2109" o:spid="_x0000_s1727" style="position:absolute;left:190;top:13335;width:19431;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" fillcolor="#bdd6ee [1304]" strokecolor="#1f3763 [1604]" strokeweight="1pt">
                        <v:stroke joinstyle="miter"/>
                        <v:textbox>
                          <w:txbxContent>
                            <w:p w14:paraId="335B1945" w14:textId="77777777" w:rsidR="006A749E" w:rsidRPr="00BA46AA" w:rsidRDefault="006A749E" w:rsidP="006A749E">
                              <w:pPr>
                                <w:jc w:val="center"/>
                                <w:rPr>
                                  <w:rFonts w:ascii="Arial" w:hAnsi="Arial" w:cs="Arial"/>
                                  <w:color w:val="000000" w:themeColor="text1"/>
                                  <w:sz w:val="14"/>
                                  <w:szCs w:val="14"/>
                                </w:rPr>
                              </w:pPr>
                              <w:r w:rsidRPr="00BA46AA">
                                <w:rPr>
                                  <w:rFonts w:ascii="Arial" w:hAnsi="Arial" w:cs="Arial"/>
                                  <w:color w:val="000000" w:themeColor="text1"/>
                                  <w:sz w:val="14"/>
                                  <w:szCs w:val="14"/>
                                </w:rPr>
                                <w:t>DMW Effluent + CTBD</w:t>
                              </w:r>
                            </w:p>
                          </w:txbxContent>
                        </v:textbox>
                      </v:roundrect>
                      <v:shape id="Connector: Elbow 2116" o:spid="_x0000_s1728" type="#_x0000_t34" style="position:absolute;left:24765;top:1428;width:15525;height:3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" adj="21534" strokecolor="#4472c4 [3204]" strokeweight=".5pt">
                        <v:stroke endarrow="block"/>
                      </v:shape>
                      <v:shape id="Straight Arrow Connector 2140" o:spid="_x0000_s1729" type="#_x0000_t32" style="position:absolute;left:12096;top:7524;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" strokecolor="#4472c4 [3204]" strokeweight=".5pt">
                        <v:stroke endarrow="block" joinstyle="miter"/>
                      </v:shape>
                      <v:shape id="Straight Arrow Connector 2141" o:spid="_x0000_s1730" type="#_x0000_t32" style="position:absolute;left:22955;top:7524;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" strokecolor="#4472c4 [3204]" strokeweight=".5pt">
                        <v:stroke endarrow="block" joinstyle="miter"/>
                      </v:shape>
                      <v:shape id="Straight Arrow Connector 2142" o:spid="_x0000_s1731" type="#_x0000_t32" style="position:absolute;left:33432;top:7524;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" strokecolor="#4472c4 [3204]" strokeweight=".5pt">
                        <v:stroke endarrow="block" joinstyle="miter"/>
                      </v:shape>
                      <v:shape id="Straight Arrow Connector 2143" o:spid="_x0000_s1732" type="#_x0000_t32" style="position:absolute;left:44262;top:7429;width:2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" strokecolor="#4472c4 [3204]" strokeweight=".5pt">
                        <v:stroke endarrow="block" joinstyle="miter"/>
                      </v:shape>
                      <v:shape id="Straight Arrow Connector 2144" o:spid="_x0000_s1733" type="#_x0000_t32" style="position:absolute;left:54864;top:7334;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" strokecolor="#4472c4 [3204]" strokeweight=".5pt">
                        <v:stroke endarrow="block" joinstyle="miter"/>
                      </v:shape>
                      <v:shape id="Connector: Elbow 2145" o:spid="_x0000_s1734" type="#_x0000_t34" style="position:absolute;left:65913;top:7429;width:2857;height:113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" adj="21600" strokecolor="#4472c4 [3204]" strokeweight=".5pt">
                        <v:stroke endarrow="block"/>
                      </v:shape>
                      <v:shape id="Straight Arrow Connector 2146" o:spid="_x0000_s1735" type="#_x0000_t32" style="position:absolute;left:61531;top:21050;width:28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" strokecolor="#4472c4 [3204]" strokeweight=".5pt">
                        <v:stroke endarrow="block" joinstyle="miter"/>
                      </v:shape>
                      <v:shape id="Straight Arrow Connector 2147" o:spid="_x0000_s1736" type="#_x0000_t32" style="position:absolute;left:50673;top:21050;width:323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" strokecolor="#4472c4 [3204]" strokeweight=".5pt">
                        <v:stroke endarrow="block" joinstyle="miter"/>
                      </v:shape>
                      <v:shape id="Straight Arrow Connector 2148" o:spid="_x0000_s1737" type="#_x0000_t32" style="position:absolute;left:40005;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" strokecolor="#4472c4 [3204]" strokeweight=".5pt">
                        <v:stroke endarrow="block" joinstyle="miter"/>
                      </v:shape>
                      <v:shape id="Straight Arrow Connector 2149" o:spid="_x0000_s1738" type="#_x0000_t32" style="position:absolute;left:28956;top:21050;width:36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" strokecolor="#4472c4 [3204]" strokeweight=".5pt">
                        <v:stroke endarrow="block" joinstyle="miter"/>
                      </v:shape>
                      <v:shape id="Straight Arrow Connector 2150" o:spid="_x0000_s1739" type="#_x0000_t32" style="position:absolute;left:18097;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" strokecolor="#4472c4 [3204]" strokeweight=".5pt">
                        <v:stroke endarrow="block" joinstyle="miter"/>
                      </v:shape>
                      <v:shape id="Straight Arrow Connector 2151" o:spid="_x0000_s1740" type="#_x0000_t32" style="position:absolute;left:7239;top:21050;width:32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" strokecolor="#4472c4 [3204]" strokeweight=".5pt">
                        <v:stroke endarrow="block" joinstyle="miter"/>
                      </v:shape>
                      <v:shape id="Straight Arrow Connector 2152" o:spid="_x0000_s1741" type="#_x0000_t32" style="position:absolute;left:3905;top:23241;width:0;height: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" strokecolor="#4472c4 [3204]" strokeweight=".5pt">
                        <v:stroke endarrow="block" joinstyle="miter"/>
                      </v:shape>
                      <v:shape id="Straight Arrow Connector 2153" o:spid="_x0000_s1742" type="#_x0000_t32" style="position:absolute;left:7715;top:32480;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" strokecolor="#4472c4 [3204]" strokeweight=".5pt">
                        <v:stroke endarrow="block" joinstyle="miter"/>
                      </v:shape>
                      <v:shape id="Straight Arrow Connector 2154" o:spid="_x0000_s1743" type="#_x0000_t32" style="position:absolute;left:18097;top:32480;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" strokecolor="#4472c4 [3204]" strokeweight=".5pt">
                        <v:stroke endarrow="block" joinstyle="miter"/>
                      </v:shape>
                      <v:shape id="Straight Arrow Connector 2155" o:spid="_x0000_s1744" type="#_x0000_t32" style="position:absolute;left:29051;top:3248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" strokecolor="#4472c4 [3204]" strokeweight=".5pt">
                        <v:stroke endarrow="block" joinstyle="miter"/>
                      </v:shape>
                      <v:shape id="Straight Arrow Connector 2156" o:spid="_x0000_s1745" type="#_x0000_t32" style="position:absolute;left:50577;top:29051;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" strokecolor="#4472c4 [3204]" strokeweight=".5pt">
                        <v:stroke endarrow="block" joinstyle="miter"/>
                      </v:shape>
                      <v:shape id="Straight Arrow Connector 2157" o:spid="_x0000_s1746" type="#_x0000_t32" style="position:absolute;left:61150;top:29051;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" strokecolor="#4472c4 [3204]" strokeweight=".5pt">
                        <v:stroke endarrow="block" joinstyle="miter"/>
                      </v:shape>
                      <v:shape id="Straight Arrow Connector 2158" o:spid="_x0000_s1747" type="#_x0000_t32" style="position:absolute;left:31718;top:9906;width:0;height:18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" strokecolor="#4472c4 [3204]" strokeweight=".5pt">
                        <v:stroke dashstyle="longDash" endarrow="block" joinstyle="miter"/>
                      </v:shape>
                      <v:shape id="Straight Arrow Connector 2159" o:spid="_x0000_s1748" type="#_x0000_t32" style="position:absolute;left:31718;top:28098;width:11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" strokecolor="#4472c4 [3204]" strokeweight=".5pt">
                        <v:stroke dashstyle="longDash" endarrow="block" joinstyle="miter"/>
                      </v:shape>
                      <v:shape id="Connector: Elbow 2160" o:spid="_x0000_s1749" type="#_x0000_t34" style="position:absolute;left:47148;top:23241;width:10383;height:18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" adj="1883" strokecolor="#4472c4 [3204]" strokeweight=".5pt">
                        <v:stroke dashstyle="longDash" endarrow="block"/>
                      </v:shape>
                      <v:shape id="Straight Arrow Connector 2161" o:spid="_x0000_s1750" type="#_x0000_t32" style="position:absolute;left:47148;top:25050;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" strokecolor="#4472c4 [3204]" strokeweight=".5pt">
                        <v:stroke dashstyle="longDash" endarrow="block" joinstyle="miter"/>
                      </v:shape>
                      <v:shape id="Connector: Elbow 2162" o:spid="_x0000_s1751" type="#_x0000_t34" style="position:absolute;left:54673;top:9906;width:6858;height:4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" adj="-300" strokecolor="#4472c4 [3204]" strokeweight=".5pt">
                        <v:stroke dashstyle="longDash" endarrow="block"/>
                      </v:shape>
                      <v:shape id="Connector: Elbow 2163" o:spid="_x0000_s1752" type="#_x0000_t34" style="position:absolute;left:52101;top:14478;width:2763;height:10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" adj="21228" strokecolor="#4472c4 [3204]" strokeweight=".5pt">
                        <v:stroke dashstyle="longDash" endarrow="block"/>
                      </v:shape>
                      <v:shape id="Straight Arrow Connector 2164" o:spid="_x0000_s1753" type="#_x0000_t32" style="position:absolute;left:52101;top:9810;width:0;height: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" strokecolor="#4472c4 [3204]" strokeweight=".5pt">
                        <v:stroke dashstyle="longDash" endarrow="block" joinstyle="miter"/>
                      </v:shape>
                      <v:shape id="Connector: Elbow 2165" o:spid="_x0000_s1754" type="#_x0000_t34" style="position:absolute;left:36385;top:23241;width:0;height:48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" strokecolor="#4472c4 [3204]" strokeweight=".5pt">
                        <v:stroke dashstyle="longDash" endarrow="block"/>
                      </v:shape>
                      <v:shape id="Connector: Elbow 2166" o:spid="_x0000_s1755" type="#_x0000_t34" style="position:absolute;left:19621;top:14478;width:6210;height:4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" adj="21401" strokecolor="#4472c4 [3204]" strokeweight=".5pt">
                        <v:stroke endarrow="block"/>
                      </v:shape>
                      <v:shape id="Connector: Elbow 2168" o:spid="_x0000_s1756" type="#_x0000_t34" style="position:absolute;left:25812;top:34480;width:8859;height:49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" adj="-1045" strokecolor="#4472c4 [3204]" strokeweight=".5pt">
                        <v:stroke endarrow="block"/>
                      </v:shape>
                      <v:shape id="Text Box 2169" o:spid="_x0000_s1757" type="#_x0000_t202" style="position:absolute;left:34671;top:38671;width:1200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" fillcolor="white [3201]" stroked="f" strokeweight=".5pt">
                        <v:textbox>
                          <w:txbxContent>
                            <w:p w14:paraId="48E54468" w14:textId="6C6F21EB" w:rsidR="006A749E" w:rsidRPr="00BA46AA" w:rsidRDefault="006A749E" w:rsidP="006A749E">
                              <w:pPr>
                                <w:rPr>
                                  <w:rFonts w:ascii="Arial" w:hAnsi="Arial" w:cs="Arial"/>
                                  <w:sz w:val="14"/>
                                  <w:szCs w:val="14"/>
                                </w:rPr>
                              </w:pPr>
                              <w:r w:rsidRPr="00BA46AA">
                                <w:rPr>
                                  <w:rFonts w:ascii="Arial" w:hAnsi="Arial" w:cs="Arial"/>
                                  <w:sz w:val="14"/>
                                  <w:szCs w:val="14"/>
                                </w:rPr>
                                <w:t xml:space="preserve">To cooling </w:t>
                              </w:r>
                              <w:r w:rsidR="00BA46AA" w:rsidRPr="00BA46AA">
                                <w:rPr>
                                  <w:rFonts w:ascii="Arial" w:hAnsi="Arial" w:cs="Arial"/>
                                  <w:sz w:val="14"/>
                                  <w:szCs w:val="14"/>
                                </w:rPr>
                                <w:t>tower,</w:t>
                              </w:r>
                              <w:r w:rsidRPr="00BA46AA">
                                <w:rPr>
                                  <w:rFonts w:ascii="Arial" w:hAnsi="Arial" w:cs="Arial"/>
                                  <w:sz w:val="14"/>
                                  <w:szCs w:val="14"/>
                                </w:rPr>
                                <w:t xml:space="preserve"> make up</w:t>
                              </w:r>
                            </w:p>
                          </w:txbxContent>
                        </v:textbox>
                      </v:shape>
                    </v:group>
                  </w:pict>
                </mc:Fallback>
              </mc:AlternateContent>
            </w:r>
            <w:r w:rsidRPr="00DB6D24">
              <w:rPr>
                <w:rFonts w:ascii="Arial" w:hAnsi="Arial" w:cs="Arial"/>
                <w:b/>
                <w:bCs/>
                <w:sz w:val="24"/>
                <w:szCs w:val="24"/>
              </w:rPr>
              <w:t xml:space="preserve">Block Diagram for </w:t>
            </w:r>
            <w:commentRangeStart w:id="919"/>
            <w:commentRangeStart w:id="920"/>
            <w:r w:rsidRPr="00DB6D24">
              <w:rPr>
                <w:rFonts w:ascii="Arial" w:hAnsi="Arial" w:cs="Arial"/>
                <w:b/>
                <w:bCs/>
                <w:sz w:val="24"/>
                <w:szCs w:val="24"/>
              </w:rPr>
              <w:t>Effluent Treatment Plant</w:t>
            </w:r>
            <w:commentRangeEnd w:id="919"/>
            <w:r w:rsidR="009A0D09">
              <w:rPr>
                <w:rStyle w:val="CommentReference"/>
              </w:rPr>
              <w:commentReference w:id="919"/>
            </w:r>
            <w:commentRangeEnd w:id="920"/>
            <w:r w:rsidR="003F09F6">
              <w:rPr>
                <w:rStyle w:val="CommentReference"/>
              </w:rPr>
              <w:commentReference w:id="920"/>
            </w:r>
          </w:p>
          <w:p w14:paraId="690C7237" w14:textId="38BDA9A0" w:rsidR="006A749E" w:rsidRDefault="006A749E" w:rsidP="006A749E"/>
          <w:p w14:paraId="6274AFF4" w14:textId="318EFFE1" w:rsidR="006A749E" w:rsidRDefault="006A749E" w:rsidP="00FA24A8">
            <w:pPr>
              <w:tabs>
                <w:tab w:val="left" w:pos="9660"/>
              </w:tabs>
              <w:spacing w:line="360" w:lineRule="auto"/>
              <w:ind w:right="444"/>
              <w:jc w:val="both"/>
              <w:rPr>
                <w:rFonts w:ascii="Arial" w:hAnsi="Arial" w:cs="Arial"/>
                <w:sz w:val="24"/>
                <w:szCs w:val="24"/>
              </w:rPr>
            </w:pPr>
          </w:p>
          <w:p w14:paraId="55FB2537" w14:textId="1ECF9DF4" w:rsidR="006A749E" w:rsidRDefault="006A749E" w:rsidP="00FA24A8">
            <w:pPr>
              <w:tabs>
                <w:tab w:val="left" w:pos="9660"/>
              </w:tabs>
              <w:spacing w:line="360" w:lineRule="auto"/>
              <w:ind w:right="444"/>
              <w:jc w:val="both"/>
              <w:rPr>
                <w:rFonts w:ascii="Arial" w:hAnsi="Arial" w:cs="Arial"/>
                <w:sz w:val="24"/>
                <w:szCs w:val="24"/>
              </w:rPr>
            </w:pPr>
          </w:p>
          <w:p w14:paraId="1DEB4D7E" w14:textId="6708A8EC" w:rsidR="006A749E" w:rsidRDefault="006A749E" w:rsidP="00FA24A8">
            <w:pPr>
              <w:tabs>
                <w:tab w:val="left" w:pos="9660"/>
              </w:tabs>
              <w:spacing w:line="360" w:lineRule="auto"/>
              <w:ind w:right="444"/>
              <w:jc w:val="both"/>
              <w:rPr>
                <w:rFonts w:ascii="Arial" w:hAnsi="Arial" w:cs="Arial"/>
                <w:sz w:val="24"/>
                <w:szCs w:val="24"/>
              </w:rPr>
            </w:pPr>
          </w:p>
          <w:p w14:paraId="524550E2" w14:textId="483CBE33" w:rsidR="006A749E" w:rsidRDefault="006A749E" w:rsidP="00FA24A8">
            <w:pPr>
              <w:tabs>
                <w:tab w:val="left" w:pos="9660"/>
              </w:tabs>
              <w:spacing w:line="360" w:lineRule="auto"/>
              <w:ind w:right="444"/>
              <w:jc w:val="both"/>
              <w:rPr>
                <w:rFonts w:ascii="Arial" w:hAnsi="Arial" w:cs="Arial"/>
                <w:sz w:val="24"/>
                <w:szCs w:val="24"/>
              </w:rPr>
            </w:pPr>
          </w:p>
          <w:p w14:paraId="5D598B09" w14:textId="4F37B04F" w:rsidR="006A749E" w:rsidRDefault="006A749E" w:rsidP="00FA24A8">
            <w:pPr>
              <w:tabs>
                <w:tab w:val="left" w:pos="9660"/>
              </w:tabs>
              <w:spacing w:line="360" w:lineRule="auto"/>
              <w:ind w:right="444"/>
              <w:jc w:val="both"/>
              <w:rPr>
                <w:rFonts w:ascii="Arial" w:hAnsi="Arial" w:cs="Arial"/>
                <w:sz w:val="24"/>
                <w:szCs w:val="24"/>
              </w:rPr>
            </w:pPr>
          </w:p>
          <w:p w14:paraId="2673B0F3" w14:textId="3F58237C" w:rsidR="006A749E" w:rsidRDefault="006A749E" w:rsidP="00FA24A8">
            <w:pPr>
              <w:tabs>
                <w:tab w:val="left" w:pos="9660"/>
              </w:tabs>
              <w:spacing w:line="360" w:lineRule="auto"/>
              <w:ind w:right="444"/>
              <w:jc w:val="both"/>
              <w:rPr>
                <w:rFonts w:ascii="Arial" w:hAnsi="Arial" w:cs="Arial"/>
                <w:sz w:val="24"/>
                <w:szCs w:val="24"/>
              </w:rPr>
            </w:pPr>
          </w:p>
          <w:p w14:paraId="33561148" w14:textId="0BC6717D" w:rsidR="006A749E" w:rsidRDefault="006A749E" w:rsidP="00FA24A8">
            <w:pPr>
              <w:tabs>
                <w:tab w:val="left" w:pos="9660"/>
              </w:tabs>
              <w:spacing w:line="360" w:lineRule="auto"/>
              <w:ind w:right="444"/>
              <w:jc w:val="both"/>
              <w:rPr>
                <w:rFonts w:ascii="Arial" w:hAnsi="Arial" w:cs="Arial"/>
                <w:sz w:val="24"/>
                <w:szCs w:val="24"/>
              </w:rPr>
            </w:pPr>
          </w:p>
          <w:p w14:paraId="56FC7FB5" w14:textId="2888413A" w:rsidR="00637845" w:rsidRDefault="00637845" w:rsidP="00FA24A8">
            <w:pPr>
              <w:tabs>
                <w:tab w:val="left" w:pos="9660"/>
              </w:tabs>
              <w:spacing w:line="360" w:lineRule="auto"/>
              <w:ind w:right="444"/>
              <w:jc w:val="both"/>
              <w:rPr>
                <w:rFonts w:ascii="Arial" w:hAnsi="Arial" w:cs="Arial"/>
                <w:sz w:val="24"/>
                <w:szCs w:val="24"/>
              </w:rPr>
            </w:pPr>
          </w:p>
          <w:p w14:paraId="0E3B1F12" w14:textId="77777777" w:rsidR="00637845" w:rsidRDefault="00637845" w:rsidP="00FA24A8">
            <w:pPr>
              <w:tabs>
                <w:tab w:val="left" w:pos="9660"/>
              </w:tabs>
              <w:spacing w:line="360" w:lineRule="auto"/>
              <w:ind w:right="444"/>
              <w:jc w:val="both"/>
              <w:rPr>
                <w:rFonts w:ascii="Arial" w:hAnsi="Arial" w:cs="Arial"/>
                <w:sz w:val="24"/>
                <w:szCs w:val="24"/>
              </w:rPr>
            </w:pPr>
          </w:p>
          <w:p w14:paraId="5EEC8187" w14:textId="0D23B695" w:rsidR="00637845" w:rsidRDefault="00637845" w:rsidP="00FA24A8">
            <w:pPr>
              <w:tabs>
                <w:tab w:val="left" w:pos="9660"/>
              </w:tabs>
              <w:spacing w:line="360" w:lineRule="auto"/>
              <w:ind w:right="444"/>
              <w:jc w:val="both"/>
              <w:rPr>
                <w:rFonts w:ascii="Arial" w:hAnsi="Arial" w:cs="Arial"/>
                <w:sz w:val="24"/>
                <w:szCs w:val="24"/>
              </w:rPr>
            </w:pPr>
          </w:p>
          <w:p w14:paraId="4F63ED5E" w14:textId="47961008" w:rsidR="00637845" w:rsidRDefault="00637845" w:rsidP="00FA24A8">
            <w:pPr>
              <w:tabs>
                <w:tab w:val="left" w:pos="9660"/>
              </w:tabs>
              <w:spacing w:line="360" w:lineRule="auto"/>
              <w:ind w:right="444"/>
              <w:jc w:val="both"/>
              <w:rPr>
                <w:rFonts w:ascii="Arial" w:hAnsi="Arial" w:cs="Arial"/>
                <w:sz w:val="24"/>
                <w:szCs w:val="24"/>
              </w:rPr>
            </w:pPr>
          </w:p>
          <w:p w14:paraId="62F1D76C" w14:textId="77777777" w:rsidR="00637845" w:rsidRDefault="00637845" w:rsidP="00FA24A8">
            <w:pPr>
              <w:tabs>
                <w:tab w:val="left" w:pos="9660"/>
              </w:tabs>
              <w:spacing w:line="360" w:lineRule="auto"/>
              <w:ind w:right="444"/>
              <w:jc w:val="both"/>
              <w:rPr>
                <w:rFonts w:ascii="Arial" w:hAnsi="Arial" w:cs="Arial"/>
                <w:sz w:val="24"/>
                <w:szCs w:val="24"/>
              </w:rPr>
            </w:pPr>
          </w:p>
          <w:tbl>
            <w:tblPr>
              <w:tblW w:w="9898" w:type="dxa"/>
              <w:tblLayout w:type="fixed"/>
              <w:tblLook w:val="04A0" w:firstRow="1" w:lastRow="0" w:firstColumn="1" w:lastColumn="0" w:noHBand="0" w:noVBand="1"/>
            </w:tblPr>
            <w:tblGrid>
              <w:gridCol w:w="833"/>
              <w:gridCol w:w="2533"/>
              <w:gridCol w:w="1104"/>
              <w:gridCol w:w="1617"/>
              <w:gridCol w:w="1468"/>
              <w:gridCol w:w="2343"/>
            </w:tblGrid>
            <w:tr w:rsidR="00282D30" w:rsidRPr="00000C6A" w14:paraId="2B7C6836" w14:textId="77777777" w:rsidTr="00023686">
              <w:trPr>
                <w:trHeight w:val="537"/>
              </w:trPr>
              <w:tc>
                <w:tcPr>
                  <w:tcW w:w="833"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B255B75" w14:textId="5125E5E9"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proofErr w:type="gramStart"/>
                  <w:r w:rsidRPr="00000C6A">
                    <w:rPr>
                      <w:rFonts w:ascii="Arial" w:eastAsia="Times New Roman" w:hAnsi="Arial" w:cs="Arial"/>
                      <w:b/>
                      <w:bCs/>
                      <w:color w:val="000000"/>
                      <w:sz w:val="20"/>
                      <w:szCs w:val="20"/>
                      <w:lang w:eastAsia="en-IN"/>
                    </w:rPr>
                    <w:t>S</w:t>
                  </w:r>
                  <w:r w:rsidR="00023686">
                    <w:rPr>
                      <w:rFonts w:ascii="Arial" w:eastAsia="Times New Roman" w:hAnsi="Arial" w:cs="Arial"/>
                      <w:b/>
                      <w:bCs/>
                      <w:color w:val="000000"/>
                      <w:sz w:val="20"/>
                      <w:szCs w:val="20"/>
                      <w:lang w:eastAsia="en-IN"/>
                    </w:rPr>
                    <w:t>.</w:t>
                  </w:r>
                  <w:r w:rsidRPr="00000C6A">
                    <w:rPr>
                      <w:rFonts w:ascii="Arial" w:eastAsia="Times New Roman" w:hAnsi="Arial" w:cs="Arial"/>
                      <w:b/>
                      <w:bCs/>
                      <w:color w:val="000000"/>
                      <w:sz w:val="20"/>
                      <w:szCs w:val="20"/>
                      <w:lang w:eastAsia="en-IN"/>
                    </w:rPr>
                    <w:t>No</w:t>
                  </w:r>
                  <w:proofErr w:type="gramEnd"/>
                </w:p>
              </w:tc>
              <w:tc>
                <w:tcPr>
                  <w:tcW w:w="2533" w:type="dxa"/>
                  <w:tcBorders>
                    <w:top w:val="single" w:sz="8" w:space="0" w:color="auto"/>
                    <w:left w:val="nil"/>
                    <w:bottom w:val="single" w:sz="8" w:space="0" w:color="auto"/>
                    <w:right w:val="single" w:sz="8" w:space="0" w:color="auto"/>
                  </w:tcBorders>
                  <w:shd w:val="clear" w:color="000000" w:fill="F4B084"/>
                  <w:vAlign w:val="center"/>
                  <w:hideMark/>
                </w:tcPr>
                <w:p w14:paraId="43328FFD"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Type of Waste</w:t>
                  </w:r>
                </w:p>
              </w:tc>
              <w:tc>
                <w:tcPr>
                  <w:tcW w:w="1104" w:type="dxa"/>
                  <w:tcBorders>
                    <w:top w:val="single" w:sz="8" w:space="0" w:color="auto"/>
                    <w:left w:val="nil"/>
                    <w:bottom w:val="single" w:sz="8" w:space="0" w:color="auto"/>
                    <w:right w:val="single" w:sz="8" w:space="0" w:color="auto"/>
                  </w:tcBorders>
                  <w:shd w:val="clear" w:color="000000" w:fill="F4B084"/>
                  <w:vAlign w:val="center"/>
                  <w:hideMark/>
                </w:tcPr>
                <w:p w14:paraId="05CAB9C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 xml:space="preserve">Source </w:t>
                  </w:r>
                </w:p>
              </w:tc>
              <w:tc>
                <w:tcPr>
                  <w:tcW w:w="1617" w:type="dxa"/>
                  <w:tcBorders>
                    <w:top w:val="single" w:sz="8" w:space="0" w:color="auto"/>
                    <w:left w:val="nil"/>
                    <w:bottom w:val="single" w:sz="8" w:space="0" w:color="auto"/>
                    <w:right w:val="single" w:sz="8" w:space="0" w:color="auto"/>
                  </w:tcBorders>
                  <w:shd w:val="clear" w:color="000000" w:fill="F4B084"/>
                  <w:vAlign w:val="center"/>
                  <w:hideMark/>
                </w:tcPr>
                <w:p w14:paraId="4D44B04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val="en-US" w:eastAsia="en-IN"/>
                    </w:rPr>
                    <w:t>Quantity per Year (MT)</w:t>
                  </w:r>
                </w:p>
              </w:tc>
              <w:tc>
                <w:tcPr>
                  <w:tcW w:w="1468" w:type="dxa"/>
                  <w:tcBorders>
                    <w:top w:val="single" w:sz="8" w:space="0" w:color="auto"/>
                    <w:left w:val="nil"/>
                    <w:bottom w:val="single" w:sz="8" w:space="0" w:color="auto"/>
                    <w:right w:val="single" w:sz="8" w:space="0" w:color="auto"/>
                  </w:tcBorders>
                  <w:shd w:val="clear" w:color="000000" w:fill="F4B084"/>
                  <w:vAlign w:val="center"/>
                  <w:hideMark/>
                </w:tcPr>
                <w:p w14:paraId="5F2A5540"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Method of collection</w:t>
                  </w:r>
                </w:p>
              </w:tc>
              <w:tc>
                <w:tcPr>
                  <w:tcW w:w="2343" w:type="dxa"/>
                  <w:tcBorders>
                    <w:top w:val="single" w:sz="8" w:space="0" w:color="auto"/>
                    <w:left w:val="nil"/>
                    <w:bottom w:val="single" w:sz="8" w:space="0" w:color="auto"/>
                    <w:right w:val="single" w:sz="8" w:space="0" w:color="auto"/>
                  </w:tcBorders>
                  <w:shd w:val="clear" w:color="000000" w:fill="F4B084"/>
                  <w:vAlign w:val="center"/>
                  <w:hideMark/>
                </w:tcPr>
                <w:p w14:paraId="76155575" w14:textId="77777777" w:rsidR="00282D30" w:rsidRPr="00000C6A" w:rsidRDefault="00282D30" w:rsidP="00A61E95">
                  <w:pPr>
                    <w:spacing w:after="0" w:line="240" w:lineRule="auto"/>
                    <w:ind w:left="142"/>
                    <w:jc w:val="both"/>
                    <w:rPr>
                      <w:rFonts w:ascii="Arial" w:eastAsia="Times New Roman" w:hAnsi="Arial" w:cs="Arial"/>
                      <w:b/>
                      <w:bCs/>
                      <w:color w:val="000000"/>
                      <w:sz w:val="20"/>
                      <w:szCs w:val="20"/>
                      <w:lang w:eastAsia="en-IN"/>
                    </w:rPr>
                  </w:pPr>
                  <w:r w:rsidRPr="00000C6A">
                    <w:rPr>
                      <w:rFonts w:ascii="Arial" w:eastAsia="Times New Roman" w:hAnsi="Arial" w:cs="Arial"/>
                      <w:b/>
                      <w:bCs/>
                      <w:color w:val="000000"/>
                      <w:sz w:val="20"/>
                      <w:szCs w:val="20"/>
                      <w:lang w:eastAsia="en-IN"/>
                    </w:rPr>
                    <w:t>Treatment/Disposal</w:t>
                  </w:r>
                </w:p>
              </w:tc>
            </w:tr>
            <w:tr w:rsidR="00282D30" w:rsidRPr="00000C6A" w14:paraId="451EF1F2" w14:textId="77777777" w:rsidTr="00023686">
              <w:trPr>
                <w:trHeight w:val="798"/>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EB6991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w:t>
                  </w:r>
                </w:p>
              </w:tc>
              <w:tc>
                <w:tcPr>
                  <w:tcW w:w="2533" w:type="dxa"/>
                  <w:tcBorders>
                    <w:top w:val="nil"/>
                    <w:left w:val="nil"/>
                    <w:bottom w:val="single" w:sz="8" w:space="0" w:color="auto"/>
                    <w:right w:val="single" w:sz="8" w:space="0" w:color="auto"/>
                  </w:tcBorders>
                  <w:shd w:val="clear" w:color="auto" w:fill="auto"/>
                  <w:vAlign w:val="center"/>
                  <w:hideMark/>
                </w:tcPr>
                <w:p w14:paraId="1E1BC70C" w14:textId="77777777" w:rsidR="00282D30" w:rsidRPr="00927A28"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ETP Sludge + Evaporation residue</w:t>
                  </w:r>
                </w:p>
              </w:tc>
              <w:tc>
                <w:tcPr>
                  <w:tcW w:w="1104" w:type="dxa"/>
                  <w:tcBorders>
                    <w:top w:val="nil"/>
                    <w:left w:val="nil"/>
                    <w:bottom w:val="single" w:sz="8" w:space="0" w:color="auto"/>
                    <w:right w:val="single" w:sz="8" w:space="0" w:color="auto"/>
                  </w:tcBorders>
                  <w:shd w:val="clear" w:color="auto" w:fill="auto"/>
                  <w:noWrap/>
                  <w:vAlign w:val="center"/>
                  <w:hideMark/>
                </w:tcPr>
                <w:p w14:paraId="2AAFD9F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749EB4B"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commentRangeStart w:id="921"/>
                  <w:commentRangeStart w:id="922"/>
                  <w:r w:rsidRPr="00000C6A">
                    <w:rPr>
                      <w:rFonts w:ascii="Arial" w:eastAsia="Times New Roman" w:hAnsi="Arial" w:cs="Arial"/>
                      <w:color w:val="000000"/>
                      <w:sz w:val="20"/>
                      <w:szCs w:val="20"/>
                      <w:lang w:eastAsia="en-IN"/>
                    </w:rPr>
                    <w:t>2.1</w:t>
                  </w:r>
                  <w:commentRangeEnd w:id="921"/>
                  <w:r w:rsidR="00CC5279">
                    <w:rPr>
                      <w:rStyle w:val="CommentReference"/>
                    </w:rPr>
                    <w:commentReference w:id="921"/>
                  </w:r>
                  <w:commentRangeEnd w:id="922"/>
                  <w:r w:rsidR="00A419BA">
                    <w:rPr>
                      <w:rStyle w:val="CommentReference"/>
                    </w:rPr>
                    <w:commentReference w:id="922"/>
                  </w:r>
                </w:p>
              </w:tc>
              <w:tc>
                <w:tcPr>
                  <w:tcW w:w="1468" w:type="dxa"/>
                  <w:tcBorders>
                    <w:top w:val="nil"/>
                    <w:left w:val="nil"/>
                    <w:bottom w:val="single" w:sz="8" w:space="0" w:color="auto"/>
                    <w:right w:val="single" w:sz="8" w:space="0" w:color="auto"/>
                  </w:tcBorders>
                  <w:shd w:val="clear" w:color="auto" w:fill="auto"/>
                  <w:noWrap/>
                  <w:vAlign w:val="center"/>
                  <w:hideMark/>
                </w:tcPr>
                <w:p w14:paraId="29D45AD0"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vAlign w:val="center"/>
                  <w:hideMark/>
                </w:tcPr>
                <w:p w14:paraId="52ACAABD" w14:textId="77777777" w:rsidR="00282D30" w:rsidRPr="00927A28"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282D30" w:rsidRPr="00000C6A" w14:paraId="4DE4505E" w14:textId="77777777" w:rsidTr="00023686">
              <w:trPr>
                <w:trHeight w:val="1007"/>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F34B039"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2</w:t>
                  </w:r>
                </w:p>
              </w:tc>
              <w:tc>
                <w:tcPr>
                  <w:tcW w:w="2533" w:type="dxa"/>
                  <w:tcBorders>
                    <w:top w:val="nil"/>
                    <w:left w:val="nil"/>
                    <w:bottom w:val="single" w:sz="8" w:space="0" w:color="auto"/>
                    <w:right w:val="single" w:sz="8" w:space="0" w:color="auto"/>
                  </w:tcBorders>
                  <w:shd w:val="clear" w:color="auto" w:fill="auto"/>
                  <w:vAlign w:val="center"/>
                  <w:hideMark/>
                </w:tcPr>
                <w:p w14:paraId="3359565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Resin-Soaked Cotton Waste/ Gloves, Chemical, Contaminated Saw dust, Office Garbage</w:t>
                  </w:r>
                </w:p>
              </w:tc>
              <w:tc>
                <w:tcPr>
                  <w:tcW w:w="1104" w:type="dxa"/>
                  <w:tcBorders>
                    <w:top w:val="nil"/>
                    <w:left w:val="nil"/>
                    <w:bottom w:val="single" w:sz="8" w:space="0" w:color="auto"/>
                    <w:right w:val="single" w:sz="8" w:space="0" w:color="auto"/>
                  </w:tcBorders>
                  <w:shd w:val="clear" w:color="auto" w:fill="auto"/>
                  <w:noWrap/>
                  <w:vAlign w:val="center"/>
                  <w:hideMark/>
                </w:tcPr>
                <w:p w14:paraId="05524D6E"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4171382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2F84C73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13DAD9DB"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580E3410"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AEC0DA0"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3</w:t>
                  </w:r>
                </w:p>
              </w:tc>
              <w:tc>
                <w:tcPr>
                  <w:tcW w:w="2533" w:type="dxa"/>
                  <w:tcBorders>
                    <w:top w:val="nil"/>
                    <w:left w:val="nil"/>
                    <w:bottom w:val="single" w:sz="8" w:space="0" w:color="auto"/>
                    <w:right w:val="single" w:sz="8" w:space="0" w:color="auto"/>
                  </w:tcBorders>
                  <w:shd w:val="clear" w:color="auto" w:fill="auto"/>
                  <w:noWrap/>
                  <w:vAlign w:val="center"/>
                  <w:hideMark/>
                </w:tcPr>
                <w:p w14:paraId="5CD3870B"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Filter Material</w:t>
                  </w:r>
                </w:p>
              </w:tc>
              <w:tc>
                <w:tcPr>
                  <w:tcW w:w="1104" w:type="dxa"/>
                  <w:tcBorders>
                    <w:top w:val="nil"/>
                    <w:left w:val="nil"/>
                    <w:bottom w:val="single" w:sz="8" w:space="0" w:color="auto"/>
                    <w:right w:val="single" w:sz="8" w:space="0" w:color="auto"/>
                  </w:tcBorders>
                  <w:shd w:val="clear" w:color="auto" w:fill="auto"/>
                  <w:noWrap/>
                  <w:vAlign w:val="center"/>
                  <w:hideMark/>
                </w:tcPr>
                <w:p w14:paraId="39F09B9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E8EE872"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1.46</w:t>
                  </w:r>
                </w:p>
              </w:tc>
              <w:tc>
                <w:tcPr>
                  <w:tcW w:w="1468" w:type="dxa"/>
                  <w:tcBorders>
                    <w:top w:val="nil"/>
                    <w:left w:val="nil"/>
                    <w:bottom w:val="single" w:sz="8" w:space="0" w:color="auto"/>
                    <w:right w:val="single" w:sz="8" w:space="0" w:color="auto"/>
                  </w:tcBorders>
                  <w:shd w:val="clear" w:color="auto" w:fill="auto"/>
                  <w:noWrap/>
                  <w:vAlign w:val="center"/>
                  <w:hideMark/>
                </w:tcPr>
                <w:p w14:paraId="2B78346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3D7F4F3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3F8A8D59"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33F0302A"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4</w:t>
                  </w:r>
                </w:p>
              </w:tc>
              <w:tc>
                <w:tcPr>
                  <w:tcW w:w="2533" w:type="dxa"/>
                  <w:tcBorders>
                    <w:top w:val="nil"/>
                    <w:left w:val="nil"/>
                    <w:bottom w:val="single" w:sz="8" w:space="0" w:color="auto"/>
                    <w:right w:val="single" w:sz="8" w:space="0" w:color="auto"/>
                  </w:tcBorders>
                  <w:shd w:val="clear" w:color="auto" w:fill="auto"/>
                  <w:noWrap/>
                  <w:vAlign w:val="center"/>
                  <w:hideMark/>
                </w:tcPr>
                <w:p w14:paraId="207499B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Waste Glycerine</w:t>
                  </w:r>
                </w:p>
              </w:tc>
              <w:tc>
                <w:tcPr>
                  <w:tcW w:w="1104" w:type="dxa"/>
                  <w:tcBorders>
                    <w:top w:val="nil"/>
                    <w:left w:val="nil"/>
                    <w:bottom w:val="single" w:sz="8" w:space="0" w:color="auto"/>
                    <w:right w:val="single" w:sz="8" w:space="0" w:color="auto"/>
                  </w:tcBorders>
                  <w:shd w:val="clear" w:color="auto" w:fill="auto"/>
                  <w:noWrap/>
                  <w:vAlign w:val="center"/>
                  <w:hideMark/>
                </w:tcPr>
                <w:p w14:paraId="343AE9B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5325B7B9"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10.95</w:t>
                  </w:r>
                </w:p>
              </w:tc>
              <w:tc>
                <w:tcPr>
                  <w:tcW w:w="1468" w:type="dxa"/>
                  <w:tcBorders>
                    <w:top w:val="nil"/>
                    <w:left w:val="nil"/>
                    <w:bottom w:val="single" w:sz="8" w:space="0" w:color="auto"/>
                    <w:right w:val="single" w:sz="8" w:space="0" w:color="auto"/>
                  </w:tcBorders>
                  <w:shd w:val="clear" w:color="auto" w:fill="auto"/>
                  <w:noWrap/>
                  <w:vAlign w:val="center"/>
                  <w:hideMark/>
                </w:tcPr>
                <w:p w14:paraId="690619A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A133FF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Incineration</w:t>
                  </w:r>
                </w:p>
              </w:tc>
            </w:tr>
            <w:tr w:rsidR="00282D30" w:rsidRPr="00000C6A" w14:paraId="14031E3A"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415D7143"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w:t>
                  </w:r>
                </w:p>
              </w:tc>
              <w:tc>
                <w:tcPr>
                  <w:tcW w:w="2533" w:type="dxa"/>
                  <w:tcBorders>
                    <w:top w:val="nil"/>
                    <w:left w:val="nil"/>
                    <w:bottom w:val="single" w:sz="8" w:space="0" w:color="auto"/>
                    <w:right w:val="single" w:sz="8" w:space="0" w:color="auto"/>
                  </w:tcBorders>
                  <w:shd w:val="clear" w:color="auto" w:fill="auto"/>
                  <w:noWrap/>
                  <w:vAlign w:val="center"/>
                  <w:hideMark/>
                </w:tcPr>
                <w:p w14:paraId="38CF00B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Solvent</w:t>
                  </w:r>
                </w:p>
              </w:tc>
              <w:tc>
                <w:tcPr>
                  <w:tcW w:w="1104" w:type="dxa"/>
                  <w:tcBorders>
                    <w:top w:val="nil"/>
                    <w:left w:val="nil"/>
                    <w:bottom w:val="single" w:sz="8" w:space="0" w:color="auto"/>
                    <w:right w:val="single" w:sz="8" w:space="0" w:color="auto"/>
                  </w:tcBorders>
                  <w:shd w:val="clear" w:color="auto" w:fill="auto"/>
                  <w:noWrap/>
                  <w:vAlign w:val="center"/>
                  <w:hideMark/>
                </w:tcPr>
                <w:p w14:paraId="785A489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3AA07F5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87.6</w:t>
                  </w:r>
                </w:p>
              </w:tc>
              <w:tc>
                <w:tcPr>
                  <w:tcW w:w="1468" w:type="dxa"/>
                  <w:tcBorders>
                    <w:top w:val="nil"/>
                    <w:left w:val="nil"/>
                    <w:bottom w:val="single" w:sz="8" w:space="0" w:color="auto"/>
                    <w:right w:val="single" w:sz="8" w:space="0" w:color="auto"/>
                  </w:tcBorders>
                  <w:shd w:val="clear" w:color="auto" w:fill="auto"/>
                  <w:noWrap/>
                  <w:vAlign w:val="center"/>
                  <w:hideMark/>
                </w:tcPr>
                <w:p w14:paraId="3A42BB7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2D1EDCA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927A28">
                    <w:rPr>
                      <w:rFonts w:ascii="Arial" w:eastAsia="Times New Roman" w:hAnsi="Arial" w:cs="Arial"/>
                      <w:color w:val="000000"/>
                      <w:sz w:val="20"/>
                      <w:szCs w:val="20"/>
                      <w:lang w:eastAsia="en-IN"/>
                    </w:rPr>
                    <w:t>Collection, storage and Disposal at Approved TSDF Site</w:t>
                  </w:r>
                </w:p>
              </w:tc>
            </w:tr>
            <w:tr w:rsidR="00282D30" w:rsidRPr="00000C6A" w14:paraId="3CEEE6EF"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6AB55B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6</w:t>
                  </w:r>
                </w:p>
              </w:tc>
              <w:tc>
                <w:tcPr>
                  <w:tcW w:w="2533" w:type="dxa"/>
                  <w:tcBorders>
                    <w:top w:val="nil"/>
                    <w:left w:val="nil"/>
                    <w:bottom w:val="single" w:sz="8" w:space="0" w:color="auto"/>
                    <w:right w:val="single" w:sz="8" w:space="0" w:color="auto"/>
                  </w:tcBorders>
                  <w:shd w:val="clear" w:color="auto" w:fill="auto"/>
                  <w:noWrap/>
                  <w:vAlign w:val="center"/>
                  <w:hideMark/>
                </w:tcPr>
                <w:p w14:paraId="0603FB4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Spent Oil</w:t>
                  </w:r>
                </w:p>
              </w:tc>
              <w:tc>
                <w:tcPr>
                  <w:tcW w:w="1104" w:type="dxa"/>
                  <w:tcBorders>
                    <w:top w:val="nil"/>
                    <w:left w:val="nil"/>
                    <w:bottom w:val="single" w:sz="8" w:space="0" w:color="auto"/>
                    <w:right w:val="single" w:sz="8" w:space="0" w:color="auto"/>
                  </w:tcBorders>
                  <w:shd w:val="clear" w:color="auto" w:fill="auto"/>
                  <w:noWrap/>
                  <w:vAlign w:val="center"/>
                  <w:hideMark/>
                </w:tcPr>
                <w:p w14:paraId="61CB128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Maintenance</w:t>
                  </w:r>
                </w:p>
              </w:tc>
              <w:tc>
                <w:tcPr>
                  <w:tcW w:w="1617" w:type="dxa"/>
                  <w:tcBorders>
                    <w:top w:val="nil"/>
                    <w:left w:val="nil"/>
                    <w:bottom w:val="single" w:sz="8" w:space="0" w:color="auto"/>
                    <w:right w:val="single" w:sz="8" w:space="0" w:color="auto"/>
                  </w:tcBorders>
                  <w:shd w:val="clear" w:color="auto" w:fill="auto"/>
                  <w:noWrap/>
                  <w:vAlign w:val="center"/>
                  <w:hideMark/>
                </w:tcPr>
                <w:p w14:paraId="4691BE8C"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6047D8F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3F5BB9A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282D30" w:rsidRPr="00000C6A" w14:paraId="69400724"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341E246F"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7</w:t>
                  </w:r>
                </w:p>
              </w:tc>
              <w:tc>
                <w:tcPr>
                  <w:tcW w:w="2533" w:type="dxa"/>
                  <w:tcBorders>
                    <w:top w:val="nil"/>
                    <w:left w:val="nil"/>
                    <w:bottom w:val="single" w:sz="8" w:space="0" w:color="auto"/>
                    <w:right w:val="single" w:sz="8" w:space="0" w:color="auto"/>
                  </w:tcBorders>
                  <w:shd w:val="clear" w:color="auto" w:fill="auto"/>
                  <w:noWrap/>
                  <w:vAlign w:val="center"/>
                  <w:hideMark/>
                </w:tcPr>
                <w:p w14:paraId="0368865A"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Activated Carbon</w:t>
                  </w:r>
                </w:p>
              </w:tc>
              <w:tc>
                <w:tcPr>
                  <w:tcW w:w="1104" w:type="dxa"/>
                  <w:tcBorders>
                    <w:top w:val="nil"/>
                    <w:left w:val="nil"/>
                    <w:bottom w:val="single" w:sz="8" w:space="0" w:color="auto"/>
                    <w:right w:val="single" w:sz="8" w:space="0" w:color="auto"/>
                  </w:tcBorders>
                  <w:shd w:val="clear" w:color="auto" w:fill="auto"/>
                  <w:noWrap/>
                  <w:vAlign w:val="center"/>
                  <w:hideMark/>
                </w:tcPr>
                <w:p w14:paraId="5BF6DDD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8AA902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0.43</w:t>
                  </w:r>
                </w:p>
              </w:tc>
              <w:tc>
                <w:tcPr>
                  <w:tcW w:w="1468" w:type="dxa"/>
                  <w:tcBorders>
                    <w:top w:val="nil"/>
                    <w:left w:val="nil"/>
                    <w:bottom w:val="single" w:sz="8" w:space="0" w:color="auto"/>
                    <w:right w:val="single" w:sz="8" w:space="0" w:color="auto"/>
                  </w:tcBorders>
                  <w:shd w:val="clear" w:color="auto" w:fill="auto"/>
                  <w:noWrap/>
                  <w:vAlign w:val="center"/>
                  <w:hideMark/>
                </w:tcPr>
                <w:p w14:paraId="3269D1D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0A4B1A7"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Register Recycler</w:t>
                  </w:r>
                </w:p>
              </w:tc>
            </w:tr>
            <w:tr w:rsidR="00282D30" w:rsidRPr="00000C6A" w14:paraId="3DE52E71"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585EE81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8</w:t>
                  </w:r>
                </w:p>
              </w:tc>
              <w:tc>
                <w:tcPr>
                  <w:tcW w:w="2533" w:type="dxa"/>
                  <w:tcBorders>
                    <w:top w:val="nil"/>
                    <w:left w:val="nil"/>
                    <w:bottom w:val="single" w:sz="8" w:space="0" w:color="auto"/>
                    <w:right w:val="single" w:sz="8" w:space="0" w:color="auto"/>
                  </w:tcBorders>
                  <w:shd w:val="clear" w:color="auto" w:fill="auto"/>
                  <w:noWrap/>
                  <w:vAlign w:val="center"/>
                  <w:hideMark/>
                </w:tcPr>
                <w:p w14:paraId="4BFB79E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 Sludge</w:t>
                  </w:r>
                </w:p>
              </w:tc>
              <w:tc>
                <w:tcPr>
                  <w:tcW w:w="1104" w:type="dxa"/>
                  <w:tcBorders>
                    <w:top w:val="nil"/>
                    <w:left w:val="nil"/>
                    <w:bottom w:val="single" w:sz="8" w:space="0" w:color="auto"/>
                    <w:right w:val="single" w:sz="8" w:space="0" w:color="auto"/>
                  </w:tcBorders>
                  <w:shd w:val="clear" w:color="auto" w:fill="auto"/>
                  <w:noWrap/>
                  <w:vAlign w:val="center"/>
                  <w:hideMark/>
                </w:tcPr>
                <w:p w14:paraId="0981475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ETP</w:t>
                  </w:r>
                </w:p>
              </w:tc>
              <w:tc>
                <w:tcPr>
                  <w:tcW w:w="1617" w:type="dxa"/>
                  <w:tcBorders>
                    <w:top w:val="nil"/>
                    <w:left w:val="nil"/>
                    <w:bottom w:val="single" w:sz="8" w:space="0" w:color="auto"/>
                    <w:right w:val="single" w:sz="8" w:space="0" w:color="auto"/>
                  </w:tcBorders>
                  <w:shd w:val="clear" w:color="auto" w:fill="auto"/>
                  <w:noWrap/>
                  <w:vAlign w:val="center"/>
                  <w:hideMark/>
                </w:tcPr>
                <w:p w14:paraId="3F9A06E8"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1307BE43"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2B1ACADC"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TSDF</w:t>
                  </w:r>
                </w:p>
              </w:tc>
            </w:tr>
            <w:tr w:rsidR="00282D30" w:rsidRPr="00000C6A" w14:paraId="65705DF4"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1C337AB2"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9</w:t>
                  </w:r>
                </w:p>
              </w:tc>
              <w:tc>
                <w:tcPr>
                  <w:tcW w:w="2533" w:type="dxa"/>
                  <w:tcBorders>
                    <w:top w:val="nil"/>
                    <w:left w:val="nil"/>
                    <w:bottom w:val="single" w:sz="8" w:space="0" w:color="auto"/>
                    <w:right w:val="single" w:sz="8" w:space="0" w:color="auto"/>
                  </w:tcBorders>
                  <w:shd w:val="clear" w:color="auto" w:fill="auto"/>
                  <w:noWrap/>
                  <w:vAlign w:val="center"/>
                  <w:hideMark/>
                </w:tcPr>
                <w:p w14:paraId="7DF6C9BD"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Discarded Container</w:t>
                  </w:r>
                </w:p>
              </w:tc>
              <w:tc>
                <w:tcPr>
                  <w:tcW w:w="1104" w:type="dxa"/>
                  <w:tcBorders>
                    <w:top w:val="nil"/>
                    <w:left w:val="nil"/>
                    <w:bottom w:val="single" w:sz="8" w:space="0" w:color="auto"/>
                    <w:right w:val="single" w:sz="8" w:space="0" w:color="auto"/>
                  </w:tcBorders>
                  <w:shd w:val="clear" w:color="auto" w:fill="auto"/>
                  <w:noWrap/>
                  <w:vAlign w:val="center"/>
                  <w:hideMark/>
                </w:tcPr>
                <w:p w14:paraId="7FA65802"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2B8B4AC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534.6</w:t>
                  </w:r>
                </w:p>
              </w:tc>
              <w:tc>
                <w:tcPr>
                  <w:tcW w:w="1468" w:type="dxa"/>
                  <w:tcBorders>
                    <w:top w:val="nil"/>
                    <w:left w:val="nil"/>
                    <w:bottom w:val="single" w:sz="8" w:space="0" w:color="auto"/>
                    <w:right w:val="single" w:sz="8" w:space="0" w:color="auto"/>
                  </w:tcBorders>
                  <w:shd w:val="clear" w:color="auto" w:fill="auto"/>
                  <w:noWrap/>
                  <w:vAlign w:val="center"/>
                  <w:hideMark/>
                </w:tcPr>
                <w:p w14:paraId="19C0661F"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051A8516"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Authorised Vendor</w:t>
                  </w:r>
                </w:p>
              </w:tc>
            </w:tr>
            <w:tr w:rsidR="00282D30" w:rsidRPr="00000C6A" w14:paraId="10016569"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22D145FD"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10</w:t>
                  </w:r>
                </w:p>
              </w:tc>
              <w:tc>
                <w:tcPr>
                  <w:tcW w:w="2533" w:type="dxa"/>
                  <w:tcBorders>
                    <w:top w:val="nil"/>
                    <w:left w:val="nil"/>
                    <w:bottom w:val="single" w:sz="8" w:space="0" w:color="auto"/>
                    <w:right w:val="single" w:sz="8" w:space="0" w:color="auto"/>
                  </w:tcBorders>
                  <w:shd w:val="clear" w:color="auto" w:fill="auto"/>
                  <w:noWrap/>
                  <w:vAlign w:val="center"/>
                  <w:hideMark/>
                </w:tcPr>
                <w:p w14:paraId="5176C76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 Residue</w:t>
                  </w:r>
                </w:p>
              </w:tc>
              <w:tc>
                <w:tcPr>
                  <w:tcW w:w="1104" w:type="dxa"/>
                  <w:tcBorders>
                    <w:top w:val="nil"/>
                    <w:left w:val="nil"/>
                    <w:bottom w:val="single" w:sz="8" w:space="0" w:color="auto"/>
                    <w:right w:val="single" w:sz="8" w:space="0" w:color="auto"/>
                  </w:tcBorders>
                  <w:shd w:val="clear" w:color="auto" w:fill="auto"/>
                  <w:noWrap/>
                  <w:vAlign w:val="center"/>
                  <w:hideMark/>
                </w:tcPr>
                <w:p w14:paraId="54CCF27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557DB716"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0</w:t>
                  </w:r>
                </w:p>
              </w:tc>
              <w:tc>
                <w:tcPr>
                  <w:tcW w:w="1468" w:type="dxa"/>
                  <w:tcBorders>
                    <w:top w:val="nil"/>
                    <w:left w:val="nil"/>
                    <w:bottom w:val="single" w:sz="8" w:space="0" w:color="auto"/>
                    <w:right w:val="single" w:sz="8" w:space="0" w:color="auto"/>
                  </w:tcBorders>
                  <w:shd w:val="clear" w:color="auto" w:fill="auto"/>
                  <w:noWrap/>
                  <w:vAlign w:val="center"/>
                  <w:hideMark/>
                </w:tcPr>
                <w:p w14:paraId="52E59F42"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Drum</w:t>
                  </w:r>
                </w:p>
              </w:tc>
              <w:tc>
                <w:tcPr>
                  <w:tcW w:w="2343" w:type="dxa"/>
                  <w:tcBorders>
                    <w:top w:val="nil"/>
                    <w:left w:val="nil"/>
                    <w:bottom w:val="single" w:sz="8" w:space="0" w:color="auto"/>
                    <w:right w:val="single" w:sz="8" w:space="0" w:color="auto"/>
                  </w:tcBorders>
                  <w:shd w:val="clear" w:color="auto" w:fill="auto"/>
                  <w:noWrap/>
                  <w:vAlign w:val="center"/>
                  <w:hideMark/>
                </w:tcPr>
                <w:p w14:paraId="4E1B7FC4"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Via CHWIF</w:t>
                  </w:r>
                </w:p>
              </w:tc>
            </w:tr>
            <w:tr w:rsidR="00282D30" w:rsidRPr="00000C6A" w14:paraId="049B8EB3" w14:textId="77777777" w:rsidTr="00023686">
              <w:trPr>
                <w:trHeight w:val="274"/>
              </w:trPr>
              <w:tc>
                <w:tcPr>
                  <w:tcW w:w="833" w:type="dxa"/>
                  <w:tcBorders>
                    <w:top w:val="nil"/>
                    <w:left w:val="single" w:sz="8" w:space="0" w:color="auto"/>
                    <w:bottom w:val="single" w:sz="8" w:space="0" w:color="auto"/>
                    <w:right w:val="single" w:sz="8" w:space="0" w:color="auto"/>
                  </w:tcBorders>
                  <w:shd w:val="clear" w:color="auto" w:fill="auto"/>
                  <w:noWrap/>
                  <w:vAlign w:val="center"/>
                  <w:hideMark/>
                </w:tcPr>
                <w:p w14:paraId="209C3381"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11</w:t>
                  </w:r>
                </w:p>
              </w:tc>
              <w:tc>
                <w:tcPr>
                  <w:tcW w:w="2533" w:type="dxa"/>
                  <w:tcBorders>
                    <w:top w:val="nil"/>
                    <w:left w:val="nil"/>
                    <w:bottom w:val="single" w:sz="8" w:space="0" w:color="auto"/>
                    <w:right w:val="single" w:sz="8" w:space="0" w:color="auto"/>
                  </w:tcBorders>
                  <w:shd w:val="clear" w:color="auto" w:fill="auto"/>
                  <w:noWrap/>
                  <w:vAlign w:val="center"/>
                  <w:hideMark/>
                </w:tcPr>
                <w:p w14:paraId="2370A4D8"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Salt (NaCl)</w:t>
                  </w:r>
                </w:p>
              </w:tc>
              <w:tc>
                <w:tcPr>
                  <w:tcW w:w="1104" w:type="dxa"/>
                  <w:tcBorders>
                    <w:top w:val="nil"/>
                    <w:left w:val="nil"/>
                    <w:bottom w:val="single" w:sz="8" w:space="0" w:color="auto"/>
                    <w:right w:val="single" w:sz="8" w:space="0" w:color="auto"/>
                  </w:tcBorders>
                  <w:shd w:val="clear" w:color="auto" w:fill="auto"/>
                  <w:noWrap/>
                  <w:vAlign w:val="center"/>
                  <w:hideMark/>
                </w:tcPr>
                <w:p w14:paraId="3370C929"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Process</w:t>
                  </w:r>
                </w:p>
              </w:tc>
              <w:tc>
                <w:tcPr>
                  <w:tcW w:w="1617" w:type="dxa"/>
                  <w:tcBorders>
                    <w:top w:val="nil"/>
                    <w:left w:val="nil"/>
                    <w:bottom w:val="single" w:sz="8" w:space="0" w:color="auto"/>
                    <w:right w:val="single" w:sz="8" w:space="0" w:color="auto"/>
                  </w:tcBorders>
                  <w:shd w:val="clear" w:color="auto" w:fill="auto"/>
                  <w:noWrap/>
                  <w:vAlign w:val="center"/>
                  <w:hideMark/>
                </w:tcPr>
                <w:p w14:paraId="08E209CE" w14:textId="77777777" w:rsidR="00282D30" w:rsidRPr="00000C6A" w:rsidRDefault="00282D30" w:rsidP="00A61E95">
                  <w:pPr>
                    <w:spacing w:after="0" w:line="240" w:lineRule="auto"/>
                    <w:ind w:left="142"/>
                    <w:jc w:val="center"/>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15149.2</w:t>
                  </w:r>
                </w:p>
              </w:tc>
              <w:tc>
                <w:tcPr>
                  <w:tcW w:w="1468" w:type="dxa"/>
                  <w:tcBorders>
                    <w:top w:val="nil"/>
                    <w:left w:val="nil"/>
                    <w:bottom w:val="single" w:sz="8" w:space="0" w:color="auto"/>
                    <w:right w:val="single" w:sz="8" w:space="0" w:color="auto"/>
                  </w:tcBorders>
                  <w:shd w:val="clear" w:color="auto" w:fill="auto"/>
                  <w:noWrap/>
                  <w:vAlign w:val="center"/>
                  <w:hideMark/>
                </w:tcPr>
                <w:p w14:paraId="629EEA7E"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Bag</w:t>
                  </w:r>
                </w:p>
              </w:tc>
              <w:tc>
                <w:tcPr>
                  <w:tcW w:w="2343" w:type="dxa"/>
                  <w:tcBorders>
                    <w:top w:val="nil"/>
                    <w:left w:val="nil"/>
                    <w:bottom w:val="single" w:sz="8" w:space="0" w:color="auto"/>
                    <w:right w:val="single" w:sz="8" w:space="0" w:color="auto"/>
                  </w:tcBorders>
                  <w:shd w:val="clear" w:color="auto" w:fill="auto"/>
                  <w:noWrap/>
                  <w:vAlign w:val="center"/>
                  <w:hideMark/>
                </w:tcPr>
                <w:p w14:paraId="0596C8A1" w14:textId="77777777" w:rsidR="00282D30" w:rsidRPr="00000C6A" w:rsidRDefault="00282D30" w:rsidP="00A61E95">
                  <w:pPr>
                    <w:spacing w:after="0" w:line="240" w:lineRule="auto"/>
                    <w:ind w:left="142"/>
                    <w:rPr>
                      <w:rFonts w:ascii="Arial" w:eastAsia="Times New Roman" w:hAnsi="Arial" w:cs="Arial"/>
                      <w:color w:val="000000"/>
                      <w:sz w:val="20"/>
                      <w:szCs w:val="20"/>
                      <w:lang w:eastAsia="en-IN"/>
                    </w:rPr>
                  </w:pPr>
                  <w:r w:rsidRPr="00000C6A">
                    <w:rPr>
                      <w:rFonts w:ascii="Arial" w:eastAsia="Times New Roman" w:hAnsi="Arial" w:cs="Arial"/>
                      <w:color w:val="000000"/>
                      <w:sz w:val="20"/>
                      <w:szCs w:val="20"/>
                      <w:lang w:eastAsia="en-IN"/>
                    </w:rPr>
                    <w:t>Sell to Authorised Vendor</w:t>
                  </w:r>
                </w:p>
              </w:tc>
            </w:tr>
          </w:tbl>
          <w:p w14:paraId="5EBE2412" w14:textId="77777777" w:rsidR="00282D30" w:rsidRPr="004455F0" w:rsidRDefault="00282D30" w:rsidP="00A61E95">
            <w:pPr>
              <w:ind w:left="142"/>
              <w:rPr>
                <w:rFonts w:ascii="Arial" w:hAnsi="Arial" w:cs="Arial"/>
                <w:b/>
                <w:bCs/>
                <w:lang w:val="en-US"/>
              </w:rPr>
            </w:pPr>
          </w:p>
        </w:tc>
      </w:tr>
      <w:tr w:rsidR="00282D30" w:rsidRPr="00514A6B" w14:paraId="0DC17086" w14:textId="77777777" w:rsidTr="00580F10">
        <w:trPr>
          <w:trHeight w:val="505"/>
        </w:trPr>
        <w:tc>
          <w:tcPr>
            <w:tcW w:w="10349" w:type="dxa"/>
            <w:gridSpan w:val="4"/>
            <w:tcBorders>
              <w:top w:val="nil"/>
              <w:left w:val="nil"/>
              <w:bottom w:val="nil"/>
              <w:right w:val="nil"/>
            </w:tcBorders>
            <w:shd w:val="clear" w:color="auto" w:fill="auto"/>
            <w:tcMar>
              <w:top w:w="15" w:type="dxa"/>
              <w:left w:w="15" w:type="dxa"/>
              <w:bottom w:w="0" w:type="dxa"/>
              <w:right w:w="15" w:type="dxa"/>
            </w:tcMar>
            <w:vAlign w:val="center"/>
            <w:hideMark/>
          </w:tcPr>
          <w:p w14:paraId="5F2AF21D" w14:textId="47456A21" w:rsidR="00282D30" w:rsidRDefault="00282D30" w:rsidP="00A61E95">
            <w:pPr>
              <w:ind w:left="142"/>
              <w:rPr>
                <w:b/>
                <w:bCs/>
                <w:lang w:val="en-US"/>
              </w:rPr>
            </w:pPr>
          </w:p>
          <w:p w14:paraId="0D97369A" w14:textId="77777777" w:rsidR="00282D30" w:rsidRPr="00000C6A" w:rsidRDefault="00282D30" w:rsidP="00A61E95">
            <w:pPr>
              <w:ind w:left="142"/>
              <w:rPr>
                <w:rFonts w:ascii="Arial" w:hAnsi="Arial" w:cs="Arial"/>
                <w:sz w:val="24"/>
                <w:szCs w:val="24"/>
                <w:lang w:val="en-US"/>
              </w:rPr>
            </w:pPr>
            <w:r w:rsidRPr="00000C6A">
              <w:rPr>
                <w:rFonts w:ascii="Arial" w:hAnsi="Arial" w:cs="Arial"/>
                <w:b/>
                <w:bCs/>
                <w:sz w:val="24"/>
                <w:szCs w:val="24"/>
                <w:lang w:val="en-US"/>
              </w:rPr>
              <w:t xml:space="preserve">TSDF: </w:t>
            </w:r>
            <w:r w:rsidRPr="00000C6A">
              <w:rPr>
                <w:rFonts w:ascii="Arial" w:hAnsi="Arial" w:cs="Arial"/>
                <w:sz w:val="24"/>
                <w:szCs w:val="24"/>
                <w:lang w:val="en-US"/>
              </w:rPr>
              <w:t>Treatment, Storage, &amp; Disposal Facility.</w:t>
            </w:r>
          </w:p>
          <w:p w14:paraId="7D167348" w14:textId="77777777" w:rsidR="00282D30" w:rsidRPr="00000C6A" w:rsidRDefault="00282D30" w:rsidP="00A61E95">
            <w:pPr>
              <w:ind w:left="142"/>
              <w:rPr>
                <w:rFonts w:ascii="Arial" w:hAnsi="Arial" w:cs="Arial"/>
                <w:sz w:val="24"/>
                <w:szCs w:val="24"/>
                <w:lang w:val="en-US"/>
              </w:rPr>
            </w:pPr>
            <w:r w:rsidRPr="00000C6A">
              <w:rPr>
                <w:rFonts w:ascii="Arial" w:hAnsi="Arial" w:cs="Arial"/>
                <w:b/>
                <w:bCs/>
                <w:sz w:val="24"/>
                <w:szCs w:val="24"/>
                <w:lang w:val="en-US"/>
              </w:rPr>
              <w:t>CHWIF:</w:t>
            </w:r>
            <w:r w:rsidRPr="00000C6A">
              <w:rPr>
                <w:rFonts w:ascii="Arial" w:hAnsi="Arial" w:cs="Arial"/>
                <w:sz w:val="24"/>
                <w:szCs w:val="24"/>
                <w:lang w:val="en-US"/>
              </w:rPr>
              <w:t xml:space="preserve"> Common Hazardous waste Incineration facility.</w:t>
            </w:r>
          </w:p>
          <w:p w14:paraId="615179FB" w14:textId="77777777" w:rsidR="00282D30" w:rsidRPr="00231357" w:rsidRDefault="00282D30" w:rsidP="00A61E95">
            <w:pPr>
              <w:ind w:left="142"/>
              <w:rPr>
                <w:b/>
                <w:bCs/>
                <w:lang w:val="en-US"/>
              </w:rPr>
            </w:pPr>
            <w:r w:rsidRPr="00000C6A">
              <w:rPr>
                <w:rFonts w:ascii="Arial" w:hAnsi="Arial" w:cs="Arial"/>
                <w:b/>
                <w:bCs/>
                <w:sz w:val="24"/>
                <w:szCs w:val="24"/>
                <w:lang w:val="en-US"/>
              </w:rPr>
              <w:t xml:space="preserve">CETP: </w:t>
            </w:r>
            <w:r w:rsidRPr="00000C6A">
              <w:rPr>
                <w:rFonts w:ascii="Arial" w:hAnsi="Arial" w:cs="Arial"/>
                <w:sz w:val="24"/>
                <w:szCs w:val="24"/>
                <w:lang w:val="en-US"/>
              </w:rPr>
              <w:t>Common Effluent Treatment Plant</w:t>
            </w:r>
          </w:p>
        </w:tc>
      </w:tr>
    </w:tbl>
    <w:p w14:paraId="55FBB74F" w14:textId="77777777" w:rsidR="00D43CA3" w:rsidRDefault="00D43CA3" w:rsidP="00642F55">
      <w:pPr>
        <w:spacing w:line="240" w:lineRule="auto"/>
        <w:rPr>
          <w:rFonts w:ascii="Arial" w:hAnsi="Arial" w:cs="Arial"/>
          <w:b/>
          <w:bCs/>
          <w:sz w:val="24"/>
          <w:szCs w:val="24"/>
        </w:rPr>
      </w:pPr>
    </w:p>
    <w:p w14:paraId="00784D7B" w14:textId="77777777" w:rsidR="00D43CA3" w:rsidRDefault="00D43CA3" w:rsidP="00642F55">
      <w:pPr>
        <w:spacing w:line="240" w:lineRule="auto"/>
        <w:rPr>
          <w:rFonts w:ascii="Arial" w:hAnsi="Arial" w:cs="Arial"/>
          <w:b/>
          <w:bCs/>
          <w:sz w:val="24"/>
          <w:szCs w:val="24"/>
        </w:rPr>
      </w:pPr>
    </w:p>
    <w:p w14:paraId="2813ECA8" w14:textId="34B43594" w:rsidR="00642F55" w:rsidRDefault="004013B1" w:rsidP="00642F55">
      <w:pPr>
        <w:spacing w:line="240" w:lineRule="auto"/>
        <w:rPr>
          <w:rFonts w:ascii="Arial" w:hAnsi="Arial" w:cs="Arial"/>
          <w:b/>
          <w:bCs/>
          <w:sz w:val="24"/>
          <w:szCs w:val="24"/>
        </w:rPr>
      </w:pPr>
      <w:r w:rsidRPr="00F373C5">
        <w:rPr>
          <w:rFonts w:ascii="Arial" w:hAnsi="Arial" w:cs="Arial"/>
          <w:b/>
          <w:bCs/>
          <w:sz w:val="24"/>
          <w:szCs w:val="24"/>
        </w:rPr>
        <w:t>4.</w:t>
      </w:r>
      <w:r w:rsidR="007315A7" w:rsidRPr="00F373C5">
        <w:rPr>
          <w:rFonts w:ascii="Arial" w:hAnsi="Arial" w:cs="Arial"/>
          <w:b/>
          <w:bCs/>
          <w:sz w:val="24"/>
          <w:szCs w:val="24"/>
        </w:rPr>
        <w:t>1</w:t>
      </w:r>
      <w:r w:rsidRPr="00F373C5">
        <w:rPr>
          <w:rFonts w:ascii="Arial" w:hAnsi="Arial" w:cs="Arial"/>
          <w:b/>
          <w:bCs/>
          <w:sz w:val="24"/>
          <w:szCs w:val="24"/>
        </w:rPr>
        <w:t xml:space="preserve">.8. </w:t>
      </w:r>
      <w:r w:rsidR="00642F55" w:rsidRPr="00F373C5">
        <w:rPr>
          <w:rFonts w:ascii="Arial" w:hAnsi="Arial" w:cs="Arial"/>
          <w:b/>
          <w:bCs/>
          <w:sz w:val="24"/>
          <w:szCs w:val="24"/>
        </w:rPr>
        <w:t>Raw Material Required (Detail list of all raw major raw material used for the manufacturing of Epoxy Resin):</w:t>
      </w:r>
    </w:p>
    <w:tbl>
      <w:tblPr>
        <w:tblW w:w="10218" w:type="dxa"/>
        <w:tblInd w:w="-190" w:type="dxa"/>
        <w:tblLook w:val="04A0" w:firstRow="1" w:lastRow="0" w:firstColumn="1" w:lastColumn="0" w:noHBand="0" w:noVBand="1"/>
      </w:tblPr>
      <w:tblGrid>
        <w:gridCol w:w="1875"/>
        <w:gridCol w:w="1144"/>
        <w:gridCol w:w="1077"/>
        <w:gridCol w:w="1237"/>
        <w:gridCol w:w="957"/>
        <w:gridCol w:w="1274"/>
        <w:gridCol w:w="1385"/>
        <w:gridCol w:w="1269"/>
      </w:tblGrid>
      <w:tr w:rsidR="00642F55" w:rsidRPr="00096348" w14:paraId="66F72822" w14:textId="77777777" w:rsidTr="005B1169">
        <w:trPr>
          <w:trHeight w:val="915"/>
        </w:trPr>
        <w:tc>
          <w:tcPr>
            <w:tcW w:w="1875" w:type="dxa"/>
            <w:tcBorders>
              <w:top w:val="single" w:sz="8" w:space="0" w:color="auto"/>
              <w:left w:val="single" w:sz="8" w:space="0" w:color="auto"/>
              <w:bottom w:val="single" w:sz="8" w:space="0" w:color="auto"/>
              <w:right w:val="single" w:sz="8" w:space="0" w:color="auto"/>
            </w:tcBorders>
            <w:shd w:val="clear" w:color="000000" w:fill="F4B084"/>
            <w:vAlign w:val="center"/>
            <w:hideMark/>
          </w:tcPr>
          <w:p w14:paraId="599E066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Chemical Name</w:t>
            </w:r>
          </w:p>
        </w:tc>
        <w:tc>
          <w:tcPr>
            <w:tcW w:w="1144" w:type="dxa"/>
            <w:tcBorders>
              <w:top w:val="single" w:sz="8" w:space="0" w:color="auto"/>
              <w:left w:val="nil"/>
              <w:bottom w:val="single" w:sz="8" w:space="0" w:color="auto"/>
              <w:right w:val="single" w:sz="8" w:space="0" w:color="auto"/>
            </w:tcBorders>
            <w:shd w:val="clear" w:color="000000" w:fill="F4B084"/>
            <w:vAlign w:val="center"/>
            <w:hideMark/>
          </w:tcPr>
          <w:p w14:paraId="1E688F5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Molecular Weight</w:t>
            </w:r>
          </w:p>
        </w:tc>
        <w:tc>
          <w:tcPr>
            <w:tcW w:w="1077" w:type="dxa"/>
            <w:tcBorders>
              <w:top w:val="single" w:sz="8" w:space="0" w:color="auto"/>
              <w:left w:val="nil"/>
              <w:bottom w:val="single" w:sz="8" w:space="0" w:color="auto"/>
              <w:right w:val="single" w:sz="8" w:space="0" w:color="auto"/>
            </w:tcBorders>
            <w:shd w:val="clear" w:color="000000" w:fill="F4B084"/>
            <w:vAlign w:val="center"/>
            <w:hideMark/>
          </w:tcPr>
          <w:p w14:paraId="2C4EA72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Flash Pt.(°C)</w:t>
            </w:r>
          </w:p>
        </w:tc>
        <w:tc>
          <w:tcPr>
            <w:tcW w:w="1237" w:type="dxa"/>
            <w:tcBorders>
              <w:top w:val="single" w:sz="8" w:space="0" w:color="auto"/>
              <w:left w:val="nil"/>
              <w:bottom w:val="single" w:sz="8" w:space="0" w:color="auto"/>
              <w:right w:val="single" w:sz="8" w:space="0" w:color="auto"/>
            </w:tcBorders>
            <w:shd w:val="clear" w:color="000000" w:fill="F4B084"/>
            <w:vAlign w:val="center"/>
            <w:hideMark/>
          </w:tcPr>
          <w:p w14:paraId="606EB09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Boiling Pt (°C)</w:t>
            </w:r>
          </w:p>
        </w:tc>
        <w:tc>
          <w:tcPr>
            <w:tcW w:w="957" w:type="dxa"/>
            <w:tcBorders>
              <w:top w:val="single" w:sz="8" w:space="0" w:color="auto"/>
              <w:left w:val="nil"/>
              <w:bottom w:val="single" w:sz="8" w:space="0" w:color="auto"/>
              <w:right w:val="single" w:sz="8" w:space="0" w:color="auto"/>
            </w:tcBorders>
            <w:shd w:val="clear" w:color="000000" w:fill="F4B084"/>
            <w:vAlign w:val="center"/>
            <w:hideMark/>
          </w:tcPr>
          <w:p w14:paraId="1179B0F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Melting pt. (°C)</w:t>
            </w:r>
          </w:p>
        </w:tc>
        <w:tc>
          <w:tcPr>
            <w:tcW w:w="1274" w:type="dxa"/>
            <w:tcBorders>
              <w:top w:val="single" w:sz="8" w:space="0" w:color="auto"/>
              <w:left w:val="nil"/>
              <w:bottom w:val="single" w:sz="8" w:space="0" w:color="auto"/>
              <w:right w:val="single" w:sz="8" w:space="0" w:color="auto"/>
            </w:tcBorders>
            <w:shd w:val="clear" w:color="000000" w:fill="F4B084"/>
            <w:vAlign w:val="center"/>
            <w:hideMark/>
          </w:tcPr>
          <w:p w14:paraId="0487470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Density (g/cm³)</w:t>
            </w:r>
          </w:p>
        </w:tc>
        <w:tc>
          <w:tcPr>
            <w:tcW w:w="1385" w:type="dxa"/>
            <w:tcBorders>
              <w:top w:val="single" w:sz="8" w:space="0" w:color="auto"/>
              <w:left w:val="nil"/>
              <w:bottom w:val="single" w:sz="8" w:space="0" w:color="auto"/>
              <w:right w:val="single" w:sz="8" w:space="0" w:color="auto"/>
            </w:tcBorders>
            <w:shd w:val="clear" w:color="000000" w:fill="F4B084"/>
            <w:vAlign w:val="center"/>
            <w:hideMark/>
          </w:tcPr>
          <w:p w14:paraId="54BCBA1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Autoignition temp. (°C)</w:t>
            </w:r>
          </w:p>
        </w:tc>
        <w:tc>
          <w:tcPr>
            <w:tcW w:w="1269" w:type="dxa"/>
            <w:tcBorders>
              <w:top w:val="single" w:sz="8" w:space="0" w:color="auto"/>
              <w:left w:val="nil"/>
              <w:bottom w:val="single" w:sz="8" w:space="0" w:color="auto"/>
              <w:right w:val="single" w:sz="8" w:space="0" w:color="auto"/>
            </w:tcBorders>
            <w:shd w:val="clear" w:color="000000" w:fill="F4B084"/>
            <w:vAlign w:val="center"/>
            <w:hideMark/>
          </w:tcPr>
          <w:p w14:paraId="673B3F4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Solubility in water</w:t>
            </w:r>
          </w:p>
        </w:tc>
      </w:tr>
      <w:tr w:rsidR="00642F55" w:rsidRPr="00096348" w14:paraId="59A4EAA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2CB9A0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Epichlorohydrin</w:t>
            </w:r>
          </w:p>
        </w:tc>
        <w:tc>
          <w:tcPr>
            <w:tcW w:w="1144" w:type="dxa"/>
            <w:tcBorders>
              <w:top w:val="nil"/>
              <w:left w:val="nil"/>
              <w:bottom w:val="single" w:sz="4" w:space="0" w:color="auto"/>
              <w:right w:val="single" w:sz="4" w:space="0" w:color="auto"/>
            </w:tcBorders>
            <w:shd w:val="clear" w:color="auto" w:fill="auto"/>
            <w:noWrap/>
            <w:vAlign w:val="center"/>
            <w:hideMark/>
          </w:tcPr>
          <w:p w14:paraId="47E1248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92.5</w:t>
            </w:r>
          </w:p>
        </w:tc>
        <w:tc>
          <w:tcPr>
            <w:tcW w:w="1077" w:type="dxa"/>
            <w:tcBorders>
              <w:top w:val="nil"/>
              <w:left w:val="nil"/>
              <w:bottom w:val="single" w:sz="4" w:space="0" w:color="auto"/>
              <w:right w:val="single" w:sz="4" w:space="0" w:color="auto"/>
            </w:tcBorders>
            <w:shd w:val="clear" w:color="auto" w:fill="auto"/>
            <w:noWrap/>
            <w:vAlign w:val="center"/>
            <w:hideMark/>
          </w:tcPr>
          <w:p w14:paraId="234275E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w:t>
            </w:r>
          </w:p>
        </w:tc>
        <w:tc>
          <w:tcPr>
            <w:tcW w:w="1237" w:type="dxa"/>
            <w:tcBorders>
              <w:top w:val="nil"/>
              <w:left w:val="nil"/>
              <w:bottom w:val="single" w:sz="4" w:space="0" w:color="auto"/>
              <w:right w:val="single" w:sz="4" w:space="0" w:color="auto"/>
            </w:tcBorders>
            <w:shd w:val="clear" w:color="auto" w:fill="auto"/>
            <w:noWrap/>
            <w:vAlign w:val="center"/>
            <w:hideMark/>
          </w:tcPr>
          <w:p w14:paraId="47B10CB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117.9</w:t>
            </w:r>
          </w:p>
        </w:tc>
        <w:tc>
          <w:tcPr>
            <w:tcW w:w="957" w:type="dxa"/>
            <w:tcBorders>
              <w:top w:val="nil"/>
              <w:left w:val="nil"/>
              <w:bottom w:val="single" w:sz="4" w:space="0" w:color="auto"/>
              <w:right w:val="single" w:sz="4" w:space="0" w:color="auto"/>
            </w:tcBorders>
            <w:shd w:val="clear" w:color="auto" w:fill="auto"/>
            <w:noWrap/>
            <w:vAlign w:val="center"/>
            <w:hideMark/>
          </w:tcPr>
          <w:p w14:paraId="6E42538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-25.6</w:t>
            </w:r>
          </w:p>
        </w:tc>
        <w:tc>
          <w:tcPr>
            <w:tcW w:w="1274" w:type="dxa"/>
            <w:tcBorders>
              <w:top w:val="nil"/>
              <w:left w:val="nil"/>
              <w:bottom w:val="single" w:sz="4" w:space="0" w:color="auto"/>
              <w:right w:val="single" w:sz="4" w:space="0" w:color="auto"/>
            </w:tcBorders>
            <w:shd w:val="clear" w:color="auto" w:fill="auto"/>
            <w:noWrap/>
            <w:vAlign w:val="center"/>
            <w:hideMark/>
          </w:tcPr>
          <w:p w14:paraId="018B239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1.1812</w:t>
            </w:r>
          </w:p>
        </w:tc>
        <w:tc>
          <w:tcPr>
            <w:tcW w:w="1385" w:type="dxa"/>
            <w:tcBorders>
              <w:top w:val="nil"/>
              <w:left w:val="nil"/>
              <w:bottom w:val="single" w:sz="4" w:space="0" w:color="auto"/>
              <w:right w:val="single" w:sz="4" w:space="0" w:color="auto"/>
            </w:tcBorders>
            <w:shd w:val="clear" w:color="auto" w:fill="auto"/>
            <w:noWrap/>
            <w:vAlign w:val="center"/>
            <w:hideMark/>
          </w:tcPr>
          <w:p w14:paraId="51E1C8C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385</w:t>
            </w:r>
          </w:p>
        </w:tc>
        <w:tc>
          <w:tcPr>
            <w:tcW w:w="1269" w:type="dxa"/>
            <w:tcBorders>
              <w:top w:val="nil"/>
              <w:left w:val="nil"/>
              <w:bottom w:val="single" w:sz="4" w:space="0" w:color="auto"/>
              <w:right w:val="single" w:sz="4" w:space="0" w:color="auto"/>
            </w:tcBorders>
            <w:shd w:val="clear" w:color="auto" w:fill="auto"/>
            <w:noWrap/>
            <w:vAlign w:val="center"/>
            <w:hideMark/>
          </w:tcPr>
          <w:p w14:paraId="5DDF469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79FBEF5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26CBA91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Isopropyl alcohol</w:t>
            </w:r>
          </w:p>
        </w:tc>
        <w:tc>
          <w:tcPr>
            <w:tcW w:w="1144" w:type="dxa"/>
            <w:tcBorders>
              <w:top w:val="nil"/>
              <w:left w:val="nil"/>
              <w:bottom w:val="single" w:sz="4" w:space="0" w:color="auto"/>
              <w:right w:val="single" w:sz="4" w:space="0" w:color="auto"/>
            </w:tcBorders>
            <w:shd w:val="clear" w:color="auto" w:fill="auto"/>
            <w:noWrap/>
            <w:vAlign w:val="center"/>
            <w:hideMark/>
          </w:tcPr>
          <w:p w14:paraId="6E21D02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60.1</w:t>
            </w:r>
          </w:p>
        </w:tc>
        <w:tc>
          <w:tcPr>
            <w:tcW w:w="1077" w:type="dxa"/>
            <w:tcBorders>
              <w:top w:val="nil"/>
              <w:left w:val="nil"/>
              <w:bottom w:val="single" w:sz="4" w:space="0" w:color="auto"/>
              <w:right w:val="single" w:sz="4" w:space="0" w:color="auto"/>
            </w:tcBorders>
            <w:shd w:val="clear" w:color="auto" w:fill="auto"/>
            <w:noWrap/>
            <w:vAlign w:val="center"/>
            <w:hideMark/>
          </w:tcPr>
          <w:p w14:paraId="223C813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11.7/13</w:t>
            </w:r>
          </w:p>
        </w:tc>
        <w:tc>
          <w:tcPr>
            <w:tcW w:w="1237" w:type="dxa"/>
            <w:tcBorders>
              <w:top w:val="nil"/>
              <w:left w:val="nil"/>
              <w:bottom w:val="single" w:sz="4" w:space="0" w:color="auto"/>
              <w:right w:val="single" w:sz="4" w:space="0" w:color="auto"/>
            </w:tcBorders>
            <w:shd w:val="clear" w:color="auto" w:fill="auto"/>
            <w:noWrap/>
            <w:vAlign w:val="center"/>
            <w:hideMark/>
          </w:tcPr>
          <w:p w14:paraId="0635718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82.5</w:t>
            </w:r>
          </w:p>
        </w:tc>
        <w:tc>
          <w:tcPr>
            <w:tcW w:w="957" w:type="dxa"/>
            <w:tcBorders>
              <w:top w:val="nil"/>
              <w:left w:val="nil"/>
              <w:bottom w:val="single" w:sz="4" w:space="0" w:color="auto"/>
              <w:right w:val="single" w:sz="4" w:space="0" w:color="auto"/>
            </w:tcBorders>
            <w:shd w:val="clear" w:color="auto" w:fill="auto"/>
            <w:noWrap/>
            <w:vAlign w:val="center"/>
            <w:hideMark/>
          </w:tcPr>
          <w:p w14:paraId="4B51D08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-89</w:t>
            </w:r>
          </w:p>
        </w:tc>
        <w:tc>
          <w:tcPr>
            <w:tcW w:w="1274" w:type="dxa"/>
            <w:tcBorders>
              <w:top w:val="nil"/>
              <w:left w:val="nil"/>
              <w:bottom w:val="single" w:sz="4" w:space="0" w:color="auto"/>
              <w:right w:val="single" w:sz="4" w:space="0" w:color="auto"/>
            </w:tcBorders>
            <w:shd w:val="clear" w:color="auto" w:fill="auto"/>
            <w:noWrap/>
            <w:vAlign w:val="center"/>
            <w:hideMark/>
          </w:tcPr>
          <w:p w14:paraId="1CBA1F5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0.786</w:t>
            </w:r>
          </w:p>
        </w:tc>
        <w:tc>
          <w:tcPr>
            <w:tcW w:w="1385" w:type="dxa"/>
            <w:tcBorders>
              <w:top w:val="nil"/>
              <w:left w:val="nil"/>
              <w:bottom w:val="single" w:sz="4" w:space="0" w:color="auto"/>
              <w:right w:val="single" w:sz="4" w:space="0" w:color="auto"/>
            </w:tcBorders>
            <w:shd w:val="clear" w:color="auto" w:fill="auto"/>
            <w:noWrap/>
            <w:vAlign w:val="center"/>
            <w:hideMark/>
          </w:tcPr>
          <w:p w14:paraId="2B50307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E5FBDA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3A8DD029"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119822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Bisphenol-F</w:t>
            </w:r>
          </w:p>
        </w:tc>
        <w:tc>
          <w:tcPr>
            <w:tcW w:w="1144" w:type="dxa"/>
            <w:tcBorders>
              <w:top w:val="nil"/>
              <w:left w:val="nil"/>
              <w:bottom w:val="single" w:sz="4" w:space="0" w:color="auto"/>
              <w:right w:val="single" w:sz="4" w:space="0" w:color="auto"/>
            </w:tcBorders>
            <w:shd w:val="clear" w:color="auto" w:fill="auto"/>
            <w:noWrap/>
            <w:vAlign w:val="center"/>
            <w:hideMark/>
          </w:tcPr>
          <w:p w14:paraId="5AA29F6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200.24</w:t>
            </w:r>
          </w:p>
        </w:tc>
        <w:tc>
          <w:tcPr>
            <w:tcW w:w="1077" w:type="dxa"/>
            <w:tcBorders>
              <w:top w:val="nil"/>
              <w:left w:val="nil"/>
              <w:bottom w:val="single" w:sz="4" w:space="0" w:color="auto"/>
              <w:right w:val="single" w:sz="4" w:space="0" w:color="auto"/>
            </w:tcBorders>
            <w:shd w:val="clear" w:color="auto" w:fill="auto"/>
            <w:noWrap/>
            <w:vAlign w:val="center"/>
            <w:hideMark/>
          </w:tcPr>
          <w:p w14:paraId="2BCB1E9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177.1</w:t>
            </w:r>
          </w:p>
        </w:tc>
        <w:tc>
          <w:tcPr>
            <w:tcW w:w="1237" w:type="dxa"/>
            <w:tcBorders>
              <w:top w:val="nil"/>
              <w:left w:val="nil"/>
              <w:bottom w:val="single" w:sz="4" w:space="0" w:color="auto"/>
              <w:right w:val="single" w:sz="4" w:space="0" w:color="auto"/>
            </w:tcBorders>
            <w:shd w:val="clear" w:color="auto" w:fill="auto"/>
            <w:vAlign w:val="center"/>
            <w:hideMark/>
          </w:tcPr>
          <w:p w14:paraId="2A60983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xml:space="preserve">362.5 °C at 1 </w:t>
            </w:r>
            <w:proofErr w:type="spellStart"/>
            <w:r w:rsidRPr="00096348">
              <w:rPr>
                <w:rFonts w:ascii="Arial" w:eastAsia="Times New Roman" w:hAnsi="Arial" w:cs="Arial"/>
                <w:color w:val="000000"/>
                <w:sz w:val="20"/>
                <w:szCs w:val="20"/>
                <w:lang w:eastAsia="en-IN"/>
              </w:rPr>
              <w:t>atm</w:t>
            </w:r>
            <w:proofErr w:type="spellEnd"/>
          </w:p>
        </w:tc>
        <w:tc>
          <w:tcPr>
            <w:tcW w:w="957" w:type="dxa"/>
            <w:tcBorders>
              <w:top w:val="nil"/>
              <w:left w:val="nil"/>
              <w:bottom w:val="single" w:sz="4" w:space="0" w:color="auto"/>
              <w:right w:val="single" w:sz="4" w:space="0" w:color="auto"/>
            </w:tcBorders>
            <w:shd w:val="clear" w:color="auto" w:fill="auto"/>
            <w:noWrap/>
            <w:vAlign w:val="center"/>
            <w:hideMark/>
          </w:tcPr>
          <w:p w14:paraId="56BB386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74" w:type="dxa"/>
            <w:tcBorders>
              <w:top w:val="nil"/>
              <w:left w:val="nil"/>
              <w:bottom w:val="single" w:sz="4" w:space="0" w:color="auto"/>
              <w:right w:val="single" w:sz="4" w:space="0" w:color="auto"/>
            </w:tcBorders>
            <w:shd w:val="clear" w:color="auto" w:fill="auto"/>
            <w:vAlign w:val="center"/>
            <w:hideMark/>
          </w:tcPr>
          <w:p w14:paraId="676FFF3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1.208g/cm³</w:t>
            </w:r>
          </w:p>
        </w:tc>
        <w:tc>
          <w:tcPr>
            <w:tcW w:w="1385" w:type="dxa"/>
            <w:tcBorders>
              <w:top w:val="nil"/>
              <w:left w:val="nil"/>
              <w:bottom w:val="single" w:sz="4" w:space="0" w:color="auto"/>
              <w:right w:val="single" w:sz="4" w:space="0" w:color="auto"/>
            </w:tcBorders>
            <w:shd w:val="clear" w:color="auto" w:fill="auto"/>
            <w:noWrap/>
            <w:vAlign w:val="center"/>
            <w:hideMark/>
          </w:tcPr>
          <w:p w14:paraId="4E9ED07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3DB0969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Low</w:t>
            </w:r>
          </w:p>
        </w:tc>
      </w:tr>
      <w:tr w:rsidR="00642F55" w:rsidRPr="00096348" w14:paraId="341C2986" w14:textId="77777777" w:rsidTr="005B1169">
        <w:trPr>
          <w:trHeight w:val="600"/>
        </w:trPr>
        <w:tc>
          <w:tcPr>
            <w:tcW w:w="1875" w:type="dxa"/>
            <w:tcBorders>
              <w:top w:val="nil"/>
              <w:left w:val="single" w:sz="4" w:space="0" w:color="auto"/>
              <w:bottom w:val="single" w:sz="4" w:space="0" w:color="auto"/>
              <w:right w:val="single" w:sz="4" w:space="0" w:color="auto"/>
            </w:tcBorders>
            <w:shd w:val="clear" w:color="auto" w:fill="auto"/>
            <w:noWrap/>
            <w:vAlign w:val="center"/>
          </w:tcPr>
          <w:p w14:paraId="6D777C4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Bisphenol-A</w:t>
            </w:r>
          </w:p>
        </w:tc>
        <w:tc>
          <w:tcPr>
            <w:tcW w:w="1144" w:type="dxa"/>
            <w:tcBorders>
              <w:top w:val="nil"/>
              <w:left w:val="nil"/>
              <w:bottom w:val="single" w:sz="4" w:space="0" w:color="auto"/>
              <w:right w:val="single" w:sz="4" w:space="0" w:color="auto"/>
            </w:tcBorders>
            <w:shd w:val="clear" w:color="auto" w:fill="auto"/>
            <w:noWrap/>
            <w:vAlign w:val="center"/>
          </w:tcPr>
          <w:p w14:paraId="1BE873C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228.9</w:t>
            </w:r>
          </w:p>
        </w:tc>
        <w:tc>
          <w:tcPr>
            <w:tcW w:w="1077" w:type="dxa"/>
            <w:tcBorders>
              <w:top w:val="nil"/>
              <w:left w:val="nil"/>
              <w:bottom w:val="single" w:sz="4" w:space="0" w:color="auto"/>
              <w:right w:val="single" w:sz="4" w:space="0" w:color="auto"/>
            </w:tcBorders>
            <w:shd w:val="clear" w:color="auto" w:fill="auto"/>
            <w:noWrap/>
            <w:vAlign w:val="center"/>
          </w:tcPr>
          <w:p w14:paraId="3FAEA96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227</w:t>
            </w:r>
          </w:p>
        </w:tc>
        <w:tc>
          <w:tcPr>
            <w:tcW w:w="1237" w:type="dxa"/>
            <w:tcBorders>
              <w:top w:val="nil"/>
              <w:left w:val="nil"/>
              <w:bottom w:val="single" w:sz="4" w:space="0" w:color="auto"/>
              <w:right w:val="single" w:sz="4" w:space="0" w:color="auto"/>
            </w:tcBorders>
            <w:shd w:val="clear" w:color="auto" w:fill="auto"/>
            <w:vAlign w:val="center"/>
          </w:tcPr>
          <w:p w14:paraId="2AA4D36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p w14:paraId="104E85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360</w:t>
            </w:r>
          </w:p>
        </w:tc>
        <w:tc>
          <w:tcPr>
            <w:tcW w:w="957" w:type="dxa"/>
            <w:tcBorders>
              <w:top w:val="nil"/>
              <w:left w:val="nil"/>
              <w:bottom w:val="single" w:sz="4" w:space="0" w:color="auto"/>
              <w:right w:val="single" w:sz="4" w:space="0" w:color="auto"/>
            </w:tcBorders>
            <w:shd w:val="clear" w:color="auto" w:fill="auto"/>
            <w:noWrap/>
            <w:vAlign w:val="center"/>
          </w:tcPr>
          <w:p w14:paraId="2F60DE1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158</w:t>
            </w:r>
          </w:p>
        </w:tc>
        <w:tc>
          <w:tcPr>
            <w:tcW w:w="1274" w:type="dxa"/>
            <w:tcBorders>
              <w:top w:val="nil"/>
              <w:left w:val="nil"/>
              <w:bottom w:val="single" w:sz="4" w:space="0" w:color="auto"/>
              <w:right w:val="single" w:sz="4" w:space="0" w:color="auto"/>
            </w:tcBorders>
            <w:shd w:val="clear" w:color="auto" w:fill="auto"/>
            <w:vAlign w:val="center"/>
          </w:tcPr>
          <w:p w14:paraId="3234129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w:t>
            </w:r>
          </w:p>
        </w:tc>
        <w:tc>
          <w:tcPr>
            <w:tcW w:w="1385" w:type="dxa"/>
            <w:tcBorders>
              <w:top w:val="nil"/>
              <w:left w:val="nil"/>
              <w:bottom w:val="single" w:sz="4" w:space="0" w:color="auto"/>
              <w:right w:val="single" w:sz="4" w:space="0" w:color="auto"/>
            </w:tcBorders>
            <w:shd w:val="clear" w:color="auto" w:fill="auto"/>
            <w:noWrap/>
            <w:vAlign w:val="center"/>
          </w:tcPr>
          <w:p w14:paraId="12BABBB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600</w:t>
            </w:r>
          </w:p>
        </w:tc>
        <w:tc>
          <w:tcPr>
            <w:tcW w:w="1269" w:type="dxa"/>
            <w:tcBorders>
              <w:top w:val="nil"/>
              <w:left w:val="nil"/>
              <w:bottom w:val="single" w:sz="4" w:space="0" w:color="auto"/>
              <w:right w:val="single" w:sz="4" w:space="0" w:color="auto"/>
            </w:tcBorders>
            <w:shd w:val="clear" w:color="auto" w:fill="auto"/>
            <w:noWrap/>
            <w:vAlign w:val="center"/>
          </w:tcPr>
          <w:p w14:paraId="20C1566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3A2C1342"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3771C27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bookmarkStart w:id="923" w:name="_Hlk88057938"/>
            <w:r w:rsidRPr="00096348">
              <w:rPr>
                <w:rFonts w:ascii="Arial" w:eastAsia="Times New Roman" w:hAnsi="Arial" w:cs="Arial"/>
                <w:color w:val="000000"/>
                <w:sz w:val="20"/>
                <w:szCs w:val="20"/>
                <w:lang w:eastAsia="en-IN"/>
              </w:rPr>
              <w:t>Caustic soda lye</w:t>
            </w:r>
          </w:p>
        </w:tc>
        <w:tc>
          <w:tcPr>
            <w:tcW w:w="1144" w:type="dxa"/>
            <w:tcBorders>
              <w:top w:val="nil"/>
              <w:left w:val="nil"/>
              <w:bottom w:val="single" w:sz="4" w:space="0" w:color="auto"/>
              <w:right w:val="single" w:sz="4" w:space="0" w:color="auto"/>
            </w:tcBorders>
            <w:shd w:val="clear" w:color="auto" w:fill="auto"/>
            <w:noWrap/>
            <w:vAlign w:val="center"/>
            <w:hideMark/>
          </w:tcPr>
          <w:p w14:paraId="223D047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w:t>
            </w:r>
          </w:p>
        </w:tc>
        <w:tc>
          <w:tcPr>
            <w:tcW w:w="1077" w:type="dxa"/>
            <w:tcBorders>
              <w:top w:val="nil"/>
              <w:left w:val="nil"/>
              <w:bottom w:val="single" w:sz="4" w:space="0" w:color="auto"/>
              <w:right w:val="single" w:sz="4" w:space="0" w:color="auto"/>
            </w:tcBorders>
            <w:shd w:val="clear" w:color="auto" w:fill="auto"/>
            <w:noWrap/>
            <w:vAlign w:val="center"/>
            <w:hideMark/>
          </w:tcPr>
          <w:p w14:paraId="19E1823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7B4DD6F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1390</w:t>
            </w:r>
          </w:p>
        </w:tc>
        <w:tc>
          <w:tcPr>
            <w:tcW w:w="957" w:type="dxa"/>
            <w:tcBorders>
              <w:top w:val="nil"/>
              <w:left w:val="nil"/>
              <w:bottom w:val="single" w:sz="4" w:space="0" w:color="auto"/>
              <w:right w:val="single" w:sz="4" w:space="0" w:color="auto"/>
            </w:tcBorders>
            <w:shd w:val="clear" w:color="auto" w:fill="auto"/>
            <w:noWrap/>
            <w:vAlign w:val="center"/>
            <w:hideMark/>
          </w:tcPr>
          <w:p w14:paraId="743CB12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318</w:t>
            </w:r>
          </w:p>
        </w:tc>
        <w:tc>
          <w:tcPr>
            <w:tcW w:w="1274" w:type="dxa"/>
            <w:tcBorders>
              <w:top w:val="nil"/>
              <w:left w:val="nil"/>
              <w:bottom w:val="single" w:sz="4" w:space="0" w:color="auto"/>
              <w:right w:val="single" w:sz="4" w:space="0" w:color="auto"/>
            </w:tcBorders>
            <w:shd w:val="clear" w:color="auto" w:fill="auto"/>
            <w:noWrap/>
            <w:vAlign w:val="center"/>
            <w:hideMark/>
          </w:tcPr>
          <w:p w14:paraId="5764DC8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2.1 (Solid)</w:t>
            </w:r>
          </w:p>
        </w:tc>
        <w:tc>
          <w:tcPr>
            <w:tcW w:w="1385" w:type="dxa"/>
            <w:tcBorders>
              <w:top w:val="nil"/>
              <w:left w:val="nil"/>
              <w:bottom w:val="single" w:sz="4" w:space="0" w:color="auto"/>
              <w:right w:val="single" w:sz="4" w:space="0" w:color="auto"/>
            </w:tcBorders>
            <w:shd w:val="clear" w:color="auto" w:fill="auto"/>
            <w:noWrap/>
            <w:vAlign w:val="center"/>
            <w:hideMark/>
          </w:tcPr>
          <w:p w14:paraId="536D7CF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2A5FD99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3E4776C8"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EB9FC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lastRenderedPageBreak/>
              <w:t>Toluene</w:t>
            </w:r>
          </w:p>
        </w:tc>
        <w:tc>
          <w:tcPr>
            <w:tcW w:w="1144" w:type="dxa"/>
            <w:tcBorders>
              <w:top w:val="nil"/>
              <w:left w:val="nil"/>
              <w:bottom w:val="single" w:sz="4" w:space="0" w:color="auto"/>
              <w:right w:val="single" w:sz="4" w:space="0" w:color="auto"/>
            </w:tcBorders>
            <w:shd w:val="clear" w:color="auto" w:fill="auto"/>
            <w:noWrap/>
            <w:vAlign w:val="center"/>
            <w:hideMark/>
          </w:tcPr>
          <w:p w14:paraId="355E204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92.14</w:t>
            </w:r>
          </w:p>
        </w:tc>
        <w:tc>
          <w:tcPr>
            <w:tcW w:w="1077" w:type="dxa"/>
            <w:tcBorders>
              <w:top w:val="nil"/>
              <w:left w:val="nil"/>
              <w:bottom w:val="single" w:sz="4" w:space="0" w:color="auto"/>
              <w:right w:val="single" w:sz="4" w:space="0" w:color="auto"/>
            </w:tcBorders>
            <w:shd w:val="clear" w:color="auto" w:fill="auto"/>
            <w:noWrap/>
            <w:vAlign w:val="center"/>
            <w:hideMark/>
          </w:tcPr>
          <w:p w14:paraId="77088B4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4.4/16</w:t>
            </w:r>
          </w:p>
        </w:tc>
        <w:tc>
          <w:tcPr>
            <w:tcW w:w="1237" w:type="dxa"/>
            <w:tcBorders>
              <w:top w:val="nil"/>
              <w:left w:val="nil"/>
              <w:bottom w:val="single" w:sz="4" w:space="0" w:color="auto"/>
              <w:right w:val="single" w:sz="4" w:space="0" w:color="auto"/>
            </w:tcBorders>
            <w:shd w:val="clear" w:color="auto" w:fill="auto"/>
            <w:noWrap/>
            <w:vAlign w:val="center"/>
            <w:hideMark/>
          </w:tcPr>
          <w:p w14:paraId="1DD4BE1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110.6</w:t>
            </w:r>
          </w:p>
        </w:tc>
        <w:tc>
          <w:tcPr>
            <w:tcW w:w="957" w:type="dxa"/>
            <w:tcBorders>
              <w:top w:val="nil"/>
              <w:left w:val="nil"/>
              <w:bottom w:val="single" w:sz="4" w:space="0" w:color="auto"/>
              <w:right w:val="single" w:sz="4" w:space="0" w:color="auto"/>
            </w:tcBorders>
            <w:shd w:val="clear" w:color="auto" w:fill="auto"/>
            <w:noWrap/>
            <w:vAlign w:val="center"/>
            <w:hideMark/>
          </w:tcPr>
          <w:p w14:paraId="058D96A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-95</w:t>
            </w:r>
          </w:p>
        </w:tc>
        <w:tc>
          <w:tcPr>
            <w:tcW w:w="1274" w:type="dxa"/>
            <w:tcBorders>
              <w:top w:val="nil"/>
              <w:left w:val="nil"/>
              <w:bottom w:val="single" w:sz="4" w:space="0" w:color="auto"/>
              <w:right w:val="single" w:sz="4" w:space="0" w:color="auto"/>
            </w:tcBorders>
            <w:shd w:val="clear" w:color="auto" w:fill="auto"/>
            <w:noWrap/>
            <w:vAlign w:val="center"/>
            <w:hideMark/>
          </w:tcPr>
          <w:p w14:paraId="23DA63A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0.8636</w:t>
            </w:r>
          </w:p>
        </w:tc>
        <w:tc>
          <w:tcPr>
            <w:tcW w:w="1385" w:type="dxa"/>
            <w:tcBorders>
              <w:top w:val="nil"/>
              <w:left w:val="nil"/>
              <w:bottom w:val="single" w:sz="4" w:space="0" w:color="auto"/>
              <w:right w:val="single" w:sz="4" w:space="0" w:color="auto"/>
            </w:tcBorders>
            <w:shd w:val="clear" w:color="auto" w:fill="auto"/>
            <w:noWrap/>
            <w:vAlign w:val="center"/>
            <w:hideMark/>
          </w:tcPr>
          <w:p w14:paraId="0C2D103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1.53</w:t>
            </w:r>
          </w:p>
        </w:tc>
        <w:tc>
          <w:tcPr>
            <w:tcW w:w="1269" w:type="dxa"/>
            <w:tcBorders>
              <w:top w:val="nil"/>
              <w:left w:val="nil"/>
              <w:bottom w:val="single" w:sz="4" w:space="0" w:color="auto"/>
              <w:right w:val="single" w:sz="4" w:space="0" w:color="auto"/>
            </w:tcBorders>
            <w:shd w:val="clear" w:color="auto" w:fill="auto"/>
            <w:noWrap/>
            <w:vAlign w:val="center"/>
            <w:hideMark/>
          </w:tcPr>
          <w:p w14:paraId="37D33FE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Insoluble</w:t>
            </w:r>
          </w:p>
        </w:tc>
      </w:tr>
      <w:tr w:rsidR="00642F55" w:rsidRPr="00096348" w14:paraId="01CB8F3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56A4A5C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Phenol</w:t>
            </w:r>
          </w:p>
        </w:tc>
        <w:tc>
          <w:tcPr>
            <w:tcW w:w="1144" w:type="dxa"/>
            <w:tcBorders>
              <w:top w:val="nil"/>
              <w:left w:val="nil"/>
              <w:bottom w:val="single" w:sz="4" w:space="0" w:color="auto"/>
              <w:right w:val="single" w:sz="4" w:space="0" w:color="auto"/>
            </w:tcBorders>
            <w:shd w:val="clear" w:color="auto" w:fill="auto"/>
            <w:noWrap/>
            <w:vAlign w:val="center"/>
            <w:hideMark/>
          </w:tcPr>
          <w:p w14:paraId="0578BC4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94.11</w:t>
            </w:r>
          </w:p>
        </w:tc>
        <w:tc>
          <w:tcPr>
            <w:tcW w:w="1077" w:type="dxa"/>
            <w:tcBorders>
              <w:top w:val="nil"/>
              <w:left w:val="nil"/>
              <w:bottom w:val="single" w:sz="4" w:space="0" w:color="auto"/>
              <w:right w:val="single" w:sz="4" w:space="0" w:color="auto"/>
            </w:tcBorders>
            <w:shd w:val="clear" w:color="auto" w:fill="auto"/>
            <w:noWrap/>
            <w:vAlign w:val="center"/>
            <w:hideMark/>
          </w:tcPr>
          <w:p w14:paraId="03DCBD3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79</w:t>
            </w:r>
          </w:p>
        </w:tc>
        <w:tc>
          <w:tcPr>
            <w:tcW w:w="1237" w:type="dxa"/>
            <w:tcBorders>
              <w:top w:val="nil"/>
              <w:left w:val="nil"/>
              <w:bottom w:val="single" w:sz="4" w:space="0" w:color="auto"/>
              <w:right w:val="single" w:sz="4" w:space="0" w:color="auto"/>
            </w:tcBorders>
            <w:shd w:val="clear" w:color="auto" w:fill="auto"/>
            <w:noWrap/>
            <w:vAlign w:val="center"/>
            <w:hideMark/>
          </w:tcPr>
          <w:p w14:paraId="4654191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2353319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40.5</w:t>
            </w:r>
          </w:p>
        </w:tc>
        <w:tc>
          <w:tcPr>
            <w:tcW w:w="1274" w:type="dxa"/>
            <w:tcBorders>
              <w:top w:val="nil"/>
              <w:left w:val="nil"/>
              <w:bottom w:val="single" w:sz="4" w:space="0" w:color="auto"/>
              <w:right w:val="single" w:sz="4" w:space="0" w:color="auto"/>
            </w:tcBorders>
            <w:shd w:val="clear" w:color="auto" w:fill="auto"/>
            <w:noWrap/>
            <w:vAlign w:val="center"/>
            <w:hideMark/>
          </w:tcPr>
          <w:p w14:paraId="49A33EF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1.07</w:t>
            </w:r>
          </w:p>
        </w:tc>
        <w:tc>
          <w:tcPr>
            <w:tcW w:w="1385" w:type="dxa"/>
            <w:tcBorders>
              <w:top w:val="nil"/>
              <w:left w:val="nil"/>
              <w:bottom w:val="single" w:sz="4" w:space="0" w:color="auto"/>
              <w:right w:val="single" w:sz="4" w:space="0" w:color="auto"/>
            </w:tcBorders>
            <w:shd w:val="clear" w:color="auto" w:fill="auto"/>
            <w:noWrap/>
            <w:vAlign w:val="center"/>
            <w:hideMark/>
          </w:tcPr>
          <w:p w14:paraId="16B31E9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0A840D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8.3g/100ml</w:t>
            </w:r>
          </w:p>
        </w:tc>
      </w:tr>
      <w:tr w:rsidR="00642F55" w:rsidRPr="00096348" w14:paraId="483AA006"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41B2B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o-cresol</w:t>
            </w:r>
          </w:p>
        </w:tc>
        <w:tc>
          <w:tcPr>
            <w:tcW w:w="1144" w:type="dxa"/>
            <w:tcBorders>
              <w:top w:val="nil"/>
              <w:left w:val="nil"/>
              <w:bottom w:val="single" w:sz="4" w:space="0" w:color="auto"/>
              <w:right w:val="single" w:sz="4" w:space="0" w:color="auto"/>
            </w:tcBorders>
            <w:shd w:val="clear" w:color="auto" w:fill="auto"/>
            <w:noWrap/>
            <w:vAlign w:val="center"/>
            <w:hideMark/>
          </w:tcPr>
          <w:p w14:paraId="6871840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108.14</w:t>
            </w:r>
          </w:p>
        </w:tc>
        <w:tc>
          <w:tcPr>
            <w:tcW w:w="1077" w:type="dxa"/>
            <w:tcBorders>
              <w:top w:val="nil"/>
              <w:left w:val="nil"/>
              <w:bottom w:val="single" w:sz="4" w:space="0" w:color="auto"/>
              <w:right w:val="single" w:sz="4" w:space="0" w:color="auto"/>
            </w:tcBorders>
            <w:shd w:val="clear" w:color="auto" w:fill="auto"/>
            <w:noWrap/>
            <w:vAlign w:val="center"/>
            <w:hideMark/>
          </w:tcPr>
          <w:p w14:paraId="65E3BD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81</w:t>
            </w:r>
          </w:p>
        </w:tc>
        <w:tc>
          <w:tcPr>
            <w:tcW w:w="1237" w:type="dxa"/>
            <w:tcBorders>
              <w:top w:val="nil"/>
              <w:left w:val="nil"/>
              <w:bottom w:val="single" w:sz="4" w:space="0" w:color="auto"/>
              <w:right w:val="single" w:sz="4" w:space="0" w:color="auto"/>
            </w:tcBorders>
            <w:shd w:val="clear" w:color="auto" w:fill="auto"/>
            <w:noWrap/>
            <w:vAlign w:val="center"/>
            <w:hideMark/>
          </w:tcPr>
          <w:p w14:paraId="6CE66B6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191</w:t>
            </w:r>
          </w:p>
        </w:tc>
        <w:tc>
          <w:tcPr>
            <w:tcW w:w="957" w:type="dxa"/>
            <w:tcBorders>
              <w:top w:val="nil"/>
              <w:left w:val="nil"/>
              <w:bottom w:val="single" w:sz="4" w:space="0" w:color="auto"/>
              <w:right w:val="single" w:sz="4" w:space="0" w:color="auto"/>
            </w:tcBorders>
            <w:shd w:val="clear" w:color="auto" w:fill="auto"/>
            <w:noWrap/>
            <w:vAlign w:val="center"/>
            <w:hideMark/>
          </w:tcPr>
          <w:p w14:paraId="5EB3AE8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29.8</w:t>
            </w:r>
          </w:p>
        </w:tc>
        <w:tc>
          <w:tcPr>
            <w:tcW w:w="1274" w:type="dxa"/>
            <w:tcBorders>
              <w:top w:val="nil"/>
              <w:left w:val="nil"/>
              <w:bottom w:val="single" w:sz="4" w:space="0" w:color="auto"/>
              <w:right w:val="single" w:sz="4" w:space="0" w:color="auto"/>
            </w:tcBorders>
            <w:shd w:val="clear" w:color="auto" w:fill="auto"/>
            <w:noWrap/>
            <w:vAlign w:val="center"/>
            <w:hideMark/>
          </w:tcPr>
          <w:p w14:paraId="2E3B55F9"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1.05(solid) 1.03(liq.)</w:t>
            </w:r>
          </w:p>
        </w:tc>
        <w:tc>
          <w:tcPr>
            <w:tcW w:w="1385" w:type="dxa"/>
            <w:tcBorders>
              <w:top w:val="nil"/>
              <w:left w:val="nil"/>
              <w:bottom w:val="single" w:sz="4" w:space="0" w:color="auto"/>
              <w:right w:val="single" w:sz="4" w:space="0" w:color="auto"/>
            </w:tcBorders>
            <w:shd w:val="clear" w:color="auto" w:fill="auto"/>
            <w:noWrap/>
            <w:vAlign w:val="center"/>
            <w:hideMark/>
          </w:tcPr>
          <w:p w14:paraId="355DFEA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71FE6A2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2.5g/100ml</w:t>
            </w:r>
          </w:p>
        </w:tc>
      </w:tr>
      <w:tr w:rsidR="00642F55" w:rsidRPr="00096348" w14:paraId="2813BAEC"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0C19E1D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1,4-Butanediol</w:t>
            </w:r>
          </w:p>
        </w:tc>
        <w:tc>
          <w:tcPr>
            <w:tcW w:w="1144" w:type="dxa"/>
            <w:tcBorders>
              <w:top w:val="nil"/>
              <w:left w:val="nil"/>
              <w:bottom w:val="single" w:sz="4" w:space="0" w:color="auto"/>
              <w:right w:val="single" w:sz="4" w:space="0" w:color="auto"/>
            </w:tcBorders>
            <w:shd w:val="clear" w:color="auto" w:fill="auto"/>
            <w:noWrap/>
            <w:vAlign w:val="center"/>
            <w:hideMark/>
          </w:tcPr>
          <w:p w14:paraId="57F8EE6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90.12</w:t>
            </w:r>
          </w:p>
        </w:tc>
        <w:tc>
          <w:tcPr>
            <w:tcW w:w="1077" w:type="dxa"/>
            <w:tcBorders>
              <w:top w:val="nil"/>
              <w:left w:val="nil"/>
              <w:bottom w:val="single" w:sz="4" w:space="0" w:color="auto"/>
              <w:right w:val="single" w:sz="4" w:space="0" w:color="auto"/>
            </w:tcBorders>
            <w:shd w:val="clear" w:color="auto" w:fill="auto"/>
            <w:noWrap/>
            <w:vAlign w:val="center"/>
            <w:hideMark/>
          </w:tcPr>
          <w:p w14:paraId="03DE0F2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121</w:t>
            </w:r>
          </w:p>
        </w:tc>
        <w:tc>
          <w:tcPr>
            <w:tcW w:w="1237" w:type="dxa"/>
            <w:tcBorders>
              <w:top w:val="nil"/>
              <w:left w:val="nil"/>
              <w:bottom w:val="single" w:sz="4" w:space="0" w:color="auto"/>
              <w:right w:val="single" w:sz="4" w:space="0" w:color="auto"/>
            </w:tcBorders>
            <w:shd w:val="clear" w:color="auto" w:fill="auto"/>
            <w:noWrap/>
            <w:vAlign w:val="center"/>
            <w:hideMark/>
          </w:tcPr>
          <w:p w14:paraId="78F9089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235</w:t>
            </w:r>
          </w:p>
        </w:tc>
        <w:tc>
          <w:tcPr>
            <w:tcW w:w="957" w:type="dxa"/>
            <w:tcBorders>
              <w:top w:val="nil"/>
              <w:left w:val="nil"/>
              <w:bottom w:val="single" w:sz="4" w:space="0" w:color="auto"/>
              <w:right w:val="single" w:sz="4" w:space="0" w:color="auto"/>
            </w:tcBorders>
            <w:shd w:val="clear" w:color="auto" w:fill="auto"/>
            <w:noWrap/>
            <w:vAlign w:val="center"/>
            <w:hideMark/>
          </w:tcPr>
          <w:p w14:paraId="04CA66A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20.1</w:t>
            </w:r>
          </w:p>
        </w:tc>
        <w:tc>
          <w:tcPr>
            <w:tcW w:w="1274" w:type="dxa"/>
            <w:tcBorders>
              <w:top w:val="nil"/>
              <w:left w:val="nil"/>
              <w:bottom w:val="single" w:sz="4" w:space="0" w:color="auto"/>
              <w:right w:val="single" w:sz="4" w:space="0" w:color="auto"/>
            </w:tcBorders>
            <w:shd w:val="clear" w:color="auto" w:fill="auto"/>
            <w:noWrap/>
            <w:vAlign w:val="center"/>
            <w:hideMark/>
          </w:tcPr>
          <w:p w14:paraId="63D04B7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1.0171 at</w:t>
            </w:r>
          </w:p>
        </w:tc>
        <w:tc>
          <w:tcPr>
            <w:tcW w:w="1385" w:type="dxa"/>
            <w:tcBorders>
              <w:top w:val="nil"/>
              <w:left w:val="nil"/>
              <w:bottom w:val="single" w:sz="4" w:space="0" w:color="auto"/>
              <w:right w:val="single" w:sz="4" w:space="0" w:color="auto"/>
            </w:tcBorders>
            <w:shd w:val="clear" w:color="auto" w:fill="auto"/>
            <w:noWrap/>
            <w:vAlign w:val="center"/>
            <w:hideMark/>
          </w:tcPr>
          <w:p w14:paraId="48EBDC5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350</w:t>
            </w:r>
          </w:p>
        </w:tc>
        <w:tc>
          <w:tcPr>
            <w:tcW w:w="1269" w:type="dxa"/>
            <w:tcBorders>
              <w:top w:val="nil"/>
              <w:left w:val="nil"/>
              <w:bottom w:val="single" w:sz="4" w:space="0" w:color="auto"/>
              <w:right w:val="single" w:sz="4" w:space="0" w:color="auto"/>
            </w:tcBorders>
            <w:shd w:val="clear" w:color="auto" w:fill="auto"/>
            <w:noWrap/>
            <w:vAlign w:val="center"/>
            <w:hideMark/>
          </w:tcPr>
          <w:p w14:paraId="1B6FB8D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Soluble</w:t>
            </w:r>
          </w:p>
        </w:tc>
      </w:tr>
      <w:tr w:rsidR="00642F55" w:rsidRPr="00096348" w14:paraId="57CA0409"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17F6B1E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144" w:type="dxa"/>
            <w:tcBorders>
              <w:top w:val="nil"/>
              <w:left w:val="nil"/>
              <w:bottom w:val="single" w:sz="4" w:space="0" w:color="auto"/>
              <w:right w:val="single" w:sz="4" w:space="0" w:color="auto"/>
            </w:tcBorders>
            <w:shd w:val="clear" w:color="auto" w:fill="auto"/>
            <w:noWrap/>
            <w:vAlign w:val="center"/>
            <w:hideMark/>
          </w:tcPr>
          <w:p w14:paraId="6E1386F0"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077" w:type="dxa"/>
            <w:tcBorders>
              <w:top w:val="nil"/>
              <w:left w:val="nil"/>
              <w:bottom w:val="single" w:sz="4" w:space="0" w:color="auto"/>
              <w:right w:val="single" w:sz="4" w:space="0" w:color="auto"/>
            </w:tcBorders>
            <w:shd w:val="clear" w:color="auto" w:fill="auto"/>
            <w:noWrap/>
            <w:vAlign w:val="center"/>
            <w:hideMark/>
          </w:tcPr>
          <w:p w14:paraId="7E2CA2D7"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37" w:type="dxa"/>
            <w:tcBorders>
              <w:top w:val="nil"/>
              <w:left w:val="nil"/>
              <w:bottom w:val="single" w:sz="4" w:space="0" w:color="auto"/>
              <w:right w:val="single" w:sz="4" w:space="0" w:color="auto"/>
            </w:tcBorders>
            <w:shd w:val="clear" w:color="auto" w:fill="auto"/>
            <w:noWrap/>
            <w:vAlign w:val="center"/>
            <w:hideMark/>
          </w:tcPr>
          <w:p w14:paraId="1170037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957" w:type="dxa"/>
            <w:tcBorders>
              <w:top w:val="nil"/>
              <w:left w:val="nil"/>
              <w:bottom w:val="single" w:sz="4" w:space="0" w:color="auto"/>
              <w:right w:val="single" w:sz="4" w:space="0" w:color="auto"/>
            </w:tcBorders>
            <w:shd w:val="clear" w:color="auto" w:fill="auto"/>
            <w:noWrap/>
            <w:vAlign w:val="center"/>
            <w:hideMark/>
          </w:tcPr>
          <w:p w14:paraId="11420C0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74" w:type="dxa"/>
            <w:tcBorders>
              <w:top w:val="nil"/>
              <w:left w:val="nil"/>
              <w:bottom w:val="single" w:sz="4" w:space="0" w:color="auto"/>
              <w:right w:val="single" w:sz="4" w:space="0" w:color="auto"/>
            </w:tcBorders>
            <w:shd w:val="clear" w:color="auto" w:fill="auto"/>
            <w:noWrap/>
            <w:vAlign w:val="center"/>
            <w:hideMark/>
          </w:tcPr>
          <w:p w14:paraId="2DD5396C"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20° C</w:t>
            </w:r>
          </w:p>
        </w:tc>
        <w:tc>
          <w:tcPr>
            <w:tcW w:w="1385" w:type="dxa"/>
            <w:tcBorders>
              <w:top w:val="nil"/>
              <w:left w:val="nil"/>
              <w:bottom w:val="single" w:sz="4" w:space="0" w:color="auto"/>
              <w:right w:val="single" w:sz="4" w:space="0" w:color="auto"/>
            </w:tcBorders>
            <w:shd w:val="clear" w:color="auto" w:fill="auto"/>
            <w:noWrap/>
            <w:vAlign w:val="center"/>
            <w:hideMark/>
          </w:tcPr>
          <w:p w14:paraId="6808B0E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c>
          <w:tcPr>
            <w:tcW w:w="1269" w:type="dxa"/>
            <w:tcBorders>
              <w:top w:val="nil"/>
              <w:left w:val="nil"/>
              <w:bottom w:val="single" w:sz="4" w:space="0" w:color="auto"/>
              <w:right w:val="single" w:sz="4" w:space="0" w:color="auto"/>
            </w:tcBorders>
            <w:shd w:val="clear" w:color="auto" w:fill="auto"/>
            <w:noWrap/>
            <w:vAlign w:val="center"/>
            <w:hideMark/>
          </w:tcPr>
          <w:p w14:paraId="3076C756"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
        </w:tc>
      </w:tr>
      <w:tr w:rsidR="00642F55" w:rsidRPr="00096348" w14:paraId="00EF5D91"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C09A64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Cardanol</w:t>
            </w:r>
          </w:p>
        </w:tc>
        <w:tc>
          <w:tcPr>
            <w:tcW w:w="1144" w:type="dxa"/>
            <w:tcBorders>
              <w:top w:val="nil"/>
              <w:left w:val="nil"/>
              <w:bottom w:val="single" w:sz="4" w:space="0" w:color="auto"/>
              <w:right w:val="single" w:sz="4" w:space="0" w:color="auto"/>
            </w:tcBorders>
            <w:shd w:val="clear" w:color="auto" w:fill="auto"/>
            <w:noWrap/>
            <w:vAlign w:val="center"/>
            <w:hideMark/>
          </w:tcPr>
          <w:p w14:paraId="193D104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300</w:t>
            </w:r>
          </w:p>
        </w:tc>
        <w:tc>
          <w:tcPr>
            <w:tcW w:w="1077" w:type="dxa"/>
            <w:tcBorders>
              <w:top w:val="nil"/>
              <w:left w:val="nil"/>
              <w:bottom w:val="single" w:sz="4" w:space="0" w:color="auto"/>
              <w:right w:val="single" w:sz="4" w:space="0" w:color="auto"/>
            </w:tcBorders>
            <w:shd w:val="clear" w:color="auto" w:fill="auto"/>
            <w:noWrap/>
            <w:vAlign w:val="center"/>
            <w:hideMark/>
          </w:tcPr>
          <w:p w14:paraId="56A5E12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37" w:type="dxa"/>
            <w:tcBorders>
              <w:top w:val="nil"/>
              <w:left w:val="nil"/>
              <w:bottom w:val="single" w:sz="4" w:space="0" w:color="auto"/>
              <w:right w:val="single" w:sz="4" w:space="0" w:color="auto"/>
            </w:tcBorders>
            <w:shd w:val="clear" w:color="auto" w:fill="auto"/>
            <w:noWrap/>
            <w:vAlign w:val="center"/>
            <w:hideMark/>
          </w:tcPr>
          <w:p w14:paraId="34BACCCA"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957" w:type="dxa"/>
            <w:tcBorders>
              <w:top w:val="nil"/>
              <w:left w:val="nil"/>
              <w:bottom w:val="single" w:sz="4" w:space="0" w:color="auto"/>
              <w:right w:val="single" w:sz="4" w:space="0" w:color="auto"/>
            </w:tcBorders>
            <w:shd w:val="clear" w:color="auto" w:fill="auto"/>
            <w:noWrap/>
            <w:vAlign w:val="center"/>
            <w:hideMark/>
          </w:tcPr>
          <w:p w14:paraId="7D4F2963"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57-65</w:t>
            </w:r>
          </w:p>
        </w:tc>
        <w:tc>
          <w:tcPr>
            <w:tcW w:w="1274" w:type="dxa"/>
            <w:tcBorders>
              <w:top w:val="nil"/>
              <w:left w:val="nil"/>
              <w:bottom w:val="single" w:sz="4" w:space="0" w:color="auto"/>
              <w:right w:val="single" w:sz="4" w:space="0" w:color="auto"/>
            </w:tcBorders>
            <w:shd w:val="clear" w:color="auto" w:fill="auto"/>
            <w:noWrap/>
            <w:vAlign w:val="center"/>
            <w:hideMark/>
          </w:tcPr>
          <w:p w14:paraId="60F3AA2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 at 25° C</w:t>
            </w:r>
          </w:p>
        </w:tc>
        <w:tc>
          <w:tcPr>
            <w:tcW w:w="1385" w:type="dxa"/>
            <w:tcBorders>
              <w:top w:val="nil"/>
              <w:left w:val="nil"/>
              <w:bottom w:val="single" w:sz="4" w:space="0" w:color="auto"/>
              <w:right w:val="single" w:sz="4" w:space="0" w:color="auto"/>
            </w:tcBorders>
            <w:shd w:val="clear" w:color="auto" w:fill="auto"/>
            <w:noWrap/>
            <w:vAlign w:val="center"/>
            <w:hideMark/>
          </w:tcPr>
          <w:p w14:paraId="7ED3AFA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c>
          <w:tcPr>
            <w:tcW w:w="1269" w:type="dxa"/>
            <w:tcBorders>
              <w:top w:val="nil"/>
              <w:left w:val="nil"/>
              <w:bottom w:val="single" w:sz="4" w:space="0" w:color="auto"/>
              <w:right w:val="single" w:sz="4" w:space="0" w:color="auto"/>
            </w:tcBorders>
            <w:shd w:val="clear" w:color="auto" w:fill="auto"/>
            <w:noWrap/>
            <w:vAlign w:val="center"/>
            <w:hideMark/>
          </w:tcPr>
          <w:p w14:paraId="1A065B7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Less than 1g/L at 25° C</w:t>
            </w:r>
          </w:p>
        </w:tc>
      </w:tr>
      <w:tr w:rsidR="00642F55" w:rsidRPr="00096348" w14:paraId="554EB747"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79E530C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Polypropylene glycol</w:t>
            </w:r>
          </w:p>
        </w:tc>
        <w:tc>
          <w:tcPr>
            <w:tcW w:w="1144" w:type="dxa"/>
            <w:tcBorders>
              <w:top w:val="nil"/>
              <w:left w:val="nil"/>
              <w:bottom w:val="single" w:sz="4" w:space="0" w:color="auto"/>
              <w:right w:val="single" w:sz="4" w:space="0" w:color="auto"/>
            </w:tcBorders>
            <w:shd w:val="clear" w:color="auto" w:fill="auto"/>
            <w:noWrap/>
            <w:vAlign w:val="center"/>
            <w:hideMark/>
          </w:tcPr>
          <w:p w14:paraId="688D4FD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76.09</w:t>
            </w:r>
          </w:p>
        </w:tc>
        <w:tc>
          <w:tcPr>
            <w:tcW w:w="1077" w:type="dxa"/>
            <w:tcBorders>
              <w:top w:val="nil"/>
              <w:left w:val="nil"/>
              <w:bottom w:val="single" w:sz="4" w:space="0" w:color="auto"/>
              <w:right w:val="single" w:sz="4" w:space="0" w:color="auto"/>
            </w:tcBorders>
            <w:shd w:val="clear" w:color="auto" w:fill="auto"/>
            <w:noWrap/>
            <w:vAlign w:val="center"/>
            <w:hideMark/>
          </w:tcPr>
          <w:p w14:paraId="103C886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99</w:t>
            </w:r>
          </w:p>
        </w:tc>
        <w:tc>
          <w:tcPr>
            <w:tcW w:w="1237" w:type="dxa"/>
            <w:tcBorders>
              <w:top w:val="nil"/>
              <w:left w:val="nil"/>
              <w:bottom w:val="single" w:sz="4" w:space="0" w:color="auto"/>
              <w:right w:val="single" w:sz="4" w:space="0" w:color="auto"/>
            </w:tcBorders>
            <w:shd w:val="clear" w:color="auto" w:fill="auto"/>
            <w:noWrap/>
            <w:vAlign w:val="center"/>
            <w:hideMark/>
          </w:tcPr>
          <w:p w14:paraId="7D49B214"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188.2</w:t>
            </w:r>
          </w:p>
        </w:tc>
        <w:tc>
          <w:tcPr>
            <w:tcW w:w="957" w:type="dxa"/>
            <w:tcBorders>
              <w:top w:val="nil"/>
              <w:left w:val="nil"/>
              <w:bottom w:val="single" w:sz="4" w:space="0" w:color="auto"/>
              <w:right w:val="single" w:sz="4" w:space="0" w:color="auto"/>
            </w:tcBorders>
            <w:shd w:val="clear" w:color="auto" w:fill="auto"/>
            <w:noWrap/>
            <w:vAlign w:val="center"/>
            <w:hideMark/>
          </w:tcPr>
          <w:p w14:paraId="0F41A13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-59</w:t>
            </w:r>
          </w:p>
        </w:tc>
        <w:tc>
          <w:tcPr>
            <w:tcW w:w="1274" w:type="dxa"/>
            <w:tcBorders>
              <w:top w:val="nil"/>
              <w:left w:val="nil"/>
              <w:bottom w:val="single" w:sz="4" w:space="0" w:color="auto"/>
              <w:right w:val="single" w:sz="4" w:space="0" w:color="auto"/>
            </w:tcBorders>
            <w:shd w:val="clear" w:color="auto" w:fill="auto"/>
            <w:noWrap/>
            <w:vAlign w:val="center"/>
            <w:hideMark/>
          </w:tcPr>
          <w:p w14:paraId="63D30091"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1.036 at 20° C</w:t>
            </w:r>
          </w:p>
        </w:tc>
        <w:tc>
          <w:tcPr>
            <w:tcW w:w="1385" w:type="dxa"/>
            <w:tcBorders>
              <w:top w:val="nil"/>
              <w:left w:val="nil"/>
              <w:bottom w:val="single" w:sz="4" w:space="0" w:color="auto"/>
              <w:right w:val="single" w:sz="4" w:space="0" w:color="auto"/>
            </w:tcBorders>
            <w:shd w:val="clear" w:color="auto" w:fill="auto"/>
            <w:noWrap/>
            <w:vAlign w:val="center"/>
            <w:hideMark/>
          </w:tcPr>
          <w:p w14:paraId="30C993F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403F3E88"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 </w:t>
            </w:r>
          </w:p>
        </w:tc>
      </w:tr>
      <w:bookmarkEnd w:id="923"/>
      <w:tr w:rsidR="00642F55" w:rsidRPr="00096348" w14:paraId="3B13DD35" w14:textId="77777777" w:rsidTr="005B1169">
        <w:trPr>
          <w:trHeight w:val="300"/>
        </w:trPr>
        <w:tc>
          <w:tcPr>
            <w:tcW w:w="1875" w:type="dxa"/>
            <w:tcBorders>
              <w:top w:val="nil"/>
              <w:left w:val="single" w:sz="4" w:space="0" w:color="auto"/>
              <w:bottom w:val="single" w:sz="4" w:space="0" w:color="auto"/>
              <w:right w:val="single" w:sz="4" w:space="0" w:color="auto"/>
            </w:tcBorders>
            <w:shd w:val="clear" w:color="auto" w:fill="auto"/>
            <w:noWrap/>
            <w:vAlign w:val="center"/>
            <w:hideMark/>
          </w:tcPr>
          <w:p w14:paraId="47DA10C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proofErr w:type="spellStart"/>
            <w:r w:rsidRPr="00096348">
              <w:rPr>
                <w:rFonts w:ascii="Arial" w:eastAsia="Times New Roman" w:hAnsi="Arial" w:cs="Arial"/>
                <w:color w:val="000000"/>
                <w:sz w:val="20"/>
                <w:szCs w:val="20"/>
                <w:lang w:eastAsia="en-IN"/>
              </w:rPr>
              <w:t>Hexahydropthalic</w:t>
            </w:r>
            <w:proofErr w:type="spellEnd"/>
            <w:r w:rsidRPr="00096348">
              <w:rPr>
                <w:rFonts w:ascii="Arial" w:eastAsia="Times New Roman" w:hAnsi="Arial" w:cs="Arial"/>
                <w:color w:val="000000"/>
                <w:sz w:val="20"/>
                <w:szCs w:val="20"/>
                <w:lang w:eastAsia="en-IN"/>
              </w:rPr>
              <w:t xml:space="preserve"> anhydride</w:t>
            </w:r>
          </w:p>
        </w:tc>
        <w:tc>
          <w:tcPr>
            <w:tcW w:w="1144" w:type="dxa"/>
            <w:tcBorders>
              <w:top w:val="nil"/>
              <w:left w:val="nil"/>
              <w:bottom w:val="single" w:sz="4" w:space="0" w:color="auto"/>
              <w:right w:val="single" w:sz="4" w:space="0" w:color="auto"/>
            </w:tcBorders>
            <w:shd w:val="clear" w:color="auto" w:fill="auto"/>
            <w:noWrap/>
            <w:vAlign w:val="center"/>
            <w:hideMark/>
          </w:tcPr>
          <w:p w14:paraId="13C1C6E2"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154.2</w:t>
            </w:r>
          </w:p>
        </w:tc>
        <w:tc>
          <w:tcPr>
            <w:tcW w:w="1077" w:type="dxa"/>
            <w:tcBorders>
              <w:top w:val="nil"/>
              <w:left w:val="nil"/>
              <w:bottom w:val="single" w:sz="4" w:space="0" w:color="auto"/>
              <w:right w:val="single" w:sz="4" w:space="0" w:color="auto"/>
            </w:tcBorders>
            <w:shd w:val="clear" w:color="auto" w:fill="auto"/>
            <w:noWrap/>
            <w:vAlign w:val="center"/>
            <w:hideMark/>
          </w:tcPr>
          <w:p w14:paraId="0BF78ED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152</w:t>
            </w:r>
          </w:p>
        </w:tc>
        <w:tc>
          <w:tcPr>
            <w:tcW w:w="1237" w:type="dxa"/>
            <w:tcBorders>
              <w:top w:val="nil"/>
              <w:left w:val="nil"/>
              <w:bottom w:val="single" w:sz="4" w:space="0" w:color="auto"/>
              <w:right w:val="single" w:sz="4" w:space="0" w:color="auto"/>
            </w:tcBorders>
            <w:shd w:val="clear" w:color="auto" w:fill="auto"/>
            <w:noWrap/>
            <w:vAlign w:val="center"/>
            <w:hideMark/>
          </w:tcPr>
          <w:p w14:paraId="3330880E"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296</w:t>
            </w:r>
          </w:p>
        </w:tc>
        <w:tc>
          <w:tcPr>
            <w:tcW w:w="957" w:type="dxa"/>
            <w:tcBorders>
              <w:top w:val="nil"/>
              <w:left w:val="nil"/>
              <w:bottom w:val="single" w:sz="4" w:space="0" w:color="auto"/>
              <w:right w:val="single" w:sz="4" w:space="0" w:color="auto"/>
            </w:tcBorders>
            <w:shd w:val="clear" w:color="auto" w:fill="auto"/>
            <w:noWrap/>
            <w:vAlign w:val="center"/>
            <w:hideMark/>
          </w:tcPr>
          <w:p w14:paraId="67E05DC5"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37.5</w:t>
            </w:r>
          </w:p>
        </w:tc>
        <w:tc>
          <w:tcPr>
            <w:tcW w:w="1274" w:type="dxa"/>
            <w:tcBorders>
              <w:top w:val="nil"/>
              <w:left w:val="nil"/>
              <w:bottom w:val="single" w:sz="4" w:space="0" w:color="auto"/>
              <w:right w:val="single" w:sz="4" w:space="0" w:color="auto"/>
            </w:tcBorders>
            <w:shd w:val="clear" w:color="auto" w:fill="auto"/>
            <w:noWrap/>
            <w:vAlign w:val="center"/>
            <w:hideMark/>
          </w:tcPr>
          <w:p w14:paraId="257A42DB"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1.18</w:t>
            </w:r>
          </w:p>
        </w:tc>
        <w:tc>
          <w:tcPr>
            <w:tcW w:w="1385" w:type="dxa"/>
            <w:tcBorders>
              <w:top w:val="nil"/>
              <w:left w:val="nil"/>
              <w:bottom w:val="single" w:sz="4" w:space="0" w:color="auto"/>
              <w:right w:val="single" w:sz="4" w:space="0" w:color="auto"/>
            </w:tcBorders>
            <w:shd w:val="clear" w:color="auto" w:fill="auto"/>
            <w:noWrap/>
            <w:vAlign w:val="center"/>
            <w:hideMark/>
          </w:tcPr>
          <w:p w14:paraId="5E63A1CD"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395</w:t>
            </w:r>
          </w:p>
        </w:tc>
        <w:tc>
          <w:tcPr>
            <w:tcW w:w="1269" w:type="dxa"/>
            <w:tcBorders>
              <w:top w:val="nil"/>
              <w:left w:val="nil"/>
              <w:bottom w:val="single" w:sz="4" w:space="0" w:color="auto"/>
              <w:right w:val="single" w:sz="4" w:space="0" w:color="auto"/>
            </w:tcBorders>
            <w:shd w:val="clear" w:color="auto" w:fill="auto"/>
            <w:noWrap/>
            <w:vAlign w:val="center"/>
            <w:hideMark/>
          </w:tcPr>
          <w:p w14:paraId="2F4311EF" w14:textId="77777777" w:rsidR="00642F55" w:rsidRPr="00096348" w:rsidRDefault="00642F55" w:rsidP="005B1169">
            <w:pPr>
              <w:spacing w:after="0" w:line="240" w:lineRule="auto"/>
              <w:jc w:val="center"/>
              <w:rPr>
                <w:rFonts w:ascii="Arial" w:eastAsia="Times New Roman" w:hAnsi="Arial" w:cs="Arial"/>
                <w:color w:val="000000"/>
                <w:sz w:val="20"/>
                <w:szCs w:val="20"/>
                <w:lang w:eastAsia="en-IN"/>
              </w:rPr>
            </w:pPr>
            <w:r w:rsidRPr="00096348">
              <w:rPr>
                <w:rFonts w:ascii="Arial" w:eastAsia="Times New Roman" w:hAnsi="Arial" w:cs="Arial"/>
                <w:color w:val="000000"/>
                <w:sz w:val="20"/>
                <w:szCs w:val="20"/>
                <w:lang w:eastAsia="en-IN"/>
              </w:rPr>
              <w:t>7g/L at 20° C</w:t>
            </w:r>
          </w:p>
        </w:tc>
      </w:tr>
    </w:tbl>
    <w:p w14:paraId="4306E271" w14:textId="77777777" w:rsidR="00332DAD" w:rsidRDefault="00332DAD" w:rsidP="00642F55">
      <w:pPr>
        <w:spacing w:line="240" w:lineRule="auto"/>
        <w:rPr>
          <w:rFonts w:ascii="Verdana" w:hAnsi="Verdana"/>
          <w:b/>
          <w:bCs/>
          <w:sz w:val="20"/>
          <w:szCs w:val="20"/>
        </w:rPr>
      </w:pPr>
    </w:p>
    <w:p w14:paraId="432BCF78" w14:textId="2DFBE37B" w:rsidR="00332DAD" w:rsidRDefault="007C16B9" w:rsidP="00642F55">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Major Raw Material Vendors</w:t>
      </w:r>
    </w:p>
    <w:tbl>
      <w:tblPr>
        <w:tblW w:w="10301" w:type="dxa"/>
        <w:tblLook w:val="04A0" w:firstRow="1" w:lastRow="0" w:firstColumn="1" w:lastColumn="0" w:noHBand="0" w:noVBand="1"/>
      </w:tblPr>
      <w:tblGrid>
        <w:gridCol w:w="5329"/>
        <w:gridCol w:w="4972"/>
      </w:tblGrid>
      <w:tr w:rsidR="00A17585" w:rsidRPr="00A17585" w14:paraId="63E470B3" w14:textId="77777777" w:rsidTr="00A17585">
        <w:trPr>
          <w:trHeight w:val="315"/>
        </w:trPr>
        <w:tc>
          <w:tcPr>
            <w:tcW w:w="5329" w:type="dxa"/>
            <w:tcBorders>
              <w:top w:val="single" w:sz="8" w:space="0" w:color="auto"/>
              <w:left w:val="single" w:sz="8" w:space="0" w:color="auto"/>
              <w:bottom w:val="single" w:sz="8" w:space="0" w:color="auto"/>
              <w:right w:val="single" w:sz="8" w:space="0" w:color="auto"/>
            </w:tcBorders>
            <w:shd w:val="clear" w:color="000000" w:fill="ED7D31"/>
            <w:noWrap/>
            <w:vAlign w:val="center"/>
            <w:hideMark/>
          </w:tcPr>
          <w:p w14:paraId="59594EA8"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 xml:space="preserve">Bisphenol A </w:t>
            </w:r>
          </w:p>
        </w:tc>
        <w:tc>
          <w:tcPr>
            <w:tcW w:w="4972" w:type="dxa"/>
            <w:tcBorders>
              <w:top w:val="single" w:sz="8" w:space="0" w:color="auto"/>
              <w:left w:val="nil"/>
              <w:bottom w:val="single" w:sz="8" w:space="0" w:color="auto"/>
              <w:right w:val="single" w:sz="8" w:space="0" w:color="auto"/>
            </w:tcBorders>
            <w:shd w:val="clear" w:color="000000" w:fill="ED7D31"/>
            <w:noWrap/>
            <w:vAlign w:val="center"/>
            <w:hideMark/>
          </w:tcPr>
          <w:p w14:paraId="522B5839"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Epichlorohydrin</w:t>
            </w:r>
          </w:p>
        </w:tc>
      </w:tr>
      <w:tr w:rsidR="00A17585" w:rsidRPr="00A17585" w14:paraId="0084B0E2"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DC475BE"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Mitsui Phenols Singapore Pte Ltd</w:t>
            </w:r>
          </w:p>
        </w:tc>
        <w:tc>
          <w:tcPr>
            <w:tcW w:w="4972" w:type="dxa"/>
            <w:tcBorders>
              <w:top w:val="nil"/>
              <w:left w:val="nil"/>
              <w:bottom w:val="single" w:sz="8" w:space="0" w:color="auto"/>
              <w:right w:val="single" w:sz="8" w:space="0" w:color="auto"/>
            </w:tcBorders>
            <w:shd w:val="clear" w:color="auto" w:fill="auto"/>
            <w:noWrap/>
            <w:vAlign w:val="center"/>
            <w:hideMark/>
          </w:tcPr>
          <w:p w14:paraId="04E5D76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Advanced Biochemical Thailand Co</w:t>
            </w:r>
          </w:p>
        </w:tc>
      </w:tr>
      <w:tr w:rsidR="00A17585" w:rsidRPr="00A17585" w14:paraId="71DBC714"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7D827F40"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Hexion B V </w:t>
            </w:r>
          </w:p>
        </w:tc>
        <w:tc>
          <w:tcPr>
            <w:tcW w:w="4972" w:type="dxa"/>
            <w:tcBorders>
              <w:top w:val="nil"/>
              <w:left w:val="nil"/>
              <w:bottom w:val="single" w:sz="8" w:space="0" w:color="auto"/>
              <w:right w:val="single" w:sz="8" w:space="0" w:color="auto"/>
            </w:tcBorders>
            <w:shd w:val="clear" w:color="auto" w:fill="auto"/>
            <w:noWrap/>
            <w:vAlign w:val="center"/>
            <w:hideMark/>
          </w:tcPr>
          <w:p w14:paraId="1258C07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The </w:t>
            </w:r>
            <w:proofErr w:type="spellStart"/>
            <w:r w:rsidRPr="00A17585">
              <w:rPr>
                <w:rFonts w:ascii="Arial" w:eastAsia="Times New Roman" w:hAnsi="Arial" w:cs="Arial"/>
                <w:color w:val="000000"/>
                <w:sz w:val="16"/>
                <w:szCs w:val="16"/>
                <w:lang w:eastAsia="en-IN"/>
              </w:rPr>
              <w:t>Kouyou</w:t>
            </w:r>
            <w:proofErr w:type="spellEnd"/>
            <w:r w:rsidRPr="00A17585">
              <w:rPr>
                <w:rFonts w:ascii="Arial" w:eastAsia="Times New Roman" w:hAnsi="Arial" w:cs="Arial"/>
                <w:color w:val="000000"/>
                <w:sz w:val="16"/>
                <w:szCs w:val="16"/>
                <w:lang w:eastAsia="en-IN"/>
              </w:rPr>
              <w:t xml:space="preserve"> Trading Co Ltd</w:t>
            </w:r>
          </w:p>
        </w:tc>
      </w:tr>
      <w:tr w:rsidR="00A17585" w:rsidRPr="00A17585" w14:paraId="47C11059"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1771392A"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Kumho P And B Chemicals Inc</w:t>
            </w:r>
          </w:p>
        </w:tc>
        <w:tc>
          <w:tcPr>
            <w:tcW w:w="4972" w:type="dxa"/>
            <w:tcBorders>
              <w:top w:val="nil"/>
              <w:left w:val="nil"/>
              <w:bottom w:val="single" w:sz="8" w:space="0" w:color="auto"/>
              <w:right w:val="single" w:sz="8" w:space="0" w:color="auto"/>
            </w:tcBorders>
            <w:shd w:val="clear" w:color="auto" w:fill="auto"/>
            <w:noWrap/>
            <w:vAlign w:val="center"/>
            <w:hideMark/>
          </w:tcPr>
          <w:p w14:paraId="6DAAAD23"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Inovyn</w:t>
            </w:r>
            <w:proofErr w:type="spellEnd"/>
            <w:r w:rsidRPr="00A17585">
              <w:rPr>
                <w:rFonts w:ascii="Arial" w:eastAsia="Times New Roman" w:hAnsi="Arial" w:cs="Arial"/>
                <w:color w:val="000000"/>
                <w:sz w:val="16"/>
                <w:szCs w:val="16"/>
                <w:lang w:eastAsia="en-IN"/>
              </w:rPr>
              <w:t xml:space="preserve"> Europe Ltd</w:t>
            </w:r>
          </w:p>
        </w:tc>
      </w:tr>
      <w:tr w:rsidR="00A17585" w:rsidRPr="00A17585" w14:paraId="61C47A7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49D1141"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Chang Chun Plastics Co Ltd</w:t>
            </w:r>
          </w:p>
        </w:tc>
        <w:tc>
          <w:tcPr>
            <w:tcW w:w="4972" w:type="dxa"/>
            <w:tcBorders>
              <w:top w:val="nil"/>
              <w:left w:val="nil"/>
              <w:bottom w:val="single" w:sz="8" w:space="0" w:color="auto"/>
              <w:right w:val="single" w:sz="8" w:space="0" w:color="auto"/>
            </w:tcBorders>
            <w:shd w:val="clear" w:color="auto" w:fill="auto"/>
            <w:noWrap/>
            <w:vAlign w:val="center"/>
            <w:hideMark/>
          </w:tcPr>
          <w:p w14:paraId="28ABCC2C"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Mitsui Co Ltd</w:t>
            </w:r>
          </w:p>
        </w:tc>
      </w:tr>
      <w:tr w:rsidR="00A17585" w:rsidRPr="00A17585" w14:paraId="43D10468"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99C0AB1"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Samsung C And T Corporation</w:t>
            </w:r>
          </w:p>
        </w:tc>
        <w:tc>
          <w:tcPr>
            <w:tcW w:w="4972" w:type="dxa"/>
            <w:tcBorders>
              <w:top w:val="nil"/>
              <w:left w:val="nil"/>
              <w:bottom w:val="single" w:sz="8" w:space="0" w:color="auto"/>
              <w:right w:val="single" w:sz="8" w:space="0" w:color="auto"/>
            </w:tcBorders>
            <w:shd w:val="clear" w:color="auto" w:fill="auto"/>
            <w:noWrap/>
            <w:vAlign w:val="center"/>
            <w:hideMark/>
          </w:tcPr>
          <w:p w14:paraId="0252F6C1"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Sumitomo Corporation</w:t>
            </w:r>
          </w:p>
        </w:tc>
      </w:tr>
      <w:tr w:rsidR="00A17585" w:rsidRPr="00A17585" w14:paraId="3668224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44A2EFC3"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PTT Phenol Company Limited</w:t>
            </w:r>
          </w:p>
        </w:tc>
        <w:tc>
          <w:tcPr>
            <w:tcW w:w="4972" w:type="dxa"/>
            <w:tcBorders>
              <w:top w:val="nil"/>
              <w:left w:val="nil"/>
              <w:bottom w:val="single" w:sz="8" w:space="0" w:color="auto"/>
              <w:right w:val="single" w:sz="8" w:space="0" w:color="auto"/>
            </w:tcBorders>
            <w:shd w:val="clear" w:color="auto" w:fill="auto"/>
            <w:noWrap/>
            <w:vAlign w:val="center"/>
            <w:hideMark/>
          </w:tcPr>
          <w:p w14:paraId="39D4DE7D"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Samsung C And T Corporation</w:t>
            </w:r>
          </w:p>
        </w:tc>
      </w:tr>
      <w:tr w:rsidR="00A17585" w:rsidRPr="00A17585" w14:paraId="5FFC1054"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3F8A2FD"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Nan </w:t>
            </w:r>
            <w:proofErr w:type="spellStart"/>
            <w:r w:rsidRPr="00A17585">
              <w:rPr>
                <w:rFonts w:ascii="Arial" w:eastAsia="Times New Roman" w:hAnsi="Arial" w:cs="Arial"/>
                <w:color w:val="000000"/>
                <w:sz w:val="16"/>
                <w:szCs w:val="16"/>
                <w:lang w:eastAsia="en-IN"/>
              </w:rPr>
              <w:t>Ya</w:t>
            </w:r>
            <w:proofErr w:type="spellEnd"/>
            <w:r w:rsidRPr="00A17585">
              <w:rPr>
                <w:rFonts w:ascii="Arial" w:eastAsia="Times New Roman" w:hAnsi="Arial" w:cs="Arial"/>
                <w:color w:val="000000"/>
                <w:sz w:val="16"/>
                <w:szCs w:val="16"/>
                <w:lang w:eastAsia="en-IN"/>
              </w:rPr>
              <w:t xml:space="preserve"> Plastics Ltd</w:t>
            </w:r>
          </w:p>
        </w:tc>
        <w:tc>
          <w:tcPr>
            <w:tcW w:w="4972" w:type="dxa"/>
            <w:tcBorders>
              <w:top w:val="nil"/>
              <w:left w:val="nil"/>
              <w:bottom w:val="single" w:sz="8" w:space="0" w:color="auto"/>
              <w:right w:val="single" w:sz="8" w:space="0" w:color="auto"/>
            </w:tcBorders>
            <w:shd w:val="clear" w:color="auto" w:fill="auto"/>
            <w:noWrap/>
            <w:vAlign w:val="center"/>
            <w:hideMark/>
          </w:tcPr>
          <w:p w14:paraId="04919489"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Jubail Chemical Industries Co</w:t>
            </w:r>
          </w:p>
        </w:tc>
      </w:tr>
      <w:tr w:rsidR="00A17585" w:rsidRPr="00A17585" w14:paraId="5A66DE0F"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40B4812"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LG Chem Ltd </w:t>
            </w:r>
          </w:p>
        </w:tc>
        <w:tc>
          <w:tcPr>
            <w:tcW w:w="4972" w:type="dxa"/>
            <w:tcBorders>
              <w:top w:val="nil"/>
              <w:left w:val="nil"/>
              <w:bottom w:val="single" w:sz="8" w:space="0" w:color="auto"/>
              <w:right w:val="single" w:sz="8" w:space="0" w:color="auto"/>
            </w:tcBorders>
            <w:shd w:val="clear" w:color="auto" w:fill="auto"/>
            <w:noWrap/>
            <w:vAlign w:val="center"/>
            <w:hideMark/>
          </w:tcPr>
          <w:p w14:paraId="1FD8C76A"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Jiangshu</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Ruixiang</w:t>
            </w:r>
            <w:proofErr w:type="spellEnd"/>
            <w:r w:rsidRPr="00A17585">
              <w:rPr>
                <w:rFonts w:ascii="Arial" w:eastAsia="Times New Roman" w:hAnsi="Arial" w:cs="Arial"/>
                <w:color w:val="000000"/>
                <w:sz w:val="16"/>
                <w:szCs w:val="16"/>
                <w:lang w:eastAsia="en-IN"/>
              </w:rPr>
              <w:t xml:space="preserve"> Chemical Co Ltd</w:t>
            </w:r>
          </w:p>
        </w:tc>
      </w:tr>
      <w:tr w:rsidR="00A17585" w:rsidRPr="00A17585" w14:paraId="3908489D" w14:textId="77777777" w:rsidTr="00A17585">
        <w:trPr>
          <w:trHeight w:val="315"/>
        </w:trPr>
        <w:tc>
          <w:tcPr>
            <w:tcW w:w="5329" w:type="dxa"/>
            <w:tcBorders>
              <w:top w:val="nil"/>
              <w:left w:val="single" w:sz="8" w:space="0" w:color="auto"/>
              <w:bottom w:val="single" w:sz="8" w:space="0" w:color="auto"/>
              <w:right w:val="single" w:sz="8" w:space="0" w:color="auto"/>
            </w:tcBorders>
            <w:shd w:val="clear" w:color="000000" w:fill="B4C6E7"/>
            <w:noWrap/>
            <w:vAlign w:val="center"/>
            <w:hideMark/>
          </w:tcPr>
          <w:p w14:paraId="3761DA43"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Caustic Soda</w:t>
            </w:r>
          </w:p>
        </w:tc>
        <w:tc>
          <w:tcPr>
            <w:tcW w:w="4972" w:type="dxa"/>
            <w:tcBorders>
              <w:top w:val="nil"/>
              <w:left w:val="nil"/>
              <w:bottom w:val="single" w:sz="8" w:space="0" w:color="auto"/>
              <w:right w:val="single" w:sz="8" w:space="0" w:color="auto"/>
            </w:tcBorders>
            <w:shd w:val="clear" w:color="auto" w:fill="auto"/>
            <w:noWrap/>
            <w:vAlign w:val="center"/>
            <w:hideMark/>
          </w:tcPr>
          <w:p w14:paraId="3FFF1CFF"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Formosa Plastics Corporation</w:t>
            </w:r>
          </w:p>
        </w:tc>
      </w:tr>
      <w:tr w:rsidR="00A17585" w:rsidRPr="00A17585" w14:paraId="096E7AD6"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0DD6910B"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Grasim Industries Ltd</w:t>
            </w:r>
          </w:p>
        </w:tc>
        <w:tc>
          <w:tcPr>
            <w:tcW w:w="4972" w:type="dxa"/>
            <w:tcBorders>
              <w:top w:val="nil"/>
              <w:left w:val="nil"/>
              <w:bottom w:val="single" w:sz="8" w:space="0" w:color="auto"/>
              <w:right w:val="single" w:sz="8" w:space="0" w:color="auto"/>
            </w:tcBorders>
            <w:shd w:val="clear" w:color="auto" w:fill="auto"/>
            <w:noWrap/>
            <w:vAlign w:val="center"/>
            <w:hideMark/>
          </w:tcPr>
          <w:p w14:paraId="7B871CF2"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Hanwha Corporation</w:t>
            </w:r>
          </w:p>
        </w:tc>
      </w:tr>
      <w:tr w:rsidR="00A17585" w:rsidRPr="00A17585" w14:paraId="51D47D1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E6B0E39"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Meghmani</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Finechem</w:t>
            </w:r>
            <w:proofErr w:type="spellEnd"/>
            <w:r w:rsidRPr="00A17585">
              <w:rPr>
                <w:rFonts w:ascii="Arial" w:eastAsia="Times New Roman" w:hAnsi="Arial" w:cs="Arial"/>
                <w:color w:val="000000"/>
                <w:sz w:val="16"/>
                <w:szCs w:val="16"/>
                <w:lang w:eastAsia="en-IN"/>
              </w:rPr>
              <w:t xml:space="preserve"> Ltd</w:t>
            </w:r>
          </w:p>
        </w:tc>
        <w:tc>
          <w:tcPr>
            <w:tcW w:w="4972" w:type="dxa"/>
            <w:tcBorders>
              <w:top w:val="nil"/>
              <w:left w:val="nil"/>
              <w:bottom w:val="single" w:sz="8" w:space="0" w:color="auto"/>
              <w:right w:val="single" w:sz="8" w:space="0" w:color="auto"/>
            </w:tcBorders>
            <w:shd w:val="clear" w:color="auto" w:fill="auto"/>
            <w:noWrap/>
            <w:vAlign w:val="center"/>
            <w:hideMark/>
          </w:tcPr>
          <w:p w14:paraId="1C0DA08A"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Tokyo Chemical Industry Private Limited </w:t>
            </w:r>
          </w:p>
        </w:tc>
      </w:tr>
      <w:tr w:rsidR="00A17585" w:rsidRPr="00A17585" w14:paraId="5246D77B"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FD0971A"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DCM Shriram Ltd.</w:t>
            </w:r>
          </w:p>
        </w:tc>
        <w:tc>
          <w:tcPr>
            <w:tcW w:w="4972" w:type="dxa"/>
            <w:tcBorders>
              <w:top w:val="nil"/>
              <w:left w:val="nil"/>
              <w:bottom w:val="single" w:sz="8" w:space="0" w:color="auto"/>
              <w:right w:val="single" w:sz="8" w:space="0" w:color="auto"/>
            </w:tcBorders>
            <w:shd w:val="clear" w:color="000000" w:fill="B4C6E7"/>
            <w:noWrap/>
            <w:vAlign w:val="center"/>
            <w:hideMark/>
          </w:tcPr>
          <w:p w14:paraId="6041AAEB"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Norbornene</w:t>
            </w:r>
          </w:p>
        </w:tc>
      </w:tr>
      <w:tr w:rsidR="00A17585" w:rsidRPr="00A17585" w14:paraId="20116738"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02C568EC"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GACL</w:t>
            </w:r>
          </w:p>
        </w:tc>
        <w:tc>
          <w:tcPr>
            <w:tcW w:w="4972" w:type="dxa"/>
            <w:tcBorders>
              <w:top w:val="nil"/>
              <w:left w:val="nil"/>
              <w:bottom w:val="nil"/>
              <w:right w:val="single" w:sz="8" w:space="0" w:color="auto"/>
            </w:tcBorders>
            <w:shd w:val="clear" w:color="auto" w:fill="auto"/>
            <w:noWrap/>
            <w:vAlign w:val="center"/>
            <w:hideMark/>
          </w:tcPr>
          <w:p w14:paraId="6A56D40A"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Puyang</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Huicheng</w:t>
            </w:r>
            <w:proofErr w:type="spellEnd"/>
            <w:r w:rsidRPr="00A17585">
              <w:rPr>
                <w:rFonts w:ascii="Arial" w:eastAsia="Times New Roman" w:hAnsi="Arial" w:cs="Arial"/>
                <w:color w:val="000000"/>
                <w:sz w:val="16"/>
                <w:szCs w:val="16"/>
                <w:lang w:eastAsia="en-IN"/>
              </w:rPr>
              <w:t xml:space="preserve"> Electronic Material</w:t>
            </w:r>
          </w:p>
        </w:tc>
      </w:tr>
      <w:tr w:rsidR="00A17585" w:rsidRPr="00A17585" w14:paraId="29774DC2"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56B182D2"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 xml:space="preserve">Kutch Chemicals </w:t>
            </w:r>
          </w:p>
        </w:tc>
        <w:tc>
          <w:tcPr>
            <w:tcW w:w="4972" w:type="dxa"/>
            <w:tcBorders>
              <w:top w:val="nil"/>
              <w:left w:val="nil"/>
              <w:bottom w:val="single" w:sz="8" w:space="0" w:color="auto"/>
              <w:right w:val="single" w:sz="8" w:space="0" w:color="auto"/>
            </w:tcBorders>
            <w:shd w:val="clear" w:color="000000" w:fill="B4C6E7"/>
            <w:noWrap/>
            <w:vAlign w:val="center"/>
            <w:hideMark/>
          </w:tcPr>
          <w:p w14:paraId="72F483F5" w14:textId="77777777" w:rsidR="00A17585" w:rsidRPr="00A17585" w:rsidRDefault="00A17585" w:rsidP="00A17585">
            <w:pPr>
              <w:spacing w:after="0" w:line="240" w:lineRule="auto"/>
              <w:rPr>
                <w:rFonts w:ascii="Arial" w:eastAsia="Times New Roman" w:hAnsi="Arial" w:cs="Arial"/>
                <w:b/>
                <w:bCs/>
                <w:color w:val="000000"/>
                <w:lang w:eastAsia="en-IN"/>
              </w:rPr>
            </w:pPr>
            <w:r w:rsidRPr="00A17585">
              <w:rPr>
                <w:rFonts w:ascii="Arial" w:eastAsia="Times New Roman" w:hAnsi="Arial" w:cs="Arial"/>
                <w:b/>
                <w:bCs/>
                <w:color w:val="000000"/>
                <w:lang w:eastAsia="en-IN"/>
              </w:rPr>
              <w:t xml:space="preserve">Lauryl </w:t>
            </w:r>
            <w:proofErr w:type="spellStart"/>
            <w:r w:rsidRPr="00A17585">
              <w:rPr>
                <w:rFonts w:ascii="Arial" w:eastAsia="Times New Roman" w:hAnsi="Arial" w:cs="Arial"/>
                <w:b/>
                <w:bCs/>
                <w:color w:val="000000"/>
                <w:lang w:eastAsia="en-IN"/>
              </w:rPr>
              <w:t>Myristyl</w:t>
            </w:r>
            <w:proofErr w:type="spellEnd"/>
            <w:r w:rsidRPr="00A17585">
              <w:rPr>
                <w:rFonts w:ascii="Arial" w:eastAsia="Times New Roman" w:hAnsi="Arial" w:cs="Arial"/>
                <w:b/>
                <w:bCs/>
                <w:color w:val="000000"/>
                <w:lang w:eastAsia="en-IN"/>
              </w:rPr>
              <w:t xml:space="preserve"> Alcohol</w:t>
            </w:r>
          </w:p>
        </w:tc>
      </w:tr>
      <w:tr w:rsidR="00A17585" w:rsidRPr="00A17585" w14:paraId="26C6B350"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60EED9C6"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The Andhra Sugars Limited</w:t>
            </w:r>
          </w:p>
        </w:tc>
        <w:tc>
          <w:tcPr>
            <w:tcW w:w="4972" w:type="dxa"/>
            <w:tcBorders>
              <w:top w:val="nil"/>
              <w:left w:val="nil"/>
              <w:bottom w:val="single" w:sz="8" w:space="0" w:color="auto"/>
              <w:right w:val="single" w:sz="8" w:space="0" w:color="auto"/>
            </w:tcBorders>
            <w:shd w:val="clear" w:color="auto" w:fill="auto"/>
            <w:noWrap/>
            <w:vAlign w:val="center"/>
            <w:hideMark/>
          </w:tcPr>
          <w:p w14:paraId="46257A04"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Ecogreen</w:t>
            </w:r>
            <w:proofErr w:type="spellEnd"/>
            <w:r w:rsidRPr="00A17585">
              <w:rPr>
                <w:rFonts w:ascii="Arial" w:eastAsia="Times New Roman" w:hAnsi="Arial" w:cs="Arial"/>
                <w:color w:val="000000"/>
                <w:sz w:val="16"/>
                <w:szCs w:val="16"/>
                <w:lang w:eastAsia="en-IN"/>
              </w:rPr>
              <w:t xml:space="preserve"> Oleochemicals Singapore </w:t>
            </w:r>
          </w:p>
        </w:tc>
      </w:tr>
      <w:tr w:rsidR="00A17585" w:rsidRPr="00A17585" w14:paraId="6B777D66"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2FD9BEF5"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Nirma</w:t>
            </w:r>
            <w:proofErr w:type="spellEnd"/>
            <w:r w:rsidRPr="00A17585">
              <w:rPr>
                <w:rFonts w:ascii="Arial" w:eastAsia="Times New Roman" w:hAnsi="Arial" w:cs="Arial"/>
                <w:color w:val="000000"/>
                <w:sz w:val="16"/>
                <w:szCs w:val="16"/>
                <w:lang w:eastAsia="en-IN"/>
              </w:rPr>
              <w:t xml:space="preserve"> Ltd</w:t>
            </w:r>
          </w:p>
        </w:tc>
        <w:tc>
          <w:tcPr>
            <w:tcW w:w="4972" w:type="dxa"/>
            <w:tcBorders>
              <w:top w:val="nil"/>
              <w:left w:val="nil"/>
              <w:bottom w:val="single" w:sz="8" w:space="0" w:color="auto"/>
              <w:right w:val="single" w:sz="8" w:space="0" w:color="auto"/>
            </w:tcBorders>
            <w:shd w:val="clear" w:color="000000" w:fill="B4C6E7"/>
            <w:noWrap/>
            <w:vAlign w:val="center"/>
            <w:hideMark/>
          </w:tcPr>
          <w:p w14:paraId="4F7F8E00" w14:textId="77777777" w:rsidR="00A17585" w:rsidRPr="00A17585" w:rsidRDefault="00A17585" w:rsidP="00A17585">
            <w:pPr>
              <w:spacing w:after="0" w:line="240" w:lineRule="auto"/>
              <w:rPr>
                <w:rFonts w:ascii="Arial" w:eastAsia="Times New Roman" w:hAnsi="Arial" w:cs="Arial"/>
                <w:b/>
                <w:bCs/>
                <w:color w:val="000000"/>
                <w:lang w:eastAsia="en-IN"/>
              </w:rPr>
            </w:pPr>
            <w:proofErr w:type="spellStart"/>
            <w:r w:rsidRPr="00A17585">
              <w:rPr>
                <w:rFonts w:ascii="Arial" w:eastAsia="Times New Roman" w:hAnsi="Arial" w:cs="Arial"/>
                <w:b/>
                <w:bCs/>
                <w:color w:val="000000"/>
                <w:lang w:eastAsia="en-IN"/>
              </w:rPr>
              <w:t>Hexahydrophthalic</w:t>
            </w:r>
            <w:proofErr w:type="spellEnd"/>
            <w:r w:rsidRPr="00A17585">
              <w:rPr>
                <w:rFonts w:ascii="Arial" w:eastAsia="Times New Roman" w:hAnsi="Arial" w:cs="Arial"/>
                <w:b/>
                <w:bCs/>
                <w:color w:val="000000"/>
                <w:lang w:eastAsia="en-IN"/>
              </w:rPr>
              <w:t xml:space="preserve"> Anhydride</w:t>
            </w:r>
          </w:p>
        </w:tc>
      </w:tr>
      <w:tr w:rsidR="00A17585" w:rsidRPr="00A17585" w14:paraId="560EF75F" w14:textId="77777777" w:rsidTr="00A17585">
        <w:trPr>
          <w:trHeight w:val="315"/>
        </w:trPr>
        <w:tc>
          <w:tcPr>
            <w:tcW w:w="5329" w:type="dxa"/>
            <w:tcBorders>
              <w:top w:val="nil"/>
              <w:left w:val="single" w:sz="8" w:space="0" w:color="auto"/>
              <w:bottom w:val="single" w:sz="8" w:space="0" w:color="auto"/>
              <w:right w:val="single" w:sz="8" w:space="0" w:color="auto"/>
            </w:tcBorders>
            <w:shd w:val="clear" w:color="000000" w:fill="B4C6E7"/>
            <w:noWrap/>
            <w:vAlign w:val="center"/>
            <w:hideMark/>
          </w:tcPr>
          <w:p w14:paraId="6212A55E" w14:textId="77777777" w:rsidR="00A17585" w:rsidRPr="00A17585" w:rsidRDefault="00A17585" w:rsidP="00A17585">
            <w:pPr>
              <w:spacing w:after="0" w:line="240" w:lineRule="auto"/>
              <w:rPr>
                <w:rFonts w:ascii="Arial" w:eastAsia="Times New Roman" w:hAnsi="Arial" w:cs="Arial"/>
                <w:b/>
                <w:bCs/>
                <w:color w:val="000000"/>
                <w:lang w:eastAsia="en-IN"/>
              </w:rPr>
            </w:pPr>
            <w:proofErr w:type="spellStart"/>
            <w:r w:rsidRPr="00A17585">
              <w:rPr>
                <w:rFonts w:ascii="Arial" w:eastAsia="Times New Roman" w:hAnsi="Arial" w:cs="Arial"/>
                <w:b/>
                <w:bCs/>
                <w:color w:val="000000"/>
                <w:lang w:eastAsia="en-IN"/>
              </w:rPr>
              <w:t>Methyltetrahydrophthalic</w:t>
            </w:r>
            <w:proofErr w:type="spellEnd"/>
            <w:r w:rsidRPr="00A17585">
              <w:rPr>
                <w:rFonts w:ascii="Arial" w:eastAsia="Times New Roman" w:hAnsi="Arial" w:cs="Arial"/>
                <w:b/>
                <w:bCs/>
                <w:color w:val="000000"/>
                <w:lang w:eastAsia="en-IN"/>
              </w:rPr>
              <w:t xml:space="preserve"> Anhydride</w:t>
            </w:r>
          </w:p>
        </w:tc>
        <w:tc>
          <w:tcPr>
            <w:tcW w:w="4972" w:type="dxa"/>
            <w:tcBorders>
              <w:top w:val="nil"/>
              <w:left w:val="nil"/>
              <w:bottom w:val="single" w:sz="8" w:space="0" w:color="auto"/>
              <w:right w:val="single" w:sz="8" w:space="0" w:color="auto"/>
            </w:tcBorders>
            <w:shd w:val="clear" w:color="auto" w:fill="auto"/>
            <w:noWrap/>
            <w:vAlign w:val="center"/>
            <w:hideMark/>
          </w:tcPr>
          <w:p w14:paraId="005EF5F9"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Puyang</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Huicheng</w:t>
            </w:r>
            <w:proofErr w:type="spellEnd"/>
            <w:r w:rsidRPr="00A17585">
              <w:rPr>
                <w:rFonts w:ascii="Arial" w:eastAsia="Times New Roman" w:hAnsi="Arial" w:cs="Arial"/>
                <w:color w:val="000000"/>
                <w:sz w:val="16"/>
                <w:szCs w:val="16"/>
                <w:lang w:eastAsia="en-IN"/>
              </w:rPr>
              <w:t xml:space="preserve"> Electronic Material</w:t>
            </w:r>
          </w:p>
        </w:tc>
      </w:tr>
      <w:tr w:rsidR="00A17585" w:rsidRPr="00A17585" w14:paraId="32833EB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1734CDE9" w14:textId="77777777" w:rsidR="00A17585" w:rsidRPr="00A17585" w:rsidRDefault="00A17585" w:rsidP="00A17585">
            <w:pPr>
              <w:spacing w:after="0" w:line="240" w:lineRule="auto"/>
              <w:rPr>
                <w:rFonts w:ascii="Arial" w:eastAsia="Times New Roman" w:hAnsi="Arial" w:cs="Arial"/>
                <w:color w:val="000000"/>
                <w:sz w:val="16"/>
                <w:szCs w:val="16"/>
                <w:lang w:eastAsia="en-IN"/>
              </w:rPr>
            </w:pPr>
            <w:r w:rsidRPr="00A17585">
              <w:rPr>
                <w:rFonts w:ascii="Arial" w:eastAsia="Times New Roman" w:hAnsi="Arial" w:cs="Arial"/>
                <w:color w:val="000000"/>
                <w:sz w:val="16"/>
                <w:szCs w:val="16"/>
                <w:lang w:eastAsia="en-IN"/>
              </w:rPr>
              <w:t>Shanghai Howell Petroleum Additives</w:t>
            </w:r>
          </w:p>
        </w:tc>
        <w:tc>
          <w:tcPr>
            <w:tcW w:w="4972" w:type="dxa"/>
            <w:tcBorders>
              <w:top w:val="nil"/>
              <w:left w:val="nil"/>
              <w:bottom w:val="single" w:sz="8" w:space="0" w:color="auto"/>
              <w:right w:val="single" w:sz="8" w:space="0" w:color="auto"/>
            </w:tcBorders>
            <w:shd w:val="clear" w:color="auto" w:fill="auto"/>
            <w:noWrap/>
            <w:vAlign w:val="center"/>
            <w:hideMark/>
          </w:tcPr>
          <w:p w14:paraId="5FCC0FB3"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Kenko</w:t>
            </w:r>
            <w:proofErr w:type="spellEnd"/>
            <w:r w:rsidRPr="00A17585">
              <w:rPr>
                <w:rFonts w:ascii="Arial" w:eastAsia="Times New Roman" w:hAnsi="Arial" w:cs="Arial"/>
                <w:color w:val="000000"/>
                <w:sz w:val="16"/>
                <w:szCs w:val="16"/>
                <w:lang w:eastAsia="en-IN"/>
              </w:rPr>
              <w:t xml:space="preserve"> Corporation</w:t>
            </w:r>
          </w:p>
        </w:tc>
      </w:tr>
      <w:tr w:rsidR="00A17585" w:rsidRPr="00A17585" w14:paraId="3E6D5E8D" w14:textId="77777777" w:rsidTr="00A17585">
        <w:trPr>
          <w:trHeight w:val="315"/>
        </w:trPr>
        <w:tc>
          <w:tcPr>
            <w:tcW w:w="5329" w:type="dxa"/>
            <w:tcBorders>
              <w:top w:val="nil"/>
              <w:left w:val="single" w:sz="8" w:space="0" w:color="auto"/>
              <w:bottom w:val="single" w:sz="8" w:space="0" w:color="auto"/>
              <w:right w:val="single" w:sz="8" w:space="0" w:color="auto"/>
            </w:tcBorders>
            <w:shd w:val="clear" w:color="auto" w:fill="auto"/>
            <w:noWrap/>
            <w:vAlign w:val="center"/>
            <w:hideMark/>
          </w:tcPr>
          <w:p w14:paraId="700AA409" w14:textId="77777777" w:rsidR="00A17585" w:rsidRPr="00A17585" w:rsidRDefault="00A17585" w:rsidP="00A17585">
            <w:pPr>
              <w:spacing w:after="0" w:line="240" w:lineRule="auto"/>
              <w:rPr>
                <w:rFonts w:ascii="Arial" w:eastAsia="Times New Roman" w:hAnsi="Arial" w:cs="Arial"/>
                <w:color w:val="000000"/>
                <w:sz w:val="16"/>
                <w:szCs w:val="16"/>
                <w:lang w:eastAsia="en-IN"/>
              </w:rPr>
            </w:pPr>
            <w:proofErr w:type="spellStart"/>
            <w:r w:rsidRPr="00A17585">
              <w:rPr>
                <w:rFonts w:ascii="Arial" w:eastAsia="Times New Roman" w:hAnsi="Arial" w:cs="Arial"/>
                <w:color w:val="000000"/>
                <w:sz w:val="16"/>
                <w:szCs w:val="16"/>
                <w:lang w:eastAsia="en-IN"/>
              </w:rPr>
              <w:t>Puyang</w:t>
            </w:r>
            <w:proofErr w:type="spellEnd"/>
            <w:r w:rsidRPr="00A17585">
              <w:rPr>
                <w:rFonts w:ascii="Arial" w:eastAsia="Times New Roman" w:hAnsi="Arial" w:cs="Arial"/>
                <w:color w:val="000000"/>
                <w:sz w:val="16"/>
                <w:szCs w:val="16"/>
                <w:lang w:eastAsia="en-IN"/>
              </w:rPr>
              <w:t xml:space="preserve"> </w:t>
            </w:r>
            <w:proofErr w:type="spellStart"/>
            <w:r w:rsidRPr="00A17585">
              <w:rPr>
                <w:rFonts w:ascii="Arial" w:eastAsia="Times New Roman" w:hAnsi="Arial" w:cs="Arial"/>
                <w:color w:val="000000"/>
                <w:sz w:val="16"/>
                <w:szCs w:val="16"/>
                <w:lang w:eastAsia="en-IN"/>
              </w:rPr>
              <w:t>Huicheng</w:t>
            </w:r>
            <w:proofErr w:type="spellEnd"/>
            <w:r w:rsidRPr="00A17585">
              <w:rPr>
                <w:rFonts w:ascii="Arial" w:eastAsia="Times New Roman" w:hAnsi="Arial" w:cs="Arial"/>
                <w:color w:val="000000"/>
                <w:sz w:val="16"/>
                <w:szCs w:val="16"/>
                <w:lang w:eastAsia="en-IN"/>
              </w:rPr>
              <w:t xml:space="preserve"> Electronic Material Co Ltd</w:t>
            </w:r>
          </w:p>
        </w:tc>
        <w:tc>
          <w:tcPr>
            <w:tcW w:w="4972" w:type="dxa"/>
            <w:tcBorders>
              <w:top w:val="nil"/>
              <w:left w:val="nil"/>
              <w:bottom w:val="single" w:sz="8" w:space="0" w:color="auto"/>
              <w:right w:val="single" w:sz="8" w:space="0" w:color="auto"/>
            </w:tcBorders>
            <w:shd w:val="clear" w:color="auto" w:fill="auto"/>
            <w:noWrap/>
            <w:vAlign w:val="bottom"/>
            <w:hideMark/>
          </w:tcPr>
          <w:p w14:paraId="6343E321" w14:textId="77777777" w:rsidR="00A17585" w:rsidRPr="00A17585" w:rsidRDefault="00A17585" w:rsidP="00A17585">
            <w:pPr>
              <w:spacing w:after="0" w:line="240" w:lineRule="auto"/>
              <w:rPr>
                <w:rFonts w:ascii="Calibri" w:eastAsia="Times New Roman" w:hAnsi="Calibri" w:cs="Calibri"/>
                <w:color w:val="000000"/>
                <w:lang w:eastAsia="en-IN"/>
              </w:rPr>
            </w:pPr>
            <w:r w:rsidRPr="00A17585">
              <w:rPr>
                <w:rFonts w:ascii="Calibri" w:eastAsia="Times New Roman" w:hAnsi="Calibri" w:cs="Calibri"/>
                <w:color w:val="000000"/>
                <w:lang w:eastAsia="en-IN"/>
              </w:rPr>
              <w:t> </w:t>
            </w:r>
          </w:p>
        </w:tc>
      </w:tr>
    </w:tbl>
    <w:p w14:paraId="3352AA8B" w14:textId="7B4EDA21" w:rsidR="00A17585" w:rsidRDefault="00A17585" w:rsidP="00642F55">
      <w:pPr>
        <w:tabs>
          <w:tab w:val="left" w:pos="1365"/>
        </w:tabs>
        <w:spacing w:line="360" w:lineRule="auto"/>
        <w:jc w:val="both"/>
        <w:rPr>
          <w:rFonts w:ascii="Arial" w:eastAsia="Arial" w:hAnsi="Arial" w:cs="Arial"/>
          <w:i/>
          <w:iCs/>
          <w:sz w:val="20"/>
          <w:szCs w:val="20"/>
          <w:lang w:val="en-US"/>
        </w:rPr>
      </w:pPr>
      <w:r w:rsidRPr="00A17585">
        <w:rPr>
          <w:rFonts w:ascii="Arial" w:eastAsia="Arial" w:hAnsi="Arial" w:cs="Arial"/>
          <w:i/>
          <w:iCs/>
          <w:sz w:val="20"/>
          <w:szCs w:val="20"/>
          <w:lang w:val="en-US"/>
        </w:rPr>
        <w:t xml:space="preserve">Orange </w:t>
      </w:r>
      <w:proofErr w:type="spellStart"/>
      <w:r w:rsidRPr="00A17585">
        <w:rPr>
          <w:rFonts w:ascii="Arial" w:eastAsia="Arial" w:hAnsi="Arial" w:cs="Arial"/>
          <w:i/>
          <w:iCs/>
          <w:sz w:val="20"/>
          <w:szCs w:val="20"/>
          <w:lang w:val="en-US"/>
        </w:rPr>
        <w:t>colour</w:t>
      </w:r>
      <w:proofErr w:type="spellEnd"/>
      <w:r w:rsidRPr="00A17585">
        <w:rPr>
          <w:rFonts w:ascii="Arial" w:eastAsia="Arial" w:hAnsi="Arial" w:cs="Arial"/>
          <w:i/>
          <w:iCs/>
          <w:sz w:val="20"/>
          <w:szCs w:val="20"/>
          <w:lang w:val="en-US"/>
        </w:rPr>
        <w:t xml:space="preserve"> denotes </w:t>
      </w:r>
      <w:r>
        <w:rPr>
          <w:rFonts w:ascii="Arial" w:eastAsia="Arial" w:hAnsi="Arial" w:cs="Arial"/>
          <w:i/>
          <w:iCs/>
          <w:sz w:val="20"/>
          <w:szCs w:val="20"/>
          <w:lang w:val="en-US"/>
        </w:rPr>
        <w:t xml:space="preserve">major raw materials                                       </w:t>
      </w:r>
      <w:r w:rsidR="00D43CA3">
        <w:rPr>
          <w:rFonts w:ascii="Arial" w:eastAsia="Arial" w:hAnsi="Arial" w:cs="Arial"/>
          <w:i/>
          <w:iCs/>
          <w:sz w:val="20"/>
          <w:szCs w:val="20"/>
          <w:lang w:val="en-US"/>
        </w:rPr>
        <w:t xml:space="preserve">      </w:t>
      </w:r>
      <w:r>
        <w:rPr>
          <w:rFonts w:ascii="Arial" w:eastAsia="Arial" w:hAnsi="Arial" w:cs="Arial"/>
          <w:i/>
          <w:iCs/>
          <w:sz w:val="20"/>
          <w:szCs w:val="20"/>
          <w:lang w:val="en-US"/>
        </w:rPr>
        <w:t xml:space="preserve">Blue </w:t>
      </w:r>
      <w:proofErr w:type="spellStart"/>
      <w:r>
        <w:rPr>
          <w:rFonts w:ascii="Arial" w:eastAsia="Arial" w:hAnsi="Arial" w:cs="Arial"/>
          <w:i/>
          <w:iCs/>
          <w:sz w:val="20"/>
          <w:szCs w:val="20"/>
          <w:lang w:val="en-US"/>
        </w:rPr>
        <w:t>colour</w:t>
      </w:r>
      <w:proofErr w:type="spellEnd"/>
      <w:r>
        <w:rPr>
          <w:rFonts w:ascii="Arial" w:eastAsia="Arial" w:hAnsi="Arial" w:cs="Arial"/>
          <w:i/>
          <w:iCs/>
          <w:sz w:val="20"/>
          <w:szCs w:val="20"/>
          <w:lang w:val="en-US"/>
        </w:rPr>
        <w:t xml:space="preserve"> denotes </w:t>
      </w:r>
      <w:r w:rsidR="00D43CA3">
        <w:rPr>
          <w:rFonts w:ascii="Arial" w:eastAsia="Arial" w:hAnsi="Arial" w:cs="Arial"/>
          <w:i/>
          <w:iCs/>
          <w:sz w:val="20"/>
          <w:szCs w:val="20"/>
          <w:lang w:val="en-US"/>
        </w:rPr>
        <w:t xml:space="preserve">Catalyst and chemicals </w:t>
      </w:r>
    </w:p>
    <w:p w14:paraId="113C506C" w14:textId="1B130D0A" w:rsidR="00A17585" w:rsidRDefault="00A17585" w:rsidP="00642F55">
      <w:pPr>
        <w:tabs>
          <w:tab w:val="left" w:pos="1365"/>
        </w:tabs>
        <w:spacing w:line="360" w:lineRule="auto"/>
        <w:jc w:val="both"/>
        <w:rPr>
          <w:rFonts w:ascii="Arial" w:eastAsia="Arial" w:hAnsi="Arial" w:cs="Arial"/>
          <w:i/>
          <w:iCs/>
          <w:sz w:val="20"/>
          <w:szCs w:val="20"/>
          <w:lang w:val="en-US"/>
        </w:rPr>
      </w:pPr>
    </w:p>
    <w:p w14:paraId="44E80596" w14:textId="142B13E0" w:rsidR="00D43CA3" w:rsidRDefault="00D43CA3" w:rsidP="00642F55">
      <w:pPr>
        <w:tabs>
          <w:tab w:val="left" w:pos="1365"/>
        </w:tabs>
        <w:spacing w:line="360" w:lineRule="auto"/>
        <w:jc w:val="both"/>
        <w:rPr>
          <w:rFonts w:ascii="Arial" w:eastAsia="Arial" w:hAnsi="Arial" w:cs="Arial"/>
          <w:i/>
          <w:iCs/>
          <w:sz w:val="20"/>
          <w:szCs w:val="20"/>
          <w:lang w:val="en-US"/>
        </w:rPr>
      </w:pPr>
    </w:p>
    <w:p w14:paraId="53A63DAF" w14:textId="2B993D17" w:rsidR="00D43CA3" w:rsidRDefault="00D43CA3" w:rsidP="00642F55">
      <w:pPr>
        <w:tabs>
          <w:tab w:val="left" w:pos="1365"/>
        </w:tabs>
        <w:spacing w:line="360" w:lineRule="auto"/>
        <w:jc w:val="both"/>
        <w:rPr>
          <w:rFonts w:ascii="Arial" w:eastAsia="Arial" w:hAnsi="Arial" w:cs="Arial"/>
          <w:i/>
          <w:iCs/>
          <w:sz w:val="20"/>
          <w:szCs w:val="20"/>
          <w:lang w:val="en-US"/>
        </w:rPr>
      </w:pPr>
    </w:p>
    <w:p w14:paraId="30C95F04" w14:textId="384EF71E" w:rsidR="00D43CA3" w:rsidRDefault="00D43CA3" w:rsidP="00642F55">
      <w:pPr>
        <w:tabs>
          <w:tab w:val="left" w:pos="1365"/>
        </w:tabs>
        <w:spacing w:line="360" w:lineRule="auto"/>
        <w:jc w:val="both"/>
        <w:rPr>
          <w:rFonts w:ascii="Arial" w:eastAsia="Arial" w:hAnsi="Arial" w:cs="Arial"/>
          <w:i/>
          <w:iCs/>
          <w:sz w:val="20"/>
          <w:szCs w:val="20"/>
          <w:lang w:val="en-US"/>
        </w:rPr>
      </w:pPr>
    </w:p>
    <w:tbl>
      <w:tblPr>
        <w:tblW w:w="10517" w:type="dxa"/>
        <w:tblLook w:val="04A0" w:firstRow="1" w:lastRow="0" w:firstColumn="1" w:lastColumn="0" w:noHBand="0" w:noVBand="1"/>
      </w:tblPr>
      <w:tblGrid>
        <w:gridCol w:w="1489"/>
        <w:gridCol w:w="1986"/>
        <w:gridCol w:w="1729"/>
        <w:gridCol w:w="1821"/>
        <w:gridCol w:w="1685"/>
        <w:gridCol w:w="1534"/>
        <w:gridCol w:w="273"/>
      </w:tblGrid>
      <w:tr w:rsidR="00A41092" w:rsidRPr="00A41092" w14:paraId="038D40EB" w14:textId="77777777" w:rsidTr="00A41092">
        <w:trPr>
          <w:gridAfter w:val="1"/>
          <w:wAfter w:w="273" w:type="dxa"/>
          <w:trHeight w:val="581"/>
        </w:trPr>
        <w:tc>
          <w:tcPr>
            <w:tcW w:w="1489" w:type="dxa"/>
            <w:tcBorders>
              <w:top w:val="single" w:sz="8" w:space="0" w:color="auto"/>
              <w:left w:val="single" w:sz="8" w:space="0" w:color="auto"/>
              <w:bottom w:val="single" w:sz="8" w:space="0" w:color="auto"/>
              <w:right w:val="single" w:sz="8" w:space="0" w:color="auto"/>
            </w:tcBorders>
            <w:shd w:val="clear" w:color="000000" w:fill="E7E6E6"/>
            <w:vAlign w:val="center"/>
            <w:hideMark/>
          </w:tcPr>
          <w:p w14:paraId="403C7F6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lastRenderedPageBreak/>
              <w:t>Raw Material</w:t>
            </w:r>
          </w:p>
        </w:tc>
        <w:tc>
          <w:tcPr>
            <w:tcW w:w="1986" w:type="dxa"/>
            <w:tcBorders>
              <w:top w:val="single" w:sz="8" w:space="0" w:color="auto"/>
              <w:left w:val="nil"/>
              <w:bottom w:val="single" w:sz="8" w:space="0" w:color="auto"/>
              <w:right w:val="single" w:sz="8" w:space="0" w:color="auto"/>
            </w:tcBorders>
            <w:shd w:val="clear" w:color="000000" w:fill="E7E6E6"/>
            <w:vAlign w:val="center"/>
            <w:hideMark/>
          </w:tcPr>
          <w:p w14:paraId="6BF10A81"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1</w:t>
            </w:r>
          </w:p>
        </w:tc>
        <w:tc>
          <w:tcPr>
            <w:tcW w:w="1729" w:type="dxa"/>
            <w:tcBorders>
              <w:top w:val="single" w:sz="8" w:space="0" w:color="auto"/>
              <w:left w:val="nil"/>
              <w:bottom w:val="single" w:sz="8" w:space="0" w:color="auto"/>
              <w:right w:val="single" w:sz="8" w:space="0" w:color="auto"/>
            </w:tcBorders>
            <w:shd w:val="clear" w:color="000000" w:fill="E7E6E6"/>
            <w:vAlign w:val="center"/>
            <w:hideMark/>
          </w:tcPr>
          <w:p w14:paraId="192CE084"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2</w:t>
            </w:r>
          </w:p>
        </w:tc>
        <w:tc>
          <w:tcPr>
            <w:tcW w:w="1821" w:type="dxa"/>
            <w:tcBorders>
              <w:top w:val="single" w:sz="8" w:space="0" w:color="auto"/>
              <w:left w:val="nil"/>
              <w:bottom w:val="single" w:sz="8" w:space="0" w:color="auto"/>
              <w:right w:val="single" w:sz="8" w:space="0" w:color="auto"/>
            </w:tcBorders>
            <w:shd w:val="clear" w:color="000000" w:fill="E7E6E6"/>
            <w:vAlign w:val="center"/>
            <w:hideMark/>
          </w:tcPr>
          <w:p w14:paraId="69ADDFE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3</w:t>
            </w:r>
          </w:p>
        </w:tc>
        <w:tc>
          <w:tcPr>
            <w:tcW w:w="1685" w:type="dxa"/>
            <w:tcBorders>
              <w:top w:val="single" w:sz="8" w:space="0" w:color="auto"/>
              <w:left w:val="nil"/>
              <w:bottom w:val="single" w:sz="8" w:space="0" w:color="auto"/>
              <w:right w:val="single" w:sz="8" w:space="0" w:color="auto"/>
            </w:tcBorders>
            <w:shd w:val="clear" w:color="000000" w:fill="E7E6E6"/>
            <w:vAlign w:val="center"/>
            <w:hideMark/>
          </w:tcPr>
          <w:p w14:paraId="4E7454DF"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4</w:t>
            </w:r>
          </w:p>
        </w:tc>
        <w:tc>
          <w:tcPr>
            <w:tcW w:w="1534" w:type="dxa"/>
            <w:tcBorders>
              <w:top w:val="single" w:sz="8" w:space="0" w:color="auto"/>
              <w:left w:val="nil"/>
              <w:bottom w:val="single" w:sz="8" w:space="0" w:color="auto"/>
              <w:right w:val="single" w:sz="8" w:space="0" w:color="auto"/>
            </w:tcBorders>
            <w:shd w:val="clear" w:color="000000" w:fill="E7E6E6"/>
            <w:vAlign w:val="center"/>
            <w:hideMark/>
          </w:tcPr>
          <w:p w14:paraId="5FE8DDA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Supplier 5</w:t>
            </w:r>
          </w:p>
        </w:tc>
      </w:tr>
      <w:tr w:rsidR="00A41092" w:rsidRPr="00A41092" w14:paraId="5AE0E186"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5D002FA4"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Phenol</w:t>
            </w:r>
          </w:p>
        </w:tc>
        <w:tc>
          <w:tcPr>
            <w:tcW w:w="1986" w:type="dxa"/>
            <w:tcBorders>
              <w:top w:val="nil"/>
              <w:left w:val="nil"/>
              <w:bottom w:val="single" w:sz="8" w:space="0" w:color="auto"/>
              <w:right w:val="single" w:sz="8" w:space="0" w:color="auto"/>
            </w:tcBorders>
            <w:shd w:val="clear" w:color="auto" w:fill="auto"/>
            <w:vAlign w:val="center"/>
            <w:hideMark/>
          </w:tcPr>
          <w:p w14:paraId="6B30903A" w14:textId="77777777" w:rsidR="00A41092" w:rsidRPr="00A41092" w:rsidRDefault="00A41092" w:rsidP="00A41092">
            <w:pPr>
              <w:spacing w:after="0" w:line="240" w:lineRule="auto"/>
              <w:jc w:val="both"/>
              <w:rPr>
                <w:rFonts w:ascii="Calibri" w:eastAsia="Times New Roman" w:hAnsi="Calibri" w:cs="Calibri"/>
                <w:color w:val="000000"/>
                <w:lang w:eastAsia="en-IN"/>
              </w:rPr>
            </w:pPr>
            <w:r w:rsidRPr="00A41092">
              <w:rPr>
                <w:rFonts w:ascii="Calibri" w:eastAsia="Times New Roman" w:hAnsi="Calibri" w:cs="Calibri"/>
                <w:color w:val="000000"/>
                <w:lang w:val="en-US" w:eastAsia="en-IN"/>
              </w:rPr>
              <w:t>Deepak Phenolics</w:t>
            </w:r>
          </w:p>
        </w:tc>
        <w:tc>
          <w:tcPr>
            <w:tcW w:w="1729" w:type="dxa"/>
            <w:tcBorders>
              <w:top w:val="nil"/>
              <w:left w:val="nil"/>
              <w:bottom w:val="single" w:sz="8" w:space="0" w:color="auto"/>
              <w:right w:val="single" w:sz="8" w:space="0" w:color="auto"/>
            </w:tcBorders>
            <w:shd w:val="clear" w:color="auto" w:fill="auto"/>
            <w:vAlign w:val="center"/>
            <w:hideMark/>
          </w:tcPr>
          <w:p w14:paraId="4119DF41" w14:textId="77777777" w:rsidR="00A41092" w:rsidRPr="00A41092" w:rsidRDefault="00A41092" w:rsidP="00A41092">
            <w:pPr>
              <w:spacing w:after="0" w:line="240" w:lineRule="auto"/>
              <w:jc w:val="both"/>
              <w:rPr>
                <w:rFonts w:ascii="Calibri" w:eastAsia="Times New Roman" w:hAnsi="Calibri" w:cs="Calibri"/>
                <w:color w:val="000000"/>
                <w:lang w:eastAsia="en-IN"/>
              </w:rPr>
            </w:pPr>
            <w:r w:rsidRPr="00A41092">
              <w:rPr>
                <w:rFonts w:ascii="Calibri" w:eastAsia="Times New Roman" w:hAnsi="Calibri" w:cs="Calibri"/>
                <w:color w:val="000000"/>
                <w:lang w:val="en-US" w:eastAsia="en-IN"/>
              </w:rPr>
              <w:t>HOCL</w:t>
            </w:r>
          </w:p>
        </w:tc>
        <w:tc>
          <w:tcPr>
            <w:tcW w:w="1821" w:type="dxa"/>
            <w:tcBorders>
              <w:top w:val="nil"/>
              <w:left w:val="nil"/>
              <w:bottom w:val="single" w:sz="8" w:space="0" w:color="auto"/>
              <w:right w:val="single" w:sz="8" w:space="0" w:color="auto"/>
            </w:tcBorders>
            <w:shd w:val="clear" w:color="auto" w:fill="auto"/>
            <w:vAlign w:val="center"/>
            <w:hideMark/>
          </w:tcPr>
          <w:p w14:paraId="1896A6E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INEOS</w:t>
            </w:r>
          </w:p>
        </w:tc>
        <w:tc>
          <w:tcPr>
            <w:tcW w:w="1685" w:type="dxa"/>
            <w:tcBorders>
              <w:top w:val="nil"/>
              <w:left w:val="nil"/>
              <w:bottom w:val="single" w:sz="8" w:space="0" w:color="auto"/>
              <w:right w:val="single" w:sz="8" w:space="0" w:color="auto"/>
            </w:tcBorders>
            <w:shd w:val="clear" w:color="auto" w:fill="auto"/>
            <w:vAlign w:val="center"/>
            <w:hideMark/>
          </w:tcPr>
          <w:p w14:paraId="668D5058"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Sasol</w:t>
            </w:r>
          </w:p>
        </w:tc>
        <w:tc>
          <w:tcPr>
            <w:tcW w:w="1534" w:type="dxa"/>
            <w:tcBorders>
              <w:top w:val="nil"/>
              <w:left w:val="nil"/>
              <w:bottom w:val="single" w:sz="8" w:space="0" w:color="auto"/>
              <w:right w:val="single" w:sz="8" w:space="0" w:color="auto"/>
            </w:tcBorders>
            <w:shd w:val="clear" w:color="auto" w:fill="auto"/>
            <w:vAlign w:val="center"/>
            <w:hideMark/>
          </w:tcPr>
          <w:p w14:paraId="56501FC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 </w:t>
            </w:r>
          </w:p>
        </w:tc>
      </w:tr>
      <w:tr w:rsidR="00A41092" w:rsidRPr="00A41092" w14:paraId="48F97225"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0038BAA9"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Acetone</w:t>
            </w:r>
          </w:p>
        </w:tc>
        <w:tc>
          <w:tcPr>
            <w:tcW w:w="1986" w:type="dxa"/>
            <w:tcBorders>
              <w:top w:val="nil"/>
              <w:left w:val="nil"/>
              <w:bottom w:val="single" w:sz="8" w:space="0" w:color="auto"/>
              <w:right w:val="single" w:sz="8" w:space="0" w:color="auto"/>
            </w:tcBorders>
            <w:shd w:val="clear" w:color="auto" w:fill="auto"/>
            <w:vAlign w:val="center"/>
            <w:hideMark/>
          </w:tcPr>
          <w:p w14:paraId="1B5D84D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Hindustan Organic Chemicals Ltd.</w:t>
            </w:r>
          </w:p>
        </w:tc>
        <w:tc>
          <w:tcPr>
            <w:tcW w:w="1729" w:type="dxa"/>
            <w:tcBorders>
              <w:top w:val="nil"/>
              <w:left w:val="nil"/>
              <w:bottom w:val="single" w:sz="8" w:space="0" w:color="auto"/>
              <w:right w:val="single" w:sz="8" w:space="0" w:color="auto"/>
            </w:tcBorders>
            <w:shd w:val="clear" w:color="auto" w:fill="auto"/>
            <w:vAlign w:val="center"/>
            <w:hideMark/>
          </w:tcPr>
          <w:p w14:paraId="6DBEF736"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Deepak Phenolics Ltd</w:t>
            </w:r>
          </w:p>
        </w:tc>
        <w:tc>
          <w:tcPr>
            <w:tcW w:w="1821" w:type="dxa"/>
            <w:tcBorders>
              <w:top w:val="nil"/>
              <w:left w:val="nil"/>
              <w:bottom w:val="single" w:sz="8" w:space="0" w:color="auto"/>
              <w:right w:val="single" w:sz="8" w:space="0" w:color="auto"/>
            </w:tcBorders>
            <w:shd w:val="clear" w:color="auto" w:fill="auto"/>
            <w:vAlign w:val="center"/>
            <w:hideMark/>
          </w:tcPr>
          <w:p w14:paraId="521ED48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Kumho P &amp; B Chemicals</w:t>
            </w:r>
          </w:p>
        </w:tc>
        <w:tc>
          <w:tcPr>
            <w:tcW w:w="1685" w:type="dxa"/>
            <w:tcBorders>
              <w:top w:val="nil"/>
              <w:left w:val="nil"/>
              <w:bottom w:val="single" w:sz="8" w:space="0" w:color="auto"/>
              <w:right w:val="single" w:sz="8" w:space="0" w:color="auto"/>
            </w:tcBorders>
            <w:shd w:val="clear" w:color="auto" w:fill="auto"/>
            <w:vAlign w:val="center"/>
            <w:hideMark/>
          </w:tcPr>
          <w:p w14:paraId="03CCB124"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w:t>
            </w:r>
          </w:p>
        </w:tc>
        <w:tc>
          <w:tcPr>
            <w:tcW w:w="1534" w:type="dxa"/>
            <w:tcBorders>
              <w:top w:val="nil"/>
              <w:left w:val="nil"/>
              <w:bottom w:val="single" w:sz="8" w:space="0" w:color="auto"/>
              <w:right w:val="single" w:sz="8" w:space="0" w:color="auto"/>
            </w:tcBorders>
            <w:shd w:val="clear" w:color="auto" w:fill="auto"/>
            <w:vAlign w:val="center"/>
            <w:hideMark/>
          </w:tcPr>
          <w:p w14:paraId="5EB460F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SABIC</w:t>
            </w:r>
          </w:p>
        </w:tc>
      </w:tr>
      <w:tr w:rsidR="00A41092" w:rsidRPr="00A41092" w14:paraId="6569B10F"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249CE40A"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Propylene</w:t>
            </w:r>
          </w:p>
        </w:tc>
        <w:tc>
          <w:tcPr>
            <w:tcW w:w="1986" w:type="dxa"/>
            <w:tcBorders>
              <w:top w:val="nil"/>
              <w:left w:val="nil"/>
              <w:bottom w:val="single" w:sz="8" w:space="0" w:color="auto"/>
              <w:right w:val="single" w:sz="8" w:space="0" w:color="auto"/>
            </w:tcBorders>
            <w:shd w:val="clear" w:color="auto" w:fill="auto"/>
            <w:vAlign w:val="center"/>
            <w:hideMark/>
          </w:tcPr>
          <w:p w14:paraId="31E50B02"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Manali Petrochemical</w:t>
            </w:r>
          </w:p>
        </w:tc>
        <w:tc>
          <w:tcPr>
            <w:tcW w:w="1729" w:type="dxa"/>
            <w:tcBorders>
              <w:top w:val="nil"/>
              <w:left w:val="nil"/>
              <w:bottom w:val="single" w:sz="8" w:space="0" w:color="auto"/>
              <w:right w:val="single" w:sz="8" w:space="0" w:color="auto"/>
            </w:tcBorders>
            <w:shd w:val="clear" w:color="auto" w:fill="auto"/>
            <w:vAlign w:val="center"/>
            <w:hideMark/>
          </w:tcPr>
          <w:p w14:paraId="3AE4081F"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w:t>
            </w:r>
          </w:p>
        </w:tc>
        <w:tc>
          <w:tcPr>
            <w:tcW w:w="1821" w:type="dxa"/>
            <w:tcBorders>
              <w:top w:val="nil"/>
              <w:left w:val="nil"/>
              <w:bottom w:val="single" w:sz="8" w:space="0" w:color="auto"/>
              <w:right w:val="single" w:sz="8" w:space="0" w:color="auto"/>
            </w:tcBorders>
            <w:shd w:val="clear" w:color="auto" w:fill="auto"/>
            <w:vAlign w:val="center"/>
            <w:hideMark/>
          </w:tcPr>
          <w:p w14:paraId="5918502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BASF SE</w:t>
            </w:r>
          </w:p>
        </w:tc>
        <w:tc>
          <w:tcPr>
            <w:tcW w:w="1685" w:type="dxa"/>
            <w:tcBorders>
              <w:top w:val="nil"/>
              <w:left w:val="nil"/>
              <w:bottom w:val="single" w:sz="8" w:space="0" w:color="auto"/>
              <w:right w:val="single" w:sz="8" w:space="0" w:color="auto"/>
            </w:tcBorders>
            <w:shd w:val="clear" w:color="auto" w:fill="auto"/>
            <w:vAlign w:val="center"/>
            <w:hideMark/>
          </w:tcPr>
          <w:p w14:paraId="14C889B2"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INEOS</w:t>
            </w:r>
          </w:p>
        </w:tc>
        <w:tc>
          <w:tcPr>
            <w:tcW w:w="1534" w:type="dxa"/>
            <w:tcBorders>
              <w:top w:val="nil"/>
              <w:left w:val="nil"/>
              <w:bottom w:val="single" w:sz="8" w:space="0" w:color="auto"/>
              <w:right w:val="single" w:sz="8" w:space="0" w:color="auto"/>
            </w:tcBorders>
            <w:shd w:val="clear" w:color="auto" w:fill="auto"/>
            <w:vAlign w:val="center"/>
            <w:hideMark/>
          </w:tcPr>
          <w:p w14:paraId="6C571FB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Sumitomo Chemical Co. Ltd.</w:t>
            </w:r>
          </w:p>
        </w:tc>
      </w:tr>
      <w:tr w:rsidR="00A41092" w:rsidRPr="00A41092" w14:paraId="79BC5F14"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22BA822A"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NAOH</w:t>
            </w:r>
          </w:p>
        </w:tc>
        <w:tc>
          <w:tcPr>
            <w:tcW w:w="1986" w:type="dxa"/>
            <w:tcBorders>
              <w:top w:val="nil"/>
              <w:left w:val="nil"/>
              <w:bottom w:val="single" w:sz="8" w:space="0" w:color="auto"/>
              <w:right w:val="single" w:sz="8" w:space="0" w:color="auto"/>
            </w:tcBorders>
            <w:shd w:val="clear" w:color="auto" w:fill="auto"/>
            <w:vAlign w:val="center"/>
            <w:hideMark/>
          </w:tcPr>
          <w:p w14:paraId="68204671"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Tata Chemicals Ltd.</w:t>
            </w:r>
          </w:p>
        </w:tc>
        <w:tc>
          <w:tcPr>
            <w:tcW w:w="1729" w:type="dxa"/>
            <w:tcBorders>
              <w:top w:val="nil"/>
              <w:left w:val="nil"/>
              <w:bottom w:val="single" w:sz="8" w:space="0" w:color="auto"/>
              <w:right w:val="single" w:sz="8" w:space="0" w:color="auto"/>
            </w:tcBorders>
            <w:shd w:val="clear" w:color="auto" w:fill="auto"/>
            <w:vAlign w:val="center"/>
            <w:hideMark/>
          </w:tcPr>
          <w:p w14:paraId="393B5E4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Gujarat Alkalies and Chemicals Limited</w:t>
            </w:r>
          </w:p>
        </w:tc>
        <w:tc>
          <w:tcPr>
            <w:tcW w:w="1821" w:type="dxa"/>
            <w:tcBorders>
              <w:top w:val="nil"/>
              <w:left w:val="nil"/>
              <w:bottom w:val="single" w:sz="8" w:space="0" w:color="auto"/>
              <w:right w:val="single" w:sz="8" w:space="0" w:color="auto"/>
            </w:tcBorders>
            <w:shd w:val="clear" w:color="auto" w:fill="auto"/>
            <w:vAlign w:val="center"/>
            <w:hideMark/>
          </w:tcPr>
          <w:p w14:paraId="359D967A"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 Chemicals</w:t>
            </w:r>
          </w:p>
        </w:tc>
        <w:tc>
          <w:tcPr>
            <w:tcW w:w="1685" w:type="dxa"/>
            <w:tcBorders>
              <w:top w:val="nil"/>
              <w:left w:val="nil"/>
              <w:bottom w:val="single" w:sz="8" w:space="0" w:color="auto"/>
              <w:right w:val="single" w:sz="8" w:space="0" w:color="auto"/>
            </w:tcBorders>
            <w:shd w:val="clear" w:color="auto" w:fill="auto"/>
            <w:vAlign w:val="center"/>
            <w:hideMark/>
          </w:tcPr>
          <w:p w14:paraId="79A28C6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Aditya Birla Chemicals (India) Limited</w:t>
            </w:r>
          </w:p>
        </w:tc>
        <w:tc>
          <w:tcPr>
            <w:tcW w:w="1534" w:type="dxa"/>
            <w:tcBorders>
              <w:top w:val="nil"/>
              <w:left w:val="nil"/>
              <w:bottom w:val="single" w:sz="8" w:space="0" w:color="auto"/>
              <w:right w:val="single" w:sz="8" w:space="0" w:color="auto"/>
            </w:tcBorders>
            <w:shd w:val="clear" w:color="auto" w:fill="auto"/>
            <w:vAlign w:val="center"/>
            <w:hideMark/>
          </w:tcPr>
          <w:p w14:paraId="6BF038B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w:t>
            </w:r>
          </w:p>
        </w:tc>
      </w:tr>
      <w:tr w:rsidR="00A41092" w:rsidRPr="00A41092" w14:paraId="1057C9FD"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4A986EB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Cl2 Gas</w:t>
            </w:r>
          </w:p>
        </w:tc>
        <w:tc>
          <w:tcPr>
            <w:tcW w:w="1986" w:type="dxa"/>
            <w:tcBorders>
              <w:top w:val="nil"/>
              <w:left w:val="nil"/>
              <w:bottom w:val="single" w:sz="8" w:space="0" w:color="auto"/>
              <w:right w:val="single" w:sz="8" w:space="0" w:color="auto"/>
            </w:tcBorders>
            <w:shd w:val="clear" w:color="auto" w:fill="auto"/>
            <w:vAlign w:val="center"/>
            <w:hideMark/>
          </w:tcPr>
          <w:p w14:paraId="54DB297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Tata Chemicals Ltd.</w:t>
            </w:r>
          </w:p>
        </w:tc>
        <w:tc>
          <w:tcPr>
            <w:tcW w:w="1729" w:type="dxa"/>
            <w:tcBorders>
              <w:top w:val="nil"/>
              <w:left w:val="nil"/>
              <w:bottom w:val="single" w:sz="8" w:space="0" w:color="auto"/>
              <w:right w:val="single" w:sz="8" w:space="0" w:color="auto"/>
            </w:tcBorders>
            <w:shd w:val="clear" w:color="auto" w:fill="auto"/>
            <w:vAlign w:val="center"/>
            <w:hideMark/>
          </w:tcPr>
          <w:p w14:paraId="76D341D3"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Gujarat Alkali and Chemicals Limited</w:t>
            </w:r>
          </w:p>
        </w:tc>
        <w:tc>
          <w:tcPr>
            <w:tcW w:w="1821" w:type="dxa"/>
            <w:tcBorders>
              <w:top w:val="nil"/>
              <w:left w:val="nil"/>
              <w:bottom w:val="single" w:sz="8" w:space="0" w:color="auto"/>
              <w:right w:val="single" w:sz="8" w:space="0" w:color="auto"/>
            </w:tcBorders>
            <w:shd w:val="clear" w:color="auto" w:fill="auto"/>
            <w:vAlign w:val="center"/>
            <w:hideMark/>
          </w:tcPr>
          <w:p w14:paraId="21913C4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Hanwha Chemical Corporation</w:t>
            </w:r>
          </w:p>
        </w:tc>
        <w:tc>
          <w:tcPr>
            <w:tcW w:w="1685" w:type="dxa"/>
            <w:tcBorders>
              <w:top w:val="nil"/>
              <w:left w:val="nil"/>
              <w:bottom w:val="single" w:sz="8" w:space="0" w:color="auto"/>
              <w:right w:val="single" w:sz="8" w:space="0" w:color="auto"/>
            </w:tcBorders>
            <w:shd w:val="clear" w:color="auto" w:fill="auto"/>
            <w:vAlign w:val="center"/>
            <w:hideMark/>
          </w:tcPr>
          <w:p w14:paraId="5BC35187"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Occidental Petroleum Corporation</w:t>
            </w:r>
          </w:p>
        </w:tc>
        <w:tc>
          <w:tcPr>
            <w:tcW w:w="1534" w:type="dxa"/>
            <w:tcBorders>
              <w:top w:val="nil"/>
              <w:left w:val="nil"/>
              <w:bottom w:val="single" w:sz="8" w:space="0" w:color="auto"/>
              <w:right w:val="single" w:sz="8" w:space="0" w:color="auto"/>
            </w:tcBorders>
            <w:shd w:val="clear" w:color="auto" w:fill="auto"/>
            <w:vAlign w:val="center"/>
            <w:hideMark/>
          </w:tcPr>
          <w:p w14:paraId="6F1B9609"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PPG Industries</w:t>
            </w:r>
          </w:p>
        </w:tc>
      </w:tr>
      <w:tr w:rsidR="00A41092" w:rsidRPr="00A41092" w14:paraId="1E325B54"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12ECA5F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BPA</w:t>
            </w:r>
          </w:p>
        </w:tc>
        <w:tc>
          <w:tcPr>
            <w:tcW w:w="1986" w:type="dxa"/>
            <w:tcBorders>
              <w:top w:val="nil"/>
              <w:left w:val="nil"/>
              <w:bottom w:val="single" w:sz="8" w:space="0" w:color="auto"/>
              <w:right w:val="single" w:sz="8" w:space="0" w:color="auto"/>
            </w:tcBorders>
            <w:shd w:val="clear" w:color="auto" w:fill="auto"/>
            <w:vAlign w:val="center"/>
            <w:hideMark/>
          </w:tcPr>
          <w:p w14:paraId="1BA87B6E"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Atul Ltd.</w:t>
            </w:r>
          </w:p>
        </w:tc>
        <w:tc>
          <w:tcPr>
            <w:tcW w:w="1729" w:type="dxa"/>
            <w:tcBorders>
              <w:top w:val="nil"/>
              <w:left w:val="nil"/>
              <w:bottom w:val="single" w:sz="8" w:space="0" w:color="auto"/>
              <w:right w:val="single" w:sz="8" w:space="0" w:color="auto"/>
            </w:tcBorders>
            <w:shd w:val="clear" w:color="auto" w:fill="auto"/>
            <w:vAlign w:val="center"/>
            <w:hideMark/>
          </w:tcPr>
          <w:p w14:paraId="2993FE5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 Chemical</w:t>
            </w:r>
          </w:p>
        </w:tc>
        <w:tc>
          <w:tcPr>
            <w:tcW w:w="1821" w:type="dxa"/>
            <w:tcBorders>
              <w:top w:val="nil"/>
              <w:left w:val="nil"/>
              <w:bottom w:val="single" w:sz="8" w:space="0" w:color="auto"/>
              <w:right w:val="single" w:sz="8" w:space="0" w:color="auto"/>
            </w:tcBorders>
            <w:shd w:val="clear" w:color="auto" w:fill="auto"/>
            <w:vAlign w:val="center"/>
            <w:hideMark/>
          </w:tcPr>
          <w:p w14:paraId="2D91C94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LG Chem</w:t>
            </w:r>
          </w:p>
        </w:tc>
        <w:tc>
          <w:tcPr>
            <w:tcW w:w="1685" w:type="dxa"/>
            <w:tcBorders>
              <w:top w:val="nil"/>
              <w:left w:val="nil"/>
              <w:bottom w:val="single" w:sz="8" w:space="0" w:color="auto"/>
              <w:right w:val="single" w:sz="8" w:space="0" w:color="auto"/>
            </w:tcBorders>
            <w:shd w:val="clear" w:color="auto" w:fill="auto"/>
            <w:vAlign w:val="center"/>
            <w:hideMark/>
          </w:tcPr>
          <w:p w14:paraId="4CE3183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Mitsubishi Chemical</w:t>
            </w:r>
          </w:p>
        </w:tc>
        <w:tc>
          <w:tcPr>
            <w:tcW w:w="1534" w:type="dxa"/>
            <w:tcBorders>
              <w:top w:val="nil"/>
              <w:left w:val="nil"/>
              <w:bottom w:val="single" w:sz="8" w:space="0" w:color="auto"/>
              <w:right w:val="single" w:sz="8" w:space="0" w:color="auto"/>
            </w:tcBorders>
            <w:shd w:val="clear" w:color="auto" w:fill="auto"/>
            <w:vAlign w:val="center"/>
            <w:hideMark/>
          </w:tcPr>
          <w:p w14:paraId="3F258A2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Mitsui Chemicals</w:t>
            </w:r>
          </w:p>
        </w:tc>
      </w:tr>
      <w:tr w:rsidR="00A41092" w:rsidRPr="00A41092" w14:paraId="54AB37BF" w14:textId="77777777" w:rsidTr="00A41092">
        <w:trPr>
          <w:gridAfter w:val="1"/>
          <w:wAfter w:w="273" w:type="dxa"/>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0CE678D7"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ECH</w:t>
            </w:r>
          </w:p>
        </w:tc>
        <w:tc>
          <w:tcPr>
            <w:tcW w:w="1986" w:type="dxa"/>
            <w:tcBorders>
              <w:top w:val="nil"/>
              <w:left w:val="nil"/>
              <w:bottom w:val="single" w:sz="8" w:space="0" w:color="auto"/>
              <w:right w:val="single" w:sz="8" w:space="0" w:color="auto"/>
            </w:tcBorders>
            <w:shd w:val="clear" w:color="auto" w:fill="auto"/>
            <w:vAlign w:val="center"/>
            <w:hideMark/>
          </w:tcPr>
          <w:p w14:paraId="00B682FC"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Dow Chemical</w:t>
            </w:r>
          </w:p>
        </w:tc>
        <w:tc>
          <w:tcPr>
            <w:tcW w:w="1729" w:type="dxa"/>
            <w:tcBorders>
              <w:top w:val="nil"/>
              <w:left w:val="nil"/>
              <w:bottom w:val="single" w:sz="8" w:space="0" w:color="auto"/>
              <w:right w:val="single" w:sz="8" w:space="0" w:color="auto"/>
            </w:tcBorders>
            <w:shd w:val="clear" w:color="auto" w:fill="auto"/>
            <w:vAlign w:val="center"/>
            <w:hideMark/>
          </w:tcPr>
          <w:p w14:paraId="74CBBDD5"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 SA</w:t>
            </w:r>
          </w:p>
        </w:tc>
        <w:tc>
          <w:tcPr>
            <w:tcW w:w="1821" w:type="dxa"/>
            <w:tcBorders>
              <w:top w:val="nil"/>
              <w:left w:val="nil"/>
              <w:bottom w:val="single" w:sz="8" w:space="0" w:color="auto"/>
              <w:right w:val="single" w:sz="8" w:space="0" w:color="auto"/>
            </w:tcBorders>
            <w:shd w:val="clear" w:color="auto" w:fill="auto"/>
            <w:vAlign w:val="center"/>
            <w:hideMark/>
          </w:tcPr>
          <w:p w14:paraId="473E8EBD" w14:textId="77777777" w:rsidR="00A41092" w:rsidRPr="00A41092" w:rsidRDefault="00A41092" w:rsidP="00A41092">
            <w:pPr>
              <w:spacing w:after="0" w:line="240" w:lineRule="auto"/>
              <w:jc w:val="both"/>
              <w:rPr>
                <w:rFonts w:ascii="Arial" w:eastAsia="Times New Roman" w:hAnsi="Arial" w:cs="Arial"/>
                <w:color w:val="000000"/>
                <w:lang w:eastAsia="en-IN"/>
              </w:rPr>
            </w:pPr>
            <w:proofErr w:type="spellStart"/>
            <w:r w:rsidRPr="00A41092">
              <w:rPr>
                <w:rFonts w:ascii="Arial" w:eastAsia="Times New Roman" w:hAnsi="Arial" w:cs="Arial"/>
                <w:color w:val="000000"/>
                <w:lang w:eastAsia="en-IN"/>
              </w:rPr>
              <w:t>Momentive</w:t>
            </w:r>
            <w:proofErr w:type="spellEnd"/>
            <w:r w:rsidRPr="00A41092">
              <w:rPr>
                <w:rFonts w:ascii="Arial" w:eastAsia="Times New Roman" w:hAnsi="Arial" w:cs="Arial"/>
                <w:color w:val="000000"/>
                <w:lang w:eastAsia="en-IN"/>
              </w:rPr>
              <w:t xml:space="preserve"> Performance Materials Inc.</w:t>
            </w:r>
          </w:p>
        </w:tc>
        <w:tc>
          <w:tcPr>
            <w:tcW w:w="1685" w:type="dxa"/>
            <w:tcBorders>
              <w:top w:val="nil"/>
              <w:left w:val="nil"/>
              <w:bottom w:val="single" w:sz="8" w:space="0" w:color="auto"/>
              <w:right w:val="single" w:sz="8" w:space="0" w:color="auto"/>
            </w:tcBorders>
            <w:shd w:val="clear" w:color="auto" w:fill="auto"/>
            <w:vAlign w:val="center"/>
            <w:hideMark/>
          </w:tcPr>
          <w:p w14:paraId="45F6BF81"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Solvay Chemicals</w:t>
            </w:r>
          </w:p>
        </w:tc>
        <w:tc>
          <w:tcPr>
            <w:tcW w:w="1534" w:type="dxa"/>
            <w:tcBorders>
              <w:top w:val="nil"/>
              <w:left w:val="nil"/>
              <w:bottom w:val="single" w:sz="8" w:space="0" w:color="auto"/>
              <w:right w:val="single" w:sz="8" w:space="0" w:color="auto"/>
            </w:tcBorders>
            <w:shd w:val="clear" w:color="auto" w:fill="auto"/>
            <w:vAlign w:val="center"/>
            <w:hideMark/>
          </w:tcPr>
          <w:p w14:paraId="261D7F59"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NAMA Chemicals</w:t>
            </w:r>
          </w:p>
        </w:tc>
      </w:tr>
      <w:tr w:rsidR="00A41092" w:rsidRPr="00A41092" w14:paraId="7C3F5A28" w14:textId="77777777" w:rsidTr="00A41092">
        <w:trPr>
          <w:gridAfter w:val="1"/>
          <w:wAfter w:w="273" w:type="dxa"/>
          <w:trHeight w:val="581"/>
        </w:trPr>
        <w:tc>
          <w:tcPr>
            <w:tcW w:w="1489" w:type="dxa"/>
            <w:vMerge w:val="restart"/>
            <w:tcBorders>
              <w:top w:val="nil"/>
              <w:left w:val="single" w:sz="8" w:space="0" w:color="auto"/>
              <w:bottom w:val="single" w:sz="8" w:space="0" w:color="000000"/>
              <w:right w:val="single" w:sz="8" w:space="0" w:color="auto"/>
            </w:tcBorders>
            <w:shd w:val="clear" w:color="auto" w:fill="auto"/>
            <w:vAlign w:val="center"/>
            <w:hideMark/>
          </w:tcPr>
          <w:p w14:paraId="47867FF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Toluene</w:t>
            </w:r>
          </w:p>
        </w:tc>
        <w:tc>
          <w:tcPr>
            <w:tcW w:w="1986" w:type="dxa"/>
            <w:vMerge w:val="restart"/>
            <w:tcBorders>
              <w:top w:val="nil"/>
              <w:left w:val="single" w:sz="8" w:space="0" w:color="auto"/>
              <w:bottom w:val="single" w:sz="8" w:space="0" w:color="000000"/>
              <w:right w:val="single" w:sz="8" w:space="0" w:color="auto"/>
            </w:tcBorders>
            <w:shd w:val="clear" w:color="auto" w:fill="auto"/>
            <w:vAlign w:val="center"/>
            <w:hideMark/>
          </w:tcPr>
          <w:p w14:paraId="0DE8F271"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Reliance Industries</w:t>
            </w:r>
          </w:p>
        </w:tc>
        <w:tc>
          <w:tcPr>
            <w:tcW w:w="1729" w:type="dxa"/>
            <w:vMerge w:val="restart"/>
            <w:tcBorders>
              <w:top w:val="nil"/>
              <w:left w:val="single" w:sz="8" w:space="0" w:color="auto"/>
              <w:bottom w:val="single" w:sz="8" w:space="0" w:color="000000"/>
              <w:right w:val="single" w:sz="8" w:space="0" w:color="auto"/>
            </w:tcBorders>
            <w:shd w:val="clear" w:color="auto" w:fill="auto"/>
            <w:vAlign w:val="center"/>
            <w:hideMark/>
          </w:tcPr>
          <w:p w14:paraId="3CA9913F"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 xml:space="preserve">Indian Oil Corporation Limited </w:t>
            </w:r>
          </w:p>
        </w:tc>
        <w:tc>
          <w:tcPr>
            <w:tcW w:w="1821" w:type="dxa"/>
            <w:vMerge w:val="restart"/>
            <w:tcBorders>
              <w:top w:val="nil"/>
              <w:left w:val="single" w:sz="8" w:space="0" w:color="auto"/>
              <w:bottom w:val="single" w:sz="8" w:space="0" w:color="000000"/>
              <w:right w:val="single" w:sz="8" w:space="0" w:color="auto"/>
            </w:tcBorders>
            <w:shd w:val="clear" w:color="auto" w:fill="auto"/>
            <w:vAlign w:val="center"/>
            <w:hideMark/>
          </w:tcPr>
          <w:p w14:paraId="50360091"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 xml:space="preserve">Exxon Mobil Corporation </w:t>
            </w:r>
          </w:p>
        </w:tc>
        <w:tc>
          <w:tcPr>
            <w:tcW w:w="1685" w:type="dxa"/>
            <w:vMerge w:val="restart"/>
            <w:tcBorders>
              <w:top w:val="nil"/>
              <w:left w:val="single" w:sz="8" w:space="0" w:color="auto"/>
              <w:bottom w:val="single" w:sz="8" w:space="0" w:color="000000"/>
              <w:right w:val="single" w:sz="8" w:space="0" w:color="auto"/>
            </w:tcBorders>
            <w:shd w:val="clear" w:color="auto" w:fill="auto"/>
            <w:vAlign w:val="center"/>
            <w:hideMark/>
          </w:tcPr>
          <w:p w14:paraId="42C09CFB" w14:textId="77777777" w:rsidR="00A41092" w:rsidRPr="00A41092" w:rsidRDefault="00A41092" w:rsidP="00A41092">
            <w:pPr>
              <w:spacing w:after="0" w:line="240" w:lineRule="auto"/>
              <w:jc w:val="both"/>
              <w:rPr>
                <w:rFonts w:ascii="Georgia" w:eastAsia="Times New Roman" w:hAnsi="Georgia" w:cs="Calibri"/>
                <w:color w:val="000000"/>
                <w:lang w:eastAsia="en-IN"/>
              </w:rPr>
            </w:pPr>
            <w:r w:rsidRPr="00A41092">
              <w:rPr>
                <w:rFonts w:ascii="Georgia" w:eastAsia="Times New Roman" w:hAnsi="Georgia" w:cs="Calibri"/>
                <w:color w:val="000000"/>
                <w:lang w:eastAsia="en-IN"/>
              </w:rPr>
              <w:t xml:space="preserve">Covestro AG </w:t>
            </w:r>
          </w:p>
        </w:tc>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14:paraId="72532F02"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BASF</w:t>
            </w:r>
          </w:p>
        </w:tc>
      </w:tr>
      <w:tr w:rsidR="00A41092" w:rsidRPr="00A41092" w14:paraId="73D7E4AB" w14:textId="77777777" w:rsidTr="00A41092">
        <w:trPr>
          <w:trHeight w:val="581"/>
        </w:trPr>
        <w:tc>
          <w:tcPr>
            <w:tcW w:w="1489" w:type="dxa"/>
            <w:vMerge/>
            <w:tcBorders>
              <w:top w:val="nil"/>
              <w:left w:val="single" w:sz="8" w:space="0" w:color="auto"/>
              <w:bottom w:val="single" w:sz="8" w:space="0" w:color="000000"/>
              <w:right w:val="single" w:sz="8" w:space="0" w:color="auto"/>
            </w:tcBorders>
            <w:vAlign w:val="center"/>
            <w:hideMark/>
          </w:tcPr>
          <w:p w14:paraId="2572A93E" w14:textId="77777777" w:rsidR="00A41092" w:rsidRPr="00A41092" w:rsidRDefault="00A41092" w:rsidP="00A41092">
            <w:pPr>
              <w:spacing w:after="0" w:line="240" w:lineRule="auto"/>
              <w:rPr>
                <w:rFonts w:ascii="Arial" w:eastAsia="Times New Roman" w:hAnsi="Arial" w:cs="Arial"/>
                <w:color w:val="000000"/>
                <w:lang w:eastAsia="en-IN"/>
              </w:rPr>
            </w:pPr>
          </w:p>
        </w:tc>
        <w:tc>
          <w:tcPr>
            <w:tcW w:w="1986" w:type="dxa"/>
            <w:vMerge/>
            <w:tcBorders>
              <w:top w:val="nil"/>
              <w:left w:val="single" w:sz="8" w:space="0" w:color="auto"/>
              <w:bottom w:val="single" w:sz="8" w:space="0" w:color="000000"/>
              <w:right w:val="single" w:sz="8" w:space="0" w:color="auto"/>
            </w:tcBorders>
            <w:vAlign w:val="center"/>
            <w:hideMark/>
          </w:tcPr>
          <w:p w14:paraId="3AD37AFA"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729" w:type="dxa"/>
            <w:vMerge/>
            <w:tcBorders>
              <w:top w:val="nil"/>
              <w:left w:val="single" w:sz="8" w:space="0" w:color="auto"/>
              <w:bottom w:val="single" w:sz="8" w:space="0" w:color="000000"/>
              <w:right w:val="single" w:sz="8" w:space="0" w:color="auto"/>
            </w:tcBorders>
            <w:vAlign w:val="center"/>
            <w:hideMark/>
          </w:tcPr>
          <w:p w14:paraId="5E219F49"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821" w:type="dxa"/>
            <w:vMerge/>
            <w:tcBorders>
              <w:top w:val="nil"/>
              <w:left w:val="single" w:sz="8" w:space="0" w:color="auto"/>
              <w:bottom w:val="single" w:sz="8" w:space="0" w:color="000000"/>
              <w:right w:val="single" w:sz="8" w:space="0" w:color="auto"/>
            </w:tcBorders>
            <w:vAlign w:val="center"/>
            <w:hideMark/>
          </w:tcPr>
          <w:p w14:paraId="4AE8A4E3"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685" w:type="dxa"/>
            <w:vMerge/>
            <w:tcBorders>
              <w:top w:val="nil"/>
              <w:left w:val="single" w:sz="8" w:space="0" w:color="auto"/>
              <w:bottom w:val="single" w:sz="8" w:space="0" w:color="000000"/>
              <w:right w:val="single" w:sz="8" w:space="0" w:color="auto"/>
            </w:tcBorders>
            <w:vAlign w:val="center"/>
            <w:hideMark/>
          </w:tcPr>
          <w:p w14:paraId="5A0A6B7C" w14:textId="77777777" w:rsidR="00A41092" w:rsidRPr="00A41092" w:rsidRDefault="00A41092" w:rsidP="00A41092">
            <w:pPr>
              <w:spacing w:after="0" w:line="240" w:lineRule="auto"/>
              <w:rPr>
                <w:rFonts w:ascii="Georgia" w:eastAsia="Times New Roman" w:hAnsi="Georgia" w:cs="Calibri"/>
                <w:color w:val="000000"/>
                <w:lang w:eastAsia="en-IN"/>
              </w:rPr>
            </w:pPr>
          </w:p>
        </w:tc>
        <w:tc>
          <w:tcPr>
            <w:tcW w:w="1534" w:type="dxa"/>
            <w:vMerge/>
            <w:tcBorders>
              <w:top w:val="nil"/>
              <w:left w:val="single" w:sz="8" w:space="0" w:color="auto"/>
              <w:bottom w:val="single" w:sz="8" w:space="0" w:color="000000"/>
              <w:right w:val="single" w:sz="8" w:space="0" w:color="auto"/>
            </w:tcBorders>
            <w:vAlign w:val="center"/>
            <w:hideMark/>
          </w:tcPr>
          <w:p w14:paraId="5CCA57C6" w14:textId="77777777" w:rsidR="00A41092" w:rsidRPr="00A41092" w:rsidRDefault="00A41092" w:rsidP="00A41092">
            <w:pPr>
              <w:spacing w:after="0" w:line="240" w:lineRule="auto"/>
              <w:rPr>
                <w:rFonts w:ascii="Arial" w:eastAsia="Times New Roman" w:hAnsi="Arial" w:cs="Arial"/>
                <w:color w:val="000000"/>
                <w:lang w:eastAsia="en-IN"/>
              </w:rPr>
            </w:pPr>
          </w:p>
        </w:tc>
        <w:tc>
          <w:tcPr>
            <w:tcW w:w="273" w:type="dxa"/>
            <w:tcBorders>
              <w:top w:val="nil"/>
              <w:left w:val="nil"/>
              <w:bottom w:val="nil"/>
              <w:right w:val="nil"/>
            </w:tcBorders>
            <w:shd w:val="clear" w:color="auto" w:fill="auto"/>
            <w:noWrap/>
            <w:vAlign w:val="bottom"/>
            <w:hideMark/>
          </w:tcPr>
          <w:p w14:paraId="59963E10" w14:textId="77777777" w:rsidR="00A41092" w:rsidRPr="00A41092" w:rsidRDefault="00A41092" w:rsidP="00A41092">
            <w:pPr>
              <w:spacing w:after="0" w:line="240" w:lineRule="auto"/>
              <w:jc w:val="both"/>
              <w:rPr>
                <w:rFonts w:ascii="Arial" w:eastAsia="Times New Roman" w:hAnsi="Arial" w:cs="Arial"/>
                <w:color w:val="000000"/>
                <w:lang w:eastAsia="en-IN"/>
              </w:rPr>
            </w:pPr>
          </w:p>
        </w:tc>
      </w:tr>
      <w:tr w:rsidR="00A41092" w:rsidRPr="00A41092" w14:paraId="2DCD9AC1" w14:textId="77777777" w:rsidTr="00A41092">
        <w:trPr>
          <w:trHeight w:val="581"/>
        </w:trPr>
        <w:tc>
          <w:tcPr>
            <w:tcW w:w="1489" w:type="dxa"/>
            <w:tcBorders>
              <w:top w:val="nil"/>
              <w:left w:val="single" w:sz="8" w:space="0" w:color="auto"/>
              <w:bottom w:val="single" w:sz="8" w:space="0" w:color="auto"/>
              <w:right w:val="single" w:sz="8" w:space="0" w:color="auto"/>
            </w:tcBorders>
            <w:shd w:val="clear" w:color="auto" w:fill="auto"/>
            <w:vAlign w:val="center"/>
            <w:hideMark/>
          </w:tcPr>
          <w:p w14:paraId="3C6C73C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Lime</w:t>
            </w:r>
          </w:p>
        </w:tc>
        <w:tc>
          <w:tcPr>
            <w:tcW w:w="1986" w:type="dxa"/>
            <w:tcBorders>
              <w:top w:val="nil"/>
              <w:left w:val="nil"/>
              <w:bottom w:val="single" w:sz="8" w:space="0" w:color="auto"/>
              <w:right w:val="single" w:sz="8" w:space="0" w:color="auto"/>
            </w:tcBorders>
            <w:shd w:val="clear" w:color="auto" w:fill="auto"/>
            <w:vAlign w:val="center"/>
            <w:hideMark/>
          </w:tcPr>
          <w:p w14:paraId="27A346BB"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Innova Corporate</w:t>
            </w:r>
          </w:p>
        </w:tc>
        <w:tc>
          <w:tcPr>
            <w:tcW w:w="1729" w:type="dxa"/>
            <w:tcBorders>
              <w:top w:val="nil"/>
              <w:left w:val="nil"/>
              <w:bottom w:val="single" w:sz="8" w:space="0" w:color="auto"/>
              <w:right w:val="single" w:sz="8" w:space="0" w:color="auto"/>
            </w:tcBorders>
            <w:shd w:val="clear" w:color="auto" w:fill="auto"/>
            <w:vAlign w:val="center"/>
            <w:hideMark/>
          </w:tcPr>
          <w:p w14:paraId="3DDD43CF"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United States Lime &amp; Minerals, Inc</w:t>
            </w:r>
          </w:p>
        </w:tc>
        <w:tc>
          <w:tcPr>
            <w:tcW w:w="1821" w:type="dxa"/>
            <w:tcBorders>
              <w:top w:val="nil"/>
              <w:left w:val="nil"/>
              <w:bottom w:val="single" w:sz="8" w:space="0" w:color="auto"/>
              <w:right w:val="single" w:sz="8" w:space="0" w:color="auto"/>
            </w:tcBorders>
            <w:shd w:val="clear" w:color="auto" w:fill="auto"/>
            <w:vAlign w:val="center"/>
            <w:hideMark/>
          </w:tcPr>
          <w:p w14:paraId="6C7F27CD"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Graymont Limited</w:t>
            </w:r>
          </w:p>
        </w:tc>
        <w:tc>
          <w:tcPr>
            <w:tcW w:w="1685" w:type="dxa"/>
            <w:tcBorders>
              <w:top w:val="nil"/>
              <w:left w:val="nil"/>
              <w:bottom w:val="single" w:sz="8" w:space="0" w:color="auto"/>
              <w:right w:val="single" w:sz="8" w:space="0" w:color="auto"/>
            </w:tcBorders>
            <w:shd w:val="clear" w:color="auto" w:fill="auto"/>
            <w:vAlign w:val="center"/>
            <w:hideMark/>
          </w:tcPr>
          <w:p w14:paraId="6526C7E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Hydrite Chemical Co.</w:t>
            </w:r>
          </w:p>
        </w:tc>
        <w:tc>
          <w:tcPr>
            <w:tcW w:w="1534" w:type="dxa"/>
            <w:tcBorders>
              <w:top w:val="nil"/>
              <w:left w:val="nil"/>
              <w:bottom w:val="single" w:sz="8" w:space="0" w:color="auto"/>
              <w:right w:val="single" w:sz="8" w:space="0" w:color="auto"/>
            </w:tcBorders>
            <w:shd w:val="clear" w:color="auto" w:fill="auto"/>
            <w:vAlign w:val="center"/>
            <w:hideMark/>
          </w:tcPr>
          <w:p w14:paraId="1BCEC580" w14:textId="77777777" w:rsidR="00A41092" w:rsidRPr="00A41092" w:rsidRDefault="00A41092" w:rsidP="00A41092">
            <w:pPr>
              <w:spacing w:after="0" w:line="240" w:lineRule="auto"/>
              <w:jc w:val="both"/>
              <w:rPr>
                <w:rFonts w:ascii="Arial" w:eastAsia="Times New Roman" w:hAnsi="Arial" w:cs="Arial"/>
                <w:color w:val="000000"/>
                <w:lang w:eastAsia="en-IN"/>
              </w:rPr>
            </w:pPr>
            <w:r w:rsidRPr="00A41092">
              <w:rPr>
                <w:rFonts w:ascii="Arial" w:eastAsia="Times New Roman" w:hAnsi="Arial" w:cs="Arial"/>
                <w:color w:val="000000"/>
                <w:lang w:eastAsia="en-IN"/>
              </w:rPr>
              <w:t> </w:t>
            </w:r>
          </w:p>
        </w:tc>
        <w:tc>
          <w:tcPr>
            <w:tcW w:w="273" w:type="dxa"/>
            <w:vAlign w:val="center"/>
            <w:hideMark/>
          </w:tcPr>
          <w:p w14:paraId="667B9345" w14:textId="77777777" w:rsidR="00A41092" w:rsidRPr="00A41092" w:rsidRDefault="00A41092" w:rsidP="00A41092">
            <w:pPr>
              <w:spacing w:after="0" w:line="240" w:lineRule="auto"/>
              <w:rPr>
                <w:rFonts w:ascii="Times New Roman" w:eastAsia="Times New Roman" w:hAnsi="Times New Roman" w:cs="Times New Roman"/>
                <w:sz w:val="20"/>
                <w:szCs w:val="20"/>
                <w:lang w:eastAsia="en-IN"/>
              </w:rPr>
            </w:pPr>
          </w:p>
        </w:tc>
      </w:tr>
    </w:tbl>
    <w:p w14:paraId="4E4A14F1" w14:textId="7195B2F9" w:rsidR="00D43CA3" w:rsidRDefault="00D43CA3" w:rsidP="00642F55">
      <w:pPr>
        <w:tabs>
          <w:tab w:val="left" w:pos="1365"/>
        </w:tabs>
        <w:spacing w:line="360" w:lineRule="auto"/>
        <w:jc w:val="both"/>
        <w:rPr>
          <w:rFonts w:ascii="Arial" w:eastAsia="Arial" w:hAnsi="Arial" w:cs="Arial"/>
          <w:i/>
          <w:iCs/>
          <w:sz w:val="20"/>
          <w:szCs w:val="20"/>
          <w:lang w:val="en-US"/>
        </w:rPr>
      </w:pPr>
    </w:p>
    <w:p w14:paraId="16FFEDB3" w14:textId="734EAD96" w:rsidR="00A41092" w:rsidRDefault="00A41092" w:rsidP="00642F55">
      <w:pPr>
        <w:tabs>
          <w:tab w:val="left" w:pos="1365"/>
        </w:tabs>
        <w:spacing w:line="360" w:lineRule="auto"/>
        <w:jc w:val="both"/>
        <w:rPr>
          <w:rFonts w:ascii="Arial" w:eastAsia="Arial" w:hAnsi="Arial" w:cs="Arial"/>
          <w:i/>
          <w:iCs/>
          <w:sz w:val="20"/>
          <w:szCs w:val="20"/>
          <w:lang w:val="en-US"/>
        </w:rPr>
      </w:pPr>
    </w:p>
    <w:p w14:paraId="2C665139" w14:textId="6C46C9C0" w:rsidR="00A41092" w:rsidRDefault="00A41092" w:rsidP="00642F55">
      <w:pPr>
        <w:tabs>
          <w:tab w:val="left" w:pos="1365"/>
        </w:tabs>
        <w:spacing w:line="360" w:lineRule="auto"/>
        <w:jc w:val="both"/>
        <w:rPr>
          <w:rFonts w:ascii="Arial" w:eastAsia="Arial" w:hAnsi="Arial" w:cs="Arial"/>
          <w:i/>
          <w:iCs/>
          <w:sz w:val="20"/>
          <w:szCs w:val="20"/>
          <w:lang w:val="en-US"/>
        </w:rPr>
      </w:pPr>
    </w:p>
    <w:p w14:paraId="72B6C6FA" w14:textId="68FC6B50" w:rsidR="00A41092" w:rsidRDefault="00A41092" w:rsidP="00642F55">
      <w:pPr>
        <w:tabs>
          <w:tab w:val="left" w:pos="1365"/>
        </w:tabs>
        <w:spacing w:line="360" w:lineRule="auto"/>
        <w:jc w:val="both"/>
        <w:rPr>
          <w:rFonts w:ascii="Arial" w:eastAsia="Arial" w:hAnsi="Arial" w:cs="Arial"/>
          <w:i/>
          <w:iCs/>
          <w:sz w:val="20"/>
          <w:szCs w:val="20"/>
          <w:lang w:val="en-US"/>
        </w:rPr>
      </w:pPr>
    </w:p>
    <w:p w14:paraId="36ADDE10" w14:textId="472CEB45" w:rsidR="00A41092" w:rsidRDefault="00A41092" w:rsidP="00642F55">
      <w:pPr>
        <w:tabs>
          <w:tab w:val="left" w:pos="1365"/>
        </w:tabs>
        <w:spacing w:line="360" w:lineRule="auto"/>
        <w:jc w:val="both"/>
        <w:rPr>
          <w:rFonts w:ascii="Arial" w:eastAsia="Arial" w:hAnsi="Arial" w:cs="Arial"/>
          <w:i/>
          <w:iCs/>
          <w:sz w:val="20"/>
          <w:szCs w:val="20"/>
          <w:lang w:val="en-US"/>
        </w:rPr>
      </w:pPr>
    </w:p>
    <w:p w14:paraId="214A9FA4" w14:textId="46DB2DCB" w:rsidR="00A41092" w:rsidRDefault="00A41092" w:rsidP="00642F55">
      <w:pPr>
        <w:tabs>
          <w:tab w:val="left" w:pos="1365"/>
        </w:tabs>
        <w:spacing w:line="360" w:lineRule="auto"/>
        <w:jc w:val="both"/>
        <w:rPr>
          <w:rFonts w:ascii="Arial" w:eastAsia="Arial" w:hAnsi="Arial" w:cs="Arial"/>
          <w:i/>
          <w:iCs/>
          <w:sz w:val="20"/>
          <w:szCs w:val="20"/>
          <w:lang w:val="en-US"/>
        </w:rPr>
      </w:pPr>
    </w:p>
    <w:p w14:paraId="6178AF11" w14:textId="6DE115B6" w:rsidR="00A41092" w:rsidRDefault="00A41092" w:rsidP="00642F55">
      <w:pPr>
        <w:tabs>
          <w:tab w:val="left" w:pos="1365"/>
        </w:tabs>
        <w:spacing w:line="360" w:lineRule="auto"/>
        <w:jc w:val="both"/>
        <w:rPr>
          <w:rFonts w:ascii="Arial" w:eastAsia="Arial" w:hAnsi="Arial" w:cs="Arial"/>
          <w:i/>
          <w:iCs/>
          <w:sz w:val="20"/>
          <w:szCs w:val="20"/>
          <w:lang w:val="en-US"/>
        </w:rPr>
      </w:pPr>
    </w:p>
    <w:p w14:paraId="6F0ACE97" w14:textId="0CA47138" w:rsidR="00A41092" w:rsidRDefault="00A41092" w:rsidP="00642F55">
      <w:pPr>
        <w:tabs>
          <w:tab w:val="left" w:pos="1365"/>
        </w:tabs>
        <w:spacing w:line="360" w:lineRule="auto"/>
        <w:jc w:val="both"/>
        <w:rPr>
          <w:rFonts w:ascii="Arial" w:eastAsia="Arial" w:hAnsi="Arial" w:cs="Arial"/>
          <w:i/>
          <w:iCs/>
          <w:sz w:val="20"/>
          <w:szCs w:val="20"/>
          <w:lang w:val="en-US"/>
        </w:rPr>
      </w:pPr>
    </w:p>
    <w:p w14:paraId="1B981649" w14:textId="349BB70D" w:rsidR="00A41092" w:rsidRDefault="00A41092" w:rsidP="00642F55">
      <w:pPr>
        <w:tabs>
          <w:tab w:val="left" w:pos="1365"/>
        </w:tabs>
        <w:spacing w:line="360" w:lineRule="auto"/>
        <w:jc w:val="both"/>
        <w:rPr>
          <w:rFonts w:ascii="Arial" w:eastAsia="Arial" w:hAnsi="Arial" w:cs="Arial"/>
          <w:i/>
          <w:iCs/>
          <w:sz w:val="20"/>
          <w:szCs w:val="20"/>
          <w:lang w:val="en-US"/>
        </w:rPr>
      </w:pPr>
    </w:p>
    <w:p w14:paraId="54CA40F8" w14:textId="6E2B3C5D" w:rsidR="00A41092" w:rsidRDefault="00A41092" w:rsidP="00642F55">
      <w:pPr>
        <w:tabs>
          <w:tab w:val="left" w:pos="1365"/>
        </w:tabs>
        <w:spacing w:line="360" w:lineRule="auto"/>
        <w:jc w:val="both"/>
        <w:rPr>
          <w:rFonts w:ascii="Arial" w:eastAsia="Arial" w:hAnsi="Arial" w:cs="Arial"/>
          <w:i/>
          <w:iCs/>
          <w:sz w:val="20"/>
          <w:szCs w:val="20"/>
          <w:lang w:val="en-US"/>
        </w:rPr>
      </w:pPr>
    </w:p>
    <w:p w14:paraId="0BB7A690" w14:textId="1F7D8FA5" w:rsidR="00A41092" w:rsidRDefault="00A41092" w:rsidP="00642F55">
      <w:pPr>
        <w:tabs>
          <w:tab w:val="left" w:pos="1365"/>
        </w:tabs>
        <w:spacing w:line="360" w:lineRule="auto"/>
        <w:jc w:val="both"/>
        <w:rPr>
          <w:rFonts w:ascii="Arial" w:eastAsia="Arial" w:hAnsi="Arial" w:cs="Arial"/>
          <w:i/>
          <w:iCs/>
          <w:sz w:val="20"/>
          <w:szCs w:val="20"/>
          <w:lang w:val="en-US"/>
        </w:rPr>
      </w:pPr>
    </w:p>
    <w:p w14:paraId="2EFC82A9" w14:textId="77777777" w:rsidR="00A41092" w:rsidRPr="00A17585" w:rsidRDefault="00A41092" w:rsidP="00642F55">
      <w:pPr>
        <w:tabs>
          <w:tab w:val="left" w:pos="1365"/>
        </w:tabs>
        <w:spacing w:line="360" w:lineRule="auto"/>
        <w:jc w:val="both"/>
        <w:rPr>
          <w:rFonts w:ascii="Arial" w:eastAsia="Arial" w:hAnsi="Arial" w:cs="Arial"/>
          <w:i/>
          <w:iCs/>
          <w:sz w:val="20"/>
          <w:szCs w:val="20"/>
          <w:lang w:val="en-US"/>
        </w:rPr>
      </w:pPr>
    </w:p>
    <w:p w14:paraId="5BBD63A8" w14:textId="091308F6" w:rsidR="00F845D8" w:rsidRDefault="003F09F6" w:rsidP="00642F55">
      <w:pPr>
        <w:tabs>
          <w:tab w:val="left" w:pos="1365"/>
        </w:tabs>
        <w:spacing w:line="360" w:lineRule="auto"/>
        <w:jc w:val="both"/>
        <w:rPr>
          <w:rFonts w:ascii="Arial" w:eastAsia="Arial" w:hAnsi="Arial" w:cs="Arial"/>
          <w:b/>
          <w:bCs/>
          <w:sz w:val="24"/>
          <w:szCs w:val="24"/>
          <w:lang w:val="en-US"/>
        </w:rPr>
      </w:pPr>
      <w:r w:rsidRPr="00794C87">
        <w:rPr>
          <w:rFonts w:ascii="Arial" w:eastAsia="Arial" w:hAnsi="Arial" w:cs="Arial"/>
          <w:b/>
          <w:bCs/>
          <w:noProof/>
          <w:sz w:val="24"/>
          <w:szCs w:val="24"/>
        </w:rPr>
        <mc:AlternateContent>
          <mc:Choice Requires="wpg">
            <w:drawing>
              <wp:anchor distT="0" distB="0" distL="114300" distR="114300" simplePos="0" relativeHeight="253450240" behindDoc="0" locked="0" layoutInCell="1" allowOverlap="1" wp14:anchorId="454EBF65" wp14:editId="3A4B81C3">
                <wp:simplePos x="0" y="0"/>
                <wp:positionH relativeFrom="page">
                  <wp:align>right</wp:align>
                </wp:positionH>
                <wp:positionV relativeFrom="paragraph">
                  <wp:posOffset>-9191</wp:posOffset>
                </wp:positionV>
                <wp:extent cx="7267575" cy="6740525"/>
                <wp:effectExtent l="0" t="0" r="0" b="22225"/>
                <wp:wrapNone/>
                <wp:docPr id="2342" name="Group 88"/>
                <wp:cNvGraphicFramePr/>
                <a:graphic xmlns:a="http://schemas.openxmlformats.org/drawingml/2006/main">
                  <a:graphicData uri="http://schemas.microsoft.com/office/word/2010/wordprocessingGroup">
                    <wpg:wgp>
                      <wpg:cNvGrpSpPr/>
                      <wpg:grpSpPr>
                        <a:xfrm>
                          <a:off x="0" y="0"/>
                          <a:ext cx="7267575" cy="6740529"/>
                          <a:chOff x="116825" y="0"/>
                          <a:chExt cx="9016801" cy="6740522"/>
                        </a:xfrm>
                      </wpg:grpSpPr>
                      <wpg:grpSp>
                        <wpg:cNvPr id="2343" name="Group 2343"/>
                        <wpg:cNvGrpSpPr/>
                        <wpg:grpSpPr>
                          <a:xfrm>
                            <a:off x="116825" y="0"/>
                            <a:ext cx="9016801" cy="6740522"/>
                            <a:chOff x="116825" y="0"/>
                            <a:chExt cx="9016801" cy="6748529"/>
                          </a:xfrm>
                        </wpg:grpSpPr>
                        <wps:wsp>
                          <wps:cNvPr id="2344" name="Rectangle 2344"/>
                          <wps:cNvSpPr/>
                          <wps:spPr>
                            <a:xfrm>
                              <a:off x="3892556" y="63563"/>
                              <a:ext cx="1143000" cy="4762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68C3FAB"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- 1</w:t>
                                </w:r>
                              </w:p>
                            </w:txbxContent>
                          </wps:txbx>
                          <wps:bodyPr rtlCol="0" anchor="ctr"/>
                        </wps:wsp>
                        <wps:wsp>
                          <wps:cNvPr id="2345" name="Rectangle 2345"/>
                          <wps:cNvSpPr/>
                          <wps:spPr>
                            <a:xfrm>
                              <a:off x="3797306" y="1062100"/>
                              <a:ext cx="1143000" cy="4762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D734CC7"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- 2</w:t>
                                </w:r>
                              </w:p>
                            </w:txbxContent>
                          </wps:txbx>
                          <wps:bodyPr rtlCol="0" anchor="ctr"/>
                        </wps:wsp>
                        <wps:wsp>
                          <wps:cNvPr id="2346" name="Rectangle 2346"/>
                          <wps:cNvSpPr/>
                          <wps:spPr>
                            <a:xfrm>
                              <a:off x="3854456" y="1892362"/>
                              <a:ext cx="1143000"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B5536F9"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Resin – Toluene solution</w:t>
                                </w:r>
                              </w:p>
                            </w:txbxContent>
                          </wps:txbx>
                          <wps:bodyPr rtlCol="0" anchor="ctr"/>
                        </wps:wsp>
                        <wps:wsp>
                          <wps:cNvPr id="2347" name="Rectangle 2347"/>
                          <wps:cNvSpPr/>
                          <wps:spPr>
                            <a:xfrm>
                              <a:off x="3854456" y="2984562"/>
                              <a:ext cx="1143000"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F2ACFA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Falling Film Evaporator</w:t>
                                </w:r>
                              </w:p>
                            </w:txbxContent>
                          </wps:txbx>
                          <wps:bodyPr rtlCol="0" anchor="ctr"/>
                        </wps:wsp>
                        <wps:wsp>
                          <wps:cNvPr id="2349" name="Rectangle 2349"/>
                          <wps:cNvSpPr/>
                          <wps:spPr>
                            <a:xfrm>
                              <a:off x="3854456" y="4000563"/>
                              <a:ext cx="1143000" cy="7560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86C90AE"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0" name="Straight Arrow Connector 2350"/>
                          <wps:cNvCnPr>
                            <a:cxnSpLocks/>
                          </wps:cNvCnPr>
                          <wps:spPr>
                            <a:xfrm>
                              <a:off x="4368806" y="576671"/>
                              <a:ext cx="0" cy="4854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1" name="Straight Arrow Connector 2351"/>
                          <wps:cNvCnPr>
                            <a:cxnSpLocks/>
                          </wps:cNvCnPr>
                          <wps:spPr>
                            <a:xfrm flipH="1">
                              <a:off x="4425956" y="1538350"/>
                              <a:ext cx="0" cy="36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2" name="Rectangle 2352"/>
                          <wps:cNvSpPr/>
                          <wps:spPr>
                            <a:xfrm>
                              <a:off x="2804380" y="4983225"/>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7F755B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3" name="Rectangle 2353"/>
                          <wps:cNvSpPr/>
                          <wps:spPr>
                            <a:xfrm>
                              <a:off x="4714253" y="4983225"/>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9FA2D8"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wps:txbx>
                          <wps:bodyPr rtlCol="0" anchor="ctr"/>
                        </wps:wsp>
                        <wps:wsp>
                          <wps:cNvPr id="2354" name="Rectangle 2354"/>
                          <wps:cNvSpPr/>
                          <wps:spPr>
                            <a:xfrm>
                              <a:off x="2804380" y="6072254"/>
                              <a:ext cx="130005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5372B1C"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Solid Epoxy Resin </w:t>
                                </w:r>
                              </w:p>
                            </w:txbxContent>
                          </wps:txbx>
                          <wps:bodyPr rtlCol="0" anchor="ctr"/>
                        </wps:wsp>
                        <wps:wsp>
                          <wps:cNvPr id="2355" name="Rectangle 2355"/>
                          <wps:cNvSpPr/>
                          <wps:spPr>
                            <a:xfrm>
                              <a:off x="4714253" y="6054788"/>
                              <a:ext cx="1433402" cy="676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07DA790"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Solvent Solution Epoxy Resin </w:t>
                                </w:r>
                              </w:p>
                            </w:txbxContent>
                          </wps:txbx>
                          <wps:bodyPr rtlCol="0" anchor="ctr"/>
                        </wps:wsp>
                        <wps:wsp>
                          <wps:cNvPr id="2356" name="Straight Arrow Connector 2356"/>
                          <wps:cNvCnPr>
                            <a:cxnSpLocks/>
                          </wps:cNvCnPr>
                          <wps:spPr>
                            <a:xfrm>
                              <a:off x="4425956" y="2568637"/>
                              <a:ext cx="0" cy="415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7" name="Straight Arrow Connector 2357"/>
                          <wps:cNvCnPr>
                            <a:cxnSpLocks/>
                          </wps:cNvCnPr>
                          <wps:spPr>
                            <a:xfrm>
                              <a:off x="4425956" y="3660837"/>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8" name="Straight Arrow Connector 2358"/>
                          <wps:cNvCnPr/>
                          <wps:spPr>
                            <a:xfrm>
                              <a:off x="2580432" y="44456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59" name="Straight Arrow Connector 2359"/>
                          <wps:cNvCnPr/>
                          <wps:spPr>
                            <a:xfrm>
                              <a:off x="2580432" y="27311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0" name="Straight Arrow Connector 2360"/>
                          <wps:cNvCnPr/>
                          <wps:spPr>
                            <a:xfrm>
                              <a:off x="2580432" y="120713"/>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1" name="TextBox 32"/>
                          <wps:cNvSpPr txBox="1"/>
                          <wps:spPr>
                            <a:xfrm>
                              <a:off x="1000375" y="0"/>
                              <a:ext cx="2816860" cy="366830"/>
                            </a:xfrm>
                            <a:prstGeom prst="rect">
                              <a:avLst/>
                            </a:prstGeom>
                            <a:noFill/>
                          </wps:spPr>
                          <wps:txbx>
                            <w:txbxContent>
                              <w:p w14:paraId="1F9229B7"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Epichlorohydrin (ECH)</w:t>
                                </w:r>
                              </w:p>
                            </w:txbxContent>
                          </wps:txbx>
                          <wps:bodyPr wrap="square" rtlCol="0">
                            <a:noAutofit/>
                          </wps:bodyPr>
                        </wps:wsp>
                        <wps:wsp>
                          <wps:cNvPr id="2362" name="TextBox 33"/>
                          <wps:cNvSpPr txBox="1"/>
                          <wps:spPr>
                            <a:xfrm>
                              <a:off x="1343251" y="152400"/>
                              <a:ext cx="2816860" cy="366830"/>
                            </a:xfrm>
                            <a:prstGeom prst="rect">
                              <a:avLst/>
                            </a:prstGeom>
                            <a:noFill/>
                          </wps:spPr>
                          <wps:txbx>
                            <w:txbxContent>
                              <w:p w14:paraId="45570242"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Bisphenol (BPA)</w:t>
                                </w:r>
                              </w:p>
                            </w:txbxContent>
                          </wps:txbx>
                          <wps:bodyPr wrap="square" rtlCol="0">
                            <a:noAutofit/>
                          </wps:bodyPr>
                        </wps:wsp>
                        <wps:wsp>
                          <wps:cNvPr id="2363" name="TextBox 34"/>
                          <wps:cNvSpPr txBox="1"/>
                          <wps:spPr>
                            <a:xfrm>
                              <a:off x="1228959" y="304800"/>
                              <a:ext cx="2816860" cy="366830"/>
                            </a:xfrm>
                            <a:prstGeom prst="rect">
                              <a:avLst/>
                            </a:prstGeom>
                            <a:noFill/>
                          </wps:spPr>
                          <wps:txbx>
                            <w:txbxContent>
                              <w:p w14:paraId="35FE8155"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Liquid Soda (50%)</w:t>
                                </w:r>
                              </w:p>
                            </w:txbxContent>
                          </wps:txbx>
                          <wps:bodyPr wrap="square" rtlCol="0">
                            <a:noAutofit/>
                          </wps:bodyPr>
                        </wps:wsp>
                        <wps:wsp>
                          <wps:cNvPr id="2364" name="Straight Arrow Connector 2364"/>
                          <wps:cNvCnPr/>
                          <wps:spPr>
                            <a:xfrm>
                              <a:off x="2484019" y="145824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5" name="Straight Arrow Connector 2365"/>
                          <wps:cNvCnPr/>
                          <wps:spPr>
                            <a:xfrm>
                              <a:off x="2484019" y="128679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6" name="Straight Arrow Connector 2366"/>
                          <wps:cNvCnPr/>
                          <wps:spPr>
                            <a:xfrm>
                              <a:off x="2484019" y="1134390"/>
                              <a:ext cx="12549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67" name="TextBox 39"/>
                          <wps:cNvSpPr txBox="1"/>
                          <wps:spPr>
                            <a:xfrm>
                              <a:off x="2045726" y="992216"/>
                              <a:ext cx="646836" cy="370009"/>
                            </a:xfrm>
                            <a:prstGeom prst="rect">
                              <a:avLst/>
                            </a:prstGeom>
                            <a:noFill/>
                          </wps:spPr>
                          <wps:txbx>
                            <w:txbxContent>
                              <w:p w14:paraId="7FB46E2B"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wps:txbx>
                          <wps:bodyPr wrap="square" rtlCol="0">
                            <a:noAutofit/>
                          </wps:bodyPr>
                        </wps:wsp>
                        <wps:wsp>
                          <wps:cNvPr id="2384" name="TextBox 40"/>
                          <wps:cNvSpPr txBox="1"/>
                          <wps:spPr>
                            <a:xfrm>
                              <a:off x="1808780" y="1145890"/>
                              <a:ext cx="771525" cy="366830"/>
                            </a:xfrm>
                            <a:prstGeom prst="rect">
                              <a:avLst/>
                            </a:prstGeom>
                            <a:noFill/>
                          </wps:spPr>
                          <wps:txbx>
                            <w:txbxContent>
                              <w:p w14:paraId="47F37516"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Toluene</w:t>
                                </w:r>
                              </w:p>
                            </w:txbxContent>
                          </wps:txbx>
                          <wps:bodyPr wrap="square" rtlCol="0">
                            <a:noAutofit/>
                          </wps:bodyPr>
                        </wps:wsp>
                        <wps:wsp>
                          <wps:cNvPr id="2385" name="TextBox 41"/>
                          <wps:cNvSpPr txBox="1"/>
                          <wps:spPr>
                            <a:xfrm>
                              <a:off x="1132553" y="1318476"/>
                              <a:ext cx="1351280" cy="366830"/>
                            </a:xfrm>
                            <a:prstGeom prst="rect">
                              <a:avLst/>
                            </a:prstGeom>
                            <a:noFill/>
                          </wps:spPr>
                          <wps:txbx>
                            <w:txbxContent>
                              <w:p w14:paraId="61DFA46F"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Liquid Soda (50%)</w:t>
                                </w:r>
                              </w:p>
                            </w:txbxContent>
                          </wps:txbx>
                          <wps:bodyPr wrap="square" rtlCol="0">
                            <a:noAutofit/>
                          </wps:bodyPr>
                        </wps:wsp>
                        <wps:wsp>
                          <wps:cNvPr id="2386" name="TextBox 42"/>
                          <wps:cNvSpPr txBox="1"/>
                          <wps:spPr>
                            <a:xfrm>
                              <a:off x="5643598" y="1155984"/>
                              <a:ext cx="1408430" cy="370009"/>
                            </a:xfrm>
                            <a:prstGeom prst="rect">
                              <a:avLst/>
                            </a:prstGeom>
                            <a:noFill/>
                          </wps:spPr>
                          <wps:txbx>
                            <w:txbxContent>
                              <w:p w14:paraId="5BB40F30"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wps:txbx>
                          <wps:bodyPr wrap="square" rtlCol="0">
                            <a:noAutofit/>
                          </wps:bodyPr>
                        </wps:wsp>
                        <wps:wsp>
                          <wps:cNvPr id="2390" name="Straight Arrow Connector 2390"/>
                          <wps:cNvCnPr>
                            <a:cxnSpLocks/>
                          </wps:cNvCnPr>
                          <wps:spPr>
                            <a:xfrm flipV="1">
                              <a:off x="4940306" y="1286791"/>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1" name="TextBox 45"/>
                          <wps:cNvSpPr txBox="1"/>
                          <wps:spPr>
                            <a:xfrm>
                              <a:off x="5700744" y="2033769"/>
                              <a:ext cx="1408430" cy="366830"/>
                            </a:xfrm>
                            <a:prstGeom prst="rect">
                              <a:avLst/>
                            </a:prstGeom>
                            <a:noFill/>
                          </wps:spPr>
                          <wps:txbx>
                            <w:txbxContent>
                              <w:p w14:paraId="25B78E9D" w14:textId="77777777" w:rsidR="00794C87" w:rsidRDefault="00794C87" w:rsidP="00794C87">
                                <w:pPr>
                                  <w:rPr>
                                    <w:rFonts w:ascii="Arial" w:hAnsi="Arial"/>
                                    <w:color w:val="202124"/>
                                    <w:kern w:val="24"/>
                                  </w:rPr>
                                </w:pPr>
                                <w:r>
                                  <w:rPr>
                                    <w:rFonts w:ascii="Arial" w:hAnsi="Arial"/>
                                    <w:color w:val="202124"/>
                                    <w:kern w:val="24"/>
                                  </w:rPr>
                                  <w:t>Aging Resin</w:t>
                                </w:r>
                              </w:p>
                            </w:txbxContent>
                          </wps:txbx>
                          <wps:bodyPr wrap="square" rtlCol="0">
                            <a:noAutofit/>
                          </wps:bodyPr>
                        </wps:wsp>
                        <wps:wsp>
                          <wps:cNvPr id="2392" name="Straight Arrow Connector 2392"/>
                          <wps:cNvCnPr>
                            <a:cxnSpLocks/>
                          </wps:cNvCnPr>
                          <wps:spPr>
                            <a:xfrm flipV="1">
                              <a:off x="4997456" y="216457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3" name="TextBox 47"/>
                          <wps:cNvSpPr txBox="1"/>
                          <wps:spPr>
                            <a:xfrm>
                              <a:off x="5719792" y="3215188"/>
                              <a:ext cx="1408430" cy="752732"/>
                            </a:xfrm>
                            <a:prstGeom prst="rect">
                              <a:avLst/>
                            </a:prstGeom>
                            <a:noFill/>
                          </wps:spPr>
                          <wps:txbx>
                            <w:txbxContent>
                              <w:p w14:paraId="0DE6DF46" w14:textId="77777777" w:rsidR="00794C87" w:rsidRDefault="00794C87" w:rsidP="00794C87">
                                <w:pPr>
                                  <w:rPr>
                                    <w:rFonts w:ascii="Arial" w:hAnsi="Arial"/>
                                    <w:color w:val="202124"/>
                                    <w:kern w:val="24"/>
                                  </w:rPr>
                                </w:pPr>
                                <w:r>
                                  <w:rPr>
                                    <w:rFonts w:ascii="Arial" w:hAnsi="Arial"/>
                                    <w:color w:val="202124"/>
                                    <w:kern w:val="24"/>
                                  </w:rPr>
                                  <w:t xml:space="preserve">Toluene </w:t>
                                </w:r>
                              </w:p>
                              <w:p w14:paraId="6D1049C8" w14:textId="77777777" w:rsidR="00794C87" w:rsidRDefault="00794C87" w:rsidP="00794C87">
                                <w:pPr>
                                  <w:rPr>
                                    <w:rFonts w:ascii="Arial" w:hAnsi="Arial" w:cs="Arial"/>
                                    <w:color w:val="202124"/>
                                    <w:kern w:val="24"/>
                                    <w:sz w:val="18"/>
                                    <w:szCs w:val="18"/>
                                  </w:rPr>
                                </w:pPr>
                                <w:r>
                                  <w:rPr>
                                    <w:rFonts w:ascii="Arial" w:hAnsi="Arial" w:cs="Arial"/>
                                    <w:color w:val="202124"/>
                                    <w:kern w:val="24"/>
                                    <w:sz w:val="18"/>
                                    <w:szCs w:val="18"/>
                                  </w:rPr>
                                  <w:t>Flow to a toluene storage tank</w:t>
                                </w:r>
                              </w:p>
                            </w:txbxContent>
                          </wps:txbx>
                          <wps:bodyPr wrap="square" rtlCol="0">
                            <a:noAutofit/>
                          </wps:bodyPr>
                        </wps:wsp>
                        <wps:wsp>
                          <wps:cNvPr id="2394" name="Straight Arrow Connector 2394"/>
                          <wps:cNvCnPr>
                            <a:cxnSpLocks/>
                          </wps:cNvCnPr>
                          <wps:spPr>
                            <a:xfrm flipV="1">
                              <a:off x="5016506" y="334599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5" name="TextBox 49"/>
                          <wps:cNvSpPr txBox="1"/>
                          <wps:spPr>
                            <a:xfrm>
                              <a:off x="2341562" y="3215189"/>
                              <a:ext cx="1409065" cy="366830"/>
                            </a:xfrm>
                            <a:prstGeom prst="rect">
                              <a:avLst/>
                            </a:prstGeom>
                            <a:noFill/>
                          </wps:spPr>
                          <wps:txbx>
                            <w:txbxContent>
                              <w:p w14:paraId="24EB7731" w14:textId="77777777" w:rsidR="00794C87" w:rsidRDefault="00794C87" w:rsidP="00794C87">
                                <w:pPr>
                                  <w:rPr>
                                    <w:rFonts w:ascii="Arial" w:hAnsi="Arial"/>
                                    <w:color w:val="202124"/>
                                    <w:kern w:val="24"/>
                                  </w:rPr>
                                </w:pPr>
                                <w:r>
                                  <w:rPr>
                                    <w:rFonts w:ascii="Arial" w:hAnsi="Arial"/>
                                    <w:color w:val="202124"/>
                                    <w:kern w:val="24"/>
                                  </w:rPr>
                                  <w:t>Heating</w:t>
                                </w:r>
                              </w:p>
                            </w:txbxContent>
                          </wps:txbx>
                          <wps:bodyPr wrap="square" rtlCol="0">
                            <a:noAutofit/>
                          </wps:bodyPr>
                        </wps:wsp>
                        <wps:wsp>
                          <wps:cNvPr id="2396" name="Straight Arrow Connector 2396"/>
                          <wps:cNvCnPr>
                            <a:cxnSpLocks/>
                          </wps:cNvCnPr>
                          <wps:spPr>
                            <a:xfrm flipV="1">
                              <a:off x="2978156" y="3345996"/>
                              <a:ext cx="7608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7" name="Straight Arrow Connector 2397"/>
                          <wps:cNvCnPr>
                            <a:cxnSpLocks/>
                          </wps:cNvCnPr>
                          <wps:spPr>
                            <a:xfrm>
                              <a:off x="1576562" y="5604718"/>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8" name="Straight Arrow Connector 2398"/>
                          <wps:cNvCnPr>
                            <a:cxnSpLocks/>
                          </wps:cNvCnPr>
                          <wps:spPr>
                            <a:xfrm>
                              <a:off x="1620104" y="5353471"/>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9" name="Straight Arrow Connector 2399"/>
                          <wps:cNvCnPr>
                            <a:cxnSpLocks/>
                          </wps:cNvCnPr>
                          <wps:spPr>
                            <a:xfrm>
                              <a:off x="1641233" y="5113987"/>
                              <a:ext cx="111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1" name="TextBox 54"/>
                          <wps:cNvSpPr txBox="1"/>
                          <wps:spPr>
                            <a:xfrm>
                              <a:off x="1206895" y="5000421"/>
                              <a:ext cx="1261745" cy="366830"/>
                            </a:xfrm>
                            <a:prstGeom prst="rect">
                              <a:avLst/>
                            </a:prstGeom>
                            <a:noFill/>
                          </wps:spPr>
                          <wps:txbx>
                            <w:txbxContent>
                              <w:p w14:paraId="78485E40"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wps:txbx>
                          <wps:bodyPr wrap="square" rtlCol="0">
                            <a:noAutofit/>
                          </wps:bodyPr>
                        </wps:wsp>
                        <wps:wsp>
                          <wps:cNvPr id="2402" name="TextBox 55"/>
                          <wps:cNvSpPr txBox="1"/>
                          <wps:spPr>
                            <a:xfrm>
                              <a:off x="362952" y="5237888"/>
                              <a:ext cx="1351280" cy="366830"/>
                            </a:xfrm>
                            <a:prstGeom prst="rect">
                              <a:avLst/>
                            </a:prstGeom>
                            <a:noFill/>
                          </wps:spPr>
                          <wps:txbx>
                            <w:txbxContent>
                              <w:p w14:paraId="0B54BA1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wps:txbx>
                          <wps:bodyPr wrap="square" rtlCol="0">
                            <a:noAutofit/>
                          </wps:bodyPr>
                        </wps:wsp>
                        <wps:wsp>
                          <wps:cNvPr id="2403" name="TextBox 56"/>
                          <wps:cNvSpPr txBox="1"/>
                          <wps:spPr>
                            <a:xfrm>
                              <a:off x="116825" y="5500515"/>
                              <a:ext cx="1640841" cy="366830"/>
                            </a:xfrm>
                            <a:prstGeom prst="rect">
                              <a:avLst/>
                            </a:prstGeom>
                            <a:noFill/>
                          </wps:spPr>
                          <wps:txbx>
                            <w:txbxContent>
                              <w:p w14:paraId="4C7382C8"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Methyl-isobutyl Ketone</w:t>
                                </w:r>
                              </w:p>
                            </w:txbxContent>
                          </wps:txbx>
                          <wps:bodyPr wrap="square" rtlCol="0">
                            <a:noAutofit/>
                          </wps:bodyPr>
                        </wps:wsp>
                        <wps:wsp>
                          <wps:cNvPr id="2404" name="Straight Arrow Connector 2404"/>
                          <wps:cNvCnPr>
                            <a:cxnSpLocks/>
                          </wps:cNvCnPr>
                          <wps:spPr>
                            <a:xfrm>
                              <a:off x="3454406" y="5715062"/>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5" name="Straight Arrow Connector 2405"/>
                          <wps:cNvCnPr>
                            <a:cxnSpLocks/>
                          </wps:cNvCnPr>
                          <wps:spPr>
                            <a:xfrm>
                              <a:off x="5320724" y="5705537"/>
                              <a:ext cx="0" cy="339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6" name="Straight Arrow Connector 2406"/>
                          <wps:cNvCnPr>
                            <a:cxnSpLocks/>
                          </wps:cNvCnPr>
                          <wps:spPr>
                            <a:xfrm flipH="1" flipV="1">
                              <a:off x="6112792" y="5088761"/>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7" name="TextBox 69"/>
                          <wps:cNvSpPr txBox="1"/>
                          <wps:spPr>
                            <a:xfrm>
                              <a:off x="7109660" y="4957953"/>
                              <a:ext cx="1262380" cy="366830"/>
                            </a:xfrm>
                            <a:prstGeom prst="rect">
                              <a:avLst/>
                            </a:prstGeom>
                            <a:noFill/>
                          </wps:spPr>
                          <wps:txbx>
                            <w:txbxContent>
                              <w:p w14:paraId="066D139E"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wps:txbx>
                          <wps:bodyPr wrap="square" rtlCol="0">
                            <a:noAutofit/>
                          </wps:bodyPr>
                        </wps:wsp>
                        <wps:wsp>
                          <wps:cNvPr id="2408" name="TextBox 70"/>
                          <wps:cNvSpPr txBox="1"/>
                          <wps:spPr>
                            <a:xfrm>
                              <a:off x="7113280" y="5133685"/>
                              <a:ext cx="2020346" cy="366830"/>
                            </a:xfrm>
                            <a:prstGeom prst="rect">
                              <a:avLst/>
                            </a:prstGeom>
                            <a:noFill/>
                          </wps:spPr>
                          <wps:txbx>
                            <w:txbxContent>
                              <w:p w14:paraId="2196498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wps:txbx>
                          <wps:bodyPr wrap="square" rtlCol="0">
                            <a:noAutofit/>
                          </wps:bodyPr>
                        </wps:wsp>
                        <wps:wsp>
                          <wps:cNvPr id="2409" name="TextBox 71"/>
                          <wps:cNvSpPr txBox="1"/>
                          <wps:spPr>
                            <a:xfrm>
                              <a:off x="7109180" y="5295967"/>
                              <a:ext cx="1992585" cy="366830"/>
                            </a:xfrm>
                            <a:prstGeom prst="rect">
                              <a:avLst/>
                            </a:prstGeom>
                            <a:noFill/>
                          </wps:spPr>
                          <wps:txbx>
                            <w:txbxContent>
                              <w:p w14:paraId="1D8F6B34"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Methyl-isobutyl Ketone</w:t>
                                </w:r>
                              </w:p>
                            </w:txbxContent>
                          </wps:txbx>
                          <wps:bodyPr wrap="square" rtlCol="0">
                            <a:noAutofit/>
                          </wps:bodyPr>
                        </wps:wsp>
                        <wps:wsp>
                          <wps:cNvPr id="2410" name="Straight Arrow Connector 2410"/>
                          <wps:cNvCnPr>
                            <a:cxnSpLocks/>
                          </wps:cNvCnPr>
                          <wps:spPr>
                            <a:xfrm flipH="1" flipV="1">
                              <a:off x="6090505" y="5233425"/>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1" name="Straight Arrow Connector 2411"/>
                          <wps:cNvCnPr>
                            <a:cxnSpLocks/>
                          </wps:cNvCnPr>
                          <wps:spPr>
                            <a:xfrm flipH="1" flipV="1">
                              <a:off x="6090505" y="5426167"/>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2" name="Straight Arrow Connector 2412"/>
                          <wps:cNvCnPr>
                            <a:cxnSpLocks/>
                          </wps:cNvCnPr>
                          <wps:spPr>
                            <a:xfrm flipH="1" flipV="1">
                              <a:off x="6090505" y="5572343"/>
                              <a:ext cx="9778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13" name="TextBox 85"/>
                          <wps:cNvSpPr txBox="1"/>
                          <wps:spPr>
                            <a:xfrm>
                              <a:off x="7098441" y="5445799"/>
                              <a:ext cx="1875879" cy="366830"/>
                            </a:xfrm>
                            <a:prstGeom prst="rect">
                              <a:avLst/>
                            </a:prstGeom>
                            <a:noFill/>
                          </wps:spPr>
                          <wps:txbx>
                            <w:txbxContent>
                              <w:p w14:paraId="22107558"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Dimethylbenzene</w:t>
                                </w:r>
                              </w:p>
                            </w:txbxContent>
                          </wps:txbx>
                          <wps:bodyPr wrap="square" rtlCol="0">
                            <a:noAutofit/>
                          </wps:bodyPr>
                        </wps:wsp>
                      </wpg:grpSp>
                      <wps:wsp>
                        <wps:cNvPr id="2414" name="TextBox 87"/>
                        <wps:cNvSpPr txBox="1"/>
                        <wps:spPr>
                          <a:xfrm>
                            <a:off x="2784609" y="5745081"/>
                            <a:ext cx="1641475" cy="366395"/>
                          </a:xfrm>
                          <a:prstGeom prst="rect">
                            <a:avLst/>
                          </a:prstGeom>
                          <a:noFill/>
                        </wps:spPr>
                        <wps:txbx>
                          <w:txbxContent>
                            <w:p w14:paraId="6C72876F"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to flaker</w:t>
                              </w:r>
                            </w:p>
                          </w:txbxContent>
                        </wps:txbx>
                        <wps:bodyPr wrap="square" rtlCol="0">
                          <a:noAutofit/>
                        </wps:bodyPr>
                      </wps:wsp>
                    </wpg:wgp>
                  </a:graphicData>
                </a:graphic>
                <wp14:sizeRelH relativeFrom="margin">
                  <wp14:pctWidth>0</wp14:pctWidth>
                </wp14:sizeRelH>
              </wp:anchor>
            </w:drawing>
          </mc:Choice>
          <mc:Fallback>
            <w:pict>
              <v:group w14:anchorId="454EBF65" id="Group 88" o:spid="_x0000_s1758" style="position:absolute;left:0;text-align:left;margin-left:521.05pt;margin-top:-.7pt;width:572.25pt;height:530.75pt;z-index:253450240;mso-position-horizontal:right;mso-position-horizontal-relative:page;mso-width-relative:margin" coordorigin="1168" coordsize="90168,67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">
                <v:group id="Group 2343" o:spid="_x0000_s1759" style="position:absolute;left:1168;width:90168;height:67405" coordorigin="1168" coordsize="90168,6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">
                  <v:rect id="Rectangle 2344" o:spid="_x0000_s1760" style="position:absolute;left:38925;top:635;width:1143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" fillcolor="white [3201]" strokecolor="#5b9bd5 [3208]" strokeweight="1pt">
                    <v:textbox>
                      <w:txbxContent>
                        <w:p w14:paraId="168C3FAB"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- 1</w:t>
                          </w:r>
                        </w:p>
                      </w:txbxContent>
                    </v:textbox>
                  </v:rect>
                  <v:rect id="Rectangle 2345" o:spid="_x0000_s1761" style="position:absolute;left:37973;top:10621;width:1143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" fillcolor="white [3201]" strokecolor="#5b9bd5 [3208]" strokeweight="1pt">
                    <v:textbox>
                      <w:txbxContent>
                        <w:p w14:paraId="1D734CC7" w14:textId="77777777" w:rsidR="00794C87" w:rsidRPr="00F845D8" w:rsidRDefault="00794C87" w:rsidP="00794C87">
                          <w:pPr>
                            <w:jc w:val="center"/>
                            <w:rPr>
                              <w:rFonts w:hAnsi="Calibri"/>
                              <w:color w:val="000000" w:themeColor="dark1"/>
                              <w:kern w:val="24"/>
                              <w:sz w:val="24"/>
                              <w:szCs w:val="24"/>
                              <w:lang w:val="en-US"/>
                            </w:rPr>
                          </w:pPr>
                          <w:r w:rsidRPr="00F845D8">
                            <w:rPr>
                              <w:rFonts w:hAnsi="Calibri"/>
                              <w:color w:val="000000" w:themeColor="dark1"/>
                              <w:kern w:val="24"/>
                              <w:sz w:val="24"/>
                              <w:szCs w:val="24"/>
                              <w:lang w:val="en-US"/>
                            </w:rPr>
                            <w:t>Reactor - 2</w:t>
                          </w:r>
                        </w:p>
                      </w:txbxContent>
                    </v:textbox>
                  </v:rect>
                  <v:rect id="Rectangle 2346" o:spid="_x0000_s1762" style="position:absolute;left:38544;top:18923;width:1143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" fillcolor="white [3201]" strokecolor="#5b9bd5 [3208]" strokeweight="1pt">
                    <v:textbox>
                      <w:txbxContent>
                        <w:p w14:paraId="6B5536F9"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Resin – Toluene solution</w:t>
                          </w:r>
                        </w:p>
                      </w:txbxContent>
                    </v:textbox>
                  </v:rect>
                  <v:rect id="Rectangle 2347" o:spid="_x0000_s1763" style="position:absolute;left:38544;top:29845;width:1143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" fillcolor="white [3201]" strokecolor="#5b9bd5 [3208]" strokeweight="1pt">
                    <v:textbox>
                      <w:txbxContent>
                        <w:p w14:paraId="3F2ACFA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Falling Film Evaporator</w:t>
                          </w:r>
                        </w:p>
                      </w:txbxContent>
                    </v:textbox>
                  </v:rect>
                  <v:rect id="Rectangle 2349" o:spid="_x0000_s1764" style="position:absolute;left:38544;top:40005;width:11430;height:7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" fillcolor="white [3201]" strokecolor="#5b9bd5 [3208]" strokeweight="1pt">
                    <v:textbox>
                      <w:txbxContent>
                        <w:p w14:paraId="686C90AE"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shape id="Straight Arrow Connector 2350" o:spid="_x0000_s1765" type="#_x0000_t32" style="position:absolute;left:43688;top:5766;width:0;height:4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" strokecolor="black [3200]" strokeweight="1.5pt">
                    <v:stroke endarrow="block" joinstyle="miter"/>
                    <o:lock v:ext="edit" shapetype="f"/>
                  </v:shape>
                  <v:shape id="Straight Arrow Connector 2351" o:spid="_x0000_s1766" type="#_x0000_t32" style="position:absolute;left:44259;top:15383;width:0;height:3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" strokecolor="black [3200]" strokeweight="1.5pt">
                    <v:stroke endarrow="block" joinstyle="miter"/>
                    <o:lock v:ext="edit" shapetype="f"/>
                  </v:shape>
                  <v:rect id="Rectangle 2352" o:spid="_x0000_s1767" style="position:absolute;left:28043;top:4983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" fillcolor="white [3201]" strokecolor="#5b9bd5 [3208]" strokeweight="1pt">
                    <v:textbox>
                      <w:txbxContent>
                        <w:p w14:paraId="27F755B4"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rect id="Rectangle 2353" o:spid="_x0000_s1768" style="position:absolute;left:47142;top:4983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" fillcolor="white [3201]" strokecolor="#5b9bd5 [3208]" strokeweight="1pt">
                    <v:textbox>
                      <w:txbxContent>
                        <w:p w14:paraId="569FA2D8"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Liquid Epoxy Resin </w:t>
                          </w:r>
                        </w:p>
                      </w:txbxContent>
                    </v:textbox>
                  </v:rect>
                  <v:rect id="Rectangle 2354" o:spid="_x0000_s1769" style="position:absolute;left:28043;top:60722;width:1300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" fillcolor="white [3201]" strokecolor="#5b9bd5 [3208]" strokeweight="1pt">
                    <v:textbox>
                      <w:txbxContent>
                        <w:p w14:paraId="45372B1C"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Solid Epoxy Resin </w:t>
                          </w:r>
                        </w:p>
                      </w:txbxContent>
                    </v:textbox>
                  </v:rect>
                  <v:rect id="Rectangle 2355" o:spid="_x0000_s1770" style="position:absolute;left:47142;top:60547;width:14334;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" fillcolor="white [3201]" strokecolor="#5b9bd5 [3208]" strokeweight="1pt">
                    <v:textbox>
                      <w:txbxContent>
                        <w:p w14:paraId="707DA790" w14:textId="77777777" w:rsidR="00794C87" w:rsidRPr="00794C87" w:rsidRDefault="00794C87" w:rsidP="00794C87">
                          <w:pPr>
                            <w:jc w:val="center"/>
                            <w:rPr>
                              <w:rFonts w:hAnsi="Calibri"/>
                              <w:color w:val="000000" w:themeColor="dark1"/>
                              <w:kern w:val="24"/>
                              <w:sz w:val="24"/>
                              <w:szCs w:val="24"/>
                              <w:lang w:val="en-US"/>
                            </w:rPr>
                          </w:pPr>
                          <w:r w:rsidRPr="00794C87">
                            <w:rPr>
                              <w:rFonts w:hAnsi="Calibri"/>
                              <w:color w:val="000000" w:themeColor="dark1"/>
                              <w:kern w:val="24"/>
                              <w:sz w:val="24"/>
                              <w:szCs w:val="24"/>
                              <w:lang w:val="en-US"/>
                            </w:rPr>
                            <w:t xml:space="preserve">Solvent Solution Epoxy Resin </w:t>
                          </w:r>
                        </w:p>
                      </w:txbxContent>
                    </v:textbox>
                  </v:rect>
                  <v:shape id="Straight Arrow Connector 2356" o:spid="_x0000_s1771" type="#_x0000_t32" style="position:absolute;left:44259;top:25686;width:0;height:4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" strokecolor="black [3200]" strokeweight="1.5pt">
                    <v:stroke endarrow="block" joinstyle="miter"/>
                    <o:lock v:ext="edit" shapetype="f"/>
                  </v:shape>
                  <v:shape id="Straight Arrow Connector 2357" o:spid="_x0000_s1772" type="#_x0000_t32" style="position:absolute;left:44259;top:36608;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" strokecolor="black [3200]" strokeweight="1.5pt">
                    <v:stroke endarrow="block" joinstyle="miter"/>
                    <o:lock v:ext="edit" shapetype="f"/>
                  </v:shape>
                  <v:shape id="Straight Arrow Connector 2358" o:spid="_x0000_s1773" type="#_x0000_t32" style="position:absolute;left:25804;top:4445;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" strokecolor="black [3200]" strokeweight="1.5pt">
                    <v:stroke endarrow="block" joinstyle="miter"/>
                  </v:shape>
                  <v:shape id="Straight Arrow Connector 2359" o:spid="_x0000_s1774" type="#_x0000_t32" style="position:absolute;left:25804;top:2731;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" strokecolor="black [3200]" strokeweight="1.5pt">
                    <v:stroke endarrow="block" joinstyle="miter"/>
                  </v:shape>
                  <v:shape id="Straight Arrow Connector 2360" o:spid="_x0000_s1775" type="#_x0000_t32" style="position:absolute;left:25804;top:1207;width:1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" strokecolor="black [3200]" strokeweight="1.5pt">
                    <v:stroke endarrow="block" joinstyle="miter"/>
                  </v:shape>
                  <v:shape id="TextBox 32" o:spid="_x0000_s1776" type="#_x0000_t202" style="position:absolute;left:10003;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" filled="f" stroked="f">
                    <v:textbox>
                      <w:txbxContent>
                        <w:p w14:paraId="1F9229B7"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Epichlorohydrin (ECH)</w:t>
                          </w:r>
                        </w:p>
                      </w:txbxContent>
                    </v:textbox>
                  </v:shape>
                  <v:shape id="TextBox 33" o:spid="_x0000_s1777" type="#_x0000_t202" style="position:absolute;left:13432;top:1524;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" filled="f" stroked="f">
                    <v:textbox>
                      <w:txbxContent>
                        <w:p w14:paraId="45570242"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Bisphenol (BPA)</w:t>
                          </w:r>
                        </w:p>
                      </w:txbxContent>
                    </v:textbox>
                  </v:shape>
                  <v:shape id="TextBox 34" o:spid="_x0000_s1778" type="#_x0000_t202" style="position:absolute;left:12289;top:3048;width:28169;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" filled="f" stroked="f">
                    <v:textbox>
                      <w:txbxContent>
                        <w:p w14:paraId="35FE8155"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Liquid Soda (50%)</w:t>
                          </w:r>
                        </w:p>
                      </w:txbxContent>
                    </v:textbox>
                  </v:shape>
                  <v:shape id="Straight Arrow Connector 2364" o:spid="_x0000_s1779" type="#_x0000_t32" style="position:absolute;left:24840;top:14582;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" strokecolor="black [3200]" strokeweight="1.5pt">
                    <v:stroke endarrow="block" joinstyle="miter"/>
                  </v:shape>
                  <v:shape id="Straight Arrow Connector 2365" o:spid="_x0000_s1780" type="#_x0000_t32" style="position:absolute;left:24840;top:12867;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" strokecolor="black [3200]" strokeweight="1.5pt">
                    <v:stroke endarrow="block" joinstyle="miter"/>
                  </v:shape>
                  <v:shape id="Straight Arrow Connector 2366" o:spid="_x0000_s1781" type="#_x0000_t32" style="position:absolute;left:24840;top:11343;width:12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" strokecolor="black [3200]" strokeweight="1.5pt">
                    <v:stroke endarrow="block" joinstyle="miter"/>
                  </v:shape>
                  <v:shape id="TextBox 39" o:spid="_x0000_s1782" type="#_x0000_t202" style="position:absolute;left:20457;top:9922;width:6468;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" filled="f" stroked="f">
                    <v:textbox>
                      <w:txbxContent>
                        <w:p w14:paraId="7FB46E2B"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v:textbox>
                  </v:shape>
                  <v:shape id="TextBox 40" o:spid="_x0000_s1783" type="#_x0000_t202" style="position:absolute;left:18087;top:11458;width:7716;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" filled="f" stroked="f">
                    <v:textbox>
                      <w:txbxContent>
                        <w:p w14:paraId="47F37516"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Toluene</w:t>
                          </w:r>
                        </w:p>
                      </w:txbxContent>
                    </v:textbox>
                  </v:shape>
                  <v:shape id="TextBox 41" o:spid="_x0000_s1784" type="#_x0000_t202" style="position:absolute;left:11325;top:13184;width:13513;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" filled="f" stroked="f">
                    <v:textbox>
                      <w:txbxContent>
                        <w:p w14:paraId="61DFA46F" w14:textId="77777777" w:rsidR="00794C87" w:rsidRDefault="00794C87" w:rsidP="00794C87">
                          <w:pPr>
                            <w:rPr>
                              <w:rFonts w:ascii="Arial" w:hAnsi="Arial" w:cs="Arial"/>
                              <w:color w:val="000000" w:themeColor="text1"/>
                              <w:kern w:val="24"/>
                              <w:lang w:val="en-US"/>
                            </w:rPr>
                          </w:pPr>
                          <w:r>
                            <w:rPr>
                              <w:rFonts w:ascii="Arial" w:hAnsi="Arial" w:cs="Arial"/>
                              <w:color w:val="000000" w:themeColor="text1"/>
                              <w:kern w:val="24"/>
                              <w:lang w:val="en-US"/>
                            </w:rPr>
                            <w:t>Liquid Soda (50%)</w:t>
                          </w:r>
                        </w:p>
                      </w:txbxContent>
                    </v:textbox>
                  </v:shape>
                  <v:shape id="TextBox 42" o:spid="_x0000_s1785" type="#_x0000_t202" style="position:absolute;left:56435;top:11559;width:14085;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" filled="f" stroked="f">
                    <v:textbox>
                      <w:txbxContent>
                        <w:p w14:paraId="5BB40F30" w14:textId="77777777" w:rsidR="00794C87" w:rsidRDefault="00794C87" w:rsidP="00794C87">
                          <w:pPr>
                            <w:rPr>
                              <w:rFonts w:ascii="Arial" w:hAnsi="Arial"/>
                              <w:color w:val="202124"/>
                              <w:kern w:val="24"/>
                            </w:rPr>
                          </w:pPr>
                          <w:r>
                            <w:rPr>
                              <w:rFonts w:ascii="Arial" w:hAnsi="Arial"/>
                              <w:color w:val="202124"/>
                              <w:kern w:val="24"/>
                            </w:rPr>
                            <w:t>H</w:t>
                          </w:r>
                          <w:r>
                            <w:rPr>
                              <w:rFonts w:ascii="Cambria Math" w:hAnsi="Cambria Math" w:cs="Cambria Math"/>
                              <w:color w:val="202124"/>
                              <w:kern w:val="24"/>
                            </w:rPr>
                            <w:t>₂</w:t>
                          </w:r>
                          <w:r>
                            <w:rPr>
                              <w:rFonts w:ascii="Arial" w:hAnsi="Arial"/>
                              <w:color w:val="202124"/>
                              <w:kern w:val="24"/>
                            </w:rPr>
                            <w:t>O</w:t>
                          </w:r>
                        </w:p>
                      </w:txbxContent>
                    </v:textbox>
                  </v:shape>
                  <v:shape id="Straight Arrow Connector 2390" o:spid="_x0000_s1786" type="#_x0000_t32" style="position:absolute;left:49403;top:12867;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" strokecolor="black [3200]" strokeweight="1.5pt">
                    <v:stroke endarrow="block" joinstyle="miter"/>
                    <o:lock v:ext="edit" shapetype="f"/>
                  </v:shape>
                  <v:shape id="TextBox 45" o:spid="_x0000_s1787" type="#_x0000_t202" style="position:absolute;left:57007;top:20337;width:14084;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" filled="f" stroked="f">
                    <v:textbox>
                      <w:txbxContent>
                        <w:p w14:paraId="25B78E9D" w14:textId="77777777" w:rsidR="00794C87" w:rsidRDefault="00794C87" w:rsidP="00794C87">
                          <w:pPr>
                            <w:rPr>
                              <w:rFonts w:ascii="Arial" w:hAnsi="Arial"/>
                              <w:color w:val="202124"/>
                              <w:kern w:val="24"/>
                            </w:rPr>
                          </w:pPr>
                          <w:r>
                            <w:rPr>
                              <w:rFonts w:ascii="Arial" w:hAnsi="Arial"/>
                              <w:color w:val="202124"/>
                              <w:kern w:val="24"/>
                            </w:rPr>
                            <w:t>Aging Resin</w:t>
                          </w:r>
                        </w:p>
                      </w:txbxContent>
                    </v:textbox>
                  </v:shape>
                  <v:shape id="Straight Arrow Connector 2392" o:spid="_x0000_s1788" type="#_x0000_t32" style="position:absolute;left:49974;top:21645;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" strokecolor="black [3200]" strokeweight="1.5pt">
                    <v:stroke endarrow="block" joinstyle="miter"/>
                    <o:lock v:ext="edit" shapetype="f"/>
                  </v:shape>
                  <v:shape id="TextBox 47" o:spid="_x0000_s1789" type="#_x0000_t202" style="position:absolute;left:57197;top:32151;width:14085;height:7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C2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" filled="f" stroked="f">
                    <v:textbox>
                      <w:txbxContent>
                        <w:p w14:paraId="0DE6DF46" w14:textId="77777777" w:rsidR="00794C87" w:rsidRDefault="00794C87" w:rsidP="00794C87">
                          <w:pPr>
                            <w:rPr>
                              <w:rFonts w:ascii="Arial" w:hAnsi="Arial"/>
                              <w:color w:val="202124"/>
                              <w:kern w:val="24"/>
                            </w:rPr>
                          </w:pPr>
                          <w:r>
                            <w:rPr>
                              <w:rFonts w:ascii="Arial" w:hAnsi="Arial"/>
                              <w:color w:val="202124"/>
                              <w:kern w:val="24"/>
                            </w:rPr>
                            <w:t xml:space="preserve">Toluene </w:t>
                          </w:r>
                        </w:p>
                        <w:p w14:paraId="6D1049C8" w14:textId="77777777" w:rsidR="00794C87" w:rsidRDefault="00794C87" w:rsidP="00794C87">
                          <w:pPr>
                            <w:rPr>
                              <w:rFonts w:ascii="Arial" w:hAnsi="Arial" w:cs="Arial"/>
                              <w:color w:val="202124"/>
                              <w:kern w:val="24"/>
                              <w:sz w:val="18"/>
                              <w:szCs w:val="18"/>
                            </w:rPr>
                          </w:pPr>
                          <w:r>
                            <w:rPr>
                              <w:rFonts w:ascii="Arial" w:hAnsi="Arial" w:cs="Arial"/>
                              <w:color w:val="202124"/>
                              <w:kern w:val="24"/>
                              <w:sz w:val="18"/>
                              <w:szCs w:val="18"/>
                            </w:rPr>
                            <w:t>Flow to a toluene storage tank</w:t>
                          </w:r>
                        </w:p>
                      </w:txbxContent>
                    </v:textbox>
                  </v:shape>
                  <v:shape id="Straight Arrow Connector 2394" o:spid="_x0000_s1790" type="#_x0000_t32" style="position:absolute;left:50165;top:33459;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" strokecolor="black [3200]" strokeweight="1.5pt">
                    <v:stroke endarrow="block" joinstyle="miter"/>
                    <o:lock v:ext="edit" shapetype="f"/>
                  </v:shape>
                  <v:shape id="TextBox 49" o:spid="_x0000_s1791" type="#_x0000_t202" style="position:absolute;left:23415;top:32151;width:14091;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" filled="f" stroked="f">
                    <v:textbox>
                      <w:txbxContent>
                        <w:p w14:paraId="24EB7731" w14:textId="77777777" w:rsidR="00794C87" w:rsidRDefault="00794C87" w:rsidP="00794C87">
                          <w:pPr>
                            <w:rPr>
                              <w:rFonts w:ascii="Arial" w:hAnsi="Arial"/>
                              <w:color w:val="202124"/>
                              <w:kern w:val="24"/>
                            </w:rPr>
                          </w:pPr>
                          <w:r>
                            <w:rPr>
                              <w:rFonts w:ascii="Arial" w:hAnsi="Arial"/>
                              <w:color w:val="202124"/>
                              <w:kern w:val="24"/>
                            </w:rPr>
                            <w:t>Heating</w:t>
                          </w:r>
                        </w:p>
                      </w:txbxContent>
                    </v:textbox>
                  </v:shape>
                  <v:shape id="Straight Arrow Connector 2396" o:spid="_x0000_s1792" type="#_x0000_t32" style="position:absolute;left:29781;top:33459;width:760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" strokecolor="black [3200]" strokeweight="1.5pt">
                    <v:stroke endarrow="block" joinstyle="miter"/>
                    <o:lock v:ext="edit" shapetype="f"/>
                  </v:shape>
                  <v:shape id="Straight Arrow Connector 2397" o:spid="_x0000_s1793" type="#_x0000_t32" style="position:absolute;left:15765;top:56047;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" strokecolor="black [3200]" strokeweight="1.5pt">
                    <v:stroke endarrow="block" joinstyle="miter"/>
                    <o:lock v:ext="edit" shapetype="f"/>
                  </v:shape>
                  <v:shape id="Straight Arrow Connector 2398" o:spid="_x0000_s1794" type="#_x0000_t32" style="position:absolute;left:16201;top:53534;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" strokecolor="black [3200]" strokeweight="1.5pt">
                    <v:stroke endarrow="block" joinstyle="miter"/>
                    <o:lock v:ext="edit" shapetype="f"/>
                  </v:shape>
                  <v:shape id="Straight Arrow Connector 2399" o:spid="_x0000_s1795" type="#_x0000_t32" style="position:absolute;left:16412;top:51139;width:11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" strokecolor="black [3200]" strokeweight="1.5pt">
                    <v:stroke endarrow="block" joinstyle="miter"/>
                    <o:lock v:ext="edit" shapetype="f"/>
                  </v:shape>
                  <v:shape id="TextBox 54" o:spid="_x0000_s1796" type="#_x0000_t202" style="position:absolute;left:12068;top:50004;width:1261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" filled="f" stroked="f">
                    <v:textbox>
                      <w:txbxContent>
                        <w:p w14:paraId="78485E40"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v:textbox>
                  </v:shape>
                  <v:shape id="TextBox 55" o:spid="_x0000_s1797" type="#_x0000_t202" style="position:absolute;left:3629;top:52378;width:13513;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" filled="f" stroked="f">
                    <v:textbox>
                      <w:txbxContent>
                        <w:p w14:paraId="0B54BA1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v:textbox>
                  </v:shape>
                  <v:shape id="TextBox 56" o:spid="_x0000_s1798" type="#_x0000_t202" style="position:absolute;left:1168;top:55005;width:1640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4C7382C8"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Methyl-isobutyl Ketone</w:t>
                          </w:r>
                        </w:p>
                      </w:txbxContent>
                    </v:textbox>
                  </v:shape>
                  <v:shape id="Straight Arrow Connector 2404" o:spid="_x0000_s1799" type="#_x0000_t32" style="position:absolute;left:34544;top:57150;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" strokecolor="black [3200]" strokeweight="1.5pt">
                    <v:stroke endarrow="block" joinstyle="miter"/>
                    <o:lock v:ext="edit" shapetype="f"/>
                  </v:shape>
                  <v:shape id="Straight Arrow Connector 2405" o:spid="_x0000_s1800" type="#_x0000_t32" style="position:absolute;left:53207;top:57055;width:0;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" strokecolor="black [3200]" strokeweight="1.5pt">
                    <v:stroke endarrow="block" joinstyle="miter"/>
                    <o:lock v:ext="edit" shapetype="f"/>
                  </v:shape>
                  <v:shape id="Straight Arrow Connector 2406" o:spid="_x0000_s1801" type="#_x0000_t32" style="position:absolute;left:61127;top:50887;width:977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" strokecolor="black [3200]" strokeweight="1.5pt">
                    <v:stroke endarrow="block" joinstyle="miter"/>
                    <o:lock v:ext="edit" shapetype="f"/>
                  </v:shape>
                  <v:shape id="TextBox 69" o:spid="_x0000_s1802" type="#_x0000_t202" style="position:absolute;left:71096;top:49579;width:12624;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" filled="f" stroked="f">
                    <v:textbox>
                      <w:txbxContent>
                        <w:p w14:paraId="066D139E" w14:textId="77777777" w:rsidR="00794C87" w:rsidRPr="00794C87" w:rsidRDefault="00794C87" w:rsidP="00794C87">
                          <w:pPr>
                            <w:rPr>
                              <w:rFonts w:ascii="Arial" w:hAnsi="Arial"/>
                              <w:color w:val="202124"/>
                              <w:kern w:val="24"/>
                              <w:sz w:val="18"/>
                              <w:szCs w:val="18"/>
                            </w:rPr>
                          </w:pPr>
                          <w:r w:rsidRPr="00794C87">
                            <w:rPr>
                              <w:rFonts w:ascii="Arial" w:hAnsi="Arial"/>
                              <w:color w:val="202124"/>
                              <w:kern w:val="24"/>
                              <w:sz w:val="18"/>
                              <w:szCs w:val="18"/>
                            </w:rPr>
                            <w:t>BPA</w:t>
                          </w:r>
                        </w:p>
                      </w:txbxContent>
                    </v:textbox>
                  </v:shape>
                  <v:shape id="TextBox 70" o:spid="_x0000_s1803" type="#_x0000_t202" style="position:absolute;left:71132;top:51336;width:20204;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" filled="f" stroked="f">
                    <v:textbox>
                      <w:txbxContent>
                        <w:p w14:paraId="21964986"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Tert-Butyl Phenol</w:t>
                          </w:r>
                        </w:p>
                      </w:txbxContent>
                    </v:textbox>
                  </v:shape>
                  <v:shape id="TextBox 71" o:spid="_x0000_s1804" type="#_x0000_t202" style="position:absolute;left:71091;top:52959;width:19926;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" filled="f" stroked="f">
                    <v:textbox>
                      <w:txbxContent>
                        <w:p w14:paraId="1D8F6B34"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Methyl-isobutyl Ketone</w:t>
                          </w:r>
                        </w:p>
                      </w:txbxContent>
                    </v:textbox>
                  </v:shape>
                  <v:shape id="Straight Arrow Connector 2410" o:spid="_x0000_s1805" type="#_x0000_t32" style="position:absolute;left:60905;top:52334;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" strokecolor="black [3200]" strokeweight="1.5pt">
                    <v:stroke endarrow="block" joinstyle="miter"/>
                    <o:lock v:ext="edit" shapetype="f"/>
                  </v:shape>
                  <v:shape id="Straight Arrow Connector 2411" o:spid="_x0000_s1806" type="#_x0000_t32" style="position:absolute;left:60905;top:54261;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" strokecolor="black [3200]" strokeweight="1.5pt">
                    <v:stroke endarrow="block" joinstyle="miter"/>
                    <o:lock v:ext="edit" shapetype="f"/>
                  </v:shape>
                  <v:shape id="Straight Arrow Connector 2412" o:spid="_x0000_s1807" type="#_x0000_t32" style="position:absolute;left:60905;top:55723;width:977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" strokecolor="black [3200]" strokeweight="1.5pt">
                    <v:stroke endarrow="block" joinstyle="miter"/>
                    <o:lock v:ext="edit" shapetype="f"/>
                  </v:shape>
                  <v:shape id="TextBox 85" o:spid="_x0000_s1808" type="#_x0000_t202" style="position:absolute;left:70984;top:54457;width:18759;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" filled="f" stroked="f">
                    <v:textbox>
                      <w:txbxContent>
                        <w:p w14:paraId="22107558" w14:textId="77777777" w:rsidR="00794C87" w:rsidRPr="00794C87" w:rsidRDefault="00794C87" w:rsidP="00794C87">
                          <w:pPr>
                            <w:rPr>
                              <w:rFonts w:ascii="Arial" w:hAnsi="Arial" w:cs="Arial"/>
                              <w:color w:val="000000" w:themeColor="text1"/>
                              <w:kern w:val="24"/>
                              <w:sz w:val="18"/>
                              <w:szCs w:val="18"/>
                              <w:lang w:val="en-US"/>
                            </w:rPr>
                          </w:pPr>
                          <w:r w:rsidRPr="00794C87">
                            <w:rPr>
                              <w:rFonts w:ascii="Arial" w:hAnsi="Arial" w:cs="Arial"/>
                              <w:color w:val="000000" w:themeColor="text1"/>
                              <w:kern w:val="24"/>
                              <w:sz w:val="18"/>
                              <w:szCs w:val="18"/>
                              <w:lang w:val="en-US"/>
                            </w:rPr>
                            <w:t>Dimethylbenzene</w:t>
                          </w:r>
                        </w:p>
                      </w:txbxContent>
                    </v:textbox>
                  </v:shape>
                </v:group>
                <v:shape id="TextBox 87" o:spid="_x0000_s1809" type="#_x0000_t202" style="position:absolute;left:27846;top:57450;width:16414;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" filled="f" stroked="f">
                  <v:textbox>
                    <w:txbxContent>
                      <w:p w14:paraId="6C72876F" w14:textId="77777777" w:rsidR="00794C87" w:rsidRPr="00794C87" w:rsidRDefault="00794C87" w:rsidP="00794C87">
                        <w:pPr>
                          <w:rPr>
                            <w:rFonts w:ascii="Arial" w:hAnsi="Arial" w:cs="Arial"/>
                            <w:color w:val="000000" w:themeColor="text1"/>
                            <w:kern w:val="24"/>
                            <w:sz w:val="16"/>
                            <w:szCs w:val="16"/>
                            <w:lang w:val="en-US"/>
                          </w:rPr>
                        </w:pPr>
                        <w:r w:rsidRPr="00794C87">
                          <w:rPr>
                            <w:rFonts w:ascii="Arial" w:hAnsi="Arial" w:cs="Arial"/>
                            <w:color w:val="000000" w:themeColor="text1"/>
                            <w:kern w:val="24"/>
                            <w:sz w:val="16"/>
                            <w:szCs w:val="16"/>
                            <w:lang w:val="en-US"/>
                          </w:rPr>
                          <w:t>to flaker</w:t>
                        </w:r>
                      </w:p>
                    </w:txbxContent>
                  </v:textbox>
                </v:shape>
                <w10:wrap anchorx="page"/>
              </v:group>
            </w:pict>
          </mc:Fallback>
        </mc:AlternateContent>
      </w:r>
      <w:r w:rsidR="00F845D8">
        <w:rPr>
          <w:rFonts w:ascii="Arial" w:eastAsia="Arial" w:hAnsi="Arial" w:cs="Arial"/>
          <w:b/>
          <w:bCs/>
          <w:sz w:val="24"/>
          <w:szCs w:val="24"/>
          <w:lang w:val="en-US"/>
        </w:rPr>
        <w:t>Different Raw Materials used in the Production of Epoxy Resin Process</w:t>
      </w:r>
    </w:p>
    <w:p w14:paraId="10A2C8AB" w14:textId="1750928E" w:rsidR="00306E87" w:rsidRDefault="00306E87" w:rsidP="00642F55">
      <w:pPr>
        <w:tabs>
          <w:tab w:val="left" w:pos="1365"/>
        </w:tabs>
        <w:spacing w:line="360" w:lineRule="auto"/>
        <w:jc w:val="both"/>
        <w:rPr>
          <w:rFonts w:ascii="Arial" w:eastAsia="Arial" w:hAnsi="Arial" w:cs="Arial"/>
          <w:b/>
          <w:bCs/>
          <w:sz w:val="24"/>
          <w:szCs w:val="24"/>
          <w:lang w:val="en-US"/>
        </w:rPr>
      </w:pPr>
    </w:p>
    <w:p w14:paraId="21094987" w14:textId="7475A470" w:rsidR="00306E87" w:rsidRDefault="00306E87" w:rsidP="00642F55">
      <w:pPr>
        <w:tabs>
          <w:tab w:val="left" w:pos="1365"/>
        </w:tabs>
        <w:spacing w:line="360" w:lineRule="auto"/>
        <w:jc w:val="both"/>
        <w:rPr>
          <w:rFonts w:ascii="Arial" w:eastAsia="Arial" w:hAnsi="Arial" w:cs="Arial"/>
          <w:b/>
          <w:bCs/>
          <w:sz w:val="24"/>
          <w:szCs w:val="24"/>
          <w:lang w:val="en-US"/>
        </w:rPr>
      </w:pPr>
    </w:p>
    <w:p w14:paraId="60326129" w14:textId="77777777" w:rsidR="00F845D8" w:rsidRDefault="00F845D8" w:rsidP="00642F55">
      <w:pPr>
        <w:tabs>
          <w:tab w:val="left" w:pos="1365"/>
        </w:tabs>
        <w:spacing w:line="360" w:lineRule="auto"/>
        <w:jc w:val="both"/>
        <w:rPr>
          <w:rFonts w:ascii="Arial" w:eastAsia="Arial" w:hAnsi="Arial" w:cs="Arial"/>
          <w:b/>
          <w:bCs/>
          <w:sz w:val="24"/>
          <w:szCs w:val="24"/>
          <w:lang w:val="en-US"/>
        </w:rPr>
      </w:pPr>
    </w:p>
    <w:p w14:paraId="1E5DA72D" w14:textId="77777777" w:rsidR="00306E87" w:rsidRDefault="00CA0E2D" w:rsidP="00642F55">
      <w:pPr>
        <w:tabs>
          <w:tab w:val="left" w:pos="1365"/>
        </w:tabs>
        <w:spacing w:line="360" w:lineRule="auto"/>
        <w:jc w:val="both"/>
        <w:rPr>
          <w:rFonts w:ascii="Arial" w:eastAsia="Arial" w:hAnsi="Arial" w:cs="Arial"/>
          <w:b/>
          <w:bCs/>
          <w:sz w:val="24"/>
          <w:szCs w:val="24"/>
          <w:lang w:val="en-US"/>
        </w:rPr>
      </w:pPr>
      <w:commentRangeStart w:id="924"/>
      <w:commentRangeStart w:id="925"/>
      <w:commentRangeEnd w:id="924"/>
      <w:r>
        <w:rPr>
          <w:rStyle w:val="CommentReference"/>
        </w:rPr>
        <w:commentReference w:id="924"/>
      </w:r>
      <w:commentRangeEnd w:id="925"/>
      <w:r w:rsidR="003F09F6">
        <w:rPr>
          <w:rStyle w:val="CommentReference"/>
        </w:rPr>
        <w:commentReference w:id="925"/>
      </w:r>
    </w:p>
    <w:p w14:paraId="7E28CA92" w14:textId="6976AFB5" w:rsidR="007315A7" w:rsidRDefault="007315A7" w:rsidP="00642F55">
      <w:pPr>
        <w:tabs>
          <w:tab w:val="left" w:pos="1365"/>
        </w:tabs>
        <w:spacing w:line="360" w:lineRule="auto"/>
        <w:jc w:val="both"/>
        <w:rPr>
          <w:rFonts w:ascii="Arial" w:eastAsia="Arial" w:hAnsi="Arial" w:cs="Arial"/>
          <w:b/>
          <w:bCs/>
          <w:sz w:val="24"/>
          <w:szCs w:val="24"/>
          <w:lang w:val="en-US"/>
        </w:rPr>
      </w:pPr>
    </w:p>
    <w:p w14:paraId="093F942A" w14:textId="2F03639B" w:rsidR="00637845" w:rsidRDefault="00637845" w:rsidP="00642F55">
      <w:pPr>
        <w:tabs>
          <w:tab w:val="left" w:pos="1365"/>
        </w:tabs>
        <w:spacing w:line="360" w:lineRule="auto"/>
        <w:jc w:val="both"/>
        <w:rPr>
          <w:rFonts w:ascii="Arial" w:eastAsia="Arial" w:hAnsi="Arial" w:cs="Arial"/>
          <w:b/>
          <w:bCs/>
          <w:sz w:val="24"/>
          <w:szCs w:val="24"/>
          <w:lang w:val="en-US"/>
        </w:rPr>
      </w:pPr>
    </w:p>
    <w:p w14:paraId="3010EB61" w14:textId="1422B950" w:rsidR="00794C87" w:rsidRDefault="00794C87" w:rsidP="00642F55">
      <w:pPr>
        <w:tabs>
          <w:tab w:val="left" w:pos="1365"/>
        </w:tabs>
        <w:spacing w:line="360" w:lineRule="auto"/>
        <w:jc w:val="both"/>
        <w:rPr>
          <w:rFonts w:ascii="Arial" w:eastAsia="Arial" w:hAnsi="Arial" w:cs="Arial"/>
          <w:b/>
          <w:bCs/>
          <w:sz w:val="24"/>
          <w:szCs w:val="24"/>
          <w:lang w:val="en-US"/>
        </w:rPr>
      </w:pPr>
    </w:p>
    <w:p w14:paraId="132BFA12" w14:textId="19254D5F" w:rsidR="00794C87" w:rsidRDefault="00794C87" w:rsidP="00642F55">
      <w:pPr>
        <w:tabs>
          <w:tab w:val="left" w:pos="1365"/>
        </w:tabs>
        <w:spacing w:line="360" w:lineRule="auto"/>
        <w:jc w:val="both"/>
        <w:rPr>
          <w:rFonts w:ascii="Arial" w:eastAsia="Arial" w:hAnsi="Arial" w:cs="Arial"/>
          <w:b/>
          <w:bCs/>
          <w:sz w:val="24"/>
          <w:szCs w:val="24"/>
          <w:lang w:val="en-US"/>
        </w:rPr>
      </w:pPr>
    </w:p>
    <w:p w14:paraId="4715FE44" w14:textId="31C85EDB" w:rsidR="00794C87" w:rsidRDefault="00794C87" w:rsidP="00642F55">
      <w:pPr>
        <w:tabs>
          <w:tab w:val="left" w:pos="1365"/>
        </w:tabs>
        <w:spacing w:line="360" w:lineRule="auto"/>
        <w:jc w:val="both"/>
        <w:rPr>
          <w:rFonts w:ascii="Arial" w:eastAsia="Arial" w:hAnsi="Arial" w:cs="Arial"/>
          <w:b/>
          <w:bCs/>
          <w:sz w:val="24"/>
          <w:szCs w:val="24"/>
          <w:lang w:val="en-US"/>
        </w:rPr>
      </w:pPr>
    </w:p>
    <w:p w14:paraId="6EEBBD77" w14:textId="64D06A20" w:rsidR="00794C87" w:rsidRDefault="00794C87" w:rsidP="00642F55">
      <w:pPr>
        <w:tabs>
          <w:tab w:val="left" w:pos="1365"/>
        </w:tabs>
        <w:spacing w:line="360" w:lineRule="auto"/>
        <w:jc w:val="both"/>
        <w:rPr>
          <w:rFonts w:ascii="Arial" w:eastAsia="Arial" w:hAnsi="Arial" w:cs="Arial"/>
          <w:b/>
          <w:bCs/>
          <w:sz w:val="24"/>
          <w:szCs w:val="24"/>
          <w:lang w:val="en-US"/>
        </w:rPr>
      </w:pPr>
    </w:p>
    <w:p w14:paraId="2A843D0C" w14:textId="2E26ACA8" w:rsidR="00794C87" w:rsidRDefault="00794C87" w:rsidP="00642F55">
      <w:pPr>
        <w:tabs>
          <w:tab w:val="left" w:pos="1365"/>
        </w:tabs>
        <w:spacing w:line="360" w:lineRule="auto"/>
        <w:jc w:val="both"/>
        <w:rPr>
          <w:rFonts w:ascii="Arial" w:eastAsia="Arial" w:hAnsi="Arial" w:cs="Arial"/>
          <w:b/>
          <w:bCs/>
          <w:sz w:val="24"/>
          <w:szCs w:val="24"/>
          <w:lang w:val="en-US"/>
        </w:rPr>
      </w:pPr>
    </w:p>
    <w:p w14:paraId="1CBA84D2" w14:textId="3A863352" w:rsidR="00794C87" w:rsidRDefault="00794C87" w:rsidP="00642F55">
      <w:pPr>
        <w:tabs>
          <w:tab w:val="left" w:pos="1365"/>
        </w:tabs>
        <w:spacing w:line="360" w:lineRule="auto"/>
        <w:jc w:val="both"/>
        <w:rPr>
          <w:rFonts w:ascii="Arial" w:eastAsia="Arial" w:hAnsi="Arial" w:cs="Arial"/>
          <w:b/>
          <w:bCs/>
          <w:sz w:val="24"/>
          <w:szCs w:val="24"/>
          <w:lang w:val="en-US"/>
        </w:rPr>
      </w:pPr>
    </w:p>
    <w:p w14:paraId="496BB21F" w14:textId="439D273A" w:rsidR="00794C87" w:rsidRDefault="00794C87" w:rsidP="00642F55">
      <w:pPr>
        <w:tabs>
          <w:tab w:val="left" w:pos="1365"/>
        </w:tabs>
        <w:spacing w:line="360" w:lineRule="auto"/>
        <w:jc w:val="both"/>
        <w:rPr>
          <w:rFonts w:ascii="Arial" w:eastAsia="Arial" w:hAnsi="Arial" w:cs="Arial"/>
          <w:b/>
          <w:bCs/>
          <w:sz w:val="24"/>
          <w:szCs w:val="24"/>
          <w:lang w:val="en-US"/>
        </w:rPr>
      </w:pPr>
    </w:p>
    <w:p w14:paraId="7EF6BF59" w14:textId="5B17AD05" w:rsidR="00794C87" w:rsidRDefault="00794C87" w:rsidP="00642F55">
      <w:pPr>
        <w:tabs>
          <w:tab w:val="left" w:pos="1365"/>
        </w:tabs>
        <w:spacing w:line="360" w:lineRule="auto"/>
        <w:jc w:val="both"/>
        <w:rPr>
          <w:rFonts w:ascii="Arial" w:eastAsia="Arial" w:hAnsi="Arial" w:cs="Arial"/>
          <w:b/>
          <w:bCs/>
          <w:sz w:val="24"/>
          <w:szCs w:val="24"/>
          <w:lang w:val="en-US"/>
        </w:rPr>
      </w:pPr>
    </w:p>
    <w:p w14:paraId="3655840A" w14:textId="09B74AB4" w:rsidR="00794C87" w:rsidRDefault="00794C87" w:rsidP="00642F55">
      <w:pPr>
        <w:tabs>
          <w:tab w:val="left" w:pos="1365"/>
        </w:tabs>
        <w:spacing w:line="360" w:lineRule="auto"/>
        <w:jc w:val="both"/>
        <w:rPr>
          <w:rFonts w:ascii="Arial" w:eastAsia="Arial" w:hAnsi="Arial" w:cs="Arial"/>
          <w:b/>
          <w:bCs/>
          <w:sz w:val="24"/>
          <w:szCs w:val="24"/>
          <w:lang w:val="en-US"/>
        </w:rPr>
      </w:pPr>
    </w:p>
    <w:p w14:paraId="57B9916A" w14:textId="050C67ED" w:rsidR="00794C87" w:rsidRDefault="00794C87" w:rsidP="00642F55">
      <w:pPr>
        <w:tabs>
          <w:tab w:val="left" w:pos="1365"/>
        </w:tabs>
        <w:spacing w:line="360" w:lineRule="auto"/>
        <w:jc w:val="both"/>
        <w:rPr>
          <w:rFonts w:ascii="Arial" w:eastAsia="Arial" w:hAnsi="Arial" w:cs="Arial"/>
          <w:b/>
          <w:bCs/>
          <w:sz w:val="24"/>
          <w:szCs w:val="24"/>
          <w:lang w:val="en-US"/>
        </w:rPr>
      </w:pPr>
    </w:p>
    <w:p w14:paraId="47FBAF76" w14:textId="1D871CD5" w:rsidR="00794C87" w:rsidRDefault="00794C87" w:rsidP="00642F55">
      <w:pPr>
        <w:tabs>
          <w:tab w:val="left" w:pos="1365"/>
        </w:tabs>
        <w:spacing w:line="360" w:lineRule="auto"/>
        <w:jc w:val="both"/>
        <w:rPr>
          <w:rFonts w:ascii="Arial" w:eastAsia="Arial" w:hAnsi="Arial" w:cs="Arial"/>
          <w:b/>
          <w:bCs/>
          <w:sz w:val="24"/>
          <w:szCs w:val="24"/>
          <w:lang w:val="en-US"/>
        </w:rPr>
      </w:pPr>
    </w:p>
    <w:p w14:paraId="6369DE7C" w14:textId="6F892358" w:rsidR="00794C87" w:rsidRDefault="00794C87" w:rsidP="00642F55">
      <w:pPr>
        <w:tabs>
          <w:tab w:val="left" w:pos="1365"/>
        </w:tabs>
        <w:spacing w:line="360" w:lineRule="auto"/>
        <w:jc w:val="both"/>
        <w:rPr>
          <w:rFonts w:ascii="Arial" w:eastAsia="Arial" w:hAnsi="Arial" w:cs="Arial"/>
          <w:b/>
          <w:bCs/>
          <w:sz w:val="24"/>
          <w:szCs w:val="24"/>
          <w:lang w:val="en-US"/>
        </w:rPr>
      </w:pPr>
    </w:p>
    <w:p w14:paraId="7B1DE12C" w14:textId="44545F14" w:rsidR="00794C87" w:rsidRDefault="002E375A" w:rsidP="00642F55">
      <w:pPr>
        <w:tabs>
          <w:tab w:val="left" w:pos="1365"/>
        </w:tabs>
        <w:spacing w:line="360" w:lineRule="auto"/>
        <w:jc w:val="both"/>
        <w:rPr>
          <w:rFonts w:ascii="Arial" w:eastAsia="Arial" w:hAnsi="Arial" w:cs="Arial"/>
          <w:b/>
          <w:bCs/>
          <w:sz w:val="24"/>
          <w:szCs w:val="24"/>
          <w:lang w:val="en-US"/>
        </w:rPr>
      </w:pPr>
      <w:commentRangeStart w:id="926"/>
      <w:commentRangeEnd w:id="926"/>
      <w:r>
        <w:rPr>
          <w:rStyle w:val="CommentReference"/>
        </w:rPr>
        <w:commentReference w:id="926"/>
      </w:r>
    </w:p>
    <w:p w14:paraId="73D0531C" w14:textId="1A115901" w:rsidR="00794C87" w:rsidRDefault="00794C87" w:rsidP="00642F55">
      <w:pPr>
        <w:tabs>
          <w:tab w:val="left" w:pos="1365"/>
        </w:tabs>
        <w:spacing w:line="360" w:lineRule="auto"/>
        <w:jc w:val="both"/>
        <w:rPr>
          <w:rFonts w:ascii="Arial" w:eastAsia="Arial" w:hAnsi="Arial" w:cs="Arial"/>
          <w:b/>
          <w:bCs/>
          <w:sz w:val="24"/>
          <w:szCs w:val="24"/>
          <w:lang w:val="en-US"/>
        </w:rPr>
      </w:pPr>
    </w:p>
    <w:p w14:paraId="26902A58" w14:textId="03B5478A" w:rsidR="00794C87" w:rsidRDefault="00794C87" w:rsidP="00642F55">
      <w:pPr>
        <w:tabs>
          <w:tab w:val="left" w:pos="1365"/>
        </w:tabs>
        <w:spacing w:line="360" w:lineRule="auto"/>
        <w:jc w:val="both"/>
        <w:rPr>
          <w:rFonts w:ascii="Arial" w:eastAsia="Arial" w:hAnsi="Arial" w:cs="Arial"/>
          <w:b/>
          <w:bCs/>
          <w:sz w:val="24"/>
          <w:szCs w:val="24"/>
          <w:lang w:val="en-US"/>
        </w:rPr>
      </w:pPr>
    </w:p>
    <w:p w14:paraId="5C863D3E" w14:textId="24E851A3" w:rsidR="00794C87" w:rsidRDefault="00794C87" w:rsidP="00642F55">
      <w:pPr>
        <w:tabs>
          <w:tab w:val="left" w:pos="1365"/>
        </w:tabs>
        <w:spacing w:line="360" w:lineRule="auto"/>
        <w:jc w:val="both"/>
        <w:rPr>
          <w:rFonts w:ascii="Arial" w:eastAsia="Arial" w:hAnsi="Arial" w:cs="Arial"/>
          <w:b/>
          <w:bCs/>
          <w:sz w:val="24"/>
          <w:szCs w:val="24"/>
          <w:lang w:val="en-US"/>
        </w:rPr>
      </w:pPr>
    </w:p>
    <w:p w14:paraId="64163676" w14:textId="7512160D" w:rsidR="00642F55" w:rsidRPr="007315A7" w:rsidRDefault="00642F55" w:rsidP="00642F55">
      <w:pPr>
        <w:tabs>
          <w:tab w:val="left" w:pos="1365"/>
        </w:tabs>
        <w:spacing w:line="360" w:lineRule="auto"/>
        <w:jc w:val="both"/>
        <w:rPr>
          <w:rFonts w:ascii="Verdana" w:hAnsi="Verdana"/>
          <w:b/>
          <w:bCs/>
          <w:sz w:val="24"/>
          <w:szCs w:val="24"/>
        </w:rPr>
      </w:pPr>
      <w:r w:rsidRPr="00F373C5">
        <w:rPr>
          <w:rFonts w:ascii="Arial" w:hAnsi="Arial" w:cs="Arial"/>
          <w:b/>
          <w:bCs/>
          <w:sz w:val="24"/>
          <w:szCs w:val="24"/>
        </w:rPr>
        <w:lastRenderedPageBreak/>
        <w:t>5. Economic Evaluation</w:t>
      </w:r>
    </w:p>
    <w:p w14:paraId="43344A99" w14:textId="295521B8" w:rsidR="00642F55" w:rsidRDefault="00177FA7" w:rsidP="00642F55">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Estimated cost analysis for the </w:t>
      </w:r>
      <w:r w:rsidR="00642F55" w:rsidRPr="00695ED4">
        <w:rPr>
          <w:rFonts w:ascii="Arial" w:eastAsia="Arial" w:hAnsi="Arial" w:cs="Arial"/>
          <w:sz w:val="24"/>
          <w:szCs w:val="24"/>
          <w:lang w:val="en-US"/>
        </w:rPr>
        <w:t xml:space="preserve">suggested capacity of </w:t>
      </w:r>
      <w:r w:rsidR="00642F55">
        <w:rPr>
          <w:rFonts w:ascii="Arial" w:eastAsia="Arial" w:hAnsi="Arial" w:cs="Arial"/>
          <w:sz w:val="24"/>
          <w:szCs w:val="24"/>
          <w:lang w:val="en-US"/>
        </w:rPr>
        <w:t>84</w:t>
      </w:r>
      <w:r w:rsidR="00642F55" w:rsidRPr="00695ED4">
        <w:rPr>
          <w:rFonts w:ascii="Arial" w:eastAsia="Arial" w:hAnsi="Arial" w:cs="Arial"/>
          <w:sz w:val="24"/>
          <w:szCs w:val="24"/>
          <w:lang w:val="en-US"/>
        </w:rPr>
        <w:t xml:space="preserve"> K</w:t>
      </w:r>
      <w:r w:rsidR="00CE7B1A">
        <w:rPr>
          <w:rFonts w:ascii="Arial" w:eastAsia="Arial" w:hAnsi="Arial" w:cs="Arial"/>
          <w:sz w:val="24"/>
          <w:szCs w:val="24"/>
          <w:lang w:val="en-US"/>
        </w:rPr>
        <w:t>TP</w:t>
      </w:r>
      <w:r w:rsidR="00642F55" w:rsidRPr="00695ED4">
        <w:rPr>
          <w:rFonts w:ascii="Arial" w:eastAsia="Arial" w:hAnsi="Arial" w:cs="Arial"/>
          <w:sz w:val="24"/>
          <w:szCs w:val="24"/>
          <w:lang w:val="en-US"/>
        </w:rPr>
        <w:t>A</w:t>
      </w:r>
      <w:r>
        <w:rPr>
          <w:rFonts w:ascii="Arial" w:eastAsia="Arial" w:hAnsi="Arial" w:cs="Arial"/>
          <w:sz w:val="24"/>
          <w:szCs w:val="24"/>
          <w:lang w:val="en-US"/>
        </w:rPr>
        <w:t>.</w:t>
      </w:r>
      <w:r w:rsidR="00642F55">
        <w:rPr>
          <w:rFonts w:ascii="Arial" w:eastAsia="Arial" w:hAnsi="Arial" w:cs="Arial"/>
          <w:sz w:val="24"/>
          <w:szCs w:val="24"/>
          <w:lang w:val="en-US"/>
        </w:rPr>
        <w:t xml:space="preserve"> </w:t>
      </w:r>
    </w:p>
    <w:p w14:paraId="481EA17A" w14:textId="41A55D88" w:rsidR="00642F55" w:rsidRPr="00F373C5" w:rsidRDefault="00642F55" w:rsidP="00642F55">
      <w:pPr>
        <w:tabs>
          <w:tab w:val="left" w:pos="1365"/>
        </w:tabs>
        <w:spacing w:line="360" w:lineRule="auto"/>
        <w:jc w:val="both"/>
        <w:rPr>
          <w:rFonts w:ascii="Arial" w:hAnsi="Arial" w:cs="Arial"/>
          <w:b/>
          <w:bCs/>
          <w:sz w:val="24"/>
          <w:szCs w:val="24"/>
        </w:rPr>
      </w:pPr>
      <w:r w:rsidRPr="00F373C5">
        <w:rPr>
          <w:rFonts w:ascii="Arial" w:hAnsi="Arial" w:cs="Arial"/>
          <w:b/>
          <w:bCs/>
          <w:sz w:val="24"/>
          <w:szCs w:val="24"/>
        </w:rPr>
        <w:t>5.</w:t>
      </w:r>
      <w:r w:rsidR="00177FA7" w:rsidRPr="00F373C5">
        <w:rPr>
          <w:rFonts w:ascii="Arial" w:hAnsi="Arial" w:cs="Arial"/>
          <w:b/>
          <w:bCs/>
          <w:sz w:val="24"/>
          <w:szCs w:val="24"/>
        </w:rPr>
        <w:t>1</w:t>
      </w:r>
      <w:r w:rsidRPr="00F373C5">
        <w:rPr>
          <w:rFonts w:ascii="Arial" w:hAnsi="Arial" w:cs="Arial"/>
          <w:b/>
          <w:bCs/>
          <w:sz w:val="24"/>
          <w:szCs w:val="24"/>
        </w:rPr>
        <w:t xml:space="preserve"> Fixed Cost &amp; Variable Cost Analysis</w:t>
      </w:r>
      <w:r w:rsidR="00177FA7" w:rsidRPr="00F373C5">
        <w:rPr>
          <w:rFonts w:ascii="Arial" w:hAnsi="Arial" w:cs="Arial"/>
          <w:b/>
          <w:bCs/>
          <w:sz w:val="24"/>
          <w:szCs w:val="24"/>
        </w:rPr>
        <w:t xml:space="preserve"> (CAPEX)</w:t>
      </w:r>
      <w:r w:rsidRPr="00F373C5">
        <w:rPr>
          <w:rFonts w:ascii="Arial" w:hAnsi="Arial" w:cs="Arial"/>
          <w:b/>
          <w:bCs/>
          <w:sz w:val="24"/>
          <w:szCs w:val="24"/>
        </w:rPr>
        <w:t>:</w:t>
      </w:r>
    </w:p>
    <w:p w14:paraId="06A1E3C1" w14:textId="66F8CD7A" w:rsidR="00E45832" w:rsidRPr="006633C5" w:rsidRDefault="00E45832" w:rsidP="00E45832">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 xml:space="preserve">In particular, the total capital investment was based on the percentage of the delivered equipment cost method for a solids and liquids processing </w:t>
      </w:r>
      <w:commentRangeStart w:id="927"/>
      <w:commentRangeStart w:id="928"/>
      <w:r w:rsidRPr="006633C5">
        <w:rPr>
          <w:rFonts w:ascii="Arial" w:eastAsia="Arial" w:hAnsi="Arial" w:cs="Arial"/>
          <w:sz w:val="24"/>
          <w:szCs w:val="24"/>
          <w:lang w:val="en-US"/>
        </w:rPr>
        <w:t>plant</w:t>
      </w:r>
      <w:commentRangeEnd w:id="927"/>
      <w:r w:rsidR="007D54AB">
        <w:rPr>
          <w:rStyle w:val="CommentReference"/>
        </w:rPr>
        <w:commentReference w:id="927"/>
      </w:r>
      <w:commentRangeEnd w:id="928"/>
      <w:r w:rsidR="003F09F6">
        <w:rPr>
          <w:rStyle w:val="CommentReference"/>
        </w:rPr>
        <w:commentReference w:id="928"/>
      </w:r>
      <w:r w:rsidR="00BE4DA8">
        <w:rPr>
          <w:rFonts w:ascii="Arial" w:eastAsia="Arial" w:hAnsi="Arial" w:cs="Arial"/>
          <w:sz w:val="24"/>
          <w:szCs w:val="24"/>
          <w:lang w:val="en-US"/>
        </w:rPr>
        <w:t>.</w:t>
      </w:r>
    </w:p>
    <w:p w14:paraId="0BAB2847" w14:textId="5C86D09A" w:rsidR="00E45832" w:rsidRDefault="00E45832" w:rsidP="00E45832">
      <w:pPr>
        <w:tabs>
          <w:tab w:val="left" w:pos="1365"/>
        </w:tabs>
        <w:spacing w:line="360" w:lineRule="auto"/>
        <w:jc w:val="both"/>
        <w:rPr>
          <w:ins w:id="929" w:author="Ritu Kamra" w:date="2021-11-25T16:33:00Z"/>
          <w:rFonts w:ascii="Arial" w:eastAsia="Arial" w:hAnsi="Arial" w:cs="Arial"/>
          <w:sz w:val="24"/>
          <w:szCs w:val="24"/>
          <w:lang w:val="en-US"/>
        </w:rPr>
      </w:pPr>
      <w:r w:rsidRPr="006633C5">
        <w:rPr>
          <w:rFonts w:ascii="Arial" w:eastAsia="Arial" w:hAnsi="Arial" w:cs="Arial"/>
          <w:sz w:val="24"/>
          <w:szCs w:val="24"/>
          <w:lang w:val="en-US"/>
        </w:rPr>
        <w:t>The total cost of the process equipment (including auxiliary equipment) as the 100% value, the total capital investment for the base case is estimated at USD 3</w:t>
      </w:r>
      <w:ins w:id="930" w:author="Hardik Malhotra" w:date="2021-11-25T17:16:00Z">
        <w:r w:rsidR="00A419BA">
          <w:rPr>
            <w:rFonts w:ascii="Arial" w:eastAsia="Arial" w:hAnsi="Arial" w:cs="Arial"/>
            <w:sz w:val="24"/>
            <w:szCs w:val="24"/>
            <w:lang w:val="en-US"/>
          </w:rPr>
          <w:t>4</w:t>
        </w:r>
      </w:ins>
      <w:del w:id="931" w:author="Hardik Malhotra" w:date="2021-11-25T17:15:00Z">
        <w:r w:rsidDel="00A419BA">
          <w:rPr>
            <w:rFonts w:ascii="Arial" w:eastAsia="Arial" w:hAnsi="Arial" w:cs="Arial"/>
            <w:sz w:val="24"/>
            <w:szCs w:val="24"/>
            <w:lang w:val="en-US"/>
          </w:rPr>
          <w:delText>4</w:delText>
        </w:r>
      </w:del>
      <w:r>
        <w:rPr>
          <w:rFonts w:ascii="Arial" w:eastAsia="Arial" w:hAnsi="Arial" w:cs="Arial"/>
          <w:sz w:val="24"/>
          <w:szCs w:val="24"/>
          <w:lang w:val="en-US"/>
        </w:rPr>
        <w:t>.1</w:t>
      </w:r>
      <w:ins w:id="932" w:author="Hardik Malhotra" w:date="2021-11-25T17:16:00Z">
        <w:r w:rsidR="00A419BA">
          <w:rPr>
            <w:rFonts w:ascii="Arial" w:eastAsia="Arial" w:hAnsi="Arial" w:cs="Arial"/>
            <w:sz w:val="24"/>
            <w:szCs w:val="24"/>
            <w:lang w:val="en-US"/>
          </w:rPr>
          <w:t>4</w:t>
        </w:r>
      </w:ins>
      <w:r>
        <w:rPr>
          <w:rFonts w:ascii="Arial" w:eastAsia="Arial" w:hAnsi="Arial" w:cs="Arial"/>
          <w:sz w:val="24"/>
          <w:szCs w:val="24"/>
          <w:lang w:val="en-US"/>
        </w:rPr>
        <w:t xml:space="preserve"> million</w:t>
      </w:r>
      <w:r w:rsidRPr="006633C5">
        <w:rPr>
          <w:rFonts w:ascii="Arial" w:eastAsia="Arial" w:hAnsi="Arial" w:cs="Arial"/>
          <w:sz w:val="24"/>
          <w:szCs w:val="24"/>
          <w:lang w:val="en-US"/>
        </w:rPr>
        <w:t xml:space="preserve">. </w:t>
      </w:r>
    </w:p>
    <w:p w14:paraId="1DBC703F" w14:textId="7D6E0408" w:rsidR="002A17E5" w:rsidRPr="002A17E5" w:rsidRDefault="002A17E5" w:rsidP="002A17E5">
      <w:pPr>
        <w:tabs>
          <w:tab w:val="left" w:pos="1365"/>
        </w:tabs>
        <w:spacing w:line="360" w:lineRule="auto"/>
        <w:jc w:val="both"/>
        <w:rPr>
          <w:ins w:id="933" w:author="Ritu Kamra" w:date="2021-11-25T16:33:00Z"/>
          <w:rFonts w:ascii="Arial" w:eastAsia="Arial" w:hAnsi="Arial" w:cs="Arial"/>
          <w:sz w:val="24"/>
          <w:szCs w:val="24"/>
        </w:rPr>
      </w:pPr>
      <w:ins w:id="934" w:author="Ritu Kamra" w:date="2021-11-25T16:33:00Z">
        <w:r>
          <w:rPr>
            <w:rFonts w:ascii="Arial" w:eastAsia="Arial" w:hAnsi="Arial" w:cs="Arial"/>
            <w:sz w:val="24"/>
            <w:szCs w:val="24"/>
            <w:lang w:val="en-US"/>
          </w:rPr>
          <w:t>below</w:t>
        </w:r>
        <w:r w:rsidRPr="002A17E5">
          <w:rPr>
            <w:rFonts w:ascii="Arial" w:eastAsia="Arial" w:hAnsi="Arial" w:cs="Arial"/>
            <w:sz w:val="24"/>
            <w:szCs w:val="24"/>
            <w:lang w:val="en-US"/>
          </w:rPr>
          <w:t xml:space="preserve"> tabular data breakdown is based as per proposed weightage of planned production as per analyst inferences:</w:t>
        </w:r>
      </w:ins>
    </w:p>
    <w:p w14:paraId="612ADF60" w14:textId="3DD8E23A" w:rsidR="002A17E5" w:rsidRPr="002A17E5" w:rsidRDefault="002A17E5" w:rsidP="002A17E5">
      <w:pPr>
        <w:numPr>
          <w:ilvl w:val="0"/>
          <w:numId w:val="50"/>
        </w:numPr>
        <w:tabs>
          <w:tab w:val="left" w:pos="1365"/>
        </w:tabs>
        <w:spacing w:line="360" w:lineRule="auto"/>
        <w:jc w:val="both"/>
        <w:rPr>
          <w:ins w:id="935" w:author="Ritu Kamra" w:date="2021-11-25T16:33:00Z"/>
          <w:rFonts w:ascii="Arial" w:eastAsia="Arial" w:hAnsi="Arial" w:cs="Arial"/>
          <w:sz w:val="24"/>
          <w:szCs w:val="24"/>
        </w:rPr>
      </w:pPr>
      <w:ins w:id="936" w:author="Ritu Kamra" w:date="2021-11-25T16:33:00Z">
        <w:r w:rsidRPr="002A17E5">
          <w:rPr>
            <w:rFonts w:ascii="Arial" w:eastAsia="Arial" w:hAnsi="Arial" w:cs="Arial"/>
            <w:sz w:val="24"/>
            <w:szCs w:val="24"/>
            <w:lang w:val="en-US"/>
          </w:rPr>
          <w:t xml:space="preserve">Phase-1 </w:t>
        </w:r>
        <w:proofErr w:type="gramStart"/>
        <w:r w:rsidRPr="002A17E5">
          <w:rPr>
            <w:rFonts w:ascii="Arial" w:eastAsia="Arial" w:hAnsi="Arial" w:cs="Arial"/>
            <w:sz w:val="24"/>
            <w:szCs w:val="24"/>
            <w:lang w:val="en-US"/>
          </w:rPr>
          <w:t>i.e.</w:t>
        </w:r>
        <w:proofErr w:type="gramEnd"/>
        <w:r w:rsidRPr="002A17E5">
          <w:rPr>
            <w:rFonts w:ascii="Arial" w:eastAsia="Arial" w:hAnsi="Arial" w:cs="Arial"/>
            <w:sz w:val="24"/>
            <w:szCs w:val="24"/>
            <w:lang w:val="en-US"/>
          </w:rPr>
          <w:t xml:space="preserve"> in 202</w:t>
        </w:r>
        <w:del w:id="937" w:author="Hardik Malhotra" w:date="2021-11-25T17:14:00Z">
          <w:r w:rsidRPr="002A17E5" w:rsidDel="00A419BA">
            <w:rPr>
              <w:rFonts w:ascii="Arial" w:eastAsia="Arial" w:hAnsi="Arial" w:cs="Arial"/>
              <w:sz w:val="24"/>
              <w:szCs w:val="24"/>
              <w:lang w:val="en-US"/>
            </w:rPr>
            <w:delText>3</w:delText>
          </w:r>
        </w:del>
      </w:ins>
      <w:ins w:id="938" w:author="Hardik Malhotra" w:date="2021-11-25T17:14:00Z">
        <w:r w:rsidR="00A419BA">
          <w:rPr>
            <w:rFonts w:ascii="Arial" w:eastAsia="Arial" w:hAnsi="Arial" w:cs="Arial"/>
            <w:sz w:val="24"/>
            <w:szCs w:val="24"/>
            <w:lang w:val="en-US"/>
          </w:rPr>
          <w:t>4</w:t>
        </w:r>
      </w:ins>
      <w:ins w:id="939" w:author="Ritu Kamra" w:date="2021-11-25T16:33:00Z">
        <w:r w:rsidRPr="002A17E5">
          <w:rPr>
            <w:rFonts w:ascii="Arial" w:eastAsia="Arial" w:hAnsi="Arial" w:cs="Arial"/>
            <w:sz w:val="24"/>
            <w:szCs w:val="24"/>
            <w:lang w:val="en-US"/>
          </w:rPr>
          <w:t xml:space="preserve"> will incur approximately 65% of the total CAPEX which includes Electrical Supply Installation &amp; Commissioning, Instrumentation and Process Equipment, Mechanical Structure &amp; Piping</w:t>
        </w:r>
      </w:ins>
    </w:p>
    <w:p w14:paraId="44C85272" w14:textId="37A28A80" w:rsidR="002A17E5" w:rsidRPr="002A17E5" w:rsidRDefault="002A17E5" w:rsidP="002A17E5">
      <w:pPr>
        <w:numPr>
          <w:ilvl w:val="0"/>
          <w:numId w:val="50"/>
        </w:numPr>
        <w:tabs>
          <w:tab w:val="left" w:pos="1365"/>
        </w:tabs>
        <w:spacing w:line="360" w:lineRule="auto"/>
        <w:jc w:val="both"/>
        <w:rPr>
          <w:ins w:id="940" w:author="Ritu Kamra" w:date="2021-11-25T16:33:00Z"/>
          <w:rFonts w:ascii="Arial" w:eastAsia="Arial" w:hAnsi="Arial" w:cs="Arial"/>
          <w:sz w:val="24"/>
          <w:szCs w:val="24"/>
        </w:rPr>
      </w:pPr>
      <w:ins w:id="941" w:author="Ritu Kamra" w:date="2021-11-25T16:33:00Z">
        <w:r w:rsidRPr="002A17E5">
          <w:rPr>
            <w:rFonts w:ascii="Arial" w:eastAsia="Arial" w:hAnsi="Arial" w:cs="Arial"/>
            <w:sz w:val="24"/>
            <w:szCs w:val="24"/>
            <w:lang w:val="en-US"/>
          </w:rPr>
          <w:t xml:space="preserve">Phase-2 </w:t>
        </w:r>
        <w:proofErr w:type="gramStart"/>
        <w:r w:rsidRPr="002A17E5">
          <w:rPr>
            <w:rFonts w:ascii="Arial" w:eastAsia="Arial" w:hAnsi="Arial" w:cs="Arial"/>
            <w:sz w:val="24"/>
            <w:szCs w:val="24"/>
            <w:lang w:val="en-US"/>
          </w:rPr>
          <w:t>i.e.</w:t>
        </w:r>
        <w:proofErr w:type="gramEnd"/>
        <w:r w:rsidRPr="002A17E5">
          <w:rPr>
            <w:rFonts w:ascii="Arial" w:eastAsia="Arial" w:hAnsi="Arial" w:cs="Arial"/>
            <w:sz w:val="24"/>
            <w:szCs w:val="24"/>
            <w:lang w:val="en-US"/>
          </w:rPr>
          <w:t xml:space="preserve"> 202</w:t>
        </w:r>
      </w:ins>
      <w:ins w:id="942" w:author="Hardik Malhotra" w:date="2021-11-25T17:14:00Z">
        <w:r w:rsidR="00A419BA">
          <w:rPr>
            <w:rFonts w:ascii="Arial" w:eastAsia="Arial" w:hAnsi="Arial" w:cs="Arial"/>
            <w:sz w:val="24"/>
            <w:szCs w:val="24"/>
            <w:lang w:val="en-US"/>
          </w:rPr>
          <w:t>8</w:t>
        </w:r>
      </w:ins>
      <w:ins w:id="943" w:author="Ritu Kamra" w:date="2021-11-25T16:33:00Z">
        <w:del w:id="944" w:author="Hardik Malhotra" w:date="2021-11-25T17:14:00Z">
          <w:r w:rsidRPr="002A17E5" w:rsidDel="00A419BA">
            <w:rPr>
              <w:rFonts w:ascii="Arial" w:eastAsia="Arial" w:hAnsi="Arial" w:cs="Arial"/>
              <w:sz w:val="24"/>
              <w:szCs w:val="24"/>
              <w:lang w:val="en-US"/>
            </w:rPr>
            <w:delText>7</w:delText>
          </w:r>
        </w:del>
        <w:r w:rsidRPr="002A17E5">
          <w:rPr>
            <w:rFonts w:ascii="Arial" w:eastAsia="Arial" w:hAnsi="Arial" w:cs="Arial"/>
            <w:sz w:val="24"/>
            <w:szCs w:val="24"/>
            <w:lang w:val="en-US"/>
          </w:rPr>
          <w:t xml:space="preserve"> will incur remaining share of </w:t>
        </w:r>
        <w:del w:id="945" w:author="Hardik Malhotra" w:date="2021-11-25T17:15:00Z">
          <w:r w:rsidRPr="002A17E5" w:rsidDel="00A419BA">
            <w:rPr>
              <w:rFonts w:ascii="Arial" w:eastAsia="Arial" w:hAnsi="Arial" w:cs="Arial"/>
              <w:sz w:val="24"/>
              <w:szCs w:val="24"/>
              <w:lang w:val="en-US"/>
            </w:rPr>
            <w:delText>CAPEX  based</w:delText>
          </w:r>
        </w:del>
      </w:ins>
      <w:ins w:id="946" w:author="Hardik Malhotra" w:date="2021-11-25T17:15:00Z">
        <w:r w:rsidR="00A419BA" w:rsidRPr="002A17E5">
          <w:rPr>
            <w:rFonts w:ascii="Arial" w:eastAsia="Arial" w:hAnsi="Arial" w:cs="Arial"/>
            <w:sz w:val="24"/>
            <w:szCs w:val="24"/>
            <w:lang w:val="en-US"/>
          </w:rPr>
          <w:t>CAPEX based</w:t>
        </w:r>
      </w:ins>
      <w:ins w:id="947" w:author="Ritu Kamra" w:date="2021-11-25T16:33:00Z">
        <w:r w:rsidRPr="002A17E5">
          <w:rPr>
            <w:rFonts w:ascii="Arial" w:eastAsia="Arial" w:hAnsi="Arial" w:cs="Arial"/>
            <w:sz w:val="24"/>
            <w:szCs w:val="24"/>
            <w:lang w:val="en-US"/>
          </w:rPr>
          <w:t xml:space="preserve"> on repeat scope of Phase-1 components.</w:t>
        </w:r>
      </w:ins>
    </w:p>
    <w:p w14:paraId="540FC0D2" w14:textId="77777777" w:rsidR="002A17E5" w:rsidRPr="002A17E5" w:rsidRDefault="002A17E5" w:rsidP="002A17E5">
      <w:pPr>
        <w:numPr>
          <w:ilvl w:val="0"/>
          <w:numId w:val="50"/>
        </w:numPr>
        <w:tabs>
          <w:tab w:val="left" w:pos="1365"/>
        </w:tabs>
        <w:spacing w:line="360" w:lineRule="auto"/>
        <w:jc w:val="both"/>
        <w:rPr>
          <w:ins w:id="948" w:author="Ritu Kamra" w:date="2021-11-25T16:33:00Z"/>
          <w:rFonts w:ascii="Arial" w:eastAsia="Arial" w:hAnsi="Arial" w:cs="Arial"/>
          <w:sz w:val="24"/>
          <w:szCs w:val="24"/>
        </w:rPr>
      </w:pPr>
      <w:ins w:id="949" w:author="Ritu Kamra" w:date="2021-11-25T16:33:00Z">
        <w:r w:rsidRPr="002A17E5">
          <w:rPr>
            <w:rFonts w:ascii="Arial" w:eastAsia="Arial" w:hAnsi="Arial" w:cs="Arial"/>
            <w:sz w:val="24"/>
            <w:szCs w:val="24"/>
            <w:lang w:val="en-US"/>
          </w:rPr>
          <w:t>Civil work costs will be undertaken during Phase-1 initiation (95% of overall cost) and Phase-2 initiation (5% remaining share of overall cost)</w:t>
        </w:r>
      </w:ins>
    </w:p>
    <w:p w14:paraId="0257E012" w14:textId="77777777" w:rsidR="002A17E5" w:rsidRPr="006633C5" w:rsidRDefault="002A17E5" w:rsidP="00E45832">
      <w:pPr>
        <w:tabs>
          <w:tab w:val="left" w:pos="1365"/>
        </w:tabs>
        <w:spacing w:line="360" w:lineRule="auto"/>
        <w:jc w:val="both"/>
        <w:rPr>
          <w:rFonts w:ascii="Arial" w:eastAsia="Arial" w:hAnsi="Arial" w:cs="Arial"/>
          <w:sz w:val="24"/>
          <w:szCs w:val="24"/>
          <w:lang w:val="en-US"/>
        </w:rPr>
      </w:pPr>
    </w:p>
    <w:tbl>
      <w:tblPr>
        <w:tblW w:w="10291" w:type="dxa"/>
        <w:tblLook w:val="04A0" w:firstRow="1" w:lastRow="0" w:firstColumn="1" w:lastColumn="0" w:noHBand="0" w:noVBand="1"/>
      </w:tblPr>
      <w:tblGrid>
        <w:gridCol w:w="491"/>
        <w:gridCol w:w="3835"/>
        <w:gridCol w:w="3828"/>
        <w:gridCol w:w="2137"/>
      </w:tblGrid>
      <w:tr w:rsidR="00461D73" w:rsidRPr="00461D73" w14:paraId="522AE1BD" w14:textId="77777777" w:rsidTr="00461D73">
        <w:trPr>
          <w:trHeight w:val="314"/>
        </w:trPr>
        <w:tc>
          <w:tcPr>
            <w:tcW w:w="491" w:type="dxa"/>
            <w:tcBorders>
              <w:top w:val="single" w:sz="8" w:space="0" w:color="auto"/>
              <w:left w:val="single" w:sz="8" w:space="0" w:color="auto"/>
              <w:bottom w:val="single" w:sz="4" w:space="0" w:color="auto"/>
              <w:right w:val="single" w:sz="4" w:space="0" w:color="auto"/>
            </w:tcBorders>
            <w:shd w:val="clear" w:color="000000" w:fill="C6E0B4"/>
            <w:vAlign w:val="center"/>
            <w:hideMark/>
          </w:tcPr>
          <w:p w14:paraId="326B7D1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3835" w:type="dxa"/>
            <w:tcBorders>
              <w:top w:val="single" w:sz="8" w:space="0" w:color="auto"/>
              <w:left w:val="nil"/>
              <w:bottom w:val="single" w:sz="4" w:space="0" w:color="auto"/>
              <w:right w:val="single" w:sz="4" w:space="0" w:color="auto"/>
            </w:tcBorders>
            <w:shd w:val="clear" w:color="000000" w:fill="C6E0B4"/>
            <w:vAlign w:val="center"/>
            <w:hideMark/>
          </w:tcPr>
          <w:p w14:paraId="60A9B58A"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commentRangeStart w:id="950"/>
            <w:commentRangeStart w:id="951"/>
            <w:r w:rsidRPr="00461D73">
              <w:rPr>
                <w:rFonts w:ascii="Arial" w:eastAsia="Times New Roman" w:hAnsi="Arial" w:cs="Arial"/>
                <w:b/>
                <w:bCs/>
                <w:color w:val="000000"/>
                <w:sz w:val="20"/>
                <w:szCs w:val="20"/>
                <w:lang w:eastAsia="en-IN"/>
              </w:rPr>
              <w:t>ITEM</w:t>
            </w:r>
            <w:commentRangeEnd w:id="950"/>
            <w:r w:rsidR="00944A79">
              <w:rPr>
                <w:rStyle w:val="CommentReference"/>
              </w:rPr>
              <w:commentReference w:id="950"/>
            </w:r>
            <w:commentRangeEnd w:id="951"/>
            <w:r w:rsidR="003F09F6">
              <w:rPr>
                <w:rStyle w:val="CommentReference"/>
              </w:rPr>
              <w:commentReference w:id="951"/>
            </w:r>
          </w:p>
        </w:tc>
        <w:tc>
          <w:tcPr>
            <w:tcW w:w="3828" w:type="dxa"/>
            <w:tcBorders>
              <w:top w:val="single" w:sz="8" w:space="0" w:color="auto"/>
              <w:left w:val="nil"/>
              <w:bottom w:val="single" w:sz="4" w:space="0" w:color="auto"/>
              <w:right w:val="nil"/>
            </w:tcBorders>
            <w:shd w:val="clear" w:color="000000" w:fill="C6E0B4"/>
            <w:vAlign w:val="center"/>
            <w:hideMark/>
          </w:tcPr>
          <w:p w14:paraId="69A64A18"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Percentage (%)</w:t>
            </w:r>
          </w:p>
        </w:tc>
        <w:tc>
          <w:tcPr>
            <w:tcW w:w="2137" w:type="dxa"/>
            <w:tcBorders>
              <w:top w:val="single" w:sz="8" w:space="0" w:color="auto"/>
              <w:left w:val="single" w:sz="4" w:space="0" w:color="auto"/>
              <w:bottom w:val="single" w:sz="4" w:space="0" w:color="auto"/>
              <w:right w:val="single" w:sz="8" w:space="0" w:color="auto"/>
            </w:tcBorders>
            <w:shd w:val="clear" w:color="000000" w:fill="C6E0B4"/>
            <w:vAlign w:val="center"/>
            <w:hideMark/>
          </w:tcPr>
          <w:p w14:paraId="2B756831"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USD Million</w:t>
            </w:r>
          </w:p>
        </w:tc>
      </w:tr>
      <w:tr w:rsidR="00461D73" w:rsidRPr="00461D73" w14:paraId="188422AE" w14:textId="77777777" w:rsidTr="00461D73">
        <w:trPr>
          <w:trHeight w:val="314"/>
        </w:trPr>
        <w:tc>
          <w:tcPr>
            <w:tcW w:w="491" w:type="dxa"/>
            <w:tcBorders>
              <w:top w:val="nil"/>
              <w:left w:val="single" w:sz="8" w:space="0" w:color="auto"/>
              <w:bottom w:val="single" w:sz="4" w:space="0" w:color="auto"/>
              <w:right w:val="single" w:sz="4" w:space="0" w:color="auto"/>
            </w:tcBorders>
            <w:shd w:val="clear" w:color="000000" w:fill="BFBFBF"/>
            <w:vAlign w:val="center"/>
            <w:hideMark/>
          </w:tcPr>
          <w:p w14:paraId="5222E381"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A</w:t>
            </w:r>
          </w:p>
        </w:tc>
        <w:tc>
          <w:tcPr>
            <w:tcW w:w="3835" w:type="dxa"/>
            <w:tcBorders>
              <w:top w:val="nil"/>
              <w:left w:val="nil"/>
              <w:bottom w:val="single" w:sz="4" w:space="0" w:color="auto"/>
              <w:right w:val="single" w:sz="4" w:space="0" w:color="auto"/>
            </w:tcBorders>
            <w:shd w:val="clear" w:color="000000" w:fill="BFBFBF"/>
            <w:vAlign w:val="center"/>
            <w:hideMark/>
          </w:tcPr>
          <w:p w14:paraId="1F7EAF85"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FIXED-CAPITAL INVESTMENT</w:t>
            </w:r>
          </w:p>
        </w:tc>
        <w:tc>
          <w:tcPr>
            <w:tcW w:w="3828" w:type="dxa"/>
            <w:tcBorders>
              <w:top w:val="nil"/>
              <w:left w:val="nil"/>
              <w:bottom w:val="single" w:sz="4" w:space="0" w:color="auto"/>
              <w:right w:val="nil"/>
            </w:tcBorders>
            <w:shd w:val="clear" w:color="000000" w:fill="BFBFBF"/>
            <w:vAlign w:val="center"/>
            <w:hideMark/>
          </w:tcPr>
          <w:p w14:paraId="5A204B1F"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BFBFBF"/>
            <w:vAlign w:val="center"/>
            <w:hideMark/>
          </w:tcPr>
          <w:p w14:paraId="23EEBAE2" w14:textId="6155C553"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3</w:t>
            </w:r>
            <w:ins w:id="952" w:author="Hardik Malhotra" w:date="2021-11-25T17:17:00Z">
              <w:r w:rsidR="00A419BA">
                <w:rPr>
                  <w:rFonts w:ascii="Arial" w:eastAsia="Times New Roman" w:hAnsi="Arial" w:cs="Arial"/>
                  <w:b/>
                  <w:bCs/>
                  <w:color w:val="000000"/>
                  <w:sz w:val="20"/>
                  <w:szCs w:val="20"/>
                  <w:lang w:eastAsia="en-IN"/>
                </w:rPr>
                <w:t>3.4</w:t>
              </w:r>
            </w:ins>
            <w:del w:id="953" w:author="Hardik Malhotra" w:date="2021-11-25T17:17:00Z">
              <w:r w:rsidRPr="00461D73" w:rsidDel="00A419BA">
                <w:rPr>
                  <w:rFonts w:ascii="Arial" w:eastAsia="Times New Roman" w:hAnsi="Arial" w:cs="Arial"/>
                  <w:b/>
                  <w:bCs/>
                  <w:color w:val="000000"/>
                  <w:sz w:val="20"/>
                  <w:szCs w:val="20"/>
                  <w:lang w:eastAsia="en-IN"/>
                </w:rPr>
                <w:delText>4.6</w:delText>
              </w:r>
            </w:del>
          </w:p>
        </w:tc>
      </w:tr>
      <w:tr w:rsidR="00461D73" w:rsidRPr="00461D73" w14:paraId="779E7224" w14:textId="77777777" w:rsidTr="00461D73">
        <w:trPr>
          <w:trHeight w:val="314"/>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203337FE"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A1</w:t>
            </w:r>
          </w:p>
        </w:tc>
        <w:tc>
          <w:tcPr>
            <w:tcW w:w="3835" w:type="dxa"/>
            <w:tcBorders>
              <w:top w:val="nil"/>
              <w:left w:val="nil"/>
              <w:bottom w:val="single" w:sz="4" w:space="0" w:color="auto"/>
              <w:right w:val="single" w:sz="4" w:space="0" w:color="auto"/>
            </w:tcBorders>
            <w:shd w:val="clear" w:color="000000" w:fill="8EA9DB"/>
            <w:vAlign w:val="center"/>
            <w:hideMark/>
          </w:tcPr>
          <w:p w14:paraId="67F7C963"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TOTAL DIRECT PLANT COST</w:t>
            </w:r>
          </w:p>
        </w:tc>
        <w:tc>
          <w:tcPr>
            <w:tcW w:w="3828" w:type="dxa"/>
            <w:tcBorders>
              <w:top w:val="nil"/>
              <w:left w:val="nil"/>
              <w:bottom w:val="single" w:sz="4" w:space="0" w:color="auto"/>
              <w:right w:val="nil"/>
            </w:tcBorders>
            <w:shd w:val="clear" w:color="000000" w:fill="8EA9DB"/>
            <w:vAlign w:val="center"/>
            <w:hideMark/>
          </w:tcPr>
          <w:p w14:paraId="27F5CB0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1B7BCE1A" w14:textId="5E40563D"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954" w:author="Hardik Malhotra" w:date="2021-11-25T17:17:00Z">
              <w:r w:rsidR="00A419BA">
                <w:rPr>
                  <w:rFonts w:ascii="Arial" w:eastAsia="Times New Roman" w:hAnsi="Arial" w:cs="Arial"/>
                  <w:color w:val="000000"/>
                  <w:sz w:val="20"/>
                  <w:szCs w:val="20"/>
                  <w:lang w:eastAsia="en-IN"/>
                </w:rPr>
                <w:t>3.7</w:t>
              </w:r>
            </w:ins>
            <w:del w:id="955" w:author="Hardik Malhotra" w:date="2021-11-25T17:17:00Z">
              <w:r w:rsidRPr="00461D73" w:rsidDel="00A419BA">
                <w:rPr>
                  <w:rFonts w:ascii="Arial" w:eastAsia="Times New Roman" w:hAnsi="Arial" w:cs="Arial"/>
                  <w:color w:val="000000"/>
                  <w:sz w:val="20"/>
                  <w:szCs w:val="20"/>
                  <w:lang w:eastAsia="en-IN"/>
                </w:rPr>
                <w:delText>4.5</w:delText>
              </w:r>
            </w:del>
          </w:p>
        </w:tc>
      </w:tr>
      <w:tr w:rsidR="00461D73" w:rsidRPr="00461D73" w14:paraId="715F82BE" w14:textId="77777777" w:rsidTr="00461D73">
        <w:trPr>
          <w:trHeight w:val="503"/>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48DBFD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p>
        </w:tc>
        <w:tc>
          <w:tcPr>
            <w:tcW w:w="3835" w:type="dxa"/>
            <w:tcBorders>
              <w:top w:val="nil"/>
              <w:left w:val="nil"/>
              <w:bottom w:val="single" w:sz="4" w:space="0" w:color="auto"/>
              <w:right w:val="single" w:sz="4" w:space="0" w:color="auto"/>
            </w:tcBorders>
            <w:shd w:val="clear" w:color="auto" w:fill="auto"/>
            <w:vAlign w:val="center"/>
            <w:hideMark/>
          </w:tcPr>
          <w:p w14:paraId="1D05A98C"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Delivered main equipment (includes auxiliary equipment)</w:t>
            </w:r>
          </w:p>
        </w:tc>
        <w:tc>
          <w:tcPr>
            <w:tcW w:w="3828" w:type="dxa"/>
            <w:tcBorders>
              <w:top w:val="nil"/>
              <w:left w:val="nil"/>
              <w:bottom w:val="single" w:sz="4" w:space="0" w:color="auto"/>
              <w:right w:val="nil"/>
            </w:tcBorders>
            <w:shd w:val="clear" w:color="auto" w:fill="auto"/>
            <w:vAlign w:val="center"/>
            <w:hideMark/>
          </w:tcPr>
          <w:p w14:paraId="7D461ECC"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6186822" w14:textId="5E08EE96"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7.</w:t>
            </w:r>
            <w:ins w:id="956" w:author="Hardik Malhotra" w:date="2021-11-25T17:17:00Z">
              <w:r w:rsidR="00A419BA">
                <w:rPr>
                  <w:rFonts w:ascii="Arial" w:eastAsia="Times New Roman" w:hAnsi="Arial" w:cs="Arial"/>
                  <w:color w:val="000000"/>
                  <w:sz w:val="20"/>
                  <w:szCs w:val="20"/>
                  <w:lang w:eastAsia="en-IN"/>
                </w:rPr>
                <w:t>7</w:t>
              </w:r>
            </w:ins>
            <w:del w:id="957" w:author="Hardik Malhotra" w:date="2021-11-25T17:17:00Z">
              <w:r w:rsidRPr="00461D73" w:rsidDel="00A419BA">
                <w:rPr>
                  <w:rFonts w:ascii="Arial" w:eastAsia="Times New Roman" w:hAnsi="Arial" w:cs="Arial"/>
                  <w:color w:val="000000"/>
                  <w:sz w:val="20"/>
                  <w:szCs w:val="20"/>
                  <w:lang w:eastAsia="en-IN"/>
                </w:rPr>
                <w:delText>96</w:delText>
              </w:r>
            </w:del>
          </w:p>
        </w:tc>
      </w:tr>
      <w:tr w:rsidR="00461D73" w:rsidRPr="00461D73" w14:paraId="4B4AF3E6"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78279B2C"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p>
        </w:tc>
        <w:tc>
          <w:tcPr>
            <w:tcW w:w="3835" w:type="dxa"/>
            <w:tcBorders>
              <w:top w:val="nil"/>
              <w:left w:val="nil"/>
              <w:bottom w:val="single" w:sz="4" w:space="0" w:color="auto"/>
              <w:right w:val="single" w:sz="4" w:space="0" w:color="auto"/>
            </w:tcBorders>
            <w:shd w:val="clear" w:color="auto" w:fill="auto"/>
            <w:vAlign w:val="center"/>
            <w:hideMark/>
          </w:tcPr>
          <w:p w14:paraId="2278D368"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Purchased-equipment installation</w:t>
            </w:r>
          </w:p>
        </w:tc>
        <w:tc>
          <w:tcPr>
            <w:tcW w:w="3828" w:type="dxa"/>
            <w:tcBorders>
              <w:top w:val="nil"/>
              <w:left w:val="nil"/>
              <w:bottom w:val="single" w:sz="4" w:space="0" w:color="auto"/>
              <w:right w:val="nil"/>
            </w:tcBorders>
            <w:shd w:val="clear" w:color="auto" w:fill="auto"/>
            <w:vAlign w:val="center"/>
            <w:hideMark/>
          </w:tcPr>
          <w:p w14:paraId="1053105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DA62E4C" w14:textId="41431A5F" w:rsidR="00461D73" w:rsidRPr="00461D73" w:rsidRDefault="00A419BA" w:rsidP="00461D73">
            <w:pPr>
              <w:spacing w:after="0" w:line="240" w:lineRule="auto"/>
              <w:jc w:val="center"/>
              <w:rPr>
                <w:rFonts w:ascii="Arial" w:eastAsia="Times New Roman" w:hAnsi="Arial" w:cs="Arial"/>
                <w:color w:val="000000"/>
                <w:sz w:val="20"/>
                <w:szCs w:val="20"/>
                <w:lang w:eastAsia="en-IN"/>
              </w:rPr>
            </w:pPr>
            <w:ins w:id="958" w:author="Hardik Malhotra" w:date="2021-11-25T17:17:00Z">
              <w:r>
                <w:rPr>
                  <w:rFonts w:ascii="Arial" w:eastAsia="Times New Roman" w:hAnsi="Arial" w:cs="Arial"/>
                  <w:color w:val="000000"/>
                  <w:sz w:val="20"/>
                  <w:szCs w:val="20"/>
                  <w:lang w:eastAsia="en-IN"/>
                </w:rPr>
                <w:t>3.0</w:t>
              </w:r>
            </w:ins>
            <w:del w:id="959" w:author="Hardik Malhotra" w:date="2021-11-25T17:17:00Z">
              <w:r w:rsidR="00461D73" w:rsidRPr="00461D73" w:rsidDel="00A419BA">
                <w:rPr>
                  <w:rFonts w:ascii="Arial" w:eastAsia="Times New Roman" w:hAnsi="Arial" w:cs="Arial"/>
                  <w:color w:val="000000"/>
                  <w:sz w:val="20"/>
                  <w:szCs w:val="20"/>
                  <w:lang w:eastAsia="en-IN"/>
                </w:rPr>
                <w:delText>3.11</w:delText>
              </w:r>
            </w:del>
          </w:p>
        </w:tc>
      </w:tr>
      <w:tr w:rsidR="00461D73" w:rsidRPr="00461D73" w14:paraId="7A175BFB"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57B93AD"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w:t>
            </w:r>
          </w:p>
        </w:tc>
        <w:tc>
          <w:tcPr>
            <w:tcW w:w="3835" w:type="dxa"/>
            <w:tcBorders>
              <w:top w:val="nil"/>
              <w:left w:val="nil"/>
              <w:bottom w:val="single" w:sz="4" w:space="0" w:color="auto"/>
              <w:right w:val="single" w:sz="4" w:space="0" w:color="auto"/>
            </w:tcBorders>
            <w:shd w:val="clear" w:color="auto" w:fill="auto"/>
            <w:vAlign w:val="center"/>
            <w:hideMark/>
          </w:tcPr>
          <w:p w14:paraId="40DD1483"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Instrumentation and controls (installed)</w:t>
            </w:r>
          </w:p>
        </w:tc>
        <w:tc>
          <w:tcPr>
            <w:tcW w:w="3828" w:type="dxa"/>
            <w:tcBorders>
              <w:top w:val="nil"/>
              <w:left w:val="nil"/>
              <w:bottom w:val="single" w:sz="4" w:space="0" w:color="auto"/>
              <w:right w:val="nil"/>
            </w:tcBorders>
            <w:shd w:val="clear" w:color="auto" w:fill="auto"/>
            <w:vAlign w:val="center"/>
            <w:hideMark/>
          </w:tcPr>
          <w:p w14:paraId="7C68B60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26%</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81D60CC" w14:textId="545DA1CF" w:rsidR="00461D73" w:rsidRPr="00461D73" w:rsidRDefault="00A419BA" w:rsidP="00461D73">
            <w:pPr>
              <w:spacing w:after="0" w:line="240" w:lineRule="auto"/>
              <w:jc w:val="center"/>
              <w:rPr>
                <w:rFonts w:ascii="Arial" w:eastAsia="Times New Roman" w:hAnsi="Arial" w:cs="Arial"/>
                <w:color w:val="000000"/>
                <w:sz w:val="20"/>
                <w:szCs w:val="20"/>
                <w:lang w:eastAsia="en-IN"/>
              </w:rPr>
            </w:pPr>
            <w:ins w:id="960" w:author="Hardik Malhotra" w:date="2021-11-25T17:18:00Z">
              <w:r>
                <w:rPr>
                  <w:rFonts w:ascii="Arial" w:eastAsia="Times New Roman" w:hAnsi="Arial" w:cs="Arial"/>
                  <w:color w:val="000000"/>
                  <w:sz w:val="20"/>
                  <w:szCs w:val="20"/>
                  <w:lang w:eastAsia="en-IN"/>
                </w:rPr>
                <w:t>2.0</w:t>
              </w:r>
            </w:ins>
            <w:del w:id="961" w:author="Hardik Malhotra" w:date="2021-11-25T17:17:00Z">
              <w:r w:rsidR="00461D73" w:rsidRPr="00461D73" w:rsidDel="00A419BA">
                <w:rPr>
                  <w:rFonts w:ascii="Arial" w:eastAsia="Times New Roman" w:hAnsi="Arial" w:cs="Arial"/>
                  <w:color w:val="000000"/>
                  <w:sz w:val="20"/>
                  <w:szCs w:val="20"/>
                  <w:lang w:eastAsia="en-IN"/>
                </w:rPr>
                <w:delText>2.07</w:delText>
              </w:r>
            </w:del>
          </w:p>
        </w:tc>
      </w:tr>
      <w:tr w:rsidR="00461D73" w:rsidRPr="00461D73" w14:paraId="46A2F0B6"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6D309F4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p>
        </w:tc>
        <w:tc>
          <w:tcPr>
            <w:tcW w:w="3835" w:type="dxa"/>
            <w:tcBorders>
              <w:top w:val="nil"/>
              <w:left w:val="nil"/>
              <w:bottom w:val="single" w:sz="4" w:space="0" w:color="auto"/>
              <w:right w:val="single" w:sz="4" w:space="0" w:color="auto"/>
            </w:tcBorders>
            <w:shd w:val="clear" w:color="auto" w:fill="auto"/>
            <w:vAlign w:val="center"/>
            <w:hideMark/>
          </w:tcPr>
          <w:p w14:paraId="7D5B1A4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Piping (installed)</w:t>
            </w:r>
          </w:p>
        </w:tc>
        <w:tc>
          <w:tcPr>
            <w:tcW w:w="3828" w:type="dxa"/>
            <w:tcBorders>
              <w:top w:val="nil"/>
              <w:left w:val="nil"/>
              <w:bottom w:val="single" w:sz="4" w:space="0" w:color="auto"/>
              <w:right w:val="nil"/>
            </w:tcBorders>
            <w:shd w:val="clear" w:color="auto" w:fill="auto"/>
            <w:vAlign w:val="center"/>
            <w:hideMark/>
          </w:tcPr>
          <w:p w14:paraId="2B0B9AD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31%</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73EFDFE" w14:textId="34BE7A4E"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962" w:author="Hardik Malhotra" w:date="2021-11-25T17:18:00Z">
              <w:r w:rsidR="00A419BA">
                <w:rPr>
                  <w:rFonts w:ascii="Arial" w:eastAsia="Times New Roman" w:hAnsi="Arial" w:cs="Arial"/>
                  <w:color w:val="000000"/>
                  <w:sz w:val="20"/>
                  <w:szCs w:val="20"/>
                  <w:lang w:eastAsia="en-IN"/>
                </w:rPr>
                <w:t>4</w:t>
              </w:r>
            </w:ins>
            <w:del w:id="963" w:author="Hardik Malhotra" w:date="2021-11-25T17:17:00Z">
              <w:r w:rsidRPr="00461D73" w:rsidDel="00A419BA">
                <w:rPr>
                  <w:rFonts w:ascii="Arial" w:eastAsia="Times New Roman" w:hAnsi="Arial" w:cs="Arial"/>
                  <w:color w:val="000000"/>
                  <w:sz w:val="20"/>
                  <w:szCs w:val="20"/>
                  <w:lang w:eastAsia="en-IN"/>
                </w:rPr>
                <w:delText>47</w:delText>
              </w:r>
            </w:del>
          </w:p>
        </w:tc>
      </w:tr>
      <w:tr w:rsidR="00461D73" w:rsidRPr="00461D73" w14:paraId="4F70716A"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73F93E4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5</w:t>
            </w:r>
          </w:p>
        </w:tc>
        <w:tc>
          <w:tcPr>
            <w:tcW w:w="3835" w:type="dxa"/>
            <w:tcBorders>
              <w:top w:val="nil"/>
              <w:left w:val="nil"/>
              <w:bottom w:val="single" w:sz="4" w:space="0" w:color="auto"/>
              <w:right w:val="single" w:sz="4" w:space="0" w:color="auto"/>
            </w:tcBorders>
            <w:shd w:val="clear" w:color="auto" w:fill="auto"/>
            <w:vAlign w:val="center"/>
            <w:hideMark/>
          </w:tcPr>
          <w:p w14:paraId="3BD6DA32"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Electrical (installed)</w:t>
            </w:r>
          </w:p>
        </w:tc>
        <w:tc>
          <w:tcPr>
            <w:tcW w:w="3828" w:type="dxa"/>
            <w:tcBorders>
              <w:top w:val="nil"/>
              <w:left w:val="nil"/>
              <w:bottom w:val="single" w:sz="4" w:space="0" w:color="auto"/>
              <w:right w:val="nil"/>
            </w:tcBorders>
            <w:shd w:val="clear" w:color="auto" w:fill="auto"/>
            <w:vAlign w:val="center"/>
            <w:hideMark/>
          </w:tcPr>
          <w:p w14:paraId="3C7D973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91E0346" w14:textId="19EAE5BF"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0.</w:t>
            </w:r>
            <w:ins w:id="964" w:author="Hardik Malhotra" w:date="2021-11-25T17:18:00Z">
              <w:r w:rsidR="00A419BA">
                <w:rPr>
                  <w:rFonts w:ascii="Arial" w:eastAsia="Times New Roman" w:hAnsi="Arial" w:cs="Arial"/>
                  <w:color w:val="000000"/>
                  <w:sz w:val="20"/>
                  <w:szCs w:val="20"/>
                  <w:lang w:eastAsia="en-IN"/>
                </w:rPr>
                <w:t>7</w:t>
              </w:r>
            </w:ins>
            <w:del w:id="965" w:author="Hardik Malhotra" w:date="2021-11-25T17:17:00Z">
              <w:r w:rsidRPr="00461D73" w:rsidDel="00A419BA">
                <w:rPr>
                  <w:rFonts w:ascii="Arial" w:eastAsia="Times New Roman" w:hAnsi="Arial" w:cs="Arial"/>
                  <w:color w:val="000000"/>
                  <w:sz w:val="20"/>
                  <w:szCs w:val="20"/>
                  <w:lang w:eastAsia="en-IN"/>
                </w:rPr>
                <w:delText>80</w:delText>
              </w:r>
            </w:del>
          </w:p>
        </w:tc>
      </w:tr>
      <w:tr w:rsidR="00461D73" w:rsidRPr="00461D73" w14:paraId="521F70B2"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27BBD94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6</w:t>
            </w:r>
          </w:p>
        </w:tc>
        <w:tc>
          <w:tcPr>
            <w:tcW w:w="3835" w:type="dxa"/>
            <w:tcBorders>
              <w:top w:val="nil"/>
              <w:left w:val="nil"/>
              <w:bottom w:val="single" w:sz="4" w:space="0" w:color="auto"/>
              <w:right w:val="single" w:sz="4" w:space="0" w:color="auto"/>
            </w:tcBorders>
            <w:shd w:val="clear" w:color="auto" w:fill="auto"/>
            <w:vAlign w:val="center"/>
            <w:hideMark/>
          </w:tcPr>
          <w:p w14:paraId="6C8C717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Buildings (including services)</w:t>
            </w:r>
          </w:p>
        </w:tc>
        <w:tc>
          <w:tcPr>
            <w:tcW w:w="3828" w:type="dxa"/>
            <w:tcBorders>
              <w:top w:val="nil"/>
              <w:left w:val="nil"/>
              <w:bottom w:val="single" w:sz="4" w:space="0" w:color="auto"/>
              <w:right w:val="nil"/>
            </w:tcBorders>
            <w:shd w:val="clear" w:color="auto" w:fill="auto"/>
            <w:vAlign w:val="center"/>
            <w:hideMark/>
          </w:tcPr>
          <w:p w14:paraId="62E97376"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0FF6DAE" w14:textId="637CA14F"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966" w:author="Hardik Malhotra" w:date="2021-11-25T17:18:00Z">
              <w:r w:rsidR="00A419BA">
                <w:rPr>
                  <w:rFonts w:ascii="Arial" w:eastAsia="Times New Roman" w:hAnsi="Arial" w:cs="Arial"/>
                  <w:color w:val="000000"/>
                  <w:sz w:val="20"/>
                  <w:szCs w:val="20"/>
                  <w:lang w:eastAsia="en-IN"/>
                </w:rPr>
                <w:t>2</w:t>
              </w:r>
            </w:ins>
            <w:del w:id="967" w:author="Hardik Malhotra" w:date="2021-11-25T17:18:00Z">
              <w:r w:rsidRPr="00461D73" w:rsidDel="00A419BA">
                <w:rPr>
                  <w:rFonts w:ascii="Arial" w:eastAsia="Times New Roman" w:hAnsi="Arial" w:cs="Arial"/>
                  <w:color w:val="000000"/>
                  <w:sz w:val="20"/>
                  <w:szCs w:val="20"/>
                  <w:lang w:eastAsia="en-IN"/>
                </w:rPr>
                <w:delText>31</w:delText>
              </w:r>
            </w:del>
          </w:p>
        </w:tc>
      </w:tr>
      <w:tr w:rsidR="00461D73" w:rsidRPr="00461D73" w14:paraId="5AFA1EDA"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B33374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7</w:t>
            </w:r>
          </w:p>
        </w:tc>
        <w:tc>
          <w:tcPr>
            <w:tcW w:w="3835" w:type="dxa"/>
            <w:tcBorders>
              <w:top w:val="nil"/>
              <w:left w:val="nil"/>
              <w:bottom w:val="single" w:sz="4" w:space="0" w:color="auto"/>
              <w:right w:val="single" w:sz="4" w:space="0" w:color="auto"/>
            </w:tcBorders>
            <w:shd w:val="clear" w:color="auto" w:fill="auto"/>
            <w:vAlign w:val="center"/>
            <w:hideMark/>
          </w:tcPr>
          <w:p w14:paraId="16DB833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Service facilities (installed)</w:t>
            </w:r>
          </w:p>
        </w:tc>
        <w:tc>
          <w:tcPr>
            <w:tcW w:w="3828" w:type="dxa"/>
            <w:tcBorders>
              <w:top w:val="nil"/>
              <w:left w:val="nil"/>
              <w:bottom w:val="single" w:sz="4" w:space="0" w:color="auto"/>
              <w:right w:val="nil"/>
            </w:tcBorders>
            <w:shd w:val="clear" w:color="auto" w:fill="auto"/>
            <w:vAlign w:val="center"/>
            <w:hideMark/>
          </w:tcPr>
          <w:p w14:paraId="7E46B81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55%</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A103625" w14:textId="3F453422"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ins w:id="968" w:author="Hardik Malhotra" w:date="2021-11-25T17:18:00Z">
              <w:r w:rsidR="00A419BA">
                <w:rPr>
                  <w:rFonts w:ascii="Arial" w:eastAsia="Times New Roman" w:hAnsi="Arial" w:cs="Arial"/>
                  <w:color w:val="000000"/>
                  <w:sz w:val="20"/>
                  <w:szCs w:val="20"/>
                  <w:lang w:eastAsia="en-IN"/>
                </w:rPr>
                <w:t>2</w:t>
              </w:r>
            </w:ins>
            <w:del w:id="969" w:author="Hardik Malhotra" w:date="2021-11-25T17:18:00Z">
              <w:r w:rsidRPr="00461D73" w:rsidDel="00A419BA">
                <w:rPr>
                  <w:rFonts w:ascii="Arial" w:eastAsia="Times New Roman" w:hAnsi="Arial" w:cs="Arial"/>
                  <w:color w:val="000000"/>
                  <w:sz w:val="20"/>
                  <w:szCs w:val="20"/>
                  <w:lang w:eastAsia="en-IN"/>
                </w:rPr>
                <w:delText>38</w:delText>
              </w:r>
            </w:del>
          </w:p>
        </w:tc>
      </w:tr>
      <w:tr w:rsidR="00461D73" w:rsidRPr="00461D73" w14:paraId="4DCAE399"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487E835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8</w:t>
            </w:r>
          </w:p>
        </w:tc>
        <w:tc>
          <w:tcPr>
            <w:tcW w:w="3835" w:type="dxa"/>
            <w:tcBorders>
              <w:top w:val="nil"/>
              <w:left w:val="nil"/>
              <w:bottom w:val="single" w:sz="4" w:space="0" w:color="auto"/>
              <w:right w:val="single" w:sz="4" w:space="0" w:color="auto"/>
            </w:tcBorders>
            <w:shd w:val="clear" w:color="auto" w:fill="auto"/>
            <w:vAlign w:val="center"/>
            <w:hideMark/>
          </w:tcPr>
          <w:p w14:paraId="3880600A"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Others</w:t>
            </w:r>
          </w:p>
        </w:tc>
        <w:tc>
          <w:tcPr>
            <w:tcW w:w="3828" w:type="dxa"/>
            <w:tcBorders>
              <w:top w:val="nil"/>
              <w:left w:val="nil"/>
              <w:bottom w:val="single" w:sz="4" w:space="0" w:color="auto"/>
              <w:right w:val="nil"/>
            </w:tcBorders>
            <w:shd w:val="clear" w:color="auto" w:fill="auto"/>
            <w:vAlign w:val="center"/>
            <w:hideMark/>
          </w:tcPr>
          <w:p w14:paraId="2FF1408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18%</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5544DC79" w14:textId="41148124"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ins w:id="970" w:author="Hardik Malhotra" w:date="2021-11-25T17:18:00Z">
              <w:r w:rsidR="00A419BA">
                <w:rPr>
                  <w:rFonts w:ascii="Arial" w:eastAsia="Times New Roman" w:hAnsi="Arial" w:cs="Arial"/>
                  <w:color w:val="000000"/>
                  <w:sz w:val="20"/>
                  <w:szCs w:val="20"/>
                  <w:lang w:eastAsia="en-IN"/>
                </w:rPr>
                <w:t>4</w:t>
              </w:r>
            </w:ins>
            <w:del w:id="971" w:author="Hardik Malhotra" w:date="2021-11-25T17:18:00Z">
              <w:r w:rsidRPr="00461D73" w:rsidDel="00A419BA">
                <w:rPr>
                  <w:rFonts w:ascii="Arial" w:eastAsia="Times New Roman" w:hAnsi="Arial" w:cs="Arial"/>
                  <w:color w:val="000000"/>
                  <w:sz w:val="20"/>
                  <w:szCs w:val="20"/>
                  <w:lang w:eastAsia="en-IN"/>
                </w:rPr>
                <w:delText>43</w:delText>
              </w:r>
            </w:del>
          </w:p>
        </w:tc>
      </w:tr>
      <w:tr w:rsidR="00461D73" w:rsidRPr="00461D73" w14:paraId="54FE23FE" w14:textId="77777777" w:rsidTr="00461D73">
        <w:trPr>
          <w:trHeight w:val="503"/>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7B8A5605"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A2</w:t>
            </w:r>
          </w:p>
        </w:tc>
        <w:tc>
          <w:tcPr>
            <w:tcW w:w="3835" w:type="dxa"/>
            <w:tcBorders>
              <w:top w:val="nil"/>
              <w:left w:val="nil"/>
              <w:bottom w:val="single" w:sz="4" w:space="0" w:color="auto"/>
              <w:right w:val="single" w:sz="4" w:space="0" w:color="auto"/>
            </w:tcBorders>
            <w:shd w:val="clear" w:color="000000" w:fill="8EA9DB"/>
            <w:vAlign w:val="center"/>
            <w:hideMark/>
          </w:tcPr>
          <w:p w14:paraId="0512FE2C"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INDIRECT PLANT COST</w:t>
            </w:r>
          </w:p>
        </w:tc>
        <w:tc>
          <w:tcPr>
            <w:tcW w:w="3828" w:type="dxa"/>
            <w:tcBorders>
              <w:top w:val="nil"/>
              <w:left w:val="nil"/>
              <w:bottom w:val="single" w:sz="4" w:space="0" w:color="auto"/>
              <w:right w:val="nil"/>
            </w:tcBorders>
            <w:shd w:val="clear" w:color="auto" w:fill="auto"/>
            <w:vAlign w:val="center"/>
            <w:hideMark/>
          </w:tcPr>
          <w:p w14:paraId="44AD974E"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52926373" w14:textId="7E68A850" w:rsidR="00461D73" w:rsidRPr="00461D73" w:rsidRDefault="00A419BA" w:rsidP="00461D73">
            <w:pPr>
              <w:spacing w:after="0" w:line="240" w:lineRule="auto"/>
              <w:jc w:val="center"/>
              <w:rPr>
                <w:rFonts w:ascii="Arial" w:eastAsia="Times New Roman" w:hAnsi="Arial" w:cs="Arial"/>
                <w:b/>
                <w:bCs/>
                <w:color w:val="000000"/>
                <w:sz w:val="20"/>
                <w:szCs w:val="20"/>
                <w:lang w:eastAsia="en-IN"/>
              </w:rPr>
            </w:pPr>
            <w:ins w:id="972" w:author="Hardik Malhotra" w:date="2021-11-25T17:18:00Z">
              <w:r>
                <w:rPr>
                  <w:rFonts w:ascii="Arial" w:eastAsia="Times New Roman" w:hAnsi="Arial" w:cs="Arial"/>
                  <w:b/>
                  <w:bCs/>
                  <w:color w:val="000000"/>
                  <w:sz w:val="20"/>
                  <w:szCs w:val="20"/>
                  <w:lang w:eastAsia="en-IN"/>
                </w:rPr>
                <w:t>9.7</w:t>
              </w:r>
            </w:ins>
            <w:del w:id="973" w:author="Hardik Malhotra" w:date="2021-11-25T17:18:00Z">
              <w:r w:rsidR="00461D73" w:rsidRPr="00461D73" w:rsidDel="00A419BA">
                <w:rPr>
                  <w:rFonts w:ascii="Arial" w:eastAsia="Times New Roman" w:hAnsi="Arial" w:cs="Arial"/>
                  <w:b/>
                  <w:bCs/>
                  <w:color w:val="000000"/>
                  <w:sz w:val="20"/>
                  <w:szCs w:val="20"/>
                  <w:lang w:eastAsia="en-IN"/>
                </w:rPr>
                <w:delText>10.0</w:delText>
              </w:r>
            </w:del>
          </w:p>
        </w:tc>
      </w:tr>
      <w:tr w:rsidR="00461D73" w:rsidRPr="00461D73" w14:paraId="0BD73617"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34B7B2B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9</w:t>
            </w:r>
          </w:p>
        </w:tc>
        <w:tc>
          <w:tcPr>
            <w:tcW w:w="3835" w:type="dxa"/>
            <w:tcBorders>
              <w:top w:val="nil"/>
              <w:left w:val="nil"/>
              <w:bottom w:val="single" w:sz="4" w:space="0" w:color="auto"/>
              <w:right w:val="single" w:sz="4" w:space="0" w:color="auto"/>
            </w:tcBorders>
            <w:shd w:val="clear" w:color="auto" w:fill="auto"/>
            <w:vAlign w:val="center"/>
            <w:hideMark/>
          </w:tcPr>
          <w:p w14:paraId="065028D2"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Engineering and supervision</w:t>
            </w:r>
          </w:p>
        </w:tc>
        <w:tc>
          <w:tcPr>
            <w:tcW w:w="3828" w:type="dxa"/>
            <w:tcBorders>
              <w:top w:val="nil"/>
              <w:left w:val="nil"/>
              <w:bottom w:val="single" w:sz="4" w:space="0" w:color="auto"/>
              <w:right w:val="nil"/>
            </w:tcBorders>
            <w:shd w:val="clear" w:color="auto" w:fill="auto"/>
            <w:vAlign w:val="center"/>
            <w:hideMark/>
          </w:tcPr>
          <w:p w14:paraId="4C3AA9F3"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32%</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196A8D2" w14:textId="23D38EFC"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974" w:author="Hardik Malhotra" w:date="2021-11-25T17:18:00Z">
              <w:r w:rsidR="00A419BA">
                <w:rPr>
                  <w:rFonts w:ascii="Arial" w:eastAsia="Times New Roman" w:hAnsi="Arial" w:cs="Arial"/>
                  <w:color w:val="000000"/>
                  <w:sz w:val="20"/>
                  <w:szCs w:val="20"/>
                  <w:lang w:eastAsia="en-IN"/>
                </w:rPr>
                <w:t>.5</w:t>
              </w:r>
            </w:ins>
            <w:del w:id="975" w:author="Hardik Malhotra" w:date="2021-11-25T17:18:00Z">
              <w:r w:rsidRPr="00461D73" w:rsidDel="00A419BA">
                <w:rPr>
                  <w:rFonts w:ascii="Arial" w:eastAsia="Times New Roman" w:hAnsi="Arial" w:cs="Arial"/>
                  <w:color w:val="000000"/>
                  <w:sz w:val="20"/>
                  <w:szCs w:val="20"/>
                  <w:lang w:eastAsia="en-IN"/>
                </w:rPr>
                <w:delText>.55</w:delText>
              </w:r>
            </w:del>
          </w:p>
        </w:tc>
      </w:tr>
      <w:tr w:rsidR="00461D73" w:rsidRPr="00461D73" w14:paraId="1853CDD0"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5A42D3DE"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3835" w:type="dxa"/>
            <w:tcBorders>
              <w:top w:val="nil"/>
              <w:left w:val="nil"/>
              <w:bottom w:val="single" w:sz="4" w:space="0" w:color="auto"/>
              <w:right w:val="single" w:sz="4" w:space="0" w:color="auto"/>
            </w:tcBorders>
            <w:shd w:val="clear" w:color="auto" w:fill="auto"/>
            <w:vAlign w:val="center"/>
            <w:hideMark/>
          </w:tcPr>
          <w:p w14:paraId="50C6C3E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Construction expenses</w:t>
            </w:r>
          </w:p>
        </w:tc>
        <w:tc>
          <w:tcPr>
            <w:tcW w:w="3828" w:type="dxa"/>
            <w:tcBorders>
              <w:top w:val="nil"/>
              <w:left w:val="nil"/>
              <w:bottom w:val="single" w:sz="4" w:space="0" w:color="auto"/>
              <w:right w:val="nil"/>
            </w:tcBorders>
            <w:shd w:val="clear" w:color="auto" w:fill="auto"/>
            <w:vAlign w:val="center"/>
            <w:hideMark/>
          </w:tcPr>
          <w:p w14:paraId="745550D2"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34%</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080A9070" w14:textId="3D9E699C"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976" w:author="Hardik Malhotra" w:date="2021-11-25T17:18:00Z">
              <w:r w:rsidR="00A419BA">
                <w:rPr>
                  <w:rFonts w:ascii="Arial" w:eastAsia="Times New Roman" w:hAnsi="Arial" w:cs="Arial"/>
                  <w:color w:val="000000"/>
                  <w:sz w:val="20"/>
                  <w:szCs w:val="20"/>
                  <w:lang w:eastAsia="en-IN"/>
                </w:rPr>
                <w:t>.6</w:t>
              </w:r>
            </w:ins>
            <w:del w:id="977" w:author="Hardik Malhotra" w:date="2021-11-25T17:18:00Z">
              <w:r w:rsidRPr="00461D73" w:rsidDel="00A419BA">
                <w:rPr>
                  <w:rFonts w:ascii="Arial" w:eastAsia="Times New Roman" w:hAnsi="Arial" w:cs="Arial"/>
                  <w:color w:val="000000"/>
                  <w:sz w:val="20"/>
                  <w:szCs w:val="20"/>
                  <w:lang w:eastAsia="en-IN"/>
                </w:rPr>
                <w:delText>.71</w:delText>
              </w:r>
            </w:del>
          </w:p>
        </w:tc>
      </w:tr>
      <w:tr w:rsidR="00461D73" w:rsidRPr="00461D73" w14:paraId="143A4F93"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620B761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lastRenderedPageBreak/>
              <w:t>11</w:t>
            </w:r>
          </w:p>
        </w:tc>
        <w:tc>
          <w:tcPr>
            <w:tcW w:w="3835" w:type="dxa"/>
            <w:tcBorders>
              <w:top w:val="nil"/>
              <w:left w:val="nil"/>
              <w:bottom w:val="single" w:sz="4" w:space="0" w:color="auto"/>
              <w:right w:val="single" w:sz="4" w:space="0" w:color="auto"/>
            </w:tcBorders>
            <w:shd w:val="clear" w:color="auto" w:fill="auto"/>
            <w:vAlign w:val="center"/>
            <w:hideMark/>
          </w:tcPr>
          <w:p w14:paraId="6CBDF57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Legal expenses</w:t>
            </w:r>
          </w:p>
        </w:tc>
        <w:tc>
          <w:tcPr>
            <w:tcW w:w="3828" w:type="dxa"/>
            <w:tcBorders>
              <w:top w:val="nil"/>
              <w:left w:val="nil"/>
              <w:bottom w:val="single" w:sz="4" w:space="0" w:color="auto"/>
              <w:right w:val="nil"/>
            </w:tcBorders>
            <w:shd w:val="clear" w:color="auto" w:fill="auto"/>
            <w:vAlign w:val="center"/>
            <w:hideMark/>
          </w:tcPr>
          <w:p w14:paraId="4E7DECE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4%</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4FF5654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0.3</w:t>
            </w:r>
            <w:del w:id="978" w:author="Hardik Malhotra" w:date="2021-11-25T17:18:00Z">
              <w:r w:rsidRPr="00461D73" w:rsidDel="00A419BA">
                <w:rPr>
                  <w:rFonts w:ascii="Arial" w:eastAsia="Times New Roman" w:hAnsi="Arial" w:cs="Arial"/>
                  <w:color w:val="000000"/>
                  <w:sz w:val="20"/>
                  <w:szCs w:val="20"/>
                  <w:lang w:eastAsia="en-IN"/>
                </w:rPr>
                <w:delText>2</w:delText>
              </w:r>
            </w:del>
          </w:p>
        </w:tc>
      </w:tr>
      <w:tr w:rsidR="00461D73" w:rsidRPr="00461D73" w14:paraId="7553EC60"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1C0B6F87"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12</w:t>
            </w:r>
          </w:p>
        </w:tc>
        <w:tc>
          <w:tcPr>
            <w:tcW w:w="3835" w:type="dxa"/>
            <w:tcBorders>
              <w:top w:val="nil"/>
              <w:left w:val="nil"/>
              <w:bottom w:val="single" w:sz="4" w:space="0" w:color="auto"/>
              <w:right w:val="single" w:sz="4" w:space="0" w:color="auto"/>
            </w:tcBorders>
            <w:shd w:val="clear" w:color="auto" w:fill="auto"/>
            <w:vAlign w:val="center"/>
            <w:hideMark/>
          </w:tcPr>
          <w:p w14:paraId="7DC25F9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commentRangeStart w:id="979"/>
            <w:commentRangeStart w:id="980"/>
            <w:r w:rsidRPr="00461D73">
              <w:rPr>
                <w:rFonts w:ascii="Arial" w:eastAsia="Times New Roman" w:hAnsi="Arial" w:cs="Arial"/>
                <w:color w:val="000000"/>
                <w:sz w:val="20"/>
                <w:szCs w:val="20"/>
                <w:lang w:eastAsia="en-IN"/>
              </w:rPr>
              <w:t>Contractor’s fee</w:t>
            </w:r>
            <w:commentRangeEnd w:id="979"/>
            <w:r w:rsidR="00CA6AA8">
              <w:rPr>
                <w:rStyle w:val="CommentReference"/>
              </w:rPr>
              <w:commentReference w:id="979"/>
            </w:r>
            <w:commentRangeEnd w:id="980"/>
            <w:r w:rsidR="002A17E5">
              <w:rPr>
                <w:rStyle w:val="CommentReference"/>
              </w:rPr>
              <w:commentReference w:id="980"/>
            </w:r>
          </w:p>
        </w:tc>
        <w:tc>
          <w:tcPr>
            <w:tcW w:w="3828" w:type="dxa"/>
            <w:tcBorders>
              <w:top w:val="nil"/>
              <w:left w:val="nil"/>
              <w:bottom w:val="single" w:sz="4" w:space="0" w:color="auto"/>
              <w:right w:val="nil"/>
            </w:tcBorders>
            <w:shd w:val="clear" w:color="auto" w:fill="auto"/>
            <w:vAlign w:val="center"/>
            <w:hideMark/>
          </w:tcPr>
          <w:p w14:paraId="24D9092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19%</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35400D88" w14:textId="01465E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w:t>
            </w:r>
            <w:ins w:id="981" w:author="Hardik Malhotra" w:date="2021-11-25T17:19:00Z">
              <w:r w:rsidR="00A419BA">
                <w:rPr>
                  <w:rFonts w:ascii="Arial" w:eastAsia="Times New Roman" w:hAnsi="Arial" w:cs="Arial"/>
                  <w:color w:val="000000"/>
                  <w:sz w:val="20"/>
                  <w:szCs w:val="20"/>
                  <w:lang w:eastAsia="en-IN"/>
                </w:rPr>
                <w:t>5</w:t>
              </w:r>
            </w:ins>
            <w:del w:id="982" w:author="Hardik Malhotra" w:date="2021-11-25T17:19:00Z">
              <w:r w:rsidRPr="00461D73" w:rsidDel="00A419BA">
                <w:rPr>
                  <w:rFonts w:ascii="Arial" w:eastAsia="Times New Roman" w:hAnsi="Arial" w:cs="Arial"/>
                  <w:color w:val="000000"/>
                  <w:sz w:val="20"/>
                  <w:szCs w:val="20"/>
                  <w:lang w:eastAsia="en-IN"/>
                </w:rPr>
                <w:delText>51</w:delText>
              </w:r>
            </w:del>
          </w:p>
        </w:tc>
      </w:tr>
      <w:tr w:rsidR="00461D73" w:rsidRPr="00461D73" w14:paraId="76A0365A"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2FA01424"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13</w:t>
            </w:r>
          </w:p>
        </w:tc>
        <w:tc>
          <w:tcPr>
            <w:tcW w:w="3835" w:type="dxa"/>
            <w:tcBorders>
              <w:top w:val="nil"/>
              <w:left w:val="nil"/>
              <w:bottom w:val="single" w:sz="4" w:space="0" w:color="auto"/>
              <w:right w:val="single" w:sz="4" w:space="0" w:color="auto"/>
            </w:tcBorders>
            <w:shd w:val="clear" w:color="auto" w:fill="auto"/>
            <w:vAlign w:val="center"/>
            <w:hideMark/>
          </w:tcPr>
          <w:p w14:paraId="2B3166E5"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Contingency</w:t>
            </w:r>
          </w:p>
        </w:tc>
        <w:tc>
          <w:tcPr>
            <w:tcW w:w="3828" w:type="dxa"/>
            <w:tcBorders>
              <w:top w:val="nil"/>
              <w:left w:val="nil"/>
              <w:bottom w:val="single" w:sz="4" w:space="0" w:color="auto"/>
              <w:right w:val="nil"/>
            </w:tcBorders>
            <w:shd w:val="clear" w:color="auto" w:fill="auto"/>
            <w:vAlign w:val="center"/>
            <w:hideMark/>
          </w:tcPr>
          <w:p w14:paraId="2145336A"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37%</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76D22346" w14:textId="03A2B814"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2.</w:t>
            </w:r>
            <w:ins w:id="983" w:author="Hardik Malhotra" w:date="2021-11-25T17:19:00Z">
              <w:r w:rsidR="00A419BA">
                <w:rPr>
                  <w:rFonts w:ascii="Arial" w:eastAsia="Times New Roman" w:hAnsi="Arial" w:cs="Arial"/>
                  <w:color w:val="000000"/>
                  <w:sz w:val="20"/>
                  <w:szCs w:val="20"/>
                  <w:lang w:eastAsia="en-IN"/>
                </w:rPr>
                <w:t>8</w:t>
              </w:r>
            </w:ins>
            <w:del w:id="984" w:author="Hardik Malhotra" w:date="2021-11-25T17:19:00Z">
              <w:r w:rsidRPr="00461D73" w:rsidDel="00A419BA">
                <w:rPr>
                  <w:rFonts w:ascii="Arial" w:eastAsia="Times New Roman" w:hAnsi="Arial" w:cs="Arial"/>
                  <w:color w:val="000000"/>
                  <w:sz w:val="20"/>
                  <w:szCs w:val="20"/>
                  <w:lang w:eastAsia="en-IN"/>
                </w:rPr>
                <w:delText>95</w:delText>
              </w:r>
            </w:del>
          </w:p>
        </w:tc>
      </w:tr>
      <w:tr w:rsidR="00461D73" w:rsidRPr="00461D73" w14:paraId="3E7412D0" w14:textId="77777777" w:rsidTr="00461D73">
        <w:trPr>
          <w:trHeight w:val="314"/>
        </w:trPr>
        <w:tc>
          <w:tcPr>
            <w:tcW w:w="491" w:type="dxa"/>
            <w:tcBorders>
              <w:top w:val="nil"/>
              <w:left w:val="single" w:sz="8" w:space="0" w:color="auto"/>
              <w:bottom w:val="single" w:sz="4" w:space="0" w:color="auto"/>
              <w:right w:val="single" w:sz="4" w:space="0" w:color="auto"/>
            </w:tcBorders>
            <w:shd w:val="clear" w:color="000000" w:fill="8EA9DB"/>
            <w:vAlign w:val="center"/>
            <w:hideMark/>
          </w:tcPr>
          <w:p w14:paraId="7B5219B2"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B</w:t>
            </w:r>
          </w:p>
        </w:tc>
        <w:tc>
          <w:tcPr>
            <w:tcW w:w="3835" w:type="dxa"/>
            <w:tcBorders>
              <w:top w:val="nil"/>
              <w:left w:val="nil"/>
              <w:bottom w:val="single" w:sz="4" w:space="0" w:color="auto"/>
              <w:right w:val="single" w:sz="4" w:space="0" w:color="auto"/>
            </w:tcBorders>
            <w:shd w:val="clear" w:color="000000" w:fill="8EA9DB"/>
            <w:vAlign w:val="center"/>
            <w:hideMark/>
          </w:tcPr>
          <w:p w14:paraId="17B0BD60"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WORKING CAPITAL</w:t>
            </w:r>
          </w:p>
        </w:tc>
        <w:tc>
          <w:tcPr>
            <w:tcW w:w="3828" w:type="dxa"/>
            <w:tcBorders>
              <w:top w:val="nil"/>
              <w:left w:val="nil"/>
              <w:bottom w:val="single" w:sz="4" w:space="0" w:color="auto"/>
              <w:right w:val="nil"/>
            </w:tcBorders>
            <w:shd w:val="clear" w:color="auto" w:fill="auto"/>
            <w:vAlign w:val="center"/>
            <w:hideMark/>
          </w:tcPr>
          <w:p w14:paraId="725DBB27"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4" w:space="0" w:color="auto"/>
              <w:right w:val="single" w:sz="8" w:space="0" w:color="auto"/>
            </w:tcBorders>
            <w:shd w:val="clear" w:color="000000" w:fill="8EA9DB"/>
            <w:vAlign w:val="center"/>
            <w:hideMark/>
          </w:tcPr>
          <w:p w14:paraId="10E1B89D" w14:textId="1A2B029C"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0.</w:t>
            </w:r>
            <w:ins w:id="985" w:author="Hardik Malhotra" w:date="2021-11-25T17:19:00Z">
              <w:r w:rsidR="00A419BA">
                <w:rPr>
                  <w:rFonts w:ascii="Arial" w:eastAsia="Times New Roman" w:hAnsi="Arial" w:cs="Arial"/>
                  <w:b/>
                  <w:bCs/>
                  <w:color w:val="000000"/>
                  <w:sz w:val="20"/>
                  <w:szCs w:val="20"/>
                  <w:lang w:eastAsia="en-IN"/>
                </w:rPr>
                <w:t>8</w:t>
              </w:r>
            </w:ins>
            <w:del w:id="986" w:author="Hardik Malhotra" w:date="2021-11-25T17:19:00Z">
              <w:r w:rsidRPr="00461D73" w:rsidDel="00A419BA">
                <w:rPr>
                  <w:rFonts w:ascii="Arial" w:eastAsia="Times New Roman" w:hAnsi="Arial" w:cs="Arial"/>
                  <w:b/>
                  <w:bCs/>
                  <w:color w:val="000000"/>
                  <w:sz w:val="20"/>
                  <w:szCs w:val="20"/>
                  <w:lang w:eastAsia="en-IN"/>
                </w:rPr>
                <w:delText>8</w:delText>
              </w:r>
            </w:del>
          </w:p>
        </w:tc>
      </w:tr>
      <w:tr w:rsidR="00461D73" w:rsidRPr="00461D73" w14:paraId="660C57E8" w14:textId="77777777" w:rsidTr="00461D73">
        <w:trPr>
          <w:trHeight w:val="314"/>
        </w:trPr>
        <w:tc>
          <w:tcPr>
            <w:tcW w:w="491" w:type="dxa"/>
            <w:tcBorders>
              <w:top w:val="nil"/>
              <w:left w:val="single" w:sz="8" w:space="0" w:color="auto"/>
              <w:bottom w:val="single" w:sz="4" w:space="0" w:color="auto"/>
              <w:right w:val="single" w:sz="4" w:space="0" w:color="auto"/>
            </w:tcBorders>
            <w:shd w:val="clear" w:color="auto" w:fill="auto"/>
            <w:vAlign w:val="center"/>
            <w:hideMark/>
          </w:tcPr>
          <w:p w14:paraId="06027CC0"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14</w:t>
            </w:r>
          </w:p>
        </w:tc>
        <w:tc>
          <w:tcPr>
            <w:tcW w:w="3835" w:type="dxa"/>
            <w:tcBorders>
              <w:top w:val="nil"/>
              <w:left w:val="nil"/>
              <w:bottom w:val="single" w:sz="4" w:space="0" w:color="auto"/>
              <w:right w:val="single" w:sz="4" w:space="0" w:color="auto"/>
            </w:tcBorders>
            <w:shd w:val="clear" w:color="auto" w:fill="auto"/>
            <w:vAlign w:val="center"/>
            <w:hideMark/>
          </w:tcPr>
          <w:p w14:paraId="2878744B"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Safety and hazard analyses</w:t>
            </w:r>
          </w:p>
        </w:tc>
        <w:tc>
          <w:tcPr>
            <w:tcW w:w="3828" w:type="dxa"/>
            <w:tcBorders>
              <w:top w:val="nil"/>
              <w:left w:val="nil"/>
              <w:bottom w:val="single" w:sz="4" w:space="0" w:color="auto"/>
              <w:right w:val="nil"/>
            </w:tcBorders>
            <w:shd w:val="clear" w:color="auto" w:fill="auto"/>
            <w:vAlign w:val="center"/>
            <w:hideMark/>
          </w:tcPr>
          <w:p w14:paraId="301230F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10%</w:t>
            </w:r>
          </w:p>
        </w:tc>
        <w:tc>
          <w:tcPr>
            <w:tcW w:w="2137" w:type="dxa"/>
            <w:tcBorders>
              <w:top w:val="nil"/>
              <w:left w:val="single" w:sz="4" w:space="0" w:color="auto"/>
              <w:bottom w:val="single" w:sz="4" w:space="0" w:color="auto"/>
              <w:right w:val="single" w:sz="8" w:space="0" w:color="auto"/>
            </w:tcBorders>
            <w:shd w:val="clear" w:color="auto" w:fill="auto"/>
            <w:vAlign w:val="center"/>
            <w:hideMark/>
          </w:tcPr>
          <w:p w14:paraId="44ED7E1F"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0.8</w:t>
            </w:r>
          </w:p>
        </w:tc>
      </w:tr>
      <w:tr w:rsidR="00461D73" w:rsidRPr="00461D73" w14:paraId="6AD917E3" w14:textId="77777777" w:rsidTr="00461D73">
        <w:trPr>
          <w:trHeight w:val="330"/>
        </w:trPr>
        <w:tc>
          <w:tcPr>
            <w:tcW w:w="491" w:type="dxa"/>
            <w:tcBorders>
              <w:top w:val="nil"/>
              <w:left w:val="single" w:sz="8" w:space="0" w:color="auto"/>
              <w:bottom w:val="single" w:sz="8" w:space="0" w:color="auto"/>
              <w:right w:val="single" w:sz="4" w:space="0" w:color="auto"/>
            </w:tcBorders>
            <w:shd w:val="clear" w:color="000000" w:fill="D9D9D9"/>
            <w:vAlign w:val="center"/>
            <w:hideMark/>
          </w:tcPr>
          <w:p w14:paraId="029547A9"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3835" w:type="dxa"/>
            <w:tcBorders>
              <w:top w:val="nil"/>
              <w:left w:val="nil"/>
              <w:bottom w:val="single" w:sz="8" w:space="0" w:color="auto"/>
              <w:right w:val="single" w:sz="4" w:space="0" w:color="auto"/>
            </w:tcBorders>
            <w:shd w:val="clear" w:color="000000" w:fill="D9D9D9"/>
            <w:vAlign w:val="center"/>
            <w:hideMark/>
          </w:tcPr>
          <w:p w14:paraId="33EAD2D8" w14:textId="77777777"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TOTAL CAPITAL INVESTMENT (A+B)</w:t>
            </w:r>
          </w:p>
        </w:tc>
        <w:tc>
          <w:tcPr>
            <w:tcW w:w="3828" w:type="dxa"/>
            <w:tcBorders>
              <w:top w:val="nil"/>
              <w:left w:val="nil"/>
              <w:bottom w:val="single" w:sz="4" w:space="0" w:color="auto"/>
              <w:right w:val="nil"/>
            </w:tcBorders>
            <w:shd w:val="clear" w:color="auto" w:fill="auto"/>
            <w:vAlign w:val="center"/>
            <w:hideMark/>
          </w:tcPr>
          <w:p w14:paraId="52A78801" w14:textId="77777777" w:rsidR="00461D73" w:rsidRPr="00461D73" w:rsidRDefault="00461D73" w:rsidP="00461D73">
            <w:pPr>
              <w:spacing w:after="0" w:line="240" w:lineRule="auto"/>
              <w:jc w:val="center"/>
              <w:rPr>
                <w:rFonts w:ascii="Arial" w:eastAsia="Times New Roman" w:hAnsi="Arial" w:cs="Arial"/>
                <w:color w:val="000000"/>
                <w:sz w:val="20"/>
                <w:szCs w:val="20"/>
                <w:lang w:eastAsia="en-IN"/>
              </w:rPr>
            </w:pPr>
            <w:r w:rsidRPr="00461D73">
              <w:rPr>
                <w:rFonts w:ascii="Arial" w:eastAsia="Times New Roman" w:hAnsi="Arial" w:cs="Arial"/>
                <w:color w:val="000000"/>
                <w:sz w:val="20"/>
                <w:szCs w:val="20"/>
                <w:lang w:eastAsia="en-IN"/>
              </w:rPr>
              <w:t> </w:t>
            </w:r>
          </w:p>
        </w:tc>
        <w:tc>
          <w:tcPr>
            <w:tcW w:w="2137" w:type="dxa"/>
            <w:tcBorders>
              <w:top w:val="nil"/>
              <w:left w:val="single" w:sz="4" w:space="0" w:color="auto"/>
              <w:bottom w:val="single" w:sz="8" w:space="0" w:color="auto"/>
              <w:right w:val="single" w:sz="8" w:space="0" w:color="auto"/>
            </w:tcBorders>
            <w:shd w:val="clear" w:color="000000" w:fill="D9D9D9"/>
            <w:vAlign w:val="center"/>
            <w:hideMark/>
          </w:tcPr>
          <w:p w14:paraId="00196F8D" w14:textId="2B2DC8BB" w:rsidR="00461D73" w:rsidRPr="00461D73" w:rsidRDefault="00461D73" w:rsidP="00461D73">
            <w:pPr>
              <w:spacing w:after="0" w:line="240" w:lineRule="auto"/>
              <w:jc w:val="center"/>
              <w:rPr>
                <w:rFonts w:ascii="Arial" w:eastAsia="Times New Roman" w:hAnsi="Arial" w:cs="Arial"/>
                <w:b/>
                <w:bCs/>
                <w:color w:val="000000"/>
                <w:sz w:val="20"/>
                <w:szCs w:val="20"/>
                <w:lang w:eastAsia="en-IN"/>
              </w:rPr>
            </w:pPr>
            <w:r w:rsidRPr="00461D73">
              <w:rPr>
                <w:rFonts w:ascii="Arial" w:eastAsia="Times New Roman" w:hAnsi="Arial" w:cs="Arial"/>
                <w:b/>
                <w:bCs/>
                <w:color w:val="000000"/>
                <w:sz w:val="20"/>
                <w:szCs w:val="20"/>
                <w:lang w:eastAsia="en-IN"/>
              </w:rPr>
              <w:t>3</w:t>
            </w:r>
            <w:ins w:id="987" w:author="Hardik Malhotra" w:date="2021-11-25T17:19:00Z">
              <w:r w:rsidR="00A419BA">
                <w:rPr>
                  <w:rFonts w:ascii="Arial" w:eastAsia="Times New Roman" w:hAnsi="Arial" w:cs="Arial"/>
                  <w:b/>
                  <w:bCs/>
                  <w:color w:val="000000"/>
                  <w:sz w:val="20"/>
                  <w:szCs w:val="20"/>
                  <w:lang w:eastAsia="en-IN"/>
                </w:rPr>
                <w:t>4</w:t>
              </w:r>
            </w:ins>
            <w:del w:id="988" w:author="Hardik Malhotra" w:date="2021-11-25T17:19:00Z">
              <w:r w:rsidRPr="00461D73" w:rsidDel="00A419BA">
                <w:rPr>
                  <w:rFonts w:ascii="Arial" w:eastAsia="Times New Roman" w:hAnsi="Arial" w:cs="Arial"/>
                  <w:b/>
                  <w:bCs/>
                  <w:color w:val="000000"/>
                  <w:sz w:val="20"/>
                  <w:szCs w:val="20"/>
                  <w:lang w:eastAsia="en-IN"/>
                </w:rPr>
                <w:delText>5.35</w:delText>
              </w:r>
            </w:del>
            <w:ins w:id="989" w:author="Hardik Malhotra" w:date="2021-11-25T17:19:00Z">
              <w:r w:rsidR="00A419BA">
                <w:rPr>
                  <w:rFonts w:ascii="Arial" w:eastAsia="Times New Roman" w:hAnsi="Arial" w:cs="Arial"/>
                  <w:b/>
                  <w:bCs/>
                  <w:color w:val="000000"/>
                  <w:sz w:val="20"/>
                  <w:szCs w:val="20"/>
                  <w:lang w:eastAsia="en-IN"/>
                </w:rPr>
                <w:t>.14</w:t>
              </w:r>
            </w:ins>
          </w:p>
        </w:tc>
      </w:tr>
    </w:tbl>
    <w:p w14:paraId="51DF7FBC" w14:textId="77777777" w:rsidR="00E45832" w:rsidRDefault="00E45832" w:rsidP="00E45832">
      <w:pPr>
        <w:tabs>
          <w:tab w:val="left" w:pos="1365"/>
        </w:tabs>
        <w:spacing w:line="360" w:lineRule="auto"/>
        <w:jc w:val="both"/>
        <w:rPr>
          <w:rFonts w:ascii="Arial" w:eastAsia="Arial" w:hAnsi="Arial" w:cs="Arial"/>
          <w:i/>
          <w:iCs/>
          <w:sz w:val="18"/>
          <w:szCs w:val="18"/>
          <w:lang w:val="en-US"/>
        </w:rPr>
      </w:pPr>
    </w:p>
    <w:p w14:paraId="06341FC6" w14:textId="77777777" w:rsidR="00E45832" w:rsidRPr="000A6C29" w:rsidRDefault="00E45832" w:rsidP="00E45832">
      <w:pPr>
        <w:tabs>
          <w:tab w:val="left" w:pos="1365"/>
        </w:tabs>
        <w:spacing w:line="360" w:lineRule="auto"/>
        <w:jc w:val="both"/>
        <w:rPr>
          <w:rFonts w:ascii="Arial" w:eastAsia="Arial" w:hAnsi="Arial" w:cs="Arial"/>
          <w:i/>
          <w:iCs/>
          <w:sz w:val="18"/>
          <w:szCs w:val="18"/>
          <w:lang w:val="en-US"/>
        </w:rPr>
      </w:pPr>
      <w:r w:rsidRPr="000A6C29">
        <w:rPr>
          <w:rFonts w:ascii="Arial" w:eastAsia="Arial" w:hAnsi="Arial" w:cs="Arial"/>
          <w:i/>
          <w:iCs/>
          <w:sz w:val="18"/>
          <w:szCs w:val="18"/>
          <w:lang w:val="en-US"/>
        </w:rPr>
        <w:t>Note: All calculation is based on the prevailing prices of equipment during Q2 and Q3 of 2021. As per the market participants, the prices may get revised upwards in next 2-3 years due rising commodity prices.</w:t>
      </w:r>
    </w:p>
    <w:p w14:paraId="18B3A58E" w14:textId="77777777" w:rsidR="00E45832" w:rsidDel="00B72656" w:rsidRDefault="00E45832" w:rsidP="00E45832">
      <w:pPr>
        <w:tabs>
          <w:tab w:val="left" w:pos="1365"/>
        </w:tabs>
        <w:spacing w:line="360" w:lineRule="auto"/>
        <w:jc w:val="both"/>
        <w:rPr>
          <w:del w:id="990" w:author="Ritu Kamra" w:date="2021-11-25T16:36:00Z"/>
          <w:rFonts w:ascii="Arial" w:eastAsia="Arial" w:hAnsi="Arial" w:cs="Arial"/>
          <w:b/>
          <w:bCs/>
          <w:sz w:val="24"/>
          <w:szCs w:val="24"/>
          <w:lang w:val="en-US"/>
        </w:rPr>
      </w:pPr>
    </w:p>
    <w:p w14:paraId="3EE2FC06" w14:textId="77777777" w:rsidR="00E45832" w:rsidDel="00B72656" w:rsidRDefault="00E45832" w:rsidP="00E45832">
      <w:pPr>
        <w:tabs>
          <w:tab w:val="left" w:pos="1365"/>
        </w:tabs>
        <w:spacing w:line="360" w:lineRule="auto"/>
        <w:jc w:val="both"/>
        <w:rPr>
          <w:del w:id="991" w:author="Ritu Kamra" w:date="2021-11-25T16:36:00Z"/>
          <w:rFonts w:ascii="Arial" w:eastAsia="Arial" w:hAnsi="Arial" w:cs="Arial"/>
          <w:b/>
          <w:bCs/>
          <w:sz w:val="24"/>
          <w:szCs w:val="24"/>
          <w:lang w:val="en-US"/>
        </w:rPr>
      </w:pPr>
    </w:p>
    <w:p w14:paraId="24EB37F1" w14:textId="77777777" w:rsidR="00E45832" w:rsidDel="00B72656" w:rsidRDefault="00E45832" w:rsidP="00E45832">
      <w:pPr>
        <w:tabs>
          <w:tab w:val="left" w:pos="1365"/>
        </w:tabs>
        <w:spacing w:line="360" w:lineRule="auto"/>
        <w:jc w:val="both"/>
        <w:rPr>
          <w:del w:id="992" w:author="Ritu Kamra" w:date="2021-11-25T16:36:00Z"/>
          <w:rFonts w:ascii="Arial" w:eastAsia="Arial" w:hAnsi="Arial" w:cs="Arial"/>
          <w:b/>
          <w:bCs/>
          <w:sz w:val="24"/>
          <w:szCs w:val="24"/>
          <w:lang w:val="en-US"/>
        </w:rPr>
      </w:pPr>
    </w:p>
    <w:p w14:paraId="68B7131A" w14:textId="77777777" w:rsidR="00E45832" w:rsidRDefault="00E45832" w:rsidP="00E45832">
      <w:pPr>
        <w:tabs>
          <w:tab w:val="left" w:pos="1365"/>
        </w:tabs>
        <w:spacing w:line="360" w:lineRule="auto"/>
        <w:jc w:val="both"/>
        <w:rPr>
          <w:rFonts w:ascii="Arial" w:eastAsia="Arial" w:hAnsi="Arial" w:cs="Arial"/>
          <w:b/>
          <w:bCs/>
          <w:sz w:val="24"/>
          <w:szCs w:val="24"/>
          <w:lang w:val="en-US"/>
        </w:rPr>
      </w:pPr>
    </w:p>
    <w:tbl>
      <w:tblPr>
        <w:tblW w:w="10244" w:type="dxa"/>
        <w:tblLook w:val="04A0" w:firstRow="1" w:lastRow="0" w:firstColumn="1" w:lastColumn="0" w:noHBand="0" w:noVBand="1"/>
        <w:tblPrChange w:id="993" w:author="Ritu Kamra" w:date="2021-11-25T16:41:00Z">
          <w:tblPr>
            <w:tblW w:w="10430" w:type="dxa"/>
            <w:tblLook w:val="04A0" w:firstRow="1" w:lastRow="0" w:firstColumn="1" w:lastColumn="0" w:noHBand="0" w:noVBand="1"/>
          </w:tblPr>
        </w:tblPrChange>
      </w:tblPr>
      <w:tblGrid>
        <w:gridCol w:w="934"/>
        <w:gridCol w:w="2174"/>
        <w:gridCol w:w="1028"/>
        <w:gridCol w:w="1294"/>
        <w:gridCol w:w="1329"/>
        <w:gridCol w:w="1028"/>
        <w:gridCol w:w="1294"/>
        <w:gridCol w:w="1217"/>
        <w:gridCol w:w="225"/>
        <w:tblGridChange w:id="994">
          <w:tblGrid>
            <w:gridCol w:w="934"/>
            <w:gridCol w:w="121"/>
            <w:gridCol w:w="2053"/>
            <w:gridCol w:w="416"/>
            <w:gridCol w:w="612"/>
            <w:gridCol w:w="1294"/>
            <w:gridCol w:w="416"/>
            <w:gridCol w:w="913"/>
            <w:gridCol w:w="416"/>
            <w:gridCol w:w="612"/>
            <w:gridCol w:w="1294"/>
            <w:gridCol w:w="557"/>
            <w:gridCol w:w="660"/>
            <w:gridCol w:w="225"/>
            <w:gridCol w:w="87"/>
            <w:gridCol w:w="243"/>
          </w:tblGrid>
        </w:tblGridChange>
      </w:tblGrid>
      <w:tr w:rsidR="00E45832" w:rsidRPr="000621A2" w14:paraId="18BDAB9F" w14:textId="77777777" w:rsidTr="00E5438C">
        <w:trPr>
          <w:gridAfter w:val="1"/>
          <w:wAfter w:w="226" w:type="dxa"/>
          <w:trHeight w:val="452"/>
          <w:trPrChange w:id="995" w:author="Ritu Kamra" w:date="2021-11-25T16:41:00Z">
            <w:trPr>
              <w:gridAfter w:val="1"/>
              <w:wAfter w:w="243" w:type="dxa"/>
              <w:trHeight w:val="450"/>
            </w:trPr>
          </w:trPrChange>
        </w:trPr>
        <w:tc>
          <w:tcPr>
            <w:tcW w:w="3108" w:type="dxa"/>
            <w:gridSpan w:val="2"/>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Change w:id="996" w:author="Ritu Kamra" w:date="2021-11-25T16:41:00Z">
              <w:tcPr>
                <w:tcW w:w="3524" w:type="dxa"/>
                <w:gridSpan w:val="4"/>
                <w:vMerge w:val="restart"/>
                <w:tcBorders>
                  <w:top w:val="single" w:sz="8" w:space="0" w:color="auto"/>
                  <w:left w:val="single" w:sz="8" w:space="0" w:color="auto"/>
                  <w:bottom w:val="single" w:sz="8" w:space="0" w:color="000000"/>
                  <w:right w:val="single" w:sz="8" w:space="0" w:color="000000"/>
                </w:tcBorders>
                <w:shd w:val="clear" w:color="000000" w:fill="9BC2E6"/>
                <w:noWrap/>
                <w:vAlign w:val="center"/>
                <w:hideMark/>
              </w:tcPr>
            </w:tcPrChange>
          </w:tcPr>
          <w:p w14:paraId="5264A96E"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PARAMETERS</w:t>
            </w:r>
          </w:p>
        </w:tc>
        <w:tc>
          <w:tcPr>
            <w:tcW w:w="3508"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Change w:id="997" w:author="Ritu Kamra" w:date="2021-11-25T16:41:00Z">
              <w:tcPr>
                <w:tcW w:w="3233" w:type="dxa"/>
                <w:gridSpan w:val="5"/>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tcPrChange>
          </w:tcPr>
          <w:p w14:paraId="7AC4CAC2" w14:textId="4408C620"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COST OF PRODUCTION: Technology 1 </w:t>
            </w:r>
            <w:r w:rsidR="00047E4D">
              <w:rPr>
                <w:rFonts w:ascii="Arial" w:eastAsia="Times New Roman" w:hAnsi="Arial" w:cs="Arial"/>
                <w:b/>
                <w:bCs/>
                <w:color w:val="000000"/>
                <w:sz w:val="20"/>
                <w:szCs w:val="20"/>
                <w:lang w:eastAsia="en-IN"/>
              </w:rPr>
              <w:t>CI</w:t>
            </w:r>
            <w:r w:rsidRPr="000621A2">
              <w:rPr>
                <w:rFonts w:ascii="Arial" w:eastAsia="Times New Roman" w:hAnsi="Arial" w:cs="Arial"/>
                <w:b/>
                <w:bCs/>
                <w:color w:val="000000"/>
                <w:sz w:val="20"/>
                <w:szCs w:val="20"/>
                <w:lang w:eastAsia="en-IN"/>
              </w:rPr>
              <w:t>BA)</w:t>
            </w:r>
          </w:p>
        </w:tc>
        <w:tc>
          <w:tcPr>
            <w:tcW w:w="3402" w:type="dxa"/>
            <w:gridSpan w:val="3"/>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Change w:id="998" w:author="Ritu Kamra" w:date="2021-11-25T16:41:00Z">
              <w:tcPr>
                <w:tcW w:w="3430" w:type="dxa"/>
                <w:gridSpan w:val="6"/>
                <w:vMerge w:val="restart"/>
                <w:tcBorders>
                  <w:top w:val="single" w:sz="8" w:space="0" w:color="auto"/>
                  <w:left w:val="single" w:sz="8" w:space="0" w:color="000000"/>
                  <w:bottom w:val="single" w:sz="8" w:space="0" w:color="000000"/>
                  <w:right w:val="single" w:sz="8" w:space="0" w:color="000000"/>
                </w:tcBorders>
                <w:shd w:val="clear" w:color="000000" w:fill="9BC2E6"/>
                <w:noWrap/>
                <w:vAlign w:val="center"/>
                <w:hideMark/>
              </w:tcPr>
            </w:tcPrChange>
          </w:tcPr>
          <w:p w14:paraId="6AA3609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COST OF PRODUCTION: Technology 2 (</w:t>
            </w:r>
            <w:proofErr w:type="spellStart"/>
            <w:r w:rsidRPr="000621A2">
              <w:rPr>
                <w:rFonts w:ascii="Arial" w:eastAsia="Times New Roman" w:hAnsi="Arial" w:cs="Arial"/>
                <w:b/>
                <w:bCs/>
                <w:color w:val="000000"/>
                <w:sz w:val="20"/>
                <w:szCs w:val="20"/>
                <w:lang w:eastAsia="en-IN"/>
              </w:rPr>
              <w:t>Tohto</w:t>
            </w:r>
            <w:proofErr w:type="spellEnd"/>
            <w:r w:rsidRPr="000621A2">
              <w:rPr>
                <w:rFonts w:ascii="Arial" w:eastAsia="Times New Roman" w:hAnsi="Arial" w:cs="Arial"/>
                <w:b/>
                <w:bCs/>
                <w:color w:val="000000"/>
                <w:sz w:val="20"/>
                <w:szCs w:val="20"/>
                <w:lang w:eastAsia="en-IN"/>
              </w:rPr>
              <w:t xml:space="preserve"> </w:t>
            </w:r>
            <w:proofErr w:type="spellStart"/>
            <w:r w:rsidRPr="000621A2">
              <w:rPr>
                <w:rFonts w:ascii="Arial" w:eastAsia="Times New Roman" w:hAnsi="Arial" w:cs="Arial"/>
                <w:b/>
                <w:bCs/>
                <w:color w:val="000000"/>
                <w:sz w:val="20"/>
                <w:szCs w:val="20"/>
                <w:lang w:eastAsia="en-IN"/>
              </w:rPr>
              <w:t>Kesai</w:t>
            </w:r>
            <w:proofErr w:type="spellEnd"/>
            <w:r w:rsidRPr="000621A2">
              <w:rPr>
                <w:rFonts w:ascii="Arial" w:eastAsia="Times New Roman" w:hAnsi="Arial" w:cs="Arial"/>
                <w:b/>
                <w:bCs/>
                <w:color w:val="000000"/>
                <w:sz w:val="20"/>
                <w:szCs w:val="20"/>
                <w:lang w:eastAsia="en-IN"/>
              </w:rPr>
              <w:t>)</w:t>
            </w:r>
          </w:p>
        </w:tc>
      </w:tr>
      <w:tr w:rsidR="00E45832" w:rsidRPr="000621A2" w14:paraId="19A9E6C1" w14:textId="77777777" w:rsidTr="00E5438C">
        <w:trPr>
          <w:trHeight w:val="218"/>
          <w:trPrChange w:id="999" w:author="Ritu Kamra" w:date="2021-11-25T16:41:00Z">
            <w:trPr>
              <w:trHeight w:val="219"/>
            </w:trPr>
          </w:trPrChange>
        </w:trPr>
        <w:tc>
          <w:tcPr>
            <w:tcW w:w="3108" w:type="dxa"/>
            <w:gridSpan w:val="2"/>
            <w:vMerge/>
            <w:tcBorders>
              <w:top w:val="single" w:sz="8" w:space="0" w:color="auto"/>
              <w:left w:val="single" w:sz="8" w:space="0" w:color="auto"/>
              <w:bottom w:val="single" w:sz="8" w:space="0" w:color="000000"/>
              <w:right w:val="single" w:sz="8" w:space="0" w:color="000000"/>
            </w:tcBorders>
            <w:vAlign w:val="center"/>
            <w:hideMark/>
            <w:tcPrChange w:id="1000" w:author="Ritu Kamra" w:date="2021-11-25T16:41:00Z">
              <w:tcPr>
                <w:tcW w:w="3524" w:type="dxa"/>
                <w:gridSpan w:val="4"/>
                <w:vMerge/>
                <w:tcBorders>
                  <w:top w:val="single" w:sz="8" w:space="0" w:color="auto"/>
                  <w:left w:val="single" w:sz="8" w:space="0" w:color="auto"/>
                  <w:bottom w:val="single" w:sz="8" w:space="0" w:color="000000"/>
                  <w:right w:val="single" w:sz="8" w:space="0" w:color="000000"/>
                </w:tcBorders>
                <w:vAlign w:val="center"/>
                <w:hideMark/>
              </w:tcPr>
            </w:tcPrChange>
          </w:tcPr>
          <w:p w14:paraId="3F6DA4A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3508" w:type="dxa"/>
            <w:gridSpan w:val="3"/>
            <w:vMerge/>
            <w:tcBorders>
              <w:top w:val="single" w:sz="8" w:space="0" w:color="auto"/>
              <w:left w:val="single" w:sz="8" w:space="0" w:color="000000"/>
              <w:bottom w:val="single" w:sz="8" w:space="0" w:color="000000"/>
              <w:right w:val="single" w:sz="8" w:space="0" w:color="000000"/>
            </w:tcBorders>
            <w:vAlign w:val="center"/>
            <w:hideMark/>
            <w:tcPrChange w:id="1001" w:author="Ritu Kamra" w:date="2021-11-25T16:41:00Z">
              <w:tcPr>
                <w:tcW w:w="3233" w:type="dxa"/>
                <w:gridSpan w:val="5"/>
                <w:vMerge/>
                <w:tcBorders>
                  <w:top w:val="single" w:sz="8" w:space="0" w:color="auto"/>
                  <w:left w:val="single" w:sz="8" w:space="0" w:color="000000"/>
                  <w:bottom w:val="single" w:sz="8" w:space="0" w:color="000000"/>
                  <w:right w:val="single" w:sz="8" w:space="0" w:color="000000"/>
                </w:tcBorders>
                <w:vAlign w:val="center"/>
                <w:hideMark/>
              </w:tcPr>
            </w:tcPrChange>
          </w:tcPr>
          <w:p w14:paraId="6C52E68C"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3402" w:type="dxa"/>
            <w:gridSpan w:val="3"/>
            <w:vMerge/>
            <w:tcBorders>
              <w:top w:val="single" w:sz="8" w:space="0" w:color="auto"/>
              <w:left w:val="single" w:sz="8" w:space="0" w:color="000000"/>
              <w:bottom w:val="single" w:sz="8" w:space="0" w:color="000000"/>
              <w:right w:val="single" w:sz="8" w:space="0" w:color="000000"/>
            </w:tcBorders>
            <w:vAlign w:val="center"/>
            <w:hideMark/>
            <w:tcPrChange w:id="1002" w:author="Ritu Kamra" w:date="2021-11-25T16:41:00Z">
              <w:tcPr>
                <w:tcW w:w="3430" w:type="dxa"/>
                <w:gridSpan w:val="6"/>
                <w:vMerge/>
                <w:tcBorders>
                  <w:top w:val="single" w:sz="8" w:space="0" w:color="auto"/>
                  <w:left w:val="single" w:sz="8" w:space="0" w:color="000000"/>
                  <w:bottom w:val="single" w:sz="8" w:space="0" w:color="000000"/>
                  <w:right w:val="single" w:sz="8" w:space="0" w:color="000000"/>
                </w:tcBorders>
                <w:vAlign w:val="center"/>
                <w:hideMark/>
              </w:tcPr>
            </w:tcPrChange>
          </w:tcPr>
          <w:p w14:paraId="43636C11"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p>
        </w:tc>
        <w:tc>
          <w:tcPr>
            <w:tcW w:w="225" w:type="dxa"/>
            <w:tcBorders>
              <w:top w:val="nil"/>
              <w:left w:val="nil"/>
              <w:bottom w:val="nil"/>
              <w:right w:val="nil"/>
            </w:tcBorders>
            <w:shd w:val="clear" w:color="auto" w:fill="auto"/>
            <w:noWrap/>
            <w:vAlign w:val="bottom"/>
            <w:hideMark/>
            <w:tcPrChange w:id="1003" w:author="Ritu Kamra" w:date="2021-11-25T16:41:00Z">
              <w:tcPr>
                <w:tcW w:w="243" w:type="dxa"/>
                <w:tcBorders>
                  <w:top w:val="nil"/>
                  <w:left w:val="nil"/>
                  <w:bottom w:val="nil"/>
                  <w:right w:val="nil"/>
                </w:tcBorders>
                <w:shd w:val="clear" w:color="auto" w:fill="auto"/>
                <w:noWrap/>
                <w:vAlign w:val="bottom"/>
                <w:hideMark/>
              </w:tcPr>
            </w:tcPrChange>
          </w:tcPr>
          <w:p w14:paraId="58358E88"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r>
      <w:tr w:rsidR="00E5438C" w:rsidRPr="000621A2" w14:paraId="31A624E2" w14:textId="77777777" w:rsidTr="00E5438C">
        <w:trPr>
          <w:trHeight w:val="218"/>
        </w:trPr>
        <w:tc>
          <w:tcPr>
            <w:tcW w:w="3108" w:type="dxa"/>
            <w:gridSpan w:val="2"/>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26062A7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990" w:type="dxa"/>
            <w:tcBorders>
              <w:top w:val="nil"/>
              <w:left w:val="nil"/>
              <w:bottom w:val="single" w:sz="8" w:space="0" w:color="auto"/>
              <w:right w:val="single" w:sz="8" w:space="0" w:color="auto"/>
            </w:tcBorders>
            <w:shd w:val="clear" w:color="000000" w:fill="F8CBAD"/>
            <w:noWrap/>
            <w:vAlign w:val="center"/>
            <w:hideMark/>
          </w:tcPr>
          <w:p w14:paraId="559710F5"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1242" w:type="dxa"/>
            <w:tcBorders>
              <w:top w:val="nil"/>
              <w:left w:val="nil"/>
              <w:bottom w:val="single" w:sz="8" w:space="0" w:color="auto"/>
              <w:right w:val="single" w:sz="8" w:space="0" w:color="auto"/>
            </w:tcBorders>
            <w:shd w:val="clear" w:color="000000" w:fill="F8CBAD"/>
            <w:noWrap/>
            <w:vAlign w:val="center"/>
            <w:hideMark/>
          </w:tcPr>
          <w:p w14:paraId="1F72740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1275" w:type="dxa"/>
            <w:tcBorders>
              <w:top w:val="nil"/>
              <w:left w:val="nil"/>
              <w:bottom w:val="single" w:sz="8" w:space="0" w:color="auto"/>
              <w:right w:val="single" w:sz="8" w:space="0" w:color="auto"/>
            </w:tcBorders>
            <w:shd w:val="clear" w:color="000000" w:fill="F8CBAD"/>
            <w:noWrap/>
            <w:vAlign w:val="center"/>
            <w:hideMark/>
          </w:tcPr>
          <w:p w14:paraId="04D9EF0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c>
          <w:tcPr>
            <w:tcW w:w="990" w:type="dxa"/>
            <w:tcBorders>
              <w:top w:val="nil"/>
              <w:left w:val="nil"/>
              <w:bottom w:val="single" w:sz="8" w:space="0" w:color="auto"/>
              <w:right w:val="single" w:sz="8" w:space="0" w:color="auto"/>
            </w:tcBorders>
            <w:shd w:val="clear" w:color="000000" w:fill="F8CBAD"/>
            <w:noWrap/>
            <w:vAlign w:val="center"/>
            <w:hideMark/>
          </w:tcPr>
          <w:p w14:paraId="37B3F27A"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Quantity</w:t>
            </w:r>
          </w:p>
        </w:tc>
        <w:tc>
          <w:tcPr>
            <w:tcW w:w="1242" w:type="dxa"/>
            <w:tcBorders>
              <w:top w:val="nil"/>
              <w:left w:val="nil"/>
              <w:bottom w:val="single" w:sz="8" w:space="0" w:color="auto"/>
              <w:right w:val="single" w:sz="8" w:space="0" w:color="auto"/>
            </w:tcBorders>
            <w:shd w:val="clear" w:color="000000" w:fill="F8CBAD"/>
            <w:noWrap/>
            <w:vAlign w:val="center"/>
            <w:hideMark/>
          </w:tcPr>
          <w:p w14:paraId="0D6A13B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xml:space="preserve">Unit Rate </w:t>
            </w:r>
          </w:p>
        </w:tc>
        <w:tc>
          <w:tcPr>
            <w:tcW w:w="1169" w:type="dxa"/>
            <w:tcBorders>
              <w:top w:val="nil"/>
              <w:left w:val="nil"/>
              <w:bottom w:val="single" w:sz="8" w:space="0" w:color="auto"/>
              <w:right w:val="single" w:sz="8" w:space="0" w:color="auto"/>
            </w:tcBorders>
            <w:shd w:val="clear" w:color="000000" w:fill="F8CBAD"/>
            <w:noWrap/>
            <w:vAlign w:val="center"/>
            <w:hideMark/>
          </w:tcPr>
          <w:p w14:paraId="3983A58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Amount</w:t>
            </w:r>
          </w:p>
        </w:tc>
        <w:tc>
          <w:tcPr>
            <w:tcW w:w="225" w:type="dxa"/>
            <w:vAlign w:val="center"/>
            <w:hideMark/>
          </w:tcPr>
          <w:p w14:paraId="0A712507"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643ED719" w14:textId="77777777" w:rsidTr="00E5438C">
        <w:trPr>
          <w:trHeight w:val="218"/>
        </w:trPr>
        <w:tc>
          <w:tcPr>
            <w:tcW w:w="3108" w:type="dxa"/>
            <w:gridSpan w:val="2"/>
            <w:vMerge/>
            <w:tcBorders>
              <w:top w:val="single" w:sz="8" w:space="0" w:color="000000"/>
              <w:left w:val="single" w:sz="8" w:space="0" w:color="auto"/>
              <w:bottom w:val="single" w:sz="8" w:space="0" w:color="000000"/>
              <w:right w:val="single" w:sz="8" w:space="0" w:color="000000"/>
            </w:tcBorders>
            <w:vAlign w:val="center"/>
            <w:hideMark/>
          </w:tcPr>
          <w:p w14:paraId="4DE1B370"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990" w:type="dxa"/>
            <w:tcBorders>
              <w:top w:val="nil"/>
              <w:left w:val="nil"/>
              <w:bottom w:val="nil"/>
              <w:right w:val="single" w:sz="8" w:space="0" w:color="auto"/>
            </w:tcBorders>
            <w:shd w:val="clear" w:color="000000" w:fill="FCE4D6"/>
            <w:noWrap/>
            <w:vAlign w:val="center"/>
            <w:hideMark/>
          </w:tcPr>
          <w:p w14:paraId="66ADB883"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1242" w:type="dxa"/>
            <w:tcBorders>
              <w:top w:val="nil"/>
              <w:left w:val="nil"/>
              <w:bottom w:val="nil"/>
              <w:right w:val="single" w:sz="8" w:space="0" w:color="auto"/>
            </w:tcBorders>
            <w:shd w:val="clear" w:color="000000" w:fill="FCE4D6"/>
            <w:noWrap/>
            <w:vAlign w:val="center"/>
            <w:hideMark/>
          </w:tcPr>
          <w:p w14:paraId="318C57DA"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1275" w:type="dxa"/>
            <w:tcBorders>
              <w:top w:val="nil"/>
              <w:left w:val="nil"/>
              <w:bottom w:val="nil"/>
              <w:right w:val="single" w:sz="8" w:space="0" w:color="auto"/>
            </w:tcBorders>
            <w:shd w:val="clear" w:color="000000" w:fill="FCE4D6"/>
            <w:noWrap/>
            <w:vAlign w:val="center"/>
            <w:hideMark/>
          </w:tcPr>
          <w:p w14:paraId="70130D00"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c>
          <w:tcPr>
            <w:tcW w:w="990" w:type="dxa"/>
            <w:tcBorders>
              <w:top w:val="nil"/>
              <w:left w:val="nil"/>
              <w:bottom w:val="nil"/>
              <w:right w:val="single" w:sz="8" w:space="0" w:color="auto"/>
            </w:tcBorders>
            <w:shd w:val="clear" w:color="000000" w:fill="FCE4D6"/>
            <w:noWrap/>
            <w:vAlign w:val="center"/>
            <w:hideMark/>
          </w:tcPr>
          <w:p w14:paraId="25E6ABC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Tonne</w:t>
            </w:r>
          </w:p>
        </w:tc>
        <w:tc>
          <w:tcPr>
            <w:tcW w:w="1242" w:type="dxa"/>
            <w:tcBorders>
              <w:top w:val="nil"/>
              <w:left w:val="nil"/>
              <w:bottom w:val="nil"/>
              <w:right w:val="single" w:sz="8" w:space="0" w:color="auto"/>
            </w:tcBorders>
            <w:shd w:val="clear" w:color="000000" w:fill="FCE4D6"/>
            <w:noWrap/>
            <w:vAlign w:val="center"/>
            <w:hideMark/>
          </w:tcPr>
          <w:p w14:paraId="1D5948B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USD/Tonne</w:t>
            </w:r>
          </w:p>
        </w:tc>
        <w:tc>
          <w:tcPr>
            <w:tcW w:w="1169" w:type="dxa"/>
            <w:tcBorders>
              <w:top w:val="nil"/>
              <w:left w:val="nil"/>
              <w:bottom w:val="nil"/>
              <w:right w:val="single" w:sz="8" w:space="0" w:color="auto"/>
            </w:tcBorders>
            <w:shd w:val="clear" w:color="000000" w:fill="FCE4D6"/>
            <w:noWrap/>
            <w:vAlign w:val="center"/>
            <w:hideMark/>
          </w:tcPr>
          <w:p w14:paraId="0547504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USD</w:t>
            </w:r>
          </w:p>
        </w:tc>
        <w:tc>
          <w:tcPr>
            <w:tcW w:w="225" w:type="dxa"/>
            <w:vAlign w:val="center"/>
            <w:hideMark/>
          </w:tcPr>
          <w:p w14:paraId="1BDF6553"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0B4C89D8" w14:textId="77777777" w:rsidTr="00E5438C">
        <w:trPr>
          <w:trHeight w:val="218"/>
          <w:trPrChange w:id="1004"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05"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59CED1E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A</w:t>
            </w:r>
          </w:p>
        </w:tc>
        <w:tc>
          <w:tcPr>
            <w:tcW w:w="2174" w:type="dxa"/>
            <w:tcBorders>
              <w:top w:val="nil"/>
              <w:left w:val="nil"/>
              <w:bottom w:val="single" w:sz="8" w:space="0" w:color="auto"/>
              <w:right w:val="nil"/>
            </w:tcBorders>
            <w:shd w:val="clear" w:color="000000" w:fill="FFD966"/>
            <w:noWrap/>
            <w:vAlign w:val="center"/>
            <w:hideMark/>
            <w:tcPrChange w:id="1006" w:author="Ritu Kamra" w:date="2021-11-25T16:41:00Z">
              <w:tcPr>
                <w:tcW w:w="2468" w:type="dxa"/>
                <w:gridSpan w:val="2"/>
                <w:tcBorders>
                  <w:top w:val="nil"/>
                  <w:left w:val="nil"/>
                  <w:bottom w:val="single" w:sz="8" w:space="0" w:color="auto"/>
                  <w:right w:val="nil"/>
                </w:tcBorders>
                <w:shd w:val="clear" w:color="000000" w:fill="FFD966"/>
                <w:noWrap/>
                <w:vAlign w:val="center"/>
                <w:hideMark/>
              </w:tcPr>
            </w:tcPrChange>
          </w:tcPr>
          <w:p w14:paraId="6E5702AC"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VARIABLE COST</w:t>
            </w:r>
          </w:p>
        </w:tc>
        <w:tc>
          <w:tcPr>
            <w:tcW w:w="6911" w:type="dxa"/>
            <w:gridSpan w:val="6"/>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Change w:id="1007" w:author="Ritu Kamra" w:date="2021-11-25T16:41:00Z">
              <w:tcPr>
                <w:tcW w:w="6664" w:type="dxa"/>
                <w:gridSpan w:val="11"/>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
            </w:tcPrChange>
          </w:tcPr>
          <w:p w14:paraId="1B0E817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5" w:type="dxa"/>
            <w:vAlign w:val="center"/>
            <w:hideMark/>
            <w:tcPrChange w:id="1008" w:author="Ritu Kamra" w:date="2021-11-25T16:41:00Z">
              <w:tcPr>
                <w:tcW w:w="243" w:type="dxa"/>
                <w:vAlign w:val="center"/>
                <w:hideMark/>
              </w:tcPr>
            </w:tcPrChange>
          </w:tcPr>
          <w:p w14:paraId="16887065"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D888D3A" w14:textId="77777777" w:rsidTr="00E5438C">
        <w:trPr>
          <w:trHeight w:val="218"/>
          <w:trPrChange w:id="1009" w:author="Ritu Kamra" w:date="2021-11-25T16:41:00Z">
            <w:trPr>
              <w:trHeight w:val="219"/>
            </w:trPr>
          </w:trPrChange>
        </w:trPr>
        <w:tc>
          <w:tcPr>
            <w:tcW w:w="934" w:type="dxa"/>
            <w:vMerge w:val="restart"/>
            <w:tcBorders>
              <w:top w:val="nil"/>
              <w:left w:val="single" w:sz="8" w:space="0" w:color="auto"/>
              <w:bottom w:val="single" w:sz="8" w:space="0" w:color="000000"/>
              <w:right w:val="single" w:sz="8" w:space="0" w:color="auto"/>
            </w:tcBorders>
            <w:shd w:val="clear" w:color="auto" w:fill="auto"/>
            <w:vAlign w:val="center"/>
            <w:hideMark/>
            <w:tcPrChange w:id="1010" w:author="Ritu Kamra" w:date="2021-11-25T16:41:00Z">
              <w:tcPr>
                <w:tcW w:w="1055" w:type="dxa"/>
                <w:gridSpan w:val="2"/>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250CAF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174" w:type="dxa"/>
            <w:tcBorders>
              <w:top w:val="nil"/>
              <w:left w:val="nil"/>
              <w:bottom w:val="single" w:sz="8" w:space="0" w:color="auto"/>
              <w:right w:val="nil"/>
            </w:tcBorders>
            <w:shd w:val="clear" w:color="000000" w:fill="FFF2CC"/>
            <w:noWrap/>
            <w:vAlign w:val="center"/>
            <w:hideMark/>
            <w:tcPrChange w:id="1011" w:author="Ritu Kamra" w:date="2021-11-25T16:41:00Z">
              <w:tcPr>
                <w:tcW w:w="2468" w:type="dxa"/>
                <w:gridSpan w:val="2"/>
                <w:tcBorders>
                  <w:top w:val="nil"/>
                  <w:left w:val="nil"/>
                  <w:bottom w:val="single" w:sz="8" w:space="0" w:color="auto"/>
                  <w:right w:val="nil"/>
                </w:tcBorders>
                <w:shd w:val="clear" w:color="000000" w:fill="FFF2CC"/>
                <w:noWrap/>
                <w:vAlign w:val="center"/>
                <w:hideMark/>
              </w:tcPr>
            </w:tcPrChange>
          </w:tcPr>
          <w:p w14:paraId="4086E847"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xml:space="preserve">Raw Materials </w:t>
            </w:r>
          </w:p>
        </w:tc>
        <w:tc>
          <w:tcPr>
            <w:tcW w:w="6911" w:type="dxa"/>
            <w:gridSpan w:val="6"/>
            <w:vMerge/>
            <w:tcBorders>
              <w:top w:val="nil"/>
              <w:left w:val="nil"/>
              <w:bottom w:val="single" w:sz="8" w:space="0" w:color="auto"/>
              <w:right w:val="nil"/>
            </w:tcBorders>
            <w:vAlign w:val="center"/>
            <w:hideMark/>
            <w:tcPrChange w:id="1012" w:author="Ritu Kamra" w:date="2021-11-25T16:41:00Z">
              <w:tcPr>
                <w:tcW w:w="6664" w:type="dxa"/>
                <w:gridSpan w:val="11"/>
                <w:vMerge/>
                <w:tcBorders>
                  <w:top w:val="nil"/>
                  <w:left w:val="nil"/>
                  <w:bottom w:val="single" w:sz="8" w:space="0" w:color="auto"/>
                  <w:right w:val="nil"/>
                </w:tcBorders>
                <w:vAlign w:val="center"/>
                <w:hideMark/>
              </w:tcPr>
            </w:tcPrChange>
          </w:tcPr>
          <w:p w14:paraId="1289CC6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25" w:type="dxa"/>
            <w:vAlign w:val="center"/>
            <w:hideMark/>
            <w:tcPrChange w:id="1013" w:author="Ritu Kamra" w:date="2021-11-25T16:41:00Z">
              <w:tcPr>
                <w:tcW w:w="243" w:type="dxa"/>
                <w:vAlign w:val="center"/>
                <w:hideMark/>
              </w:tcPr>
            </w:tcPrChange>
          </w:tcPr>
          <w:p w14:paraId="4B725DE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5ACB6E35"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7A9EDA03"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F2CC"/>
            <w:noWrap/>
            <w:vAlign w:val="center"/>
            <w:hideMark/>
          </w:tcPr>
          <w:p w14:paraId="3B1E8D51"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Bisphenol A</w:t>
            </w:r>
          </w:p>
        </w:tc>
        <w:tc>
          <w:tcPr>
            <w:tcW w:w="990" w:type="dxa"/>
            <w:tcBorders>
              <w:top w:val="nil"/>
              <w:left w:val="nil"/>
              <w:bottom w:val="single" w:sz="8" w:space="0" w:color="auto"/>
              <w:right w:val="single" w:sz="8" w:space="0" w:color="auto"/>
            </w:tcBorders>
            <w:shd w:val="clear" w:color="000000" w:fill="FFF2CC"/>
            <w:noWrap/>
            <w:vAlign w:val="bottom"/>
            <w:hideMark/>
          </w:tcPr>
          <w:p w14:paraId="1E20296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1242" w:type="dxa"/>
            <w:tcBorders>
              <w:top w:val="nil"/>
              <w:left w:val="nil"/>
              <w:bottom w:val="single" w:sz="8" w:space="0" w:color="auto"/>
              <w:right w:val="single" w:sz="8" w:space="0" w:color="auto"/>
            </w:tcBorders>
            <w:shd w:val="clear" w:color="000000" w:fill="FFF2CC"/>
            <w:noWrap/>
            <w:vAlign w:val="bottom"/>
            <w:hideMark/>
          </w:tcPr>
          <w:p w14:paraId="52E0369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1350.0</w:t>
            </w:r>
          </w:p>
        </w:tc>
        <w:tc>
          <w:tcPr>
            <w:tcW w:w="1275" w:type="dxa"/>
            <w:tcBorders>
              <w:top w:val="nil"/>
              <w:left w:val="nil"/>
              <w:bottom w:val="single" w:sz="8" w:space="0" w:color="auto"/>
              <w:right w:val="single" w:sz="8" w:space="0" w:color="auto"/>
            </w:tcBorders>
            <w:shd w:val="clear" w:color="000000" w:fill="FFF2CC"/>
            <w:noWrap/>
            <w:vAlign w:val="bottom"/>
            <w:hideMark/>
          </w:tcPr>
          <w:p w14:paraId="7E9C371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c>
          <w:tcPr>
            <w:tcW w:w="990" w:type="dxa"/>
            <w:tcBorders>
              <w:top w:val="nil"/>
              <w:left w:val="nil"/>
              <w:bottom w:val="single" w:sz="8" w:space="0" w:color="auto"/>
              <w:right w:val="single" w:sz="8" w:space="0" w:color="auto"/>
            </w:tcBorders>
            <w:shd w:val="clear" w:color="000000" w:fill="FFF2CC"/>
            <w:noWrap/>
            <w:vAlign w:val="bottom"/>
            <w:hideMark/>
          </w:tcPr>
          <w:p w14:paraId="49F9880D"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0.7</w:t>
            </w:r>
          </w:p>
        </w:tc>
        <w:tc>
          <w:tcPr>
            <w:tcW w:w="1242" w:type="dxa"/>
            <w:tcBorders>
              <w:top w:val="nil"/>
              <w:left w:val="nil"/>
              <w:bottom w:val="single" w:sz="8" w:space="0" w:color="auto"/>
              <w:right w:val="single" w:sz="8" w:space="0" w:color="auto"/>
            </w:tcBorders>
            <w:shd w:val="clear" w:color="000000" w:fill="FFF2CC"/>
            <w:noWrap/>
            <w:vAlign w:val="bottom"/>
            <w:hideMark/>
          </w:tcPr>
          <w:p w14:paraId="04E544C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1350.0</w:t>
            </w:r>
          </w:p>
        </w:tc>
        <w:tc>
          <w:tcPr>
            <w:tcW w:w="1169" w:type="dxa"/>
            <w:tcBorders>
              <w:top w:val="nil"/>
              <w:left w:val="nil"/>
              <w:bottom w:val="single" w:sz="8" w:space="0" w:color="auto"/>
              <w:right w:val="single" w:sz="8" w:space="0" w:color="auto"/>
            </w:tcBorders>
            <w:shd w:val="clear" w:color="000000" w:fill="FFF2CC"/>
            <w:noWrap/>
            <w:vAlign w:val="bottom"/>
            <w:hideMark/>
          </w:tcPr>
          <w:p w14:paraId="6A8B2E0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945.0</w:t>
            </w:r>
          </w:p>
        </w:tc>
        <w:tc>
          <w:tcPr>
            <w:tcW w:w="225" w:type="dxa"/>
            <w:vAlign w:val="center"/>
            <w:hideMark/>
          </w:tcPr>
          <w:p w14:paraId="78727A51"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007AF145"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494FDFF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F2CC"/>
            <w:noWrap/>
            <w:vAlign w:val="center"/>
            <w:hideMark/>
          </w:tcPr>
          <w:p w14:paraId="184FD21C"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Epichlorohydrin</w:t>
            </w:r>
          </w:p>
        </w:tc>
        <w:tc>
          <w:tcPr>
            <w:tcW w:w="990" w:type="dxa"/>
            <w:tcBorders>
              <w:top w:val="nil"/>
              <w:left w:val="nil"/>
              <w:bottom w:val="single" w:sz="8" w:space="0" w:color="auto"/>
              <w:right w:val="single" w:sz="8" w:space="0" w:color="auto"/>
            </w:tcBorders>
            <w:shd w:val="clear" w:color="000000" w:fill="FFF2CC"/>
            <w:noWrap/>
            <w:vAlign w:val="bottom"/>
            <w:hideMark/>
          </w:tcPr>
          <w:p w14:paraId="493C4BA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0.6</w:t>
            </w:r>
          </w:p>
        </w:tc>
        <w:tc>
          <w:tcPr>
            <w:tcW w:w="1242" w:type="dxa"/>
            <w:tcBorders>
              <w:top w:val="nil"/>
              <w:left w:val="nil"/>
              <w:bottom w:val="single" w:sz="8" w:space="0" w:color="auto"/>
              <w:right w:val="single" w:sz="8" w:space="0" w:color="auto"/>
            </w:tcBorders>
            <w:shd w:val="clear" w:color="000000" w:fill="FFF2CC"/>
            <w:noWrap/>
            <w:vAlign w:val="bottom"/>
            <w:hideMark/>
          </w:tcPr>
          <w:p w14:paraId="292FD49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1470.0</w:t>
            </w:r>
          </w:p>
        </w:tc>
        <w:tc>
          <w:tcPr>
            <w:tcW w:w="1275" w:type="dxa"/>
            <w:tcBorders>
              <w:top w:val="nil"/>
              <w:left w:val="nil"/>
              <w:bottom w:val="single" w:sz="8" w:space="0" w:color="auto"/>
              <w:right w:val="single" w:sz="8" w:space="0" w:color="auto"/>
            </w:tcBorders>
            <w:shd w:val="clear" w:color="000000" w:fill="FFF2CC"/>
            <w:noWrap/>
            <w:vAlign w:val="bottom"/>
            <w:hideMark/>
          </w:tcPr>
          <w:p w14:paraId="2AFC375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823.2</w:t>
            </w:r>
          </w:p>
        </w:tc>
        <w:tc>
          <w:tcPr>
            <w:tcW w:w="990" w:type="dxa"/>
            <w:tcBorders>
              <w:top w:val="nil"/>
              <w:left w:val="nil"/>
              <w:bottom w:val="single" w:sz="8" w:space="0" w:color="auto"/>
              <w:right w:val="single" w:sz="8" w:space="0" w:color="auto"/>
            </w:tcBorders>
            <w:shd w:val="clear" w:color="000000" w:fill="FFF2CC"/>
            <w:noWrap/>
            <w:vAlign w:val="bottom"/>
            <w:hideMark/>
          </w:tcPr>
          <w:p w14:paraId="28E305A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0.6</w:t>
            </w:r>
          </w:p>
        </w:tc>
        <w:tc>
          <w:tcPr>
            <w:tcW w:w="1242" w:type="dxa"/>
            <w:tcBorders>
              <w:top w:val="nil"/>
              <w:left w:val="nil"/>
              <w:bottom w:val="single" w:sz="8" w:space="0" w:color="auto"/>
              <w:right w:val="single" w:sz="8" w:space="0" w:color="auto"/>
            </w:tcBorders>
            <w:shd w:val="clear" w:color="000000" w:fill="FFF2CC"/>
            <w:noWrap/>
            <w:vAlign w:val="bottom"/>
            <w:hideMark/>
          </w:tcPr>
          <w:p w14:paraId="285DA33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1470.0</w:t>
            </w:r>
          </w:p>
        </w:tc>
        <w:tc>
          <w:tcPr>
            <w:tcW w:w="1169" w:type="dxa"/>
            <w:tcBorders>
              <w:top w:val="nil"/>
              <w:left w:val="nil"/>
              <w:bottom w:val="single" w:sz="8" w:space="0" w:color="auto"/>
              <w:right w:val="single" w:sz="8" w:space="0" w:color="auto"/>
            </w:tcBorders>
            <w:shd w:val="clear" w:color="000000" w:fill="FFF2CC"/>
            <w:noWrap/>
            <w:vAlign w:val="bottom"/>
            <w:hideMark/>
          </w:tcPr>
          <w:p w14:paraId="2B4BB8B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837.9</w:t>
            </w:r>
          </w:p>
        </w:tc>
        <w:tc>
          <w:tcPr>
            <w:tcW w:w="225" w:type="dxa"/>
            <w:vAlign w:val="center"/>
            <w:hideMark/>
          </w:tcPr>
          <w:p w14:paraId="12F9493A"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2D3FA26D"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0786843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F2CC"/>
            <w:noWrap/>
            <w:vAlign w:val="center"/>
            <w:hideMark/>
          </w:tcPr>
          <w:p w14:paraId="4E8AE289"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Caustic Soda</w:t>
            </w:r>
          </w:p>
        </w:tc>
        <w:tc>
          <w:tcPr>
            <w:tcW w:w="990" w:type="dxa"/>
            <w:tcBorders>
              <w:top w:val="nil"/>
              <w:left w:val="nil"/>
              <w:bottom w:val="single" w:sz="8" w:space="0" w:color="auto"/>
              <w:right w:val="single" w:sz="8" w:space="0" w:color="auto"/>
            </w:tcBorders>
            <w:shd w:val="clear" w:color="000000" w:fill="FFF2CC"/>
            <w:noWrap/>
            <w:vAlign w:val="bottom"/>
            <w:hideMark/>
          </w:tcPr>
          <w:p w14:paraId="41217BB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1242" w:type="dxa"/>
            <w:tcBorders>
              <w:top w:val="nil"/>
              <w:left w:val="nil"/>
              <w:bottom w:val="single" w:sz="8" w:space="0" w:color="auto"/>
              <w:right w:val="single" w:sz="8" w:space="0" w:color="auto"/>
            </w:tcBorders>
            <w:shd w:val="clear" w:color="000000" w:fill="FFF2CC"/>
            <w:noWrap/>
            <w:vAlign w:val="bottom"/>
            <w:hideMark/>
          </w:tcPr>
          <w:p w14:paraId="3C943130"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150.0</w:t>
            </w:r>
          </w:p>
        </w:tc>
        <w:tc>
          <w:tcPr>
            <w:tcW w:w="1275" w:type="dxa"/>
            <w:tcBorders>
              <w:top w:val="nil"/>
              <w:left w:val="nil"/>
              <w:bottom w:val="single" w:sz="8" w:space="0" w:color="auto"/>
              <w:right w:val="single" w:sz="8" w:space="0" w:color="auto"/>
            </w:tcBorders>
            <w:shd w:val="clear" w:color="000000" w:fill="FFF2CC"/>
            <w:noWrap/>
            <w:vAlign w:val="bottom"/>
            <w:hideMark/>
          </w:tcPr>
          <w:p w14:paraId="1C2FD522"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c>
          <w:tcPr>
            <w:tcW w:w="990" w:type="dxa"/>
            <w:tcBorders>
              <w:top w:val="nil"/>
              <w:left w:val="nil"/>
              <w:bottom w:val="single" w:sz="8" w:space="0" w:color="auto"/>
              <w:right w:val="single" w:sz="8" w:space="0" w:color="auto"/>
            </w:tcBorders>
            <w:shd w:val="clear" w:color="000000" w:fill="FFF2CC"/>
            <w:noWrap/>
            <w:vAlign w:val="bottom"/>
            <w:hideMark/>
          </w:tcPr>
          <w:p w14:paraId="721032E5"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0.5</w:t>
            </w:r>
          </w:p>
        </w:tc>
        <w:tc>
          <w:tcPr>
            <w:tcW w:w="1242" w:type="dxa"/>
            <w:tcBorders>
              <w:top w:val="nil"/>
              <w:left w:val="nil"/>
              <w:bottom w:val="single" w:sz="8" w:space="0" w:color="auto"/>
              <w:right w:val="single" w:sz="8" w:space="0" w:color="auto"/>
            </w:tcBorders>
            <w:shd w:val="clear" w:color="000000" w:fill="FFF2CC"/>
            <w:noWrap/>
            <w:vAlign w:val="bottom"/>
            <w:hideMark/>
          </w:tcPr>
          <w:p w14:paraId="727D683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150.0</w:t>
            </w:r>
          </w:p>
        </w:tc>
        <w:tc>
          <w:tcPr>
            <w:tcW w:w="1169" w:type="dxa"/>
            <w:tcBorders>
              <w:top w:val="nil"/>
              <w:left w:val="nil"/>
              <w:bottom w:val="single" w:sz="8" w:space="0" w:color="auto"/>
              <w:right w:val="single" w:sz="8" w:space="0" w:color="auto"/>
            </w:tcBorders>
            <w:shd w:val="clear" w:color="000000" w:fill="FFF2CC"/>
            <w:noWrap/>
            <w:vAlign w:val="bottom"/>
            <w:hideMark/>
          </w:tcPr>
          <w:p w14:paraId="5013C48C"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hAnsi="Arial" w:cs="Arial"/>
                <w:color w:val="000000"/>
                <w:sz w:val="20"/>
                <w:szCs w:val="20"/>
              </w:rPr>
              <w:t>75.0</w:t>
            </w:r>
          </w:p>
        </w:tc>
        <w:tc>
          <w:tcPr>
            <w:tcW w:w="225" w:type="dxa"/>
            <w:vAlign w:val="center"/>
            <w:hideMark/>
          </w:tcPr>
          <w:p w14:paraId="2167FC1D"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66F61AC1" w14:textId="77777777" w:rsidTr="00E5438C">
        <w:trPr>
          <w:trHeight w:val="218"/>
        </w:trPr>
        <w:tc>
          <w:tcPr>
            <w:tcW w:w="934" w:type="dxa"/>
            <w:vMerge/>
            <w:tcBorders>
              <w:top w:val="nil"/>
              <w:left w:val="single" w:sz="8" w:space="0" w:color="auto"/>
              <w:bottom w:val="single" w:sz="8" w:space="0" w:color="000000"/>
              <w:right w:val="single" w:sz="8" w:space="0" w:color="auto"/>
            </w:tcBorders>
            <w:vAlign w:val="center"/>
            <w:hideMark/>
          </w:tcPr>
          <w:p w14:paraId="7D470AC8"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174" w:type="dxa"/>
            <w:tcBorders>
              <w:top w:val="nil"/>
              <w:left w:val="nil"/>
              <w:bottom w:val="single" w:sz="8" w:space="0" w:color="auto"/>
              <w:right w:val="single" w:sz="8" w:space="0" w:color="auto"/>
            </w:tcBorders>
            <w:shd w:val="clear" w:color="000000" w:fill="FFD966"/>
            <w:noWrap/>
            <w:vAlign w:val="center"/>
            <w:hideMark/>
          </w:tcPr>
          <w:p w14:paraId="29759D08"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Sub-Total (1)</w:t>
            </w:r>
          </w:p>
        </w:tc>
        <w:tc>
          <w:tcPr>
            <w:tcW w:w="990" w:type="dxa"/>
            <w:tcBorders>
              <w:top w:val="nil"/>
              <w:left w:val="nil"/>
              <w:bottom w:val="nil"/>
              <w:right w:val="single" w:sz="8" w:space="0" w:color="auto"/>
            </w:tcBorders>
            <w:shd w:val="clear" w:color="000000" w:fill="FFD966"/>
            <w:noWrap/>
            <w:vAlign w:val="center"/>
            <w:hideMark/>
          </w:tcPr>
          <w:p w14:paraId="201617D8"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42" w:type="dxa"/>
            <w:tcBorders>
              <w:top w:val="nil"/>
              <w:left w:val="nil"/>
              <w:bottom w:val="nil"/>
              <w:right w:val="single" w:sz="8" w:space="0" w:color="auto"/>
            </w:tcBorders>
            <w:shd w:val="clear" w:color="000000" w:fill="FFD966"/>
            <w:noWrap/>
            <w:vAlign w:val="center"/>
            <w:hideMark/>
          </w:tcPr>
          <w:p w14:paraId="0A9D8E7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75" w:type="dxa"/>
            <w:tcBorders>
              <w:top w:val="nil"/>
              <w:left w:val="nil"/>
              <w:bottom w:val="nil"/>
              <w:right w:val="single" w:sz="8" w:space="0" w:color="auto"/>
            </w:tcBorders>
            <w:shd w:val="clear" w:color="000000" w:fill="FFD966"/>
            <w:noWrap/>
            <w:vAlign w:val="center"/>
            <w:hideMark/>
          </w:tcPr>
          <w:p w14:paraId="596E37C7"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1843.2</w:t>
            </w:r>
          </w:p>
        </w:tc>
        <w:tc>
          <w:tcPr>
            <w:tcW w:w="990" w:type="dxa"/>
            <w:tcBorders>
              <w:top w:val="nil"/>
              <w:left w:val="nil"/>
              <w:bottom w:val="nil"/>
              <w:right w:val="single" w:sz="8" w:space="0" w:color="auto"/>
            </w:tcBorders>
            <w:shd w:val="clear" w:color="000000" w:fill="FFD966"/>
            <w:noWrap/>
            <w:vAlign w:val="center"/>
            <w:hideMark/>
          </w:tcPr>
          <w:p w14:paraId="745EA601"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242" w:type="dxa"/>
            <w:tcBorders>
              <w:top w:val="nil"/>
              <w:left w:val="nil"/>
              <w:bottom w:val="nil"/>
              <w:right w:val="single" w:sz="8" w:space="0" w:color="auto"/>
            </w:tcBorders>
            <w:shd w:val="clear" w:color="000000" w:fill="FFD966"/>
            <w:noWrap/>
            <w:vAlign w:val="center"/>
            <w:hideMark/>
          </w:tcPr>
          <w:p w14:paraId="6E1376F6"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D966"/>
            <w:noWrap/>
            <w:vAlign w:val="center"/>
            <w:hideMark/>
          </w:tcPr>
          <w:p w14:paraId="7BC7AC48" w14:textId="77777777" w:rsidR="00E45832" w:rsidRPr="000621A2" w:rsidRDefault="00E45832" w:rsidP="00DD6CA5">
            <w:pPr>
              <w:jc w:val="center"/>
              <w:rPr>
                <w:rFonts w:ascii="Arial" w:hAnsi="Arial" w:cs="Arial"/>
                <w:color w:val="000000"/>
                <w:sz w:val="20"/>
                <w:szCs w:val="20"/>
                <w:lang w:val="en-US"/>
              </w:rPr>
            </w:pPr>
            <w:r w:rsidRPr="000621A2">
              <w:rPr>
                <w:rFonts w:ascii="Arial" w:hAnsi="Arial" w:cs="Arial"/>
                <w:color w:val="000000"/>
                <w:sz w:val="20"/>
                <w:szCs w:val="20"/>
              </w:rPr>
              <w:t>1857.9</w:t>
            </w:r>
          </w:p>
        </w:tc>
        <w:tc>
          <w:tcPr>
            <w:tcW w:w="225" w:type="dxa"/>
            <w:vAlign w:val="center"/>
            <w:hideMark/>
          </w:tcPr>
          <w:p w14:paraId="36293C2B"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749894BD"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hideMark/>
          </w:tcPr>
          <w:p w14:paraId="0A6D55DA"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2174" w:type="dxa"/>
            <w:tcBorders>
              <w:top w:val="nil"/>
              <w:left w:val="nil"/>
              <w:bottom w:val="single" w:sz="8" w:space="0" w:color="auto"/>
              <w:right w:val="nil"/>
            </w:tcBorders>
            <w:shd w:val="clear" w:color="000000" w:fill="FFF2CC"/>
            <w:vAlign w:val="center"/>
            <w:hideMark/>
          </w:tcPr>
          <w:p w14:paraId="1F8349B7" w14:textId="15AE71A7" w:rsidR="00E45832" w:rsidRPr="000621A2" w:rsidRDefault="00210EE3" w:rsidP="00DD6CA5">
            <w:pPr>
              <w:spacing w:after="0" w:line="240" w:lineRule="auto"/>
              <w:rPr>
                <w:rFonts w:ascii="Arial" w:eastAsia="Times New Roman" w:hAnsi="Arial" w:cs="Arial"/>
                <w:color w:val="000000"/>
                <w:sz w:val="20"/>
                <w:szCs w:val="20"/>
                <w:lang w:eastAsia="en-IN"/>
              </w:rPr>
            </w:pPr>
            <w:r w:rsidRPr="00210EE3">
              <w:rPr>
                <w:rFonts w:ascii="Arial" w:eastAsia="Times New Roman" w:hAnsi="Arial" w:cs="Arial"/>
                <w:color w:val="000000"/>
                <w:sz w:val="20"/>
                <w:szCs w:val="20"/>
                <w:lang w:eastAsia="en-IN"/>
              </w:rPr>
              <w:t>Utility, Catalyst, Solvent, Labour, Packaging, R &amp; D and Selling &amp; Transportation</w:t>
            </w:r>
          </w:p>
        </w:tc>
        <w:tc>
          <w:tcPr>
            <w:tcW w:w="2232" w:type="dxa"/>
            <w:gridSpan w:val="2"/>
            <w:vMerge w:val="restart"/>
            <w:tcBorders>
              <w:top w:val="single" w:sz="8" w:space="0" w:color="auto"/>
              <w:left w:val="single" w:sz="8" w:space="0" w:color="auto"/>
              <w:bottom w:val="single" w:sz="8" w:space="0" w:color="000000"/>
              <w:right w:val="single" w:sz="8" w:space="0" w:color="000000"/>
            </w:tcBorders>
            <w:shd w:val="clear" w:color="000000" w:fill="E7E6E6"/>
            <w:noWrap/>
            <w:vAlign w:val="center"/>
            <w:hideMark/>
          </w:tcPr>
          <w:p w14:paraId="0AAFA9D5"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1275" w:type="dxa"/>
            <w:tcBorders>
              <w:top w:val="single" w:sz="8" w:space="0" w:color="auto"/>
              <w:left w:val="nil"/>
              <w:bottom w:val="single" w:sz="8" w:space="0" w:color="auto"/>
              <w:right w:val="single" w:sz="8" w:space="0" w:color="auto"/>
            </w:tcBorders>
            <w:shd w:val="clear" w:color="000000" w:fill="FFF2CC"/>
            <w:noWrap/>
            <w:vAlign w:val="center"/>
            <w:hideMark/>
          </w:tcPr>
          <w:p w14:paraId="1012F446" w14:textId="4CDFCE28" w:rsidR="00E45832" w:rsidRPr="000621A2" w:rsidRDefault="00B72656" w:rsidP="00DD6CA5">
            <w:pPr>
              <w:jc w:val="center"/>
              <w:rPr>
                <w:rFonts w:ascii="Arial" w:hAnsi="Arial" w:cs="Arial"/>
                <w:color w:val="000000"/>
                <w:sz w:val="20"/>
                <w:szCs w:val="20"/>
                <w:lang w:val="en-US"/>
              </w:rPr>
            </w:pPr>
            <w:ins w:id="1014" w:author="Ritu Kamra" w:date="2021-11-25T16:38:00Z">
              <w:r>
                <w:rPr>
                  <w:rFonts w:ascii="Arial" w:hAnsi="Arial" w:cs="Arial"/>
                  <w:color w:val="000000"/>
                  <w:sz w:val="20"/>
                  <w:szCs w:val="20"/>
                </w:rPr>
                <w:t>4</w:t>
              </w:r>
            </w:ins>
            <w:ins w:id="1015" w:author="Ritu Kamra" w:date="2021-11-25T16:39:00Z">
              <w:r>
                <w:rPr>
                  <w:rFonts w:ascii="Arial" w:hAnsi="Arial" w:cs="Arial"/>
                  <w:color w:val="000000"/>
                  <w:sz w:val="20"/>
                  <w:szCs w:val="20"/>
                </w:rPr>
                <w:t>03.4</w:t>
              </w:r>
            </w:ins>
            <w:del w:id="1016" w:author="Ritu Kamra" w:date="2021-11-25T16:38:00Z">
              <w:r w:rsidR="00E45832" w:rsidRPr="000621A2" w:rsidDel="00B72656">
                <w:rPr>
                  <w:rFonts w:ascii="Arial" w:hAnsi="Arial" w:cs="Arial"/>
                  <w:color w:val="000000"/>
                  <w:sz w:val="20"/>
                  <w:szCs w:val="20"/>
                </w:rPr>
                <w:delText>340.5</w:delText>
              </w:r>
            </w:del>
          </w:p>
        </w:tc>
        <w:tc>
          <w:tcPr>
            <w:tcW w:w="2232" w:type="dxa"/>
            <w:gridSpan w:val="2"/>
            <w:vMerge w:val="restart"/>
            <w:tcBorders>
              <w:top w:val="single" w:sz="8" w:space="0" w:color="auto"/>
              <w:left w:val="single" w:sz="8" w:space="0" w:color="auto"/>
              <w:bottom w:val="single" w:sz="8" w:space="0" w:color="000000"/>
              <w:right w:val="single" w:sz="8" w:space="0" w:color="000000"/>
            </w:tcBorders>
            <w:shd w:val="clear" w:color="000000" w:fill="E7E6E6"/>
            <w:vAlign w:val="center"/>
            <w:hideMark/>
          </w:tcPr>
          <w:p w14:paraId="4231D52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1169" w:type="dxa"/>
            <w:tcBorders>
              <w:top w:val="nil"/>
              <w:left w:val="nil"/>
              <w:bottom w:val="single" w:sz="8" w:space="0" w:color="auto"/>
              <w:right w:val="single" w:sz="8" w:space="0" w:color="auto"/>
            </w:tcBorders>
            <w:shd w:val="clear" w:color="000000" w:fill="FFF2CC"/>
            <w:noWrap/>
            <w:vAlign w:val="center"/>
            <w:hideMark/>
          </w:tcPr>
          <w:p w14:paraId="0CCA3992" w14:textId="3A883595" w:rsidR="00E45832" w:rsidRPr="000621A2" w:rsidRDefault="00E45832" w:rsidP="00DD6CA5">
            <w:pPr>
              <w:spacing w:after="0" w:line="240" w:lineRule="auto"/>
              <w:jc w:val="center"/>
              <w:rPr>
                <w:rFonts w:ascii="Arial" w:eastAsia="Times New Roman" w:hAnsi="Arial" w:cs="Arial"/>
                <w:color w:val="000000"/>
                <w:sz w:val="20"/>
                <w:szCs w:val="20"/>
                <w:lang w:eastAsia="en-IN"/>
              </w:rPr>
            </w:pPr>
            <w:del w:id="1017" w:author="Ritu Kamra" w:date="2021-11-25T16:40:00Z">
              <w:r w:rsidRPr="000621A2" w:rsidDel="00B72656">
                <w:rPr>
                  <w:rFonts w:ascii="Arial" w:eastAsia="Times New Roman" w:hAnsi="Arial" w:cs="Arial"/>
                  <w:color w:val="000000"/>
                  <w:sz w:val="20"/>
                  <w:szCs w:val="20"/>
                  <w:lang w:eastAsia="en-IN"/>
                </w:rPr>
                <w:delText>390.2</w:delText>
              </w:r>
            </w:del>
            <w:ins w:id="1018" w:author="Ritu Kamra" w:date="2021-11-25T16:40:00Z">
              <w:r w:rsidR="00B72656">
                <w:rPr>
                  <w:rFonts w:ascii="Arial" w:eastAsia="Times New Roman" w:hAnsi="Arial" w:cs="Arial"/>
                  <w:color w:val="000000"/>
                  <w:sz w:val="20"/>
                  <w:szCs w:val="20"/>
                  <w:lang w:eastAsia="en-IN"/>
                </w:rPr>
                <w:t>436.2</w:t>
              </w:r>
            </w:ins>
          </w:p>
        </w:tc>
        <w:tc>
          <w:tcPr>
            <w:tcW w:w="225" w:type="dxa"/>
            <w:vAlign w:val="center"/>
            <w:hideMark/>
          </w:tcPr>
          <w:p w14:paraId="450F3CB4"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5438C" w:rsidRPr="000621A2" w14:paraId="17F85305"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24C1A289"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33851911" w14:textId="604AD90D" w:rsidR="00210EE3" w:rsidRPr="000621A2" w:rsidRDefault="00210EE3" w:rsidP="00210EE3">
            <w:pPr>
              <w:spacing w:after="0" w:line="240" w:lineRule="auto"/>
              <w:rPr>
                <w:rFonts w:ascii="Arial" w:eastAsia="Times New Roman" w:hAnsi="Arial" w:cs="Arial"/>
                <w:color w:val="000000"/>
                <w:sz w:val="20"/>
                <w:szCs w:val="20"/>
                <w:lang w:eastAsia="en-IN"/>
              </w:rPr>
            </w:pPr>
            <w:commentRangeStart w:id="1019"/>
            <w:commentRangeStart w:id="1020"/>
            <w:r w:rsidRPr="00210EE3">
              <w:rPr>
                <w:rFonts w:ascii="Arial" w:eastAsia="Times New Roman" w:hAnsi="Arial" w:cs="Arial"/>
                <w:color w:val="000000"/>
                <w:sz w:val="20"/>
                <w:szCs w:val="20"/>
                <w:lang w:eastAsia="en-IN"/>
              </w:rPr>
              <w:t>Utility</w:t>
            </w:r>
            <w:commentRangeEnd w:id="1019"/>
            <w:r w:rsidR="00B067C9">
              <w:rPr>
                <w:rStyle w:val="CommentReference"/>
              </w:rPr>
              <w:commentReference w:id="1019"/>
            </w:r>
            <w:commentRangeEnd w:id="1020"/>
            <w:r w:rsidR="00BD0FD7">
              <w:rPr>
                <w:rStyle w:val="CommentReference"/>
              </w:rPr>
              <w:commentReference w:id="1020"/>
            </w:r>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141F7CF7"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1709D6C4" w14:textId="4399FD2E" w:rsidR="00210EE3" w:rsidRPr="00210EE3" w:rsidRDefault="00B72656" w:rsidP="00210EE3">
            <w:pPr>
              <w:jc w:val="center"/>
              <w:rPr>
                <w:rFonts w:ascii="Calibri" w:hAnsi="Calibri" w:cs="Calibri"/>
                <w:color w:val="000000"/>
              </w:rPr>
            </w:pPr>
            <w:ins w:id="1021" w:author="Ritu Kamra" w:date="2021-11-25T16:37:00Z">
              <w:r>
                <w:rPr>
                  <w:rFonts w:ascii="Calibri" w:hAnsi="Calibri" w:cs="Calibri"/>
                  <w:color w:val="000000"/>
                </w:rPr>
                <w:t>77.4</w:t>
              </w:r>
            </w:ins>
            <w:del w:id="1022" w:author="Ritu Kamra" w:date="2021-11-25T16:37:00Z">
              <w:r w:rsidR="00210EE3" w:rsidDel="00B72656">
                <w:rPr>
                  <w:rFonts w:ascii="Calibri" w:hAnsi="Calibri" w:cs="Calibri"/>
                  <w:color w:val="000000"/>
                </w:rPr>
                <w:delText>91.00</w:delText>
              </w:r>
            </w:del>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6F80D82B"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3CF1E7F3" w14:textId="2C4F3651" w:rsidR="00210EE3" w:rsidRPr="00210EE3" w:rsidRDefault="00210EE3" w:rsidP="00210EE3">
            <w:pPr>
              <w:jc w:val="center"/>
              <w:rPr>
                <w:rFonts w:ascii="Calibri" w:hAnsi="Calibri" w:cs="Calibri"/>
                <w:color w:val="000000"/>
              </w:rPr>
            </w:pPr>
            <w:r>
              <w:rPr>
                <w:rFonts w:ascii="Calibri" w:hAnsi="Calibri" w:cs="Calibri"/>
                <w:color w:val="000000"/>
              </w:rPr>
              <w:t>98.0</w:t>
            </w:r>
          </w:p>
        </w:tc>
        <w:tc>
          <w:tcPr>
            <w:tcW w:w="225" w:type="dxa"/>
            <w:vAlign w:val="center"/>
          </w:tcPr>
          <w:p w14:paraId="275C38B6"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5438C" w:rsidRPr="000621A2" w14:paraId="0EFD71B2"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4902A6B7"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05C29AD8" w14:textId="14E9EE14" w:rsidR="00210EE3" w:rsidRDefault="00210EE3" w:rsidP="00210EE3">
            <w:pPr>
              <w:spacing w:after="0" w:line="240" w:lineRule="auto"/>
              <w:rPr>
                <w:rFonts w:ascii="Calibri" w:hAnsi="Calibri" w:cs="Calibri"/>
                <w:color w:val="000000"/>
              </w:rPr>
            </w:pPr>
            <w:commentRangeStart w:id="1023"/>
            <w:commentRangeStart w:id="1024"/>
            <w:r>
              <w:rPr>
                <w:rFonts w:ascii="Calibri" w:hAnsi="Calibri" w:cs="Calibri"/>
                <w:color w:val="000000"/>
              </w:rPr>
              <w:t>Catalyst &amp; Solvent</w:t>
            </w:r>
            <w:commentRangeEnd w:id="1023"/>
            <w:r w:rsidR="00B067C9">
              <w:rPr>
                <w:rStyle w:val="CommentReference"/>
              </w:rPr>
              <w:commentReference w:id="1023"/>
            </w:r>
            <w:commentRangeEnd w:id="1024"/>
            <w:r w:rsidR="00BD0FD7">
              <w:rPr>
                <w:rStyle w:val="CommentReference"/>
              </w:rPr>
              <w:commentReference w:id="1024"/>
            </w:r>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15BAF436"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403787BF" w14:textId="7D1DB36B" w:rsidR="00210EE3" w:rsidRDefault="00210EE3" w:rsidP="00210EE3">
            <w:pPr>
              <w:jc w:val="center"/>
              <w:rPr>
                <w:rFonts w:ascii="Calibri" w:hAnsi="Calibri" w:cs="Calibri"/>
                <w:color w:val="000000"/>
              </w:rPr>
            </w:pPr>
            <w:r>
              <w:rPr>
                <w:rFonts w:ascii="Calibri" w:hAnsi="Calibri" w:cs="Calibri"/>
                <w:color w:val="000000"/>
              </w:rPr>
              <w:t>29.</w:t>
            </w:r>
            <w:ins w:id="1025" w:author="Ritu Kamra" w:date="2021-11-25T16:37:00Z">
              <w:r w:rsidR="00B72656">
                <w:rPr>
                  <w:rFonts w:ascii="Calibri" w:hAnsi="Calibri" w:cs="Calibri"/>
                  <w:color w:val="000000"/>
                </w:rPr>
                <w:t>3</w:t>
              </w:r>
            </w:ins>
            <w:del w:id="1026" w:author="Ritu Kamra" w:date="2021-11-25T16:37:00Z">
              <w:r w:rsidDel="00B72656">
                <w:rPr>
                  <w:rFonts w:ascii="Calibri" w:hAnsi="Calibri" w:cs="Calibri"/>
                  <w:color w:val="000000"/>
                </w:rPr>
                <w:delText>0</w:delText>
              </w:r>
            </w:del>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2D5F72D8"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41C594BF" w14:textId="235609B1" w:rsidR="00210EE3" w:rsidRDefault="00210EE3" w:rsidP="00210EE3">
            <w:pPr>
              <w:spacing w:after="0" w:line="240" w:lineRule="auto"/>
              <w:jc w:val="center"/>
              <w:rPr>
                <w:rFonts w:ascii="Calibri" w:hAnsi="Calibri" w:cs="Calibri"/>
                <w:color w:val="000000"/>
              </w:rPr>
            </w:pPr>
            <w:r>
              <w:rPr>
                <w:rFonts w:ascii="Calibri" w:hAnsi="Calibri" w:cs="Calibri"/>
                <w:color w:val="000000"/>
              </w:rPr>
              <w:t>32.0</w:t>
            </w:r>
          </w:p>
        </w:tc>
        <w:tc>
          <w:tcPr>
            <w:tcW w:w="225" w:type="dxa"/>
            <w:vAlign w:val="center"/>
          </w:tcPr>
          <w:p w14:paraId="53E839C7"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5438C" w:rsidRPr="000621A2" w14:paraId="1D8FF6F3"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216403A9"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14ED278A" w14:textId="789AAD77" w:rsidR="00210EE3" w:rsidRPr="000621A2" w:rsidRDefault="00210EE3" w:rsidP="00210EE3">
            <w:pPr>
              <w:spacing w:after="0" w:line="240" w:lineRule="auto"/>
              <w:rPr>
                <w:rFonts w:ascii="Arial" w:eastAsia="Times New Roman" w:hAnsi="Arial" w:cs="Arial"/>
                <w:color w:val="000000"/>
                <w:sz w:val="20"/>
                <w:szCs w:val="20"/>
                <w:lang w:eastAsia="en-IN"/>
              </w:rPr>
            </w:pPr>
            <w:del w:id="1027" w:author="Ritu Kamra" w:date="2021-11-25T16:38:00Z">
              <w:r w:rsidDel="00B72656">
                <w:rPr>
                  <w:rFonts w:ascii="Calibri" w:hAnsi="Calibri" w:cs="Calibri"/>
                  <w:color w:val="000000"/>
                </w:rPr>
                <w:delText>Packaging</w:delText>
              </w:r>
            </w:del>
            <w:proofErr w:type="spellStart"/>
            <w:ins w:id="1028" w:author="Ritu Kamra" w:date="2021-11-25T16:38:00Z">
              <w:r w:rsidR="00B72656">
                <w:rPr>
                  <w:rFonts w:ascii="Calibri" w:hAnsi="Calibri" w:cs="Calibri"/>
                  <w:color w:val="000000"/>
                </w:rPr>
                <w:t>Labor</w:t>
              </w:r>
            </w:ins>
            <w:proofErr w:type="spellEnd"/>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69129500"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08EAFFDD" w14:textId="7592902A" w:rsidR="00210EE3" w:rsidRPr="000621A2" w:rsidRDefault="00B72656" w:rsidP="00210EE3">
            <w:pPr>
              <w:jc w:val="center"/>
              <w:rPr>
                <w:rFonts w:ascii="Arial" w:hAnsi="Arial" w:cs="Arial"/>
                <w:color w:val="000000"/>
                <w:sz w:val="20"/>
                <w:szCs w:val="20"/>
              </w:rPr>
            </w:pPr>
            <w:ins w:id="1029" w:author="Ritu Kamra" w:date="2021-11-25T16:38:00Z">
              <w:r>
                <w:rPr>
                  <w:rFonts w:ascii="Calibri" w:hAnsi="Calibri" w:cs="Calibri"/>
                  <w:color w:val="000000"/>
                </w:rPr>
                <w:t>23.4</w:t>
              </w:r>
            </w:ins>
            <w:del w:id="1030" w:author="Ritu Kamra" w:date="2021-11-25T16:38:00Z">
              <w:r w:rsidR="00210EE3" w:rsidDel="00B72656">
                <w:rPr>
                  <w:rFonts w:ascii="Calibri" w:hAnsi="Calibri" w:cs="Calibri"/>
                  <w:color w:val="000000"/>
                </w:rPr>
                <w:delText>28.0</w:delText>
              </w:r>
            </w:del>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3A66731D"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075AF15C" w14:textId="383E6494" w:rsidR="00210EE3" w:rsidRPr="000621A2" w:rsidRDefault="00210EE3" w:rsidP="00210EE3">
            <w:pPr>
              <w:spacing w:after="0" w:line="240" w:lineRule="auto"/>
              <w:jc w:val="center"/>
              <w:rPr>
                <w:rFonts w:ascii="Arial" w:eastAsia="Times New Roman" w:hAnsi="Arial" w:cs="Arial"/>
                <w:color w:val="000000"/>
                <w:sz w:val="20"/>
                <w:szCs w:val="20"/>
                <w:lang w:eastAsia="en-IN"/>
              </w:rPr>
            </w:pPr>
            <w:r>
              <w:rPr>
                <w:rFonts w:ascii="Calibri" w:hAnsi="Calibri" w:cs="Calibri"/>
                <w:color w:val="000000"/>
              </w:rPr>
              <w:t>33.0</w:t>
            </w:r>
          </w:p>
        </w:tc>
        <w:tc>
          <w:tcPr>
            <w:tcW w:w="225" w:type="dxa"/>
            <w:vAlign w:val="center"/>
          </w:tcPr>
          <w:p w14:paraId="46EA1762"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5438C" w:rsidRPr="000621A2" w14:paraId="3DEF472E" w14:textId="77777777" w:rsidTr="00E5438C">
        <w:trPr>
          <w:trHeight w:val="385"/>
        </w:trPr>
        <w:tc>
          <w:tcPr>
            <w:tcW w:w="934" w:type="dxa"/>
            <w:tcBorders>
              <w:top w:val="nil"/>
              <w:left w:val="single" w:sz="8" w:space="0" w:color="auto"/>
              <w:bottom w:val="single" w:sz="8" w:space="0" w:color="auto"/>
              <w:right w:val="single" w:sz="8" w:space="0" w:color="auto"/>
            </w:tcBorders>
            <w:shd w:val="clear" w:color="auto" w:fill="auto"/>
            <w:vAlign w:val="center"/>
          </w:tcPr>
          <w:p w14:paraId="7879E971"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2174" w:type="dxa"/>
            <w:tcBorders>
              <w:top w:val="nil"/>
              <w:left w:val="nil"/>
              <w:bottom w:val="single" w:sz="8" w:space="0" w:color="auto"/>
              <w:right w:val="nil"/>
            </w:tcBorders>
            <w:shd w:val="clear" w:color="000000" w:fill="FFF2CC"/>
            <w:vAlign w:val="bottom"/>
          </w:tcPr>
          <w:p w14:paraId="77FD918D" w14:textId="50C7BEB5" w:rsidR="00210EE3" w:rsidRPr="000621A2" w:rsidRDefault="00210EE3" w:rsidP="00210EE3">
            <w:pPr>
              <w:spacing w:after="0" w:line="240" w:lineRule="auto"/>
              <w:rPr>
                <w:rFonts w:ascii="Arial" w:eastAsia="Times New Roman" w:hAnsi="Arial" w:cs="Arial"/>
                <w:color w:val="000000"/>
                <w:sz w:val="20"/>
                <w:szCs w:val="20"/>
                <w:lang w:eastAsia="en-IN"/>
              </w:rPr>
            </w:pPr>
            <w:r>
              <w:rPr>
                <w:rFonts w:ascii="Calibri" w:hAnsi="Calibri" w:cs="Calibri"/>
                <w:color w:val="000000"/>
              </w:rPr>
              <w:t>Miscellaneous (R &amp; D and Selling &amp; Transportation)</w:t>
            </w:r>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noWrap/>
            <w:vAlign w:val="center"/>
          </w:tcPr>
          <w:p w14:paraId="55C5D804"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275" w:type="dxa"/>
            <w:tcBorders>
              <w:top w:val="single" w:sz="8" w:space="0" w:color="auto"/>
              <w:left w:val="nil"/>
              <w:bottom w:val="single" w:sz="8" w:space="0" w:color="auto"/>
              <w:right w:val="single" w:sz="8" w:space="0" w:color="auto"/>
            </w:tcBorders>
            <w:shd w:val="clear" w:color="000000" w:fill="FFF2CC"/>
            <w:noWrap/>
            <w:vAlign w:val="bottom"/>
          </w:tcPr>
          <w:p w14:paraId="21FCECCB" w14:textId="12D3DE5D" w:rsidR="00210EE3" w:rsidRPr="000621A2" w:rsidRDefault="00210EE3" w:rsidP="00210EE3">
            <w:pPr>
              <w:jc w:val="center"/>
              <w:rPr>
                <w:rFonts w:ascii="Arial" w:hAnsi="Arial" w:cs="Arial"/>
                <w:color w:val="000000"/>
                <w:sz w:val="20"/>
                <w:szCs w:val="20"/>
              </w:rPr>
            </w:pPr>
            <w:del w:id="1031" w:author="Ritu Kamra" w:date="2021-11-25T16:37:00Z">
              <w:r w:rsidDel="00B72656">
                <w:rPr>
                  <w:rFonts w:ascii="Calibri" w:hAnsi="Calibri" w:cs="Calibri"/>
                  <w:color w:val="000000"/>
                </w:rPr>
                <w:delText>192.5</w:delText>
              </w:r>
            </w:del>
            <w:ins w:id="1032" w:author="Ritu Kamra" w:date="2021-11-25T16:37:00Z">
              <w:r w:rsidR="00B72656">
                <w:rPr>
                  <w:rFonts w:ascii="Calibri" w:hAnsi="Calibri" w:cs="Calibri"/>
                  <w:color w:val="000000"/>
                </w:rPr>
                <w:t>273.4</w:t>
              </w:r>
            </w:ins>
          </w:p>
        </w:tc>
        <w:tc>
          <w:tcPr>
            <w:tcW w:w="2232" w:type="dxa"/>
            <w:gridSpan w:val="2"/>
            <w:vMerge/>
            <w:tcBorders>
              <w:top w:val="single" w:sz="8" w:space="0" w:color="auto"/>
              <w:left w:val="single" w:sz="8" w:space="0" w:color="auto"/>
              <w:bottom w:val="single" w:sz="8" w:space="0" w:color="000000"/>
              <w:right w:val="single" w:sz="8" w:space="0" w:color="000000"/>
            </w:tcBorders>
            <w:shd w:val="clear" w:color="000000" w:fill="E7E6E6"/>
            <w:vAlign w:val="center"/>
          </w:tcPr>
          <w:p w14:paraId="7F14EB54" w14:textId="77777777" w:rsidR="00210EE3" w:rsidRPr="000621A2" w:rsidRDefault="00210EE3" w:rsidP="00210EE3">
            <w:pPr>
              <w:spacing w:after="0" w:line="240" w:lineRule="auto"/>
              <w:jc w:val="center"/>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bottom"/>
          </w:tcPr>
          <w:p w14:paraId="6094EF92" w14:textId="43835664" w:rsidR="00210EE3" w:rsidRPr="000621A2" w:rsidRDefault="00B72656" w:rsidP="00210EE3">
            <w:pPr>
              <w:spacing w:after="0" w:line="240" w:lineRule="auto"/>
              <w:jc w:val="center"/>
              <w:rPr>
                <w:rFonts w:ascii="Arial" w:eastAsia="Times New Roman" w:hAnsi="Arial" w:cs="Arial"/>
                <w:color w:val="000000"/>
                <w:sz w:val="20"/>
                <w:szCs w:val="20"/>
                <w:lang w:eastAsia="en-IN"/>
              </w:rPr>
            </w:pPr>
            <w:ins w:id="1033" w:author="Ritu Kamra" w:date="2021-11-25T16:39:00Z">
              <w:r>
                <w:rPr>
                  <w:rFonts w:ascii="Calibri" w:hAnsi="Calibri" w:cs="Calibri"/>
                  <w:color w:val="000000"/>
                </w:rPr>
                <w:t>273</w:t>
              </w:r>
            </w:ins>
            <w:del w:id="1034" w:author="Ritu Kamra" w:date="2021-11-25T16:39:00Z">
              <w:r w:rsidR="00210EE3" w:rsidDel="00B72656">
                <w:rPr>
                  <w:rFonts w:ascii="Calibri" w:hAnsi="Calibri" w:cs="Calibri"/>
                  <w:color w:val="000000"/>
                </w:rPr>
                <w:delText>227</w:delText>
              </w:r>
            </w:del>
            <w:r w:rsidR="00210EE3">
              <w:rPr>
                <w:rFonts w:ascii="Calibri" w:hAnsi="Calibri" w:cs="Calibri"/>
                <w:color w:val="000000"/>
              </w:rPr>
              <w:t>.</w:t>
            </w:r>
            <w:ins w:id="1035" w:author="Ritu Kamra" w:date="2021-11-25T16:39:00Z">
              <w:r>
                <w:rPr>
                  <w:rFonts w:ascii="Calibri" w:hAnsi="Calibri" w:cs="Calibri"/>
                  <w:color w:val="000000"/>
                </w:rPr>
                <w:t>4</w:t>
              </w:r>
            </w:ins>
            <w:del w:id="1036" w:author="Ritu Kamra" w:date="2021-11-25T16:39:00Z">
              <w:r w:rsidR="00210EE3" w:rsidDel="00B72656">
                <w:rPr>
                  <w:rFonts w:ascii="Calibri" w:hAnsi="Calibri" w:cs="Calibri"/>
                  <w:color w:val="000000"/>
                </w:rPr>
                <w:delText>2</w:delText>
              </w:r>
            </w:del>
          </w:p>
        </w:tc>
        <w:tc>
          <w:tcPr>
            <w:tcW w:w="225" w:type="dxa"/>
            <w:vAlign w:val="center"/>
          </w:tcPr>
          <w:p w14:paraId="4CB7B032" w14:textId="77777777" w:rsidR="00210EE3" w:rsidRPr="000621A2" w:rsidRDefault="00210EE3" w:rsidP="00210EE3">
            <w:pPr>
              <w:spacing w:after="0" w:line="240" w:lineRule="auto"/>
              <w:rPr>
                <w:rFonts w:ascii="Arial" w:eastAsia="Times New Roman" w:hAnsi="Arial" w:cs="Arial"/>
                <w:sz w:val="20"/>
                <w:szCs w:val="20"/>
                <w:lang w:eastAsia="en-IN"/>
              </w:rPr>
            </w:pPr>
          </w:p>
        </w:tc>
      </w:tr>
      <w:tr w:rsidR="00E45832" w:rsidRPr="000621A2" w14:paraId="2FB1A175" w14:textId="77777777" w:rsidTr="00E5438C">
        <w:trPr>
          <w:trHeight w:val="218"/>
          <w:trPrChange w:id="1037"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38"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1C8EFE37"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174" w:type="dxa"/>
            <w:tcBorders>
              <w:top w:val="nil"/>
              <w:left w:val="nil"/>
              <w:bottom w:val="single" w:sz="8" w:space="0" w:color="auto"/>
              <w:right w:val="nil"/>
            </w:tcBorders>
            <w:shd w:val="clear" w:color="000000" w:fill="FFF2CC"/>
            <w:noWrap/>
            <w:vAlign w:val="center"/>
            <w:hideMark/>
            <w:tcPrChange w:id="1039" w:author="Ritu Kamra" w:date="2021-11-25T16:41:00Z">
              <w:tcPr>
                <w:tcW w:w="2468" w:type="dxa"/>
                <w:gridSpan w:val="2"/>
                <w:tcBorders>
                  <w:top w:val="nil"/>
                  <w:left w:val="nil"/>
                  <w:bottom w:val="single" w:sz="8" w:space="0" w:color="auto"/>
                  <w:right w:val="nil"/>
                </w:tcBorders>
                <w:shd w:val="clear" w:color="000000" w:fill="FFF2CC"/>
                <w:noWrap/>
                <w:vAlign w:val="center"/>
                <w:hideMark/>
              </w:tcPr>
            </w:tcPrChange>
          </w:tcPr>
          <w:p w14:paraId="34BB38A8"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32" w:type="dxa"/>
            <w:gridSpan w:val="2"/>
            <w:vMerge/>
            <w:tcBorders>
              <w:top w:val="nil"/>
              <w:left w:val="nil"/>
              <w:bottom w:val="single" w:sz="8" w:space="0" w:color="auto"/>
              <w:right w:val="nil"/>
            </w:tcBorders>
            <w:vAlign w:val="center"/>
            <w:hideMark/>
            <w:tcPrChange w:id="1040" w:author="Ritu Kamra" w:date="2021-11-25T16:41:00Z">
              <w:tcPr>
                <w:tcW w:w="2279" w:type="dxa"/>
                <w:gridSpan w:val="3"/>
                <w:vMerge/>
                <w:tcBorders>
                  <w:top w:val="nil"/>
                  <w:left w:val="nil"/>
                  <w:bottom w:val="single" w:sz="8" w:space="0" w:color="auto"/>
                  <w:right w:val="nil"/>
                </w:tcBorders>
                <w:vAlign w:val="center"/>
                <w:hideMark/>
              </w:tcPr>
            </w:tcPrChange>
          </w:tcPr>
          <w:p w14:paraId="0D79531C"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nil"/>
              <w:left w:val="nil"/>
              <w:bottom w:val="single" w:sz="8" w:space="0" w:color="auto"/>
              <w:right w:val="nil"/>
            </w:tcBorders>
            <w:shd w:val="clear" w:color="000000" w:fill="FFF2CC"/>
            <w:noWrap/>
            <w:vAlign w:val="center"/>
            <w:hideMark/>
            <w:tcPrChange w:id="1041" w:author="Ritu Kamra" w:date="2021-11-25T16:41:00Z">
              <w:tcPr>
                <w:tcW w:w="954" w:type="dxa"/>
                <w:gridSpan w:val="2"/>
                <w:tcBorders>
                  <w:top w:val="nil"/>
                  <w:left w:val="nil"/>
                  <w:bottom w:val="single" w:sz="8" w:space="0" w:color="auto"/>
                  <w:right w:val="nil"/>
                </w:tcBorders>
                <w:shd w:val="clear" w:color="000000" w:fill="FFF2CC"/>
                <w:noWrap/>
                <w:vAlign w:val="center"/>
                <w:hideMark/>
              </w:tcPr>
            </w:tcPrChange>
          </w:tcPr>
          <w:p w14:paraId="027616FE"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32" w:type="dxa"/>
            <w:gridSpan w:val="2"/>
            <w:vMerge/>
            <w:tcBorders>
              <w:top w:val="nil"/>
              <w:left w:val="nil"/>
              <w:bottom w:val="single" w:sz="8" w:space="0" w:color="auto"/>
              <w:right w:val="nil"/>
            </w:tcBorders>
            <w:vAlign w:val="center"/>
            <w:hideMark/>
            <w:tcPrChange w:id="1042" w:author="Ritu Kamra" w:date="2021-11-25T16:41:00Z">
              <w:tcPr>
                <w:tcW w:w="2463" w:type="dxa"/>
                <w:gridSpan w:val="3"/>
                <w:vMerge/>
                <w:tcBorders>
                  <w:top w:val="nil"/>
                  <w:left w:val="nil"/>
                  <w:bottom w:val="single" w:sz="8" w:space="0" w:color="auto"/>
                  <w:right w:val="nil"/>
                </w:tcBorders>
                <w:vAlign w:val="center"/>
                <w:hideMark/>
              </w:tcPr>
            </w:tcPrChange>
          </w:tcPr>
          <w:p w14:paraId="075CBC22"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FFF2CC"/>
            <w:noWrap/>
            <w:vAlign w:val="center"/>
            <w:hideMark/>
            <w:tcPrChange w:id="1043" w:author="Ritu Kamra" w:date="2021-11-25T16:41:00Z">
              <w:tcPr>
                <w:tcW w:w="966" w:type="dxa"/>
                <w:gridSpan w:val="3"/>
                <w:tcBorders>
                  <w:top w:val="nil"/>
                  <w:left w:val="nil"/>
                  <w:bottom w:val="single" w:sz="8" w:space="0" w:color="auto"/>
                  <w:right w:val="single" w:sz="8" w:space="0" w:color="auto"/>
                </w:tcBorders>
                <w:shd w:val="clear" w:color="000000" w:fill="FFF2CC"/>
                <w:noWrap/>
                <w:vAlign w:val="center"/>
                <w:hideMark/>
              </w:tcPr>
            </w:tcPrChange>
          </w:tcPr>
          <w:p w14:paraId="0BAA1E2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5" w:type="dxa"/>
            <w:vAlign w:val="center"/>
            <w:hideMark/>
            <w:tcPrChange w:id="1044" w:author="Ritu Kamra" w:date="2021-11-25T16:41:00Z">
              <w:tcPr>
                <w:tcW w:w="243" w:type="dxa"/>
                <w:vAlign w:val="center"/>
                <w:hideMark/>
              </w:tcPr>
            </w:tcPrChange>
          </w:tcPr>
          <w:p w14:paraId="18527DD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318D4355" w14:textId="77777777" w:rsidTr="00E5438C">
        <w:trPr>
          <w:trHeight w:val="218"/>
          <w:trPrChange w:id="1045"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46"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4C8BD2FB"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174" w:type="dxa"/>
            <w:tcBorders>
              <w:top w:val="nil"/>
              <w:left w:val="nil"/>
              <w:bottom w:val="single" w:sz="8" w:space="0" w:color="auto"/>
              <w:right w:val="nil"/>
            </w:tcBorders>
            <w:shd w:val="clear" w:color="000000" w:fill="BF8F00"/>
            <w:noWrap/>
            <w:vAlign w:val="center"/>
            <w:hideMark/>
            <w:tcPrChange w:id="1047"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2B29B9FB"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VARIABLE COST</w:t>
            </w:r>
          </w:p>
        </w:tc>
        <w:tc>
          <w:tcPr>
            <w:tcW w:w="2232" w:type="dxa"/>
            <w:gridSpan w:val="2"/>
            <w:vMerge/>
            <w:tcBorders>
              <w:top w:val="nil"/>
              <w:left w:val="nil"/>
              <w:bottom w:val="single" w:sz="8" w:space="0" w:color="auto"/>
              <w:right w:val="nil"/>
            </w:tcBorders>
            <w:vAlign w:val="center"/>
            <w:hideMark/>
            <w:tcPrChange w:id="1048" w:author="Ritu Kamra" w:date="2021-11-25T16:41:00Z">
              <w:tcPr>
                <w:tcW w:w="2279" w:type="dxa"/>
                <w:gridSpan w:val="3"/>
                <w:vMerge/>
                <w:tcBorders>
                  <w:top w:val="nil"/>
                  <w:left w:val="nil"/>
                  <w:bottom w:val="single" w:sz="8" w:space="0" w:color="auto"/>
                  <w:right w:val="nil"/>
                </w:tcBorders>
                <w:vAlign w:val="center"/>
                <w:hideMark/>
              </w:tcPr>
            </w:tcPrChange>
          </w:tcPr>
          <w:p w14:paraId="7AD0A10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nil"/>
              <w:left w:val="nil"/>
              <w:bottom w:val="single" w:sz="8" w:space="0" w:color="auto"/>
              <w:right w:val="nil"/>
            </w:tcBorders>
            <w:shd w:val="clear" w:color="000000" w:fill="BF8F00"/>
            <w:noWrap/>
            <w:vAlign w:val="center"/>
            <w:hideMark/>
            <w:tcPrChange w:id="1049" w:author="Ritu Kamra" w:date="2021-11-25T16:41:00Z">
              <w:tcPr>
                <w:tcW w:w="954" w:type="dxa"/>
                <w:gridSpan w:val="2"/>
                <w:tcBorders>
                  <w:top w:val="nil"/>
                  <w:left w:val="nil"/>
                  <w:bottom w:val="single" w:sz="8" w:space="0" w:color="auto"/>
                  <w:right w:val="nil"/>
                </w:tcBorders>
                <w:shd w:val="clear" w:color="000000" w:fill="BF8F00"/>
                <w:noWrap/>
                <w:vAlign w:val="center"/>
                <w:hideMark/>
              </w:tcPr>
            </w:tcPrChange>
          </w:tcPr>
          <w:p w14:paraId="30BDA6DD" w14:textId="15549AF6"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w:t>
            </w:r>
            <w:ins w:id="1050" w:author="Ritu Kamra" w:date="2021-11-25T16:39:00Z">
              <w:r w:rsidR="00B72656">
                <w:rPr>
                  <w:rFonts w:ascii="Arial" w:eastAsia="Times New Roman" w:hAnsi="Arial" w:cs="Arial"/>
                  <w:b/>
                  <w:bCs/>
                  <w:color w:val="000000"/>
                  <w:sz w:val="20"/>
                  <w:szCs w:val="20"/>
                  <w:lang w:eastAsia="en-IN"/>
                </w:rPr>
                <w:t>246.6</w:t>
              </w:r>
            </w:ins>
            <w:del w:id="1051" w:author="Ritu Kamra" w:date="2021-11-25T16:39:00Z">
              <w:r w:rsidRPr="000621A2" w:rsidDel="00B72656">
                <w:rPr>
                  <w:rFonts w:ascii="Arial" w:eastAsia="Times New Roman" w:hAnsi="Arial" w:cs="Arial"/>
                  <w:b/>
                  <w:bCs/>
                  <w:color w:val="000000"/>
                  <w:sz w:val="20"/>
                  <w:szCs w:val="20"/>
                  <w:lang w:eastAsia="en-IN"/>
                </w:rPr>
                <w:delText>183.7</w:delText>
              </w:r>
            </w:del>
          </w:p>
        </w:tc>
        <w:tc>
          <w:tcPr>
            <w:tcW w:w="2232" w:type="dxa"/>
            <w:gridSpan w:val="2"/>
            <w:vMerge/>
            <w:tcBorders>
              <w:top w:val="nil"/>
              <w:left w:val="nil"/>
              <w:bottom w:val="single" w:sz="8" w:space="0" w:color="auto"/>
              <w:right w:val="nil"/>
            </w:tcBorders>
            <w:vAlign w:val="center"/>
            <w:hideMark/>
            <w:tcPrChange w:id="1052" w:author="Ritu Kamra" w:date="2021-11-25T16:41:00Z">
              <w:tcPr>
                <w:tcW w:w="2463" w:type="dxa"/>
                <w:gridSpan w:val="3"/>
                <w:vMerge/>
                <w:tcBorders>
                  <w:top w:val="nil"/>
                  <w:left w:val="nil"/>
                  <w:bottom w:val="single" w:sz="8" w:space="0" w:color="auto"/>
                  <w:right w:val="nil"/>
                </w:tcBorders>
                <w:vAlign w:val="center"/>
                <w:hideMark/>
              </w:tcPr>
            </w:tcPrChange>
          </w:tcPr>
          <w:p w14:paraId="76B73DB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nil"/>
              <w:left w:val="nil"/>
              <w:bottom w:val="single" w:sz="8" w:space="0" w:color="auto"/>
              <w:right w:val="single" w:sz="8" w:space="0" w:color="auto"/>
            </w:tcBorders>
            <w:shd w:val="clear" w:color="000000" w:fill="BF8F00"/>
            <w:noWrap/>
            <w:vAlign w:val="center"/>
            <w:hideMark/>
            <w:tcPrChange w:id="1053" w:author="Ritu Kamra" w:date="2021-11-25T16:41:00Z">
              <w:tcPr>
                <w:tcW w:w="966" w:type="dxa"/>
                <w:gridSpan w:val="3"/>
                <w:tcBorders>
                  <w:top w:val="nil"/>
                  <w:left w:val="nil"/>
                  <w:bottom w:val="single" w:sz="8" w:space="0" w:color="auto"/>
                  <w:right w:val="single" w:sz="8" w:space="0" w:color="auto"/>
                </w:tcBorders>
                <w:shd w:val="clear" w:color="000000" w:fill="BF8F00"/>
                <w:noWrap/>
                <w:vAlign w:val="center"/>
                <w:hideMark/>
              </w:tcPr>
            </w:tcPrChange>
          </w:tcPr>
          <w:p w14:paraId="6EC819C7"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2248.1</w:t>
            </w:r>
          </w:p>
        </w:tc>
        <w:tc>
          <w:tcPr>
            <w:tcW w:w="225" w:type="dxa"/>
            <w:vAlign w:val="center"/>
            <w:hideMark/>
            <w:tcPrChange w:id="1054" w:author="Ritu Kamra" w:date="2021-11-25T16:41:00Z">
              <w:tcPr>
                <w:tcW w:w="243" w:type="dxa"/>
                <w:vAlign w:val="center"/>
                <w:hideMark/>
              </w:tcPr>
            </w:tcPrChange>
          </w:tcPr>
          <w:p w14:paraId="0D91E866"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5DB1F5CA" w14:textId="77777777" w:rsidTr="00E5438C">
        <w:trPr>
          <w:trHeight w:val="218"/>
          <w:trPrChange w:id="1055" w:author="Ritu Kamra" w:date="2021-11-25T16:41:00Z">
            <w:trPr>
              <w:trHeight w:val="219"/>
            </w:trPr>
          </w:trPrChange>
        </w:trPr>
        <w:tc>
          <w:tcPr>
            <w:tcW w:w="3108" w:type="dxa"/>
            <w:gridSpan w:val="2"/>
            <w:tcBorders>
              <w:top w:val="single" w:sz="8" w:space="0" w:color="auto"/>
              <w:left w:val="single" w:sz="8" w:space="0" w:color="auto"/>
              <w:bottom w:val="single" w:sz="8" w:space="0" w:color="auto"/>
              <w:right w:val="nil"/>
            </w:tcBorders>
            <w:shd w:val="clear" w:color="auto" w:fill="auto"/>
            <w:vAlign w:val="center"/>
            <w:hideMark/>
            <w:tcPrChange w:id="1056" w:author="Ritu Kamra" w:date="2021-11-25T16:41:00Z">
              <w:tcPr>
                <w:tcW w:w="3524" w:type="dxa"/>
                <w:gridSpan w:val="4"/>
                <w:tcBorders>
                  <w:top w:val="single" w:sz="8" w:space="0" w:color="auto"/>
                  <w:left w:val="single" w:sz="8" w:space="0" w:color="auto"/>
                  <w:bottom w:val="single" w:sz="8" w:space="0" w:color="auto"/>
                  <w:right w:val="nil"/>
                </w:tcBorders>
                <w:shd w:val="clear" w:color="auto" w:fill="auto"/>
                <w:vAlign w:val="center"/>
                <w:hideMark/>
              </w:tcPr>
            </w:tcPrChange>
          </w:tcPr>
          <w:p w14:paraId="135CE926"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32" w:type="dxa"/>
            <w:gridSpan w:val="2"/>
            <w:vMerge/>
            <w:tcBorders>
              <w:top w:val="nil"/>
              <w:left w:val="nil"/>
              <w:bottom w:val="single" w:sz="8" w:space="0" w:color="auto"/>
              <w:right w:val="nil"/>
            </w:tcBorders>
            <w:vAlign w:val="center"/>
            <w:hideMark/>
            <w:tcPrChange w:id="1057" w:author="Ritu Kamra" w:date="2021-11-25T16:41:00Z">
              <w:tcPr>
                <w:tcW w:w="2279" w:type="dxa"/>
                <w:gridSpan w:val="3"/>
                <w:vMerge/>
                <w:tcBorders>
                  <w:top w:val="nil"/>
                  <w:left w:val="nil"/>
                  <w:bottom w:val="single" w:sz="8" w:space="0" w:color="auto"/>
                  <w:right w:val="nil"/>
                </w:tcBorders>
                <w:vAlign w:val="center"/>
                <w:hideMark/>
              </w:tcPr>
            </w:tcPrChange>
          </w:tcPr>
          <w:p w14:paraId="6E69256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vMerge w:val="restart"/>
            <w:tcBorders>
              <w:top w:val="nil"/>
              <w:left w:val="nil"/>
              <w:bottom w:val="single" w:sz="8" w:space="0" w:color="000000"/>
              <w:right w:val="single" w:sz="8" w:space="0" w:color="auto"/>
            </w:tcBorders>
            <w:shd w:val="clear" w:color="auto" w:fill="auto"/>
            <w:noWrap/>
            <w:vAlign w:val="center"/>
            <w:hideMark/>
            <w:tcPrChange w:id="1058" w:author="Ritu Kamra" w:date="2021-11-25T16:41:00Z">
              <w:tcPr>
                <w:tcW w:w="954" w:type="dxa"/>
                <w:gridSpan w:val="2"/>
                <w:vMerge w:val="restart"/>
                <w:tcBorders>
                  <w:top w:val="nil"/>
                  <w:left w:val="nil"/>
                  <w:bottom w:val="single" w:sz="8" w:space="0" w:color="000000"/>
                  <w:right w:val="single" w:sz="8" w:space="0" w:color="auto"/>
                </w:tcBorders>
                <w:shd w:val="clear" w:color="auto" w:fill="auto"/>
                <w:noWrap/>
                <w:vAlign w:val="center"/>
                <w:hideMark/>
              </w:tcPr>
            </w:tcPrChange>
          </w:tcPr>
          <w:p w14:paraId="52CCCF03"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del w:id="1059" w:author="Ritu Kamra" w:date="2021-11-25T16:39:00Z">
              <w:r w:rsidRPr="000621A2" w:rsidDel="00B72656">
                <w:rPr>
                  <w:rFonts w:ascii="Arial" w:eastAsia="Times New Roman" w:hAnsi="Arial" w:cs="Arial"/>
                  <w:color w:val="000000"/>
                  <w:sz w:val="20"/>
                  <w:szCs w:val="20"/>
                  <w:lang w:eastAsia="en-IN"/>
                </w:rPr>
                <w:delText> </w:delText>
              </w:r>
            </w:del>
          </w:p>
        </w:tc>
        <w:tc>
          <w:tcPr>
            <w:tcW w:w="2232" w:type="dxa"/>
            <w:gridSpan w:val="2"/>
            <w:vMerge/>
            <w:tcBorders>
              <w:top w:val="nil"/>
              <w:left w:val="nil"/>
              <w:bottom w:val="single" w:sz="8" w:space="0" w:color="000000"/>
              <w:right w:val="single" w:sz="8" w:space="0" w:color="auto"/>
            </w:tcBorders>
            <w:vAlign w:val="center"/>
            <w:hideMark/>
            <w:tcPrChange w:id="1060" w:author="Ritu Kamra" w:date="2021-11-25T16:41:00Z">
              <w:tcPr>
                <w:tcW w:w="2463" w:type="dxa"/>
                <w:gridSpan w:val="3"/>
                <w:vMerge/>
                <w:tcBorders>
                  <w:top w:val="nil"/>
                  <w:left w:val="nil"/>
                  <w:bottom w:val="single" w:sz="8" w:space="0" w:color="000000"/>
                  <w:right w:val="single" w:sz="8" w:space="0" w:color="auto"/>
                </w:tcBorders>
                <w:vAlign w:val="center"/>
                <w:hideMark/>
              </w:tcPr>
            </w:tcPrChange>
          </w:tcPr>
          <w:p w14:paraId="162E83D4"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vMerge w:val="restart"/>
            <w:tcBorders>
              <w:top w:val="nil"/>
              <w:left w:val="single" w:sz="8" w:space="0" w:color="000000"/>
              <w:bottom w:val="single" w:sz="8" w:space="0" w:color="000000"/>
              <w:right w:val="single" w:sz="8" w:space="0" w:color="auto"/>
            </w:tcBorders>
            <w:shd w:val="clear" w:color="auto" w:fill="auto"/>
            <w:noWrap/>
            <w:vAlign w:val="center"/>
            <w:hideMark/>
            <w:tcPrChange w:id="1061" w:author="Ritu Kamra" w:date="2021-11-25T16:41:00Z">
              <w:tcPr>
                <w:tcW w:w="966" w:type="dxa"/>
                <w:gridSpan w:val="3"/>
                <w:vMerge w:val="restart"/>
                <w:tcBorders>
                  <w:top w:val="nil"/>
                  <w:left w:val="single" w:sz="8" w:space="0" w:color="000000"/>
                  <w:bottom w:val="single" w:sz="8" w:space="0" w:color="000000"/>
                  <w:right w:val="single" w:sz="8" w:space="0" w:color="auto"/>
                </w:tcBorders>
                <w:shd w:val="clear" w:color="auto" w:fill="auto"/>
                <w:noWrap/>
                <w:vAlign w:val="center"/>
                <w:hideMark/>
              </w:tcPr>
            </w:tcPrChange>
          </w:tcPr>
          <w:p w14:paraId="1184186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 </w:t>
            </w:r>
          </w:p>
        </w:tc>
        <w:tc>
          <w:tcPr>
            <w:tcW w:w="225" w:type="dxa"/>
            <w:vAlign w:val="center"/>
            <w:hideMark/>
            <w:tcPrChange w:id="1062" w:author="Ritu Kamra" w:date="2021-11-25T16:41:00Z">
              <w:tcPr>
                <w:tcW w:w="243" w:type="dxa"/>
                <w:vAlign w:val="center"/>
                <w:hideMark/>
              </w:tcPr>
            </w:tcPrChange>
          </w:tcPr>
          <w:p w14:paraId="13A9370F"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64309F3F" w14:textId="77777777" w:rsidTr="00E5438C">
        <w:trPr>
          <w:trHeight w:val="218"/>
          <w:trPrChange w:id="1063"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000000" w:fill="BF8F00"/>
            <w:vAlign w:val="center"/>
            <w:hideMark/>
            <w:tcPrChange w:id="1064" w:author="Ritu Kamra" w:date="2021-11-25T16:41:00Z">
              <w:tcPr>
                <w:tcW w:w="1055" w:type="dxa"/>
                <w:gridSpan w:val="2"/>
                <w:tcBorders>
                  <w:top w:val="nil"/>
                  <w:left w:val="single" w:sz="8" w:space="0" w:color="auto"/>
                  <w:bottom w:val="single" w:sz="8" w:space="0" w:color="auto"/>
                  <w:right w:val="single" w:sz="8" w:space="0" w:color="auto"/>
                </w:tcBorders>
                <w:shd w:val="clear" w:color="000000" w:fill="BF8F00"/>
                <w:vAlign w:val="center"/>
                <w:hideMark/>
              </w:tcPr>
            </w:tcPrChange>
          </w:tcPr>
          <w:p w14:paraId="0F2F413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B</w:t>
            </w:r>
          </w:p>
        </w:tc>
        <w:tc>
          <w:tcPr>
            <w:tcW w:w="2174" w:type="dxa"/>
            <w:tcBorders>
              <w:top w:val="nil"/>
              <w:left w:val="nil"/>
              <w:bottom w:val="single" w:sz="8" w:space="0" w:color="auto"/>
              <w:right w:val="nil"/>
            </w:tcBorders>
            <w:shd w:val="clear" w:color="000000" w:fill="BF8F00"/>
            <w:noWrap/>
            <w:vAlign w:val="center"/>
            <w:hideMark/>
            <w:tcPrChange w:id="1065"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22E4C37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FIXED COST</w:t>
            </w:r>
          </w:p>
        </w:tc>
        <w:tc>
          <w:tcPr>
            <w:tcW w:w="2232" w:type="dxa"/>
            <w:gridSpan w:val="2"/>
            <w:vMerge/>
            <w:tcBorders>
              <w:top w:val="nil"/>
              <w:left w:val="nil"/>
              <w:bottom w:val="single" w:sz="8" w:space="0" w:color="auto"/>
              <w:right w:val="nil"/>
            </w:tcBorders>
            <w:vAlign w:val="center"/>
            <w:hideMark/>
            <w:tcPrChange w:id="1066" w:author="Ritu Kamra" w:date="2021-11-25T16:41:00Z">
              <w:tcPr>
                <w:tcW w:w="2279" w:type="dxa"/>
                <w:gridSpan w:val="3"/>
                <w:vMerge/>
                <w:tcBorders>
                  <w:top w:val="nil"/>
                  <w:left w:val="nil"/>
                  <w:bottom w:val="single" w:sz="8" w:space="0" w:color="auto"/>
                  <w:right w:val="nil"/>
                </w:tcBorders>
                <w:vAlign w:val="center"/>
                <w:hideMark/>
              </w:tcPr>
            </w:tcPrChange>
          </w:tcPr>
          <w:p w14:paraId="3D2BEE85"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vMerge/>
            <w:tcBorders>
              <w:top w:val="nil"/>
              <w:left w:val="nil"/>
              <w:bottom w:val="single" w:sz="4" w:space="0" w:color="auto"/>
              <w:right w:val="single" w:sz="8" w:space="0" w:color="auto"/>
            </w:tcBorders>
            <w:vAlign w:val="center"/>
            <w:hideMark/>
            <w:tcPrChange w:id="1067" w:author="Ritu Kamra" w:date="2021-11-25T16:41:00Z">
              <w:tcPr>
                <w:tcW w:w="954" w:type="dxa"/>
                <w:gridSpan w:val="2"/>
                <w:vMerge/>
                <w:tcBorders>
                  <w:top w:val="nil"/>
                  <w:left w:val="nil"/>
                  <w:bottom w:val="single" w:sz="4" w:space="0" w:color="auto"/>
                  <w:right w:val="single" w:sz="8" w:space="0" w:color="auto"/>
                </w:tcBorders>
                <w:vAlign w:val="center"/>
                <w:hideMark/>
              </w:tcPr>
            </w:tcPrChange>
          </w:tcPr>
          <w:p w14:paraId="596A3DEE"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232" w:type="dxa"/>
            <w:gridSpan w:val="2"/>
            <w:vMerge/>
            <w:tcBorders>
              <w:top w:val="nil"/>
              <w:left w:val="nil"/>
              <w:bottom w:val="single" w:sz="8" w:space="0" w:color="000000"/>
              <w:right w:val="single" w:sz="8" w:space="0" w:color="auto"/>
            </w:tcBorders>
            <w:vAlign w:val="center"/>
            <w:hideMark/>
            <w:tcPrChange w:id="1068" w:author="Ritu Kamra" w:date="2021-11-25T16:41:00Z">
              <w:tcPr>
                <w:tcW w:w="2463" w:type="dxa"/>
                <w:gridSpan w:val="3"/>
                <w:vMerge/>
                <w:tcBorders>
                  <w:top w:val="nil"/>
                  <w:left w:val="nil"/>
                  <w:bottom w:val="single" w:sz="8" w:space="0" w:color="000000"/>
                  <w:right w:val="single" w:sz="8" w:space="0" w:color="auto"/>
                </w:tcBorders>
                <w:vAlign w:val="center"/>
                <w:hideMark/>
              </w:tcPr>
            </w:tcPrChange>
          </w:tcPr>
          <w:p w14:paraId="5BD6B69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vMerge/>
            <w:tcBorders>
              <w:top w:val="nil"/>
              <w:left w:val="single" w:sz="8" w:space="0" w:color="000000"/>
              <w:bottom w:val="single" w:sz="4" w:space="0" w:color="auto"/>
              <w:right w:val="single" w:sz="8" w:space="0" w:color="auto"/>
            </w:tcBorders>
            <w:vAlign w:val="center"/>
            <w:hideMark/>
            <w:tcPrChange w:id="1069" w:author="Ritu Kamra" w:date="2021-11-25T16:41:00Z">
              <w:tcPr>
                <w:tcW w:w="966" w:type="dxa"/>
                <w:gridSpan w:val="3"/>
                <w:vMerge/>
                <w:tcBorders>
                  <w:top w:val="nil"/>
                  <w:left w:val="single" w:sz="8" w:space="0" w:color="000000"/>
                  <w:bottom w:val="single" w:sz="4" w:space="0" w:color="auto"/>
                  <w:right w:val="single" w:sz="8" w:space="0" w:color="auto"/>
                </w:tcBorders>
                <w:vAlign w:val="center"/>
                <w:hideMark/>
              </w:tcPr>
            </w:tcPrChange>
          </w:tcPr>
          <w:p w14:paraId="5727A49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225" w:type="dxa"/>
            <w:vAlign w:val="center"/>
            <w:hideMark/>
            <w:tcPrChange w:id="1070" w:author="Ritu Kamra" w:date="2021-11-25T16:41:00Z">
              <w:tcPr>
                <w:tcW w:w="243" w:type="dxa"/>
                <w:vAlign w:val="center"/>
                <w:hideMark/>
              </w:tcPr>
            </w:tcPrChange>
          </w:tcPr>
          <w:p w14:paraId="26E2C1C6"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9070130" w14:textId="77777777" w:rsidTr="00E5438C">
        <w:trPr>
          <w:trHeight w:val="393"/>
          <w:trPrChange w:id="1071" w:author="Ritu Kamra" w:date="2021-11-25T16:41:00Z">
            <w:trPr>
              <w:trHeight w:val="394"/>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72"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385A1751"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1</w:t>
            </w:r>
          </w:p>
        </w:tc>
        <w:tc>
          <w:tcPr>
            <w:tcW w:w="2174" w:type="dxa"/>
            <w:tcBorders>
              <w:top w:val="nil"/>
              <w:left w:val="nil"/>
              <w:bottom w:val="single" w:sz="8" w:space="0" w:color="auto"/>
              <w:right w:val="nil"/>
            </w:tcBorders>
            <w:shd w:val="clear" w:color="auto" w:fill="auto"/>
            <w:hideMark/>
            <w:tcPrChange w:id="1073" w:author="Ritu Kamra" w:date="2021-11-25T16:41:00Z">
              <w:tcPr>
                <w:tcW w:w="2468" w:type="dxa"/>
                <w:gridSpan w:val="2"/>
                <w:tcBorders>
                  <w:top w:val="nil"/>
                  <w:left w:val="nil"/>
                  <w:bottom w:val="single" w:sz="8" w:space="0" w:color="auto"/>
                  <w:right w:val="nil"/>
                </w:tcBorders>
                <w:shd w:val="clear" w:color="auto" w:fill="auto"/>
                <w:hideMark/>
              </w:tcPr>
            </w:tcPrChange>
          </w:tcPr>
          <w:p w14:paraId="733D59B0"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Maintenance and repairs </w:t>
            </w:r>
          </w:p>
        </w:tc>
        <w:tc>
          <w:tcPr>
            <w:tcW w:w="2232" w:type="dxa"/>
            <w:gridSpan w:val="2"/>
            <w:vMerge/>
            <w:tcBorders>
              <w:top w:val="nil"/>
              <w:left w:val="nil"/>
              <w:bottom w:val="single" w:sz="8" w:space="0" w:color="auto"/>
              <w:right w:val="single" w:sz="4" w:space="0" w:color="auto"/>
            </w:tcBorders>
            <w:vAlign w:val="center"/>
            <w:hideMark/>
            <w:tcPrChange w:id="1074" w:author="Ritu Kamra" w:date="2021-11-25T16:41:00Z">
              <w:tcPr>
                <w:tcW w:w="2279" w:type="dxa"/>
                <w:gridSpan w:val="3"/>
                <w:vMerge/>
                <w:tcBorders>
                  <w:top w:val="nil"/>
                  <w:left w:val="nil"/>
                  <w:bottom w:val="single" w:sz="8" w:space="0" w:color="auto"/>
                  <w:right w:val="single" w:sz="4" w:space="0" w:color="auto"/>
                </w:tcBorders>
                <w:vAlign w:val="center"/>
                <w:hideMark/>
              </w:tcPr>
            </w:tcPrChange>
          </w:tcPr>
          <w:p w14:paraId="13A697EC"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single" w:sz="4" w:space="0" w:color="auto"/>
              <w:bottom w:val="single" w:sz="4" w:space="0" w:color="auto"/>
              <w:right w:val="single" w:sz="4" w:space="0" w:color="auto"/>
            </w:tcBorders>
            <w:shd w:val="clear" w:color="000000" w:fill="FFF2CC"/>
            <w:noWrap/>
            <w:hideMark/>
            <w:tcPrChange w:id="1075" w:author="Ritu Kamra" w:date="2021-11-25T16:41:00Z">
              <w:tcPr>
                <w:tcW w:w="954" w:type="dxa"/>
                <w:gridSpan w:val="2"/>
                <w:tcBorders>
                  <w:top w:val="single" w:sz="4" w:space="0" w:color="auto"/>
                  <w:left w:val="single" w:sz="4" w:space="0" w:color="auto"/>
                  <w:bottom w:val="single" w:sz="4" w:space="0" w:color="auto"/>
                  <w:right w:val="single" w:sz="4" w:space="0" w:color="auto"/>
                </w:tcBorders>
                <w:shd w:val="clear" w:color="000000" w:fill="FFF2CC"/>
                <w:noWrap/>
                <w:hideMark/>
              </w:tcPr>
            </w:tcPrChange>
          </w:tcPr>
          <w:p w14:paraId="791EEA4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10.2</w:t>
            </w:r>
          </w:p>
        </w:tc>
        <w:tc>
          <w:tcPr>
            <w:tcW w:w="2232" w:type="dxa"/>
            <w:gridSpan w:val="2"/>
            <w:vMerge/>
            <w:tcBorders>
              <w:top w:val="nil"/>
              <w:left w:val="single" w:sz="4" w:space="0" w:color="auto"/>
              <w:bottom w:val="nil"/>
              <w:right w:val="single" w:sz="4" w:space="0" w:color="auto"/>
            </w:tcBorders>
            <w:vAlign w:val="center"/>
            <w:hideMark/>
            <w:tcPrChange w:id="1076" w:author="Ritu Kamra" w:date="2021-11-25T16:41:00Z">
              <w:tcPr>
                <w:tcW w:w="2463" w:type="dxa"/>
                <w:gridSpan w:val="3"/>
                <w:vMerge/>
                <w:tcBorders>
                  <w:top w:val="nil"/>
                  <w:left w:val="single" w:sz="4" w:space="0" w:color="auto"/>
                  <w:bottom w:val="nil"/>
                  <w:right w:val="single" w:sz="4" w:space="0" w:color="auto"/>
                </w:tcBorders>
                <w:vAlign w:val="center"/>
                <w:hideMark/>
              </w:tcPr>
            </w:tcPrChange>
          </w:tcPr>
          <w:p w14:paraId="320DE8A7"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FFF2CC"/>
            <w:noWrap/>
            <w:hideMark/>
            <w:tcPrChange w:id="1077"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FFF2CC"/>
                <w:noWrap/>
                <w:hideMark/>
              </w:tcPr>
            </w:tcPrChange>
          </w:tcPr>
          <w:p w14:paraId="5AA3201D"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10.8</w:t>
            </w:r>
          </w:p>
        </w:tc>
        <w:tc>
          <w:tcPr>
            <w:tcW w:w="225" w:type="dxa"/>
            <w:tcBorders>
              <w:left w:val="single" w:sz="4" w:space="0" w:color="auto"/>
            </w:tcBorders>
            <w:vAlign w:val="center"/>
            <w:hideMark/>
            <w:tcPrChange w:id="1078" w:author="Ritu Kamra" w:date="2021-11-25T16:41:00Z">
              <w:tcPr>
                <w:tcW w:w="243" w:type="dxa"/>
                <w:tcBorders>
                  <w:left w:val="single" w:sz="4" w:space="0" w:color="auto"/>
                </w:tcBorders>
                <w:vAlign w:val="center"/>
                <w:hideMark/>
              </w:tcPr>
            </w:tcPrChange>
          </w:tcPr>
          <w:p w14:paraId="3F13E362"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4107ADAC" w14:textId="77777777" w:rsidTr="00E5438C">
        <w:trPr>
          <w:trHeight w:val="173"/>
          <w:trPrChange w:id="1079" w:author="Ritu Kamra" w:date="2021-11-25T16:41:00Z">
            <w:trPr>
              <w:trHeight w:val="174"/>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80"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1CC57F6F"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2</w:t>
            </w:r>
          </w:p>
        </w:tc>
        <w:tc>
          <w:tcPr>
            <w:tcW w:w="2174" w:type="dxa"/>
            <w:tcBorders>
              <w:top w:val="nil"/>
              <w:left w:val="nil"/>
              <w:bottom w:val="single" w:sz="8" w:space="0" w:color="auto"/>
              <w:right w:val="nil"/>
            </w:tcBorders>
            <w:shd w:val="clear" w:color="auto" w:fill="auto"/>
            <w:hideMark/>
            <w:tcPrChange w:id="1081" w:author="Ritu Kamra" w:date="2021-11-25T16:41:00Z">
              <w:tcPr>
                <w:tcW w:w="2468" w:type="dxa"/>
                <w:gridSpan w:val="2"/>
                <w:tcBorders>
                  <w:top w:val="nil"/>
                  <w:left w:val="nil"/>
                  <w:bottom w:val="single" w:sz="8" w:space="0" w:color="auto"/>
                  <w:right w:val="nil"/>
                </w:tcBorders>
                <w:shd w:val="clear" w:color="auto" w:fill="auto"/>
                <w:hideMark/>
              </w:tcPr>
            </w:tcPrChange>
          </w:tcPr>
          <w:p w14:paraId="5FB67580"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Plant-Overhead Costs</w:t>
            </w:r>
          </w:p>
        </w:tc>
        <w:tc>
          <w:tcPr>
            <w:tcW w:w="2232" w:type="dxa"/>
            <w:gridSpan w:val="2"/>
            <w:vMerge/>
            <w:tcBorders>
              <w:top w:val="nil"/>
              <w:left w:val="nil"/>
              <w:bottom w:val="single" w:sz="8" w:space="0" w:color="auto"/>
              <w:right w:val="single" w:sz="4" w:space="0" w:color="auto"/>
            </w:tcBorders>
            <w:vAlign w:val="center"/>
            <w:hideMark/>
            <w:tcPrChange w:id="1082" w:author="Ritu Kamra" w:date="2021-11-25T16:41:00Z">
              <w:tcPr>
                <w:tcW w:w="2279" w:type="dxa"/>
                <w:gridSpan w:val="3"/>
                <w:vMerge/>
                <w:tcBorders>
                  <w:top w:val="nil"/>
                  <w:left w:val="nil"/>
                  <w:bottom w:val="single" w:sz="8" w:space="0" w:color="auto"/>
                  <w:right w:val="single" w:sz="4" w:space="0" w:color="auto"/>
                </w:tcBorders>
                <w:vAlign w:val="center"/>
                <w:hideMark/>
              </w:tcPr>
            </w:tcPrChange>
          </w:tcPr>
          <w:p w14:paraId="75C6A7D5"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single" w:sz="4" w:space="0" w:color="auto"/>
              <w:bottom w:val="single" w:sz="4" w:space="0" w:color="auto"/>
              <w:right w:val="single" w:sz="4" w:space="0" w:color="auto"/>
            </w:tcBorders>
            <w:shd w:val="clear" w:color="000000" w:fill="FFF2CC"/>
            <w:hideMark/>
            <w:tcPrChange w:id="1083" w:author="Ritu Kamra" w:date="2021-11-25T16:41:00Z">
              <w:tcPr>
                <w:tcW w:w="954" w:type="dxa"/>
                <w:gridSpan w:val="2"/>
                <w:tcBorders>
                  <w:top w:val="single" w:sz="4" w:space="0" w:color="auto"/>
                  <w:left w:val="single" w:sz="4" w:space="0" w:color="auto"/>
                  <w:bottom w:val="single" w:sz="4" w:space="0" w:color="auto"/>
                  <w:right w:val="single" w:sz="4" w:space="0" w:color="auto"/>
                </w:tcBorders>
                <w:shd w:val="clear" w:color="000000" w:fill="FFF2CC"/>
                <w:hideMark/>
              </w:tcPr>
            </w:tcPrChange>
          </w:tcPr>
          <w:p w14:paraId="61218BA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45.4</w:t>
            </w:r>
          </w:p>
        </w:tc>
        <w:tc>
          <w:tcPr>
            <w:tcW w:w="2232" w:type="dxa"/>
            <w:gridSpan w:val="2"/>
            <w:vMerge/>
            <w:tcBorders>
              <w:top w:val="nil"/>
              <w:left w:val="single" w:sz="4" w:space="0" w:color="auto"/>
              <w:bottom w:val="nil"/>
              <w:right w:val="single" w:sz="4" w:space="0" w:color="auto"/>
            </w:tcBorders>
            <w:vAlign w:val="center"/>
            <w:hideMark/>
            <w:tcPrChange w:id="1084" w:author="Ritu Kamra" w:date="2021-11-25T16:41:00Z">
              <w:tcPr>
                <w:tcW w:w="2463" w:type="dxa"/>
                <w:gridSpan w:val="3"/>
                <w:vMerge/>
                <w:tcBorders>
                  <w:top w:val="nil"/>
                  <w:left w:val="single" w:sz="4" w:space="0" w:color="auto"/>
                  <w:bottom w:val="nil"/>
                  <w:right w:val="single" w:sz="4" w:space="0" w:color="auto"/>
                </w:tcBorders>
                <w:vAlign w:val="center"/>
                <w:hideMark/>
              </w:tcPr>
            </w:tcPrChange>
          </w:tcPr>
          <w:p w14:paraId="5EF6F6C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FFF2CC"/>
            <w:hideMark/>
            <w:tcPrChange w:id="1085"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FFF2CC"/>
                <w:hideMark/>
              </w:tcPr>
            </w:tcPrChange>
          </w:tcPr>
          <w:p w14:paraId="436544B2"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47.8</w:t>
            </w:r>
          </w:p>
        </w:tc>
        <w:tc>
          <w:tcPr>
            <w:tcW w:w="225" w:type="dxa"/>
            <w:tcBorders>
              <w:left w:val="single" w:sz="4" w:space="0" w:color="auto"/>
            </w:tcBorders>
            <w:vAlign w:val="center"/>
            <w:hideMark/>
            <w:tcPrChange w:id="1086" w:author="Ritu Kamra" w:date="2021-11-25T16:41:00Z">
              <w:tcPr>
                <w:tcW w:w="243" w:type="dxa"/>
                <w:tcBorders>
                  <w:left w:val="single" w:sz="4" w:space="0" w:color="auto"/>
                </w:tcBorders>
                <w:vAlign w:val="center"/>
                <w:hideMark/>
              </w:tcPr>
            </w:tcPrChange>
          </w:tcPr>
          <w:p w14:paraId="1F0940CD"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D99203A" w14:textId="77777777" w:rsidTr="00E5438C">
        <w:trPr>
          <w:trHeight w:val="238"/>
          <w:trPrChange w:id="1087" w:author="Ritu Kamra" w:date="2021-11-25T16:41:00Z">
            <w:trPr>
              <w:trHeight w:val="23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88"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5E9E77F9" w14:textId="77777777" w:rsidR="00E45832" w:rsidRPr="000621A2" w:rsidRDefault="00E45832" w:rsidP="00DD6CA5">
            <w:pPr>
              <w:spacing w:after="0" w:line="240" w:lineRule="auto"/>
              <w:jc w:val="center"/>
              <w:rPr>
                <w:rFonts w:ascii="Arial" w:eastAsia="Times New Roman" w:hAnsi="Arial" w:cs="Arial"/>
                <w:color w:val="000000"/>
                <w:sz w:val="20"/>
                <w:szCs w:val="20"/>
                <w:lang w:eastAsia="en-IN"/>
              </w:rPr>
            </w:pPr>
            <w:r w:rsidRPr="000621A2">
              <w:rPr>
                <w:rFonts w:ascii="Arial" w:eastAsia="Times New Roman" w:hAnsi="Arial" w:cs="Arial"/>
                <w:color w:val="000000"/>
                <w:sz w:val="20"/>
                <w:szCs w:val="20"/>
                <w:lang w:eastAsia="en-IN"/>
              </w:rPr>
              <w:t>3</w:t>
            </w:r>
          </w:p>
        </w:tc>
        <w:tc>
          <w:tcPr>
            <w:tcW w:w="2174" w:type="dxa"/>
            <w:tcBorders>
              <w:top w:val="nil"/>
              <w:left w:val="nil"/>
              <w:bottom w:val="single" w:sz="8" w:space="0" w:color="auto"/>
              <w:right w:val="nil"/>
            </w:tcBorders>
            <w:shd w:val="clear" w:color="auto" w:fill="auto"/>
            <w:hideMark/>
            <w:tcPrChange w:id="1089" w:author="Ritu Kamra" w:date="2021-11-25T16:41:00Z">
              <w:tcPr>
                <w:tcW w:w="2468" w:type="dxa"/>
                <w:gridSpan w:val="2"/>
                <w:tcBorders>
                  <w:top w:val="nil"/>
                  <w:left w:val="nil"/>
                  <w:bottom w:val="single" w:sz="8" w:space="0" w:color="auto"/>
                  <w:right w:val="nil"/>
                </w:tcBorders>
                <w:shd w:val="clear" w:color="auto" w:fill="auto"/>
                <w:hideMark/>
              </w:tcPr>
            </w:tcPrChange>
          </w:tcPr>
          <w:p w14:paraId="006D7928" w14:textId="77777777" w:rsidR="00E45832" w:rsidRPr="000621A2" w:rsidRDefault="00E45832" w:rsidP="00DD6CA5">
            <w:pPr>
              <w:spacing w:after="0" w:line="240" w:lineRule="auto"/>
              <w:rPr>
                <w:rFonts w:ascii="Arial" w:eastAsia="Times New Roman" w:hAnsi="Arial" w:cs="Arial"/>
                <w:color w:val="000000"/>
                <w:sz w:val="20"/>
                <w:szCs w:val="20"/>
                <w:lang w:eastAsia="en-IN"/>
              </w:rPr>
            </w:pPr>
            <w:r w:rsidRPr="000621A2">
              <w:rPr>
                <w:rFonts w:ascii="Arial" w:hAnsi="Arial" w:cs="Arial"/>
                <w:sz w:val="20"/>
                <w:szCs w:val="20"/>
              </w:rPr>
              <w:t xml:space="preserve">Administrative costs </w:t>
            </w:r>
          </w:p>
        </w:tc>
        <w:tc>
          <w:tcPr>
            <w:tcW w:w="2232" w:type="dxa"/>
            <w:gridSpan w:val="2"/>
            <w:vMerge/>
            <w:tcBorders>
              <w:top w:val="nil"/>
              <w:left w:val="nil"/>
              <w:bottom w:val="single" w:sz="8" w:space="0" w:color="auto"/>
              <w:right w:val="single" w:sz="4" w:space="0" w:color="auto"/>
            </w:tcBorders>
            <w:vAlign w:val="center"/>
            <w:hideMark/>
            <w:tcPrChange w:id="1090" w:author="Ritu Kamra" w:date="2021-11-25T16:41:00Z">
              <w:tcPr>
                <w:tcW w:w="2279" w:type="dxa"/>
                <w:gridSpan w:val="3"/>
                <w:vMerge/>
                <w:tcBorders>
                  <w:top w:val="nil"/>
                  <w:left w:val="nil"/>
                  <w:bottom w:val="single" w:sz="8" w:space="0" w:color="auto"/>
                  <w:right w:val="single" w:sz="4" w:space="0" w:color="auto"/>
                </w:tcBorders>
                <w:vAlign w:val="center"/>
                <w:hideMark/>
              </w:tcPr>
            </w:tcPrChange>
          </w:tcPr>
          <w:p w14:paraId="02CDA404"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single" w:sz="4" w:space="0" w:color="auto"/>
              <w:bottom w:val="single" w:sz="4" w:space="0" w:color="auto"/>
              <w:right w:val="single" w:sz="4" w:space="0" w:color="auto"/>
            </w:tcBorders>
            <w:shd w:val="clear" w:color="000000" w:fill="FFF2CC"/>
            <w:hideMark/>
            <w:tcPrChange w:id="1091" w:author="Ritu Kamra" w:date="2021-11-25T16:41:00Z">
              <w:tcPr>
                <w:tcW w:w="954" w:type="dxa"/>
                <w:gridSpan w:val="2"/>
                <w:tcBorders>
                  <w:top w:val="single" w:sz="4" w:space="0" w:color="auto"/>
                  <w:left w:val="single" w:sz="4" w:space="0" w:color="auto"/>
                  <w:bottom w:val="single" w:sz="4" w:space="0" w:color="auto"/>
                  <w:right w:val="single" w:sz="4" w:space="0" w:color="auto"/>
                </w:tcBorders>
                <w:shd w:val="clear" w:color="000000" w:fill="FFF2CC"/>
                <w:hideMark/>
              </w:tcPr>
            </w:tcPrChange>
          </w:tcPr>
          <w:p w14:paraId="2619CE93"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3.7</w:t>
            </w:r>
          </w:p>
        </w:tc>
        <w:tc>
          <w:tcPr>
            <w:tcW w:w="2232" w:type="dxa"/>
            <w:gridSpan w:val="2"/>
            <w:vMerge/>
            <w:tcBorders>
              <w:top w:val="nil"/>
              <w:left w:val="single" w:sz="4" w:space="0" w:color="auto"/>
              <w:bottom w:val="nil"/>
              <w:right w:val="single" w:sz="4" w:space="0" w:color="auto"/>
            </w:tcBorders>
            <w:vAlign w:val="center"/>
            <w:hideMark/>
            <w:tcPrChange w:id="1092" w:author="Ritu Kamra" w:date="2021-11-25T16:41:00Z">
              <w:tcPr>
                <w:tcW w:w="2463" w:type="dxa"/>
                <w:gridSpan w:val="3"/>
                <w:vMerge/>
                <w:tcBorders>
                  <w:top w:val="nil"/>
                  <w:left w:val="single" w:sz="4" w:space="0" w:color="auto"/>
                  <w:bottom w:val="nil"/>
                  <w:right w:val="single" w:sz="4" w:space="0" w:color="auto"/>
                </w:tcBorders>
                <w:vAlign w:val="center"/>
                <w:hideMark/>
              </w:tcPr>
            </w:tcPrChange>
          </w:tcPr>
          <w:p w14:paraId="4716A75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FFF2CC"/>
            <w:hideMark/>
            <w:tcPrChange w:id="1093"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FFF2CC"/>
                <w:hideMark/>
              </w:tcPr>
            </w:tcPrChange>
          </w:tcPr>
          <w:p w14:paraId="4B1DABAC"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4.2</w:t>
            </w:r>
          </w:p>
        </w:tc>
        <w:tc>
          <w:tcPr>
            <w:tcW w:w="225" w:type="dxa"/>
            <w:tcBorders>
              <w:left w:val="single" w:sz="4" w:space="0" w:color="auto"/>
            </w:tcBorders>
            <w:vAlign w:val="center"/>
            <w:hideMark/>
            <w:tcPrChange w:id="1094" w:author="Ritu Kamra" w:date="2021-11-25T16:41:00Z">
              <w:tcPr>
                <w:tcW w:w="243" w:type="dxa"/>
                <w:tcBorders>
                  <w:left w:val="single" w:sz="4" w:space="0" w:color="auto"/>
                </w:tcBorders>
                <w:vAlign w:val="center"/>
                <w:hideMark/>
              </w:tcPr>
            </w:tcPrChange>
          </w:tcPr>
          <w:p w14:paraId="4C4FD487"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207412BF" w14:textId="77777777" w:rsidTr="00E5438C">
        <w:trPr>
          <w:trHeight w:val="218"/>
          <w:trPrChange w:id="1095"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096"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66761B19"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 </w:t>
            </w:r>
          </w:p>
        </w:tc>
        <w:tc>
          <w:tcPr>
            <w:tcW w:w="2174" w:type="dxa"/>
            <w:tcBorders>
              <w:top w:val="nil"/>
              <w:left w:val="nil"/>
              <w:bottom w:val="single" w:sz="8" w:space="0" w:color="auto"/>
              <w:right w:val="nil"/>
            </w:tcBorders>
            <w:shd w:val="clear" w:color="000000" w:fill="BF8F00"/>
            <w:noWrap/>
            <w:vAlign w:val="center"/>
            <w:hideMark/>
            <w:tcPrChange w:id="1097"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5BFA799A"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Fixed Cost</w:t>
            </w:r>
          </w:p>
        </w:tc>
        <w:tc>
          <w:tcPr>
            <w:tcW w:w="2232" w:type="dxa"/>
            <w:gridSpan w:val="2"/>
            <w:vMerge/>
            <w:tcBorders>
              <w:top w:val="nil"/>
              <w:left w:val="nil"/>
              <w:bottom w:val="single" w:sz="8" w:space="0" w:color="auto"/>
              <w:right w:val="nil"/>
            </w:tcBorders>
            <w:vAlign w:val="center"/>
            <w:hideMark/>
            <w:tcPrChange w:id="1098" w:author="Ritu Kamra" w:date="2021-11-25T16:41:00Z">
              <w:tcPr>
                <w:tcW w:w="2279" w:type="dxa"/>
                <w:gridSpan w:val="3"/>
                <w:vMerge/>
                <w:tcBorders>
                  <w:top w:val="nil"/>
                  <w:left w:val="nil"/>
                  <w:bottom w:val="single" w:sz="8" w:space="0" w:color="auto"/>
                  <w:right w:val="nil"/>
                </w:tcBorders>
                <w:vAlign w:val="center"/>
                <w:hideMark/>
              </w:tcPr>
            </w:tcPrChange>
          </w:tcPr>
          <w:p w14:paraId="3317FBE3"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single" w:sz="4" w:space="0" w:color="auto"/>
              <w:left w:val="nil"/>
              <w:bottom w:val="single" w:sz="8" w:space="0" w:color="auto"/>
              <w:right w:val="nil"/>
            </w:tcBorders>
            <w:shd w:val="clear" w:color="000000" w:fill="BF8F00"/>
            <w:noWrap/>
            <w:hideMark/>
            <w:tcPrChange w:id="1099" w:author="Ritu Kamra" w:date="2021-11-25T16:41:00Z">
              <w:tcPr>
                <w:tcW w:w="954" w:type="dxa"/>
                <w:gridSpan w:val="2"/>
                <w:tcBorders>
                  <w:top w:val="single" w:sz="4" w:space="0" w:color="auto"/>
                  <w:left w:val="nil"/>
                  <w:bottom w:val="single" w:sz="8" w:space="0" w:color="auto"/>
                  <w:right w:val="nil"/>
                </w:tcBorders>
                <w:shd w:val="clear" w:color="000000" w:fill="BF8F00"/>
                <w:noWrap/>
                <w:hideMark/>
              </w:tcPr>
            </w:tcPrChange>
          </w:tcPr>
          <w:p w14:paraId="3A26FF5E"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69.5</w:t>
            </w:r>
          </w:p>
        </w:tc>
        <w:tc>
          <w:tcPr>
            <w:tcW w:w="2232" w:type="dxa"/>
            <w:gridSpan w:val="2"/>
            <w:vMerge/>
            <w:tcBorders>
              <w:top w:val="nil"/>
              <w:left w:val="nil"/>
              <w:bottom w:val="single" w:sz="8" w:space="0" w:color="auto"/>
              <w:right w:val="single" w:sz="4" w:space="0" w:color="auto"/>
            </w:tcBorders>
            <w:vAlign w:val="center"/>
            <w:hideMark/>
            <w:tcPrChange w:id="1100" w:author="Ritu Kamra" w:date="2021-11-25T16:41:00Z">
              <w:tcPr>
                <w:tcW w:w="2463" w:type="dxa"/>
                <w:gridSpan w:val="3"/>
                <w:vMerge/>
                <w:tcBorders>
                  <w:top w:val="nil"/>
                  <w:left w:val="nil"/>
                  <w:bottom w:val="single" w:sz="8" w:space="0" w:color="auto"/>
                  <w:right w:val="single" w:sz="4" w:space="0" w:color="auto"/>
                </w:tcBorders>
                <w:vAlign w:val="center"/>
                <w:hideMark/>
              </w:tcPr>
            </w:tcPrChange>
          </w:tcPr>
          <w:p w14:paraId="051F9311"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BF8F00"/>
            <w:noWrap/>
            <w:hideMark/>
            <w:tcPrChange w:id="1101"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BF8F00"/>
                <w:noWrap/>
                <w:hideMark/>
              </w:tcPr>
            </w:tcPrChange>
          </w:tcPr>
          <w:p w14:paraId="2759A574"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hAnsi="Arial" w:cs="Arial"/>
                <w:sz w:val="20"/>
                <w:szCs w:val="20"/>
              </w:rPr>
              <w:t>74.7</w:t>
            </w:r>
          </w:p>
        </w:tc>
        <w:tc>
          <w:tcPr>
            <w:tcW w:w="225" w:type="dxa"/>
            <w:tcBorders>
              <w:left w:val="single" w:sz="4" w:space="0" w:color="auto"/>
            </w:tcBorders>
            <w:vAlign w:val="center"/>
            <w:hideMark/>
            <w:tcPrChange w:id="1102" w:author="Ritu Kamra" w:date="2021-11-25T16:41:00Z">
              <w:tcPr>
                <w:tcW w:w="243" w:type="dxa"/>
                <w:tcBorders>
                  <w:left w:val="single" w:sz="4" w:space="0" w:color="auto"/>
                </w:tcBorders>
                <w:vAlign w:val="center"/>
                <w:hideMark/>
              </w:tcPr>
            </w:tcPrChange>
          </w:tcPr>
          <w:p w14:paraId="352D2869" w14:textId="77777777" w:rsidR="00E45832" w:rsidRPr="000621A2" w:rsidRDefault="00E45832" w:rsidP="00DD6CA5">
            <w:pPr>
              <w:spacing w:after="0" w:line="240" w:lineRule="auto"/>
              <w:rPr>
                <w:rFonts w:ascii="Arial" w:eastAsia="Times New Roman" w:hAnsi="Arial" w:cs="Arial"/>
                <w:sz w:val="20"/>
                <w:szCs w:val="20"/>
                <w:lang w:eastAsia="en-IN"/>
              </w:rPr>
            </w:pPr>
          </w:p>
        </w:tc>
      </w:tr>
      <w:tr w:rsidR="00E45832" w:rsidRPr="000621A2" w14:paraId="7A8B9A62" w14:textId="77777777" w:rsidTr="00E5438C">
        <w:trPr>
          <w:trHeight w:val="218"/>
          <w:trPrChange w:id="1103" w:author="Ritu Kamra" w:date="2021-11-25T16:41:00Z">
            <w:trPr>
              <w:trHeight w:val="219"/>
            </w:trPr>
          </w:trPrChange>
        </w:trPr>
        <w:tc>
          <w:tcPr>
            <w:tcW w:w="934" w:type="dxa"/>
            <w:tcBorders>
              <w:top w:val="nil"/>
              <w:left w:val="single" w:sz="8" w:space="0" w:color="auto"/>
              <w:bottom w:val="single" w:sz="8" w:space="0" w:color="auto"/>
              <w:right w:val="single" w:sz="8" w:space="0" w:color="auto"/>
            </w:tcBorders>
            <w:shd w:val="clear" w:color="auto" w:fill="auto"/>
            <w:vAlign w:val="center"/>
            <w:hideMark/>
            <w:tcPrChange w:id="1104" w:author="Ritu Kamra" w:date="2021-11-25T16:41:00Z">
              <w:tcPr>
                <w:tcW w:w="1055" w:type="dxa"/>
                <w:gridSpan w:val="2"/>
                <w:tcBorders>
                  <w:top w:val="nil"/>
                  <w:left w:val="single" w:sz="8" w:space="0" w:color="auto"/>
                  <w:bottom w:val="single" w:sz="8" w:space="0" w:color="auto"/>
                  <w:right w:val="single" w:sz="8" w:space="0" w:color="auto"/>
                </w:tcBorders>
                <w:shd w:val="clear" w:color="auto" w:fill="auto"/>
                <w:vAlign w:val="center"/>
                <w:hideMark/>
              </w:tcPr>
            </w:tcPrChange>
          </w:tcPr>
          <w:p w14:paraId="1FFFF19F" w14:textId="77777777"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C</w:t>
            </w:r>
          </w:p>
        </w:tc>
        <w:tc>
          <w:tcPr>
            <w:tcW w:w="2174" w:type="dxa"/>
            <w:tcBorders>
              <w:top w:val="nil"/>
              <w:left w:val="nil"/>
              <w:bottom w:val="single" w:sz="8" w:space="0" w:color="auto"/>
              <w:right w:val="nil"/>
            </w:tcBorders>
            <w:shd w:val="clear" w:color="000000" w:fill="BF8F00"/>
            <w:noWrap/>
            <w:vAlign w:val="center"/>
            <w:hideMark/>
            <w:tcPrChange w:id="1105" w:author="Ritu Kamra" w:date="2021-11-25T16:41:00Z">
              <w:tcPr>
                <w:tcW w:w="2468" w:type="dxa"/>
                <w:gridSpan w:val="2"/>
                <w:tcBorders>
                  <w:top w:val="nil"/>
                  <w:left w:val="nil"/>
                  <w:bottom w:val="single" w:sz="8" w:space="0" w:color="auto"/>
                  <w:right w:val="nil"/>
                </w:tcBorders>
                <w:shd w:val="clear" w:color="000000" w:fill="BF8F00"/>
                <w:noWrap/>
                <w:vAlign w:val="center"/>
                <w:hideMark/>
              </w:tcPr>
            </w:tcPrChange>
          </w:tcPr>
          <w:p w14:paraId="38E51822" w14:textId="77777777" w:rsidR="00E45832" w:rsidRPr="000621A2" w:rsidRDefault="00E45832" w:rsidP="00DD6CA5">
            <w:pPr>
              <w:spacing w:after="0" w:line="240" w:lineRule="auto"/>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Total Production Cost</w:t>
            </w:r>
          </w:p>
        </w:tc>
        <w:tc>
          <w:tcPr>
            <w:tcW w:w="2232" w:type="dxa"/>
            <w:gridSpan w:val="2"/>
            <w:vMerge/>
            <w:tcBorders>
              <w:top w:val="nil"/>
              <w:left w:val="nil"/>
              <w:bottom w:val="single" w:sz="8" w:space="0" w:color="auto"/>
              <w:right w:val="nil"/>
            </w:tcBorders>
            <w:vAlign w:val="center"/>
            <w:hideMark/>
            <w:tcPrChange w:id="1106" w:author="Ritu Kamra" w:date="2021-11-25T16:41:00Z">
              <w:tcPr>
                <w:tcW w:w="2279" w:type="dxa"/>
                <w:gridSpan w:val="3"/>
                <w:vMerge/>
                <w:tcBorders>
                  <w:top w:val="nil"/>
                  <w:left w:val="nil"/>
                  <w:bottom w:val="single" w:sz="8" w:space="0" w:color="auto"/>
                  <w:right w:val="nil"/>
                </w:tcBorders>
                <w:vAlign w:val="center"/>
                <w:hideMark/>
              </w:tcPr>
            </w:tcPrChange>
          </w:tcPr>
          <w:p w14:paraId="47DBB31B"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275" w:type="dxa"/>
            <w:tcBorders>
              <w:top w:val="nil"/>
              <w:left w:val="nil"/>
              <w:bottom w:val="single" w:sz="8" w:space="0" w:color="auto"/>
              <w:right w:val="nil"/>
            </w:tcBorders>
            <w:shd w:val="clear" w:color="000000" w:fill="BF8F00"/>
            <w:noWrap/>
            <w:vAlign w:val="center"/>
            <w:hideMark/>
            <w:tcPrChange w:id="1107" w:author="Ritu Kamra" w:date="2021-11-25T16:41:00Z">
              <w:tcPr>
                <w:tcW w:w="954" w:type="dxa"/>
                <w:gridSpan w:val="2"/>
                <w:tcBorders>
                  <w:top w:val="nil"/>
                  <w:left w:val="nil"/>
                  <w:bottom w:val="single" w:sz="8" w:space="0" w:color="auto"/>
                  <w:right w:val="nil"/>
                </w:tcBorders>
                <w:shd w:val="clear" w:color="000000" w:fill="BF8F00"/>
                <w:noWrap/>
                <w:vAlign w:val="center"/>
                <w:hideMark/>
              </w:tcPr>
            </w:tcPrChange>
          </w:tcPr>
          <w:p w14:paraId="5272FC15" w14:textId="5AE967D3"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w:t>
            </w:r>
            <w:ins w:id="1108" w:author="Ritu Kamra" w:date="2021-11-25T16:39:00Z">
              <w:r w:rsidR="00B72656">
                <w:rPr>
                  <w:rFonts w:ascii="Arial" w:eastAsia="Times New Roman" w:hAnsi="Arial" w:cs="Arial"/>
                  <w:b/>
                  <w:bCs/>
                  <w:color w:val="000000"/>
                  <w:sz w:val="20"/>
                  <w:szCs w:val="20"/>
                  <w:lang w:eastAsia="en-IN"/>
                </w:rPr>
                <w:t>305.9</w:t>
              </w:r>
            </w:ins>
            <w:del w:id="1109" w:author="Ritu Kamra" w:date="2021-11-25T16:39:00Z">
              <w:r w:rsidRPr="000621A2" w:rsidDel="00B72656">
                <w:rPr>
                  <w:rFonts w:ascii="Arial" w:eastAsia="Times New Roman" w:hAnsi="Arial" w:cs="Arial"/>
                  <w:b/>
                  <w:bCs/>
                  <w:color w:val="000000"/>
                  <w:sz w:val="20"/>
                  <w:szCs w:val="20"/>
                  <w:lang w:eastAsia="en-IN"/>
                </w:rPr>
                <w:delText>243.0</w:delText>
              </w:r>
            </w:del>
          </w:p>
        </w:tc>
        <w:tc>
          <w:tcPr>
            <w:tcW w:w="2232" w:type="dxa"/>
            <w:gridSpan w:val="2"/>
            <w:vMerge/>
            <w:tcBorders>
              <w:top w:val="nil"/>
              <w:left w:val="nil"/>
              <w:bottom w:val="single" w:sz="8" w:space="0" w:color="auto"/>
              <w:right w:val="single" w:sz="4" w:space="0" w:color="auto"/>
            </w:tcBorders>
            <w:vAlign w:val="center"/>
            <w:hideMark/>
            <w:tcPrChange w:id="1110" w:author="Ritu Kamra" w:date="2021-11-25T16:41:00Z">
              <w:tcPr>
                <w:tcW w:w="2463" w:type="dxa"/>
                <w:gridSpan w:val="3"/>
                <w:vMerge/>
                <w:tcBorders>
                  <w:top w:val="nil"/>
                  <w:left w:val="nil"/>
                  <w:bottom w:val="single" w:sz="8" w:space="0" w:color="auto"/>
                  <w:right w:val="single" w:sz="4" w:space="0" w:color="auto"/>
                </w:tcBorders>
                <w:vAlign w:val="center"/>
                <w:hideMark/>
              </w:tcPr>
            </w:tcPrChange>
          </w:tcPr>
          <w:p w14:paraId="203D9356" w14:textId="77777777" w:rsidR="00E45832" w:rsidRPr="000621A2" w:rsidRDefault="00E45832" w:rsidP="00DD6CA5">
            <w:pPr>
              <w:spacing w:after="0" w:line="240" w:lineRule="auto"/>
              <w:rPr>
                <w:rFonts w:ascii="Arial" w:eastAsia="Times New Roman" w:hAnsi="Arial" w:cs="Arial"/>
                <w:color w:val="000000"/>
                <w:sz w:val="20"/>
                <w:szCs w:val="20"/>
                <w:lang w:eastAsia="en-IN"/>
              </w:rPr>
            </w:pPr>
          </w:p>
        </w:tc>
        <w:tc>
          <w:tcPr>
            <w:tcW w:w="1169"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Change w:id="1111" w:author="Ritu Kamra" w:date="2021-11-25T16:41:00Z">
              <w:tcPr>
                <w:tcW w:w="966" w:type="dxa"/>
                <w:gridSpan w:val="3"/>
                <w:tcBorders>
                  <w:top w:val="single" w:sz="4" w:space="0" w:color="auto"/>
                  <w:left w:val="single" w:sz="4" w:space="0" w:color="auto"/>
                  <w:bottom w:val="single" w:sz="4" w:space="0" w:color="auto"/>
                  <w:right w:val="single" w:sz="4" w:space="0" w:color="auto"/>
                </w:tcBorders>
                <w:shd w:val="clear" w:color="000000" w:fill="BF8F00"/>
                <w:noWrap/>
                <w:vAlign w:val="center"/>
                <w:hideMark/>
              </w:tcPr>
            </w:tcPrChange>
          </w:tcPr>
          <w:p w14:paraId="754A1EAF" w14:textId="141C5CA2" w:rsidR="00E45832" w:rsidRPr="000621A2" w:rsidRDefault="00E45832" w:rsidP="00DD6CA5">
            <w:pPr>
              <w:spacing w:after="0" w:line="240" w:lineRule="auto"/>
              <w:jc w:val="center"/>
              <w:rPr>
                <w:rFonts w:ascii="Arial" w:eastAsia="Times New Roman" w:hAnsi="Arial" w:cs="Arial"/>
                <w:b/>
                <w:bCs/>
                <w:color w:val="000000"/>
                <w:sz w:val="20"/>
                <w:szCs w:val="20"/>
                <w:lang w:eastAsia="en-IN"/>
              </w:rPr>
            </w:pPr>
            <w:r w:rsidRPr="000621A2">
              <w:rPr>
                <w:rFonts w:ascii="Arial" w:eastAsia="Times New Roman" w:hAnsi="Arial" w:cs="Arial"/>
                <w:b/>
                <w:bCs/>
                <w:color w:val="000000"/>
                <w:sz w:val="20"/>
                <w:szCs w:val="20"/>
                <w:lang w:eastAsia="en-IN"/>
              </w:rPr>
              <w:t>23</w:t>
            </w:r>
            <w:ins w:id="1112" w:author="Ritu Kamra" w:date="2021-11-25T16:41:00Z">
              <w:r w:rsidR="00B72656">
                <w:rPr>
                  <w:rFonts w:ascii="Arial" w:eastAsia="Times New Roman" w:hAnsi="Arial" w:cs="Arial"/>
                  <w:b/>
                  <w:bCs/>
                  <w:color w:val="000000"/>
                  <w:sz w:val="20"/>
                  <w:szCs w:val="20"/>
                  <w:lang w:eastAsia="en-IN"/>
                </w:rPr>
                <w:t>68</w:t>
              </w:r>
            </w:ins>
            <w:del w:id="1113" w:author="Ritu Kamra" w:date="2021-11-25T16:41:00Z">
              <w:r w:rsidRPr="000621A2" w:rsidDel="00B72656">
                <w:rPr>
                  <w:rFonts w:ascii="Arial" w:eastAsia="Times New Roman" w:hAnsi="Arial" w:cs="Arial"/>
                  <w:b/>
                  <w:bCs/>
                  <w:color w:val="000000"/>
                  <w:sz w:val="20"/>
                  <w:szCs w:val="20"/>
                  <w:lang w:eastAsia="en-IN"/>
                </w:rPr>
                <w:delText>11</w:delText>
              </w:r>
            </w:del>
            <w:r w:rsidRPr="000621A2">
              <w:rPr>
                <w:rFonts w:ascii="Arial" w:eastAsia="Times New Roman" w:hAnsi="Arial" w:cs="Arial"/>
                <w:b/>
                <w:bCs/>
                <w:color w:val="000000"/>
                <w:sz w:val="20"/>
                <w:szCs w:val="20"/>
                <w:lang w:eastAsia="en-IN"/>
              </w:rPr>
              <w:t>.</w:t>
            </w:r>
            <w:ins w:id="1114" w:author="Ritu Kamra" w:date="2021-11-25T16:41:00Z">
              <w:r w:rsidR="00E5438C">
                <w:rPr>
                  <w:rFonts w:ascii="Arial" w:eastAsia="Times New Roman" w:hAnsi="Arial" w:cs="Arial"/>
                  <w:b/>
                  <w:bCs/>
                  <w:color w:val="000000"/>
                  <w:sz w:val="20"/>
                  <w:szCs w:val="20"/>
                  <w:lang w:eastAsia="en-IN"/>
                </w:rPr>
                <w:t>1</w:t>
              </w:r>
            </w:ins>
            <w:del w:id="1115" w:author="Ritu Kamra" w:date="2021-11-25T16:41:00Z">
              <w:r w:rsidRPr="000621A2" w:rsidDel="00E5438C">
                <w:rPr>
                  <w:rFonts w:ascii="Arial" w:eastAsia="Times New Roman" w:hAnsi="Arial" w:cs="Arial"/>
                  <w:b/>
                  <w:bCs/>
                  <w:color w:val="000000"/>
                  <w:sz w:val="20"/>
                  <w:szCs w:val="20"/>
                  <w:lang w:eastAsia="en-IN"/>
                </w:rPr>
                <w:delText>8</w:delText>
              </w:r>
            </w:del>
          </w:p>
        </w:tc>
        <w:tc>
          <w:tcPr>
            <w:tcW w:w="225" w:type="dxa"/>
            <w:tcBorders>
              <w:left w:val="single" w:sz="4" w:space="0" w:color="auto"/>
            </w:tcBorders>
            <w:vAlign w:val="center"/>
            <w:hideMark/>
            <w:tcPrChange w:id="1116" w:author="Ritu Kamra" w:date="2021-11-25T16:41:00Z">
              <w:tcPr>
                <w:tcW w:w="243" w:type="dxa"/>
                <w:tcBorders>
                  <w:left w:val="single" w:sz="4" w:space="0" w:color="auto"/>
                </w:tcBorders>
                <w:vAlign w:val="center"/>
                <w:hideMark/>
              </w:tcPr>
            </w:tcPrChange>
          </w:tcPr>
          <w:p w14:paraId="3788149D" w14:textId="77777777" w:rsidR="00E45832" w:rsidRPr="000621A2" w:rsidRDefault="00E45832" w:rsidP="00DD6CA5">
            <w:pPr>
              <w:spacing w:after="0" w:line="240" w:lineRule="auto"/>
              <w:rPr>
                <w:rFonts w:ascii="Arial" w:eastAsia="Times New Roman" w:hAnsi="Arial" w:cs="Arial"/>
                <w:sz w:val="20"/>
                <w:szCs w:val="20"/>
                <w:lang w:eastAsia="en-IN"/>
              </w:rPr>
            </w:pPr>
          </w:p>
        </w:tc>
      </w:tr>
    </w:tbl>
    <w:p w14:paraId="58AE8927" w14:textId="6D1A5734" w:rsidR="00E45832" w:rsidRDefault="00E45832" w:rsidP="00E45832">
      <w:pPr>
        <w:tabs>
          <w:tab w:val="left" w:pos="1365"/>
        </w:tabs>
        <w:spacing w:line="360" w:lineRule="auto"/>
        <w:jc w:val="both"/>
        <w:rPr>
          <w:rFonts w:ascii="Arial" w:eastAsia="Arial" w:hAnsi="Arial" w:cs="Arial"/>
          <w:b/>
          <w:bCs/>
          <w:i/>
          <w:iCs/>
          <w:lang w:val="en-US"/>
        </w:rPr>
      </w:pPr>
    </w:p>
    <w:p w14:paraId="26904F64" w14:textId="46A59161" w:rsidR="00E508B9" w:rsidRPr="00E508B9" w:rsidRDefault="00E508B9" w:rsidP="00E45832">
      <w:pPr>
        <w:tabs>
          <w:tab w:val="left" w:pos="1365"/>
        </w:tabs>
        <w:spacing w:line="360" w:lineRule="auto"/>
        <w:jc w:val="both"/>
        <w:rPr>
          <w:rFonts w:ascii="Arial" w:eastAsia="Arial" w:hAnsi="Arial" w:cs="Arial"/>
          <w:b/>
          <w:bCs/>
          <w:i/>
          <w:iCs/>
          <w:u w:val="single"/>
          <w:lang w:val="en-US"/>
        </w:rPr>
      </w:pPr>
      <w:r w:rsidRPr="00E508B9">
        <w:rPr>
          <w:rFonts w:ascii="Arial" w:eastAsia="Arial" w:hAnsi="Arial" w:cs="Arial"/>
          <w:b/>
          <w:bCs/>
          <w:i/>
          <w:iCs/>
          <w:u w:val="single"/>
          <w:lang w:val="en-US"/>
        </w:rPr>
        <w:lastRenderedPageBreak/>
        <w:t>Assumptions and Findings</w:t>
      </w:r>
    </w:p>
    <w:p w14:paraId="3AD07835" w14:textId="3078727D" w:rsidR="00E45832" w:rsidRDefault="00E45832" w:rsidP="00DF5DA6">
      <w:pPr>
        <w:pStyle w:val="ListParagraph"/>
        <w:numPr>
          <w:ilvl w:val="0"/>
          <w:numId w:val="40"/>
        </w:numPr>
        <w:spacing w:line="360" w:lineRule="auto"/>
        <w:jc w:val="both"/>
        <w:rPr>
          <w:sz w:val="20"/>
          <w:szCs w:val="20"/>
        </w:rPr>
      </w:pPr>
      <w:r w:rsidRPr="000A6C29">
        <w:rPr>
          <w:sz w:val="20"/>
          <w:szCs w:val="20"/>
        </w:rPr>
        <w:t>Solvent recovery i</w:t>
      </w:r>
      <w:r w:rsidR="00047E4D">
        <w:rPr>
          <w:sz w:val="20"/>
          <w:szCs w:val="20"/>
        </w:rPr>
        <w:t>n</w:t>
      </w:r>
      <w:r w:rsidRPr="000A6C29">
        <w:rPr>
          <w:sz w:val="20"/>
          <w:szCs w:val="20"/>
        </w:rPr>
        <w:t xml:space="preserve"> CIBA Technology is quite better than that of </w:t>
      </w:r>
      <w:proofErr w:type="spellStart"/>
      <w:r w:rsidRPr="000A6C29">
        <w:rPr>
          <w:sz w:val="20"/>
          <w:szCs w:val="20"/>
        </w:rPr>
        <w:t>Tohto</w:t>
      </w:r>
      <w:proofErr w:type="spellEnd"/>
      <w:r w:rsidRPr="000A6C29">
        <w:rPr>
          <w:sz w:val="20"/>
          <w:szCs w:val="20"/>
        </w:rPr>
        <w:t xml:space="preserve"> </w:t>
      </w:r>
      <w:proofErr w:type="spellStart"/>
      <w:r w:rsidRPr="000A6C29">
        <w:rPr>
          <w:sz w:val="20"/>
          <w:szCs w:val="20"/>
        </w:rPr>
        <w:t>Kesai</w:t>
      </w:r>
      <w:proofErr w:type="spellEnd"/>
    </w:p>
    <w:p w14:paraId="49DDF2B7" w14:textId="025B8750" w:rsidR="000621A2" w:rsidRPr="000A6C29" w:rsidRDefault="000621A2" w:rsidP="00DF5DA6">
      <w:pPr>
        <w:pStyle w:val="ListParagraph"/>
        <w:numPr>
          <w:ilvl w:val="0"/>
          <w:numId w:val="40"/>
        </w:numPr>
        <w:spacing w:line="360" w:lineRule="auto"/>
        <w:jc w:val="both"/>
        <w:rPr>
          <w:sz w:val="20"/>
          <w:szCs w:val="20"/>
        </w:rPr>
      </w:pPr>
      <w:r>
        <w:rPr>
          <w:sz w:val="20"/>
          <w:szCs w:val="20"/>
        </w:rPr>
        <w:t xml:space="preserve">Catalyst &amp; Chemical cost is higher in </w:t>
      </w:r>
      <w:proofErr w:type="spellStart"/>
      <w:r>
        <w:rPr>
          <w:sz w:val="20"/>
          <w:szCs w:val="20"/>
        </w:rPr>
        <w:t>Tohto</w:t>
      </w:r>
      <w:proofErr w:type="spellEnd"/>
      <w:r>
        <w:rPr>
          <w:sz w:val="20"/>
          <w:szCs w:val="20"/>
        </w:rPr>
        <w:t xml:space="preserve"> </w:t>
      </w:r>
      <w:proofErr w:type="spellStart"/>
      <w:r>
        <w:rPr>
          <w:sz w:val="20"/>
          <w:szCs w:val="20"/>
        </w:rPr>
        <w:t>Kesai</w:t>
      </w:r>
      <w:proofErr w:type="spellEnd"/>
      <w:r>
        <w:rPr>
          <w:sz w:val="20"/>
          <w:szCs w:val="20"/>
        </w:rPr>
        <w:t>.</w:t>
      </w:r>
    </w:p>
    <w:p w14:paraId="6AA05754" w14:textId="4395E039" w:rsidR="00E45832" w:rsidRPr="000A6C29" w:rsidRDefault="00E45832" w:rsidP="00DF5DA6">
      <w:pPr>
        <w:pStyle w:val="ListParagraph"/>
        <w:numPr>
          <w:ilvl w:val="0"/>
          <w:numId w:val="40"/>
        </w:numPr>
        <w:spacing w:line="360" w:lineRule="auto"/>
        <w:jc w:val="both"/>
        <w:rPr>
          <w:sz w:val="20"/>
          <w:szCs w:val="20"/>
        </w:rPr>
      </w:pPr>
      <w:commentRangeStart w:id="1117"/>
      <w:commentRangeStart w:id="1118"/>
      <w:r w:rsidRPr="000A6C29">
        <w:rPr>
          <w:sz w:val="20"/>
          <w:szCs w:val="20"/>
        </w:rPr>
        <w:t>Prices of raw material and catalyst for both licensors are</w:t>
      </w:r>
      <w:ins w:id="1119" w:author="Hardik Malhotra" w:date="2021-11-25T17:34:00Z">
        <w:r w:rsidR="00BD0FD7">
          <w:rPr>
            <w:sz w:val="20"/>
            <w:szCs w:val="20"/>
          </w:rPr>
          <w:t xml:space="preserve"> com</w:t>
        </w:r>
      </w:ins>
      <w:ins w:id="1120" w:author="Hardik Malhotra" w:date="2021-11-25T17:35:00Z">
        <w:r w:rsidR="00BD0FD7">
          <w:rPr>
            <w:sz w:val="20"/>
            <w:szCs w:val="20"/>
          </w:rPr>
          <w:t xml:space="preserve">puted </w:t>
        </w:r>
        <w:proofErr w:type="gramStart"/>
        <w:r w:rsidR="00BD0FD7">
          <w:rPr>
            <w:sz w:val="20"/>
            <w:szCs w:val="20"/>
          </w:rPr>
          <w:t>on the basis of</w:t>
        </w:r>
      </w:ins>
      <w:proofErr w:type="gramEnd"/>
      <w:r w:rsidRPr="000A6C29">
        <w:rPr>
          <w:sz w:val="20"/>
          <w:szCs w:val="20"/>
        </w:rPr>
        <w:t xml:space="preserve"> m</w:t>
      </w:r>
      <w:ins w:id="1121" w:author="Hardik Malhotra" w:date="2021-11-25T17:34:00Z">
        <w:r w:rsidR="00BD0FD7">
          <w:rPr>
            <w:sz w:val="20"/>
            <w:szCs w:val="20"/>
          </w:rPr>
          <w:t>oving</w:t>
        </w:r>
      </w:ins>
      <w:del w:id="1122" w:author="Hardik Malhotra" w:date="2021-11-25T17:34:00Z">
        <w:r w:rsidRPr="000A6C29" w:rsidDel="00BD0FD7">
          <w:rPr>
            <w:sz w:val="20"/>
            <w:szCs w:val="20"/>
          </w:rPr>
          <w:delText>oving</w:delText>
        </w:r>
      </w:del>
      <w:r w:rsidRPr="000A6C29">
        <w:rPr>
          <w:sz w:val="20"/>
          <w:szCs w:val="20"/>
        </w:rPr>
        <w:t xml:space="preserve"> monthly average of </w:t>
      </w:r>
      <w:r w:rsidR="000861A8">
        <w:rPr>
          <w:sz w:val="20"/>
          <w:szCs w:val="20"/>
        </w:rPr>
        <w:t>Reliance Industries Ltd</w:t>
      </w:r>
      <w:r w:rsidRPr="000A6C29">
        <w:rPr>
          <w:sz w:val="20"/>
          <w:szCs w:val="20"/>
        </w:rPr>
        <w:t xml:space="preserve"> 2019-March 2021 and for liquid epoxy resin.</w:t>
      </w:r>
      <w:commentRangeEnd w:id="1117"/>
      <w:r w:rsidR="001556F8">
        <w:rPr>
          <w:rStyle w:val="CommentReference"/>
          <w:rFonts w:asciiTheme="minorHAnsi" w:eastAsiaTheme="minorHAnsi" w:hAnsiTheme="minorHAnsi" w:cstheme="minorBidi"/>
          <w:lang w:val="en-IN"/>
        </w:rPr>
        <w:commentReference w:id="1117"/>
      </w:r>
      <w:commentRangeEnd w:id="1118"/>
      <w:r w:rsidR="00BD0FD7">
        <w:rPr>
          <w:rStyle w:val="CommentReference"/>
          <w:rFonts w:asciiTheme="minorHAnsi" w:eastAsiaTheme="minorHAnsi" w:hAnsiTheme="minorHAnsi" w:cstheme="minorBidi"/>
          <w:lang w:val="en-IN"/>
        </w:rPr>
        <w:commentReference w:id="1118"/>
      </w:r>
    </w:p>
    <w:p w14:paraId="244315B2" w14:textId="77777777" w:rsidR="00E45832" w:rsidRPr="000A6C29" w:rsidRDefault="00E45832" w:rsidP="00DF5DA6">
      <w:pPr>
        <w:pStyle w:val="ListParagraph"/>
        <w:numPr>
          <w:ilvl w:val="0"/>
          <w:numId w:val="40"/>
        </w:numPr>
        <w:spacing w:line="360" w:lineRule="auto"/>
        <w:jc w:val="both"/>
        <w:rPr>
          <w:sz w:val="20"/>
          <w:szCs w:val="20"/>
        </w:rPr>
      </w:pPr>
      <w:r w:rsidRPr="00FB3D3F">
        <w:rPr>
          <w:sz w:val="20"/>
          <w:szCs w:val="20"/>
          <w:lang w:val="en-IN"/>
        </w:rPr>
        <w:t xml:space="preserve">The cost of power used by the plant </w:t>
      </w:r>
      <w:r w:rsidRPr="000A6C29">
        <w:rPr>
          <w:sz w:val="20"/>
          <w:szCs w:val="20"/>
          <w:lang w:val="en-IN"/>
        </w:rPr>
        <w:t xml:space="preserve">considered as </w:t>
      </w:r>
      <w:r w:rsidRPr="00FB3D3F">
        <w:rPr>
          <w:sz w:val="20"/>
          <w:szCs w:val="20"/>
          <w:lang w:val="en-IN"/>
        </w:rPr>
        <w:t>INR</w:t>
      </w:r>
      <w:r w:rsidRPr="000A6C29">
        <w:rPr>
          <w:sz w:val="20"/>
          <w:szCs w:val="20"/>
          <w:lang w:val="en-IN"/>
        </w:rPr>
        <w:t>5</w:t>
      </w:r>
      <w:r w:rsidRPr="00FB3D3F">
        <w:rPr>
          <w:sz w:val="20"/>
          <w:szCs w:val="20"/>
          <w:lang w:val="en-IN"/>
        </w:rPr>
        <w:t>.</w:t>
      </w:r>
      <w:r w:rsidRPr="000A6C29">
        <w:rPr>
          <w:sz w:val="20"/>
          <w:szCs w:val="20"/>
          <w:lang w:val="en-IN"/>
        </w:rPr>
        <w:t>50</w:t>
      </w:r>
      <w:r w:rsidRPr="00FB3D3F">
        <w:rPr>
          <w:sz w:val="20"/>
          <w:szCs w:val="20"/>
          <w:lang w:val="en-IN"/>
        </w:rPr>
        <w:t xml:space="preserve"> </w:t>
      </w:r>
      <w:r w:rsidRPr="000A6C29">
        <w:rPr>
          <w:sz w:val="20"/>
          <w:szCs w:val="20"/>
          <w:lang w:val="en-IN"/>
        </w:rPr>
        <w:t>per</w:t>
      </w:r>
      <w:r w:rsidRPr="00FB3D3F">
        <w:rPr>
          <w:sz w:val="20"/>
          <w:szCs w:val="20"/>
          <w:lang w:val="en-IN"/>
        </w:rPr>
        <w:t xml:space="preserve"> kWh. Further, the companies interviewed were grid connected for their power requirements. </w:t>
      </w:r>
      <w:r w:rsidRPr="00FB3D3F">
        <w:rPr>
          <w:sz w:val="20"/>
          <w:szCs w:val="20"/>
        </w:rPr>
        <w:t>Tariff of electricity was derived from public documents of manufacturers and power distribution companie</w:t>
      </w:r>
      <w:r w:rsidRPr="000A6C29">
        <w:rPr>
          <w:sz w:val="20"/>
          <w:szCs w:val="20"/>
        </w:rPr>
        <w:t>s.</w:t>
      </w:r>
    </w:p>
    <w:p w14:paraId="3CA421E2" w14:textId="77777777" w:rsidR="00E45832" w:rsidRPr="000A6C29" w:rsidRDefault="00E45832" w:rsidP="00DF5DA6">
      <w:pPr>
        <w:pStyle w:val="ListParagraph"/>
        <w:numPr>
          <w:ilvl w:val="0"/>
          <w:numId w:val="40"/>
        </w:numPr>
        <w:tabs>
          <w:tab w:val="left" w:pos="1365"/>
        </w:tabs>
        <w:spacing w:line="360" w:lineRule="auto"/>
        <w:jc w:val="both"/>
        <w:rPr>
          <w:sz w:val="20"/>
          <w:szCs w:val="20"/>
        </w:rPr>
      </w:pPr>
      <w:r w:rsidRPr="000A6C29">
        <w:rPr>
          <w:sz w:val="20"/>
          <w:szCs w:val="20"/>
          <w:lang w:val="en-IN"/>
        </w:rPr>
        <w:t xml:space="preserve">The other utilities mainly include raw water, and its cost has been taken as </w:t>
      </w:r>
      <w:commentRangeStart w:id="1123"/>
      <w:r w:rsidRPr="000A6C29">
        <w:rPr>
          <w:sz w:val="20"/>
          <w:szCs w:val="20"/>
          <w:lang w:val="en-IN"/>
        </w:rPr>
        <w:t>INR1.25 per m3</w:t>
      </w:r>
      <w:commentRangeEnd w:id="1123"/>
      <w:r w:rsidR="00E8121B">
        <w:rPr>
          <w:rStyle w:val="CommentReference"/>
          <w:rFonts w:asciiTheme="minorHAnsi" w:eastAsiaTheme="minorHAnsi" w:hAnsiTheme="minorHAnsi" w:cstheme="minorBidi"/>
          <w:lang w:val="en-IN"/>
        </w:rPr>
        <w:commentReference w:id="1123"/>
      </w:r>
    </w:p>
    <w:p w14:paraId="7FB4BB3B" w14:textId="77777777" w:rsidR="00E45832" w:rsidRPr="00CF0924" w:rsidRDefault="00E45832" w:rsidP="00DF5DA6">
      <w:pPr>
        <w:pStyle w:val="ListParagraph"/>
        <w:numPr>
          <w:ilvl w:val="0"/>
          <w:numId w:val="40"/>
        </w:numPr>
        <w:tabs>
          <w:tab w:val="left" w:pos="1365"/>
        </w:tabs>
        <w:spacing w:line="360" w:lineRule="auto"/>
        <w:jc w:val="both"/>
        <w:rPr>
          <w:sz w:val="20"/>
          <w:szCs w:val="20"/>
        </w:rPr>
      </w:pPr>
      <w:r w:rsidRPr="00CF0924">
        <w:rPr>
          <w:sz w:val="20"/>
          <w:szCs w:val="20"/>
        </w:rPr>
        <w:t xml:space="preserve">Per kg costs for the fixed items are calculated based on primary research. Further, Repair and maintenance cost is 2.5% of plant &amp; machinery cost. Interest on working capital is around 10% and depreciation has been calculated based on </w:t>
      </w:r>
      <w:r w:rsidRPr="000A6C29">
        <w:rPr>
          <w:sz w:val="20"/>
          <w:szCs w:val="20"/>
        </w:rPr>
        <w:t>10</w:t>
      </w:r>
      <w:r w:rsidRPr="00CF0924">
        <w:rPr>
          <w:sz w:val="20"/>
          <w:szCs w:val="20"/>
        </w:rPr>
        <w:t xml:space="preserve"> years. </w:t>
      </w:r>
    </w:p>
    <w:p w14:paraId="537FC85C"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417D08AA" w14:textId="77777777"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5.2. Machinery &amp; Equipment Cost Analysis:</w:t>
      </w:r>
    </w:p>
    <w:p w14:paraId="74C23F7D" w14:textId="6BCC5505" w:rsidR="00E45832" w:rsidRDefault="00E45832" w:rsidP="00E45832">
      <w:pPr>
        <w:spacing w:line="360" w:lineRule="auto"/>
        <w:jc w:val="both"/>
        <w:rPr>
          <w:rFonts w:ascii="Arial" w:hAnsi="Arial" w:cs="Arial"/>
          <w:sz w:val="24"/>
          <w:szCs w:val="24"/>
          <w:lang w:val="en-US"/>
        </w:rPr>
      </w:pPr>
      <w:r w:rsidRPr="006633C5">
        <w:rPr>
          <w:rFonts w:ascii="Arial" w:hAnsi="Arial" w:cs="Arial"/>
          <w:sz w:val="24"/>
          <w:szCs w:val="24"/>
          <w:lang w:val="en-US"/>
        </w:rPr>
        <w:t xml:space="preserve">The total cost of the equipment is approximately USD </w:t>
      </w:r>
      <w:r>
        <w:rPr>
          <w:rFonts w:ascii="Arial" w:hAnsi="Arial" w:cs="Arial"/>
          <w:sz w:val="24"/>
          <w:szCs w:val="24"/>
          <w:lang w:val="en-US"/>
        </w:rPr>
        <w:t>7</w:t>
      </w:r>
      <w:r w:rsidRPr="006633C5">
        <w:rPr>
          <w:rFonts w:ascii="Arial" w:hAnsi="Arial" w:cs="Arial"/>
          <w:sz w:val="24"/>
          <w:szCs w:val="24"/>
          <w:lang w:val="en-US"/>
        </w:rPr>
        <w:t>.</w:t>
      </w:r>
      <w:r>
        <w:rPr>
          <w:rFonts w:ascii="Arial" w:hAnsi="Arial" w:cs="Arial"/>
          <w:sz w:val="24"/>
          <w:szCs w:val="24"/>
          <w:lang w:val="en-US"/>
        </w:rPr>
        <w:t>7</w:t>
      </w:r>
      <w:r w:rsidRPr="006633C5">
        <w:rPr>
          <w:rFonts w:ascii="Arial" w:hAnsi="Arial" w:cs="Arial"/>
          <w:sz w:val="24"/>
          <w:szCs w:val="24"/>
          <w:lang w:val="en-US"/>
        </w:rPr>
        <w:t xml:space="preserve"> million</w:t>
      </w:r>
      <w:r>
        <w:rPr>
          <w:rFonts w:ascii="Arial" w:hAnsi="Arial" w:cs="Arial"/>
          <w:sz w:val="24"/>
          <w:szCs w:val="24"/>
          <w:lang w:val="en-US"/>
        </w:rPr>
        <w:t xml:space="preserve"> (Ciba Process)</w:t>
      </w:r>
      <w:r w:rsidRPr="006633C5">
        <w:rPr>
          <w:rFonts w:ascii="Arial" w:hAnsi="Arial" w:cs="Arial"/>
          <w:sz w:val="24"/>
          <w:szCs w:val="24"/>
          <w:lang w:val="en-US"/>
        </w:rPr>
        <w:t xml:space="preserve"> including the </w:t>
      </w:r>
      <w:commentRangeStart w:id="1124"/>
      <w:commentRangeStart w:id="1125"/>
      <w:r w:rsidRPr="006633C5">
        <w:rPr>
          <w:rFonts w:ascii="Arial" w:hAnsi="Arial" w:cs="Arial"/>
          <w:sz w:val="24"/>
          <w:szCs w:val="24"/>
          <w:lang w:val="en-US"/>
        </w:rPr>
        <w:t>auxiliary</w:t>
      </w:r>
      <w:commentRangeEnd w:id="1124"/>
      <w:r w:rsidR="00BA5826">
        <w:rPr>
          <w:rStyle w:val="CommentReference"/>
        </w:rPr>
        <w:commentReference w:id="1124"/>
      </w:r>
      <w:commentRangeEnd w:id="1125"/>
      <w:r w:rsidR="000E509E">
        <w:rPr>
          <w:rStyle w:val="CommentReference"/>
        </w:rPr>
        <w:commentReference w:id="1125"/>
      </w:r>
      <w:r w:rsidRPr="006633C5">
        <w:rPr>
          <w:rFonts w:ascii="Arial" w:hAnsi="Arial" w:cs="Arial"/>
          <w:sz w:val="24"/>
          <w:szCs w:val="24"/>
          <w:lang w:val="en-US"/>
        </w:rPr>
        <w:t xml:space="preserve"> equipment. Considering the reactor and flaker as a complex part of the epoxy resin manufacturing, hence are considered as auxiliary equipment and the construction material is SS 304. The client is preferred to outsource the complex equipment (reactor and flaker) from the technology provider itself or under their recommendation. The equipment cost might vary for different manufacturers depending on the complexity and the material of construction. Construction and Installation of large size equipment (volume more than 100m</w:t>
      </w:r>
      <w:r w:rsidRPr="006633C5">
        <w:rPr>
          <w:rFonts w:ascii="Arial" w:hAnsi="Arial" w:cs="Arial"/>
          <w:sz w:val="24"/>
          <w:szCs w:val="24"/>
          <w:vertAlign w:val="superscript"/>
          <w:lang w:val="en-US"/>
        </w:rPr>
        <w:t>3</w:t>
      </w:r>
      <w:r w:rsidRPr="006633C5">
        <w:rPr>
          <w:rFonts w:ascii="Arial" w:hAnsi="Arial" w:cs="Arial"/>
          <w:sz w:val="24"/>
          <w:szCs w:val="24"/>
          <w:lang w:val="en-US"/>
        </w:rPr>
        <w:t>) like LER Storage Tanks is done on-site as the transportation of such equipment is not feasible.</w:t>
      </w:r>
    </w:p>
    <w:p w14:paraId="6209D694" w14:textId="77777777" w:rsidR="00913404" w:rsidRPr="00913404" w:rsidRDefault="00913404" w:rsidP="00913404">
      <w:pPr>
        <w:rPr>
          <w:rFonts w:ascii="Arial" w:hAnsi="Arial" w:cs="Arial"/>
          <w:b/>
          <w:bCs/>
          <w:sz w:val="24"/>
          <w:szCs w:val="24"/>
        </w:rPr>
      </w:pPr>
      <w:r w:rsidRPr="00913404">
        <w:rPr>
          <w:rFonts w:ascii="Arial" w:hAnsi="Arial" w:cs="Arial"/>
          <w:b/>
          <w:bCs/>
          <w:sz w:val="24"/>
          <w:szCs w:val="24"/>
        </w:rPr>
        <w:t>Equipment Cost</w:t>
      </w:r>
    </w:p>
    <w:p w14:paraId="2E79E573" w14:textId="77777777" w:rsidR="00913404" w:rsidRPr="007454FE" w:rsidRDefault="00913404" w:rsidP="00913404">
      <w:pPr>
        <w:spacing w:line="360" w:lineRule="auto"/>
        <w:jc w:val="both"/>
        <w:rPr>
          <w:rFonts w:ascii="Arial" w:hAnsi="Arial" w:cs="Arial"/>
          <w:b/>
          <w:bCs/>
          <w:sz w:val="24"/>
          <w:szCs w:val="24"/>
        </w:rPr>
      </w:pPr>
      <w:r w:rsidRPr="007454FE">
        <w:rPr>
          <w:rFonts w:ascii="Arial" w:hAnsi="Arial" w:cs="Arial"/>
          <w:b/>
          <w:bCs/>
          <w:sz w:val="24"/>
          <w:szCs w:val="24"/>
        </w:rPr>
        <w:t>Assumptions:</w:t>
      </w:r>
    </w:p>
    <w:p w14:paraId="15644605"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Each tank will have pump in its downstream section.</w:t>
      </w:r>
    </w:p>
    <w:p w14:paraId="42DEEE1B"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Continuous Process. </w:t>
      </w:r>
    </w:p>
    <w:p w14:paraId="1A258B11" w14:textId="50844CB2" w:rsidR="00913404" w:rsidRPr="00913404" w:rsidRDefault="00913404" w:rsidP="00913404">
      <w:pPr>
        <w:pStyle w:val="ListParagraph"/>
        <w:widowControl/>
        <w:numPr>
          <w:ilvl w:val="0"/>
          <w:numId w:val="47"/>
        </w:numPr>
        <w:autoSpaceDE/>
        <w:autoSpaceDN/>
        <w:spacing w:after="160" w:line="360" w:lineRule="auto"/>
        <w:contextualSpacing/>
        <w:jc w:val="both"/>
        <w:rPr>
          <w:sz w:val="24"/>
          <w:szCs w:val="24"/>
        </w:rPr>
      </w:pPr>
      <w:r>
        <w:rPr>
          <w:sz w:val="24"/>
          <w:szCs w:val="24"/>
        </w:rPr>
        <w:t xml:space="preserve"> </w:t>
      </w:r>
      <w:r w:rsidRPr="00E24EED">
        <w:rPr>
          <w:sz w:val="24"/>
          <w:szCs w:val="24"/>
        </w:rPr>
        <w:t xml:space="preserve">In one Reactor more than one number of grades can be formed. (For Information only: M/s Atul ltd. uses 20 No's Reactor for producing) </w:t>
      </w:r>
    </w:p>
    <w:p w14:paraId="2D54CCBD"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Storage Tank for the Liquid Epoxy Resin is Considered (In Case if M/s Reliance goes for buying liquid Epoxy Resin from Outside Market).</w:t>
      </w:r>
    </w:p>
    <w:p w14:paraId="293F4607" w14:textId="77777777" w:rsidR="00913404" w:rsidRDefault="00913404" w:rsidP="00913404">
      <w:pPr>
        <w:pStyle w:val="ListParagraph"/>
        <w:widowControl/>
        <w:numPr>
          <w:ilvl w:val="0"/>
          <w:numId w:val="47"/>
        </w:numPr>
        <w:autoSpaceDE/>
        <w:autoSpaceDN/>
        <w:spacing w:after="160" w:line="360" w:lineRule="auto"/>
        <w:contextualSpacing/>
        <w:jc w:val="both"/>
        <w:rPr>
          <w:sz w:val="24"/>
          <w:szCs w:val="24"/>
        </w:rPr>
      </w:pPr>
      <w:r w:rsidRPr="00E24EED">
        <w:rPr>
          <w:sz w:val="24"/>
          <w:szCs w:val="24"/>
        </w:rPr>
        <w:t xml:space="preserve"> Considered Equipment Cost will be ±20 -25 % accurate.</w:t>
      </w:r>
    </w:p>
    <w:p w14:paraId="18E69C60" w14:textId="77777777" w:rsidR="00913404" w:rsidRPr="006633C5" w:rsidRDefault="00913404" w:rsidP="00E45832">
      <w:pPr>
        <w:spacing w:line="360" w:lineRule="auto"/>
        <w:jc w:val="both"/>
        <w:rPr>
          <w:rFonts w:ascii="Arial" w:hAnsi="Arial" w:cs="Arial"/>
          <w:sz w:val="24"/>
          <w:szCs w:val="24"/>
          <w:lang w:val="en-US"/>
        </w:rPr>
      </w:pPr>
    </w:p>
    <w:p w14:paraId="5B0AA787" w14:textId="77777777" w:rsidR="00E45832" w:rsidRPr="006633C5" w:rsidRDefault="00E45832" w:rsidP="00E45832">
      <w:pPr>
        <w:spacing w:line="360" w:lineRule="auto"/>
        <w:jc w:val="both"/>
        <w:rPr>
          <w:rFonts w:ascii="Arial" w:hAnsi="Arial" w:cs="Arial"/>
          <w:sz w:val="24"/>
          <w:szCs w:val="24"/>
          <w:lang w:val="en-US"/>
        </w:rPr>
      </w:pPr>
      <w:r w:rsidRPr="006633C5">
        <w:rPr>
          <w:rFonts w:ascii="Arial" w:hAnsi="Arial" w:cs="Arial"/>
          <w:sz w:val="24"/>
          <w:szCs w:val="24"/>
          <w:lang w:val="en-US"/>
        </w:rPr>
        <w:lastRenderedPageBreak/>
        <w:t xml:space="preserve">This analysis is provided for uninterrupted production process: </w:t>
      </w:r>
    </w:p>
    <w:tbl>
      <w:tblPr>
        <w:tblW w:w="9886" w:type="dxa"/>
        <w:tblLook w:val="04A0" w:firstRow="1" w:lastRow="0" w:firstColumn="1" w:lastColumn="0" w:noHBand="0" w:noVBand="1"/>
      </w:tblPr>
      <w:tblGrid>
        <w:gridCol w:w="582"/>
        <w:gridCol w:w="2981"/>
        <w:gridCol w:w="1863"/>
        <w:gridCol w:w="550"/>
        <w:gridCol w:w="964"/>
        <w:gridCol w:w="1412"/>
        <w:gridCol w:w="1534"/>
      </w:tblGrid>
      <w:tr w:rsidR="00E45832" w:rsidRPr="00E508B9" w14:paraId="5328F7DF" w14:textId="77777777" w:rsidTr="00DD6CA5">
        <w:trPr>
          <w:trHeight w:val="261"/>
        </w:trPr>
        <w:tc>
          <w:tcPr>
            <w:tcW w:w="9886" w:type="dxa"/>
            <w:gridSpan w:val="7"/>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2C9CF7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CIBA</w:t>
            </w:r>
          </w:p>
        </w:tc>
      </w:tr>
      <w:tr w:rsidR="00E45832" w:rsidRPr="00E508B9" w14:paraId="1FA1C2CE" w14:textId="77777777" w:rsidTr="00DD6CA5">
        <w:trPr>
          <w:trHeight w:val="248"/>
        </w:trPr>
        <w:tc>
          <w:tcPr>
            <w:tcW w:w="582"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65BA189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2F4DB531"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val="en-US"/>
              </w:rPr>
            </w:pPr>
            <w:commentRangeStart w:id="1126"/>
            <w:commentRangeStart w:id="1127"/>
            <w:r w:rsidRPr="00E508B9">
              <w:rPr>
                <w:rFonts w:ascii="Arial" w:eastAsia="Times New Roman" w:hAnsi="Arial" w:cs="Arial"/>
                <w:b/>
                <w:bCs/>
                <w:color w:val="000000"/>
                <w:sz w:val="20"/>
                <w:szCs w:val="20"/>
                <w:lang w:val="en-US"/>
              </w:rPr>
              <w:t>MAIN PROCESS EQUIPMENTS</w:t>
            </w:r>
            <w:commentRangeEnd w:id="1126"/>
            <w:r w:rsidR="002A2E01">
              <w:rPr>
                <w:rStyle w:val="CommentReference"/>
              </w:rPr>
              <w:commentReference w:id="1126"/>
            </w:r>
            <w:commentRangeEnd w:id="1127"/>
            <w:r w:rsidR="000E509E">
              <w:rPr>
                <w:rStyle w:val="CommentReference"/>
              </w:rPr>
              <w:commentReference w:id="1127"/>
            </w:r>
          </w:p>
        </w:tc>
        <w:tc>
          <w:tcPr>
            <w:tcW w:w="1875"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532CE0F5"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CAPACITY &amp; MOC</w:t>
            </w:r>
          </w:p>
        </w:tc>
        <w:tc>
          <w:tcPr>
            <w:tcW w:w="538"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7BBEEDC4"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Qty</w:t>
            </w:r>
          </w:p>
        </w:tc>
        <w:tc>
          <w:tcPr>
            <w:tcW w:w="964" w:type="dxa"/>
            <w:tcBorders>
              <w:top w:val="single" w:sz="4" w:space="0" w:color="auto"/>
              <w:left w:val="single" w:sz="4" w:space="0" w:color="auto"/>
              <w:bottom w:val="single" w:sz="4" w:space="0" w:color="auto"/>
              <w:right w:val="single" w:sz="4" w:space="0" w:color="auto"/>
            </w:tcBorders>
            <w:shd w:val="clear" w:color="000000" w:fill="C6E0B4"/>
            <w:vAlign w:val="center"/>
            <w:hideMark/>
          </w:tcPr>
          <w:p w14:paraId="66B48571"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 xml:space="preserve">Unit Rate </w:t>
            </w:r>
          </w:p>
        </w:tc>
        <w:tc>
          <w:tcPr>
            <w:tcW w:w="1412" w:type="dxa"/>
            <w:vMerge w:val="restart"/>
            <w:tcBorders>
              <w:top w:val="single" w:sz="4" w:space="0" w:color="auto"/>
              <w:left w:val="single" w:sz="4" w:space="0" w:color="auto"/>
              <w:bottom w:val="single" w:sz="4" w:space="0" w:color="auto"/>
              <w:right w:val="single" w:sz="4" w:space="0" w:color="auto"/>
            </w:tcBorders>
            <w:shd w:val="clear" w:color="000000" w:fill="C6E0B4"/>
            <w:vAlign w:val="center"/>
            <w:hideMark/>
          </w:tcPr>
          <w:p w14:paraId="36702907"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Category</w:t>
            </w:r>
          </w:p>
        </w:tc>
        <w:tc>
          <w:tcPr>
            <w:tcW w:w="1529" w:type="dxa"/>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7E2B76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Remarks</w:t>
            </w:r>
          </w:p>
        </w:tc>
      </w:tr>
      <w:tr w:rsidR="00E45832" w:rsidRPr="00E508B9" w14:paraId="63159097" w14:textId="77777777" w:rsidTr="00DD6CA5">
        <w:trPr>
          <w:trHeight w:val="385"/>
        </w:trPr>
        <w:tc>
          <w:tcPr>
            <w:tcW w:w="582" w:type="dxa"/>
            <w:vMerge/>
            <w:tcBorders>
              <w:top w:val="single" w:sz="4" w:space="0" w:color="auto"/>
              <w:left w:val="single" w:sz="8" w:space="0" w:color="auto"/>
              <w:bottom w:val="single" w:sz="8" w:space="0" w:color="000000"/>
              <w:right w:val="single" w:sz="8" w:space="0" w:color="auto"/>
            </w:tcBorders>
            <w:vAlign w:val="center"/>
            <w:hideMark/>
          </w:tcPr>
          <w:p w14:paraId="1BBB2604"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c>
          <w:tcPr>
            <w:tcW w:w="2981" w:type="dxa"/>
            <w:vMerge/>
            <w:tcBorders>
              <w:top w:val="single" w:sz="4" w:space="0" w:color="auto"/>
              <w:left w:val="single" w:sz="8" w:space="0" w:color="auto"/>
              <w:bottom w:val="single" w:sz="8" w:space="0" w:color="000000"/>
              <w:right w:val="single" w:sz="8" w:space="0" w:color="auto"/>
            </w:tcBorders>
            <w:vAlign w:val="center"/>
            <w:hideMark/>
          </w:tcPr>
          <w:p w14:paraId="75AE1E5F"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875" w:type="dxa"/>
            <w:vMerge/>
            <w:tcBorders>
              <w:top w:val="single" w:sz="4" w:space="0" w:color="auto"/>
              <w:left w:val="single" w:sz="8" w:space="0" w:color="auto"/>
              <w:bottom w:val="single" w:sz="8" w:space="0" w:color="000000"/>
              <w:right w:val="single" w:sz="8" w:space="0" w:color="auto"/>
            </w:tcBorders>
            <w:vAlign w:val="center"/>
            <w:hideMark/>
          </w:tcPr>
          <w:p w14:paraId="33D0282F"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538" w:type="dxa"/>
            <w:vMerge/>
            <w:tcBorders>
              <w:top w:val="single" w:sz="4" w:space="0" w:color="auto"/>
              <w:left w:val="single" w:sz="8" w:space="0" w:color="auto"/>
              <w:bottom w:val="single" w:sz="8" w:space="0" w:color="000000"/>
              <w:right w:val="single" w:sz="8" w:space="0" w:color="auto"/>
            </w:tcBorders>
            <w:vAlign w:val="center"/>
            <w:hideMark/>
          </w:tcPr>
          <w:p w14:paraId="53A26EB6"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964" w:type="dxa"/>
            <w:tcBorders>
              <w:top w:val="single" w:sz="4" w:space="0" w:color="auto"/>
              <w:left w:val="nil"/>
              <w:bottom w:val="single" w:sz="8" w:space="0" w:color="auto"/>
              <w:right w:val="single" w:sz="8" w:space="0" w:color="auto"/>
            </w:tcBorders>
            <w:shd w:val="clear" w:color="000000" w:fill="C6E0B4"/>
            <w:vAlign w:val="center"/>
            <w:hideMark/>
          </w:tcPr>
          <w:p w14:paraId="197E1B94"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[USD Million]</w:t>
            </w:r>
          </w:p>
        </w:tc>
        <w:tc>
          <w:tcPr>
            <w:tcW w:w="1412" w:type="dxa"/>
            <w:vMerge/>
            <w:tcBorders>
              <w:top w:val="single" w:sz="4" w:space="0" w:color="auto"/>
              <w:left w:val="single" w:sz="8" w:space="0" w:color="auto"/>
              <w:bottom w:val="single" w:sz="8" w:space="0" w:color="000000"/>
              <w:right w:val="single" w:sz="8" w:space="0" w:color="auto"/>
            </w:tcBorders>
            <w:vAlign w:val="center"/>
            <w:hideMark/>
          </w:tcPr>
          <w:p w14:paraId="15F4BFFB"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529" w:type="dxa"/>
            <w:vMerge/>
            <w:tcBorders>
              <w:top w:val="single" w:sz="4" w:space="0" w:color="auto"/>
              <w:left w:val="single" w:sz="8" w:space="0" w:color="auto"/>
              <w:bottom w:val="single" w:sz="8" w:space="0" w:color="000000"/>
              <w:right w:val="single" w:sz="8" w:space="0" w:color="auto"/>
            </w:tcBorders>
            <w:vAlign w:val="center"/>
            <w:hideMark/>
          </w:tcPr>
          <w:p w14:paraId="6975B109"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r>
      <w:tr w:rsidR="00E45832" w:rsidRPr="00E508B9" w14:paraId="4039718E"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D58E7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2981" w:type="dxa"/>
            <w:tcBorders>
              <w:top w:val="nil"/>
              <w:left w:val="nil"/>
              <w:bottom w:val="single" w:sz="8" w:space="0" w:color="auto"/>
              <w:right w:val="single" w:sz="8" w:space="0" w:color="auto"/>
            </w:tcBorders>
            <w:shd w:val="clear" w:color="auto" w:fill="auto"/>
            <w:vAlign w:val="center"/>
            <w:hideMark/>
          </w:tcPr>
          <w:p w14:paraId="66B1CE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Preparation Solution Tank (48% Caustic)</w:t>
            </w:r>
          </w:p>
        </w:tc>
        <w:tc>
          <w:tcPr>
            <w:tcW w:w="1875" w:type="dxa"/>
            <w:tcBorders>
              <w:top w:val="nil"/>
              <w:left w:val="nil"/>
              <w:bottom w:val="single" w:sz="8" w:space="0" w:color="auto"/>
              <w:right w:val="single" w:sz="8" w:space="0" w:color="auto"/>
            </w:tcBorders>
            <w:shd w:val="clear" w:color="auto" w:fill="auto"/>
            <w:vAlign w:val="center"/>
            <w:hideMark/>
          </w:tcPr>
          <w:p w14:paraId="4E5788C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w:t>
            </w:r>
            <w:proofErr w:type="gramStart"/>
            <w:r w:rsidRPr="00E508B9">
              <w:rPr>
                <w:rFonts w:ascii="Arial" w:eastAsia="Times New Roman" w:hAnsi="Arial" w:cs="Arial"/>
                <w:color w:val="000000"/>
                <w:sz w:val="20"/>
                <w:szCs w:val="20"/>
                <w:lang w:val="en-US"/>
              </w:rPr>
              <w:t>3,PP</w:t>
            </w:r>
            <w:proofErr w:type="gramEnd"/>
          </w:p>
        </w:tc>
        <w:tc>
          <w:tcPr>
            <w:tcW w:w="538" w:type="dxa"/>
            <w:tcBorders>
              <w:top w:val="nil"/>
              <w:left w:val="nil"/>
              <w:bottom w:val="single" w:sz="8" w:space="0" w:color="auto"/>
              <w:right w:val="single" w:sz="8" w:space="0" w:color="auto"/>
            </w:tcBorders>
            <w:shd w:val="clear" w:color="auto" w:fill="auto"/>
            <w:vAlign w:val="center"/>
            <w:hideMark/>
          </w:tcPr>
          <w:p w14:paraId="0F263EB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9419E5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75646CF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8B4EE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F1828B6"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6C63AE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2981" w:type="dxa"/>
            <w:tcBorders>
              <w:top w:val="nil"/>
              <w:left w:val="nil"/>
              <w:bottom w:val="single" w:sz="8" w:space="0" w:color="auto"/>
              <w:right w:val="single" w:sz="8" w:space="0" w:color="auto"/>
            </w:tcBorders>
            <w:shd w:val="clear" w:color="auto" w:fill="auto"/>
            <w:vAlign w:val="center"/>
            <w:hideMark/>
          </w:tcPr>
          <w:p w14:paraId="2DCFE7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transfer pump</w:t>
            </w:r>
          </w:p>
        </w:tc>
        <w:tc>
          <w:tcPr>
            <w:tcW w:w="1875" w:type="dxa"/>
            <w:tcBorders>
              <w:top w:val="nil"/>
              <w:left w:val="nil"/>
              <w:bottom w:val="single" w:sz="8" w:space="0" w:color="auto"/>
              <w:right w:val="single" w:sz="8" w:space="0" w:color="auto"/>
            </w:tcBorders>
            <w:shd w:val="clear" w:color="auto" w:fill="auto"/>
            <w:vAlign w:val="center"/>
            <w:hideMark/>
          </w:tcPr>
          <w:p w14:paraId="1BF78D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proofErr w:type="gramStart"/>
            <w:r w:rsidRPr="00E508B9">
              <w:rPr>
                <w:rFonts w:ascii="Arial" w:eastAsia="Times New Roman" w:hAnsi="Arial" w:cs="Arial"/>
                <w:color w:val="000000"/>
                <w:sz w:val="20"/>
                <w:szCs w:val="20"/>
                <w:lang w:val="en-US"/>
              </w:rPr>
              <w:t>hr,PP</w:t>
            </w:r>
            <w:proofErr w:type="spellEnd"/>
            <w:proofErr w:type="gramEnd"/>
          </w:p>
        </w:tc>
        <w:tc>
          <w:tcPr>
            <w:tcW w:w="538" w:type="dxa"/>
            <w:tcBorders>
              <w:top w:val="nil"/>
              <w:left w:val="nil"/>
              <w:bottom w:val="single" w:sz="8" w:space="0" w:color="auto"/>
              <w:right w:val="single" w:sz="8" w:space="0" w:color="auto"/>
            </w:tcBorders>
            <w:shd w:val="clear" w:color="auto" w:fill="auto"/>
            <w:vAlign w:val="center"/>
            <w:hideMark/>
          </w:tcPr>
          <w:p w14:paraId="02F37D7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220F93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604F1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6B169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612BB0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CDE93C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2981" w:type="dxa"/>
            <w:tcBorders>
              <w:top w:val="nil"/>
              <w:left w:val="nil"/>
              <w:bottom w:val="single" w:sz="8" w:space="0" w:color="auto"/>
              <w:right w:val="single" w:sz="8" w:space="0" w:color="auto"/>
            </w:tcBorders>
            <w:shd w:val="clear" w:color="auto" w:fill="auto"/>
            <w:vAlign w:val="center"/>
            <w:hideMark/>
          </w:tcPr>
          <w:p w14:paraId="11D8F678"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gramStart"/>
            <w:r w:rsidRPr="00E508B9">
              <w:rPr>
                <w:rFonts w:ascii="Arial" w:eastAsia="Times New Roman" w:hAnsi="Arial" w:cs="Arial"/>
                <w:color w:val="000000"/>
                <w:sz w:val="20"/>
                <w:szCs w:val="20"/>
                <w:lang w:val="en-US"/>
              </w:rPr>
              <w:t>BPA  Hopper</w:t>
            </w:r>
            <w:proofErr w:type="gramEnd"/>
            <w:r w:rsidRPr="00E508B9">
              <w:rPr>
                <w:rFonts w:ascii="Arial" w:eastAsia="Times New Roman" w:hAnsi="Arial" w:cs="Arial"/>
                <w:color w:val="000000"/>
                <w:sz w:val="20"/>
                <w:szCs w:val="20"/>
                <w:lang w:val="en-US"/>
              </w:rPr>
              <w:t xml:space="preserve"> (if Solid)</w:t>
            </w:r>
          </w:p>
        </w:tc>
        <w:tc>
          <w:tcPr>
            <w:tcW w:w="1875" w:type="dxa"/>
            <w:tcBorders>
              <w:top w:val="nil"/>
              <w:left w:val="nil"/>
              <w:bottom w:val="single" w:sz="8" w:space="0" w:color="auto"/>
              <w:right w:val="single" w:sz="8" w:space="0" w:color="auto"/>
            </w:tcBorders>
            <w:shd w:val="clear" w:color="auto" w:fill="auto"/>
            <w:vAlign w:val="center"/>
            <w:hideMark/>
          </w:tcPr>
          <w:p w14:paraId="4B7408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3D7CA4D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1CCB27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4E710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F839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897655B"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79F0FC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2981" w:type="dxa"/>
            <w:tcBorders>
              <w:top w:val="nil"/>
              <w:left w:val="nil"/>
              <w:bottom w:val="single" w:sz="8" w:space="0" w:color="auto"/>
              <w:right w:val="single" w:sz="8" w:space="0" w:color="auto"/>
            </w:tcBorders>
            <w:shd w:val="clear" w:color="auto" w:fill="auto"/>
            <w:vAlign w:val="center"/>
            <w:hideMark/>
          </w:tcPr>
          <w:p w14:paraId="7C2D43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Storage Tank</w:t>
            </w:r>
          </w:p>
        </w:tc>
        <w:tc>
          <w:tcPr>
            <w:tcW w:w="1875" w:type="dxa"/>
            <w:tcBorders>
              <w:top w:val="nil"/>
              <w:left w:val="nil"/>
              <w:bottom w:val="single" w:sz="8" w:space="0" w:color="auto"/>
              <w:right w:val="single" w:sz="8" w:space="0" w:color="auto"/>
            </w:tcBorders>
            <w:shd w:val="clear" w:color="auto" w:fill="auto"/>
            <w:vAlign w:val="center"/>
            <w:hideMark/>
          </w:tcPr>
          <w:p w14:paraId="6F880E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518F896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A96D9F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583465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D36C1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45FCB48"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31849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2981" w:type="dxa"/>
            <w:tcBorders>
              <w:top w:val="nil"/>
              <w:left w:val="nil"/>
              <w:bottom w:val="single" w:sz="8" w:space="0" w:color="auto"/>
              <w:right w:val="single" w:sz="8" w:space="0" w:color="auto"/>
            </w:tcBorders>
            <w:shd w:val="clear" w:color="auto" w:fill="auto"/>
            <w:vAlign w:val="center"/>
            <w:hideMark/>
          </w:tcPr>
          <w:p w14:paraId="25BBF3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Transfer Pump</w:t>
            </w:r>
          </w:p>
        </w:tc>
        <w:tc>
          <w:tcPr>
            <w:tcW w:w="1875" w:type="dxa"/>
            <w:tcBorders>
              <w:top w:val="nil"/>
              <w:left w:val="nil"/>
              <w:bottom w:val="single" w:sz="8" w:space="0" w:color="auto"/>
              <w:right w:val="single" w:sz="8" w:space="0" w:color="auto"/>
            </w:tcBorders>
            <w:shd w:val="clear" w:color="auto" w:fill="auto"/>
            <w:vAlign w:val="center"/>
            <w:hideMark/>
          </w:tcPr>
          <w:p w14:paraId="366BF4A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6695DAE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DFB8BC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562E7CE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0799B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2379C728"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A06707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2981" w:type="dxa"/>
            <w:tcBorders>
              <w:top w:val="nil"/>
              <w:left w:val="nil"/>
              <w:bottom w:val="single" w:sz="8" w:space="0" w:color="auto"/>
              <w:right w:val="single" w:sz="8" w:space="0" w:color="auto"/>
            </w:tcBorders>
            <w:shd w:val="clear" w:color="auto" w:fill="auto"/>
            <w:vAlign w:val="center"/>
            <w:hideMark/>
          </w:tcPr>
          <w:p w14:paraId="74160B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Pre-Reactor </w:t>
            </w:r>
          </w:p>
        </w:tc>
        <w:tc>
          <w:tcPr>
            <w:tcW w:w="6321"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CB1FE6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Not Required</w:t>
            </w:r>
          </w:p>
        </w:tc>
      </w:tr>
      <w:tr w:rsidR="00E45832" w:rsidRPr="00E508B9" w14:paraId="09296B01"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DA08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2981" w:type="dxa"/>
            <w:tcBorders>
              <w:top w:val="nil"/>
              <w:left w:val="nil"/>
              <w:bottom w:val="single" w:sz="8" w:space="0" w:color="auto"/>
              <w:right w:val="single" w:sz="8" w:space="0" w:color="auto"/>
            </w:tcBorders>
            <w:shd w:val="clear" w:color="auto" w:fill="auto"/>
            <w:vAlign w:val="center"/>
            <w:hideMark/>
          </w:tcPr>
          <w:p w14:paraId="7478542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w:t>
            </w:r>
          </w:p>
        </w:tc>
        <w:tc>
          <w:tcPr>
            <w:tcW w:w="6321" w:type="dxa"/>
            <w:gridSpan w:val="5"/>
            <w:vMerge/>
            <w:tcBorders>
              <w:top w:val="nil"/>
              <w:left w:val="nil"/>
              <w:bottom w:val="single" w:sz="8" w:space="0" w:color="auto"/>
              <w:right w:val="single" w:sz="8" w:space="0" w:color="auto"/>
            </w:tcBorders>
            <w:vAlign w:val="center"/>
            <w:hideMark/>
          </w:tcPr>
          <w:p w14:paraId="47404F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p>
        </w:tc>
      </w:tr>
      <w:tr w:rsidR="00E45832" w:rsidRPr="00E508B9" w14:paraId="1706CA83" w14:textId="77777777" w:rsidTr="00DD6CA5">
        <w:trPr>
          <w:trHeight w:val="1255"/>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4FAC50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2981" w:type="dxa"/>
            <w:tcBorders>
              <w:top w:val="nil"/>
              <w:left w:val="nil"/>
              <w:bottom w:val="single" w:sz="8" w:space="0" w:color="auto"/>
              <w:right w:val="single" w:sz="8" w:space="0" w:color="auto"/>
            </w:tcBorders>
            <w:shd w:val="clear" w:color="auto" w:fill="auto"/>
            <w:vAlign w:val="center"/>
            <w:hideMark/>
          </w:tcPr>
          <w:p w14:paraId="73666C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3B64D4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2646E0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commentRangeStart w:id="1128"/>
            <w:commentRangeStart w:id="1129"/>
            <w:r w:rsidRPr="00E508B9">
              <w:rPr>
                <w:rFonts w:ascii="Arial" w:eastAsia="Times New Roman" w:hAnsi="Arial" w:cs="Arial"/>
                <w:color w:val="000000"/>
                <w:sz w:val="20"/>
                <w:szCs w:val="20"/>
                <w:lang w:val="en-US"/>
              </w:rPr>
              <w:t>1</w:t>
            </w:r>
            <w:commentRangeEnd w:id="1128"/>
            <w:r w:rsidR="002B012D">
              <w:rPr>
                <w:rStyle w:val="CommentReference"/>
              </w:rPr>
              <w:commentReference w:id="1128"/>
            </w:r>
            <w:commentRangeEnd w:id="1129"/>
            <w:r w:rsidR="000E509E">
              <w:rPr>
                <w:rStyle w:val="CommentReference"/>
              </w:rPr>
              <w:commentReference w:id="1129"/>
            </w:r>
          </w:p>
        </w:tc>
        <w:tc>
          <w:tcPr>
            <w:tcW w:w="964" w:type="dxa"/>
            <w:tcBorders>
              <w:top w:val="nil"/>
              <w:left w:val="nil"/>
              <w:bottom w:val="single" w:sz="8" w:space="0" w:color="auto"/>
              <w:right w:val="single" w:sz="8" w:space="0" w:color="auto"/>
            </w:tcBorders>
            <w:shd w:val="clear" w:color="auto" w:fill="auto"/>
            <w:vAlign w:val="center"/>
            <w:hideMark/>
          </w:tcPr>
          <w:p w14:paraId="082CD860"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3B7591C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28671E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For more no of grade, Reactor will be increased accordingly </w:t>
            </w:r>
          </w:p>
        </w:tc>
      </w:tr>
      <w:tr w:rsidR="00E45832" w:rsidRPr="00E508B9" w14:paraId="050A5CF2"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A93BCA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2981" w:type="dxa"/>
            <w:tcBorders>
              <w:top w:val="nil"/>
              <w:left w:val="nil"/>
              <w:bottom w:val="single" w:sz="8" w:space="0" w:color="auto"/>
              <w:right w:val="single" w:sz="8" w:space="0" w:color="auto"/>
            </w:tcBorders>
            <w:shd w:val="clear" w:color="auto" w:fill="auto"/>
            <w:vAlign w:val="center"/>
            <w:hideMark/>
          </w:tcPr>
          <w:p w14:paraId="10BA6F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 2</w:t>
            </w:r>
          </w:p>
        </w:tc>
        <w:tc>
          <w:tcPr>
            <w:tcW w:w="1875" w:type="dxa"/>
            <w:tcBorders>
              <w:top w:val="nil"/>
              <w:left w:val="nil"/>
              <w:bottom w:val="single" w:sz="8" w:space="0" w:color="auto"/>
              <w:right w:val="single" w:sz="8" w:space="0" w:color="auto"/>
            </w:tcBorders>
            <w:shd w:val="clear" w:color="auto" w:fill="auto"/>
            <w:vAlign w:val="center"/>
            <w:hideMark/>
          </w:tcPr>
          <w:p w14:paraId="5B46DC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4876760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039A1D2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4A5CD5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687DB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58ECBC8D"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99C511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auto" w:fill="auto"/>
            <w:vAlign w:val="center"/>
            <w:hideMark/>
          </w:tcPr>
          <w:p w14:paraId="7CE0648D" w14:textId="1C07EC53" w:rsidR="00E45832" w:rsidRPr="00E508B9" w:rsidRDefault="00E45832" w:rsidP="00DD6CA5">
            <w:pPr>
              <w:spacing w:after="0" w:line="240" w:lineRule="auto"/>
              <w:rPr>
                <w:rFonts w:ascii="Arial" w:eastAsia="Times New Roman" w:hAnsi="Arial" w:cs="Arial"/>
                <w:color w:val="000000"/>
                <w:sz w:val="20"/>
                <w:szCs w:val="20"/>
                <w:lang w:val="en-US"/>
              </w:rPr>
            </w:pPr>
            <w:commentRangeStart w:id="1130"/>
            <w:commentRangeStart w:id="1131"/>
            <w:del w:id="1132" w:author="Ritu Kamra" w:date="2021-11-25T15:44:00Z">
              <w:r w:rsidRPr="00E508B9" w:rsidDel="005C595F">
                <w:rPr>
                  <w:rFonts w:ascii="Arial" w:eastAsia="Times New Roman" w:hAnsi="Arial" w:cs="Arial"/>
                  <w:color w:val="000000"/>
                  <w:sz w:val="20"/>
                  <w:szCs w:val="20"/>
                  <w:lang w:val="en-US"/>
                </w:rPr>
                <w:delText>Distillation Tower for ECH</w:delText>
              </w:r>
              <w:commentRangeEnd w:id="1130"/>
              <w:r w:rsidR="00844A84" w:rsidDel="005C595F">
                <w:rPr>
                  <w:rStyle w:val="CommentReference"/>
                </w:rPr>
                <w:commentReference w:id="1130"/>
              </w:r>
              <w:commentRangeEnd w:id="1131"/>
              <w:r w:rsidR="000E509E" w:rsidDel="005C595F">
                <w:rPr>
                  <w:rStyle w:val="CommentReference"/>
                </w:rPr>
                <w:commentReference w:id="1131"/>
              </w:r>
            </w:del>
            <w:ins w:id="1133" w:author="Ritu Kamra" w:date="2021-11-25T15:44:00Z">
              <w:r w:rsidR="005C595F">
                <w:rPr>
                  <w:rFonts w:ascii="Arial" w:eastAsia="Times New Roman" w:hAnsi="Arial" w:cs="Arial"/>
                  <w:color w:val="000000"/>
                  <w:sz w:val="20"/>
                  <w:szCs w:val="20"/>
                  <w:lang w:val="en-US"/>
                </w:rPr>
                <w:t>Evaporato</w:t>
              </w:r>
            </w:ins>
            <w:ins w:id="1134" w:author="Ritu Kamra" w:date="2021-11-25T15:45:00Z">
              <w:r w:rsidR="005C595F">
                <w:rPr>
                  <w:rFonts w:ascii="Arial" w:eastAsia="Times New Roman" w:hAnsi="Arial" w:cs="Arial"/>
                  <w:color w:val="000000"/>
                  <w:sz w:val="20"/>
                  <w:szCs w:val="20"/>
                  <w:lang w:val="en-US"/>
                </w:rPr>
                <w:t>r</w:t>
              </w:r>
            </w:ins>
          </w:p>
        </w:tc>
        <w:tc>
          <w:tcPr>
            <w:tcW w:w="1875" w:type="dxa"/>
            <w:tcBorders>
              <w:top w:val="nil"/>
              <w:left w:val="nil"/>
              <w:bottom w:val="single" w:sz="8" w:space="0" w:color="auto"/>
              <w:right w:val="single" w:sz="8" w:space="0" w:color="auto"/>
            </w:tcBorders>
            <w:shd w:val="clear" w:color="auto" w:fill="auto"/>
            <w:vAlign w:val="center"/>
            <w:hideMark/>
          </w:tcPr>
          <w:p w14:paraId="477E7D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5A969AE5" w14:textId="0E3DF163" w:rsidR="00E45832" w:rsidRPr="00E508B9" w:rsidRDefault="005C595F" w:rsidP="00E508B9">
            <w:pPr>
              <w:spacing w:after="0" w:line="240" w:lineRule="auto"/>
              <w:jc w:val="center"/>
              <w:rPr>
                <w:rFonts w:ascii="Arial" w:eastAsia="Times New Roman" w:hAnsi="Arial" w:cs="Arial"/>
                <w:color w:val="000000"/>
                <w:sz w:val="20"/>
                <w:szCs w:val="20"/>
                <w:lang w:val="en-US"/>
              </w:rPr>
            </w:pPr>
            <w:ins w:id="1135" w:author="Ritu Kamra" w:date="2021-11-25T15:45:00Z">
              <w:r>
                <w:rPr>
                  <w:rFonts w:ascii="Arial" w:eastAsia="Times New Roman" w:hAnsi="Arial" w:cs="Arial"/>
                  <w:color w:val="000000"/>
                  <w:sz w:val="20"/>
                  <w:szCs w:val="20"/>
                  <w:lang w:val="en-US"/>
                </w:rPr>
                <w:t>3</w:t>
              </w:r>
            </w:ins>
            <w:del w:id="1136" w:author="Ritu Kamra" w:date="2021-11-25T15:45:00Z">
              <w:r w:rsidR="00E45832" w:rsidRPr="00E508B9" w:rsidDel="005C595F">
                <w:rPr>
                  <w:rFonts w:ascii="Arial" w:eastAsia="Times New Roman" w:hAnsi="Arial" w:cs="Arial"/>
                  <w:color w:val="000000"/>
                  <w:sz w:val="20"/>
                  <w:szCs w:val="20"/>
                  <w:lang w:val="en-US"/>
                </w:rPr>
                <w:delText>1</w:delText>
              </w:r>
            </w:del>
          </w:p>
        </w:tc>
        <w:tc>
          <w:tcPr>
            <w:tcW w:w="964" w:type="dxa"/>
            <w:tcBorders>
              <w:top w:val="nil"/>
              <w:left w:val="nil"/>
              <w:bottom w:val="single" w:sz="8" w:space="0" w:color="auto"/>
              <w:right w:val="single" w:sz="8" w:space="0" w:color="auto"/>
            </w:tcBorders>
            <w:shd w:val="clear" w:color="auto" w:fill="auto"/>
            <w:vAlign w:val="center"/>
            <w:hideMark/>
          </w:tcPr>
          <w:p w14:paraId="5EC11CF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3180ADB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094D64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7706C0F"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D0A62D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auto" w:fill="auto"/>
            <w:vAlign w:val="center"/>
            <w:hideMark/>
          </w:tcPr>
          <w:p w14:paraId="627F72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Storage Tank (Toluene)</w:t>
            </w:r>
          </w:p>
        </w:tc>
        <w:tc>
          <w:tcPr>
            <w:tcW w:w="1875" w:type="dxa"/>
            <w:tcBorders>
              <w:top w:val="nil"/>
              <w:left w:val="nil"/>
              <w:bottom w:val="single" w:sz="8" w:space="0" w:color="auto"/>
              <w:right w:val="single" w:sz="8" w:space="0" w:color="auto"/>
            </w:tcBorders>
            <w:shd w:val="clear" w:color="auto" w:fill="auto"/>
            <w:vAlign w:val="center"/>
            <w:hideMark/>
          </w:tcPr>
          <w:p w14:paraId="4E589DD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38AD5A2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D67E0A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4522751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5F372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726154E"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EEE666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auto" w:fill="auto"/>
            <w:vAlign w:val="center"/>
            <w:hideMark/>
          </w:tcPr>
          <w:p w14:paraId="0ADA2C2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transfer pump</w:t>
            </w:r>
          </w:p>
        </w:tc>
        <w:tc>
          <w:tcPr>
            <w:tcW w:w="1875" w:type="dxa"/>
            <w:tcBorders>
              <w:top w:val="nil"/>
              <w:left w:val="nil"/>
              <w:bottom w:val="single" w:sz="8" w:space="0" w:color="auto"/>
              <w:right w:val="single" w:sz="8" w:space="0" w:color="auto"/>
            </w:tcBorders>
            <w:shd w:val="clear" w:color="auto" w:fill="auto"/>
            <w:vAlign w:val="center"/>
            <w:hideMark/>
          </w:tcPr>
          <w:p w14:paraId="6EDC54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15B28E2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7E04D68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1AA690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2FF4C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3B1AAB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B0C062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2981" w:type="dxa"/>
            <w:tcBorders>
              <w:top w:val="nil"/>
              <w:left w:val="nil"/>
              <w:bottom w:val="single" w:sz="8" w:space="0" w:color="auto"/>
              <w:right w:val="single" w:sz="8" w:space="0" w:color="auto"/>
            </w:tcBorders>
            <w:shd w:val="clear" w:color="auto" w:fill="auto"/>
            <w:vAlign w:val="center"/>
            <w:hideMark/>
          </w:tcPr>
          <w:p w14:paraId="075545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Washing Tower</w:t>
            </w:r>
          </w:p>
        </w:tc>
        <w:tc>
          <w:tcPr>
            <w:tcW w:w="1875" w:type="dxa"/>
            <w:tcBorders>
              <w:top w:val="nil"/>
              <w:left w:val="nil"/>
              <w:bottom w:val="single" w:sz="8" w:space="0" w:color="auto"/>
              <w:right w:val="single" w:sz="8" w:space="0" w:color="auto"/>
            </w:tcBorders>
            <w:shd w:val="clear" w:color="auto" w:fill="auto"/>
            <w:vAlign w:val="center"/>
            <w:hideMark/>
          </w:tcPr>
          <w:p w14:paraId="6D67CE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426A73B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E73F7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2A7B04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C56A9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8F4F3EE"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1EEAA5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2981" w:type="dxa"/>
            <w:tcBorders>
              <w:top w:val="nil"/>
              <w:left w:val="nil"/>
              <w:bottom w:val="single" w:sz="8" w:space="0" w:color="auto"/>
              <w:right w:val="single" w:sz="8" w:space="0" w:color="auto"/>
            </w:tcBorders>
            <w:shd w:val="clear" w:color="auto" w:fill="auto"/>
            <w:vAlign w:val="center"/>
            <w:hideMark/>
          </w:tcPr>
          <w:p w14:paraId="7C0A65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Gravity Separator</w:t>
            </w:r>
          </w:p>
        </w:tc>
        <w:tc>
          <w:tcPr>
            <w:tcW w:w="1875" w:type="dxa"/>
            <w:tcBorders>
              <w:top w:val="nil"/>
              <w:left w:val="nil"/>
              <w:bottom w:val="single" w:sz="8" w:space="0" w:color="auto"/>
              <w:right w:val="single" w:sz="8" w:space="0" w:color="auto"/>
            </w:tcBorders>
            <w:shd w:val="clear" w:color="auto" w:fill="auto"/>
            <w:vAlign w:val="center"/>
            <w:hideMark/>
          </w:tcPr>
          <w:p w14:paraId="35E9EC5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A1D970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C36FEC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34D98E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92E86C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5CB935A"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83ECC6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2981" w:type="dxa"/>
            <w:tcBorders>
              <w:top w:val="nil"/>
              <w:left w:val="nil"/>
              <w:bottom w:val="single" w:sz="8" w:space="0" w:color="auto"/>
              <w:right w:val="single" w:sz="8" w:space="0" w:color="auto"/>
            </w:tcBorders>
            <w:shd w:val="clear" w:color="auto" w:fill="auto"/>
            <w:vAlign w:val="center"/>
            <w:hideMark/>
          </w:tcPr>
          <w:p w14:paraId="7C3538B4"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w:t>
            </w:r>
          </w:p>
        </w:tc>
        <w:tc>
          <w:tcPr>
            <w:tcW w:w="1875" w:type="dxa"/>
            <w:tcBorders>
              <w:top w:val="nil"/>
              <w:left w:val="nil"/>
              <w:bottom w:val="single" w:sz="8" w:space="0" w:color="auto"/>
              <w:right w:val="single" w:sz="8" w:space="0" w:color="auto"/>
            </w:tcBorders>
            <w:shd w:val="clear" w:color="auto" w:fill="auto"/>
            <w:vAlign w:val="center"/>
            <w:hideMark/>
          </w:tcPr>
          <w:p w14:paraId="20CD39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7C2B0F2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AF0E21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261EA3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06174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6C3B19FC"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DE0AF3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2981" w:type="dxa"/>
            <w:tcBorders>
              <w:top w:val="nil"/>
              <w:left w:val="nil"/>
              <w:bottom w:val="single" w:sz="8" w:space="0" w:color="auto"/>
              <w:right w:val="single" w:sz="8" w:space="0" w:color="auto"/>
            </w:tcBorders>
            <w:shd w:val="clear" w:color="auto" w:fill="auto"/>
            <w:vAlign w:val="center"/>
            <w:hideMark/>
          </w:tcPr>
          <w:p w14:paraId="0FAF0988" w14:textId="5AC5C27F" w:rsidR="00E45832" w:rsidRPr="00E508B9" w:rsidRDefault="00E45832" w:rsidP="00DD6CA5">
            <w:pPr>
              <w:spacing w:after="0" w:line="240" w:lineRule="auto"/>
              <w:rPr>
                <w:rFonts w:ascii="Arial" w:eastAsia="Times New Roman" w:hAnsi="Arial" w:cs="Arial"/>
                <w:color w:val="000000"/>
                <w:sz w:val="20"/>
                <w:szCs w:val="20"/>
                <w:lang w:val="en-US"/>
              </w:rPr>
            </w:pPr>
            <w:del w:id="1137" w:author="Ritu Kamra" w:date="2021-11-25T15:45:00Z">
              <w:r w:rsidRPr="00E508B9" w:rsidDel="005C595F">
                <w:rPr>
                  <w:rFonts w:ascii="Arial" w:eastAsia="Times New Roman" w:hAnsi="Arial" w:cs="Arial"/>
                  <w:color w:val="000000"/>
                  <w:sz w:val="20"/>
                  <w:szCs w:val="20"/>
                  <w:lang w:val="en-US"/>
                </w:rPr>
                <w:delText>Ditillation Tower for Toluene Recovery</w:delText>
              </w:r>
            </w:del>
            <w:proofErr w:type="spellStart"/>
            <w:ins w:id="1138" w:author="Ritu Kamra" w:date="2021-11-25T15:45:00Z">
              <w:r w:rsidR="005C595F">
                <w:rPr>
                  <w:rFonts w:ascii="Arial" w:eastAsia="Times New Roman" w:hAnsi="Arial" w:cs="Arial"/>
                  <w:color w:val="000000"/>
                  <w:sz w:val="20"/>
                  <w:szCs w:val="20"/>
                  <w:lang w:val="en-US"/>
                </w:rPr>
                <w:t>Condensor</w:t>
              </w:r>
            </w:ins>
            <w:proofErr w:type="spellEnd"/>
          </w:p>
        </w:tc>
        <w:tc>
          <w:tcPr>
            <w:tcW w:w="1875" w:type="dxa"/>
            <w:tcBorders>
              <w:top w:val="nil"/>
              <w:left w:val="nil"/>
              <w:bottom w:val="single" w:sz="8" w:space="0" w:color="auto"/>
              <w:right w:val="single" w:sz="8" w:space="0" w:color="auto"/>
            </w:tcBorders>
            <w:shd w:val="clear" w:color="auto" w:fill="auto"/>
            <w:vAlign w:val="center"/>
            <w:hideMark/>
          </w:tcPr>
          <w:p w14:paraId="490D68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226E8B8F" w14:textId="6FC35C6C" w:rsidR="00E45832" w:rsidRPr="00E508B9" w:rsidRDefault="005C595F" w:rsidP="00E508B9">
            <w:pPr>
              <w:spacing w:after="0" w:line="240" w:lineRule="auto"/>
              <w:jc w:val="center"/>
              <w:rPr>
                <w:rFonts w:ascii="Arial" w:eastAsia="Times New Roman" w:hAnsi="Arial" w:cs="Arial"/>
                <w:color w:val="000000"/>
                <w:sz w:val="20"/>
                <w:szCs w:val="20"/>
                <w:lang w:val="en-US"/>
              </w:rPr>
            </w:pPr>
            <w:ins w:id="1139" w:author="Ritu Kamra" w:date="2021-11-25T15:45:00Z">
              <w:r>
                <w:rPr>
                  <w:rFonts w:ascii="Arial" w:eastAsia="Times New Roman" w:hAnsi="Arial" w:cs="Arial"/>
                  <w:color w:val="000000"/>
                  <w:sz w:val="20"/>
                  <w:szCs w:val="20"/>
                  <w:lang w:val="en-US"/>
                </w:rPr>
                <w:t>3</w:t>
              </w:r>
            </w:ins>
            <w:del w:id="1140" w:author="Ritu Kamra" w:date="2021-11-25T15:45:00Z">
              <w:r w:rsidR="00E45832" w:rsidRPr="00E508B9" w:rsidDel="005C595F">
                <w:rPr>
                  <w:rFonts w:ascii="Arial" w:eastAsia="Times New Roman" w:hAnsi="Arial" w:cs="Arial"/>
                  <w:color w:val="000000"/>
                  <w:sz w:val="20"/>
                  <w:szCs w:val="20"/>
                  <w:lang w:val="en-US"/>
                </w:rPr>
                <w:delText>1</w:delText>
              </w:r>
            </w:del>
          </w:p>
        </w:tc>
        <w:tc>
          <w:tcPr>
            <w:tcW w:w="964" w:type="dxa"/>
            <w:tcBorders>
              <w:top w:val="nil"/>
              <w:left w:val="nil"/>
              <w:bottom w:val="single" w:sz="8" w:space="0" w:color="auto"/>
              <w:right w:val="single" w:sz="8" w:space="0" w:color="auto"/>
            </w:tcBorders>
            <w:shd w:val="clear" w:color="auto" w:fill="auto"/>
            <w:vAlign w:val="center"/>
            <w:hideMark/>
          </w:tcPr>
          <w:p w14:paraId="05ECA20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620FA4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D28AB2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88635EB"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260CD7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2981" w:type="dxa"/>
            <w:tcBorders>
              <w:top w:val="nil"/>
              <w:left w:val="nil"/>
              <w:bottom w:val="single" w:sz="8" w:space="0" w:color="auto"/>
              <w:right w:val="single" w:sz="8" w:space="0" w:color="auto"/>
            </w:tcBorders>
            <w:shd w:val="clear" w:color="auto" w:fill="auto"/>
            <w:vAlign w:val="center"/>
            <w:hideMark/>
          </w:tcPr>
          <w:p w14:paraId="46B602F3"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 2</w:t>
            </w:r>
          </w:p>
        </w:tc>
        <w:tc>
          <w:tcPr>
            <w:tcW w:w="1875" w:type="dxa"/>
            <w:tcBorders>
              <w:top w:val="nil"/>
              <w:left w:val="nil"/>
              <w:bottom w:val="single" w:sz="8" w:space="0" w:color="auto"/>
              <w:right w:val="single" w:sz="8" w:space="0" w:color="auto"/>
            </w:tcBorders>
            <w:shd w:val="clear" w:color="auto" w:fill="auto"/>
            <w:vAlign w:val="center"/>
            <w:hideMark/>
          </w:tcPr>
          <w:p w14:paraId="4F9C06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2FA428B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47BB7AB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7E6027E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9E6DB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3268DD6"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FCF49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2981" w:type="dxa"/>
            <w:tcBorders>
              <w:top w:val="nil"/>
              <w:left w:val="nil"/>
              <w:bottom w:val="single" w:sz="8" w:space="0" w:color="auto"/>
              <w:right w:val="single" w:sz="8" w:space="0" w:color="auto"/>
            </w:tcBorders>
            <w:shd w:val="clear" w:color="auto" w:fill="auto"/>
            <w:vAlign w:val="center"/>
            <w:hideMark/>
          </w:tcPr>
          <w:p w14:paraId="1E4162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Filter</w:t>
            </w:r>
          </w:p>
        </w:tc>
        <w:tc>
          <w:tcPr>
            <w:tcW w:w="1875" w:type="dxa"/>
            <w:tcBorders>
              <w:top w:val="nil"/>
              <w:left w:val="nil"/>
              <w:bottom w:val="single" w:sz="8" w:space="0" w:color="auto"/>
              <w:right w:val="single" w:sz="8" w:space="0" w:color="auto"/>
            </w:tcBorders>
            <w:shd w:val="clear" w:color="auto" w:fill="auto"/>
            <w:vAlign w:val="center"/>
            <w:hideMark/>
          </w:tcPr>
          <w:p w14:paraId="4D6992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6155EE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CE7B89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40A224F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7701D7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15B96D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91C020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2981" w:type="dxa"/>
            <w:tcBorders>
              <w:top w:val="nil"/>
              <w:left w:val="nil"/>
              <w:bottom w:val="single" w:sz="8" w:space="0" w:color="auto"/>
              <w:right w:val="single" w:sz="8" w:space="0" w:color="auto"/>
            </w:tcBorders>
            <w:shd w:val="clear" w:color="auto" w:fill="auto"/>
            <w:vAlign w:val="center"/>
            <w:hideMark/>
          </w:tcPr>
          <w:p w14:paraId="528715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Mixing Tank</w:t>
            </w:r>
          </w:p>
        </w:tc>
        <w:tc>
          <w:tcPr>
            <w:tcW w:w="1875" w:type="dxa"/>
            <w:tcBorders>
              <w:top w:val="nil"/>
              <w:left w:val="nil"/>
              <w:bottom w:val="single" w:sz="8" w:space="0" w:color="auto"/>
              <w:right w:val="single" w:sz="8" w:space="0" w:color="auto"/>
            </w:tcBorders>
            <w:shd w:val="clear" w:color="auto" w:fill="auto"/>
            <w:vAlign w:val="center"/>
            <w:hideMark/>
          </w:tcPr>
          <w:p w14:paraId="234D974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72B0ED0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8824A3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0.196</w:t>
            </w:r>
          </w:p>
        </w:tc>
        <w:tc>
          <w:tcPr>
            <w:tcW w:w="1412" w:type="dxa"/>
            <w:tcBorders>
              <w:top w:val="nil"/>
              <w:left w:val="nil"/>
              <w:bottom w:val="single" w:sz="8" w:space="0" w:color="auto"/>
              <w:right w:val="single" w:sz="8" w:space="0" w:color="auto"/>
            </w:tcBorders>
            <w:shd w:val="clear" w:color="auto" w:fill="auto"/>
            <w:vAlign w:val="center"/>
            <w:hideMark/>
          </w:tcPr>
          <w:p w14:paraId="0966C33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5C63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16FA8A2" w14:textId="77777777" w:rsidTr="00DD6CA5">
        <w:trPr>
          <w:trHeight w:val="509"/>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B74DB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22</w:t>
            </w:r>
          </w:p>
        </w:tc>
        <w:tc>
          <w:tcPr>
            <w:tcW w:w="2981" w:type="dxa"/>
            <w:tcBorders>
              <w:top w:val="nil"/>
              <w:left w:val="nil"/>
              <w:bottom w:val="single" w:sz="8" w:space="0" w:color="auto"/>
              <w:right w:val="single" w:sz="8" w:space="0" w:color="auto"/>
            </w:tcBorders>
            <w:shd w:val="clear" w:color="auto" w:fill="auto"/>
            <w:vAlign w:val="center"/>
            <w:hideMark/>
          </w:tcPr>
          <w:p w14:paraId="402E21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44B4F8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6DBEACE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46FD2AE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7964F20E" w14:textId="4BD687D2"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ins w:id="1141" w:author="Ritu Kamra" w:date="2021-11-25T15:43:00Z">
              <w:r w:rsidR="00572FFB">
                <w:rPr>
                  <w:rFonts w:ascii="Arial" w:eastAsia="Times New Roman" w:hAnsi="Arial" w:cs="Arial"/>
                  <w:color w:val="000000"/>
                  <w:sz w:val="20"/>
                  <w:szCs w:val="20"/>
                  <w:lang w:val="en-US"/>
                </w:rPr>
                <w:t>Indigenous</w:t>
              </w:r>
            </w:ins>
          </w:p>
        </w:tc>
        <w:tc>
          <w:tcPr>
            <w:tcW w:w="1529" w:type="dxa"/>
            <w:tcBorders>
              <w:top w:val="nil"/>
              <w:left w:val="nil"/>
              <w:bottom w:val="single" w:sz="8" w:space="0" w:color="auto"/>
              <w:right w:val="single" w:sz="8" w:space="0" w:color="auto"/>
            </w:tcBorders>
            <w:shd w:val="clear" w:color="auto" w:fill="auto"/>
            <w:vAlign w:val="center"/>
            <w:hideMark/>
          </w:tcPr>
          <w:p w14:paraId="30A6FE1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5C88E9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3A4F94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2981" w:type="dxa"/>
            <w:tcBorders>
              <w:top w:val="nil"/>
              <w:left w:val="nil"/>
              <w:bottom w:val="single" w:sz="8" w:space="0" w:color="auto"/>
              <w:right w:val="single" w:sz="8" w:space="0" w:color="auto"/>
            </w:tcBorders>
            <w:shd w:val="clear" w:color="auto" w:fill="auto"/>
            <w:vAlign w:val="center"/>
            <w:hideMark/>
          </w:tcPr>
          <w:p w14:paraId="6AFB51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75" w:type="dxa"/>
            <w:tcBorders>
              <w:top w:val="nil"/>
              <w:left w:val="nil"/>
              <w:bottom w:val="single" w:sz="8" w:space="0" w:color="auto"/>
              <w:right w:val="single" w:sz="8" w:space="0" w:color="auto"/>
            </w:tcBorders>
            <w:shd w:val="clear" w:color="auto" w:fill="auto"/>
            <w:vAlign w:val="center"/>
            <w:hideMark/>
          </w:tcPr>
          <w:p w14:paraId="467F58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1E61FEB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07535A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0.246</w:t>
            </w:r>
          </w:p>
        </w:tc>
        <w:tc>
          <w:tcPr>
            <w:tcW w:w="1412" w:type="dxa"/>
            <w:tcBorders>
              <w:top w:val="nil"/>
              <w:left w:val="nil"/>
              <w:bottom w:val="single" w:sz="8" w:space="0" w:color="auto"/>
              <w:right w:val="single" w:sz="8" w:space="0" w:color="auto"/>
            </w:tcBorders>
            <w:shd w:val="clear" w:color="auto" w:fill="auto"/>
            <w:vAlign w:val="center"/>
            <w:hideMark/>
          </w:tcPr>
          <w:p w14:paraId="1B972D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1A9AF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8BF4D1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A137DB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2981" w:type="dxa"/>
            <w:tcBorders>
              <w:top w:val="nil"/>
              <w:left w:val="nil"/>
              <w:bottom w:val="single" w:sz="8" w:space="0" w:color="auto"/>
              <w:right w:val="single" w:sz="8" w:space="0" w:color="auto"/>
            </w:tcBorders>
            <w:shd w:val="clear" w:color="auto" w:fill="auto"/>
            <w:vAlign w:val="center"/>
            <w:hideMark/>
          </w:tcPr>
          <w:p w14:paraId="08CAB22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UF/RO System</w:t>
            </w:r>
          </w:p>
        </w:tc>
        <w:tc>
          <w:tcPr>
            <w:tcW w:w="1875" w:type="dxa"/>
            <w:tcBorders>
              <w:top w:val="nil"/>
              <w:left w:val="nil"/>
              <w:bottom w:val="single" w:sz="8" w:space="0" w:color="auto"/>
              <w:right w:val="single" w:sz="8" w:space="0" w:color="auto"/>
            </w:tcBorders>
            <w:shd w:val="clear" w:color="auto" w:fill="auto"/>
            <w:vAlign w:val="center"/>
            <w:hideMark/>
          </w:tcPr>
          <w:p w14:paraId="6321E98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2709761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1049FE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12" w:type="dxa"/>
            <w:tcBorders>
              <w:top w:val="nil"/>
              <w:left w:val="nil"/>
              <w:bottom w:val="single" w:sz="8" w:space="0" w:color="auto"/>
              <w:right w:val="single" w:sz="8" w:space="0" w:color="auto"/>
            </w:tcBorders>
            <w:shd w:val="clear" w:color="auto" w:fill="auto"/>
            <w:vAlign w:val="center"/>
            <w:hideMark/>
          </w:tcPr>
          <w:p w14:paraId="197766A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4AA6A5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B56A3AC"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DFE88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2981" w:type="dxa"/>
            <w:tcBorders>
              <w:top w:val="nil"/>
              <w:left w:val="nil"/>
              <w:bottom w:val="single" w:sz="8" w:space="0" w:color="auto"/>
              <w:right w:val="single" w:sz="8" w:space="0" w:color="auto"/>
            </w:tcBorders>
            <w:shd w:val="clear" w:color="auto" w:fill="auto"/>
            <w:vAlign w:val="center"/>
            <w:hideMark/>
          </w:tcPr>
          <w:p w14:paraId="78BC534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Evaporator (Thin Evaporator &amp; Rotary film thin evaporator) </w:t>
            </w:r>
          </w:p>
        </w:tc>
        <w:tc>
          <w:tcPr>
            <w:tcW w:w="1875" w:type="dxa"/>
            <w:tcBorders>
              <w:top w:val="nil"/>
              <w:left w:val="nil"/>
              <w:bottom w:val="single" w:sz="8" w:space="0" w:color="auto"/>
              <w:right w:val="single" w:sz="8" w:space="0" w:color="auto"/>
            </w:tcBorders>
            <w:shd w:val="clear" w:color="auto" w:fill="auto"/>
            <w:vAlign w:val="center"/>
            <w:hideMark/>
          </w:tcPr>
          <w:p w14:paraId="6BD4F9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38" w:type="dxa"/>
            <w:tcBorders>
              <w:top w:val="nil"/>
              <w:left w:val="nil"/>
              <w:bottom w:val="single" w:sz="8" w:space="0" w:color="auto"/>
              <w:right w:val="single" w:sz="8" w:space="0" w:color="auto"/>
            </w:tcBorders>
            <w:shd w:val="clear" w:color="auto" w:fill="auto"/>
            <w:vAlign w:val="center"/>
            <w:hideMark/>
          </w:tcPr>
          <w:p w14:paraId="647F3FB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0BBB25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3BB54D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577AD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7D6AC6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5D1DEE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2981" w:type="dxa"/>
            <w:tcBorders>
              <w:top w:val="nil"/>
              <w:left w:val="nil"/>
              <w:bottom w:val="single" w:sz="8" w:space="0" w:color="auto"/>
              <w:right w:val="single" w:sz="8" w:space="0" w:color="auto"/>
            </w:tcBorders>
            <w:shd w:val="clear" w:color="auto" w:fill="auto"/>
            <w:vAlign w:val="center"/>
            <w:hideMark/>
          </w:tcPr>
          <w:p w14:paraId="6F60AFC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Cooling Tower</w:t>
            </w:r>
          </w:p>
        </w:tc>
        <w:tc>
          <w:tcPr>
            <w:tcW w:w="1875" w:type="dxa"/>
            <w:tcBorders>
              <w:top w:val="nil"/>
              <w:left w:val="nil"/>
              <w:bottom w:val="single" w:sz="8" w:space="0" w:color="auto"/>
              <w:right w:val="single" w:sz="8" w:space="0" w:color="auto"/>
            </w:tcBorders>
            <w:shd w:val="clear" w:color="auto" w:fill="auto"/>
            <w:vAlign w:val="center"/>
            <w:hideMark/>
          </w:tcPr>
          <w:p w14:paraId="6B43AAF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m2, SS304</w:t>
            </w:r>
          </w:p>
        </w:tc>
        <w:tc>
          <w:tcPr>
            <w:tcW w:w="538" w:type="dxa"/>
            <w:tcBorders>
              <w:top w:val="nil"/>
              <w:left w:val="nil"/>
              <w:bottom w:val="single" w:sz="8" w:space="0" w:color="auto"/>
              <w:right w:val="single" w:sz="8" w:space="0" w:color="auto"/>
            </w:tcBorders>
            <w:shd w:val="clear" w:color="auto" w:fill="auto"/>
            <w:vAlign w:val="center"/>
            <w:hideMark/>
          </w:tcPr>
          <w:p w14:paraId="1E03EC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7A2368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45135A0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272594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C7DC3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1A03E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27</w:t>
            </w:r>
          </w:p>
        </w:tc>
        <w:tc>
          <w:tcPr>
            <w:tcW w:w="2981" w:type="dxa"/>
            <w:tcBorders>
              <w:top w:val="nil"/>
              <w:left w:val="nil"/>
              <w:bottom w:val="single" w:sz="8" w:space="0" w:color="auto"/>
              <w:right w:val="single" w:sz="8" w:space="0" w:color="auto"/>
            </w:tcBorders>
            <w:shd w:val="clear" w:color="auto" w:fill="auto"/>
            <w:vAlign w:val="center"/>
            <w:hideMark/>
          </w:tcPr>
          <w:p w14:paraId="4B862F6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DG’s, Generator’s</w:t>
            </w:r>
          </w:p>
        </w:tc>
        <w:tc>
          <w:tcPr>
            <w:tcW w:w="1875" w:type="dxa"/>
            <w:tcBorders>
              <w:top w:val="nil"/>
              <w:left w:val="nil"/>
              <w:bottom w:val="single" w:sz="8" w:space="0" w:color="auto"/>
              <w:right w:val="single" w:sz="8" w:space="0" w:color="auto"/>
            </w:tcBorders>
            <w:shd w:val="clear" w:color="auto" w:fill="auto"/>
            <w:vAlign w:val="center"/>
            <w:hideMark/>
          </w:tcPr>
          <w:p w14:paraId="75D69C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 KV</w:t>
            </w:r>
          </w:p>
        </w:tc>
        <w:tc>
          <w:tcPr>
            <w:tcW w:w="538" w:type="dxa"/>
            <w:tcBorders>
              <w:top w:val="nil"/>
              <w:left w:val="nil"/>
              <w:bottom w:val="single" w:sz="8" w:space="0" w:color="auto"/>
              <w:right w:val="single" w:sz="8" w:space="0" w:color="auto"/>
            </w:tcBorders>
            <w:shd w:val="clear" w:color="auto" w:fill="auto"/>
            <w:vAlign w:val="center"/>
            <w:hideMark/>
          </w:tcPr>
          <w:p w14:paraId="453EB8E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1248976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05E49B8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E2ED5A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83F46F2" w14:textId="77777777" w:rsidTr="00DD6CA5">
        <w:trPr>
          <w:trHeight w:val="509"/>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6F58BED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commentRangeStart w:id="1142"/>
            <w:commentRangeStart w:id="1143"/>
            <w:r w:rsidRPr="00E508B9">
              <w:rPr>
                <w:rFonts w:ascii="Arial" w:eastAsia="Times New Roman" w:hAnsi="Arial" w:cs="Arial"/>
                <w:color w:val="000000"/>
                <w:sz w:val="20"/>
                <w:szCs w:val="20"/>
                <w:lang w:val="en-US"/>
              </w:rPr>
              <w:t>28</w:t>
            </w:r>
          </w:p>
        </w:tc>
        <w:tc>
          <w:tcPr>
            <w:tcW w:w="2981" w:type="dxa"/>
            <w:tcBorders>
              <w:top w:val="nil"/>
              <w:left w:val="nil"/>
              <w:bottom w:val="single" w:sz="8" w:space="0" w:color="auto"/>
              <w:right w:val="single" w:sz="8" w:space="0" w:color="auto"/>
            </w:tcBorders>
            <w:shd w:val="clear" w:color="000000" w:fill="FFFFFF"/>
            <w:vAlign w:val="center"/>
            <w:hideMark/>
          </w:tcPr>
          <w:p w14:paraId="3A9E1E2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DCS System (Instrumentation Item)</w:t>
            </w:r>
            <w:commentRangeEnd w:id="1142"/>
            <w:r w:rsidR="0087092F">
              <w:rPr>
                <w:rStyle w:val="CommentReference"/>
              </w:rPr>
              <w:commentReference w:id="1142"/>
            </w:r>
            <w:r w:rsidR="000E509E">
              <w:rPr>
                <w:rStyle w:val="CommentReference"/>
              </w:rPr>
              <w:commentReference w:id="1143"/>
            </w:r>
          </w:p>
        </w:tc>
        <w:tc>
          <w:tcPr>
            <w:tcW w:w="1875" w:type="dxa"/>
            <w:tcBorders>
              <w:top w:val="nil"/>
              <w:left w:val="nil"/>
              <w:bottom w:val="single" w:sz="8" w:space="0" w:color="auto"/>
              <w:right w:val="single" w:sz="8" w:space="0" w:color="auto"/>
            </w:tcBorders>
            <w:shd w:val="clear" w:color="auto" w:fill="auto"/>
            <w:vAlign w:val="center"/>
            <w:hideMark/>
          </w:tcPr>
          <w:p w14:paraId="5EF8060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6C0B188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0B997F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6B06AD5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A3617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commentRangeEnd w:id="1143"/>
      <w:tr w:rsidR="00E45832" w:rsidRPr="00E508B9" w14:paraId="7160AA9B"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9CC2E5"/>
            <w:noWrap/>
            <w:vAlign w:val="center"/>
            <w:hideMark/>
          </w:tcPr>
          <w:p w14:paraId="7E915F8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000000" w:fill="9CC2E5"/>
            <w:vAlign w:val="center"/>
            <w:hideMark/>
          </w:tcPr>
          <w:p w14:paraId="2A0B4917"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Total</w:t>
            </w:r>
          </w:p>
        </w:tc>
        <w:tc>
          <w:tcPr>
            <w:tcW w:w="1875" w:type="dxa"/>
            <w:tcBorders>
              <w:top w:val="nil"/>
              <w:left w:val="nil"/>
              <w:bottom w:val="single" w:sz="8" w:space="0" w:color="auto"/>
              <w:right w:val="single" w:sz="8" w:space="0" w:color="auto"/>
            </w:tcBorders>
            <w:shd w:val="clear" w:color="000000" w:fill="9CC2E5"/>
            <w:vAlign w:val="center"/>
            <w:hideMark/>
          </w:tcPr>
          <w:p w14:paraId="0DFFB8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000000" w:fill="9CC2E5"/>
            <w:vAlign w:val="center"/>
            <w:hideMark/>
          </w:tcPr>
          <w:p w14:paraId="2665E6B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9CC2E5"/>
            <w:vAlign w:val="center"/>
            <w:hideMark/>
          </w:tcPr>
          <w:p w14:paraId="2E51B2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3.21</w:t>
            </w:r>
          </w:p>
        </w:tc>
        <w:tc>
          <w:tcPr>
            <w:tcW w:w="1412" w:type="dxa"/>
            <w:tcBorders>
              <w:top w:val="nil"/>
              <w:left w:val="nil"/>
              <w:bottom w:val="single" w:sz="8" w:space="0" w:color="auto"/>
              <w:right w:val="single" w:sz="8" w:space="0" w:color="auto"/>
            </w:tcBorders>
            <w:shd w:val="clear" w:color="000000" w:fill="9CC2E5"/>
            <w:vAlign w:val="center"/>
            <w:hideMark/>
          </w:tcPr>
          <w:p w14:paraId="0F3BDF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000000" w:fill="9CC2E5"/>
            <w:vAlign w:val="center"/>
            <w:hideMark/>
          </w:tcPr>
          <w:p w14:paraId="0708A2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75DB028"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247DE41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000000" w:fill="FFFFFF"/>
            <w:vAlign w:val="center"/>
            <w:hideMark/>
          </w:tcPr>
          <w:p w14:paraId="0CA3E980" w14:textId="77777777" w:rsidR="00E45832" w:rsidRPr="00E508B9" w:rsidRDefault="00E45832" w:rsidP="00DD6CA5">
            <w:pPr>
              <w:spacing w:after="0" w:line="240" w:lineRule="auto"/>
              <w:rPr>
                <w:rFonts w:ascii="Arial" w:eastAsia="Times New Roman" w:hAnsi="Arial" w:cs="Arial"/>
                <w:color w:val="000000"/>
                <w:sz w:val="20"/>
                <w:szCs w:val="20"/>
                <w:lang w:val="en-US"/>
              </w:rPr>
            </w:pPr>
            <w:commentRangeStart w:id="1144"/>
            <w:commentRangeStart w:id="1145"/>
            <w:r w:rsidRPr="00E508B9">
              <w:rPr>
                <w:rFonts w:ascii="Arial" w:eastAsia="Times New Roman" w:hAnsi="Arial" w:cs="Arial"/>
                <w:color w:val="000000"/>
                <w:sz w:val="20"/>
                <w:szCs w:val="20"/>
                <w:lang w:val="en-US"/>
              </w:rPr>
              <w:t>Equipment list for SER</w:t>
            </w:r>
            <w:commentRangeEnd w:id="1144"/>
            <w:r w:rsidR="00571155">
              <w:rPr>
                <w:rStyle w:val="CommentReference"/>
              </w:rPr>
              <w:commentReference w:id="1144"/>
            </w:r>
            <w:commentRangeEnd w:id="1145"/>
            <w:r w:rsidR="000E509E">
              <w:rPr>
                <w:rStyle w:val="CommentReference"/>
              </w:rPr>
              <w:commentReference w:id="1145"/>
            </w:r>
          </w:p>
        </w:tc>
        <w:tc>
          <w:tcPr>
            <w:tcW w:w="1875" w:type="dxa"/>
            <w:tcBorders>
              <w:top w:val="nil"/>
              <w:left w:val="nil"/>
              <w:bottom w:val="single" w:sz="8" w:space="0" w:color="auto"/>
              <w:right w:val="single" w:sz="8" w:space="0" w:color="auto"/>
            </w:tcBorders>
            <w:shd w:val="clear" w:color="auto" w:fill="auto"/>
            <w:vAlign w:val="center"/>
            <w:hideMark/>
          </w:tcPr>
          <w:p w14:paraId="07418E3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78FAC9F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auto" w:fill="auto"/>
            <w:vAlign w:val="center"/>
            <w:hideMark/>
          </w:tcPr>
          <w:p w14:paraId="482238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412" w:type="dxa"/>
            <w:tcBorders>
              <w:top w:val="nil"/>
              <w:left w:val="nil"/>
              <w:bottom w:val="single" w:sz="8" w:space="0" w:color="auto"/>
              <w:right w:val="single" w:sz="8" w:space="0" w:color="auto"/>
            </w:tcBorders>
            <w:shd w:val="clear" w:color="auto" w:fill="auto"/>
            <w:vAlign w:val="center"/>
            <w:hideMark/>
          </w:tcPr>
          <w:p w14:paraId="63E0924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395971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146FD95"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203BC60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2981" w:type="dxa"/>
            <w:tcBorders>
              <w:top w:val="nil"/>
              <w:left w:val="nil"/>
              <w:bottom w:val="single" w:sz="8" w:space="0" w:color="auto"/>
              <w:right w:val="single" w:sz="8" w:space="0" w:color="auto"/>
            </w:tcBorders>
            <w:shd w:val="clear" w:color="000000" w:fill="FFFFFF"/>
            <w:vAlign w:val="center"/>
            <w:hideMark/>
          </w:tcPr>
          <w:p w14:paraId="30299A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LER Storage tank</w:t>
            </w:r>
          </w:p>
        </w:tc>
        <w:tc>
          <w:tcPr>
            <w:tcW w:w="1875" w:type="dxa"/>
            <w:tcBorders>
              <w:top w:val="nil"/>
              <w:left w:val="nil"/>
              <w:bottom w:val="single" w:sz="8" w:space="0" w:color="auto"/>
              <w:right w:val="single" w:sz="8" w:space="0" w:color="auto"/>
            </w:tcBorders>
            <w:shd w:val="clear" w:color="auto" w:fill="auto"/>
            <w:vAlign w:val="center"/>
            <w:hideMark/>
          </w:tcPr>
          <w:p w14:paraId="470D2FD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375m3, SS304</w:t>
            </w:r>
          </w:p>
        </w:tc>
        <w:tc>
          <w:tcPr>
            <w:tcW w:w="538" w:type="dxa"/>
            <w:tcBorders>
              <w:top w:val="nil"/>
              <w:left w:val="nil"/>
              <w:bottom w:val="single" w:sz="8" w:space="0" w:color="auto"/>
              <w:right w:val="single" w:sz="8" w:space="0" w:color="auto"/>
            </w:tcBorders>
            <w:shd w:val="clear" w:color="auto" w:fill="auto"/>
            <w:vAlign w:val="center"/>
            <w:hideMark/>
          </w:tcPr>
          <w:p w14:paraId="5FF1A72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64" w:type="dxa"/>
            <w:tcBorders>
              <w:top w:val="nil"/>
              <w:left w:val="nil"/>
              <w:bottom w:val="single" w:sz="8" w:space="0" w:color="auto"/>
              <w:right w:val="single" w:sz="8" w:space="0" w:color="auto"/>
            </w:tcBorders>
            <w:shd w:val="clear" w:color="auto" w:fill="auto"/>
            <w:vAlign w:val="center"/>
            <w:hideMark/>
          </w:tcPr>
          <w:p w14:paraId="54A708D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12" w:type="dxa"/>
            <w:tcBorders>
              <w:top w:val="nil"/>
              <w:left w:val="nil"/>
              <w:bottom w:val="single" w:sz="8" w:space="0" w:color="auto"/>
              <w:right w:val="single" w:sz="8" w:space="0" w:color="auto"/>
            </w:tcBorders>
            <w:shd w:val="clear" w:color="auto" w:fill="auto"/>
            <w:vAlign w:val="center"/>
            <w:hideMark/>
          </w:tcPr>
          <w:p w14:paraId="270A1E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A4E84B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5E43756"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FFFFFF"/>
            <w:noWrap/>
            <w:vAlign w:val="center"/>
            <w:hideMark/>
          </w:tcPr>
          <w:p w14:paraId="5B7B1C7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2981" w:type="dxa"/>
            <w:tcBorders>
              <w:top w:val="nil"/>
              <w:left w:val="nil"/>
              <w:bottom w:val="single" w:sz="8" w:space="0" w:color="auto"/>
              <w:right w:val="single" w:sz="8" w:space="0" w:color="auto"/>
            </w:tcBorders>
            <w:shd w:val="clear" w:color="000000" w:fill="FFFFFF"/>
            <w:vAlign w:val="center"/>
            <w:hideMark/>
          </w:tcPr>
          <w:p w14:paraId="1CFED0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Xylene Storage Tank</w:t>
            </w:r>
          </w:p>
        </w:tc>
        <w:tc>
          <w:tcPr>
            <w:tcW w:w="1875" w:type="dxa"/>
            <w:tcBorders>
              <w:top w:val="nil"/>
              <w:left w:val="nil"/>
              <w:bottom w:val="single" w:sz="8" w:space="0" w:color="auto"/>
              <w:right w:val="single" w:sz="8" w:space="0" w:color="auto"/>
            </w:tcBorders>
            <w:shd w:val="clear" w:color="auto" w:fill="auto"/>
            <w:vAlign w:val="center"/>
            <w:hideMark/>
          </w:tcPr>
          <w:p w14:paraId="768ADF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110m3, SS304</w:t>
            </w:r>
          </w:p>
        </w:tc>
        <w:tc>
          <w:tcPr>
            <w:tcW w:w="538" w:type="dxa"/>
            <w:tcBorders>
              <w:top w:val="nil"/>
              <w:left w:val="nil"/>
              <w:bottom w:val="single" w:sz="8" w:space="0" w:color="auto"/>
              <w:right w:val="single" w:sz="8" w:space="0" w:color="auto"/>
            </w:tcBorders>
            <w:shd w:val="clear" w:color="auto" w:fill="auto"/>
            <w:vAlign w:val="center"/>
            <w:hideMark/>
          </w:tcPr>
          <w:p w14:paraId="48B14D3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4ED412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0.147</w:t>
            </w:r>
          </w:p>
        </w:tc>
        <w:tc>
          <w:tcPr>
            <w:tcW w:w="1412" w:type="dxa"/>
            <w:tcBorders>
              <w:top w:val="nil"/>
              <w:left w:val="nil"/>
              <w:bottom w:val="single" w:sz="8" w:space="0" w:color="auto"/>
              <w:right w:val="single" w:sz="8" w:space="0" w:color="auto"/>
            </w:tcBorders>
            <w:shd w:val="clear" w:color="auto" w:fill="auto"/>
            <w:vAlign w:val="center"/>
            <w:hideMark/>
          </w:tcPr>
          <w:p w14:paraId="2CEA4CA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38AFB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68C3E99"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F2BD50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2981" w:type="dxa"/>
            <w:tcBorders>
              <w:top w:val="nil"/>
              <w:left w:val="nil"/>
              <w:bottom w:val="single" w:sz="8" w:space="0" w:color="auto"/>
              <w:right w:val="single" w:sz="8" w:space="0" w:color="auto"/>
            </w:tcBorders>
            <w:shd w:val="clear" w:color="auto" w:fill="auto"/>
            <w:vAlign w:val="center"/>
            <w:hideMark/>
          </w:tcPr>
          <w:p w14:paraId="5F975D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4CE920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7m2, SS304</w:t>
            </w:r>
          </w:p>
        </w:tc>
        <w:tc>
          <w:tcPr>
            <w:tcW w:w="538" w:type="dxa"/>
            <w:tcBorders>
              <w:top w:val="nil"/>
              <w:left w:val="nil"/>
              <w:bottom w:val="single" w:sz="8" w:space="0" w:color="auto"/>
              <w:right w:val="single" w:sz="8" w:space="0" w:color="auto"/>
            </w:tcBorders>
            <w:shd w:val="clear" w:color="auto" w:fill="auto"/>
            <w:vAlign w:val="center"/>
            <w:hideMark/>
          </w:tcPr>
          <w:p w14:paraId="267E942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10717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12" w:type="dxa"/>
            <w:tcBorders>
              <w:top w:val="nil"/>
              <w:left w:val="nil"/>
              <w:bottom w:val="single" w:sz="8" w:space="0" w:color="auto"/>
              <w:right w:val="single" w:sz="8" w:space="0" w:color="auto"/>
            </w:tcBorders>
            <w:shd w:val="clear" w:color="auto" w:fill="auto"/>
            <w:vAlign w:val="center"/>
            <w:hideMark/>
          </w:tcPr>
          <w:p w14:paraId="681C8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94210D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BE30223"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D4A6C8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2981" w:type="dxa"/>
            <w:tcBorders>
              <w:top w:val="nil"/>
              <w:left w:val="nil"/>
              <w:bottom w:val="single" w:sz="8" w:space="0" w:color="auto"/>
              <w:right w:val="single" w:sz="8" w:space="0" w:color="auto"/>
            </w:tcBorders>
            <w:shd w:val="clear" w:color="auto" w:fill="auto"/>
            <w:vAlign w:val="center"/>
            <w:hideMark/>
          </w:tcPr>
          <w:p w14:paraId="1B31E43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640DBB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7DD722D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1611A0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452F685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C197A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 Process pump &amp; 2 Standby</w:t>
            </w:r>
          </w:p>
        </w:tc>
      </w:tr>
      <w:tr w:rsidR="00E45832" w:rsidRPr="00E508B9" w14:paraId="0AE6995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ED5BBD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2981" w:type="dxa"/>
            <w:tcBorders>
              <w:top w:val="nil"/>
              <w:left w:val="nil"/>
              <w:bottom w:val="single" w:sz="8" w:space="0" w:color="auto"/>
              <w:right w:val="single" w:sz="8" w:space="0" w:color="auto"/>
            </w:tcBorders>
            <w:shd w:val="clear" w:color="auto" w:fill="auto"/>
            <w:vAlign w:val="center"/>
            <w:hideMark/>
          </w:tcPr>
          <w:p w14:paraId="08946A7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Weighing Tank</w:t>
            </w:r>
          </w:p>
        </w:tc>
        <w:tc>
          <w:tcPr>
            <w:tcW w:w="1875" w:type="dxa"/>
            <w:tcBorders>
              <w:top w:val="nil"/>
              <w:left w:val="nil"/>
              <w:bottom w:val="single" w:sz="8" w:space="0" w:color="auto"/>
              <w:right w:val="single" w:sz="8" w:space="0" w:color="auto"/>
            </w:tcBorders>
            <w:shd w:val="clear" w:color="auto" w:fill="auto"/>
            <w:vAlign w:val="center"/>
            <w:hideMark/>
          </w:tcPr>
          <w:p w14:paraId="40C45F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14m3, SS304</w:t>
            </w:r>
          </w:p>
        </w:tc>
        <w:tc>
          <w:tcPr>
            <w:tcW w:w="538" w:type="dxa"/>
            <w:tcBorders>
              <w:top w:val="nil"/>
              <w:left w:val="nil"/>
              <w:bottom w:val="single" w:sz="8" w:space="0" w:color="auto"/>
              <w:right w:val="single" w:sz="8" w:space="0" w:color="auto"/>
            </w:tcBorders>
            <w:shd w:val="clear" w:color="auto" w:fill="auto"/>
            <w:vAlign w:val="center"/>
            <w:hideMark/>
          </w:tcPr>
          <w:p w14:paraId="48905AE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4FD6DD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12" w:type="dxa"/>
            <w:tcBorders>
              <w:top w:val="nil"/>
              <w:left w:val="nil"/>
              <w:bottom w:val="single" w:sz="8" w:space="0" w:color="auto"/>
              <w:right w:val="single" w:sz="8" w:space="0" w:color="auto"/>
            </w:tcBorders>
            <w:shd w:val="clear" w:color="auto" w:fill="auto"/>
            <w:vAlign w:val="center"/>
            <w:hideMark/>
          </w:tcPr>
          <w:p w14:paraId="696AF9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7FE895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C96339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B9602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2981" w:type="dxa"/>
            <w:tcBorders>
              <w:top w:val="nil"/>
              <w:left w:val="nil"/>
              <w:bottom w:val="single" w:sz="8" w:space="0" w:color="auto"/>
              <w:right w:val="single" w:sz="8" w:space="0" w:color="auto"/>
            </w:tcBorders>
            <w:shd w:val="clear" w:color="auto" w:fill="auto"/>
            <w:vAlign w:val="center"/>
            <w:hideMark/>
          </w:tcPr>
          <w:p w14:paraId="54FD6FF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Hoist</w:t>
            </w:r>
          </w:p>
        </w:tc>
        <w:tc>
          <w:tcPr>
            <w:tcW w:w="1875" w:type="dxa"/>
            <w:tcBorders>
              <w:top w:val="nil"/>
              <w:left w:val="nil"/>
              <w:bottom w:val="single" w:sz="8" w:space="0" w:color="auto"/>
              <w:right w:val="single" w:sz="8" w:space="0" w:color="auto"/>
            </w:tcBorders>
            <w:shd w:val="clear" w:color="auto" w:fill="auto"/>
            <w:vAlign w:val="center"/>
            <w:hideMark/>
          </w:tcPr>
          <w:p w14:paraId="19BD18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3-4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0656ECBF"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FC50B0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12" w:type="dxa"/>
            <w:tcBorders>
              <w:top w:val="nil"/>
              <w:left w:val="nil"/>
              <w:bottom w:val="single" w:sz="8" w:space="0" w:color="auto"/>
              <w:right w:val="single" w:sz="8" w:space="0" w:color="auto"/>
            </w:tcBorders>
            <w:shd w:val="clear" w:color="auto" w:fill="auto"/>
            <w:vAlign w:val="center"/>
            <w:hideMark/>
          </w:tcPr>
          <w:p w14:paraId="55456C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36248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AB7D0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945744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2981" w:type="dxa"/>
            <w:tcBorders>
              <w:top w:val="nil"/>
              <w:left w:val="nil"/>
              <w:bottom w:val="single" w:sz="8" w:space="0" w:color="auto"/>
              <w:right w:val="single" w:sz="8" w:space="0" w:color="auto"/>
            </w:tcBorders>
            <w:shd w:val="clear" w:color="auto" w:fill="auto"/>
            <w:vAlign w:val="center"/>
            <w:hideMark/>
          </w:tcPr>
          <w:p w14:paraId="388BAF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w:t>
            </w:r>
          </w:p>
        </w:tc>
        <w:tc>
          <w:tcPr>
            <w:tcW w:w="1875" w:type="dxa"/>
            <w:tcBorders>
              <w:top w:val="nil"/>
              <w:left w:val="nil"/>
              <w:bottom w:val="single" w:sz="8" w:space="0" w:color="auto"/>
              <w:right w:val="single" w:sz="8" w:space="0" w:color="auto"/>
            </w:tcBorders>
            <w:shd w:val="clear" w:color="auto" w:fill="auto"/>
            <w:vAlign w:val="center"/>
            <w:hideMark/>
          </w:tcPr>
          <w:p w14:paraId="61D3C3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08-12m3, SS304</w:t>
            </w:r>
          </w:p>
        </w:tc>
        <w:tc>
          <w:tcPr>
            <w:tcW w:w="538" w:type="dxa"/>
            <w:tcBorders>
              <w:top w:val="nil"/>
              <w:left w:val="nil"/>
              <w:bottom w:val="single" w:sz="8" w:space="0" w:color="auto"/>
              <w:right w:val="single" w:sz="8" w:space="0" w:color="auto"/>
            </w:tcBorders>
            <w:shd w:val="clear" w:color="auto" w:fill="auto"/>
            <w:vAlign w:val="center"/>
            <w:hideMark/>
          </w:tcPr>
          <w:p w14:paraId="1411257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0D6CDB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7B9F12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08F6F3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EAC1697" w14:textId="77777777" w:rsidTr="00DD6CA5">
        <w:trPr>
          <w:trHeight w:val="360"/>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2E972A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2981" w:type="dxa"/>
            <w:tcBorders>
              <w:top w:val="nil"/>
              <w:left w:val="nil"/>
              <w:bottom w:val="single" w:sz="8" w:space="0" w:color="auto"/>
              <w:right w:val="single" w:sz="8" w:space="0" w:color="auto"/>
            </w:tcBorders>
            <w:shd w:val="clear" w:color="auto" w:fill="auto"/>
            <w:vAlign w:val="center"/>
            <w:hideMark/>
          </w:tcPr>
          <w:p w14:paraId="50DF5D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241607D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 m3, SS304/CS</w:t>
            </w:r>
          </w:p>
        </w:tc>
        <w:tc>
          <w:tcPr>
            <w:tcW w:w="538" w:type="dxa"/>
            <w:tcBorders>
              <w:top w:val="nil"/>
              <w:left w:val="nil"/>
              <w:bottom w:val="single" w:sz="8" w:space="0" w:color="auto"/>
              <w:right w:val="single" w:sz="8" w:space="0" w:color="auto"/>
            </w:tcBorders>
            <w:shd w:val="clear" w:color="auto" w:fill="auto"/>
            <w:vAlign w:val="center"/>
            <w:hideMark/>
          </w:tcPr>
          <w:p w14:paraId="7C3733A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CC6174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067848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w:t>
            </w:r>
            <w:commentRangeStart w:id="1146"/>
            <w:commentRangeStart w:id="1147"/>
            <w:r w:rsidRPr="00E508B9">
              <w:rPr>
                <w:rFonts w:ascii="Arial" w:eastAsia="Times New Roman" w:hAnsi="Arial" w:cs="Arial"/>
                <w:color w:val="000000"/>
                <w:sz w:val="20"/>
                <w:szCs w:val="20"/>
                <w:lang w:val="en-US"/>
              </w:rPr>
              <w:t>ndigenous</w:t>
            </w:r>
            <w:commentRangeEnd w:id="1146"/>
            <w:r w:rsidR="00DE1DA9">
              <w:rPr>
                <w:rStyle w:val="CommentReference"/>
              </w:rPr>
              <w:commentReference w:id="1146"/>
            </w:r>
            <w:commentRangeEnd w:id="1147"/>
            <w:r w:rsidR="00CE76EC">
              <w:rPr>
                <w:rStyle w:val="CommentReference"/>
              </w:rPr>
              <w:commentReference w:id="1147"/>
            </w:r>
          </w:p>
        </w:tc>
        <w:tc>
          <w:tcPr>
            <w:tcW w:w="1529" w:type="dxa"/>
            <w:tcBorders>
              <w:top w:val="nil"/>
              <w:left w:val="nil"/>
              <w:bottom w:val="single" w:sz="8" w:space="0" w:color="auto"/>
              <w:right w:val="single" w:sz="8" w:space="0" w:color="auto"/>
            </w:tcBorders>
            <w:shd w:val="clear" w:color="auto" w:fill="auto"/>
            <w:vAlign w:val="center"/>
            <w:hideMark/>
          </w:tcPr>
          <w:p w14:paraId="4F850F6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EEEACB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AEB7F9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2981" w:type="dxa"/>
            <w:tcBorders>
              <w:top w:val="nil"/>
              <w:left w:val="nil"/>
              <w:bottom w:val="single" w:sz="8" w:space="0" w:color="auto"/>
              <w:right w:val="single" w:sz="8" w:space="0" w:color="auto"/>
            </w:tcBorders>
            <w:shd w:val="clear" w:color="auto" w:fill="auto"/>
            <w:vAlign w:val="center"/>
            <w:hideMark/>
          </w:tcPr>
          <w:p w14:paraId="678A8A7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75" w:type="dxa"/>
            <w:tcBorders>
              <w:top w:val="nil"/>
              <w:left w:val="nil"/>
              <w:bottom w:val="single" w:sz="8" w:space="0" w:color="auto"/>
              <w:right w:val="single" w:sz="8" w:space="0" w:color="auto"/>
            </w:tcBorders>
            <w:shd w:val="clear" w:color="auto" w:fill="auto"/>
            <w:vAlign w:val="center"/>
            <w:hideMark/>
          </w:tcPr>
          <w:p w14:paraId="48EDC8B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38" w:type="dxa"/>
            <w:tcBorders>
              <w:top w:val="nil"/>
              <w:left w:val="nil"/>
              <w:bottom w:val="single" w:sz="8" w:space="0" w:color="auto"/>
              <w:right w:val="single" w:sz="8" w:space="0" w:color="auto"/>
            </w:tcBorders>
            <w:shd w:val="clear" w:color="auto" w:fill="auto"/>
            <w:vAlign w:val="center"/>
            <w:hideMark/>
          </w:tcPr>
          <w:p w14:paraId="653A397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5BBAFC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12" w:type="dxa"/>
            <w:tcBorders>
              <w:top w:val="nil"/>
              <w:left w:val="nil"/>
              <w:bottom w:val="single" w:sz="8" w:space="0" w:color="auto"/>
              <w:right w:val="single" w:sz="8" w:space="0" w:color="auto"/>
            </w:tcBorders>
            <w:shd w:val="clear" w:color="auto" w:fill="auto"/>
            <w:vAlign w:val="center"/>
            <w:hideMark/>
          </w:tcPr>
          <w:p w14:paraId="0C52159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4132E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CEC00A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565F2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2981" w:type="dxa"/>
            <w:tcBorders>
              <w:top w:val="nil"/>
              <w:left w:val="nil"/>
              <w:bottom w:val="single" w:sz="8" w:space="0" w:color="auto"/>
              <w:right w:val="single" w:sz="8" w:space="0" w:color="auto"/>
            </w:tcBorders>
            <w:shd w:val="clear" w:color="auto" w:fill="auto"/>
            <w:vAlign w:val="center"/>
            <w:hideMark/>
          </w:tcPr>
          <w:p w14:paraId="0304C92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69A68A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35092D3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C189A8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16EE11E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463290D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1B08B2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4E180A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w:t>
            </w:r>
          </w:p>
        </w:tc>
        <w:tc>
          <w:tcPr>
            <w:tcW w:w="2981" w:type="dxa"/>
            <w:tcBorders>
              <w:top w:val="nil"/>
              <w:left w:val="nil"/>
              <w:bottom w:val="single" w:sz="8" w:space="0" w:color="auto"/>
              <w:right w:val="single" w:sz="8" w:space="0" w:color="auto"/>
            </w:tcBorders>
            <w:shd w:val="clear" w:color="auto" w:fill="auto"/>
            <w:vAlign w:val="center"/>
            <w:hideMark/>
          </w:tcPr>
          <w:p w14:paraId="7A12324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75" w:type="dxa"/>
            <w:tcBorders>
              <w:top w:val="nil"/>
              <w:left w:val="nil"/>
              <w:bottom w:val="single" w:sz="8" w:space="0" w:color="auto"/>
              <w:right w:val="single" w:sz="8" w:space="0" w:color="auto"/>
            </w:tcBorders>
            <w:shd w:val="clear" w:color="auto" w:fill="auto"/>
            <w:vAlign w:val="center"/>
            <w:hideMark/>
          </w:tcPr>
          <w:p w14:paraId="2720C2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 SS304</w:t>
            </w:r>
          </w:p>
        </w:tc>
        <w:tc>
          <w:tcPr>
            <w:tcW w:w="538" w:type="dxa"/>
            <w:tcBorders>
              <w:top w:val="nil"/>
              <w:left w:val="nil"/>
              <w:bottom w:val="single" w:sz="8" w:space="0" w:color="auto"/>
              <w:right w:val="single" w:sz="8" w:space="0" w:color="auto"/>
            </w:tcBorders>
            <w:shd w:val="clear" w:color="auto" w:fill="auto"/>
            <w:vAlign w:val="center"/>
            <w:hideMark/>
          </w:tcPr>
          <w:p w14:paraId="2EDD7AF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01C2A5A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2358D3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21C22F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BC8F44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CD78CD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2981" w:type="dxa"/>
            <w:tcBorders>
              <w:top w:val="nil"/>
              <w:left w:val="nil"/>
              <w:bottom w:val="single" w:sz="8" w:space="0" w:color="auto"/>
              <w:right w:val="single" w:sz="8" w:space="0" w:color="auto"/>
            </w:tcBorders>
            <w:shd w:val="clear" w:color="auto" w:fill="auto"/>
            <w:vAlign w:val="center"/>
            <w:hideMark/>
          </w:tcPr>
          <w:p w14:paraId="54440CD8" w14:textId="77777777" w:rsidR="00E45832" w:rsidRPr="00E508B9" w:rsidRDefault="00E45832" w:rsidP="00DD6CA5">
            <w:pPr>
              <w:spacing w:after="0" w:line="240" w:lineRule="auto"/>
              <w:rPr>
                <w:rFonts w:ascii="Arial" w:eastAsia="Times New Roman" w:hAnsi="Arial" w:cs="Arial"/>
                <w:color w:val="000000"/>
                <w:sz w:val="20"/>
                <w:szCs w:val="20"/>
                <w:lang w:val="en-US"/>
              </w:rPr>
            </w:pPr>
            <w:commentRangeStart w:id="1148"/>
            <w:commentRangeStart w:id="1149"/>
            <w:commentRangeStart w:id="1150"/>
            <w:r w:rsidRPr="00E508B9">
              <w:rPr>
                <w:rFonts w:ascii="Arial" w:eastAsia="Times New Roman" w:hAnsi="Arial" w:cs="Arial"/>
                <w:color w:val="000000"/>
                <w:sz w:val="20"/>
                <w:szCs w:val="20"/>
                <w:lang w:val="en-US"/>
              </w:rPr>
              <w:t>Condenser</w:t>
            </w:r>
            <w:commentRangeEnd w:id="1148"/>
            <w:r w:rsidR="00661EF0">
              <w:rPr>
                <w:rStyle w:val="CommentReference"/>
              </w:rPr>
              <w:commentReference w:id="1148"/>
            </w:r>
            <w:commentRangeEnd w:id="1149"/>
            <w:r w:rsidR="00CE76EC">
              <w:rPr>
                <w:rStyle w:val="CommentReference"/>
              </w:rPr>
              <w:commentReference w:id="1149"/>
            </w:r>
            <w:commentRangeEnd w:id="1150"/>
            <w:r w:rsidR="0053062E">
              <w:rPr>
                <w:rStyle w:val="CommentReference"/>
              </w:rPr>
              <w:commentReference w:id="1150"/>
            </w:r>
          </w:p>
        </w:tc>
        <w:tc>
          <w:tcPr>
            <w:tcW w:w="1875" w:type="dxa"/>
            <w:tcBorders>
              <w:top w:val="nil"/>
              <w:left w:val="nil"/>
              <w:bottom w:val="single" w:sz="8" w:space="0" w:color="auto"/>
              <w:right w:val="single" w:sz="8" w:space="0" w:color="auto"/>
            </w:tcBorders>
            <w:shd w:val="clear" w:color="auto" w:fill="auto"/>
            <w:vAlign w:val="center"/>
            <w:hideMark/>
          </w:tcPr>
          <w:p w14:paraId="51AD9F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0CC8D93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04289B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63AA372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412AE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7BFCA78"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750CAD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auto" w:fill="auto"/>
            <w:vAlign w:val="center"/>
            <w:hideMark/>
          </w:tcPr>
          <w:p w14:paraId="5181B18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Raw material Hopper</w:t>
            </w:r>
          </w:p>
        </w:tc>
        <w:tc>
          <w:tcPr>
            <w:tcW w:w="1875" w:type="dxa"/>
            <w:tcBorders>
              <w:top w:val="nil"/>
              <w:left w:val="nil"/>
              <w:bottom w:val="single" w:sz="8" w:space="0" w:color="auto"/>
              <w:right w:val="single" w:sz="8" w:space="0" w:color="auto"/>
            </w:tcBorders>
            <w:shd w:val="clear" w:color="auto" w:fill="auto"/>
            <w:vAlign w:val="center"/>
            <w:hideMark/>
          </w:tcPr>
          <w:p w14:paraId="77838C2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0.2m3, SS304</w:t>
            </w:r>
          </w:p>
        </w:tc>
        <w:tc>
          <w:tcPr>
            <w:tcW w:w="538" w:type="dxa"/>
            <w:tcBorders>
              <w:top w:val="nil"/>
              <w:left w:val="nil"/>
              <w:bottom w:val="single" w:sz="8" w:space="0" w:color="auto"/>
              <w:right w:val="single" w:sz="8" w:space="0" w:color="auto"/>
            </w:tcBorders>
            <w:shd w:val="clear" w:color="auto" w:fill="auto"/>
            <w:vAlign w:val="center"/>
            <w:hideMark/>
          </w:tcPr>
          <w:p w14:paraId="0CA5DD9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233914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0.003</w:t>
            </w:r>
          </w:p>
        </w:tc>
        <w:tc>
          <w:tcPr>
            <w:tcW w:w="1412" w:type="dxa"/>
            <w:tcBorders>
              <w:top w:val="nil"/>
              <w:left w:val="nil"/>
              <w:bottom w:val="single" w:sz="8" w:space="0" w:color="auto"/>
              <w:right w:val="single" w:sz="8" w:space="0" w:color="auto"/>
            </w:tcBorders>
            <w:shd w:val="clear" w:color="auto" w:fill="auto"/>
            <w:vAlign w:val="center"/>
            <w:hideMark/>
          </w:tcPr>
          <w:p w14:paraId="1F59F27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8B7A1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46EA80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33C72D8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auto" w:fill="auto"/>
            <w:vAlign w:val="center"/>
            <w:hideMark/>
          </w:tcPr>
          <w:p w14:paraId="7B2B00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Dust Collector</w:t>
            </w:r>
          </w:p>
        </w:tc>
        <w:tc>
          <w:tcPr>
            <w:tcW w:w="1875" w:type="dxa"/>
            <w:tcBorders>
              <w:top w:val="nil"/>
              <w:left w:val="nil"/>
              <w:bottom w:val="single" w:sz="8" w:space="0" w:color="auto"/>
              <w:right w:val="single" w:sz="8" w:space="0" w:color="auto"/>
            </w:tcBorders>
            <w:shd w:val="clear" w:color="auto" w:fill="auto"/>
            <w:vAlign w:val="center"/>
            <w:hideMark/>
          </w:tcPr>
          <w:p w14:paraId="3BAE6C7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38" w:type="dxa"/>
            <w:tcBorders>
              <w:top w:val="nil"/>
              <w:left w:val="nil"/>
              <w:bottom w:val="single" w:sz="8" w:space="0" w:color="auto"/>
              <w:right w:val="single" w:sz="8" w:space="0" w:color="auto"/>
            </w:tcBorders>
            <w:shd w:val="clear" w:color="auto" w:fill="auto"/>
            <w:vAlign w:val="center"/>
            <w:hideMark/>
          </w:tcPr>
          <w:p w14:paraId="2D83AE1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2FBA0C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0F7DB50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6495DD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07752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4310ED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2981" w:type="dxa"/>
            <w:tcBorders>
              <w:top w:val="nil"/>
              <w:left w:val="nil"/>
              <w:bottom w:val="single" w:sz="8" w:space="0" w:color="auto"/>
              <w:right w:val="single" w:sz="8" w:space="0" w:color="auto"/>
            </w:tcBorders>
            <w:shd w:val="clear" w:color="auto" w:fill="auto"/>
            <w:vAlign w:val="center"/>
            <w:hideMark/>
          </w:tcPr>
          <w:p w14:paraId="69129F46" w14:textId="77777777" w:rsidR="00E45832" w:rsidRPr="00E508B9" w:rsidRDefault="00E45832" w:rsidP="00DD6CA5">
            <w:pPr>
              <w:spacing w:after="0" w:line="240" w:lineRule="auto"/>
              <w:rPr>
                <w:rFonts w:ascii="Arial" w:eastAsia="Times New Roman" w:hAnsi="Arial" w:cs="Arial"/>
                <w:color w:val="000000"/>
                <w:sz w:val="20"/>
                <w:szCs w:val="20"/>
                <w:lang w:val="en-US"/>
              </w:rPr>
            </w:pPr>
            <w:commentRangeStart w:id="1151"/>
            <w:commentRangeStart w:id="1152"/>
            <w:r w:rsidRPr="00E508B9">
              <w:rPr>
                <w:rFonts w:ascii="Arial" w:eastAsia="Times New Roman" w:hAnsi="Arial" w:cs="Arial"/>
                <w:color w:val="000000"/>
                <w:sz w:val="20"/>
                <w:szCs w:val="20"/>
                <w:lang w:val="en-US"/>
              </w:rPr>
              <w:t xml:space="preserve">Reactor </w:t>
            </w:r>
            <w:commentRangeEnd w:id="1151"/>
            <w:r w:rsidR="004F6053">
              <w:rPr>
                <w:rStyle w:val="CommentReference"/>
              </w:rPr>
              <w:commentReference w:id="1151"/>
            </w:r>
            <w:commentRangeEnd w:id="1152"/>
            <w:r w:rsidR="00CE76EC">
              <w:rPr>
                <w:rStyle w:val="CommentReference"/>
              </w:rPr>
              <w:commentReference w:id="1152"/>
            </w:r>
          </w:p>
        </w:tc>
        <w:tc>
          <w:tcPr>
            <w:tcW w:w="1875" w:type="dxa"/>
            <w:tcBorders>
              <w:top w:val="nil"/>
              <w:left w:val="nil"/>
              <w:bottom w:val="single" w:sz="8" w:space="0" w:color="auto"/>
              <w:right w:val="single" w:sz="8" w:space="0" w:color="auto"/>
            </w:tcBorders>
            <w:shd w:val="clear" w:color="auto" w:fill="auto"/>
            <w:vAlign w:val="center"/>
            <w:hideMark/>
          </w:tcPr>
          <w:p w14:paraId="0A752C7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16m3, SS304</w:t>
            </w:r>
          </w:p>
        </w:tc>
        <w:tc>
          <w:tcPr>
            <w:tcW w:w="538" w:type="dxa"/>
            <w:tcBorders>
              <w:top w:val="nil"/>
              <w:left w:val="nil"/>
              <w:bottom w:val="single" w:sz="8" w:space="0" w:color="auto"/>
              <w:right w:val="single" w:sz="8" w:space="0" w:color="auto"/>
            </w:tcBorders>
            <w:shd w:val="clear" w:color="auto" w:fill="auto"/>
            <w:vAlign w:val="center"/>
            <w:hideMark/>
          </w:tcPr>
          <w:p w14:paraId="4C381B50"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1F7CA1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12" w:type="dxa"/>
            <w:tcBorders>
              <w:top w:val="nil"/>
              <w:left w:val="nil"/>
              <w:bottom w:val="single" w:sz="8" w:space="0" w:color="auto"/>
              <w:right w:val="single" w:sz="8" w:space="0" w:color="auto"/>
            </w:tcBorders>
            <w:shd w:val="clear" w:color="auto" w:fill="auto"/>
            <w:vAlign w:val="center"/>
            <w:hideMark/>
          </w:tcPr>
          <w:p w14:paraId="0B4BC8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754CF2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B0DB1F1"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4D260E9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2981" w:type="dxa"/>
            <w:tcBorders>
              <w:top w:val="nil"/>
              <w:left w:val="nil"/>
              <w:bottom w:val="single" w:sz="8" w:space="0" w:color="auto"/>
              <w:right w:val="single" w:sz="8" w:space="0" w:color="auto"/>
            </w:tcBorders>
            <w:shd w:val="clear" w:color="auto" w:fill="auto"/>
            <w:vAlign w:val="center"/>
            <w:hideMark/>
          </w:tcPr>
          <w:p w14:paraId="480AA44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75" w:type="dxa"/>
            <w:tcBorders>
              <w:top w:val="nil"/>
              <w:left w:val="nil"/>
              <w:bottom w:val="single" w:sz="8" w:space="0" w:color="auto"/>
              <w:right w:val="single" w:sz="8" w:space="0" w:color="auto"/>
            </w:tcBorders>
            <w:shd w:val="clear" w:color="auto" w:fill="auto"/>
            <w:vAlign w:val="center"/>
            <w:hideMark/>
          </w:tcPr>
          <w:p w14:paraId="5B4C0C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38" w:type="dxa"/>
            <w:tcBorders>
              <w:top w:val="nil"/>
              <w:left w:val="nil"/>
              <w:bottom w:val="single" w:sz="8" w:space="0" w:color="auto"/>
              <w:right w:val="single" w:sz="8" w:space="0" w:color="auto"/>
            </w:tcBorders>
            <w:shd w:val="clear" w:color="auto" w:fill="auto"/>
            <w:vAlign w:val="center"/>
            <w:hideMark/>
          </w:tcPr>
          <w:p w14:paraId="0F8B881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6F0E3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0.005</w:t>
            </w:r>
          </w:p>
        </w:tc>
        <w:tc>
          <w:tcPr>
            <w:tcW w:w="1412" w:type="dxa"/>
            <w:tcBorders>
              <w:top w:val="nil"/>
              <w:left w:val="nil"/>
              <w:bottom w:val="single" w:sz="8" w:space="0" w:color="auto"/>
              <w:right w:val="single" w:sz="8" w:space="0" w:color="auto"/>
            </w:tcBorders>
            <w:shd w:val="clear" w:color="auto" w:fill="auto"/>
            <w:vAlign w:val="center"/>
            <w:hideMark/>
          </w:tcPr>
          <w:p w14:paraId="1267A1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CA4D8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9559CFF"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77046E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2981" w:type="dxa"/>
            <w:tcBorders>
              <w:top w:val="nil"/>
              <w:left w:val="nil"/>
              <w:bottom w:val="single" w:sz="8" w:space="0" w:color="auto"/>
              <w:right w:val="single" w:sz="8" w:space="0" w:color="auto"/>
            </w:tcBorders>
            <w:shd w:val="clear" w:color="auto" w:fill="auto"/>
            <w:vAlign w:val="center"/>
            <w:hideMark/>
          </w:tcPr>
          <w:p w14:paraId="595E3D9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0F6E23A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38" w:type="dxa"/>
            <w:tcBorders>
              <w:top w:val="nil"/>
              <w:left w:val="nil"/>
              <w:bottom w:val="single" w:sz="8" w:space="0" w:color="auto"/>
              <w:right w:val="single" w:sz="8" w:space="0" w:color="auto"/>
            </w:tcBorders>
            <w:shd w:val="clear" w:color="auto" w:fill="auto"/>
            <w:vAlign w:val="center"/>
            <w:hideMark/>
          </w:tcPr>
          <w:p w14:paraId="0F5B587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E5CFA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12" w:type="dxa"/>
            <w:tcBorders>
              <w:top w:val="nil"/>
              <w:left w:val="nil"/>
              <w:bottom w:val="single" w:sz="8" w:space="0" w:color="auto"/>
              <w:right w:val="single" w:sz="8" w:space="0" w:color="auto"/>
            </w:tcBorders>
            <w:shd w:val="clear" w:color="auto" w:fill="auto"/>
            <w:vAlign w:val="center"/>
            <w:hideMark/>
          </w:tcPr>
          <w:p w14:paraId="101198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E107B4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3D925C3"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474AC7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2981" w:type="dxa"/>
            <w:tcBorders>
              <w:top w:val="nil"/>
              <w:left w:val="nil"/>
              <w:bottom w:val="single" w:sz="8" w:space="0" w:color="auto"/>
              <w:right w:val="single" w:sz="8" w:space="0" w:color="auto"/>
            </w:tcBorders>
            <w:shd w:val="clear" w:color="auto" w:fill="auto"/>
            <w:vAlign w:val="center"/>
            <w:hideMark/>
          </w:tcPr>
          <w:p w14:paraId="1B0841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Dust Collector</w:t>
            </w:r>
          </w:p>
        </w:tc>
        <w:tc>
          <w:tcPr>
            <w:tcW w:w="1875" w:type="dxa"/>
            <w:tcBorders>
              <w:top w:val="nil"/>
              <w:left w:val="nil"/>
              <w:bottom w:val="single" w:sz="8" w:space="0" w:color="auto"/>
              <w:right w:val="single" w:sz="8" w:space="0" w:color="auto"/>
            </w:tcBorders>
            <w:shd w:val="clear" w:color="auto" w:fill="auto"/>
            <w:vAlign w:val="center"/>
            <w:hideMark/>
          </w:tcPr>
          <w:p w14:paraId="26CC16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38" w:type="dxa"/>
            <w:tcBorders>
              <w:top w:val="nil"/>
              <w:left w:val="nil"/>
              <w:bottom w:val="single" w:sz="8" w:space="0" w:color="auto"/>
              <w:right w:val="single" w:sz="8" w:space="0" w:color="auto"/>
            </w:tcBorders>
            <w:shd w:val="clear" w:color="auto" w:fill="auto"/>
            <w:vAlign w:val="center"/>
            <w:hideMark/>
          </w:tcPr>
          <w:p w14:paraId="7E772E96"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3D433B5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57481C0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468CEF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E072A0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C8A749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2981" w:type="dxa"/>
            <w:tcBorders>
              <w:top w:val="nil"/>
              <w:left w:val="nil"/>
              <w:bottom w:val="single" w:sz="8" w:space="0" w:color="auto"/>
              <w:right w:val="single" w:sz="8" w:space="0" w:color="auto"/>
            </w:tcBorders>
            <w:shd w:val="clear" w:color="auto" w:fill="auto"/>
            <w:vAlign w:val="center"/>
            <w:hideMark/>
          </w:tcPr>
          <w:p w14:paraId="66A8B5E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Cut Tank</w:t>
            </w:r>
          </w:p>
        </w:tc>
        <w:tc>
          <w:tcPr>
            <w:tcW w:w="1875" w:type="dxa"/>
            <w:tcBorders>
              <w:top w:val="nil"/>
              <w:left w:val="nil"/>
              <w:bottom w:val="single" w:sz="8" w:space="0" w:color="auto"/>
              <w:right w:val="single" w:sz="8" w:space="0" w:color="auto"/>
            </w:tcBorders>
            <w:shd w:val="clear" w:color="auto" w:fill="auto"/>
            <w:vAlign w:val="center"/>
            <w:hideMark/>
          </w:tcPr>
          <w:p w14:paraId="7156428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17m3, SS304</w:t>
            </w:r>
          </w:p>
        </w:tc>
        <w:tc>
          <w:tcPr>
            <w:tcW w:w="538" w:type="dxa"/>
            <w:tcBorders>
              <w:top w:val="nil"/>
              <w:left w:val="nil"/>
              <w:bottom w:val="single" w:sz="8" w:space="0" w:color="auto"/>
              <w:right w:val="single" w:sz="8" w:space="0" w:color="auto"/>
            </w:tcBorders>
            <w:shd w:val="clear" w:color="auto" w:fill="auto"/>
            <w:vAlign w:val="center"/>
            <w:hideMark/>
          </w:tcPr>
          <w:p w14:paraId="1543A51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F2222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12" w:type="dxa"/>
            <w:tcBorders>
              <w:top w:val="nil"/>
              <w:left w:val="nil"/>
              <w:bottom w:val="single" w:sz="8" w:space="0" w:color="auto"/>
              <w:right w:val="single" w:sz="8" w:space="0" w:color="auto"/>
            </w:tcBorders>
            <w:shd w:val="clear" w:color="auto" w:fill="auto"/>
            <w:vAlign w:val="center"/>
            <w:hideMark/>
          </w:tcPr>
          <w:p w14:paraId="3B916D1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29" w:type="dxa"/>
            <w:tcBorders>
              <w:top w:val="nil"/>
              <w:left w:val="nil"/>
              <w:bottom w:val="single" w:sz="8" w:space="0" w:color="auto"/>
              <w:right w:val="single" w:sz="8" w:space="0" w:color="auto"/>
            </w:tcBorders>
            <w:shd w:val="clear" w:color="auto" w:fill="auto"/>
            <w:vAlign w:val="center"/>
            <w:hideMark/>
          </w:tcPr>
          <w:p w14:paraId="55133C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31406C"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3E4B7A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2981" w:type="dxa"/>
            <w:tcBorders>
              <w:top w:val="nil"/>
              <w:left w:val="nil"/>
              <w:bottom w:val="single" w:sz="8" w:space="0" w:color="auto"/>
              <w:right w:val="single" w:sz="8" w:space="0" w:color="auto"/>
            </w:tcBorders>
            <w:shd w:val="clear" w:color="auto" w:fill="auto"/>
            <w:vAlign w:val="center"/>
            <w:hideMark/>
          </w:tcPr>
          <w:p w14:paraId="086612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75" w:type="dxa"/>
            <w:tcBorders>
              <w:top w:val="nil"/>
              <w:left w:val="nil"/>
              <w:bottom w:val="single" w:sz="8" w:space="0" w:color="auto"/>
              <w:right w:val="single" w:sz="8" w:space="0" w:color="auto"/>
            </w:tcBorders>
            <w:shd w:val="clear" w:color="auto" w:fill="auto"/>
            <w:vAlign w:val="center"/>
            <w:hideMark/>
          </w:tcPr>
          <w:p w14:paraId="4ECD7AC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25m2, SS304</w:t>
            </w:r>
          </w:p>
        </w:tc>
        <w:tc>
          <w:tcPr>
            <w:tcW w:w="538" w:type="dxa"/>
            <w:tcBorders>
              <w:top w:val="nil"/>
              <w:left w:val="nil"/>
              <w:bottom w:val="single" w:sz="8" w:space="0" w:color="auto"/>
              <w:right w:val="single" w:sz="8" w:space="0" w:color="auto"/>
            </w:tcBorders>
            <w:shd w:val="clear" w:color="auto" w:fill="auto"/>
            <w:vAlign w:val="center"/>
            <w:hideMark/>
          </w:tcPr>
          <w:p w14:paraId="3BEB9934"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8613E3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12" w:type="dxa"/>
            <w:tcBorders>
              <w:top w:val="nil"/>
              <w:left w:val="nil"/>
              <w:bottom w:val="single" w:sz="8" w:space="0" w:color="auto"/>
              <w:right w:val="single" w:sz="8" w:space="0" w:color="auto"/>
            </w:tcBorders>
            <w:shd w:val="clear" w:color="auto" w:fill="auto"/>
            <w:vAlign w:val="center"/>
            <w:hideMark/>
          </w:tcPr>
          <w:p w14:paraId="259D04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13CFC1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69EC395"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081278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2981" w:type="dxa"/>
            <w:tcBorders>
              <w:top w:val="nil"/>
              <w:left w:val="nil"/>
              <w:bottom w:val="single" w:sz="8" w:space="0" w:color="auto"/>
              <w:right w:val="single" w:sz="8" w:space="0" w:color="auto"/>
            </w:tcBorders>
            <w:shd w:val="clear" w:color="auto" w:fill="auto"/>
            <w:vAlign w:val="center"/>
            <w:hideMark/>
          </w:tcPr>
          <w:p w14:paraId="45D569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75" w:type="dxa"/>
            <w:tcBorders>
              <w:top w:val="nil"/>
              <w:left w:val="nil"/>
              <w:bottom w:val="single" w:sz="8" w:space="0" w:color="auto"/>
              <w:right w:val="single" w:sz="8" w:space="0" w:color="auto"/>
            </w:tcBorders>
            <w:shd w:val="clear" w:color="auto" w:fill="auto"/>
            <w:vAlign w:val="center"/>
            <w:hideMark/>
          </w:tcPr>
          <w:p w14:paraId="273DA4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02E7262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78AEB6E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12" w:type="dxa"/>
            <w:tcBorders>
              <w:top w:val="nil"/>
              <w:left w:val="nil"/>
              <w:bottom w:val="single" w:sz="8" w:space="0" w:color="auto"/>
              <w:right w:val="single" w:sz="8" w:space="0" w:color="auto"/>
            </w:tcBorders>
            <w:shd w:val="clear" w:color="auto" w:fill="auto"/>
            <w:vAlign w:val="center"/>
            <w:hideMark/>
          </w:tcPr>
          <w:p w14:paraId="61AB79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A616C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E2ECC84"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23C2024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2981" w:type="dxa"/>
            <w:tcBorders>
              <w:top w:val="nil"/>
              <w:left w:val="nil"/>
              <w:bottom w:val="single" w:sz="8" w:space="0" w:color="auto"/>
              <w:right w:val="single" w:sz="8" w:space="0" w:color="auto"/>
            </w:tcBorders>
            <w:shd w:val="clear" w:color="auto" w:fill="auto"/>
            <w:vAlign w:val="center"/>
            <w:hideMark/>
          </w:tcPr>
          <w:p w14:paraId="64DDF4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Flaker hopper</w:t>
            </w:r>
          </w:p>
        </w:tc>
        <w:tc>
          <w:tcPr>
            <w:tcW w:w="1875" w:type="dxa"/>
            <w:tcBorders>
              <w:top w:val="nil"/>
              <w:left w:val="nil"/>
              <w:bottom w:val="single" w:sz="8" w:space="0" w:color="auto"/>
              <w:right w:val="single" w:sz="8" w:space="0" w:color="auto"/>
            </w:tcBorders>
            <w:shd w:val="clear" w:color="auto" w:fill="auto"/>
            <w:vAlign w:val="center"/>
            <w:hideMark/>
          </w:tcPr>
          <w:p w14:paraId="31F6A7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38" w:type="dxa"/>
            <w:tcBorders>
              <w:top w:val="nil"/>
              <w:left w:val="nil"/>
              <w:bottom w:val="single" w:sz="8" w:space="0" w:color="auto"/>
              <w:right w:val="single" w:sz="8" w:space="0" w:color="auto"/>
            </w:tcBorders>
            <w:shd w:val="clear" w:color="auto" w:fill="auto"/>
            <w:vAlign w:val="center"/>
            <w:hideMark/>
          </w:tcPr>
          <w:p w14:paraId="5E85CD2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E1BDB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12" w:type="dxa"/>
            <w:tcBorders>
              <w:top w:val="nil"/>
              <w:left w:val="nil"/>
              <w:bottom w:val="single" w:sz="8" w:space="0" w:color="auto"/>
              <w:right w:val="single" w:sz="8" w:space="0" w:color="auto"/>
            </w:tcBorders>
            <w:shd w:val="clear" w:color="auto" w:fill="auto"/>
            <w:vAlign w:val="center"/>
            <w:hideMark/>
          </w:tcPr>
          <w:p w14:paraId="1DCF45F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3BBFEE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6E7FEC9"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7468D3A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2981" w:type="dxa"/>
            <w:tcBorders>
              <w:top w:val="nil"/>
              <w:left w:val="nil"/>
              <w:bottom w:val="single" w:sz="8" w:space="0" w:color="auto"/>
              <w:right w:val="single" w:sz="8" w:space="0" w:color="auto"/>
            </w:tcBorders>
            <w:shd w:val="clear" w:color="auto" w:fill="auto"/>
            <w:vAlign w:val="center"/>
            <w:hideMark/>
          </w:tcPr>
          <w:p w14:paraId="748D40A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Circle Feeder</w:t>
            </w:r>
          </w:p>
        </w:tc>
        <w:tc>
          <w:tcPr>
            <w:tcW w:w="1875" w:type="dxa"/>
            <w:tcBorders>
              <w:top w:val="nil"/>
              <w:left w:val="nil"/>
              <w:bottom w:val="single" w:sz="8" w:space="0" w:color="auto"/>
              <w:right w:val="single" w:sz="8" w:space="0" w:color="auto"/>
            </w:tcBorders>
            <w:shd w:val="clear" w:color="auto" w:fill="auto"/>
            <w:vAlign w:val="center"/>
            <w:hideMark/>
          </w:tcPr>
          <w:p w14:paraId="69F6387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38" w:type="dxa"/>
            <w:tcBorders>
              <w:top w:val="nil"/>
              <w:left w:val="nil"/>
              <w:bottom w:val="single" w:sz="8" w:space="0" w:color="auto"/>
              <w:right w:val="single" w:sz="8" w:space="0" w:color="auto"/>
            </w:tcBorders>
            <w:shd w:val="clear" w:color="auto" w:fill="auto"/>
            <w:vAlign w:val="center"/>
            <w:hideMark/>
          </w:tcPr>
          <w:p w14:paraId="25E1C39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611949D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12" w:type="dxa"/>
            <w:tcBorders>
              <w:top w:val="nil"/>
              <w:left w:val="nil"/>
              <w:bottom w:val="single" w:sz="8" w:space="0" w:color="auto"/>
              <w:right w:val="single" w:sz="8" w:space="0" w:color="auto"/>
            </w:tcBorders>
            <w:shd w:val="clear" w:color="auto" w:fill="auto"/>
            <w:vAlign w:val="center"/>
            <w:hideMark/>
          </w:tcPr>
          <w:p w14:paraId="223218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6F2AD1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20BCAB0"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D26495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2981" w:type="dxa"/>
            <w:tcBorders>
              <w:top w:val="nil"/>
              <w:left w:val="nil"/>
              <w:bottom w:val="single" w:sz="8" w:space="0" w:color="auto"/>
              <w:right w:val="single" w:sz="8" w:space="0" w:color="auto"/>
            </w:tcBorders>
            <w:shd w:val="clear" w:color="auto" w:fill="auto"/>
            <w:vAlign w:val="center"/>
            <w:hideMark/>
          </w:tcPr>
          <w:p w14:paraId="60D8BD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Crusher</w:t>
            </w:r>
          </w:p>
        </w:tc>
        <w:tc>
          <w:tcPr>
            <w:tcW w:w="1875" w:type="dxa"/>
            <w:tcBorders>
              <w:top w:val="nil"/>
              <w:left w:val="nil"/>
              <w:bottom w:val="single" w:sz="8" w:space="0" w:color="auto"/>
              <w:right w:val="single" w:sz="8" w:space="0" w:color="auto"/>
            </w:tcBorders>
            <w:shd w:val="clear" w:color="auto" w:fill="auto"/>
            <w:vAlign w:val="center"/>
            <w:hideMark/>
          </w:tcPr>
          <w:p w14:paraId="75EA3C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4500kg/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36183249"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594DEBF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12" w:type="dxa"/>
            <w:tcBorders>
              <w:top w:val="nil"/>
              <w:left w:val="nil"/>
              <w:bottom w:val="single" w:sz="8" w:space="0" w:color="auto"/>
              <w:right w:val="single" w:sz="8" w:space="0" w:color="auto"/>
            </w:tcBorders>
            <w:shd w:val="clear" w:color="auto" w:fill="auto"/>
            <w:vAlign w:val="center"/>
            <w:hideMark/>
          </w:tcPr>
          <w:p w14:paraId="1D624D9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5F4701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A4A51D" w14:textId="77777777" w:rsidTr="00DD6CA5">
        <w:trPr>
          <w:trHeight w:val="758"/>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596B98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2981" w:type="dxa"/>
            <w:tcBorders>
              <w:top w:val="nil"/>
              <w:left w:val="nil"/>
              <w:bottom w:val="single" w:sz="8" w:space="0" w:color="auto"/>
              <w:right w:val="single" w:sz="8" w:space="0" w:color="auto"/>
            </w:tcBorders>
            <w:shd w:val="clear" w:color="auto" w:fill="auto"/>
            <w:vAlign w:val="center"/>
            <w:hideMark/>
          </w:tcPr>
          <w:p w14:paraId="0FC578A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Packer</w:t>
            </w:r>
          </w:p>
        </w:tc>
        <w:tc>
          <w:tcPr>
            <w:tcW w:w="1875" w:type="dxa"/>
            <w:tcBorders>
              <w:top w:val="nil"/>
              <w:left w:val="nil"/>
              <w:bottom w:val="single" w:sz="8" w:space="0" w:color="auto"/>
              <w:right w:val="single" w:sz="8" w:space="0" w:color="auto"/>
            </w:tcBorders>
            <w:shd w:val="clear" w:color="auto" w:fill="auto"/>
            <w:vAlign w:val="center"/>
            <w:hideMark/>
          </w:tcPr>
          <w:p w14:paraId="25B293E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b/>
                <w:bCs/>
                <w:color w:val="000000"/>
                <w:sz w:val="20"/>
                <w:szCs w:val="20"/>
                <w:lang w:val="en-US"/>
              </w:rPr>
              <w:t xml:space="preserve"> (25 Kg, 100 Kg, 200Kg, </w:t>
            </w:r>
            <w:r w:rsidRPr="00E508B9">
              <w:rPr>
                <w:rFonts w:ascii="Arial" w:eastAsia="Times New Roman" w:hAnsi="Arial" w:cs="Arial"/>
                <w:b/>
                <w:bCs/>
                <w:color w:val="000000"/>
                <w:sz w:val="20"/>
                <w:szCs w:val="20"/>
                <w:lang w:val="en-US"/>
              </w:rPr>
              <w:lastRenderedPageBreak/>
              <w:t xml:space="preserve">500 Kg /bag,) </w:t>
            </w:r>
            <w:r w:rsidRPr="00E508B9">
              <w:rPr>
                <w:rFonts w:ascii="Arial" w:eastAsia="Times New Roman" w:hAnsi="Arial" w:cs="Arial"/>
                <w:color w:val="000000"/>
                <w:sz w:val="20"/>
                <w:szCs w:val="20"/>
                <w:lang w:val="en-US"/>
              </w:rPr>
              <w:t>SS 304</w:t>
            </w:r>
          </w:p>
        </w:tc>
        <w:tc>
          <w:tcPr>
            <w:tcW w:w="538" w:type="dxa"/>
            <w:tcBorders>
              <w:top w:val="nil"/>
              <w:left w:val="nil"/>
              <w:bottom w:val="single" w:sz="8" w:space="0" w:color="auto"/>
              <w:right w:val="single" w:sz="8" w:space="0" w:color="auto"/>
            </w:tcBorders>
            <w:shd w:val="clear" w:color="auto" w:fill="auto"/>
            <w:vAlign w:val="center"/>
            <w:hideMark/>
          </w:tcPr>
          <w:p w14:paraId="4EE1F59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4</w:t>
            </w:r>
          </w:p>
        </w:tc>
        <w:tc>
          <w:tcPr>
            <w:tcW w:w="964" w:type="dxa"/>
            <w:tcBorders>
              <w:top w:val="nil"/>
              <w:left w:val="nil"/>
              <w:bottom w:val="single" w:sz="8" w:space="0" w:color="auto"/>
              <w:right w:val="single" w:sz="8" w:space="0" w:color="auto"/>
            </w:tcBorders>
            <w:shd w:val="clear" w:color="auto" w:fill="auto"/>
            <w:vAlign w:val="center"/>
            <w:hideMark/>
          </w:tcPr>
          <w:p w14:paraId="4D9688E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230FD0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0B8E7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65F9E21"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075F257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2981" w:type="dxa"/>
            <w:tcBorders>
              <w:top w:val="nil"/>
              <w:left w:val="nil"/>
              <w:bottom w:val="single" w:sz="8" w:space="0" w:color="auto"/>
              <w:right w:val="single" w:sz="8" w:space="0" w:color="auto"/>
            </w:tcBorders>
            <w:shd w:val="clear" w:color="auto" w:fill="auto"/>
            <w:vAlign w:val="center"/>
            <w:hideMark/>
          </w:tcPr>
          <w:p w14:paraId="682D67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Dust Collector</w:t>
            </w:r>
          </w:p>
        </w:tc>
        <w:tc>
          <w:tcPr>
            <w:tcW w:w="1875" w:type="dxa"/>
            <w:tcBorders>
              <w:top w:val="nil"/>
              <w:left w:val="nil"/>
              <w:bottom w:val="single" w:sz="8" w:space="0" w:color="auto"/>
              <w:right w:val="single" w:sz="8" w:space="0" w:color="auto"/>
            </w:tcBorders>
            <w:shd w:val="clear" w:color="auto" w:fill="auto"/>
            <w:vAlign w:val="center"/>
            <w:hideMark/>
          </w:tcPr>
          <w:p w14:paraId="30F8C8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SS314</w:t>
            </w:r>
          </w:p>
        </w:tc>
        <w:tc>
          <w:tcPr>
            <w:tcW w:w="538" w:type="dxa"/>
            <w:tcBorders>
              <w:top w:val="nil"/>
              <w:left w:val="nil"/>
              <w:bottom w:val="single" w:sz="8" w:space="0" w:color="auto"/>
              <w:right w:val="single" w:sz="8" w:space="0" w:color="auto"/>
            </w:tcBorders>
            <w:shd w:val="clear" w:color="auto" w:fill="auto"/>
            <w:vAlign w:val="center"/>
            <w:hideMark/>
          </w:tcPr>
          <w:p w14:paraId="5324B2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64" w:type="dxa"/>
            <w:tcBorders>
              <w:top w:val="nil"/>
              <w:left w:val="nil"/>
              <w:bottom w:val="single" w:sz="8" w:space="0" w:color="auto"/>
              <w:right w:val="single" w:sz="8" w:space="0" w:color="auto"/>
            </w:tcBorders>
            <w:shd w:val="clear" w:color="auto" w:fill="auto"/>
            <w:vAlign w:val="center"/>
            <w:hideMark/>
          </w:tcPr>
          <w:p w14:paraId="41D35E6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12" w:type="dxa"/>
            <w:tcBorders>
              <w:top w:val="nil"/>
              <w:left w:val="nil"/>
              <w:bottom w:val="single" w:sz="8" w:space="0" w:color="auto"/>
              <w:right w:val="single" w:sz="8" w:space="0" w:color="auto"/>
            </w:tcBorders>
            <w:shd w:val="clear" w:color="auto" w:fill="auto"/>
            <w:vAlign w:val="center"/>
            <w:hideMark/>
          </w:tcPr>
          <w:p w14:paraId="64D9864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080080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EFDD59A"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6D4226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2981" w:type="dxa"/>
            <w:tcBorders>
              <w:top w:val="nil"/>
              <w:left w:val="nil"/>
              <w:bottom w:val="single" w:sz="8" w:space="0" w:color="auto"/>
              <w:right w:val="single" w:sz="8" w:space="0" w:color="auto"/>
            </w:tcBorders>
            <w:shd w:val="clear" w:color="auto" w:fill="auto"/>
            <w:vAlign w:val="center"/>
            <w:hideMark/>
          </w:tcPr>
          <w:p w14:paraId="1DBDF7D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75" w:type="dxa"/>
            <w:tcBorders>
              <w:top w:val="nil"/>
              <w:left w:val="nil"/>
              <w:bottom w:val="single" w:sz="8" w:space="0" w:color="auto"/>
              <w:right w:val="single" w:sz="8" w:space="0" w:color="auto"/>
            </w:tcBorders>
            <w:shd w:val="clear" w:color="auto" w:fill="auto"/>
            <w:vAlign w:val="center"/>
            <w:hideMark/>
          </w:tcPr>
          <w:p w14:paraId="1BDAA98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150m3, SS304</w:t>
            </w:r>
          </w:p>
        </w:tc>
        <w:tc>
          <w:tcPr>
            <w:tcW w:w="538" w:type="dxa"/>
            <w:tcBorders>
              <w:top w:val="nil"/>
              <w:left w:val="nil"/>
              <w:bottom w:val="single" w:sz="8" w:space="0" w:color="auto"/>
              <w:right w:val="single" w:sz="8" w:space="0" w:color="auto"/>
            </w:tcBorders>
            <w:shd w:val="clear" w:color="auto" w:fill="auto"/>
            <w:vAlign w:val="center"/>
            <w:hideMark/>
          </w:tcPr>
          <w:p w14:paraId="2EA6B4DA"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4C74DEF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0.698</w:t>
            </w:r>
          </w:p>
        </w:tc>
        <w:tc>
          <w:tcPr>
            <w:tcW w:w="1412" w:type="dxa"/>
            <w:tcBorders>
              <w:top w:val="nil"/>
              <w:left w:val="nil"/>
              <w:bottom w:val="single" w:sz="8" w:space="0" w:color="auto"/>
              <w:right w:val="single" w:sz="8" w:space="0" w:color="auto"/>
            </w:tcBorders>
            <w:shd w:val="clear" w:color="auto" w:fill="auto"/>
            <w:vAlign w:val="center"/>
            <w:hideMark/>
          </w:tcPr>
          <w:p w14:paraId="3A9BA14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F86BC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E97A622"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AF872C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29</w:t>
            </w:r>
          </w:p>
        </w:tc>
        <w:tc>
          <w:tcPr>
            <w:tcW w:w="2981" w:type="dxa"/>
            <w:tcBorders>
              <w:top w:val="nil"/>
              <w:left w:val="nil"/>
              <w:bottom w:val="single" w:sz="8" w:space="0" w:color="auto"/>
              <w:right w:val="single" w:sz="8" w:space="0" w:color="auto"/>
            </w:tcBorders>
            <w:shd w:val="clear" w:color="auto" w:fill="auto"/>
            <w:vAlign w:val="center"/>
            <w:hideMark/>
          </w:tcPr>
          <w:p w14:paraId="485708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Vent Condenser</w:t>
            </w:r>
          </w:p>
        </w:tc>
        <w:tc>
          <w:tcPr>
            <w:tcW w:w="1875" w:type="dxa"/>
            <w:tcBorders>
              <w:top w:val="nil"/>
              <w:left w:val="nil"/>
              <w:bottom w:val="single" w:sz="8" w:space="0" w:color="auto"/>
              <w:right w:val="single" w:sz="8" w:space="0" w:color="auto"/>
            </w:tcBorders>
            <w:shd w:val="clear" w:color="auto" w:fill="auto"/>
            <w:vAlign w:val="center"/>
            <w:hideMark/>
          </w:tcPr>
          <w:p w14:paraId="4DF5391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6m2, SS304</w:t>
            </w:r>
          </w:p>
        </w:tc>
        <w:tc>
          <w:tcPr>
            <w:tcW w:w="538" w:type="dxa"/>
            <w:tcBorders>
              <w:top w:val="nil"/>
              <w:left w:val="nil"/>
              <w:bottom w:val="single" w:sz="8" w:space="0" w:color="auto"/>
              <w:right w:val="single" w:sz="8" w:space="0" w:color="auto"/>
            </w:tcBorders>
            <w:shd w:val="clear" w:color="auto" w:fill="auto"/>
            <w:vAlign w:val="center"/>
            <w:hideMark/>
          </w:tcPr>
          <w:p w14:paraId="539B98B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133FA11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12" w:type="dxa"/>
            <w:tcBorders>
              <w:top w:val="nil"/>
              <w:left w:val="nil"/>
              <w:bottom w:val="single" w:sz="8" w:space="0" w:color="auto"/>
              <w:right w:val="single" w:sz="8" w:space="0" w:color="auto"/>
            </w:tcBorders>
            <w:shd w:val="clear" w:color="auto" w:fill="auto"/>
            <w:vAlign w:val="center"/>
            <w:hideMark/>
          </w:tcPr>
          <w:p w14:paraId="0B14CB8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37D196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F04F364"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noWrap/>
            <w:vAlign w:val="center"/>
            <w:hideMark/>
          </w:tcPr>
          <w:p w14:paraId="1ACD74B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30</w:t>
            </w:r>
          </w:p>
        </w:tc>
        <w:tc>
          <w:tcPr>
            <w:tcW w:w="2981" w:type="dxa"/>
            <w:tcBorders>
              <w:top w:val="nil"/>
              <w:left w:val="nil"/>
              <w:bottom w:val="single" w:sz="8" w:space="0" w:color="auto"/>
              <w:right w:val="single" w:sz="8" w:space="0" w:color="auto"/>
            </w:tcBorders>
            <w:shd w:val="clear" w:color="auto" w:fill="auto"/>
            <w:vAlign w:val="center"/>
            <w:hideMark/>
          </w:tcPr>
          <w:p w14:paraId="57036E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75" w:type="dxa"/>
            <w:tcBorders>
              <w:top w:val="nil"/>
              <w:left w:val="nil"/>
              <w:bottom w:val="single" w:sz="8" w:space="0" w:color="auto"/>
              <w:right w:val="single" w:sz="8" w:space="0" w:color="auto"/>
            </w:tcBorders>
            <w:shd w:val="clear" w:color="auto" w:fill="auto"/>
            <w:vAlign w:val="center"/>
            <w:hideMark/>
          </w:tcPr>
          <w:p w14:paraId="39BF15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72B062B2"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64" w:type="dxa"/>
            <w:tcBorders>
              <w:top w:val="nil"/>
              <w:left w:val="nil"/>
              <w:bottom w:val="single" w:sz="8" w:space="0" w:color="auto"/>
              <w:right w:val="single" w:sz="8" w:space="0" w:color="auto"/>
            </w:tcBorders>
            <w:shd w:val="clear" w:color="auto" w:fill="auto"/>
            <w:vAlign w:val="center"/>
            <w:hideMark/>
          </w:tcPr>
          <w:p w14:paraId="73C72B5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0.079</w:t>
            </w:r>
          </w:p>
        </w:tc>
        <w:tc>
          <w:tcPr>
            <w:tcW w:w="1412" w:type="dxa"/>
            <w:tcBorders>
              <w:top w:val="nil"/>
              <w:left w:val="nil"/>
              <w:bottom w:val="single" w:sz="8" w:space="0" w:color="auto"/>
              <w:right w:val="single" w:sz="8" w:space="0" w:color="auto"/>
            </w:tcBorders>
            <w:shd w:val="clear" w:color="auto" w:fill="auto"/>
            <w:vAlign w:val="center"/>
            <w:hideMark/>
          </w:tcPr>
          <w:p w14:paraId="3AD793C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7B4D496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3D09552"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vAlign w:val="center"/>
            <w:hideMark/>
          </w:tcPr>
          <w:p w14:paraId="5BFA25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auto" w:fill="auto"/>
            <w:vAlign w:val="center"/>
            <w:hideMark/>
          </w:tcPr>
          <w:p w14:paraId="267FBD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75" w:type="dxa"/>
            <w:tcBorders>
              <w:top w:val="nil"/>
              <w:left w:val="nil"/>
              <w:bottom w:val="single" w:sz="8" w:space="0" w:color="auto"/>
              <w:right w:val="single" w:sz="8" w:space="0" w:color="auto"/>
            </w:tcBorders>
            <w:shd w:val="clear" w:color="auto" w:fill="auto"/>
            <w:vAlign w:val="center"/>
            <w:hideMark/>
          </w:tcPr>
          <w:p w14:paraId="0DA186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38" w:type="dxa"/>
            <w:tcBorders>
              <w:top w:val="nil"/>
              <w:left w:val="nil"/>
              <w:bottom w:val="single" w:sz="8" w:space="0" w:color="auto"/>
              <w:right w:val="single" w:sz="8" w:space="0" w:color="auto"/>
            </w:tcBorders>
            <w:shd w:val="clear" w:color="auto" w:fill="auto"/>
            <w:vAlign w:val="center"/>
            <w:hideMark/>
          </w:tcPr>
          <w:p w14:paraId="08AD7C2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964" w:type="dxa"/>
            <w:tcBorders>
              <w:top w:val="nil"/>
              <w:left w:val="nil"/>
              <w:bottom w:val="single" w:sz="8" w:space="0" w:color="auto"/>
              <w:right w:val="single" w:sz="8" w:space="0" w:color="auto"/>
            </w:tcBorders>
            <w:shd w:val="clear" w:color="auto" w:fill="auto"/>
            <w:vAlign w:val="center"/>
            <w:hideMark/>
          </w:tcPr>
          <w:p w14:paraId="0280A5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0.082</w:t>
            </w:r>
          </w:p>
        </w:tc>
        <w:tc>
          <w:tcPr>
            <w:tcW w:w="1412" w:type="dxa"/>
            <w:tcBorders>
              <w:top w:val="nil"/>
              <w:left w:val="nil"/>
              <w:bottom w:val="single" w:sz="8" w:space="0" w:color="auto"/>
              <w:right w:val="single" w:sz="8" w:space="0" w:color="auto"/>
            </w:tcBorders>
            <w:shd w:val="clear" w:color="auto" w:fill="auto"/>
            <w:vAlign w:val="center"/>
            <w:hideMark/>
          </w:tcPr>
          <w:p w14:paraId="1C4BCF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29" w:type="dxa"/>
            <w:tcBorders>
              <w:top w:val="nil"/>
              <w:left w:val="nil"/>
              <w:bottom w:val="single" w:sz="8" w:space="0" w:color="auto"/>
              <w:right w:val="single" w:sz="8" w:space="0" w:color="auto"/>
            </w:tcBorders>
            <w:shd w:val="clear" w:color="auto" w:fill="auto"/>
            <w:vAlign w:val="center"/>
            <w:hideMark/>
          </w:tcPr>
          <w:p w14:paraId="235DE2C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FC36E3E"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A9D08E"/>
            <w:vAlign w:val="center"/>
            <w:hideMark/>
          </w:tcPr>
          <w:p w14:paraId="53FD661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000000" w:fill="A9D08E"/>
            <w:vAlign w:val="center"/>
            <w:hideMark/>
          </w:tcPr>
          <w:p w14:paraId="3B438C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Total</w:t>
            </w:r>
          </w:p>
        </w:tc>
        <w:tc>
          <w:tcPr>
            <w:tcW w:w="1875" w:type="dxa"/>
            <w:tcBorders>
              <w:top w:val="nil"/>
              <w:left w:val="nil"/>
              <w:bottom w:val="single" w:sz="8" w:space="0" w:color="auto"/>
              <w:right w:val="single" w:sz="8" w:space="0" w:color="auto"/>
            </w:tcBorders>
            <w:shd w:val="clear" w:color="000000" w:fill="A9D08E"/>
            <w:vAlign w:val="center"/>
            <w:hideMark/>
          </w:tcPr>
          <w:p w14:paraId="296C316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000000" w:fill="A9D08E"/>
            <w:vAlign w:val="center"/>
            <w:hideMark/>
          </w:tcPr>
          <w:p w14:paraId="36B0656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A9D08E"/>
            <w:vAlign w:val="center"/>
            <w:hideMark/>
          </w:tcPr>
          <w:p w14:paraId="282E2B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4.002</w:t>
            </w:r>
          </w:p>
        </w:tc>
        <w:tc>
          <w:tcPr>
            <w:tcW w:w="1412" w:type="dxa"/>
            <w:tcBorders>
              <w:top w:val="nil"/>
              <w:left w:val="nil"/>
              <w:bottom w:val="single" w:sz="8" w:space="0" w:color="auto"/>
              <w:right w:val="single" w:sz="8" w:space="0" w:color="auto"/>
            </w:tcBorders>
            <w:shd w:val="clear" w:color="000000" w:fill="A9D08E"/>
            <w:vAlign w:val="center"/>
            <w:hideMark/>
          </w:tcPr>
          <w:p w14:paraId="0E378D3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vAlign w:val="center"/>
            <w:hideMark/>
          </w:tcPr>
          <w:p w14:paraId="043211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335B8DC" w14:textId="77777777" w:rsidTr="00DD6CA5">
        <w:trPr>
          <w:trHeight w:val="261"/>
        </w:trPr>
        <w:tc>
          <w:tcPr>
            <w:tcW w:w="582" w:type="dxa"/>
            <w:tcBorders>
              <w:top w:val="nil"/>
              <w:left w:val="single" w:sz="8" w:space="0" w:color="auto"/>
              <w:bottom w:val="single" w:sz="8" w:space="0" w:color="auto"/>
              <w:right w:val="single" w:sz="8" w:space="0" w:color="auto"/>
            </w:tcBorders>
            <w:shd w:val="clear" w:color="000000" w:fill="9CC2E5"/>
            <w:vAlign w:val="center"/>
            <w:hideMark/>
          </w:tcPr>
          <w:p w14:paraId="5769054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2981" w:type="dxa"/>
            <w:tcBorders>
              <w:top w:val="nil"/>
              <w:left w:val="nil"/>
              <w:bottom w:val="single" w:sz="8" w:space="0" w:color="auto"/>
              <w:right w:val="single" w:sz="8" w:space="0" w:color="auto"/>
            </w:tcBorders>
            <w:shd w:val="clear" w:color="000000" w:fill="9CC2E5"/>
            <w:vAlign w:val="center"/>
            <w:hideMark/>
          </w:tcPr>
          <w:p w14:paraId="72FD77C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ETP Plant</w:t>
            </w:r>
          </w:p>
        </w:tc>
        <w:tc>
          <w:tcPr>
            <w:tcW w:w="1875" w:type="dxa"/>
            <w:tcBorders>
              <w:top w:val="nil"/>
              <w:left w:val="nil"/>
              <w:bottom w:val="single" w:sz="8" w:space="0" w:color="auto"/>
              <w:right w:val="single" w:sz="8" w:space="0" w:color="auto"/>
            </w:tcBorders>
            <w:shd w:val="clear" w:color="000000" w:fill="9CC2E5"/>
            <w:vAlign w:val="center"/>
            <w:hideMark/>
          </w:tcPr>
          <w:p w14:paraId="00E9AD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800 KD</w:t>
            </w:r>
          </w:p>
        </w:tc>
        <w:tc>
          <w:tcPr>
            <w:tcW w:w="538" w:type="dxa"/>
            <w:tcBorders>
              <w:top w:val="nil"/>
              <w:left w:val="nil"/>
              <w:bottom w:val="single" w:sz="8" w:space="0" w:color="auto"/>
              <w:right w:val="single" w:sz="8" w:space="0" w:color="auto"/>
            </w:tcBorders>
            <w:shd w:val="clear" w:color="000000" w:fill="9CC2E5"/>
            <w:vAlign w:val="center"/>
            <w:hideMark/>
          </w:tcPr>
          <w:p w14:paraId="1FB65E7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000000" w:fill="9CC2E5"/>
            <w:vAlign w:val="center"/>
            <w:hideMark/>
          </w:tcPr>
          <w:p w14:paraId="3251D8F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0.477</w:t>
            </w:r>
          </w:p>
        </w:tc>
        <w:tc>
          <w:tcPr>
            <w:tcW w:w="1412" w:type="dxa"/>
            <w:tcBorders>
              <w:top w:val="nil"/>
              <w:left w:val="nil"/>
              <w:bottom w:val="single" w:sz="8" w:space="0" w:color="auto"/>
              <w:right w:val="single" w:sz="8" w:space="0" w:color="auto"/>
            </w:tcBorders>
            <w:shd w:val="clear" w:color="000000" w:fill="9CC2E5"/>
            <w:vAlign w:val="center"/>
            <w:hideMark/>
          </w:tcPr>
          <w:p w14:paraId="08FC43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000000" w:fill="9CC2E5"/>
            <w:vAlign w:val="center"/>
            <w:hideMark/>
          </w:tcPr>
          <w:p w14:paraId="50C57C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461D73" w:rsidRPr="00E508B9" w14:paraId="5EE5159F" w14:textId="77777777" w:rsidTr="00976CAA">
        <w:trPr>
          <w:trHeight w:val="407"/>
        </w:trPr>
        <w:tc>
          <w:tcPr>
            <w:tcW w:w="582" w:type="dxa"/>
            <w:tcBorders>
              <w:top w:val="nil"/>
              <w:left w:val="single" w:sz="8" w:space="0" w:color="auto"/>
              <w:bottom w:val="single" w:sz="8" w:space="0" w:color="auto"/>
              <w:right w:val="single" w:sz="8" w:space="0" w:color="auto"/>
            </w:tcBorders>
            <w:shd w:val="clear" w:color="000000" w:fill="9CC2E5"/>
            <w:vAlign w:val="center"/>
          </w:tcPr>
          <w:p w14:paraId="3B21060E" w14:textId="614A35AD" w:rsidR="00461D73" w:rsidRPr="00E508B9" w:rsidRDefault="00976CAA" w:rsidP="00DD6CA5">
            <w:pPr>
              <w:spacing w:after="0" w:line="240" w:lineRule="auto"/>
              <w:jc w:val="right"/>
              <w:rPr>
                <w:rFonts w:ascii="Arial" w:eastAsia="Times New Roman" w:hAnsi="Arial" w:cs="Arial"/>
                <w:color w:val="000000"/>
                <w:sz w:val="20"/>
                <w:szCs w:val="20"/>
                <w:lang w:val="en-US"/>
              </w:rPr>
            </w:pPr>
            <w:r>
              <w:rPr>
                <w:rFonts w:ascii="Arial" w:eastAsia="Times New Roman" w:hAnsi="Arial" w:cs="Arial"/>
                <w:color w:val="000000"/>
                <w:sz w:val="20"/>
                <w:szCs w:val="20"/>
                <w:lang w:val="en-US"/>
              </w:rPr>
              <w:t>1.4</w:t>
            </w:r>
          </w:p>
        </w:tc>
        <w:tc>
          <w:tcPr>
            <w:tcW w:w="2981" w:type="dxa"/>
            <w:tcBorders>
              <w:top w:val="nil"/>
              <w:left w:val="nil"/>
              <w:bottom w:val="single" w:sz="8" w:space="0" w:color="auto"/>
              <w:right w:val="single" w:sz="8" w:space="0" w:color="auto"/>
            </w:tcBorders>
            <w:shd w:val="clear" w:color="000000" w:fill="9CC2E5"/>
            <w:vAlign w:val="center"/>
          </w:tcPr>
          <w:p w14:paraId="7CF21FB9" w14:textId="456F75A9" w:rsidR="00461D73" w:rsidRPr="00976CAA" w:rsidRDefault="00976CAA" w:rsidP="00976CAA">
            <w:pPr>
              <w:rPr>
                <w:rFonts w:ascii="Calibri" w:hAnsi="Calibri" w:cs="Calibri"/>
                <w:color w:val="000000"/>
              </w:rPr>
            </w:pPr>
            <w:r w:rsidRPr="00976CAA">
              <w:rPr>
                <w:rFonts w:ascii="Arial" w:eastAsia="Times New Roman" w:hAnsi="Arial" w:cs="Arial"/>
                <w:color w:val="000000"/>
                <w:sz w:val="20"/>
                <w:szCs w:val="20"/>
                <w:lang w:val="en-US"/>
              </w:rPr>
              <w:t>Warehouse</w:t>
            </w:r>
          </w:p>
        </w:tc>
        <w:tc>
          <w:tcPr>
            <w:tcW w:w="1875" w:type="dxa"/>
            <w:tcBorders>
              <w:top w:val="nil"/>
              <w:left w:val="nil"/>
              <w:bottom w:val="single" w:sz="8" w:space="0" w:color="auto"/>
              <w:right w:val="single" w:sz="8" w:space="0" w:color="auto"/>
            </w:tcBorders>
            <w:shd w:val="clear" w:color="000000" w:fill="9CC2E5"/>
            <w:vAlign w:val="center"/>
          </w:tcPr>
          <w:p w14:paraId="6FB7F7D6" w14:textId="0107410D" w:rsidR="00461D73" w:rsidRPr="00976CAA" w:rsidRDefault="00976CAA" w:rsidP="00976CAA">
            <w:pPr>
              <w:rPr>
                <w:rFonts w:ascii="Calibri" w:hAnsi="Calibri" w:cs="Calibri"/>
                <w:color w:val="000000"/>
              </w:rPr>
            </w:pPr>
            <w:r w:rsidRPr="00976CAA">
              <w:rPr>
                <w:rFonts w:ascii="Arial" w:eastAsia="Times New Roman" w:hAnsi="Arial" w:cs="Arial"/>
                <w:color w:val="000000"/>
                <w:sz w:val="20"/>
                <w:szCs w:val="20"/>
                <w:lang w:val="en-US"/>
              </w:rPr>
              <w:t>1.8 Acre</w:t>
            </w:r>
          </w:p>
        </w:tc>
        <w:tc>
          <w:tcPr>
            <w:tcW w:w="538" w:type="dxa"/>
            <w:tcBorders>
              <w:top w:val="nil"/>
              <w:left w:val="nil"/>
              <w:bottom w:val="single" w:sz="8" w:space="0" w:color="auto"/>
              <w:right w:val="single" w:sz="8" w:space="0" w:color="auto"/>
            </w:tcBorders>
            <w:shd w:val="clear" w:color="000000" w:fill="9CC2E5"/>
            <w:vAlign w:val="center"/>
          </w:tcPr>
          <w:p w14:paraId="7FABC1DA" w14:textId="77777777" w:rsidR="00461D73" w:rsidRPr="00E508B9" w:rsidRDefault="00461D73" w:rsidP="00DD6CA5">
            <w:pPr>
              <w:spacing w:after="0" w:line="240" w:lineRule="auto"/>
              <w:rPr>
                <w:rFonts w:ascii="Arial" w:eastAsia="Times New Roman" w:hAnsi="Arial" w:cs="Arial"/>
                <w:color w:val="000000"/>
                <w:sz w:val="20"/>
                <w:szCs w:val="20"/>
                <w:lang w:val="en-US"/>
              </w:rPr>
            </w:pPr>
          </w:p>
        </w:tc>
        <w:tc>
          <w:tcPr>
            <w:tcW w:w="964" w:type="dxa"/>
            <w:tcBorders>
              <w:top w:val="nil"/>
              <w:left w:val="nil"/>
              <w:bottom w:val="single" w:sz="8" w:space="0" w:color="auto"/>
              <w:right w:val="single" w:sz="8" w:space="0" w:color="auto"/>
            </w:tcBorders>
            <w:shd w:val="clear" w:color="000000" w:fill="9CC2E5"/>
            <w:vAlign w:val="center"/>
          </w:tcPr>
          <w:p w14:paraId="7B38C4CC" w14:textId="7DDBBD40" w:rsidR="00461D73" w:rsidRPr="00E508B9" w:rsidRDefault="00976CAA" w:rsidP="00DD6CA5">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0.27</w:t>
            </w:r>
          </w:p>
        </w:tc>
        <w:tc>
          <w:tcPr>
            <w:tcW w:w="1412" w:type="dxa"/>
            <w:tcBorders>
              <w:top w:val="nil"/>
              <w:left w:val="nil"/>
              <w:bottom w:val="single" w:sz="8" w:space="0" w:color="auto"/>
              <w:right w:val="single" w:sz="8" w:space="0" w:color="auto"/>
            </w:tcBorders>
            <w:shd w:val="clear" w:color="000000" w:fill="9CC2E5"/>
            <w:vAlign w:val="center"/>
          </w:tcPr>
          <w:p w14:paraId="4BE2C902" w14:textId="77777777" w:rsidR="00461D73" w:rsidRPr="00E508B9" w:rsidRDefault="00461D73" w:rsidP="00DD6CA5">
            <w:pPr>
              <w:spacing w:after="0" w:line="240" w:lineRule="auto"/>
              <w:rPr>
                <w:rFonts w:ascii="Arial" w:eastAsia="Times New Roman" w:hAnsi="Arial" w:cs="Arial"/>
                <w:color w:val="000000"/>
                <w:sz w:val="20"/>
                <w:szCs w:val="20"/>
                <w:lang w:val="en-US"/>
              </w:rPr>
            </w:pPr>
          </w:p>
        </w:tc>
        <w:tc>
          <w:tcPr>
            <w:tcW w:w="1529" w:type="dxa"/>
            <w:tcBorders>
              <w:top w:val="nil"/>
              <w:left w:val="nil"/>
              <w:bottom w:val="single" w:sz="8" w:space="0" w:color="auto"/>
              <w:right w:val="single" w:sz="8" w:space="0" w:color="auto"/>
            </w:tcBorders>
            <w:shd w:val="clear" w:color="000000" w:fill="9CC2E5"/>
            <w:vAlign w:val="center"/>
          </w:tcPr>
          <w:p w14:paraId="56463827" w14:textId="77777777" w:rsidR="00461D73" w:rsidRPr="00E508B9" w:rsidRDefault="00461D73" w:rsidP="00DD6CA5">
            <w:pPr>
              <w:spacing w:after="0" w:line="240" w:lineRule="auto"/>
              <w:rPr>
                <w:rFonts w:ascii="Arial" w:eastAsia="Times New Roman" w:hAnsi="Arial" w:cs="Arial"/>
                <w:color w:val="000000"/>
                <w:sz w:val="20"/>
                <w:szCs w:val="20"/>
                <w:lang w:val="en-US"/>
              </w:rPr>
            </w:pPr>
          </w:p>
        </w:tc>
      </w:tr>
      <w:tr w:rsidR="00E45832" w:rsidRPr="00E508B9" w14:paraId="19E88387" w14:textId="77777777" w:rsidTr="00DD6CA5">
        <w:trPr>
          <w:trHeight w:val="261"/>
        </w:trPr>
        <w:tc>
          <w:tcPr>
            <w:tcW w:w="582" w:type="dxa"/>
            <w:tcBorders>
              <w:top w:val="nil"/>
              <w:left w:val="single" w:sz="8" w:space="0" w:color="auto"/>
              <w:bottom w:val="single" w:sz="8" w:space="0" w:color="auto"/>
              <w:right w:val="single" w:sz="8" w:space="0" w:color="auto"/>
            </w:tcBorders>
            <w:shd w:val="clear" w:color="auto" w:fill="auto"/>
            <w:vAlign w:val="center"/>
            <w:hideMark/>
          </w:tcPr>
          <w:p w14:paraId="7F01AA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2981" w:type="dxa"/>
            <w:tcBorders>
              <w:top w:val="nil"/>
              <w:left w:val="nil"/>
              <w:bottom w:val="single" w:sz="8" w:space="0" w:color="auto"/>
              <w:right w:val="single" w:sz="8" w:space="0" w:color="auto"/>
            </w:tcBorders>
            <w:shd w:val="clear" w:color="auto" w:fill="auto"/>
            <w:vAlign w:val="center"/>
            <w:hideMark/>
          </w:tcPr>
          <w:p w14:paraId="7E058D91" w14:textId="1355FF09"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Final Total</w:t>
            </w:r>
            <w:r w:rsidR="00976CAA">
              <w:rPr>
                <w:rFonts w:ascii="Arial" w:eastAsia="Times New Roman" w:hAnsi="Arial" w:cs="Arial"/>
                <w:color w:val="000000"/>
                <w:sz w:val="20"/>
                <w:szCs w:val="20"/>
                <w:lang w:val="en-US"/>
              </w:rPr>
              <w:t xml:space="preserve"> (1.1 + 1.2 + 1.3+1.4)</w:t>
            </w:r>
          </w:p>
        </w:tc>
        <w:tc>
          <w:tcPr>
            <w:tcW w:w="1875" w:type="dxa"/>
            <w:tcBorders>
              <w:top w:val="nil"/>
              <w:left w:val="nil"/>
              <w:bottom w:val="single" w:sz="8" w:space="0" w:color="auto"/>
              <w:right w:val="single" w:sz="8" w:space="0" w:color="auto"/>
            </w:tcBorders>
            <w:shd w:val="clear" w:color="auto" w:fill="auto"/>
            <w:vAlign w:val="center"/>
            <w:hideMark/>
          </w:tcPr>
          <w:p w14:paraId="3615026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38" w:type="dxa"/>
            <w:tcBorders>
              <w:top w:val="nil"/>
              <w:left w:val="nil"/>
              <w:bottom w:val="single" w:sz="8" w:space="0" w:color="auto"/>
              <w:right w:val="single" w:sz="8" w:space="0" w:color="auto"/>
            </w:tcBorders>
            <w:shd w:val="clear" w:color="auto" w:fill="auto"/>
            <w:vAlign w:val="center"/>
            <w:hideMark/>
          </w:tcPr>
          <w:p w14:paraId="5F0A776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64" w:type="dxa"/>
            <w:tcBorders>
              <w:top w:val="nil"/>
              <w:left w:val="nil"/>
              <w:bottom w:val="single" w:sz="8" w:space="0" w:color="auto"/>
              <w:right w:val="single" w:sz="8" w:space="0" w:color="auto"/>
            </w:tcBorders>
            <w:shd w:val="clear" w:color="auto" w:fill="auto"/>
            <w:vAlign w:val="center"/>
            <w:hideMark/>
          </w:tcPr>
          <w:p w14:paraId="2F934432" w14:textId="58E040E0" w:rsidR="00E45832" w:rsidRPr="00E508B9" w:rsidRDefault="00976CAA" w:rsidP="00976CAA">
            <w:pPr>
              <w:spacing w:after="0" w:line="240" w:lineRule="auto"/>
              <w:jc w:val="center"/>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8.49</w:t>
            </w:r>
          </w:p>
        </w:tc>
        <w:tc>
          <w:tcPr>
            <w:tcW w:w="1412" w:type="dxa"/>
            <w:tcBorders>
              <w:top w:val="nil"/>
              <w:left w:val="nil"/>
              <w:bottom w:val="single" w:sz="8" w:space="0" w:color="auto"/>
              <w:right w:val="single" w:sz="8" w:space="0" w:color="auto"/>
            </w:tcBorders>
            <w:shd w:val="clear" w:color="auto" w:fill="auto"/>
            <w:vAlign w:val="center"/>
            <w:hideMark/>
          </w:tcPr>
          <w:p w14:paraId="3FABF8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29" w:type="dxa"/>
            <w:tcBorders>
              <w:top w:val="nil"/>
              <w:left w:val="nil"/>
              <w:bottom w:val="single" w:sz="8" w:space="0" w:color="auto"/>
              <w:right w:val="single" w:sz="8" w:space="0" w:color="auto"/>
            </w:tcBorders>
            <w:shd w:val="clear" w:color="auto" w:fill="auto"/>
            <w:noWrap/>
            <w:vAlign w:val="bottom"/>
            <w:hideMark/>
          </w:tcPr>
          <w:p w14:paraId="435E762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bl>
    <w:p w14:paraId="080A8A18" w14:textId="77777777" w:rsidR="00E45832" w:rsidRPr="00E508B9" w:rsidRDefault="00E45832" w:rsidP="00E45832">
      <w:pPr>
        <w:tabs>
          <w:tab w:val="left" w:pos="1365"/>
        </w:tabs>
        <w:spacing w:line="360" w:lineRule="auto"/>
        <w:jc w:val="both"/>
        <w:rPr>
          <w:rFonts w:ascii="Arial" w:eastAsia="Arial" w:hAnsi="Arial" w:cs="Arial"/>
          <w:b/>
          <w:bCs/>
          <w:sz w:val="20"/>
          <w:szCs w:val="20"/>
          <w:lang w:val="en-US"/>
        </w:rPr>
      </w:pPr>
    </w:p>
    <w:tbl>
      <w:tblPr>
        <w:tblW w:w="9991" w:type="dxa"/>
        <w:tblLook w:val="04A0" w:firstRow="1" w:lastRow="0" w:firstColumn="1" w:lastColumn="0" w:noHBand="0" w:noVBand="1"/>
      </w:tblPr>
      <w:tblGrid>
        <w:gridCol w:w="588"/>
        <w:gridCol w:w="3013"/>
        <w:gridCol w:w="1889"/>
        <w:gridCol w:w="550"/>
        <w:gridCol w:w="975"/>
        <w:gridCol w:w="1427"/>
        <w:gridCol w:w="1549"/>
      </w:tblGrid>
      <w:tr w:rsidR="00E45832" w:rsidRPr="00E508B9" w14:paraId="68ACCEA1" w14:textId="77777777" w:rsidTr="00DD6CA5">
        <w:trPr>
          <w:trHeight w:val="289"/>
        </w:trPr>
        <w:tc>
          <w:tcPr>
            <w:tcW w:w="9991" w:type="dxa"/>
            <w:gridSpan w:val="7"/>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1760691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Tohto</w:t>
            </w:r>
            <w:proofErr w:type="spellEnd"/>
            <w:r w:rsidRPr="00E508B9">
              <w:rPr>
                <w:rFonts w:ascii="Arial" w:eastAsia="Times New Roman" w:hAnsi="Arial" w:cs="Arial"/>
                <w:color w:val="000000"/>
                <w:sz w:val="20"/>
                <w:szCs w:val="20"/>
                <w:lang w:val="en-US"/>
              </w:rPr>
              <w:t xml:space="preserve"> </w:t>
            </w:r>
            <w:proofErr w:type="spellStart"/>
            <w:r w:rsidRPr="00E508B9">
              <w:rPr>
                <w:rFonts w:ascii="Arial" w:eastAsia="Times New Roman" w:hAnsi="Arial" w:cs="Arial"/>
                <w:color w:val="000000"/>
                <w:sz w:val="20"/>
                <w:szCs w:val="20"/>
                <w:lang w:val="en-US"/>
              </w:rPr>
              <w:t>Kesai</w:t>
            </w:r>
            <w:proofErr w:type="spellEnd"/>
          </w:p>
        </w:tc>
      </w:tr>
      <w:tr w:rsidR="00E45832" w:rsidRPr="00E508B9" w14:paraId="5D865A21" w14:textId="77777777" w:rsidTr="00DD6CA5">
        <w:trPr>
          <w:trHeight w:val="275"/>
        </w:trPr>
        <w:tc>
          <w:tcPr>
            <w:tcW w:w="588"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87FDB9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6C1724C9" w14:textId="77777777" w:rsidR="00E45832" w:rsidRPr="00E508B9" w:rsidRDefault="00E45832" w:rsidP="00DD6CA5">
            <w:pPr>
              <w:spacing w:after="0" w:line="240" w:lineRule="auto"/>
              <w:ind w:firstLineChars="100" w:firstLine="201"/>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MAIN PROCESS EQUIPMENTS</w:t>
            </w:r>
          </w:p>
        </w:tc>
        <w:tc>
          <w:tcPr>
            <w:tcW w:w="1895"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4EEB2E6D"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CAPACITY &amp; MOC</w:t>
            </w:r>
          </w:p>
        </w:tc>
        <w:tc>
          <w:tcPr>
            <w:tcW w:w="544"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2F60EBBB" w14:textId="77777777" w:rsidR="00E45832" w:rsidRPr="00E508B9" w:rsidRDefault="00E45832" w:rsidP="00DD6CA5">
            <w:pPr>
              <w:spacing w:after="0" w:line="240" w:lineRule="auto"/>
              <w:jc w:val="center"/>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Qty</w:t>
            </w:r>
          </w:p>
        </w:tc>
        <w:tc>
          <w:tcPr>
            <w:tcW w:w="975" w:type="dxa"/>
            <w:tcBorders>
              <w:top w:val="nil"/>
              <w:left w:val="nil"/>
              <w:bottom w:val="nil"/>
              <w:right w:val="single" w:sz="8" w:space="0" w:color="auto"/>
            </w:tcBorders>
            <w:shd w:val="clear" w:color="000000" w:fill="C6E0B4"/>
            <w:vAlign w:val="center"/>
            <w:hideMark/>
          </w:tcPr>
          <w:p w14:paraId="3440407F"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 xml:space="preserve">Unit Rate </w:t>
            </w:r>
          </w:p>
        </w:tc>
        <w:tc>
          <w:tcPr>
            <w:tcW w:w="1427" w:type="dxa"/>
            <w:vMerge w:val="restart"/>
            <w:tcBorders>
              <w:top w:val="nil"/>
              <w:left w:val="single" w:sz="8" w:space="0" w:color="auto"/>
              <w:bottom w:val="single" w:sz="8" w:space="0" w:color="000000"/>
              <w:right w:val="single" w:sz="8" w:space="0" w:color="auto"/>
            </w:tcBorders>
            <w:shd w:val="clear" w:color="000000" w:fill="C6E0B4"/>
            <w:vAlign w:val="center"/>
            <w:hideMark/>
          </w:tcPr>
          <w:p w14:paraId="1FF720A1"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Category</w:t>
            </w:r>
          </w:p>
        </w:tc>
        <w:tc>
          <w:tcPr>
            <w:tcW w:w="1546" w:type="dxa"/>
            <w:vMerge w:val="restart"/>
            <w:tcBorders>
              <w:top w:val="nil"/>
              <w:left w:val="single" w:sz="8" w:space="0" w:color="auto"/>
              <w:bottom w:val="single" w:sz="8" w:space="0" w:color="000000"/>
              <w:right w:val="single" w:sz="8" w:space="0" w:color="auto"/>
            </w:tcBorders>
            <w:shd w:val="clear" w:color="000000" w:fill="C6E0B4"/>
            <w:noWrap/>
            <w:vAlign w:val="center"/>
            <w:hideMark/>
          </w:tcPr>
          <w:p w14:paraId="66AB87D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Remarks</w:t>
            </w:r>
          </w:p>
        </w:tc>
      </w:tr>
      <w:tr w:rsidR="00E45832" w:rsidRPr="00E508B9" w14:paraId="32665649" w14:textId="77777777" w:rsidTr="00DD6CA5">
        <w:trPr>
          <w:trHeight w:val="426"/>
        </w:trPr>
        <w:tc>
          <w:tcPr>
            <w:tcW w:w="588" w:type="dxa"/>
            <w:vMerge/>
            <w:tcBorders>
              <w:top w:val="nil"/>
              <w:left w:val="single" w:sz="8" w:space="0" w:color="auto"/>
              <w:bottom w:val="single" w:sz="8" w:space="0" w:color="000000"/>
              <w:right w:val="single" w:sz="8" w:space="0" w:color="auto"/>
            </w:tcBorders>
            <w:vAlign w:val="center"/>
            <w:hideMark/>
          </w:tcPr>
          <w:p w14:paraId="063C91D6"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c>
          <w:tcPr>
            <w:tcW w:w="3013" w:type="dxa"/>
            <w:vMerge/>
            <w:tcBorders>
              <w:top w:val="nil"/>
              <w:left w:val="single" w:sz="8" w:space="0" w:color="auto"/>
              <w:bottom w:val="single" w:sz="8" w:space="0" w:color="000000"/>
              <w:right w:val="single" w:sz="8" w:space="0" w:color="auto"/>
            </w:tcBorders>
            <w:vAlign w:val="center"/>
            <w:hideMark/>
          </w:tcPr>
          <w:p w14:paraId="5CB37D28"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895" w:type="dxa"/>
            <w:vMerge/>
            <w:tcBorders>
              <w:top w:val="nil"/>
              <w:left w:val="single" w:sz="8" w:space="0" w:color="auto"/>
              <w:bottom w:val="single" w:sz="8" w:space="0" w:color="000000"/>
              <w:right w:val="single" w:sz="8" w:space="0" w:color="auto"/>
            </w:tcBorders>
            <w:vAlign w:val="center"/>
            <w:hideMark/>
          </w:tcPr>
          <w:p w14:paraId="6CD54D22"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544" w:type="dxa"/>
            <w:vMerge/>
            <w:tcBorders>
              <w:top w:val="nil"/>
              <w:left w:val="single" w:sz="8" w:space="0" w:color="auto"/>
              <w:bottom w:val="single" w:sz="8" w:space="0" w:color="000000"/>
              <w:right w:val="single" w:sz="8" w:space="0" w:color="auto"/>
            </w:tcBorders>
            <w:vAlign w:val="center"/>
            <w:hideMark/>
          </w:tcPr>
          <w:p w14:paraId="4DFCF6E1"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975" w:type="dxa"/>
            <w:tcBorders>
              <w:top w:val="nil"/>
              <w:left w:val="nil"/>
              <w:bottom w:val="single" w:sz="8" w:space="0" w:color="auto"/>
              <w:right w:val="single" w:sz="8" w:space="0" w:color="auto"/>
            </w:tcBorders>
            <w:shd w:val="clear" w:color="000000" w:fill="C6E0B4"/>
            <w:vAlign w:val="center"/>
            <w:hideMark/>
          </w:tcPr>
          <w:p w14:paraId="7C97F45F" w14:textId="77777777" w:rsidR="00E45832" w:rsidRPr="00E508B9" w:rsidRDefault="00E45832" w:rsidP="00DD6CA5">
            <w:pPr>
              <w:spacing w:after="0" w:line="240" w:lineRule="auto"/>
              <w:jc w:val="right"/>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[USD Million]</w:t>
            </w:r>
          </w:p>
        </w:tc>
        <w:tc>
          <w:tcPr>
            <w:tcW w:w="1427" w:type="dxa"/>
            <w:vMerge/>
            <w:tcBorders>
              <w:top w:val="nil"/>
              <w:left w:val="single" w:sz="8" w:space="0" w:color="auto"/>
              <w:bottom w:val="single" w:sz="8" w:space="0" w:color="000000"/>
              <w:right w:val="single" w:sz="8" w:space="0" w:color="auto"/>
            </w:tcBorders>
            <w:vAlign w:val="center"/>
            <w:hideMark/>
          </w:tcPr>
          <w:p w14:paraId="6C86CA29"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p>
        </w:tc>
        <w:tc>
          <w:tcPr>
            <w:tcW w:w="1546" w:type="dxa"/>
            <w:vMerge/>
            <w:tcBorders>
              <w:top w:val="nil"/>
              <w:left w:val="single" w:sz="8" w:space="0" w:color="auto"/>
              <w:bottom w:val="single" w:sz="8" w:space="0" w:color="000000"/>
              <w:right w:val="single" w:sz="8" w:space="0" w:color="auto"/>
            </w:tcBorders>
            <w:vAlign w:val="center"/>
            <w:hideMark/>
          </w:tcPr>
          <w:p w14:paraId="0A06653C" w14:textId="77777777" w:rsidR="00E45832" w:rsidRPr="00E508B9" w:rsidRDefault="00E45832" w:rsidP="00DD6CA5">
            <w:pPr>
              <w:spacing w:after="0" w:line="240" w:lineRule="auto"/>
              <w:rPr>
                <w:rFonts w:ascii="Arial" w:eastAsia="Times New Roman" w:hAnsi="Arial" w:cs="Arial"/>
                <w:color w:val="000000"/>
                <w:sz w:val="20"/>
                <w:szCs w:val="20"/>
                <w:lang w:val="en-US"/>
              </w:rPr>
            </w:pPr>
          </w:p>
        </w:tc>
      </w:tr>
      <w:tr w:rsidR="00E45832" w:rsidRPr="00E508B9" w14:paraId="6DA002CB"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B08FDC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3013" w:type="dxa"/>
            <w:tcBorders>
              <w:top w:val="nil"/>
              <w:left w:val="nil"/>
              <w:bottom w:val="single" w:sz="8" w:space="0" w:color="auto"/>
              <w:right w:val="single" w:sz="8" w:space="0" w:color="auto"/>
            </w:tcBorders>
            <w:shd w:val="clear" w:color="auto" w:fill="auto"/>
            <w:vAlign w:val="center"/>
            <w:hideMark/>
          </w:tcPr>
          <w:p w14:paraId="42FD35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Preparation Solution Tank (48% Caustic)</w:t>
            </w:r>
          </w:p>
        </w:tc>
        <w:tc>
          <w:tcPr>
            <w:tcW w:w="1895" w:type="dxa"/>
            <w:tcBorders>
              <w:top w:val="nil"/>
              <w:left w:val="nil"/>
              <w:bottom w:val="single" w:sz="8" w:space="0" w:color="auto"/>
              <w:right w:val="single" w:sz="8" w:space="0" w:color="auto"/>
            </w:tcBorders>
            <w:shd w:val="clear" w:color="auto" w:fill="auto"/>
            <w:vAlign w:val="center"/>
            <w:hideMark/>
          </w:tcPr>
          <w:p w14:paraId="06F3B68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w:t>
            </w:r>
            <w:proofErr w:type="gramStart"/>
            <w:r w:rsidRPr="00E508B9">
              <w:rPr>
                <w:rFonts w:ascii="Arial" w:eastAsia="Times New Roman" w:hAnsi="Arial" w:cs="Arial"/>
                <w:color w:val="000000"/>
                <w:sz w:val="20"/>
                <w:szCs w:val="20"/>
                <w:lang w:val="en-US"/>
              </w:rPr>
              <w:t>3,PP</w:t>
            </w:r>
            <w:proofErr w:type="gramEnd"/>
          </w:p>
        </w:tc>
        <w:tc>
          <w:tcPr>
            <w:tcW w:w="544" w:type="dxa"/>
            <w:tcBorders>
              <w:top w:val="nil"/>
              <w:left w:val="nil"/>
              <w:bottom w:val="single" w:sz="8" w:space="0" w:color="auto"/>
              <w:right w:val="single" w:sz="8" w:space="0" w:color="auto"/>
            </w:tcBorders>
            <w:shd w:val="clear" w:color="auto" w:fill="auto"/>
            <w:vAlign w:val="center"/>
            <w:hideMark/>
          </w:tcPr>
          <w:p w14:paraId="4EAE18C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7FA86C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111685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3DDC37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C7F821"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E9814C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3013" w:type="dxa"/>
            <w:tcBorders>
              <w:top w:val="nil"/>
              <w:left w:val="nil"/>
              <w:bottom w:val="single" w:sz="8" w:space="0" w:color="auto"/>
              <w:right w:val="single" w:sz="8" w:space="0" w:color="auto"/>
            </w:tcBorders>
            <w:shd w:val="clear" w:color="auto" w:fill="auto"/>
            <w:vAlign w:val="center"/>
            <w:hideMark/>
          </w:tcPr>
          <w:p w14:paraId="1B626AB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Caustic transfer pump</w:t>
            </w:r>
          </w:p>
        </w:tc>
        <w:tc>
          <w:tcPr>
            <w:tcW w:w="1895" w:type="dxa"/>
            <w:tcBorders>
              <w:top w:val="nil"/>
              <w:left w:val="nil"/>
              <w:bottom w:val="single" w:sz="8" w:space="0" w:color="auto"/>
              <w:right w:val="single" w:sz="8" w:space="0" w:color="auto"/>
            </w:tcBorders>
            <w:shd w:val="clear" w:color="auto" w:fill="auto"/>
            <w:vAlign w:val="center"/>
            <w:hideMark/>
          </w:tcPr>
          <w:p w14:paraId="29A4C67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proofErr w:type="gramStart"/>
            <w:r w:rsidRPr="00E508B9">
              <w:rPr>
                <w:rFonts w:ascii="Arial" w:eastAsia="Times New Roman" w:hAnsi="Arial" w:cs="Arial"/>
                <w:color w:val="000000"/>
                <w:sz w:val="20"/>
                <w:szCs w:val="20"/>
                <w:lang w:val="en-US"/>
              </w:rPr>
              <w:t>hr,PP</w:t>
            </w:r>
            <w:proofErr w:type="spellEnd"/>
            <w:proofErr w:type="gramEnd"/>
          </w:p>
        </w:tc>
        <w:tc>
          <w:tcPr>
            <w:tcW w:w="544" w:type="dxa"/>
            <w:tcBorders>
              <w:top w:val="nil"/>
              <w:left w:val="nil"/>
              <w:bottom w:val="single" w:sz="8" w:space="0" w:color="auto"/>
              <w:right w:val="single" w:sz="8" w:space="0" w:color="auto"/>
            </w:tcBorders>
            <w:shd w:val="clear" w:color="auto" w:fill="auto"/>
            <w:vAlign w:val="center"/>
            <w:hideMark/>
          </w:tcPr>
          <w:p w14:paraId="315DE6B2"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7A6807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0407602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9FFCF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FC74D7D"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386DE4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3013" w:type="dxa"/>
            <w:tcBorders>
              <w:top w:val="nil"/>
              <w:left w:val="nil"/>
              <w:bottom w:val="single" w:sz="8" w:space="0" w:color="auto"/>
              <w:right w:val="single" w:sz="8" w:space="0" w:color="auto"/>
            </w:tcBorders>
            <w:shd w:val="clear" w:color="auto" w:fill="auto"/>
            <w:vAlign w:val="center"/>
            <w:hideMark/>
          </w:tcPr>
          <w:p w14:paraId="180A574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 (if Solid)</w:t>
            </w:r>
          </w:p>
        </w:tc>
        <w:tc>
          <w:tcPr>
            <w:tcW w:w="1895" w:type="dxa"/>
            <w:tcBorders>
              <w:top w:val="nil"/>
              <w:left w:val="nil"/>
              <w:bottom w:val="single" w:sz="8" w:space="0" w:color="auto"/>
              <w:right w:val="single" w:sz="8" w:space="0" w:color="auto"/>
            </w:tcBorders>
            <w:shd w:val="clear" w:color="auto" w:fill="auto"/>
            <w:vAlign w:val="center"/>
            <w:hideMark/>
          </w:tcPr>
          <w:p w14:paraId="5FC256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D7A1FBD"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12059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211539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63FFC8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B048D9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F47FB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3013" w:type="dxa"/>
            <w:tcBorders>
              <w:top w:val="nil"/>
              <w:left w:val="nil"/>
              <w:bottom w:val="single" w:sz="8" w:space="0" w:color="auto"/>
              <w:right w:val="single" w:sz="8" w:space="0" w:color="auto"/>
            </w:tcBorders>
            <w:shd w:val="clear" w:color="auto" w:fill="auto"/>
            <w:vAlign w:val="center"/>
            <w:hideMark/>
          </w:tcPr>
          <w:p w14:paraId="2DD4580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Storage Tank</w:t>
            </w:r>
          </w:p>
        </w:tc>
        <w:tc>
          <w:tcPr>
            <w:tcW w:w="1895" w:type="dxa"/>
            <w:tcBorders>
              <w:top w:val="nil"/>
              <w:left w:val="nil"/>
              <w:bottom w:val="single" w:sz="8" w:space="0" w:color="auto"/>
              <w:right w:val="single" w:sz="8" w:space="0" w:color="auto"/>
            </w:tcBorders>
            <w:shd w:val="clear" w:color="auto" w:fill="auto"/>
            <w:vAlign w:val="center"/>
            <w:hideMark/>
          </w:tcPr>
          <w:p w14:paraId="46413E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50013B83"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A54FB5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093BF26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BCF4E8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C9648F3"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8B815E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3013" w:type="dxa"/>
            <w:tcBorders>
              <w:top w:val="nil"/>
              <w:left w:val="nil"/>
              <w:bottom w:val="single" w:sz="8" w:space="0" w:color="auto"/>
              <w:right w:val="single" w:sz="8" w:space="0" w:color="auto"/>
            </w:tcBorders>
            <w:shd w:val="clear" w:color="auto" w:fill="auto"/>
            <w:vAlign w:val="center"/>
            <w:hideMark/>
          </w:tcPr>
          <w:p w14:paraId="092CD5B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ECH Transfer Pump</w:t>
            </w:r>
          </w:p>
        </w:tc>
        <w:tc>
          <w:tcPr>
            <w:tcW w:w="1895" w:type="dxa"/>
            <w:tcBorders>
              <w:top w:val="nil"/>
              <w:left w:val="nil"/>
              <w:bottom w:val="single" w:sz="8" w:space="0" w:color="auto"/>
              <w:right w:val="single" w:sz="8" w:space="0" w:color="auto"/>
            </w:tcBorders>
            <w:shd w:val="clear" w:color="auto" w:fill="auto"/>
            <w:vAlign w:val="center"/>
            <w:hideMark/>
          </w:tcPr>
          <w:p w14:paraId="180EEF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1016030E"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77FE1E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400A9F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2A26F5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39D644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C79854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3013" w:type="dxa"/>
            <w:tcBorders>
              <w:top w:val="nil"/>
              <w:left w:val="nil"/>
              <w:bottom w:val="single" w:sz="8" w:space="0" w:color="auto"/>
              <w:right w:val="single" w:sz="8" w:space="0" w:color="auto"/>
            </w:tcBorders>
            <w:shd w:val="clear" w:color="auto" w:fill="auto"/>
            <w:vAlign w:val="center"/>
            <w:hideMark/>
          </w:tcPr>
          <w:p w14:paraId="2CFB611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Pre-Reactor</w:t>
            </w:r>
          </w:p>
        </w:tc>
        <w:tc>
          <w:tcPr>
            <w:tcW w:w="1895" w:type="dxa"/>
            <w:tcBorders>
              <w:top w:val="nil"/>
              <w:left w:val="nil"/>
              <w:bottom w:val="single" w:sz="8" w:space="0" w:color="auto"/>
              <w:right w:val="single" w:sz="8" w:space="0" w:color="auto"/>
            </w:tcBorders>
            <w:shd w:val="clear" w:color="auto" w:fill="auto"/>
            <w:vAlign w:val="center"/>
            <w:hideMark/>
          </w:tcPr>
          <w:p w14:paraId="42C991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9E70C51"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FD0512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35C6E55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2A592B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63EBDBA"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BFCAF5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3013" w:type="dxa"/>
            <w:tcBorders>
              <w:top w:val="nil"/>
              <w:left w:val="nil"/>
              <w:bottom w:val="single" w:sz="8" w:space="0" w:color="auto"/>
              <w:right w:val="single" w:sz="8" w:space="0" w:color="auto"/>
            </w:tcBorders>
            <w:shd w:val="clear" w:color="auto" w:fill="auto"/>
            <w:vAlign w:val="center"/>
            <w:hideMark/>
          </w:tcPr>
          <w:p w14:paraId="57E04F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w:t>
            </w:r>
          </w:p>
        </w:tc>
        <w:tc>
          <w:tcPr>
            <w:tcW w:w="1895" w:type="dxa"/>
            <w:tcBorders>
              <w:top w:val="nil"/>
              <w:left w:val="nil"/>
              <w:bottom w:val="single" w:sz="8" w:space="0" w:color="auto"/>
              <w:right w:val="single" w:sz="8" w:space="0" w:color="auto"/>
            </w:tcBorders>
            <w:shd w:val="clear" w:color="auto" w:fill="auto"/>
            <w:vAlign w:val="center"/>
            <w:hideMark/>
          </w:tcPr>
          <w:p w14:paraId="5345EF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3CFC480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56429C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5EA4A7F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CB95C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 Standby &amp; 1 working</w:t>
            </w:r>
          </w:p>
        </w:tc>
      </w:tr>
      <w:tr w:rsidR="00E45832" w:rsidRPr="00E508B9" w14:paraId="50C600D9" w14:textId="77777777" w:rsidTr="00DD6CA5">
        <w:trPr>
          <w:trHeight w:val="1390"/>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00163E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3013" w:type="dxa"/>
            <w:tcBorders>
              <w:top w:val="nil"/>
              <w:left w:val="nil"/>
              <w:bottom w:val="single" w:sz="8" w:space="0" w:color="auto"/>
              <w:right w:val="single" w:sz="8" w:space="0" w:color="auto"/>
            </w:tcBorders>
            <w:shd w:val="clear" w:color="auto" w:fill="auto"/>
            <w:vAlign w:val="center"/>
            <w:hideMark/>
          </w:tcPr>
          <w:p w14:paraId="7062A53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13699C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559773C8" w14:textId="34BD96B8" w:rsidR="00E45832" w:rsidRPr="00E508B9" w:rsidRDefault="005C595F" w:rsidP="00E508B9">
            <w:pPr>
              <w:spacing w:after="0" w:line="240" w:lineRule="auto"/>
              <w:jc w:val="center"/>
              <w:rPr>
                <w:rFonts w:ascii="Arial" w:eastAsia="Times New Roman" w:hAnsi="Arial" w:cs="Arial"/>
                <w:color w:val="000000"/>
                <w:sz w:val="20"/>
                <w:szCs w:val="20"/>
                <w:lang w:val="en-US"/>
              </w:rPr>
            </w:pPr>
            <w:ins w:id="1153" w:author="Ritu Kamra" w:date="2021-11-25T15:46:00Z">
              <w:r>
                <w:rPr>
                  <w:rFonts w:ascii="Arial" w:eastAsia="Times New Roman" w:hAnsi="Arial" w:cs="Arial"/>
                  <w:color w:val="000000"/>
                  <w:sz w:val="20"/>
                  <w:szCs w:val="20"/>
                  <w:lang w:val="en-US"/>
                </w:rPr>
                <w:t>3</w:t>
              </w:r>
            </w:ins>
            <w:del w:id="1154" w:author="Ritu Kamra" w:date="2021-11-25T15:46:00Z">
              <w:r w:rsidR="00E45832" w:rsidRPr="00E508B9" w:rsidDel="005C595F">
                <w:rPr>
                  <w:rFonts w:ascii="Arial" w:eastAsia="Times New Roman" w:hAnsi="Arial" w:cs="Arial"/>
                  <w:color w:val="000000"/>
                  <w:sz w:val="20"/>
                  <w:szCs w:val="20"/>
                  <w:lang w:val="en-US"/>
                </w:rPr>
                <w:delText>1</w:delText>
              </w:r>
            </w:del>
          </w:p>
        </w:tc>
        <w:tc>
          <w:tcPr>
            <w:tcW w:w="975" w:type="dxa"/>
            <w:tcBorders>
              <w:top w:val="nil"/>
              <w:left w:val="nil"/>
              <w:bottom w:val="single" w:sz="8" w:space="0" w:color="auto"/>
              <w:right w:val="single" w:sz="8" w:space="0" w:color="auto"/>
            </w:tcBorders>
            <w:shd w:val="clear" w:color="auto" w:fill="auto"/>
            <w:vAlign w:val="center"/>
            <w:hideMark/>
          </w:tcPr>
          <w:p w14:paraId="2E4198A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258AD03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596347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For more no of grade, Reactor will be increased accordingly </w:t>
            </w:r>
          </w:p>
        </w:tc>
      </w:tr>
      <w:tr w:rsidR="00E45832" w:rsidRPr="00E508B9" w14:paraId="4A8B4137"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71B775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3013" w:type="dxa"/>
            <w:tcBorders>
              <w:top w:val="nil"/>
              <w:left w:val="nil"/>
              <w:bottom w:val="single" w:sz="8" w:space="0" w:color="auto"/>
              <w:right w:val="single" w:sz="8" w:space="0" w:color="auto"/>
            </w:tcBorders>
            <w:shd w:val="clear" w:color="auto" w:fill="auto"/>
            <w:vAlign w:val="center"/>
            <w:hideMark/>
          </w:tcPr>
          <w:p w14:paraId="53BD739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Reaction solution Transfer pump 2</w:t>
            </w:r>
          </w:p>
        </w:tc>
        <w:tc>
          <w:tcPr>
            <w:tcW w:w="1895" w:type="dxa"/>
            <w:tcBorders>
              <w:top w:val="nil"/>
              <w:left w:val="nil"/>
              <w:bottom w:val="single" w:sz="8" w:space="0" w:color="auto"/>
              <w:right w:val="single" w:sz="8" w:space="0" w:color="auto"/>
            </w:tcBorders>
            <w:shd w:val="clear" w:color="auto" w:fill="auto"/>
            <w:vAlign w:val="center"/>
            <w:hideMark/>
          </w:tcPr>
          <w:p w14:paraId="2608F3F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408387A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10F8958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2B8CE67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771F9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7F476005"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B51C21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auto" w:fill="auto"/>
            <w:vAlign w:val="center"/>
            <w:hideMark/>
          </w:tcPr>
          <w:p w14:paraId="6A8F7711" w14:textId="3D465861" w:rsidR="00E45832" w:rsidRPr="00E508B9" w:rsidRDefault="00E45832" w:rsidP="00DD6CA5">
            <w:pPr>
              <w:spacing w:after="0" w:line="240" w:lineRule="auto"/>
              <w:rPr>
                <w:rFonts w:ascii="Arial" w:eastAsia="Times New Roman" w:hAnsi="Arial" w:cs="Arial"/>
                <w:color w:val="000000"/>
                <w:sz w:val="20"/>
                <w:szCs w:val="20"/>
                <w:lang w:val="en-US"/>
              </w:rPr>
            </w:pPr>
            <w:del w:id="1155" w:author="Ritu Kamra" w:date="2021-11-25T15:46:00Z">
              <w:r w:rsidRPr="00E508B9" w:rsidDel="005C595F">
                <w:rPr>
                  <w:rFonts w:ascii="Arial" w:eastAsia="Times New Roman" w:hAnsi="Arial" w:cs="Arial"/>
                  <w:color w:val="000000"/>
                  <w:sz w:val="20"/>
                  <w:szCs w:val="20"/>
                  <w:lang w:val="en-US"/>
                </w:rPr>
                <w:delText>Distillation Tower for ECH</w:delText>
              </w:r>
            </w:del>
            <w:ins w:id="1156" w:author="Ritu Kamra" w:date="2021-11-25T15:46:00Z">
              <w:r w:rsidR="005C595F">
                <w:rPr>
                  <w:rFonts w:ascii="Arial" w:eastAsia="Times New Roman" w:hAnsi="Arial" w:cs="Arial"/>
                  <w:color w:val="000000"/>
                  <w:sz w:val="20"/>
                  <w:szCs w:val="20"/>
                  <w:lang w:val="en-US"/>
                </w:rPr>
                <w:t>Evaporator</w:t>
              </w:r>
            </w:ins>
          </w:p>
        </w:tc>
        <w:tc>
          <w:tcPr>
            <w:tcW w:w="1895" w:type="dxa"/>
            <w:tcBorders>
              <w:top w:val="nil"/>
              <w:left w:val="nil"/>
              <w:bottom w:val="single" w:sz="8" w:space="0" w:color="auto"/>
              <w:right w:val="single" w:sz="8" w:space="0" w:color="auto"/>
            </w:tcBorders>
            <w:shd w:val="clear" w:color="auto" w:fill="auto"/>
            <w:vAlign w:val="center"/>
            <w:hideMark/>
          </w:tcPr>
          <w:p w14:paraId="1CD7C6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1CE34798"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63E54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303AD5D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C2B2C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88FB2E4"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03B8EB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auto" w:fill="auto"/>
            <w:vAlign w:val="center"/>
            <w:hideMark/>
          </w:tcPr>
          <w:p w14:paraId="37DEAF5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Storage Tank (Toluene)</w:t>
            </w:r>
          </w:p>
        </w:tc>
        <w:tc>
          <w:tcPr>
            <w:tcW w:w="1895" w:type="dxa"/>
            <w:tcBorders>
              <w:top w:val="nil"/>
              <w:left w:val="nil"/>
              <w:bottom w:val="single" w:sz="8" w:space="0" w:color="auto"/>
              <w:right w:val="single" w:sz="8" w:space="0" w:color="auto"/>
            </w:tcBorders>
            <w:shd w:val="clear" w:color="auto" w:fill="auto"/>
            <w:vAlign w:val="center"/>
            <w:hideMark/>
          </w:tcPr>
          <w:p w14:paraId="74FA552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2A0C4B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CA8099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4584763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5B7003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F7CDE5"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BCEB32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auto" w:fill="auto"/>
            <w:vAlign w:val="center"/>
            <w:hideMark/>
          </w:tcPr>
          <w:p w14:paraId="63BC200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Solvent transfer pump</w:t>
            </w:r>
          </w:p>
        </w:tc>
        <w:tc>
          <w:tcPr>
            <w:tcW w:w="1895" w:type="dxa"/>
            <w:tcBorders>
              <w:top w:val="nil"/>
              <w:left w:val="nil"/>
              <w:bottom w:val="single" w:sz="8" w:space="0" w:color="auto"/>
              <w:right w:val="single" w:sz="8" w:space="0" w:color="auto"/>
            </w:tcBorders>
            <w:shd w:val="clear" w:color="auto" w:fill="auto"/>
            <w:vAlign w:val="center"/>
            <w:hideMark/>
          </w:tcPr>
          <w:p w14:paraId="4325C1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1A80091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CEA2F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7F2AEB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CA110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6F666C5A"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2A2A1B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15</w:t>
            </w:r>
          </w:p>
        </w:tc>
        <w:tc>
          <w:tcPr>
            <w:tcW w:w="3013" w:type="dxa"/>
            <w:tcBorders>
              <w:top w:val="nil"/>
              <w:left w:val="nil"/>
              <w:bottom w:val="single" w:sz="8" w:space="0" w:color="auto"/>
              <w:right w:val="single" w:sz="8" w:space="0" w:color="auto"/>
            </w:tcBorders>
            <w:shd w:val="clear" w:color="auto" w:fill="auto"/>
            <w:vAlign w:val="center"/>
            <w:hideMark/>
          </w:tcPr>
          <w:p w14:paraId="64227C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Washing Tower</w:t>
            </w:r>
          </w:p>
        </w:tc>
        <w:tc>
          <w:tcPr>
            <w:tcW w:w="1895" w:type="dxa"/>
            <w:tcBorders>
              <w:top w:val="nil"/>
              <w:left w:val="nil"/>
              <w:bottom w:val="single" w:sz="8" w:space="0" w:color="auto"/>
              <w:right w:val="single" w:sz="8" w:space="0" w:color="auto"/>
            </w:tcBorders>
            <w:shd w:val="clear" w:color="auto" w:fill="auto"/>
            <w:vAlign w:val="center"/>
            <w:hideMark/>
          </w:tcPr>
          <w:p w14:paraId="1A126C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4FDDD957"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CE7C6A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2BDE68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A411F9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6EC6C4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75799E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3013" w:type="dxa"/>
            <w:tcBorders>
              <w:top w:val="nil"/>
              <w:left w:val="nil"/>
              <w:bottom w:val="single" w:sz="8" w:space="0" w:color="auto"/>
              <w:right w:val="single" w:sz="8" w:space="0" w:color="auto"/>
            </w:tcBorders>
            <w:shd w:val="clear" w:color="auto" w:fill="auto"/>
            <w:vAlign w:val="center"/>
            <w:hideMark/>
          </w:tcPr>
          <w:p w14:paraId="06B716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Gravity Separator</w:t>
            </w:r>
          </w:p>
        </w:tc>
        <w:tc>
          <w:tcPr>
            <w:tcW w:w="1895" w:type="dxa"/>
            <w:tcBorders>
              <w:top w:val="nil"/>
              <w:left w:val="nil"/>
              <w:bottom w:val="single" w:sz="8" w:space="0" w:color="auto"/>
              <w:right w:val="single" w:sz="8" w:space="0" w:color="auto"/>
            </w:tcBorders>
            <w:shd w:val="clear" w:color="auto" w:fill="auto"/>
            <w:vAlign w:val="center"/>
            <w:hideMark/>
          </w:tcPr>
          <w:p w14:paraId="38F4289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09C63E0B"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546D1E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58EFAE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DF479A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1E17957"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70229C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3013" w:type="dxa"/>
            <w:tcBorders>
              <w:top w:val="nil"/>
              <w:left w:val="nil"/>
              <w:bottom w:val="single" w:sz="8" w:space="0" w:color="auto"/>
              <w:right w:val="single" w:sz="8" w:space="0" w:color="auto"/>
            </w:tcBorders>
            <w:shd w:val="clear" w:color="auto" w:fill="auto"/>
            <w:vAlign w:val="center"/>
            <w:hideMark/>
          </w:tcPr>
          <w:p w14:paraId="090945D5"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w:t>
            </w:r>
          </w:p>
        </w:tc>
        <w:tc>
          <w:tcPr>
            <w:tcW w:w="1895" w:type="dxa"/>
            <w:tcBorders>
              <w:top w:val="nil"/>
              <w:left w:val="nil"/>
              <w:bottom w:val="single" w:sz="8" w:space="0" w:color="auto"/>
              <w:right w:val="single" w:sz="8" w:space="0" w:color="auto"/>
            </w:tcBorders>
            <w:shd w:val="clear" w:color="auto" w:fill="auto"/>
            <w:vAlign w:val="center"/>
            <w:hideMark/>
          </w:tcPr>
          <w:p w14:paraId="43C8B8F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66DE675"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412EC57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3A5AFB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F73A0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2633E6AB"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1F8B7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3013" w:type="dxa"/>
            <w:tcBorders>
              <w:top w:val="nil"/>
              <w:left w:val="nil"/>
              <w:bottom w:val="single" w:sz="8" w:space="0" w:color="auto"/>
              <w:right w:val="single" w:sz="8" w:space="0" w:color="auto"/>
            </w:tcBorders>
            <w:shd w:val="clear" w:color="auto" w:fill="auto"/>
            <w:vAlign w:val="center"/>
            <w:hideMark/>
          </w:tcPr>
          <w:p w14:paraId="1DA397FE" w14:textId="4B2542A3" w:rsidR="00E45832" w:rsidRPr="00E508B9" w:rsidRDefault="006A384D" w:rsidP="00DD6CA5">
            <w:pPr>
              <w:spacing w:after="0" w:line="240" w:lineRule="auto"/>
              <w:rPr>
                <w:rFonts w:ascii="Arial" w:eastAsia="Times New Roman" w:hAnsi="Arial" w:cs="Arial"/>
                <w:color w:val="000000"/>
                <w:sz w:val="20"/>
                <w:szCs w:val="20"/>
                <w:lang w:val="en-US"/>
              </w:rPr>
            </w:pPr>
            <w:del w:id="1157" w:author="Ritu Kamra" w:date="2021-11-25T15:46:00Z">
              <w:r w:rsidRPr="00E508B9" w:rsidDel="005C595F">
                <w:rPr>
                  <w:rFonts w:ascii="Arial" w:eastAsia="Times New Roman" w:hAnsi="Arial" w:cs="Arial"/>
                  <w:color w:val="000000"/>
                  <w:sz w:val="20"/>
                  <w:szCs w:val="20"/>
                  <w:lang w:val="en-US"/>
                </w:rPr>
                <w:delText>Distillation</w:delText>
              </w:r>
              <w:r w:rsidR="00E45832" w:rsidRPr="00E508B9" w:rsidDel="005C595F">
                <w:rPr>
                  <w:rFonts w:ascii="Arial" w:eastAsia="Times New Roman" w:hAnsi="Arial" w:cs="Arial"/>
                  <w:color w:val="000000"/>
                  <w:sz w:val="20"/>
                  <w:szCs w:val="20"/>
                  <w:lang w:val="en-US"/>
                </w:rPr>
                <w:delText xml:space="preserve"> Tower for Toluene Recovery</w:delText>
              </w:r>
            </w:del>
            <w:ins w:id="1158" w:author="Ritu Kamra" w:date="2021-11-25T15:46:00Z">
              <w:r w:rsidR="005C595F">
                <w:rPr>
                  <w:rFonts w:ascii="Arial" w:eastAsia="Times New Roman" w:hAnsi="Arial" w:cs="Arial"/>
                  <w:color w:val="000000"/>
                  <w:sz w:val="20"/>
                  <w:szCs w:val="20"/>
                  <w:lang w:val="en-US"/>
                </w:rPr>
                <w:t>Condenser</w:t>
              </w:r>
            </w:ins>
          </w:p>
        </w:tc>
        <w:tc>
          <w:tcPr>
            <w:tcW w:w="1895" w:type="dxa"/>
            <w:tcBorders>
              <w:top w:val="nil"/>
              <w:left w:val="nil"/>
              <w:bottom w:val="single" w:sz="8" w:space="0" w:color="auto"/>
              <w:right w:val="single" w:sz="8" w:space="0" w:color="auto"/>
            </w:tcBorders>
            <w:shd w:val="clear" w:color="auto" w:fill="auto"/>
            <w:vAlign w:val="center"/>
            <w:hideMark/>
          </w:tcPr>
          <w:p w14:paraId="280AA8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BEEAC9C" w14:textId="77777777" w:rsidR="00E45832" w:rsidRPr="00E508B9" w:rsidRDefault="00E45832" w:rsidP="00E508B9">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E60B76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6F690FB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C8C876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16E730B"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024FCF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3013" w:type="dxa"/>
            <w:tcBorders>
              <w:top w:val="nil"/>
              <w:left w:val="nil"/>
              <w:bottom w:val="single" w:sz="8" w:space="0" w:color="auto"/>
              <w:right w:val="single" w:sz="8" w:space="0" w:color="auto"/>
            </w:tcBorders>
            <w:shd w:val="clear" w:color="auto" w:fill="auto"/>
            <w:vAlign w:val="center"/>
            <w:hideMark/>
          </w:tcPr>
          <w:p w14:paraId="1608AD0E" w14:textId="77777777" w:rsidR="00E45832" w:rsidRPr="00E508B9" w:rsidRDefault="00E45832" w:rsidP="00DD6CA5">
            <w:pPr>
              <w:spacing w:after="0" w:line="240" w:lineRule="auto"/>
              <w:rPr>
                <w:rFonts w:ascii="Arial" w:eastAsia="Times New Roman" w:hAnsi="Arial" w:cs="Arial"/>
                <w:color w:val="000000"/>
                <w:sz w:val="20"/>
                <w:szCs w:val="20"/>
                <w:lang w:val="en-US"/>
              </w:rPr>
            </w:pPr>
            <w:proofErr w:type="spellStart"/>
            <w:r w:rsidRPr="00E508B9">
              <w:rPr>
                <w:rFonts w:ascii="Arial" w:eastAsia="Times New Roman" w:hAnsi="Arial" w:cs="Arial"/>
                <w:color w:val="000000"/>
                <w:sz w:val="20"/>
                <w:szCs w:val="20"/>
                <w:lang w:val="en-US"/>
              </w:rPr>
              <w:t>Soln</w:t>
            </w:r>
            <w:proofErr w:type="spellEnd"/>
            <w:r w:rsidRPr="00E508B9">
              <w:rPr>
                <w:rFonts w:ascii="Arial" w:eastAsia="Times New Roman" w:hAnsi="Arial" w:cs="Arial"/>
                <w:color w:val="000000"/>
                <w:sz w:val="20"/>
                <w:szCs w:val="20"/>
                <w:lang w:val="en-US"/>
              </w:rPr>
              <w:t xml:space="preserve"> Transfer pump 2</w:t>
            </w:r>
          </w:p>
        </w:tc>
        <w:tc>
          <w:tcPr>
            <w:tcW w:w="1895" w:type="dxa"/>
            <w:tcBorders>
              <w:top w:val="nil"/>
              <w:left w:val="nil"/>
              <w:bottom w:val="single" w:sz="8" w:space="0" w:color="auto"/>
              <w:right w:val="single" w:sz="8" w:space="0" w:color="auto"/>
            </w:tcBorders>
            <w:shd w:val="clear" w:color="auto" w:fill="auto"/>
            <w:vAlign w:val="center"/>
            <w:hideMark/>
          </w:tcPr>
          <w:p w14:paraId="65E39D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680E8599"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10281D4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6DF890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3CC589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46BAD89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54021A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20</w:t>
            </w:r>
          </w:p>
        </w:tc>
        <w:tc>
          <w:tcPr>
            <w:tcW w:w="3013" w:type="dxa"/>
            <w:tcBorders>
              <w:top w:val="nil"/>
              <w:left w:val="nil"/>
              <w:bottom w:val="single" w:sz="8" w:space="0" w:color="auto"/>
              <w:right w:val="single" w:sz="8" w:space="0" w:color="auto"/>
            </w:tcBorders>
            <w:shd w:val="clear" w:color="auto" w:fill="auto"/>
            <w:vAlign w:val="center"/>
            <w:hideMark/>
          </w:tcPr>
          <w:p w14:paraId="0858919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Filter</w:t>
            </w:r>
          </w:p>
        </w:tc>
        <w:tc>
          <w:tcPr>
            <w:tcW w:w="1895" w:type="dxa"/>
            <w:tcBorders>
              <w:top w:val="nil"/>
              <w:left w:val="nil"/>
              <w:bottom w:val="single" w:sz="8" w:space="0" w:color="auto"/>
              <w:right w:val="single" w:sz="8" w:space="0" w:color="auto"/>
            </w:tcBorders>
            <w:shd w:val="clear" w:color="auto" w:fill="auto"/>
            <w:vAlign w:val="center"/>
            <w:hideMark/>
          </w:tcPr>
          <w:p w14:paraId="48D50AA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005775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5CC13B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7C27803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26EFB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54BBBC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9132B0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3013" w:type="dxa"/>
            <w:tcBorders>
              <w:top w:val="nil"/>
              <w:left w:val="nil"/>
              <w:bottom w:val="single" w:sz="8" w:space="0" w:color="auto"/>
              <w:right w:val="single" w:sz="8" w:space="0" w:color="auto"/>
            </w:tcBorders>
            <w:shd w:val="clear" w:color="auto" w:fill="auto"/>
            <w:vAlign w:val="center"/>
            <w:hideMark/>
          </w:tcPr>
          <w:p w14:paraId="3F65E0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Mixing Tank</w:t>
            </w:r>
          </w:p>
        </w:tc>
        <w:tc>
          <w:tcPr>
            <w:tcW w:w="1895" w:type="dxa"/>
            <w:tcBorders>
              <w:top w:val="nil"/>
              <w:left w:val="nil"/>
              <w:bottom w:val="single" w:sz="8" w:space="0" w:color="auto"/>
              <w:right w:val="single" w:sz="8" w:space="0" w:color="auto"/>
            </w:tcBorders>
            <w:shd w:val="clear" w:color="auto" w:fill="auto"/>
            <w:vAlign w:val="center"/>
            <w:hideMark/>
          </w:tcPr>
          <w:p w14:paraId="42752E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24731CB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6F2109A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0.196</w:t>
            </w:r>
          </w:p>
        </w:tc>
        <w:tc>
          <w:tcPr>
            <w:tcW w:w="1427" w:type="dxa"/>
            <w:tcBorders>
              <w:top w:val="nil"/>
              <w:left w:val="nil"/>
              <w:bottom w:val="single" w:sz="8" w:space="0" w:color="auto"/>
              <w:right w:val="single" w:sz="8" w:space="0" w:color="auto"/>
            </w:tcBorders>
            <w:shd w:val="clear" w:color="auto" w:fill="auto"/>
            <w:vAlign w:val="center"/>
            <w:hideMark/>
          </w:tcPr>
          <w:p w14:paraId="617BDA2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76C00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B6D1B73" w14:textId="77777777" w:rsidTr="00DD6CA5">
        <w:trPr>
          <w:trHeight w:val="564"/>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570C50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22</w:t>
            </w:r>
          </w:p>
        </w:tc>
        <w:tc>
          <w:tcPr>
            <w:tcW w:w="3013" w:type="dxa"/>
            <w:tcBorders>
              <w:top w:val="nil"/>
              <w:left w:val="nil"/>
              <w:bottom w:val="single" w:sz="8" w:space="0" w:color="auto"/>
              <w:right w:val="single" w:sz="8" w:space="0" w:color="auto"/>
            </w:tcBorders>
            <w:shd w:val="clear" w:color="auto" w:fill="auto"/>
            <w:vAlign w:val="center"/>
            <w:hideMark/>
          </w:tcPr>
          <w:p w14:paraId="424436D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4DF811D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40D1797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F2D969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52F6AF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vAlign w:val="center"/>
            <w:hideMark/>
          </w:tcPr>
          <w:p w14:paraId="5CB734B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1 Standby &amp; 1 working</w:t>
            </w:r>
          </w:p>
        </w:tc>
      </w:tr>
      <w:tr w:rsidR="00E45832" w:rsidRPr="00E508B9" w14:paraId="1D1AA33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3C310F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3013" w:type="dxa"/>
            <w:tcBorders>
              <w:top w:val="nil"/>
              <w:left w:val="nil"/>
              <w:bottom w:val="single" w:sz="8" w:space="0" w:color="auto"/>
              <w:right w:val="single" w:sz="8" w:space="0" w:color="auto"/>
            </w:tcBorders>
            <w:shd w:val="clear" w:color="auto" w:fill="auto"/>
            <w:vAlign w:val="center"/>
            <w:hideMark/>
          </w:tcPr>
          <w:p w14:paraId="0D6F069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95" w:type="dxa"/>
            <w:tcBorders>
              <w:top w:val="nil"/>
              <w:left w:val="nil"/>
              <w:bottom w:val="single" w:sz="8" w:space="0" w:color="auto"/>
              <w:right w:val="single" w:sz="8" w:space="0" w:color="auto"/>
            </w:tcBorders>
            <w:shd w:val="clear" w:color="auto" w:fill="auto"/>
            <w:vAlign w:val="center"/>
            <w:hideMark/>
          </w:tcPr>
          <w:p w14:paraId="775C721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3091049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66AE06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0.246</w:t>
            </w:r>
          </w:p>
        </w:tc>
        <w:tc>
          <w:tcPr>
            <w:tcW w:w="1427" w:type="dxa"/>
            <w:tcBorders>
              <w:top w:val="nil"/>
              <w:left w:val="nil"/>
              <w:bottom w:val="single" w:sz="8" w:space="0" w:color="auto"/>
              <w:right w:val="single" w:sz="8" w:space="0" w:color="auto"/>
            </w:tcBorders>
            <w:shd w:val="clear" w:color="auto" w:fill="auto"/>
            <w:vAlign w:val="center"/>
            <w:hideMark/>
          </w:tcPr>
          <w:p w14:paraId="0D3013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85AC3E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0C42F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1F3C86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3013" w:type="dxa"/>
            <w:tcBorders>
              <w:top w:val="nil"/>
              <w:left w:val="nil"/>
              <w:bottom w:val="single" w:sz="8" w:space="0" w:color="auto"/>
              <w:right w:val="single" w:sz="8" w:space="0" w:color="auto"/>
            </w:tcBorders>
            <w:shd w:val="clear" w:color="auto" w:fill="auto"/>
            <w:vAlign w:val="center"/>
            <w:hideMark/>
          </w:tcPr>
          <w:p w14:paraId="205BC7F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UF/RO System</w:t>
            </w:r>
          </w:p>
        </w:tc>
        <w:tc>
          <w:tcPr>
            <w:tcW w:w="1895" w:type="dxa"/>
            <w:tcBorders>
              <w:top w:val="nil"/>
              <w:left w:val="nil"/>
              <w:bottom w:val="single" w:sz="8" w:space="0" w:color="auto"/>
              <w:right w:val="single" w:sz="8" w:space="0" w:color="auto"/>
            </w:tcBorders>
            <w:shd w:val="clear" w:color="auto" w:fill="auto"/>
            <w:vAlign w:val="center"/>
            <w:hideMark/>
          </w:tcPr>
          <w:p w14:paraId="7C1369E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FD2C9F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499E25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0.164</w:t>
            </w:r>
          </w:p>
        </w:tc>
        <w:tc>
          <w:tcPr>
            <w:tcW w:w="1427" w:type="dxa"/>
            <w:tcBorders>
              <w:top w:val="nil"/>
              <w:left w:val="nil"/>
              <w:bottom w:val="single" w:sz="8" w:space="0" w:color="auto"/>
              <w:right w:val="single" w:sz="8" w:space="0" w:color="auto"/>
            </w:tcBorders>
            <w:shd w:val="clear" w:color="auto" w:fill="auto"/>
            <w:vAlign w:val="center"/>
            <w:hideMark/>
          </w:tcPr>
          <w:p w14:paraId="3E8C07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CF5997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007EF65"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272D3E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3013" w:type="dxa"/>
            <w:tcBorders>
              <w:top w:val="nil"/>
              <w:left w:val="nil"/>
              <w:bottom w:val="single" w:sz="8" w:space="0" w:color="auto"/>
              <w:right w:val="single" w:sz="8" w:space="0" w:color="auto"/>
            </w:tcBorders>
            <w:shd w:val="clear" w:color="auto" w:fill="auto"/>
            <w:vAlign w:val="center"/>
            <w:hideMark/>
          </w:tcPr>
          <w:p w14:paraId="5A391A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Evaporator (Thin Evaporator &amp; Rotary film thin evaporator) </w:t>
            </w:r>
          </w:p>
        </w:tc>
        <w:tc>
          <w:tcPr>
            <w:tcW w:w="1895" w:type="dxa"/>
            <w:tcBorders>
              <w:top w:val="nil"/>
              <w:left w:val="nil"/>
              <w:bottom w:val="single" w:sz="8" w:space="0" w:color="auto"/>
              <w:right w:val="single" w:sz="8" w:space="0" w:color="auto"/>
            </w:tcBorders>
            <w:shd w:val="clear" w:color="auto" w:fill="auto"/>
            <w:vAlign w:val="center"/>
            <w:hideMark/>
          </w:tcPr>
          <w:p w14:paraId="5BACB84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m3, SS304</w:t>
            </w:r>
          </w:p>
        </w:tc>
        <w:tc>
          <w:tcPr>
            <w:tcW w:w="544" w:type="dxa"/>
            <w:tcBorders>
              <w:top w:val="nil"/>
              <w:left w:val="nil"/>
              <w:bottom w:val="single" w:sz="8" w:space="0" w:color="auto"/>
              <w:right w:val="single" w:sz="8" w:space="0" w:color="auto"/>
            </w:tcBorders>
            <w:shd w:val="clear" w:color="auto" w:fill="auto"/>
            <w:vAlign w:val="center"/>
            <w:hideMark/>
          </w:tcPr>
          <w:p w14:paraId="0C25AC5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C527DA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23ABFC1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7F1BDB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781409"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77CE5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3013" w:type="dxa"/>
            <w:tcBorders>
              <w:top w:val="nil"/>
              <w:left w:val="nil"/>
              <w:bottom w:val="single" w:sz="8" w:space="0" w:color="auto"/>
              <w:right w:val="single" w:sz="8" w:space="0" w:color="auto"/>
            </w:tcBorders>
            <w:shd w:val="clear" w:color="auto" w:fill="auto"/>
            <w:vAlign w:val="center"/>
            <w:hideMark/>
          </w:tcPr>
          <w:p w14:paraId="7E33682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Cooling Tower</w:t>
            </w:r>
          </w:p>
        </w:tc>
        <w:tc>
          <w:tcPr>
            <w:tcW w:w="1895" w:type="dxa"/>
            <w:tcBorders>
              <w:top w:val="nil"/>
              <w:left w:val="nil"/>
              <w:bottom w:val="single" w:sz="8" w:space="0" w:color="auto"/>
              <w:right w:val="single" w:sz="8" w:space="0" w:color="auto"/>
            </w:tcBorders>
            <w:shd w:val="clear" w:color="auto" w:fill="auto"/>
            <w:vAlign w:val="center"/>
            <w:hideMark/>
          </w:tcPr>
          <w:p w14:paraId="152F48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m2, SS304</w:t>
            </w:r>
          </w:p>
        </w:tc>
        <w:tc>
          <w:tcPr>
            <w:tcW w:w="544" w:type="dxa"/>
            <w:tcBorders>
              <w:top w:val="nil"/>
              <w:left w:val="nil"/>
              <w:bottom w:val="single" w:sz="8" w:space="0" w:color="auto"/>
              <w:right w:val="single" w:sz="8" w:space="0" w:color="auto"/>
            </w:tcBorders>
            <w:shd w:val="clear" w:color="auto" w:fill="auto"/>
            <w:vAlign w:val="center"/>
            <w:hideMark/>
          </w:tcPr>
          <w:p w14:paraId="51F98616"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6C99DEB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660131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6CD1A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B47E2FB"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AA558F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3013" w:type="dxa"/>
            <w:tcBorders>
              <w:top w:val="nil"/>
              <w:left w:val="nil"/>
              <w:bottom w:val="single" w:sz="8" w:space="0" w:color="auto"/>
              <w:right w:val="single" w:sz="8" w:space="0" w:color="auto"/>
            </w:tcBorders>
            <w:shd w:val="clear" w:color="auto" w:fill="auto"/>
            <w:vAlign w:val="center"/>
            <w:hideMark/>
          </w:tcPr>
          <w:p w14:paraId="7453B2D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DG’s, Generator’s</w:t>
            </w:r>
          </w:p>
        </w:tc>
        <w:tc>
          <w:tcPr>
            <w:tcW w:w="1895" w:type="dxa"/>
            <w:tcBorders>
              <w:top w:val="nil"/>
              <w:left w:val="nil"/>
              <w:bottom w:val="single" w:sz="8" w:space="0" w:color="auto"/>
              <w:right w:val="single" w:sz="8" w:space="0" w:color="auto"/>
            </w:tcBorders>
            <w:shd w:val="clear" w:color="auto" w:fill="auto"/>
            <w:vAlign w:val="center"/>
            <w:hideMark/>
          </w:tcPr>
          <w:p w14:paraId="4A0075D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 KV</w:t>
            </w:r>
          </w:p>
        </w:tc>
        <w:tc>
          <w:tcPr>
            <w:tcW w:w="544" w:type="dxa"/>
            <w:tcBorders>
              <w:top w:val="nil"/>
              <w:left w:val="nil"/>
              <w:bottom w:val="single" w:sz="8" w:space="0" w:color="auto"/>
              <w:right w:val="single" w:sz="8" w:space="0" w:color="auto"/>
            </w:tcBorders>
            <w:shd w:val="clear" w:color="auto" w:fill="auto"/>
            <w:vAlign w:val="center"/>
            <w:hideMark/>
          </w:tcPr>
          <w:p w14:paraId="0EB47DB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3D477E1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7ABD236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504FC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9BCFF57" w14:textId="77777777" w:rsidTr="00DD6CA5">
        <w:trPr>
          <w:trHeight w:val="564"/>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3FDBB5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3013" w:type="dxa"/>
            <w:tcBorders>
              <w:top w:val="nil"/>
              <w:left w:val="nil"/>
              <w:bottom w:val="single" w:sz="8" w:space="0" w:color="auto"/>
              <w:right w:val="single" w:sz="8" w:space="0" w:color="auto"/>
            </w:tcBorders>
            <w:shd w:val="clear" w:color="000000" w:fill="FFFFFF"/>
            <w:vAlign w:val="center"/>
            <w:hideMark/>
          </w:tcPr>
          <w:p w14:paraId="6AC3C68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DCS System (Instrumentation Item)</w:t>
            </w:r>
          </w:p>
        </w:tc>
        <w:tc>
          <w:tcPr>
            <w:tcW w:w="1895" w:type="dxa"/>
            <w:tcBorders>
              <w:top w:val="nil"/>
              <w:left w:val="nil"/>
              <w:bottom w:val="single" w:sz="8" w:space="0" w:color="auto"/>
              <w:right w:val="single" w:sz="8" w:space="0" w:color="auto"/>
            </w:tcBorders>
            <w:shd w:val="clear" w:color="auto" w:fill="auto"/>
            <w:vAlign w:val="center"/>
            <w:hideMark/>
          </w:tcPr>
          <w:p w14:paraId="73A4618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043DE670"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5BE164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786A69F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5708C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7D7A49E"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noWrap/>
            <w:vAlign w:val="center"/>
            <w:hideMark/>
          </w:tcPr>
          <w:p w14:paraId="129CAAA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000000" w:fill="9CC2E5"/>
            <w:vAlign w:val="center"/>
            <w:hideMark/>
          </w:tcPr>
          <w:p w14:paraId="1F4AF6A0" w14:textId="77777777" w:rsidR="00E45832" w:rsidRPr="00E508B9" w:rsidRDefault="00E45832" w:rsidP="00DD6CA5">
            <w:pPr>
              <w:spacing w:after="0" w:line="240" w:lineRule="auto"/>
              <w:rPr>
                <w:rFonts w:ascii="Arial" w:eastAsia="Times New Roman" w:hAnsi="Arial" w:cs="Arial"/>
                <w:b/>
                <w:bCs/>
                <w:color w:val="000000"/>
                <w:sz w:val="20"/>
                <w:szCs w:val="20"/>
                <w:lang w:val="en-US"/>
              </w:rPr>
            </w:pPr>
            <w:r w:rsidRPr="00E508B9">
              <w:rPr>
                <w:rFonts w:ascii="Arial" w:eastAsia="Times New Roman" w:hAnsi="Arial" w:cs="Arial"/>
                <w:b/>
                <w:bCs/>
                <w:color w:val="000000"/>
                <w:sz w:val="20"/>
                <w:szCs w:val="20"/>
                <w:lang w:val="en-US"/>
              </w:rPr>
              <w:t>Total</w:t>
            </w:r>
          </w:p>
        </w:tc>
        <w:tc>
          <w:tcPr>
            <w:tcW w:w="1895" w:type="dxa"/>
            <w:tcBorders>
              <w:top w:val="nil"/>
              <w:left w:val="nil"/>
              <w:bottom w:val="single" w:sz="8" w:space="0" w:color="auto"/>
              <w:right w:val="single" w:sz="8" w:space="0" w:color="auto"/>
            </w:tcBorders>
            <w:shd w:val="clear" w:color="000000" w:fill="9CC2E5"/>
            <w:vAlign w:val="center"/>
            <w:hideMark/>
          </w:tcPr>
          <w:p w14:paraId="19E40F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000000" w:fill="9CC2E5"/>
            <w:vAlign w:val="center"/>
            <w:hideMark/>
          </w:tcPr>
          <w:p w14:paraId="5D363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9CC2E5"/>
            <w:vAlign w:val="center"/>
            <w:hideMark/>
          </w:tcPr>
          <w:p w14:paraId="04EC46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3.733</w:t>
            </w:r>
          </w:p>
        </w:tc>
        <w:tc>
          <w:tcPr>
            <w:tcW w:w="1427" w:type="dxa"/>
            <w:tcBorders>
              <w:top w:val="nil"/>
              <w:left w:val="nil"/>
              <w:bottom w:val="single" w:sz="8" w:space="0" w:color="auto"/>
              <w:right w:val="single" w:sz="8" w:space="0" w:color="auto"/>
            </w:tcBorders>
            <w:shd w:val="clear" w:color="000000" w:fill="9CC2E5"/>
            <w:vAlign w:val="center"/>
            <w:hideMark/>
          </w:tcPr>
          <w:p w14:paraId="776C60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9CC2E5"/>
            <w:vAlign w:val="center"/>
            <w:hideMark/>
          </w:tcPr>
          <w:p w14:paraId="13B953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3FF346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36D3127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000000" w:fill="FFFFFF"/>
            <w:vAlign w:val="center"/>
            <w:hideMark/>
          </w:tcPr>
          <w:p w14:paraId="5A7873F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Equipment list for SER</w:t>
            </w:r>
          </w:p>
        </w:tc>
        <w:tc>
          <w:tcPr>
            <w:tcW w:w="1895" w:type="dxa"/>
            <w:tcBorders>
              <w:top w:val="nil"/>
              <w:left w:val="nil"/>
              <w:bottom w:val="single" w:sz="8" w:space="0" w:color="auto"/>
              <w:right w:val="single" w:sz="8" w:space="0" w:color="auto"/>
            </w:tcBorders>
            <w:shd w:val="clear" w:color="auto" w:fill="auto"/>
            <w:vAlign w:val="center"/>
            <w:hideMark/>
          </w:tcPr>
          <w:p w14:paraId="5A0593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22FAC41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auto" w:fill="auto"/>
            <w:vAlign w:val="center"/>
            <w:hideMark/>
          </w:tcPr>
          <w:p w14:paraId="0940A85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427" w:type="dxa"/>
            <w:tcBorders>
              <w:top w:val="nil"/>
              <w:left w:val="nil"/>
              <w:bottom w:val="single" w:sz="8" w:space="0" w:color="auto"/>
              <w:right w:val="single" w:sz="8" w:space="0" w:color="auto"/>
            </w:tcBorders>
            <w:shd w:val="clear" w:color="auto" w:fill="auto"/>
            <w:vAlign w:val="center"/>
            <w:hideMark/>
          </w:tcPr>
          <w:p w14:paraId="1086646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vAlign w:val="center"/>
            <w:hideMark/>
          </w:tcPr>
          <w:p w14:paraId="0EC76F2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FB96D67"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408A577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3013" w:type="dxa"/>
            <w:tcBorders>
              <w:top w:val="nil"/>
              <w:left w:val="nil"/>
              <w:bottom w:val="single" w:sz="8" w:space="0" w:color="auto"/>
              <w:right w:val="single" w:sz="8" w:space="0" w:color="auto"/>
            </w:tcBorders>
            <w:shd w:val="clear" w:color="000000" w:fill="FFFFFF"/>
            <w:vAlign w:val="center"/>
            <w:hideMark/>
          </w:tcPr>
          <w:p w14:paraId="164965D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LER Storage tank</w:t>
            </w:r>
          </w:p>
        </w:tc>
        <w:tc>
          <w:tcPr>
            <w:tcW w:w="1895" w:type="dxa"/>
            <w:tcBorders>
              <w:top w:val="nil"/>
              <w:left w:val="nil"/>
              <w:bottom w:val="single" w:sz="8" w:space="0" w:color="auto"/>
              <w:right w:val="single" w:sz="8" w:space="0" w:color="auto"/>
            </w:tcBorders>
            <w:shd w:val="clear" w:color="auto" w:fill="auto"/>
            <w:vAlign w:val="center"/>
            <w:hideMark/>
          </w:tcPr>
          <w:p w14:paraId="18D4B02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375m3, SS304</w:t>
            </w:r>
          </w:p>
        </w:tc>
        <w:tc>
          <w:tcPr>
            <w:tcW w:w="544" w:type="dxa"/>
            <w:tcBorders>
              <w:top w:val="nil"/>
              <w:left w:val="nil"/>
              <w:bottom w:val="single" w:sz="8" w:space="0" w:color="auto"/>
              <w:right w:val="single" w:sz="8" w:space="0" w:color="auto"/>
            </w:tcBorders>
            <w:shd w:val="clear" w:color="auto" w:fill="auto"/>
            <w:vAlign w:val="center"/>
            <w:hideMark/>
          </w:tcPr>
          <w:p w14:paraId="3276100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975" w:type="dxa"/>
            <w:tcBorders>
              <w:top w:val="nil"/>
              <w:left w:val="nil"/>
              <w:bottom w:val="single" w:sz="8" w:space="0" w:color="auto"/>
              <w:right w:val="single" w:sz="8" w:space="0" w:color="auto"/>
            </w:tcBorders>
            <w:shd w:val="clear" w:color="auto" w:fill="auto"/>
            <w:vAlign w:val="center"/>
            <w:hideMark/>
          </w:tcPr>
          <w:p w14:paraId="7652745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27" w:type="dxa"/>
            <w:tcBorders>
              <w:top w:val="nil"/>
              <w:left w:val="nil"/>
              <w:bottom w:val="single" w:sz="8" w:space="0" w:color="auto"/>
              <w:right w:val="single" w:sz="8" w:space="0" w:color="auto"/>
            </w:tcBorders>
            <w:shd w:val="clear" w:color="auto" w:fill="auto"/>
            <w:vAlign w:val="center"/>
            <w:hideMark/>
          </w:tcPr>
          <w:p w14:paraId="5445776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0803AAB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4771D44"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FFFFFF"/>
            <w:noWrap/>
            <w:vAlign w:val="center"/>
            <w:hideMark/>
          </w:tcPr>
          <w:p w14:paraId="57A6B50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w:t>
            </w:r>
          </w:p>
        </w:tc>
        <w:tc>
          <w:tcPr>
            <w:tcW w:w="3013" w:type="dxa"/>
            <w:tcBorders>
              <w:top w:val="nil"/>
              <w:left w:val="nil"/>
              <w:bottom w:val="single" w:sz="8" w:space="0" w:color="auto"/>
              <w:right w:val="single" w:sz="8" w:space="0" w:color="auto"/>
            </w:tcBorders>
            <w:shd w:val="clear" w:color="000000" w:fill="FFFFFF"/>
            <w:vAlign w:val="center"/>
            <w:hideMark/>
          </w:tcPr>
          <w:p w14:paraId="317A9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Xylene Storage Tank</w:t>
            </w:r>
          </w:p>
        </w:tc>
        <w:tc>
          <w:tcPr>
            <w:tcW w:w="1895" w:type="dxa"/>
            <w:tcBorders>
              <w:top w:val="nil"/>
              <w:left w:val="nil"/>
              <w:bottom w:val="single" w:sz="8" w:space="0" w:color="auto"/>
              <w:right w:val="single" w:sz="8" w:space="0" w:color="auto"/>
            </w:tcBorders>
            <w:shd w:val="clear" w:color="auto" w:fill="auto"/>
            <w:vAlign w:val="center"/>
            <w:hideMark/>
          </w:tcPr>
          <w:p w14:paraId="480316B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110m3, SS304</w:t>
            </w:r>
          </w:p>
        </w:tc>
        <w:tc>
          <w:tcPr>
            <w:tcW w:w="544" w:type="dxa"/>
            <w:tcBorders>
              <w:top w:val="nil"/>
              <w:left w:val="nil"/>
              <w:bottom w:val="single" w:sz="8" w:space="0" w:color="auto"/>
              <w:right w:val="single" w:sz="8" w:space="0" w:color="auto"/>
            </w:tcBorders>
            <w:shd w:val="clear" w:color="auto" w:fill="auto"/>
            <w:vAlign w:val="center"/>
            <w:hideMark/>
          </w:tcPr>
          <w:p w14:paraId="398BFC6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A5F71B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0.147</w:t>
            </w:r>
          </w:p>
        </w:tc>
        <w:tc>
          <w:tcPr>
            <w:tcW w:w="1427" w:type="dxa"/>
            <w:tcBorders>
              <w:top w:val="nil"/>
              <w:left w:val="nil"/>
              <w:bottom w:val="single" w:sz="8" w:space="0" w:color="auto"/>
              <w:right w:val="single" w:sz="8" w:space="0" w:color="auto"/>
            </w:tcBorders>
            <w:shd w:val="clear" w:color="auto" w:fill="auto"/>
            <w:vAlign w:val="center"/>
            <w:hideMark/>
          </w:tcPr>
          <w:p w14:paraId="4A9A08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249636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EBCAA5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8AA920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w:t>
            </w:r>
          </w:p>
        </w:tc>
        <w:tc>
          <w:tcPr>
            <w:tcW w:w="3013" w:type="dxa"/>
            <w:tcBorders>
              <w:top w:val="nil"/>
              <w:left w:val="nil"/>
              <w:bottom w:val="single" w:sz="8" w:space="0" w:color="auto"/>
              <w:right w:val="single" w:sz="8" w:space="0" w:color="auto"/>
            </w:tcBorders>
            <w:shd w:val="clear" w:color="auto" w:fill="auto"/>
            <w:vAlign w:val="center"/>
            <w:hideMark/>
          </w:tcPr>
          <w:p w14:paraId="12B18FC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40E4BE3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7m2, SS304</w:t>
            </w:r>
          </w:p>
        </w:tc>
        <w:tc>
          <w:tcPr>
            <w:tcW w:w="544" w:type="dxa"/>
            <w:tcBorders>
              <w:top w:val="nil"/>
              <w:left w:val="nil"/>
              <w:bottom w:val="single" w:sz="8" w:space="0" w:color="auto"/>
              <w:right w:val="single" w:sz="8" w:space="0" w:color="auto"/>
            </w:tcBorders>
            <w:shd w:val="clear" w:color="auto" w:fill="auto"/>
            <w:vAlign w:val="center"/>
            <w:hideMark/>
          </w:tcPr>
          <w:p w14:paraId="22617143"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F42DCC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27" w:type="dxa"/>
            <w:tcBorders>
              <w:top w:val="nil"/>
              <w:left w:val="nil"/>
              <w:bottom w:val="single" w:sz="8" w:space="0" w:color="auto"/>
              <w:right w:val="single" w:sz="8" w:space="0" w:color="auto"/>
            </w:tcBorders>
            <w:shd w:val="clear" w:color="auto" w:fill="auto"/>
            <w:vAlign w:val="center"/>
            <w:hideMark/>
          </w:tcPr>
          <w:p w14:paraId="131D669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9F45DB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5D33C98"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6DFE2E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3013" w:type="dxa"/>
            <w:tcBorders>
              <w:top w:val="nil"/>
              <w:left w:val="nil"/>
              <w:bottom w:val="single" w:sz="8" w:space="0" w:color="auto"/>
              <w:right w:val="single" w:sz="8" w:space="0" w:color="auto"/>
            </w:tcBorders>
            <w:shd w:val="clear" w:color="auto" w:fill="auto"/>
            <w:vAlign w:val="center"/>
            <w:hideMark/>
          </w:tcPr>
          <w:p w14:paraId="560FEE0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3C2BCBB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77336D18"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0AED195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44F226E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8CB2EE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 Process pump &amp; 2 Standby</w:t>
            </w:r>
          </w:p>
        </w:tc>
      </w:tr>
      <w:tr w:rsidR="00E45832" w:rsidRPr="00E508B9" w14:paraId="48346FB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C8638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3013" w:type="dxa"/>
            <w:tcBorders>
              <w:top w:val="nil"/>
              <w:left w:val="nil"/>
              <w:bottom w:val="single" w:sz="8" w:space="0" w:color="auto"/>
              <w:right w:val="single" w:sz="8" w:space="0" w:color="auto"/>
            </w:tcBorders>
            <w:shd w:val="clear" w:color="auto" w:fill="auto"/>
            <w:vAlign w:val="center"/>
            <w:hideMark/>
          </w:tcPr>
          <w:p w14:paraId="499F9A8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Weighing Tank</w:t>
            </w:r>
          </w:p>
        </w:tc>
        <w:tc>
          <w:tcPr>
            <w:tcW w:w="1895" w:type="dxa"/>
            <w:tcBorders>
              <w:top w:val="nil"/>
              <w:left w:val="nil"/>
              <w:bottom w:val="single" w:sz="8" w:space="0" w:color="auto"/>
              <w:right w:val="single" w:sz="8" w:space="0" w:color="auto"/>
            </w:tcBorders>
            <w:shd w:val="clear" w:color="auto" w:fill="auto"/>
            <w:vAlign w:val="center"/>
            <w:hideMark/>
          </w:tcPr>
          <w:p w14:paraId="0AF8B88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14m3, SS304</w:t>
            </w:r>
          </w:p>
        </w:tc>
        <w:tc>
          <w:tcPr>
            <w:tcW w:w="544" w:type="dxa"/>
            <w:tcBorders>
              <w:top w:val="nil"/>
              <w:left w:val="nil"/>
              <w:bottom w:val="single" w:sz="8" w:space="0" w:color="auto"/>
              <w:right w:val="single" w:sz="8" w:space="0" w:color="auto"/>
            </w:tcBorders>
            <w:shd w:val="clear" w:color="auto" w:fill="auto"/>
            <w:vAlign w:val="center"/>
            <w:hideMark/>
          </w:tcPr>
          <w:p w14:paraId="02CC4B2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26B891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0.041</w:t>
            </w:r>
          </w:p>
        </w:tc>
        <w:tc>
          <w:tcPr>
            <w:tcW w:w="1427" w:type="dxa"/>
            <w:tcBorders>
              <w:top w:val="nil"/>
              <w:left w:val="nil"/>
              <w:bottom w:val="single" w:sz="8" w:space="0" w:color="auto"/>
              <w:right w:val="single" w:sz="8" w:space="0" w:color="auto"/>
            </w:tcBorders>
            <w:shd w:val="clear" w:color="auto" w:fill="auto"/>
            <w:vAlign w:val="center"/>
            <w:hideMark/>
          </w:tcPr>
          <w:p w14:paraId="2276BEC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4081A21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86F919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EADFEF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w:t>
            </w:r>
          </w:p>
        </w:tc>
        <w:tc>
          <w:tcPr>
            <w:tcW w:w="3013" w:type="dxa"/>
            <w:tcBorders>
              <w:top w:val="nil"/>
              <w:left w:val="nil"/>
              <w:bottom w:val="single" w:sz="8" w:space="0" w:color="auto"/>
              <w:right w:val="single" w:sz="8" w:space="0" w:color="auto"/>
            </w:tcBorders>
            <w:shd w:val="clear" w:color="auto" w:fill="auto"/>
            <w:vAlign w:val="center"/>
            <w:hideMark/>
          </w:tcPr>
          <w:p w14:paraId="141B3AE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Hoist</w:t>
            </w:r>
          </w:p>
        </w:tc>
        <w:tc>
          <w:tcPr>
            <w:tcW w:w="1895" w:type="dxa"/>
            <w:tcBorders>
              <w:top w:val="nil"/>
              <w:left w:val="nil"/>
              <w:bottom w:val="single" w:sz="8" w:space="0" w:color="auto"/>
              <w:right w:val="single" w:sz="8" w:space="0" w:color="auto"/>
            </w:tcBorders>
            <w:shd w:val="clear" w:color="auto" w:fill="auto"/>
            <w:vAlign w:val="center"/>
            <w:hideMark/>
          </w:tcPr>
          <w:p w14:paraId="73AE617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3-4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3DEE88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98A6C8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27" w:type="dxa"/>
            <w:tcBorders>
              <w:top w:val="nil"/>
              <w:left w:val="nil"/>
              <w:bottom w:val="single" w:sz="8" w:space="0" w:color="auto"/>
              <w:right w:val="single" w:sz="8" w:space="0" w:color="auto"/>
            </w:tcBorders>
            <w:shd w:val="clear" w:color="auto" w:fill="auto"/>
            <w:vAlign w:val="center"/>
            <w:hideMark/>
          </w:tcPr>
          <w:p w14:paraId="6E71BA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C1263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569963B"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B32195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w:t>
            </w:r>
          </w:p>
        </w:tc>
        <w:tc>
          <w:tcPr>
            <w:tcW w:w="3013" w:type="dxa"/>
            <w:tcBorders>
              <w:top w:val="nil"/>
              <w:left w:val="nil"/>
              <w:bottom w:val="single" w:sz="8" w:space="0" w:color="auto"/>
              <w:right w:val="single" w:sz="8" w:space="0" w:color="auto"/>
            </w:tcBorders>
            <w:shd w:val="clear" w:color="auto" w:fill="auto"/>
            <w:vAlign w:val="center"/>
            <w:hideMark/>
          </w:tcPr>
          <w:p w14:paraId="0C02E84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Hopper</w:t>
            </w:r>
          </w:p>
        </w:tc>
        <w:tc>
          <w:tcPr>
            <w:tcW w:w="1895" w:type="dxa"/>
            <w:tcBorders>
              <w:top w:val="nil"/>
              <w:left w:val="nil"/>
              <w:bottom w:val="single" w:sz="8" w:space="0" w:color="auto"/>
              <w:right w:val="single" w:sz="8" w:space="0" w:color="auto"/>
            </w:tcBorders>
            <w:shd w:val="clear" w:color="auto" w:fill="auto"/>
            <w:vAlign w:val="center"/>
            <w:hideMark/>
          </w:tcPr>
          <w:p w14:paraId="66951B0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08-12m3, SS304</w:t>
            </w:r>
          </w:p>
        </w:tc>
        <w:tc>
          <w:tcPr>
            <w:tcW w:w="544" w:type="dxa"/>
            <w:tcBorders>
              <w:top w:val="nil"/>
              <w:left w:val="nil"/>
              <w:bottom w:val="single" w:sz="8" w:space="0" w:color="auto"/>
              <w:right w:val="single" w:sz="8" w:space="0" w:color="auto"/>
            </w:tcBorders>
            <w:shd w:val="clear" w:color="auto" w:fill="auto"/>
            <w:vAlign w:val="center"/>
            <w:hideMark/>
          </w:tcPr>
          <w:p w14:paraId="013A700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9E77A08"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00414A1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3C346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58D6474" w14:textId="77777777" w:rsidTr="00DD6CA5">
        <w:trPr>
          <w:trHeight w:val="39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EB52D0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w:t>
            </w:r>
          </w:p>
        </w:tc>
        <w:tc>
          <w:tcPr>
            <w:tcW w:w="3013" w:type="dxa"/>
            <w:tcBorders>
              <w:top w:val="nil"/>
              <w:left w:val="nil"/>
              <w:bottom w:val="single" w:sz="8" w:space="0" w:color="auto"/>
              <w:right w:val="single" w:sz="8" w:space="0" w:color="auto"/>
            </w:tcBorders>
            <w:shd w:val="clear" w:color="auto" w:fill="auto"/>
            <w:vAlign w:val="center"/>
            <w:hideMark/>
          </w:tcPr>
          <w:p w14:paraId="178D25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1CF6F01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 m3, SS304/CS</w:t>
            </w:r>
          </w:p>
        </w:tc>
        <w:tc>
          <w:tcPr>
            <w:tcW w:w="544" w:type="dxa"/>
            <w:tcBorders>
              <w:top w:val="nil"/>
              <w:left w:val="nil"/>
              <w:bottom w:val="single" w:sz="8" w:space="0" w:color="auto"/>
              <w:right w:val="single" w:sz="8" w:space="0" w:color="auto"/>
            </w:tcBorders>
            <w:shd w:val="clear" w:color="auto" w:fill="auto"/>
            <w:vAlign w:val="center"/>
            <w:hideMark/>
          </w:tcPr>
          <w:p w14:paraId="486671E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D2BD3C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3568499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CDD017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142252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C53A1A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9</w:t>
            </w:r>
          </w:p>
        </w:tc>
        <w:tc>
          <w:tcPr>
            <w:tcW w:w="3013" w:type="dxa"/>
            <w:tcBorders>
              <w:top w:val="nil"/>
              <w:left w:val="nil"/>
              <w:bottom w:val="single" w:sz="8" w:space="0" w:color="auto"/>
              <w:right w:val="single" w:sz="8" w:space="0" w:color="auto"/>
            </w:tcBorders>
            <w:shd w:val="clear" w:color="auto" w:fill="auto"/>
            <w:vAlign w:val="center"/>
            <w:hideMark/>
          </w:tcPr>
          <w:p w14:paraId="0F6DC35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95" w:type="dxa"/>
            <w:tcBorders>
              <w:top w:val="nil"/>
              <w:left w:val="nil"/>
              <w:bottom w:val="single" w:sz="8" w:space="0" w:color="auto"/>
              <w:right w:val="single" w:sz="8" w:space="0" w:color="auto"/>
            </w:tcBorders>
            <w:shd w:val="clear" w:color="auto" w:fill="auto"/>
            <w:vAlign w:val="center"/>
            <w:hideMark/>
          </w:tcPr>
          <w:p w14:paraId="00EB862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44" w:type="dxa"/>
            <w:tcBorders>
              <w:top w:val="nil"/>
              <w:left w:val="nil"/>
              <w:bottom w:val="single" w:sz="8" w:space="0" w:color="auto"/>
              <w:right w:val="single" w:sz="8" w:space="0" w:color="auto"/>
            </w:tcBorders>
            <w:shd w:val="clear" w:color="auto" w:fill="auto"/>
            <w:vAlign w:val="center"/>
            <w:hideMark/>
          </w:tcPr>
          <w:p w14:paraId="6686135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40A162B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w:t>
            </w:r>
          </w:p>
        </w:tc>
        <w:tc>
          <w:tcPr>
            <w:tcW w:w="1427" w:type="dxa"/>
            <w:tcBorders>
              <w:top w:val="nil"/>
              <w:left w:val="nil"/>
              <w:bottom w:val="single" w:sz="8" w:space="0" w:color="auto"/>
              <w:right w:val="single" w:sz="8" w:space="0" w:color="auto"/>
            </w:tcBorders>
            <w:shd w:val="clear" w:color="auto" w:fill="auto"/>
            <w:vAlign w:val="center"/>
            <w:hideMark/>
          </w:tcPr>
          <w:p w14:paraId="0A544DC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F37F86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7BE68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196E09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10</w:t>
            </w:r>
          </w:p>
        </w:tc>
        <w:tc>
          <w:tcPr>
            <w:tcW w:w="3013" w:type="dxa"/>
            <w:tcBorders>
              <w:top w:val="nil"/>
              <w:left w:val="nil"/>
              <w:bottom w:val="single" w:sz="8" w:space="0" w:color="auto"/>
              <w:right w:val="single" w:sz="8" w:space="0" w:color="auto"/>
            </w:tcBorders>
            <w:shd w:val="clear" w:color="auto" w:fill="auto"/>
            <w:vAlign w:val="center"/>
            <w:hideMark/>
          </w:tcPr>
          <w:p w14:paraId="7432E1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5F10AF6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1E252E6D"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372CDB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3649945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FCD427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39CC57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C46FF2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11</w:t>
            </w:r>
          </w:p>
        </w:tc>
        <w:tc>
          <w:tcPr>
            <w:tcW w:w="3013" w:type="dxa"/>
            <w:tcBorders>
              <w:top w:val="nil"/>
              <w:left w:val="nil"/>
              <w:bottom w:val="single" w:sz="8" w:space="0" w:color="auto"/>
              <w:right w:val="single" w:sz="8" w:space="0" w:color="auto"/>
            </w:tcBorders>
            <w:shd w:val="clear" w:color="auto" w:fill="auto"/>
            <w:vAlign w:val="center"/>
            <w:hideMark/>
          </w:tcPr>
          <w:p w14:paraId="7AB7C45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76F47F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 SS304</w:t>
            </w:r>
          </w:p>
        </w:tc>
        <w:tc>
          <w:tcPr>
            <w:tcW w:w="544" w:type="dxa"/>
            <w:tcBorders>
              <w:top w:val="nil"/>
              <w:left w:val="nil"/>
              <w:bottom w:val="single" w:sz="8" w:space="0" w:color="auto"/>
              <w:right w:val="single" w:sz="8" w:space="0" w:color="auto"/>
            </w:tcBorders>
            <w:shd w:val="clear" w:color="auto" w:fill="auto"/>
            <w:vAlign w:val="center"/>
            <w:hideMark/>
          </w:tcPr>
          <w:p w14:paraId="1CC44EE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2144BC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4FAC439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1EAB10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C699E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04F62B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w:t>
            </w:r>
          </w:p>
        </w:tc>
        <w:tc>
          <w:tcPr>
            <w:tcW w:w="3013" w:type="dxa"/>
            <w:tcBorders>
              <w:top w:val="nil"/>
              <w:left w:val="nil"/>
              <w:bottom w:val="single" w:sz="8" w:space="0" w:color="auto"/>
              <w:right w:val="single" w:sz="8" w:space="0" w:color="auto"/>
            </w:tcBorders>
            <w:shd w:val="clear" w:color="auto" w:fill="auto"/>
            <w:vAlign w:val="center"/>
            <w:hideMark/>
          </w:tcPr>
          <w:p w14:paraId="108B823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531043F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320D14FB"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AEAB36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58F0740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BA0A1B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4F809EA"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AE098F5"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auto" w:fill="auto"/>
            <w:vAlign w:val="center"/>
            <w:hideMark/>
          </w:tcPr>
          <w:p w14:paraId="1558D92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Raw material Hopper</w:t>
            </w:r>
          </w:p>
        </w:tc>
        <w:tc>
          <w:tcPr>
            <w:tcW w:w="1895" w:type="dxa"/>
            <w:tcBorders>
              <w:top w:val="nil"/>
              <w:left w:val="nil"/>
              <w:bottom w:val="single" w:sz="8" w:space="0" w:color="auto"/>
              <w:right w:val="single" w:sz="8" w:space="0" w:color="auto"/>
            </w:tcBorders>
            <w:shd w:val="clear" w:color="auto" w:fill="auto"/>
            <w:vAlign w:val="center"/>
            <w:hideMark/>
          </w:tcPr>
          <w:p w14:paraId="0C907C0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0.2m3, SS304</w:t>
            </w:r>
          </w:p>
        </w:tc>
        <w:tc>
          <w:tcPr>
            <w:tcW w:w="544" w:type="dxa"/>
            <w:tcBorders>
              <w:top w:val="nil"/>
              <w:left w:val="nil"/>
              <w:bottom w:val="single" w:sz="8" w:space="0" w:color="auto"/>
              <w:right w:val="single" w:sz="8" w:space="0" w:color="auto"/>
            </w:tcBorders>
            <w:shd w:val="clear" w:color="auto" w:fill="auto"/>
            <w:vAlign w:val="center"/>
            <w:hideMark/>
          </w:tcPr>
          <w:p w14:paraId="1DF2C28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51C9DE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0.003</w:t>
            </w:r>
          </w:p>
        </w:tc>
        <w:tc>
          <w:tcPr>
            <w:tcW w:w="1427" w:type="dxa"/>
            <w:tcBorders>
              <w:top w:val="nil"/>
              <w:left w:val="nil"/>
              <w:bottom w:val="single" w:sz="8" w:space="0" w:color="auto"/>
              <w:right w:val="single" w:sz="8" w:space="0" w:color="auto"/>
            </w:tcBorders>
            <w:shd w:val="clear" w:color="auto" w:fill="auto"/>
            <w:vAlign w:val="center"/>
            <w:hideMark/>
          </w:tcPr>
          <w:p w14:paraId="35E2E5B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C9255F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7ED8FF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AA1508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auto" w:fill="auto"/>
            <w:vAlign w:val="center"/>
            <w:hideMark/>
          </w:tcPr>
          <w:p w14:paraId="499AB13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BPA Dust Collector</w:t>
            </w:r>
          </w:p>
        </w:tc>
        <w:tc>
          <w:tcPr>
            <w:tcW w:w="1895" w:type="dxa"/>
            <w:tcBorders>
              <w:top w:val="nil"/>
              <w:left w:val="nil"/>
              <w:bottom w:val="single" w:sz="8" w:space="0" w:color="auto"/>
              <w:right w:val="single" w:sz="8" w:space="0" w:color="auto"/>
            </w:tcBorders>
            <w:shd w:val="clear" w:color="auto" w:fill="auto"/>
            <w:vAlign w:val="center"/>
            <w:hideMark/>
          </w:tcPr>
          <w:p w14:paraId="4E8C8B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44" w:type="dxa"/>
            <w:tcBorders>
              <w:top w:val="nil"/>
              <w:left w:val="nil"/>
              <w:bottom w:val="single" w:sz="8" w:space="0" w:color="auto"/>
              <w:right w:val="single" w:sz="8" w:space="0" w:color="auto"/>
            </w:tcBorders>
            <w:shd w:val="clear" w:color="auto" w:fill="auto"/>
            <w:vAlign w:val="center"/>
            <w:hideMark/>
          </w:tcPr>
          <w:p w14:paraId="00CEB524"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507CAF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6701677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BEB963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13CE62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FB80EF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w:t>
            </w:r>
          </w:p>
        </w:tc>
        <w:tc>
          <w:tcPr>
            <w:tcW w:w="3013" w:type="dxa"/>
            <w:tcBorders>
              <w:top w:val="nil"/>
              <w:left w:val="nil"/>
              <w:bottom w:val="single" w:sz="8" w:space="0" w:color="auto"/>
              <w:right w:val="single" w:sz="8" w:space="0" w:color="auto"/>
            </w:tcBorders>
            <w:shd w:val="clear" w:color="auto" w:fill="auto"/>
            <w:vAlign w:val="center"/>
            <w:hideMark/>
          </w:tcPr>
          <w:p w14:paraId="632290E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Reactor </w:t>
            </w:r>
          </w:p>
        </w:tc>
        <w:tc>
          <w:tcPr>
            <w:tcW w:w="1895" w:type="dxa"/>
            <w:tcBorders>
              <w:top w:val="nil"/>
              <w:left w:val="nil"/>
              <w:bottom w:val="single" w:sz="8" w:space="0" w:color="auto"/>
              <w:right w:val="single" w:sz="8" w:space="0" w:color="auto"/>
            </w:tcBorders>
            <w:shd w:val="clear" w:color="auto" w:fill="auto"/>
            <w:vAlign w:val="center"/>
            <w:hideMark/>
          </w:tcPr>
          <w:p w14:paraId="401D440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16m3, SS304</w:t>
            </w:r>
          </w:p>
        </w:tc>
        <w:tc>
          <w:tcPr>
            <w:tcW w:w="544" w:type="dxa"/>
            <w:tcBorders>
              <w:top w:val="nil"/>
              <w:left w:val="nil"/>
              <w:bottom w:val="single" w:sz="8" w:space="0" w:color="auto"/>
              <w:right w:val="single" w:sz="8" w:space="0" w:color="auto"/>
            </w:tcBorders>
            <w:shd w:val="clear" w:color="auto" w:fill="auto"/>
            <w:vAlign w:val="center"/>
            <w:hideMark/>
          </w:tcPr>
          <w:p w14:paraId="3DC7D28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5E3726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0.491</w:t>
            </w:r>
          </w:p>
        </w:tc>
        <w:tc>
          <w:tcPr>
            <w:tcW w:w="1427" w:type="dxa"/>
            <w:tcBorders>
              <w:top w:val="nil"/>
              <w:left w:val="nil"/>
              <w:bottom w:val="single" w:sz="8" w:space="0" w:color="auto"/>
              <w:right w:val="single" w:sz="8" w:space="0" w:color="auto"/>
            </w:tcBorders>
            <w:shd w:val="clear" w:color="auto" w:fill="auto"/>
            <w:vAlign w:val="center"/>
            <w:hideMark/>
          </w:tcPr>
          <w:p w14:paraId="71A8ED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78BC776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04DBFA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8567A9A"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16</w:t>
            </w:r>
          </w:p>
        </w:tc>
        <w:tc>
          <w:tcPr>
            <w:tcW w:w="3013" w:type="dxa"/>
            <w:tcBorders>
              <w:top w:val="nil"/>
              <w:left w:val="nil"/>
              <w:bottom w:val="single" w:sz="8" w:space="0" w:color="auto"/>
              <w:right w:val="single" w:sz="8" w:space="0" w:color="auto"/>
            </w:tcBorders>
            <w:shd w:val="clear" w:color="auto" w:fill="auto"/>
            <w:vAlign w:val="center"/>
            <w:hideMark/>
          </w:tcPr>
          <w:p w14:paraId="38AA395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Resin hopper</w:t>
            </w:r>
          </w:p>
        </w:tc>
        <w:tc>
          <w:tcPr>
            <w:tcW w:w="1895" w:type="dxa"/>
            <w:tcBorders>
              <w:top w:val="nil"/>
              <w:left w:val="nil"/>
              <w:bottom w:val="single" w:sz="8" w:space="0" w:color="auto"/>
              <w:right w:val="single" w:sz="8" w:space="0" w:color="auto"/>
            </w:tcBorders>
            <w:shd w:val="clear" w:color="auto" w:fill="auto"/>
            <w:vAlign w:val="center"/>
            <w:hideMark/>
          </w:tcPr>
          <w:p w14:paraId="75669EC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1.2m3, SS304</w:t>
            </w:r>
          </w:p>
        </w:tc>
        <w:tc>
          <w:tcPr>
            <w:tcW w:w="544" w:type="dxa"/>
            <w:tcBorders>
              <w:top w:val="nil"/>
              <w:left w:val="nil"/>
              <w:bottom w:val="single" w:sz="8" w:space="0" w:color="auto"/>
              <w:right w:val="single" w:sz="8" w:space="0" w:color="auto"/>
            </w:tcBorders>
            <w:shd w:val="clear" w:color="auto" w:fill="auto"/>
            <w:vAlign w:val="center"/>
            <w:hideMark/>
          </w:tcPr>
          <w:p w14:paraId="7CE77417"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65D912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0.005</w:t>
            </w:r>
          </w:p>
        </w:tc>
        <w:tc>
          <w:tcPr>
            <w:tcW w:w="1427" w:type="dxa"/>
            <w:tcBorders>
              <w:top w:val="nil"/>
              <w:left w:val="nil"/>
              <w:bottom w:val="single" w:sz="8" w:space="0" w:color="auto"/>
              <w:right w:val="single" w:sz="8" w:space="0" w:color="auto"/>
            </w:tcBorders>
            <w:shd w:val="clear" w:color="auto" w:fill="auto"/>
            <w:vAlign w:val="center"/>
            <w:hideMark/>
          </w:tcPr>
          <w:p w14:paraId="5E96C70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95D6DE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14A07F"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1BF801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w:t>
            </w:r>
          </w:p>
        </w:tc>
        <w:tc>
          <w:tcPr>
            <w:tcW w:w="3013" w:type="dxa"/>
            <w:tcBorders>
              <w:top w:val="nil"/>
              <w:left w:val="nil"/>
              <w:bottom w:val="single" w:sz="8" w:space="0" w:color="auto"/>
              <w:right w:val="single" w:sz="8" w:space="0" w:color="auto"/>
            </w:tcBorders>
            <w:shd w:val="clear" w:color="auto" w:fill="auto"/>
            <w:vAlign w:val="center"/>
            <w:hideMark/>
          </w:tcPr>
          <w:p w14:paraId="5AA161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7C26241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7.5m2, SS304</w:t>
            </w:r>
          </w:p>
        </w:tc>
        <w:tc>
          <w:tcPr>
            <w:tcW w:w="544" w:type="dxa"/>
            <w:tcBorders>
              <w:top w:val="nil"/>
              <w:left w:val="nil"/>
              <w:bottom w:val="single" w:sz="8" w:space="0" w:color="auto"/>
              <w:right w:val="single" w:sz="8" w:space="0" w:color="auto"/>
            </w:tcBorders>
            <w:shd w:val="clear" w:color="auto" w:fill="auto"/>
            <w:vAlign w:val="center"/>
            <w:hideMark/>
          </w:tcPr>
          <w:p w14:paraId="5E42A5B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3DDB91E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0.049</w:t>
            </w:r>
          </w:p>
        </w:tc>
        <w:tc>
          <w:tcPr>
            <w:tcW w:w="1427" w:type="dxa"/>
            <w:tcBorders>
              <w:top w:val="nil"/>
              <w:left w:val="nil"/>
              <w:bottom w:val="single" w:sz="8" w:space="0" w:color="auto"/>
              <w:right w:val="single" w:sz="8" w:space="0" w:color="auto"/>
            </w:tcBorders>
            <w:shd w:val="clear" w:color="auto" w:fill="auto"/>
            <w:vAlign w:val="center"/>
            <w:hideMark/>
          </w:tcPr>
          <w:p w14:paraId="2B78340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D7037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0F36BC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5DE7E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w:t>
            </w:r>
          </w:p>
        </w:tc>
        <w:tc>
          <w:tcPr>
            <w:tcW w:w="3013" w:type="dxa"/>
            <w:tcBorders>
              <w:top w:val="nil"/>
              <w:left w:val="nil"/>
              <w:bottom w:val="single" w:sz="8" w:space="0" w:color="auto"/>
              <w:right w:val="single" w:sz="8" w:space="0" w:color="auto"/>
            </w:tcBorders>
            <w:shd w:val="clear" w:color="auto" w:fill="auto"/>
            <w:vAlign w:val="center"/>
            <w:hideMark/>
          </w:tcPr>
          <w:p w14:paraId="5496527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Dust Collector</w:t>
            </w:r>
          </w:p>
        </w:tc>
        <w:tc>
          <w:tcPr>
            <w:tcW w:w="1895" w:type="dxa"/>
            <w:tcBorders>
              <w:top w:val="nil"/>
              <w:left w:val="nil"/>
              <w:bottom w:val="single" w:sz="8" w:space="0" w:color="auto"/>
              <w:right w:val="single" w:sz="8" w:space="0" w:color="auto"/>
            </w:tcBorders>
            <w:shd w:val="clear" w:color="auto" w:fill="auto"/>
            <w:vAlign w:val="center"/>
            <w:hideMark/>
          </w:tcPr>
          <w:p w14:paraId="25E7BA3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25m3, CS</w:t>
            </w:r>
          </w:p>
        </w:tc>
        <w:tc>
          <w:tcPr>
            <w:tcW w:w="544" w:type="dxa"/>
            <w:tcBorders>
              <w:top w:val="nil"/>
              <w:left w:val="nil"/>
              <w:bottom w:val="single" w:sz="8" w:space="0" w:color="auto"/>
              <w:right w:val="single" w:sz="8" w:space="0" w:color="auto"/>
            </w:tcBorders>
            <w:shd w:val="clear" w:color="auto" w:fill="auto"/>
            <w:vAlign w:val="center"/>
            <w:hideMark/>
          </w:tcPr>
          <w:p w14:paraId="45DF8EE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C7ABD6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7BC06E0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04923E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D438BDE"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57970E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19</w:t>
            </w:r>
          </w:p>
        </w:tc>
        <w:tc>
          <w:tcPr>
            <w:tcW w:w="3013" w:type="dxa"/>
            <w:tcBorders>
              <w:top w:val="nil"/>
              <w:left w:val="nil"/>
              <w:bottom w:val="single" w:sz="8" w:space="0" w:color="auto"/>
              <w:right w:val="single" w:sz="8" w:space="0" w:color="auto"/>
            </w:tcBorders>
            <w:shd w:val="clear" w:color="auto" w:fill="auto"/>
            <w:vAlign w:val="center"/>
            <w:hideMark/>
          </w:tcPr>
          <w:p w14:paraId="1EEC303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Cut Tank</w:t>
            </w:r>
          </w:p>
        </w:tc>
        <w:tc>
          <w:tcPr>
            <w:tcW w:w="1895" w:type="dxa"/>
            <w:tcBorders>
              <w:top w:val="nil"/>
              <w:left w:val="nil"/>
              <w:bottom w:val="single" w:sz="8" w:space="0" w:color="auto"/>
              <w:right w:val="single" w:sz="8" w:space="0" w:color="auto"/>
            </w:tcBorders>
            <w:shd w:val="clear" w:color="auto" w:fill="auto"/>
            <w:vAlign w:val="center"/>
            <w:hideMark/>
          </w:tcPr>
          <w:p w14:paraId="6601BA7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17m3, SS304</w:t>
            </w:r>
          </w:p>
        </w:tc>
        <w:tc>
          <w:tcPr>
            <w:tcW w:w="544" w:type="dxa"/>
            <w:tcBorders>
              <w:top w:val="nil"/>
              <w:left w:val="nil"/>
              <w:bottom w:val="single" w:sz="8" w:space="0" w:color="auto"/>
              <w:right w:val="single" w:sz="8" w:space="0" w:color="auto"/>
            </w:tcBorders>
            <w:shd w:val="clear" w:color="auto" w:fill="auto"/>
            <w:vAlign w:val="center"/>
            <w:hideMark/>
          </w:tcPr>
          <w:p w14:paraId="6B5A577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03D974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0.327</w:t>
            </w:r>
          </w:p>
        </w:tc>
        <w:tc>
          <w:tcPr>
            <w:tcW w:w="1427" w:type="dxa"/>
            <w:tcBorders>
              <w:top w:val="nil"/>
              <w:left w:val="nil"/>
              <w:bottom w:val="single" w:sz="8" w:space="0" w:color="auto"/>
              <w:right w:val="single" w:sz="8" w:space="0" w:color="auto"/>
            </w:tcBorders>
            <w:shd w:val="clear" w:color="auto" w:fill="auto"/>
            <w:vAlign w:val="center"/>
            <w:hideMark/>
          </w:tcPr>
          <w:p w14:paraId="485536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Auxiliary</w:t>
            </w:r>
          </w:p>
        </w:tc>
        <w:tc>
          <w:tcPr>
            <w:tcW w:w="1546" w:type="dxa"/>
            <w:tcBorders>
              <w:top w:val="nil"/>
              <w:left w:val="nil"/>
              <w:bottom w:val="single" w:sz="8" w:space="0" w:color="auto"/>
              <w:right w:val="single" w:sz="8" w:space="0" w:color="auto"/>
            </w:tcBorders>
            <w:shd w:val="clear" w:color="auto" w:fill="auto"/>
            <w:vAlign w:val="center"/>
            <w:hideMark/>
          </w:tcPr>
          <w:p w14:paraId="0828B8B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552DAB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4359846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lastRenderedPageBreak/>
              <w:t>20</w:t>
            </w:r>
          </w:p>
        </w:tc>
        <w:tc>
          <w:tcPr>
            <w:tcW w:w="3013" w:type="dxa"/>
            <w:tcBorders>
              <w:top w:val="nil"/>
              <w:left w:val="nil"/>
              <w:bottom w:val="single" w:sz="8" w:space="0" w:color="auto"/>
              <w:right w:val="single" w:sz="8" w:space="0" w:color="auto"/>
            </w:tcBorders>
            <w:shd w:val="clear" w:color="auto" w:fill="auto"/>
            <w:vAlign w:val="center"/>
            <w:hideMark/>
          </w:tcPr>
          <w:p w14:paraId="5C38A16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Condenser</w:t>
            </w:r>
          </w:p>
        </w:tc>
        <w:tc>
          <w:tcPr>
            <w:tcW w:w="1895" w:type="dxa"/>
            <w:tcBorders>
              <w:top w:val="nil"/>
              <w:left w:val="nil"/>
              <w:bottom w:val="single" w:sz="8" w:space="0" w:color="auto"/>
              <w:right w:val="single" w:sz="8" w:space="0" w:color="auto"/>
            </w:tcBorders>
            <w:shd w:val="clear" w:color="auto" w:fill="auto"/>
            <w:vAlign w:val="center"/>
            <w:hideMark/>
          </w:tcPr>
          <w:p w14:paraId="0394EBA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25m2, SS304</w:t>
            </w:r>
          </w:p>
        </w:tc>
        <w:tc>
          <w:tcPr>
            <w:tcW w:w="544" w:type="dxa"/>
            <w:tcBorders>
              <w:top w:val="nil"/>
              <w:left w:val="nil"/>
              <w:bottom w:val="single" w:sz="8" w:space="0" w:color="auto"/>
              <w:right w:val="single" w:sz="8" w:space="0" w:color="auto"/>
            </w:tcBorders>
            <w:shd w:val="clear" w:color="auto" w:fill="auto"/>
            <w:vAlign w:val="center"/>
            <w:hideMark/>
          </w:tcPr>
          <w:p w14:paraId="0321031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481582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27" w:type="dxa"/>
            <w:tcBorders>
              <w:top w:val="nil"/>
              <w:left w:val="nil"/>
              <w:bottom w:val="single" w:sz="8" w:space="0" w:color="auto"/>
              <w:right w:val="single" w:sz="8" w:space="0" w:color="auto"/>
            </w:tcBorders>
            <w:shd w:val="clear" w:color="auto" w:fill="auto"/>
            <w:vAlign w:val="center"/>
            <w:hideMark/>
          </w:tcPr>
          <w:p w14:paraId="111F001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529CB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5E3578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269D8E3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21</w:t>
            </w:r>
          </w:p>
        </w:tc>
        <w:tc>
          <w:tcPr>
            <w:tcW w:w="3013" w:type="dxa"/>
            <w:tcBorders>
              <w:top w:val="nil"/>
              <w:left w:val="nil"/>
              <w:bottom w:val="single" w:sz="8" w:space="0" w:color="auto"/>
              <w:right w:val="single" w:sz="8" w:space="0" w:color="auto"/>
            </w:tcBorders>
            <w:shd w:val="clear" w:color="auto" w:fill="auto"/>
            <w:vAlign w:val="center"/>
            <w:hideMark/>
          </w:tcPr>
          <w:p w14:paraId="05650DB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95" w:type="dxa"/>
            <w:tcBorders>
              <w:top w:val="nil"/>
              <w:left w:val="nil"/>
              <w:bottom w:val="single" w:sz="8" w:space="0" w:color="auto"/>
              <w:right w:val="single" w:sz="8" w:space="0" w:color="auto"/>
            </w:tcBorders>
            <w:shd w:val="clear" w:color="auto" w:fill="auto"/>
            <w:vAlign w:val="center"/>
            <w:hideMark/>
          </w:tcPr>
          <w:p w14:paraId="10CB5755"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63E22068"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5022F6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0.016</w:t>
            </w:r>
          </w:p>
        </w:tc>
        <w:tc>
          <w:tcPr>
            <w:tcW w:w="1427" w:type="dxa"/>
            <w:tcBorders>
              <w:top w:val="nil"/>
              <w:left w:val="nil"/>
              <w:bottom w:val="single" w:sz="8" w:space="0" w:color="auto"/>
              <w:right w:val="single" w:sz="8" w:space="0" w:color="auto"/>
            </w:tcBorders>
            <w:shd w:val="clear" w:color="auto" w:fill="auto"/>
            <w:vAlign w:val="center"/>
            <w:hideMark/>
          </w:tcPr>
          <w:p w14:paraId="6FE0E19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13B958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B6B3ED0"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7DA0709C"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23</w:t>
            </w:r>
          </w:p>
        </w:tc>
        <w:tc>
          <w:tcPr>
            <w:tcW w:w="3013" w:type="dxa"/>
            <w:tcBorders>
              <w:top w:val="nil"/>
              <w:left w:val="nil"/>
              <w:bottom w:val="single" w:sz="8" w:space="0" w:color="auto"/>
              <w:right w:val="single" w:sz="8" w:space="0" w:color="auto"/>
            </w:tcBorders>
            <w:shd w:val="clear" w:color="auto" w:fill="auto"/>
            <w:vAlign w:val="center"/>
            <w:hideMark/>
          </w:tcPr>
          <w:p w14:paraId="0F0D09D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Flaker hopper</w:t>
            </w:r>
          </w:p>
        </w:tc>
        <w:tc>
          <w:tcPr>
            <w:tcW w:w="1895" w:type="dxa"/>
            <w:tcBorders>
              <w:top w:val="nil"/>
              <w:left w:val="nil"/>
              <w:bottom w:val="single" w:sz="8" w:space="0" w:color="auto"/>
              <w:right w:val="single" w:sz="8" w:space="0" w:color="auto"/>
            </w:tcBorders>
            <w:shd w:val="clear" w:color="auto" w:fill="auto"/>
            <w:vAlign w:val="center"/>
            <w:hideMark/>
          </w:tcPr>
          <w:p w14:paraId="023EFF4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44" w:type="dxa"/>
            <w:tcBorders>
              <w:top w:val="nil"/>
              <w:left w:val="nil"/>
              <w:bottom w:val="single" w:sz="8" w:space="0" w:color="auto"/>
              <w:right w:val="single" w:sz="8" w:space="0" w:color="auto"/>
            </w:tcBorders>
            <w:shd w:val="clear" w:color="auto" w:fill="auto"/>
            <w:vAlign w:val="center"/>
            <w:hideMark/>
          </w:tcPr>
          <w:p w14:paraId="45D42AE6"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777E86C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0.033</w:t>
            </w:r>
          </w:p>
        </w:tc>
        <w:tc>
          <w:tcPr>
            <w:tcW w:w="1427" w:type="dxa"/>
            <w:tcBorders>
              <w:top w:val="nil"/>
              <w:left w:val="nil"/>
              <w:bottom w:val="single" w:sz="8" w:space="0" w:color="auto"/>
              <w:right w:val="single" w:sz="8" w:space="0" w:color="auto"/>
            </w:tcBorders>
            <w:shd w:val="clear" w:color="auto" w:fill="auto"/>
            <w:vAlign w:val="center"/>
            <w:hideMark/>
          </w:tcPr>
          <w:p w14:paraId="4C06881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319FD2E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2FC27C02"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3C55894E"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24</w:t>
            </w:r>
          </w:p>
        </w:tc>
        <w:tc>
          <w:tcPr>
            <w:tcW w:w="3013" w:type="dxa"/>
            <w:tcBorders>
              <w:top w:val="nil"/>
              <w:left w:val="nil"/>
              <w:bottom w:val="single" w:sz="8" w:space="0" w:color="auto"/>
              <w:right w:val="single" w:sz="8" w:space="0" w:color="auto"/>
            </w:tcBorders>
            <w:shd w:val="clear" w:color="auto" w:fill="auto"/>
            <w:vAlign w:val="center"/>
            <w:hideMark/>
          </w:tcPr>
          <w:p w14:paraId="388143B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Circle Feeder</w:t>
            </w:r>
          </w:p>
        </w:tc>
        <w:tc>
          <w:tcPr>
            <w:tcW w:w="1895" w:type="dxa"/>
            <w:tcBorders>
              <w:top w:val="nil"/>
              <w:left w:val="nil"/>
              <w:bottom w:val="single" w:sz="8" w:space="0" w:color="auto"/>
              <w:right w:val="single" w:sz="8" w:space="0" w:color="auto"/>
            </w:tcBorders>
            <w:shd w:val="clear" w:color="auto" w:fill="auto"/>
            <w:vAlign w:val="center"/>
            <w:hideMark/>
          </w:tcPr>
          <w:p w14:paraId="520F76C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7.5 ton/</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 304</w:t>
            </w:r>
          </w:p>
        </w:tc>
        <w:tc>
          <w:tcPr>
            <w:tcW w:w="544" w:type="dxa"/>
            <w:tcBorders>
              <w:top w:val="nil"/>
              <w:left w:val="nil"/>
              <w:bottom w:val="single" w:sz="8" w:space="0" w:color="auto"/>
              <w:right w:val="single" w:sz="8" w:space="0" w:color="auto"/>
            </w:tcBorders>
            <w:shd w:val="clear" w:color="auto" w:fill="auto"/>
            <w:vAlign w:val="center"/>
            <w:hideMark/>
          </w:tcPr>
          <w:p w14:paraId="364DA6E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5C0A0074"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0.065</w:t>
            </w:r>
          </w:p>
        </w:tc>
        <w:tc>
          <w:tcPr>
            <w:tcW w:w="1427" w:type="dxa"/>
            <w:tcBorders>
              <w:top w:val="nil"/>
              <w:left w:val="nil"/>
              <w:bottom w:val="single" w:sz="8" w:space="0" w:color="auto"/>
              <w:right w:val="single" w:sz="8" w:space="0" w:color="auto"/>
            </w:tcBorders>
            <w:shd w:val="clear" w:color="auto" w:fill="auto"/>
            <w:vAlign w:val="center"/>
            <w:hideMark/>
          </w:tcPr>
          <w:p w14:paraId="06C055F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BAF50F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0F9F27D"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31C35DD"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25</w:t>
            </w:r>
          </w:p>
        </w:tc>
        <w:tc>
          <w:tcPr>
            <w:tcW w:w="3013" w:type="dxa"/>
            <w:tcBorders>
              <w:top w:val="nil"/>
              <w:left w:val="nil"/>
              <w:bottom w:val="single" w:sz="8" w:space="0" w:color="auto"/>
              <w:right w:val="single" w:sz="8" w:space="0" w:color="auto"/>
            </w:tcBorders>
            <w:shd w:val="clear" w:color="auto" w:fill="auto"/>
            <w:vAlign w:val="center"/>
            <w:hideMark/>
          </w:tcPr>
          <w:p w14:paraId="7C4B30A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Crusher</w:t>
            </w:r>
          </w:p>
        </w:tc>
        <w:tc>
          <w:tcPr>
            <w:tcW w:w="1895" w:type="dxa"/>
            <w:tcBorders>
              <w:top w:val="nil"/>
              <w:left w:val="nil"/>
              <w:bottom w:val="single" w:sz="8" w:space="0" w:color="auto"/>
              <w:right w:val="single" w:sz="8" w:space="0" w:color="auto"/>
            </w:tcBorders>
            <w:shd w:val="clear" w:color="auto" w:fill="auto"/>
            <w:vAlign w:val="center"/>
            <w:hideMark/>
          </w:tcPr>
          <w:p w14:paraId="6B9680E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4500kg/</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07DC496F"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28F9D243"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0.131</w:t>
            </w:r>
          </w:p>
        </w:tc>
        <w:tc>
          <w:tcPr>
            <w:tcW w:w="1427" w:type="dxa"/>
            <w:tcBorders>
              <w:top w:val="nil"/>
              <w:left w:val="nil"/>
              <w:bottom w:val="single" w:sz="8" w:space="0" w:color="auto"/>
              <w:right w:val="single" w:sz="8" w:space="0" w:color="auto"/>
            </w:tcBorders>
            <w:shd w:val="clear" w:color="auto" w:fill="auto"/>
            <w:vAlign w:val="center"/>
            <w:hideMark/>
          </w:tcPr>
          <w:p w14:paraId="13040AE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D22894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F0723CF" w14:textId="77777777" w:rsidTr="00DD6CA5">
        <w:trPr>
          <w:trHeight w:val="83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FD882F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26</w:t>
            </w:r>
          </w:p>
        </w:tc>
        <w:tc>
          <w:tcPr>
            <w:tcW w:w="3013" w:type="dxa"/>
            <w:tcBorders>
              <w:top w:val="nil"/>
              <w:left w:val="nil"/>
              <w:bottom w:val="single" w:sz="8" w:space="0" w:color="auto"/>
              <w:right w:val="single" w:sz="8" w:space="0" w:color="auto"/>
            </w:tcBorders>
            <w:shd w:val="clear" w:color="auto" w:fill="auto"/>
            <w:vAlign w:val="center"/>
            <w:hideMark/>
          </w:tcPr>
          <w:p w14:paraId="5026457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Packer </w:t>
            </w:r>
          </w:p>
        </w:tc>
        <w:tc>
          <w:tcPr>
            <w:tcW w:w="1895" w:type="dxa"/>
            <w:tcBorders>
              <w:top w:val="nil"/>
              <w:left w:val="nil"/>
              <w:bottom w:val="single" w:sz="8" w:space="0" w:color="auto"/>
              <w:right w:val="single" w:sz="8" w:space="0" w:color="auto"/>
            </w:tcBorders>
            <w:shd w:val="clear" w:color="auto" w:fill="auto"/>
            <w:vAlign w:val="center"/>
            <w:hideMark/>
          </w:tcPr>
          <w:p w14:paraId="674364A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xml:space="preserve"> (25 Kg, 100 Kg, 200Kg, 500 Kg /bag,), SS 304</w:t>
            </w:r>
          </w:p>
        </w:tc>
        <w:tc>
          <w:tcPr>
            <w:tcW w:w="544" w:type="dxa"/>
            <w:tcBorders>
              <w:top w:val="nil"/>
              <w:left w:val="nil"/>
              <w:bottom w:val="single" w:sz="8" w:space="0" w:color="auto"/>
              <w:right w:val="single" w:sz="8" w:space="0" w:color="auto"/>
            </w:tcBorders>
            <w:shd w:val="clear" w:color="auto" w:fill="auto"/>
            <w:vAlign w:val="center"/>
            <w:hideMark/>
          </w:tcPr>
          <w:p w14:paraId="1F7961FE"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0EB1026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37B5D49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55A8FD3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393D837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5FF5AD9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27</w:t>
            </w:r>
          </w:p>
        </w:tc>
        <w:tc>
          <w:tcPr>
            <w:tcW w:w="3013" w:type="dxa"/>
            <w:tcBorders>
              <w:top w:val="nil"/>
              <w:left w:val="nil"/>
              <w:bottom w:val="single" w:sz="8" w:space="0" w:color="auto"/>
              <w:right w:val="single" w:sz="8" w:space="0" w:color="auto"/>
            </w:tcBorders>
            <w:shd w:val="clear" w:color="auto" w:fill="auto"/>
            <w:vAlign w:val="center"/>
            <w:hideMark/>
          </w:tcPr>
          <w:p w14:paraId="6F1066B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Dust Collector</w:t>
            </w:r>
          </w:p>
        </w:tc>
        <w:tc>
          <w:tcPr>
            <w:tcW w:w="1895" w:type="dxa"/>
            <w:tcBorders>
              <w:top w:val="nil"/>
              <w:left w:val="nil"/>
              <w:bottom w:val="single" w:sz="8" w:space="0" w:color="auto"/>
              <w:right w:val="single" w:sz="8" w:space="0" w:color="auto"/>
            </w:tcBorders>
            <w:shd w:val="clear" w:color="auto" w:fill="auto"/>
            <w:vAlign w:val="center"/>
            <w:hideMark/>
          </w:tcPr>
          <w:p w14:paraId="63409E6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SS314</w:t>
            </w:r>
          </w:p>
        </w:tc>
        <w:tc>
          <w:tcPr>
            <w:tcW w:w="544" w:type="dxa"/>
            <w:tcBorders>
              <w:top w:val="nil"/>
              <w:left w:val="nil"/>
              <w:bottom w:val="single" w:sz="8" w:space="0" w:color="auto"/>
              <w:right w:val="single" w:sz="8" w:space="0" w:color="auto"/>
            </w:tcBorders>
            <w:shd w:val="clear" w:color="auto" w:fill="auto"/>
            <w:vAlign w:val="center"/>
            <w:hideMark/>
          </w:tcPr>
          <w:p w14:paraId="4109598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w:t>
            </w:r>
          </w:p>
        </w:tc>
        <w:tc>
          <w:tcPr>
            <w:tcW w:w="975" w:type="dxa"/>
            <w:tcBorders>
              <w:top w:val="nil"/>
              <w:left w:val="nil"/>
              <w:bottom w:val="single" w:sz="8" w:space="0" w:color="auto"/>
              <w:right w:val="single" w:sz="8" w:space="0" w:color="auto"/>
            </w:tcBorders>
            <w:shd w:val="clear" w:color="auto" w:fill="auto"/>
            <w:vAlign w:val="center"/>
            <w:hideMark/>
          </w:tcPr>
          <w:p w14:paraId="1EBCDC99"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0.025</w:t>
            </w:r>
          </w:p>
        </w:tc>
        <w:tc>
          <w:tcPr>
            <w:tcW w:w="1427" w:type="dxa"/>
            <w:tcBorders>
              <w:top w:val="nil"/>
              <w:left w:val="nil"/>
              <w:bottom w:val="single" w:sz="8" w:space="0" w:color="auto"/>
              <w:right w:val="single" w:sz="8" w:space="0" w:color="auto"/>
            </w:tcBorders>
            <w:shd w:val="clear" w:color="auto" w:fill="auto"/>
            <w:vAlign w:val="center"/>
            <w:hideMark/>
          </w:tcPr>
          <w:p w14:paraId="4E67AEC6"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7AA8CFE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7D3B84AC"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07E8B03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28</w:t>
            </w:r>
          </w:p>
        </w:tc>
        <w:tc>
          <w:tcPr>
            <w:tcW w:w="3013" w:type="dxa"/>
            <w:tcBorders>
              <w:top w:val="nil"/>
              <w:left w:val="nil"/>
              <w:bottom w:val="single" w:sz="8" w:space="0" w:color="auto"/>
              <w:right w:val="single" w:sz="8" w:space="0" w:color="auto"/>
            </w:tcBorders>
            <w:shd w:val="clear" w:color="auto" w:fill="auto"/>
            <w:vAlign w:val="center"/>
            <w:hideMark/>
          </w:tcPr>
          <w:p w14:paraId="04BCF4D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Tank</w:t>
            </w:r>
          </w:p>
        </w:tc>
        <w:tc>
          <w:tcPr>
            <w:tcW w:w="1895" w:type="dxa"/>
            <w:tcBorders>
              <w:top w:val="nil"/>
              <w:left w:val="nil"/>
              <w:bottom w:val="single" w:sz="8" w:space="0" w:color="auto"/>
              <w:right w:val="single" w:sz="8" w:space="0" w:color="auto"/>
            </w:tcBorders>
            <w:shd w:val="clear" w:color="auto" w:fill="auto"/>
            <w:vAlign w:val="center"/>
            <w:hideMark/>
          </w:tcPr>
          <w:p w14:paraId="600A95A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150m3, SS304</w:t>
            </w:r>
          </w:p>
        </w:tc>
        <w:tc>
          <w:tcPr>
            <w:tcW w:w="544" w:type="dxa"/>
            <w:tcBorders>
              <w:top w:val="nil"/>
              <w:left w:val="nil"/>
              <w:bottom w:val="single" w:sz="8" w:space="0" w:color="auto"/>
              <w:right w:val="single" w:sz="8" w:space="0" w:color="auto"/>
            </w:tcBorders>
            <w:shd w:val="clear" w:color="auto" w:fill="auto"/>
            <w:vAlign w:val="center"/>
            <w:hideMark/>
          </w:tcPr>
          <w:p w14:paraId="111D146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3A52F67"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0.698</w:t>
            </w:r>
          </w:p>
        </w:tc>
        <w:tc>
          <w:tcPr>
            <w:tcW w:w="1427" w:type="dxa"/>
            <w:tcBorders>
              <w:top w:val="nil"/>
              <w:left w:val="nil"/>
              <w:bottom w:val="single" w:sz="8" w:space="0" w:color="auto"/>
              <w:right w:val="single" w:sz="8" w:space="0" w:color="auto"/>
            </w:tcBorders>
            <w:shd w:val="clear" w:color="auto" w:fill="auto"/>
            <w:vAlign w:val="center"/>
            <w:hideMark/>
          </w:tcPr>
          <w:p w14:paraId="131856C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27C64B1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62DB40E3"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6F5DBA1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29</w:t>
            </w:r>
          </w:p>
        </w:tc>
        <w:tc>
          <w:tcPr>
            <w:tcW w:w="3013" w:type="dxa"/>
            <w:tcBorders>
              <w:top w:val="nil"/>
              <w:left w:val="nil"/>
              <w:bottom w:val="single" w:sz="8" w:space="0" w:color="auto"/>
              <w:right w:val="single" w:sz="8" w:space="0" w:color="auto"/>
            </w:tcBorders>
            <w:shd w:val="clear" w:color="auto" w:fill="auto"/>
            <w:vAlign w:val="center"/>
            <w:hideMark/>
          </w:tcPr>
          <w:p w14:paraId="79B8C4B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Vent Condenser</w:t>
            </w:r>
          </w:p>
        </w:tc>
        <w:tc>
          <w:tcPr>
            <w:tcW w:w="1895" w:type="dxa"/>
            <w:tcBorders>
              <w:top w:val="nil"/>
              <w:left w:val="nil"/>
              <w:bottom w:val="single" w:sz="8" w:space="0" w:color="auto"/>
              <w:right w:val="single" w:sz="8" w:space="0" w:color="auto"/>
            </w:tcBorders>
            <w:shd w:val="clear" w:color="auto" w:fill="auto"/>
            <w:vAlign w:val="center"/>
            <w:hideMark/>
          </w:tcPr>
          <w:p w14:paraId="405FA1E2"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6m2, SS304</w:t>
            </w:r>
          </w:p>
        </w:tc>
        <w:tc>
          <w:tcPr>
            <w:tcW w:w="544" w:type="dxa"/>
            <w:tcBorders>
              <w:top w:val="nil"/>
              <w:left w:val="nil"/>
              <w:bottom w:val="single" w:sz="8" w:space="0" w:color="auto"/>
              <w:right w:val="single" w:sz="8" w:space="0" w:color="auto"/>
            </w:tcBorders>
            <w:shd w:val="clear" w:color="auto" w:fill="auto"/>
            <w:vAlign w:val="center"/>
            <w:hideMark/>
          </w:tcPr>
          <w:p w14:paraId="2FD22941"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C856766"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0.098</w:t>
            </w:r>
          </w:p>
        </w:tc>
        <w:tc>
          <w:tcPr>
            <w:tcW w:w="1427" w:type="dxa"/>
            <w:tcBorders>
              <w:top w:val="nil"/>
              <w:left w:val="nil"/>
              <w:bottom w:val="single" w:sz="8" w:space="0" w:color="auto"/>
              <w:right w:val="single" w:sz="8" w:space="0" w:color="auto"/>
            </w:tcBorders>
            <w:shd w:val="clear" w:color="auto" w:fill="auto"/>
            <w:vAlign w:val="center"/>
            <w:hideMark/>
          </w:tcPr>
          <w:p w14:paraId="14DC842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AC6ACAC"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1BBE56E4"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noWrap/>
            <w:vAlign w:val="center"/>
            <w:hideMark/>
          </w:tcPr>
          <w:p w14:paraId="10552ECB"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30</w:t>
            </w:r>
          </w:p>
        </w:tc>
        <w:tc>
          <w:tcPr>
            <w:tcW w:w="3013" w:type="dxa"/>
            <w:tcBorders>
              <w:top w:val="nil"/>
              <w:left w:val="nil"/>
              <w:bottom w:val="single" w:sz="8" w:space="0" w:color="auto"/>
              <w:right w:val="single" w:sz="8" w:space="0" w:color="auto"/>
            </w:tcBorders>
            <w:shd w:val="clear" w:color="auto" w:fill="auto"/>
            <w:vAlign w:val="center"/>
            <w:hideMark/>
          </w:tcPr>
          <w:p w14:paraId="2EF0CB8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Product Filter</w:t>
            </w:r>
          </w:p>
        </w:tc>
        <w:tc>
          <w:tcPr>
            <w:tcW w:w="1895" w:type="dxa"/>
            <w:tcBorders>
              <w:top w:val="nil"/>
              <w:left w:val="nil"/>
              <w:bottom w:val="single" w:sz="8" w:space="0" w:color="auto"/>
              <w:right w:val="single" w:sz="8" w:space="0" w:color="auto"/>
            </w:tcBorders>
            <w:shd w:val="clear" w:color="auto" w:fill="auto"/>
            <w:vAlign w:val="center"/>
            <w:hideMark/>
          </w:tcPr>
          <w:p w14:paraId="66BDEE0F"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15m3/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1F62AFBC"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w:t>
            </w:r>
          </w:p>
        </w:tc>
        <w:tc>
          <w:tcPr>
            <w:tcW w:w="975" w:type="dxa"/>
            <w:tcBorders>
              <w:top w:val="nil"/>
              <w:left w:val="nil"/>
              <w:bottom w:val="single" w:sz="8" w:space="0" w:color="auto"/>
              <w:right w:val="single" w:sz="8" w:space="0" w:color="auto"/>
            </w:tcBorders>
            <w:shd w:val="clear" w:color="auto" w:fill="auto"/>
            <w:vAlign w:val="center"/>
            <w:hideMark/>
          </w:tcPr>
          <w:p w14:paraId="27FC838F"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0.079</w:t>
            </w:r>
          </w:p>
        </w:tc>
        <w:tc>
          <w:tcPr>
            <w:tcW w:w="1427" w:type="dxa"/>
            <w:tcBorders>
              <w:top w:val="nil"/>
              <w:left w:val="nil"/>
              <w:bottom w:val="single" w:sz="8" w:space="0" w:color="auto"/>
              <w:right w:val="single" w:sz="8" w:space="0" w:color="auto"/>
            </w:tcBorders>
            <w:shd w:val="clear" w:color="auto" w:fill="auto"/>
            <w:vAlign w:val="center"/>
            <w:hideMark/>
          </w:tcPr>
          <w:p w14:paraId="1D4FCAA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191D7F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40A768D9"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70181F00"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auto" w:fill="auto"/>
            <w:vAlign w:val="center"/>
            <w:hideMark/>
          </w:tcPr>
          <w:p w14:paraId="686A295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Feed Pump</w:t>
            </w:r>
          </w:p>
        </w:tc>
        <w:tc>
          <w:tcPr>
            <w:tcW w:w="1895" w:type="dxa"/>
            <w:tcBorders>
              <w:top w:val="nil"/>
              <w:left w:val="nil"/>
              <w:bottom w:val="single" w:sz="8" w:space="0" w:color="auto"/>
              <w:right w:val="single" w:sz="8" w:space="0" w:color="auto"/>
            </w:tcBorders>
            <w:shd w:val="clear" w:color="auto" w:fill="auto"/>
            <w:vAlign w:val="center"/>
            <w:hideMark/>
          </w:tcPr>
          <w:p w14:paraId="4BC1405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18m3/</w:t>
            </w:r>
            <w:proofErr w:type="spellStart"/>
            <w:r w:rsidRPr="00E508B9">
              <w:rPr>
                <w:rFonts w:ascii="Arial" w:eastAsia="Times New Roman" w:hAnsi="Arial" w:cs="Arial"/>
                <w:color w:val="000000"/>
                <w:sz w:val="20"/>
                <w:szCs w:val="20"/>
                <w:lang w:val="en-US"/>
              </w:rPr>
              <w:t>hr</w:t>
            </w:r>
            <w:proofErr w:type="spellEnd"/>
            <w:r w:rsidRPr="00E508B9">
              <w:rPr>
                <w:rFonts w:ascii="Arial" w:eastAsia="Times New Roman" w:hAnsi="Arial" w:cs="Arial"/>
                <w:color w:val="000000"/>
                <w:sz w:val="20"/>
                <w:szCs w:val="20"/>
                <w:lang w:val="en-US"/>
              </w:rPr>
              <w:t>, SS304</w:t>
            </w:r>
          </w:p>
        </w:tc>
        <w:tc>
          <w:tcPr>
            <w:tcW w:w="544" w:type="dxa"/>
            <w:tcBorders>
              <w:top w:val="nil"/>
              <w:left w:val="nil"/>
              <w:bottom w:val="single" w:sz="8" w:space="0" w:color="auto"/>
              <w:right w:val="single" w:sz="8" w:space="0" w:color="auto"/>
            </w:tcBorders>
            <w:shd w:val="clear" w:color="auto" w:fill="auto"/>
            <w:vAlign w:val="center"/>
            <w:hideMark/>
          </w:tcPr>
          <w:p w14:paraId="4FCDC02A"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5</w:t>
            </w:r>
          </w:p>
        </w:tc>
        <w:tc>
          <w:tcPr>
            <w:tcW w:w="975" w:type="dxa"/>
            <w:tcBorders>
              <w:top w:val="nil"/>
              <w:left w:val="nil"/>
              <w:bottom w:val="single" w:sz="8" w:space="0" w:color="auto"/>
              <w:right w:val="single" w:sz="8" w:space="0" w:color="auto"/>
            </w:tcBorders>
            <w:shd w:val="clear" w:color="auto" w:fill="auto"/>
            <w:vAlign w:val="center"/>
            <w:hideMark/>
          </w:tcPr>
          <w:p w14:paraId="2351E972"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0.082</w:t>
            </w:r>
          </w:p>
        </w:tc>
        <w:tc>
          <w:tcPr>
            <w:tcW w:w="1427" w:type="dxa"/>
            <w:tcBorders>
              <w:top w:val="nil"/>
              <w:left w:val="nil"/>
              <w:bottom w:val="single" w:sz="8" w:space="0" w:color="auto"/>
              <w:right w:val="single" w:sz="8" w:space="0" w:color="auto"/>
            </w:tcBorders>
            <w:shd w:val="clear" w:color="auto" w:fill="auto"/>
            <w:vAlign w:val="center"/>
            <w:hideMark/>
          </w:tcPr>
          <w:p w14:paraId="18757A4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Indigenous</w:t>
            </w:r>
          </w:p>
        </w:tc>
        <w:tc>
          <w:tcPr>
            <w:tcW w:w="1546" w:type="dxa"/>
            <w:tcBorders>
              <w:top w:val="nil"/>
              <w:left w:val="nil"/>
              <w:bottom w:val="single" w:sz="8" w:space="0" w:color="auto"/>
              <w:right w:val="single" w:sz="8" w:space="0" w:color="auto"/>
            </w:tcBorders>
            <w:shd w:val="clear" w:color="auto" w:fill="auto"/>
            <w:vAlign w:val="center"/>
            <w:hideMark/>
          </w:tcPr>
          <w:p w14:paraId="6DDFE02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0281070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716E32A8"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000000" w:fill="A9D08E"/>
            <w:vAlign w:val="center"/>
            <w:hideMark/>
          </w:tcPr>
          <w:p w14:paraId="2B9A5177"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Total</w:t>
            </w:r>
          </w:p>
        </w:tc>
        <w:tc>
          <w:tcPr>
            <w:tcW w:w="1895" w:type="dxa"/>
            <w:tcBorders>
              <w:top w:val="nil"/>
              <w:left w:val="nil"/>
              <w:bottom w:val="single" w:sz="8" w:space="0" w:color="auto"/>
              <w:right w:val="single" w:sz="8" w:space="0" w:color="auto"/>
            </w:tcBorders>
            <w:shd w:val="clear" w:color="000000" w:fill="A9D08E"/>
            <w:vAlign w:val="center"/>
            <w:hideMark/>
          </w:tcPr>
          <w:p w14:paraId="5A341493"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000000" w:fill="A9D08E"/>
            <w:vAlign w:val="center"/>
            <w:hideMark/>
          </w:tcPr>
          <w:p w14:paraId="1B063D25"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A9D08E"/>
            <w:vAlign w:val="center"/>
            <w:hideMark/>
          </w:tcPr>
          <w:p w14:paraId="596483F0"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4.002</w:t>
            </w:r>
          </w:p>
        </w:tc>
        <w:tc>
          <w:tcPr>
            <w:tcW w:w="1427" w:type="dxa"/>
            <w:tcBorders>
              <w:top w:val="nil"/>
              <w:left w:val="nil"/>
              <w:bottom w:val="single" w:sz="8" w:space="0" w:color="auto"/>
              <w:right w:val="single" w:sz="8" w:space="0" w:color="auto"/>
            </w:tcBorders>
            <w:shd w:val="clear" w:color="000000" w:fill="A9D08E"/>
            <w:vAlign w:val="center"/>
            <w:hideMark/>
          </w:tcPr>
          <w:p w14:paraId="002683A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A9D08E"/>
            <w:vAlign w:val="center"/>
            <w:hideMark/>
          </w:tcPr>
          <w:p w14:paraId="6096567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E45832" w:rsidRPr="00E508B9" w14:paraId="52F3823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vAlign w:val="center"/>
            <w:hideMark/>
          </w:tcPr>
          <w:p w14:paraId="2AF764F2" w14:textId="77777777" w:rsidR="00E45832" w:rsidRPr="00E508B9" w:rsidRDefault="00E45832" w:rsidP="00DD6CA5">
            <w:pPr>
              <w:spacing w:after="0" w:line="240" w:lineRule="auto"/>
              <w:jc w:val="right"/>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1.3</w:t>
            </w:r>
          </w:p>
        </w:tc>
        <w:tc>
          <w:tcPr>
            <w:tcW w:w="3013" w:type="dxa"/>
            <w:tcBorders>
              <w:top w:val="nil"/>
              <w:left w:val="nil"/>
              <w:bottom w:val="single" w:sz="8" w:space="0" w:color="auto"/>
              <w:right w:val="single" w:sz="8" w:space="0" w:color="auto"/>
            </w:tcBorders>
            <w:shd w:val="clear" w:color="000000" w:fill="9CC2E5"/>
            <w:vAlign w:val="center"/>
            <w:hideMark/>
          </w:tcPr>
          <w:p w14:paraId="6FE863B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ETP Plant</w:t>
            </w:r>
          </w:p>
        </w:tc>
        <w:tc>
          <w:tcPr>
            <w:tcW w:w="1895" w:type="dxa"/>
            <w:tcBorders>
              <w:top w:val="nil"/>
              <w:left w:val="nil"/>
              <w:bottom w:val="single" w:sz="8" w:space="0" w:color="auto"/>
              <w:right w:val="single" w:sz="8" w:space="0" w:color="auto"/>
            </w:tcBorders>
            <w:shd w:val="clear" w:color="000000" w:fill="9CC2E5"/>
            <w:vAlign w:val="center"/>
            <w:hideMark/>
          </w:tcPr>
          <w:p w14:paraId="414759F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800 KD</w:t>
            </w:r>
          </w:p>
        </w:tc>
        <w:tc>
          <w:tcPr>
            <w:tcW w:w="544" w:type="dxa"/>
            <w:tcBorders>
              <w:top w:val="nil"/>
              <w:left w:val="nil"/>
              <w:bottom w:val="single" w:sz="8" w:space="0" w:color="auto"/>
              <w:right w:val="single" w:sz="8" w:space="0" w:color="auto"/>
            </w:tcBorders>
            <w:shd w:val="clear" w:color="000000" w:fill="9CC2E5"/>
            <w:vAlign w:val="center"/>
            <w:hideMark/>
          </w:tcPr>
          <w:p w14:paraId="6953794D"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000000" w:fill="9CC2E5"/>
            <w:vAlign w:val="center"/>
            <w:hideMark/>
          </w:tcPr>
          <w:p w14:paraId="426162A1" w14:textId="77777777" w:rsidR="00E45832" w:rsidRPr="00E508B9" w:rsidRDefault="00E45832" w:rsidP="00DD6CA5">
            <w:pPr>
              <w:spacing w:after="0" w:line="240" w:lineRule="auto"/>
              <w:jc w:val="center"/>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0.477</w:t>
            </w:r>
          </w:p>
        </w:tc>
        <w:tc>
          <w:tcPr>
            <w:tcW w:w="1427" w:type="dxa"/>
            <w:tcBorders>
              <w:top w:val="nil"/>
              <w:left w:val="nil"/>
              <w:bottom w:val="single" w:sz="8" w:space="0" w:color="auto"/>
              <w:right w:val="single" w:sz="8" w:space="0" w:color="auto"/>
            </w:tcBorders>
            <w:shd w:val="clear" w:color="000000" w:fill="9CC2E5"/>
            <w:vAlign w:val="center"/>
            <w:hideMark/>
          </w:tcPr>
          <w:p w14:paraId="2D11844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000000" w:fill="9CC2E5"/>
            <w:vAlign w:val="center"/>
            <w:hideMark/>
          </w:tcPr>
          <w:p w14:paraId="140D07DE"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r w:rsidR="00976CAA" w:rsidRPr="00E508B9" w14:paraId="36A9C7A9" w14:textId="77777777" w:rsidTr="00DD6CA5">
        <w:trPr>
          <w:trHeight w:val="289"/>
        </w:trPr>
        <w:tc>
          <w:tcPr>
            <w:tcW w:w="588" w:type="dxa"/>
            <w:tcBorders>
              <w:top w:val="nil"/>
              <w:left w:val="single" w:sz="8" w:space="0" w:color="auto"/>
              <w:bottom w:val="single" w:sz="8" w:space="0" w:color="auto"/>
              <w:right w:val="single" w:sz="8" w:space="0" w:color="auto"/>
            </w:tcBorders>
            <w:shd w:val="clear" w:color="000000" w:fill="9CC2E5"/>
            <w:vAlign w:val="center"/>
          </w:tcPr>
          <w:p w14:paraId="217F84DF" w14:textId="1D0E4DED" w:rsidR="00976CAA" w:rsidRPr="00E508B9" w:rsidRDefault="00976CAA" w:rsidP="00DD6CA5">
            <w:pPr>
              <w:spacing w:after="0" w:line="240" w:lineRule="auto"/>
              <w:jc w:val="right"/>
              <w:rPr>
                <w:rFonts w:ascii="Arial" w:eastAsia="Times New Roman" w:hAnsi="Arial" w:cs="Arial"/>
                <w:color w:val="000000"/>
                <w:sz w:val="20"/>
                <w:szCs w:val="20"/>
                <w:lang w:val="en-US"/>
              </w:rPr>
            </w:pPr>
            <w:r>
              <w:rPr>
                <w:rFonts w:ascii="Arial" w:eastAsia="Times New Roman" w:hAnsi="Arial" w:cs="Arial"/>
                <w:color w:val="000000"/>
                <w:sz w:val="20"/>
                <w:szCs w:val="20"/>
                <w:lang w:val="en-US"/>
              </w:rPr>
              <w:t>1.4</w:t>
            </w:r>
          </w:p>
        </w:tc>
        <w:tc>
          <w:tcPr>
            <w:tcW w:w="3013" w:type="dxa"/>
            <w:tcBorders>
              <w:top w:val="nil"/>
              <w:left w:val="nil"/>
              <w:bottom w:val="single" w:sz="8" w:space="0" w:color="auto"/>
              <w:right w:val="single" w:sz="8" w:space="0" w:color="auto"/>
            </w:tcBorders>
            <w:shd w:val="clear" w:color="000000" w:fill="9CC2E5"/>
            <w:vAlign w:val="center"/>
          </w:tcPr>
          <w:p w14:paraId="34192299" w14:textId="7CFD8EBC" w:rsidR="00976CAA" w:rsidRPr="00E508B9" w:rsidRDefault="00976CAA" w:rsidP="00DD6CA5">
            <w:pPr>
              <w:spacing w:after="0" w:line="240" w:lineRule="auto"/>
              <w:rPr>
                <w:rFonts w:ascii="Arial" w:eastAsia="Times New Roman" w:hAnsi="Arial" w:cs="Arial"/>
                <w:color w:val="000000"/>
                <w:sz w:val="20"/>
                <w:szCs w:val="20"/>
                <w:lang w:val="en-US"/>
              </w:rPr>
            </w:pPr>
            <w:proofErr w:type="gramStart"/>
            <w:r>
              <w:rPr>
                <w:rFonts w:ascii="Arial" w:eastAsia="Times New Roman" w:hAnsi="Arial" w:cs="Arial"/>
                <w:color w:val="000000"/>
                <w:sz w:val="20"/>
                <w:szCs w:val="20"/>
                <w:lang w:val="en-US"/>
              </w:rPr>
              <w:t>Ware House</w:t>
            </w:r>
            <w:proofErr w:type="gramEnd"/>
            <w:r>
              <w:rPr>
                <w:rFonts w:ascii="Arial" w:eastAsia="Times New Roman" w:hAnsi="Arial" w:cs="Arial"/>
                <w:color w:val="000000"/>
                <w:sz w:val="20"/>
                <w:szCs w:val="20"/>
                <w:lang w:val="en-US"/>
              </w:rPr>
              <w:t xml:space="preserve"> </w:t>
            </w:r>
          </w:p>
        </w:tc>
        <w:tc>
          <w:tcPr>
            <w:tcW w:w="1895" w:type="dxa"/>
            <w:tcBorders>
              <w:top w:val="nil"/>
              <w:left w:val="nil"/>
              <w:bottom w:val="single" w:sz="8" w:space="0" w:color="auto"/>
              <w:right w:val="single" w:sz="8" w:space="0" w:color="auto"/>
            </w:tcBorders>
            <w:shd w:val="clear" w:color="000000" w:fill="9CC2E5"/>
            <w:vAlign w:val="center"/>
          </w:tcPr>
          <w:p w14:paraId="43511B47" w14:textId="7FAEA9C7" w:rsidR="00976CAA" w:rsidRPr="00E508B9" w:rsidRDefault="00976CAA" w:rsidP="00DD6CA5">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1.8 Acre</w:t>
            </w:r>
          </w:p>
        </w:tc>
        <w:tc>
          <w:tcPr>
            <w:tcW w:w="544" w:type="dxa"/>
            <w:tcBorders>
              <w:top w:val="nil"/>
              <w:left w:val="nil"/>
              <w:bottom w:val="single" w:sz="8" w:space="0" w:color="auto"/>
              <w:right w:val="single" w:sz="8" w:space="0" w:color="auto"/>
            </w:tcBorders>
            <w:shd w:val="clear" w:color="000000" w:fill="9CC2E5"/>
            <w:vAlign w:val="center"/>
          </w:tcPr>
          <w:p w14:paraId="19904883" w14:textId="77777777" w:rsidR="00976CAA" w:rsidRPr="00E508B9" w:rsidRDefault="00976CAA" w:rsidP="00DD6CA5">
            <w:pPr>
              <w:spacing w:after="0" w:line="240" w:lineRule="auto"/>
              <w:rPr>
                <w:rFonts w:ascii="Arial" w:eastAsia="Times New Roman" w:hAnsi="Arial" w:cs="Arial"/>
                <w:color w:val="000000"/>
                <w:sz w:val="20"/>
                <w:szCs w:val="20"/>
                <w:lang w:val="en-US"/>
              </w:rPr>
            </w:pPr>
          </w:p>
        </w:tc>
        <w:tc>
          <w:tcPr>
            <w:tcW w:w="975" w:type="dxa"/>
            <w:tcBorders>
              <w:top w:val="nil"/>
              <w:left w:val="nil"/>
              <w:bottom w:val="single" w:sz="8" w:space="0" w:color="auto"/>
              <w:right w:val="single" w:sz="8" w:space="0" w:color="auto"/>
            </w:tcBorders>
            <w:shd w:val="clear" w:color="000000" w:fill="9CC2E5"/>
            <w:vAlign w:val="center"/>
          </w:tcPr>
          <w:p w14:paraId="4F3A9BA3" w14:textId="59AD0B44" w:rsidR="00976CAA" w:rsidRPr="00E508B9" w:rsidRDefault="00976CAA" w:rsidP="00DD6CA5">
            <w:pPr>
              <w:spacing w:after="0" w:line="240" w:lineRule="auto"/>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0.27</w:t>
            </w:r>
          </w:p>
        </w:tc>
        <w:tc>
          <w:tcPr>
            <w:tcW w:w="1427" w:type="dxa"/>
            <w:tcBorders>
              <w:top w:val="nil"/>
              <w:left w:val="nil"/>
              <w:bottom w:val="single" w:sz="8" w:space="0" w:color="auto"/>
              <w:right w:val="single" w:sz="8" w:space="0" w:color="auto"/>
            </w:tcBorders>
            <w:shd w:val="clear" w:color="000000" w:fill="9CC2E5"/>
            <w:vAlign w:val="center"/>
          </w:tcPr>
          <w:p w14:paraId="16719216" w14:textId="77777777" w:rsidR="00976CAA" w:rsidRPr="00E508B9" w:rsidRDefault="00976CAA" w:rsidP="00DD6CA5">
            <w:pPr>
              <w:spacing w:after="0" w:line="240" w:lineRule="auto"/>
              <w:rPr>
                <w:rFonts w:ascii="Arial" w:eastAsia="Times New Roman" w:hAnsi="Arial" w:cs="Arial"/>
                <w:color w:val="000000"/>
                <w:sz w:val="20"/>
                <w:szCs w:val="20"/>
                <w:lang w:val="en-US"/>
              </w:rPr>
            </w:pPr>
          </w:p>
        </w:tc>
        <w:tc>
          <w:tcPr>
            <w:tcW w:w="1546" w:type="dxa"/>
            <w:tcBorders>
              <w:top w:val="nil"/>
              <w:left w:val="nil"/>
              <w:bottom w:val="single" w:sz="8" w:space="0" w:color="auto"/>
              <w:right w:val="single" w:sz="8" w:space="0" w:color="auto"/>
            </w:tcBorders>
            <w:shd w:val="clear" w:color="000000" w:fill="9CC2E5"/>
            <w:vAlign w:val="center"/>
          </w:tcPr>
          <w:p w14:paraId="1DFE0F9D" w14:textId="77777777" w:rsidR="00976CAA" w:rsidRPr="00E508B9" w:rsidRDefault="00976CAA" w:rsidP="00DD6CA5">
            <w:pPr>
              <w:spacing w:after="0" w:line="240" w:lineRule="auto"/>
              <w:rPr>
                <w:rFonts w:ascii="Arial" w:eastAsia="Times New Roman" w:hAnsi="Arial" w:cs="Arial"/>
                <w:color w:val="000000"/>
                <w:sz w:val="20"/>
                <w:szCs w:val="20"/>
                <w:lang w:val="en-US"/>
              </w:rPr>
            </w:pPr>
          </w:p>
        </w:tc>
      </w:tr>
      <w:tr w:rsidR="00E45832" w:rsidRPr="00E508B9" w14:paraId="3E2549E8" w14:textId="77777777" w:rsidTr="00DD6CA5">
        <w:trPr>
          <w:trHeight w:val="289"/>
        </w:trPr>
        <w:tc>
          <w:tcPr>
            <w:tcW w:w="588" w:type="dxa"/>
            <w:tcBorders>
              <w:top w:val="nil"/>
              <w:left w:val="single" w:sz="8" w:space="0" w:color="auto"/>
              <w:bottom w:val="single" w:sz="8" w:space="0" w:color="auto"/>
              <w:right w:val="single" w:sz="8" w:space="0" w:color="auto"/>
            </w:tcBorders>
            <w:shd w:val="clear" w:color="auto" w:fill="auto"/>
            <w:vAlign w:val="center"/>
            <w:hideMark/>
          </w:tcPr>
          <w:p w14:paraId="62D7B5D9"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3013" w:type="dxa"/>
            <w:tcBorders>
              <w:top w:val="nil"/>
              <w:left w:val="nil"/>
              <w:bottom w:val="single" w:sz="8" w:space="0" w:color="auto"/>
              <w:right w:val="single" w:sz="8" w:space="0" w:color="auto"/>
            </w:tcBorders>
            <w:shd w:val="clear" w:color="auto" w:fill="auto"/>
            <w:vAlign w:val="center"/>
            <w:hideMark/>
          </w:tcPr>
          <w:p w14:paraId="08682A51" w14:textId="57D1CCAF"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Final Total</w:t>
            </w:r>
            <w:r w:rsidR="006A384D">
              <w:rPr>
                <w:rFonts w:ascii="Arial" w:eastAsia="Times New Roman" w:hAnsi="Arial" w:cs="Arial"/>
                <w:color w:val="000000"/>
                <w:sz w:val="20"/>
                <w:szCs w:val="20"/>
                <w:lang w:val="en-US"/>
              </w:rPr>
              <w:t xml:space="preserve"> (1.1+1.2+1.3+1.4)</w:t>
            </w:r>
          </w:p>
        </w:tc>
        <w:tc>
          <w:tcPr>
            <w:tcW w:w="1895" w:type="dxa"/>
            <w:tcBorders>
              <w:top w:val="nil"/>
              <w:left w:val="nil"/>
              <w:bottom w:val="single" w:sz="8" w:space="0" w:color="auto"/>
              <w:right w:val="single" w:sz="8" w:space="0" w:color="auto"/>
            </w:tcBorders>
            <w:shd w:val="clear" w:color="auto" w:fill="auto"/>
            <w:vAlign w:val="center"/>
            <w:hideMark/>
          </w:tcPr>
          <w:p w14:paraId="1F2C08CB"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544" w:type="dxa"/>
            <w:tcBorders>
              <w:top w:val="nil"/>
              <w:left w:val="nil"/>
              <w:bottom w:val="single" w:sz="8" w:space="0" w:color="auto"/>
              <w:right w:val="single" w:sz="8" w:space="0" w:color="auto"/>
            </w:tcBorders>
            <w:shd w:val="clear" w:color="auto" w:fill="auto"/>
            <w:vAlign w:val="center"/>
            <w:hideMark/>
          </w:tcPr>
          <w:p w14:paraId="775A2364"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975" w:type="dxa"/>
            <w:tcBorders>
              <w:top w:val="nil"/>
              <w:left w:val="nil"/>
              <w:bottom w:val="single" w:sz="8" w:space="0" w:color="auto"/>
              <w:right w:val="single" w:sz="8" w:space="0" w:color="auto"/>
            </w:tcBorders>
            <w:shd w:val="clear" w:color="auto" w:fill="auto"/>
            <w:vAlign w:val="center"/>
            <w:hideMark/>
          </w:tcPr>
          <w:p w14:paraId="580CB6C0" w14:textId="3DB27506" w:rsidR="00E45832" w:rsidRPr="00E508B9" w:rsidRDefault="006A384D" w:rsidP="00DD6CA5">
            <w:pPr>
              <w:spacing w:after="0" w:line="240" w:lineRule="auto"/>
              <w:jc w:val="center"/>
              <w:rPr>
                <w:rFonts w:ascii="Arial" w:eastAsia="Times New Roman" w:hAnsi="Arial" w:cs="Arial"/>
                <w:b/>
                <w:bCs/>
                <w:color w:val="000000"/>
                <w:sz w:val="20"/>
                <w:szCs w:val="20"/>
                <w:lang w:val="en-US"/>
              </w:rPr>
            </w:pPr>
            <w:r>
              <w:rPr>
                <w:rFonts w:ascii="Arial" w:eastAsia="Times New Roman" w:hAnsi="Arial" w:cs="Arial"/>
                <w:b/>
                <w:bCs/>
                <w:color w:val="000000"/>
                <w:sz w:val="20"/>
                <w:szCs w:val="20"/>
                <w:lang w:val="en-US"/>
              </w:rPr>
              <w:t>7.96</w:t>
            </w:r>
          </w:p>
        </w:tc>
        <w:tc>
          <w:tcPr>
            <w:tcW w:w="1427" w:type="dxa"/>
            <w:tcBorders>
              <w:top w:val="nil"/>
              <w:left w:val="nil"/>
              <w:bottom w:val="single" w:sz="8" w:space="0" w:color="auto"/>
              <w:right w:val="single" w:sz="8" w:space="0" w:color="auto"/>
            </w:tcBorders>
            <w:shd w:val="clear" w:color="auto" w:fill="auto"/>
            <w:vAlign w:val="center"/>
            <w:hideMark/>
          </w:tcPr>
          <w:p w14:paraId="7ACBD4AA"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c>
          <w:tcPr>
            <w:tcW w:w="1546" w:type="dxa"/>
            <w:tcBorders>
              <w:top w:val="nil"/>
              <w:left w:val="nil"/>
              <w:bottom w:val="single" w:sz="8" w:space="0" w:color="auto"/>
              <w:right w:val="single" w:sz="8" w:space="0" w:color="auto"/>
            </w:tcBorders>
            <w:shd w:val="clear" w:color="auto" w:fill="auto"/>
            <w:noWrap/>
            <w:vAlign w:val="bottom"/>
            <w:hideMark/>
          </w:tcPr>
          <w:p w14:paraId="78AA73B1" w14:textId="77777777" w:rsidR="00E45832" w:rsidRPr="00E508B9" w:rsidRDefault="00E45832" w:rsidP="00DD6CA5">
            <w:pPr>
              <w:spacing w:after="0" w:line="240" w:lineRule="auto"/>
              <w:rPr>
                <w:rFonts w:ascii="Arial" w:eastAsia="Times New Roman" w:hAnsi="Arial" w:cs="Arial"/>
                <w:color w:val="000000"/>
                <w:sz w:val="20"/>
                <w:szCs w:val="20"/>
                <w:lang w:val="en-US"/>
              </w:rPr>
            </w:pPr>
            <w:r w:rsidRPr="00E508B9">
              <w:rPr>
                <w:rFonts w:ascii="Arial" w:eastAsia="Times New Roman" w:hAnsi="Arial" w:cs="Arial"/>
                <w:color w:val="000000"/>
                <w:sz w:val="20"/>
                <w:szCs w:val="20"/>
                <w:lang w:val="en-US"/>
              </w:rPr>
              <w:t> </w:t>
            </w:r>
          </w:p>
        </w:tc>
      </w:tr>
    </w:tbl>
    <w:p w14:paraId="5664A947" w14:textId="77777777" w:rsidR="00E45832" w:rsidRDefault="00E45832" w:rsidP="00E45832">
      <w:pPr>
        <w:tabs>
          <w:tab w:val="left" w:pos="1365"/>
        </w:tabs>
        <w:spacing w:line="360" w:lineRule="auto"/>
        <w:jc w:val="both"/>
        <w:rPr>
          <w:rFonts w:ascii="Arial" w:eastAsia="Arial" w:hAnsi="Arial" w:cs="Arial"/>
          <w:b/>
          <w:bCs/>
          <w:sz w:val="24"/>
          <w:szCs w:val="24"/>
          <w:lang w:val="en-US"/>
        </w:rPr>
      </w:pPr>
    </w:p>
    <w:p w14:paraId="6EBEE746" w14:textId="68BB81B2" w:rsidR="00E45832" w:rsidRDefault="00E4583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Operating Cost of Production</w:t>
      </w:r>
    </w:p>
    <w:p w14:paraId="3C8B8522" w14:textId="27725B30" w:rsidR="000439FC" w:rsidRDefault="00202087" w:rsidP="00E45832">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Operating cost of production</w:t>
      </w:r>
      <w:r w:rsidR="009B0293">
        <w:rPr>
          <w:rFonts w:ascii="Arial" w:eastAsia="Arial" w:hAnsi="Arial" w:cs="Arial"/>
          <w:sz w:val="24"/>
          <w:szCs w:val="24"/>
          <w:lang w:val="en-US"/>
        </w:rPr>
        <w:t xml:space="preserve"> are the expenses, or the cost incurred by a business for its operational activities. In simple words, the operating expenses are the cost that a company must make to perform </w:t>
      </w:r>
      <w:proofErr w:type="spellStart"/>
      <w:r w:rsidR="009B0293">
        <w:rPr>
          <w:rFonts w:ascii="Arial" w:eastAsia="Arial" w:hAnsi="Arial" w:cs="Arial"/>
          <w:sz w:val="24"/>
          <w:szCs w:val="24"/>
          <w:lang w:val="en-US"/>
        </w:rPr>
        <w:t>its</w:t>
      </w:r>
      <w:r w:rsidR="00046C01">
        <w:rPr>
          <w:rFonts w:ascii="Arial" w:eastAsia="Arial" w:hAnsi="Arial" w:cs="Arial"/>
          <w:sz w:val="24"/>
          <w:szCs w:val="24"/>
          <w:lang w:val="en-US"/>
        </w:rPr>
        <w:t>d</w:t>
      </w:r>
      <w:proofErr w:type="spellEnd"/>
      <w:r w:rsidR="009B0293">
        <w:rPr>
          <w:rFonts w:ascii="Arial" w:eastAsia="Arial" w:hAnsi="Arial" w:cs="Arial"/>
          <w:sz w:val="24"/>
          <w:szCs w:val="24"/>
          <w:lang w:val="en-US"/>
        </w:rPr>
        <w:t xml:space="preserve"> operational activitie</w:t>
      </w:r>
      <w:r w:rsidR="00FF77FB">
        <w:rPr>
          <w:rFonts w:ascii="Arial" w:eastAsia="Arial" w:hAnsi="Arial" w:cs="Arial"/>
          <w:sz w:val="24"/>
          <w:szCs w:val="24"/>
          <w:lang w:val="en-US"/>
        </w:rPr>
        <w:t>s which the includes the commercial activities.</w:t>
      </w:r>
      <w:r w:rsidR="005D48CA">
        <w:rPr>
          <w:rFonts w:ascii="Arial" w:eastAsia="Arial" w:hAnsi="Arial" w:cs="Arial"/>
          <w:sz w:val="24"/>
          <w:szCs w:val="24"/>
          <w:lang w:val="en-US"/>
        </w:rPr>
        <w:t xml:space="preserve"> As per the market scenario, the cost of raw materials </w:t>
      </w:r>
      <w:r w:rsidR="000114B3">
        <w:rPr>
          <w:rFonts w:ascii="Arial" w:eastAsia="Arial" w:hAnsi="Arial" w:cs="Arial"/>
          <w:sz w:val="24"/>
          <w:szCs w:val="24"/>
          <w:lang w:val="en-US"/>
        </w:rPr>
        <w:t>is</w:t>
      </w:r>
      <w:r w:rsidR="005D48CA">
        <w:rPr>
          <w:rFonts w:ascii="Arial" w:eastAsia="Arial" w:hAnsi="Arial" w:cs="Arial"/>
          <w:sz w:val="24"/>
          <w:szCs w:val="24"/>
          <w:lang w:val="en-US"/>
        </w:rPr>
        <w:t xml:space="preserve"> the major contributor to to</w:t>
      </w:r>
      <w:r w:rsidR="00EB1939">
        <w:rPr>
          <w:rFonts w:ascii="Arial" w:eastAsia="Arial" w:hAnsi="Arial" w:cs="Arial"/>
          <w:sz w:val="24"/>
          <w:szCs w:val="24"/>
          <w:lang w:val="en-US"/>
        </w:rPr>
        <w:t xml:space="preserve">tal production cost which is approximately 82%. The rest </w:t>
      </w:r>
      <w:r w:rsidR="000114B3">
        <w:rPr>
          <w:rFonts w:ascii="Arial" w:eastAsia="Arial" w:hAnsi="Arial" w:cs="Arial"/>
          <w:sz w:val="24"/>
          <w:szCs w:val="24"/>
          <w:lang w:val="en-US"/>
        </w:rPr>
        <w:t>18% of the cost is contributed by variable overheads, fixed overheads, and selling overheads.</w:t>
      </w:r>
      <w:r w:rsidR="000439FC">
        <w:rPr>
          <w:rFonts w:ascii="Arial" w:eastAsia="Arial" w:hAnsi="Arial" w:cs="Arial"/>
          <w:sz w:val="24"/>
          <w:szCs w:val="24"/>
          <w:lang w:val="en-US"/>
        </w:rPr>
        <w:t xml:space="preserve"> </w:t>
      </w:r>
    </w:p>
    <w:p w14:paraId="36A1C58C" w14:textId="09FFB81A" w:rsidR="000439FC" w:rsidRDefault="000439FC" w:rsidP="00E45832">
      <w:pPr>
        <w:tabs>
          <w:tab w:val="left" w:pos="1365"/>
        </w:tabs>
        <w:spacing w:line="360" w:lineRule="auto"/>
        <w:jc w:val="both"/>
        <w:rPr>
          <w:ins w:id="1159" w:author="Ritu Kamra" w:date="2021-11-25T16:14:00Z"/>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w:t>
      </w:r>
      <w:r w:rsidR="008119CD">
        <w:rPr>
          <w:rFonts w:ascii="Arial" w:eastAsia="Arial" w:hAnsi="Arial" w:cs="Arial"/>
          <w:sz w:val="24"/>
          <w:szCs w:val="24"/>
          <w:lang w:val="en-US"/>
        </w:rPr>
        <w:t xml:space="preserve">journals </w:t>
      </w:r>
      <w:commentRangeStart w:id="1160"/>
      <w:commentRangeStart w:id="1161"/>
      <w:r w:rsidR="008119CD">
        <w:rPr>
          <w:rFonts w:ascii="Arial" w:eastAsia="Arial" w:hAnsi="Arial" w:cs="Arial"/>
          <w:sz w:val="24"/>
          <w:szCs w:val="24"/>
          <w:lang w:val="en-US"/>
        </w:rPr>
        <w:t>etc</w:t>
      </w:r>
      <w:commentRangeEnd w:id="1160"/>
      <w:r w:rsidR="008865CE">
        <w:rPr>
          <w:rStyle w:val="CommentReference"/>
        </w:rPr>
        <w:commentReference w:id="1160"/>
      </w:r>
      <w:commentRangeEnd w:id="1161"/>
      <w:r w:rsidR="00BD0FD7">
        <w:rPr>
          <w:rStyle w:val="CommentReference"/>
        </w:rPr>
        <w:commentReference w:id="1161"/>
      </w:r>
      <w:r w:rsidR="008119CD">
        <w:rPr>
          <w:rFonts w:ascii="Arial" w:eastAsia="Arial" w:hAnsi="Arial" w:cs="Arial"/>
          <w:sz w:val="24"/>
          <w:szCs w:val="24"/>
          <w:lang w:val="en-US"/>
        </w:rPr>
        <w:t xml:space="preserve">. </w:t>
      </w:r>
    </w:p>
    <w:tbl>
      <w:tblPr>
        <w:tblW w:w="10195" w:type="dxa"/>
        <w:tblLook w:val="04A0" w:firstRow="1" w:lastRow="0" w:firstColumn="1" w:lastColumn="0" w:noHBand="0" w:noVBand="1"/>
        <w:tblPrChange w:id="1162" w:author="Ritu Kamra" w:date="2021-11-25T16:15:00Z">
          <w:tblPr>
            <w:tblW w:w="10195" w:type="dxa"/>
            <w:tblLook w:val="04A0" w:firstRow="1" w:lastRow="0" w:firstColumn="1" w:lastColumn="0" w:noHBand="0" w:noVBand="1"/>
          </w:tblPr>
        </w:tblPrChange>
      </w:tblPr>
      <w:tblGrid>
        <w:gridCol w:w="787"/>
        <w:gridCol w:w="6321"/>
        <w:gridCol w:w="1412"/>
        <w:gridCol w:w="1675"/>
        <w:tblGridChange w:id="1163">
          <w:tblGrid>
            <w:gridCol w:w="516"/>
            <w:gridCol w:w="271"/>
            <w:gridCol w:w="6142"/>
            <w:gridCol w:w="179"/>
            <w:gridCol w:w="146"/>
            <w:gridCol w:w="1264"/>
            <w:gridCol w:w="2"/>
            <w:gridCol w:w="17"/>
            <w:gridCol w:w="1658"/>
          </w:tblGrid>
        </w:tblGridChange>
      </w:tblGrid>
      <w:tr w:rsidR="00661F12" w:rsidRPr="00661F12" w14:paraId="5E232E2A" w14:textId="77777777" w:rsidTr="00661F12">
        <w:trPr>
          <w:trHeight w:val="334"/>
          <w:ins w:id="1164" w:author="Ritu Kamra" w:date="2021-11-25T16:14:00Z"/>
          <w:trPrChange w:id="1165"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0070C0"/>
            <w:vAlign w:val="center"/>
            <w:hideMark/>
            <w:tcPrChange w:id="1166"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EF05ABE" w14:textId="77777777" w:rsidR="00661F12" w:rsidRPr="00661F12" w:rsidRDefault="00661F12" w:rsidP="00661F12">
            <w:pPr>
              <w:pStyle w:val="ListParagraph"/>
              <w:tabs>
                <w:tab w:val="left" w:pos="1365"/>
              </w:tabs>
              <w:spacing w:line="360" w:lineRule="auto"/>
              <w:ind w:left="1080" w:hanging="720"/>
              <w:jc w:val="both"/>
              <w:rPr>
                <w:ins w:id="1167" w:author="Ritu Kamra" w:date="2021-11-25T16:14:00Z"/>
                <w:rFonts w:ascii="Times New Roman" w:eastAsia="Times New Roman" w:hAnsi="Times New Roman" w:cs="Times New Roman"/>
                <w:color w:val="FFFFFF" w:themeColor="background1"/>
                <w:sz w:val="18"/>
                <w:szCs w:val="18"/>
                <w:lang w:eastAsia="en-IN"/>
                <w:rPrChange w:id="1168" w:author="Ritu Kamra" w:date="2021-11-25T16:15:00Z">
                  <w:rPr>
                    <w:ins w:id="1169" w:author="Ritu Kamra" w:date="2021-11-25T16:14:00Z"/>
                    <w:rFonts w:ascii="Times New Roman" w:eastAsia="Times New Roman" w:hAnsi="Times New Roman" w:cs="Times New Roman"/>
                    <w:color w:val="000000"/>
                    <w:sz w:val="18"/>
                    <w:szCs w:val="18"/>
                    <w:lang w:eastAsia="en-IN"/>
                  </w:rPr>
                </w:rPrChange>
              </w:rPr>
            </w:pPr>
            <w:ins w:id="1170" w:author="Ritu Kamra" w:date="2021-11-25T16:14:00Z">
              <w:r w:rsidRPr="00661F12">
                <w:rPr>
                  <w:rFonts w:ascii="Times New Roman" w:eastAsia="Times New Roman" w:hAnsi="Times New Roman" w:cs="Times New Roman"/>
                  <w:color w:val="FFFFFF" w:themeColor="background1"/>
                  <w:sz w:val="18"/>
                  <w:szCs w:val="18"/>
                  <w:lang w:eastAsia="en-IN"/>
                  <w:rPrChange w:id="1171" w:author="Ritu Kamra" w:date="2021-11-25T16:15:00Z">
                    <w:rPr>
                      <w:rFonts w:ascii="Times New Roman" w:eastAsia="Times New Roman" w:hAnsi="Times New Roman" w:cs="Times New Roman"/>
                      <w:color w:val="000000"/>
                      <w:sz w:val="18"/>
                      <w:szCs w:val="18"/>
                      <w:lang w:eastAsia="en-IN"/>
                    </w:rPr>
                  </w:rPrChange>
                </w:rPr>
                <w:t> </w:t>
              </w:r>
            </w:ins>
          </w:p>
        </w:tc>
        <w:tc>
          <w:tcPr>
            <w:tcW w:w="6738" w:type="dxa"/>
            <w:tcBorders>
              <w:top w:val="single" w:sz="8" w:space="0" w:color="auto"/>
              <w:left w:val="nil"/>
              <w:bottom w:val="single" w:sz="4" w:space="0" w:color="auto"/>
              <w:right w:val="single" w:sz="4" w:space="0" w:color="auto"/>
            </w:tcBorders>
            <w:shd w:val="clear" w:color="auto" w:fill="0070C0"/>
            <w:vAlign w:val="center"/>
            <w:hideMark/>
            <w:tcPrChange w:id="1172"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75D60B9A" w14:textId="77777777" w:rsidR="00661F12" w:rsidRPr="00661F12" w:rsidRDefault="00661F12" w:rsidP="00661F12">
            <w:pPr>
              <w:pStyle w:val="ListParagraph"/>
              <w:tabs>
                <w:tab w:val="left" w:pos="1365"/>
              </w:tabs>
              <w:spacing w:line="360" w:lineRule="auto"/>
              <w:ind w:left="1080" w:hanging="720"/>
              <w:jc w:val="both"/>
              <w:rPr>
                <w:ins w:id="1173" w:author="Ritu Kamra" w:date="2021-11-25T16:14:00Z"/>
                <w:rFonts w:ascii="Palladio Uralic" w:eastAsia="Times New Roman" w:hAnsi="Palladio Uralic" w:cs="Calibri"/>
                <w:b/>
                <w:bCs/>
                <w:color w:val="FFFFFF" w:themeColor="background1"/>
                <w:sz w:val="18"/>
                <w:szCs w:val="18"/>
                <w:lang w:eastAsia="en-IN"/>
                <w:rPrChange w:id="1174" w:author="Ritu Kamra" w:date="2021-11-25T16:15:00Z">
                  <w:rPr>
                    <w:ins w:id="1175" w:author="Ritu Kamra" w:date="2021-11-25T16:14:00Z"/>
                    <w:rFonts w:ascii="Palladio Uralic" w:eastAsia="Times New Roman" w:hAnsi="Palladio Uralic" w:cs="Calibri"/>
                    <w:b/>
                    <w:bCs/>
                    <w:color w:val="000000"/>
                    <w:sz w:val="18"/>
                    <w:szCs w:val="18"/>
                    <w:lang w:eastAsia="en-IN"/>
                  </w:rPr>
                </w:rPrChange>
              </w:rPr>
            </w:pPr>
            <w:ins w:id="1176" w:author="Ritu Kamra" w:date="2021-11-25T16:14:00Z">
              <w:r w:rsidRPr="00661F12">
                <w:rPr>
                  <w:rFonts w:ascii="Palladio Uralic" w:eastAsia="Times New Roman" w:hAnsi="Palladio Uralic" w:cs="Calibri"/>
                  <w:b/>
                  <w:bCs/>
                  <w:color w:val="FFFFFF" w:themeColor="background1"/>
                  <w:sz w:val="18"/>
                  <w:szCs w:val="18"/>
                  <w:lang w:eastAsia="en-IN"/>
                  <w:rPrChange w:id="1177" w:author="Ritu Kamra" w:date="2021-11-25T16:15:00Z">
                    <w:rPr>
                      <w:rFonts w:ascii="Palladio Uralic" w:eastAsia="Times New Roman" w:hAnsi="Palladio Uralic" w:cs="Calibri"/>
                      <w:b/>
                      <w:bCs/>
                      <w:color w:val="000000"/>
                      <w:sz w:val="18"/>
                      <w:szCs w:val="18"/>
                      <w:lang w:eastAsia="en-IN"/>
                    </w:rPr>
                  </w:rPrChange>
                </w:rPr>
                <w:t>ITEM</w:t>
              </w:r>
            </w:ins>
          </w:p>
        </w:tc>
        <w:tc>
          <w:tcPr>
            <w:tcW w:w="1264" w:type="dxa"/>
            <w:tcBorders>
              <w:top w:val="single" w:sz="8" w:space="0" w:color="auto"/>
              <w:left w:val="nil"/>
              <w:bottom w:val="single" w:sz="4" w:space="0" w:color="auto"/>
              <w:right w:val="single" w:sz="4" w:space="0" w:color="auto"/>
            </w:tcBorders>
            <w:shd w:val="clear" w:color="auto" w:fill="0070C0"/>
            <w:vAlign w:val="center"/>
            <w:hideMark/>
            <w:tcPrChange w:id="1178"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F881852" w14:textId="77777777" w:rsidR="00661F12" w:rsidRPr="00661F12" w:rsidRDefault="00661F12" w:rsidP="00661F12">
            <w:pPr>
              <w:pStyle w:val="ListParagraph"/>
              <w:tabs>
                <w:tab w:val="left" w:pos="1365"/>
              </w:tabs>
              <w:spacing w:line="360" w:lineRule="auto"/>
              <w:ind w:left="1080" w:hanging="720"/>
              <w:jc w:val="both"/>
              <w:rPr>
                <w:ins w:id="1179" w:author="Ritu Kamra" w:date="2021-11-25T16:14:00Z"/>
                <w:rFonts w:ascii="Times New Roman" w:eastAsia="Times New Roman" w:hAnsi="Times New Roman" w:cs="Times New Roman"/>
                <w:color w:val="FFFFFF" w:themeColor="background1"/>
                <w:sz w:val="18"/>
                <w:szCs w:val="18"/>
                <w:lang w:eastAsia="en-IN"/>
                <w:rPrChange w:id="1180" w:author="Ritu Kamra" w:date="2021-11-25T16:15:00Z">
                  <w:rPr>
                    <w:ins w:id="1181" w:author="Ritu Kamra" w:date="2021-11-25T16:14:00Z"/>
                    <w:rFonts w:ascii="Times New Roman" w:eastAsia="Times New Roman" w:hAnsi="Times New Roman" w:cs="Times New Roman"/>
                    <w:color w:val="000000"/>
                    <w:sz w:val="18"/>
                    <w:szCs w:val="18"/>
                    <w:lang w:eastAsia="en-IN"/>
                  </w:rPr>
                </w:rPrChange>
              </w:rPr>
            </w:pPr>
            <w:ins w:id="1182" w:author="Ritu Kamra" w:date="2021-11-25T16:14:00Z">
              <w:r w:rsidRPr="00661F12">
                <w:rPr>
                  <w:rFonts w:ascii="Times New Roman" w:eastAsia="Times New Roman" w:hAnsi="Times New Roman" w:cs="Times New Roman"/>
                  <w:color w:val="FFFFFF" w:themeColor="background1"/>
                  <w:sz w:val="18"/>
                  <w:szCs w:val="18"/>
                  <w:lang w:eastAsia="en-IN"/>
                  <w:rPrChange w:id="1183"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0070C0"/>
            <w:vAlign w:val="center"/>
            <w:hideMark/>
            <w:tcPrChange w:id="1184"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1319C18E" w14:textId="77777777" w:rsidR="00661F12" w:rsidRPr="00661F12" w:rsidRDefault="00661F12" w:rsidP="00661F12">
            <w:pPr>
              <w:pStyle w:val="ListParagraph"/>
              <w:tabs>
                <w:tab w:val="left" w:pos="1365"/>
              </w:tabs>
              <w:spacing w:line="360" w:lineRule="auto"/>
              <w:ind w:left="1080" w:hanging="720"/>
              <w:jc w:val="both"/>
              <w:rPr>
                <w:ins w:id="1185" w:author="Ritu Kamra" w:date="2021-11-25T16:14:00Z"/>
                <w:rFonts w:ascii="Palladio Uralic" w:eastAsia="Times New Roman" w:hAnsi="Palladio Uralic" w:cs="Calibri"/>
                <w:b/>
                <w:bCs/>
                <w:color w:val="FFFFFF" w:themeColor="background1"/>
                <w:sz w:val="18"/>
                <w:szCs w:val="18"/>
                <w:lang w:eastAsia="en-IN"/>
                <w:rPrChange w:id="1186" w:author="Ritu Kamra" w:date="2021-11-25T16:15:00Z">
                  <w:rPr>
                    <w:ins w:id="1187" w:author="Ritu Kamra" w:date="2021-11-25T16:14:00Z"/>
                    <w:rFonts w:ascii="Palladio Uralic" w:eastAsia="Times New Roman" w:hAnsi="Palladio Uralic" w:cs="Calibri"/>
                    <w:b/>
                    <w:bCs/>
                    <w:color w:val="000000"/>
                    <w:sz w:val="18"/>
                    <w:szCs w:val="18"/>
                    <w:lang w:eastAsia="en-IN"/>
                  </w:rPr>
                </w:rPrChange>
              </w:rPr>
            </w:pPr>
            <w:ins w:id="1188" w:author="Ritu Kamra" w:date="2021-11-25T16:14:00Z">
              <w:r w:rsidRPr="00661F12">
                <w:rPr>
                  <w:rFonts w:ascii="Palladio Uralic" w:eastAsia="Times New Roman" w:hAnsi="Palladio Uralic" w:cs="Calibri"/>
                  <w:b/>
                  <w:bCs/>
                  <w:color w:val="FFFFFF" w:themeColor="background1"/>
                  <w:sz w:val="18"/>
                  <w:szCs w:val="18"/>
                  <w:lang w:eastAsia="en-IN"/>
                  <w:rPrChange w:id="1189" w:author="Ritu Kamra" w:date="2021-11-25T16:15:00Z">
                    <w:rPr>
                      <w:rFonts w:ascii="Palladio Uralic" w:eastAsia="Times New Roman" w:hAnsi="Palladio Uralic" w:cs="Calibri"/>
                      <w:b/>
                      <w:bCs/>
                      <w:color w:val="000000"/>
                      <w:sz w:val="18"/>
                      <w:szCs w:val="18"/>
                      <w:lang w:eastAsia="en-IN"/>
                    </w:rPr>
                  </w:rPrChange>
                </w:rPr>
                <w:t>[USD]</w:t>
              </w:r>
            </w:ins>
          </w:p>
        </w:tc>
      </w:tr>
      <w:tr w:rsidR="00661F12" w:rsidRPr="00661F12" w14:paraId="223EF52A" w14:textId="77777777" w:rsidTr="00661F12">
        <w:trPr>
          <w:trHeight w:val="334"/>
          <w:ins w:id="1190" w:author="Ritu Kamra" w:date="2021-11-25T16:14:00Z"/>
          <w:trPrChange w:id="1191" w:author="Ritu Kamra" w:date="2021-11-25T16:16: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FFC000"/>
            <w:vAlign w:val="center"/>
            <w:hideMark/>
            <w:tcPrChange w:id="1192" w:author="Ritu Kamra" w:date="2021-11-25T16:16: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06AEE956" w14:textId="77777777" w:rsidR="00661F12" w:rsidRPr="00661F12" w:rsidRDefault="00661F12" w:rsidP="00661F12">
            <w:pPr>
              <w:pStyle w:val="ListParagraph"/>
              <w:tabs>
                <w:tab w:val="left" w:pos="1365"/>
              </w:tabs>
              <w:spacing w:line="360" w:lineRule="auto"/>
              <w:ind w:left="1080" w:hanging="720"/>
              <w:jc w:val="both"/>
              <w:rPr>
                <w:ins w:id="1193" w:author="Ritu Kamra" w:date="2021-11-25T16:14:00Z"/>
                <w:rFonts w:ascii="Times New Roman" w:eastAsia="Times New Roman" w:hAnsi="Times New Roman" w:cs="Times New Roman"/>
                <w:color w:val="000000"/>
                <w:sz w:val="18"/>
                <w:szCs w:val="18"/>
                <w:lang w:eastAsia="en-IN"/>
              </w:rPr>
            </w:pPr>
            <w:ins w:id="1194" w:author="Ritu Kamra" w:date="2021-11-25T16:14:00Z">
              <w:r w:rsidRPr="00661F12">
                <w:rPr>
                  <w:rFonts w:ascii="Times New Roman" w:eastAsia="Times New Roman" w:hAnsi="Times New Roman" w:cs="Times New Roman"/>
                  <w:color w:val="000000"/>
                  <w:sz w:val="18"/>
                  <w:szCs w:val="18"/>
                  <w:lang w:eastAsia="en-IN"/>
                </w:rPr>
                <w:t>C</w:t>
              </w:r>
            </w:ins>
          </w:p>
        </w:tc>
        <w:tc>
          <w:tcPr>
            <w:tcW w:w="6738" w:type="dxa"/>
            <w:tcBorders>
              <w:top w:val="single" w:sz="8" w:space="0" w:color="auto"/>
              <w:left w:val="nil"/>
              <w:bottom w:val="single" w:sz="4" w:space="0" w:color="auto"/>
              <w:right w:val="single" w:sz="4" w:space="0" w:color="auto"/>
            </w:tcBorders>
            <w:shd w:val="clear" w:color="auto" w:fill="FFC000"/>
            <w:vAlign w:val="center"/>
            <w:hideMark/>
            <w:tcPrChange w:id="1195" w:author="Ritu Kamra" w:date="2021-11-25T16:16: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7F3A472E" w14:textId="77777777" w:rsidR="00661F12" w:rsidRPr="00661F12" w:rsidRDefault="00661F12" w:rsidP="00661F12">
            <w:pPr>
              <w:pStyle w:val="ListParagraph"/>
              <w:tabs>
                <w:tab w:val="left" w:pos="1365"/>
              </w:tabs>
              <w:spacing w:line="360" w:lineRule="auto"/>
              <w:ind w:left="1080" w:hanging="720"/>
              <w:jc w:val="both"/>
              <w:rPr>
                <w:ins w:id="1196" w:author="Ritu Kamra" w:date="2021-11-25T16:14:00Z"/>
                <w:rFonts w:ascii="Palladio Uralic" w:eastAsia="Times New Roman" w:hAnsi="Palladio Uralic" w:cs="Calibri"/>
                <w:b/>
                <w:bCs/>
                <w:color w:val="000000"/>
                <w:sz w:val="18"/>
                <w:szCs w:val="18"/>
                <w:lang w:eastAsia="en-IN"/>
              </w:rPr>
            </w:pPr>
            <w:ins w:id="1197" w:author="Ritu Kamra" w:date="2021-11-25T16:14:00Z">
              <w:r w:rsidRPr="00661F12">
                <w:rPr>
                  <w:rFonts w:ascii="Palladio Uralic" w:eastAsia="Times New Roman" w:hAnsi="Palladio Uralic" w:cs="Calibri"/>
                  <w:b/>
                  <w:bCs/>
                  <w:color w:val="000000"/>
                  <w:sz w:val="18"/>
                  <w:szCs w:val="18"/>
                  <w:lang w:eastAsia="en-IN"/>
                </w:rPr>
                <w:t>MANUFACTURING COST</w:t>
              </w:r>
            </w:ins>
          </w:p>
        </w:tc>
        <w:tc>
          <w:tcPr>
            <w:tcW w:w="1264" w:type="dxa"/>
            <w:tcBorders>
              <w:top w:val="single" w:sz="8" w:space="0" w:color="auto"/>
              <w:left w:val="nil"/>
              <w:bottom w:val="single" w:sz="4" w:space="0" w:color="auto"/>
              <w:right w:val="single" w:sz="4" w:space="0" w:color="auto"/>
            </w:tcBorders>
            <w:shd w:val="clear" w:color="auto" w:fill="FFC000"/>
            <w:vAlign w:val="center"/>
            <w:hideMark/>
            <w:tcPrChange w:id="1198" w:author="Ritu Kamra" w:date="2021-11-25T16:16: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79C99FBA" w14:textId="77777777" w:rsidR="00661F12" w:rsidRPr="00661F12" w:rsidRDefault="00661F12">
            <w:pPr>
              <w:tabs>
                <w:tab w:val="left" w:pos="1365"/>
              </w:tabs>
              <w:spacing w:line="360" w:lineRule="auto"/>
              <w:jc w:val="both"/>
              <w:rPr>
                <w:ins w:id="1199" w:author="Ritu Kamra" w:date="2021-11-25T16:14:00Z"/>
                <w:rFonts w:ascii="Times New Roman" w:eastAsia="Times New Roman" w:hAnsi="Times New Roman" w:cs="Times New Roman"/>
                <w:color w:val="000000"/>
                <w:sz w:val="16"/>
                <w:szCs w:val="16"/>
                <w:lang w:eastAsia="en-IN"/>
                <w:rPrChange w:id="1200" w:author="Ritu Kamra" w:date="2021-11-25T16:15:00Z">
                  <w:rPr>
                    <w:ins w:id="1201" w:author="Ritu Kamra" w:date="2021-11-25T16:14:00Z"/>
                    <w:rFonts w:ascii="Times New Roman" w:eastAsia="Times New Roman" w:hAnsi="Times New Roman" w:cs="Times New Roman"/>
                    <w:color w:val="000000"/>
                    <w:sz w:val="18"/>
                    <w:szCs w:val="18"/>
                    <w:lang w:eastAsia="en-IN"/>
                  </w:rPr>
                </w:rPrChange>
              </w:rPr>
              <w:pPrChange w:id="1202" w:author="Ritu Kamra" w:date="2021-11-25T16:15:00Z">
                <w:pPr>
                  <w:pStyle w:val="ListParagraph"/>
                  <w:tabs>
                    <w:tab w:val="left" w:pos="1365"/>
                  </w:tabs>
                  <w:spacing w:line="360" w:lineRule="auto"/>
                  <w:ind w:left="1080" w:hanging="720"/>
                  <w:jc w:val="both"/>
                </w:pPr>
              </w:pPrChange>
            </w:pPr>
            <w:ins w:id="1203" w:author="Ritu Kamra" w:date="2021-11-25T16:14:00Z">
              <w:r w:rsidRPr="00661F12">
                <w:rPr>
                  <w:rFonts w:ascii="Times New Roman" w:eastAsia="Times New Roman" w:hAnsi="Times New Roman" w:cs="Times New Roman"/>
                  <w:color w:val="000000"/>
                  <w:sz w:val="16"/>
                  <w:szCs w:val="16"/>
                  <w:lang w:eastAsia="en-IN"/>
                  <w:rPrChange w:id="1204" w:author="Ritu Kamra" w:date="2021-11-25T16:15:00Z">
                    <w:rPr>
                      <w:rFonts w:ascii="Times New Roman" w:eastAsia="Times New Roman" w:hAnsi="Times New Roman" w:cs="Times New Roman"/>
                      <w:color w:val="000000"/>
                      <w:sz w:val="18"/>
                      <w:szCs w:val="18"/>
                      <w:lang w:eastAsia="en-IN"/>
                    </w:rPr>
                  </w:rPrChange>
                </w:rPr>
                <w:t>C1 + C2 + C3+ C4</w:t>
              </w:r>
            </w:ins>
          </w:p>
        </w:tc>
        <w:tc>
          <w:tcPr>
            <w:tcW w:w="1677" w:type="dxa"/>
            <w:tcBorders>
              <w:top w:val="single" w:sz="8" w:space="0" w:color="auto"/>
              <w:left w:val="nil"/>
              <w:bottom w:val="single" w:sz="4" w:space="0" w:color="auto"/>
              <w:right w:val="single" w:sz="8" w:space="0" w:color="auto"/>
            </w:tcBorders>
            <w:shd w:val="clear" w:color="auto" w:fill="FFC000"/>
            <w:vAlign w:val="center"/>
            <w:hideMark/>
            <w:tcPrChange w:id="1205" w:author="Ritu Kamra" w:date="2021-11-25T16:16: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70191B0" w14:textId="77777777" w:rsidR="00661F12" w:rsidRPr="00661F12" w:rsidRDefault="00661F12" w:rsidP="00661F12">
            <w:pPr>
              <w:pStyle w:val="ListParagraph"/>
              <w:tabs>
                <w:tab w:val="left" w:pos="1365"/>
              </w:tabs>
              <w:spacing w:line="360" w:lineRule="auto"/>
              <w:ind w:left="1080" w:hanging="720"/>
              <w:jc w:val="both"/>
              <w:rPr>
                <w:ins w:id="1206" w:author="Ritu Kamra" w:date="2021-11-25T16:14:00Z"/>
                <w:rFonts w:ascii="Palladio Uralic" w:eastAsia="Times New Roman" w:hAnsi="Palladio Uralic" w:cs="Calibri"/>
                <w:b/>
                <w:bCs/>
                <w:color w:val="000000"/>
                <w:sz w:val="18"/>
                <w:szCs w:val="18"/>
                <w:lang w:eastAsia="en-IN"/>
              </w:rPr>
            </w:pPr>
            <w:ins w:id="1207" w:author="Ritu Kamra" w:date="2021-11-25T16:14:00Z">
              <w:r w:rsidRPr="00661F12">
                <w:rPr>
                  <w:rFonts w:ascii="Palladio Uralic" w:eastAsia="Times New Roman" w:hAnsi="Palladio Uralic" w:cs="Calibri"/>
                  <w:b/>
                  <w:bCs/>
                  <w:color w:val="000000"/>
                  <w:sz w:val="18"/>
                  <w:szCs w:val="18"/>
                  <w:lang w:eastAsia="en-IN"/>
                </w:rPr>
                <w:t>17,06,18,794</w:t>
              </w:r>
            </w:ins>
          </w:p>
        </w:tc>
      </w:tr>
      <w:tr w:rsidR="00661F12" w:rsidRPr="00661F12" w14:paraId="7205ED45" w14:textId="77777777" w:rsidTr="00D0233C">
        <w:trPr>
          <w:trHeight w:val="334"/>
          <w:ins w:id="1208" w:author="Ritu Kamra" w:date="2021-11-25T16:14:00Z"/>
          <w:trPrChange w:id="1209"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1210"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4501922" w14:textId="77777777" w:rsidR="00661F12" w:rsidRPr="00661F12" w:rsidRDefault="00661F12" w:rsidP="00661F12">
            <w:pPr>
              <w:pStyle w:val="ListParagraph"/>
              <w:tabs>
                <w:tab w:val="left" w:pos="1365"/>
              </w:tabs>
              <w:spacing w:line="360" w:lineRule="auto"/>
              <w:ind w:left="1080" w:hanging="720"/>
              <w:jc w:val="both"/>
              <w:rPr>
                <w:ins w:id="1211" w:author="Ritu Kamra" w:date="2021-11-25T16:14:00Z"/>
                <w:rFonts w:ascii="Times New Roman" w:eastAsia="Times New Roman" w:hAnsi="Times New Roman" w:cs="Times New Roman"/>
                <w:color w:val="000000"/>
                <w:sz w:val="18"/>
                <w:szCs w:val="18"/>
                <w:lang w:eastAsia="en-IN"/>
              </w:rPr>
            </w:pPr>
            <w:ins w:id="1212" w:author="Ritu Kamra" w:date="2021-11-25T16:14:00Z">
              <w:r w:rsidRPr="00661F12">
                <w:rPr>
                  <w:rFonts w:ascii="Times New Roman" w:eastAsia="Times New Roman" w:hAnsi="Times New Roman" w:cs="Times New Roman"/>
                  <w:color w:val="000000"/>
                  <w:sz w:val="18"/>
                  <w:szCs w:val="18"/>
                  <w:lang w:eastAsia="en-IN"/>
                </w:rPr>
                <w:t>C1</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213"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FE11520" w14:textId="77777777" w:rsidR="00661F12" w:rsidRPr="00661F12" w:rsidRDefault="00661F12" w:rsidP="00661F12">
            <w:pPr>
              <w:pStyle w:val="ListParagraph"/>
              <w:tabs>
                <w:tab w:val="left" w:pos="1365"/>
              </w:tabs>
              <w:spacing w:line="360" w:lineRule="auto"/>
              <w:ind w:left="1080" w:hanging="720"/>
              <w:jc w:val="both"/>
              <w:rPr>
                <w:ins w:id="1214" w:author="Ritu Kamra" w:date="2021-11-25T16:14:00Z"/>
                <w:rFonts w:ascii="Palladio Uralic" w:eastAsia="Times New Roman" w:hAnsi="Palladio Uralic" w:cs="Calibri"/>
                <w:b/>
                <w:bCs/>
                <w:color w:val="000000"/>
                <w:sz w:val="18"/>
                <w:szCs w:val="18"/>
                <w:lang w:eastAsia="en-IN"/>
              </w:rPr>
            </w:pPr>
            <w:ins w:id="1215" w:author="Ritu Kamra" w:date="2021-11-25T16:14:00Z">
              <w:r w:rsidRPr="00661F12">
                <w:rPr>
                  <w:rFonts w:ascii="Palladio Uralic" w:eastAsia="Times New Roman" w:hAnsi="Palladio Uralic" w:cs="Calibri"/>
                  <w:b/>
                  <w:bCs/>
                  <w:color w:val="000000"/>
                  <w:sz w:val="18"/>
                  <w:szCs w:val="18"/>
                  <w:lang w:eastAsia="en-IN"/>
                </w:rPr>
                <w:t xml:space="preserve">Raw materials </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216"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8F45C6B" w14:textId="77777777" w:rsidR="00661F12" w:rsidRPr="00661F12" w:rsidRDefault="00661F12" w:rsidP="00661F12">
            <w:pPr>
              <w:pStyle w:val="ListParagraph"/>
              <w:tabs>
                <w:tab w:val="left" w:pos="1365"/>
              </w:tabs>
              <w:spacing w:line="360" w:lineRule="auto"/>
              <w:ind w:left="1080" w:hanging="720"/>
              <w:jc w:val="both"/>
              <w:rPr>
                <w:ins w:id="1217" w:author="Ritu Kamra" w:date="2021-11-25T16:14:00Z"/>
                <w:rFonts w:ascii="Times New Roman" w:eastAsia="Times New Roman" w:hAnsi="Times New Roman" w:cs="Times New Roman"/>
                <w:color w:val="000000"/>
                <w:sz w:val="16"/>
                <w:szCs w:val="16"/>
                <w:lang w:eastAsia="en-IN"/>
                <w:rPrChange w:id="1218" w:author="Ritu Kamra" w:date="2021-11-25T16:15:00Z">
                  <w:rPr>
                    <w:ins w:id="1219" w:author="Ritu Kamra" w:date="2021-11-25T16:14:00Z"/>
                    <w:rFonts w:ascii="Times New Roman" w:eastAsia="Times New Roman" w:hAnsi="Times New Roman" w:cs="Times New Roman"/>
                    <w:color w:val="000000"/>
                    <w:sz w:val="18"/>
                    <w:szCs w:val="18"/>
                    <w:lang w:eastAsia="en-IN"/>
                  </w:rPr>
                </w:rPrChange>
              </w:rPr>
            </w:pPr>
            <w:ins w:id="1220" w:author="Ritu Kamra" w:date="2021-11-25T16:14:00Z">
              <w:r w:rsidRPr="00661F12">
                <w:rPr>
                  <w:rFonts w:ascii="Times New Roman" w:eastAsia="Times New Roman" w:hAnsi="Times New Roman" w:cs="Times New Roman"/>
                  <w:color w:val="000000"/>
                  <w:sz w:val="16"/>
                  <w:szCs w:val="16"/>
                  <w:lang w:eastAsia="en-IN"/>
                  <w:rPrChange w:id="1221"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1222"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18A4F03" w14:textId="77777777" w:rsidR="00661F12" w:rsidRPr="00661F12" w:rsidRDefault="00661F12" w:rsidP="00661F12">
            <w:pPr>
              <w:pStyle w:val="ListParagraph"/>
              <w:tabs>
                <w:tab w:val="left" w:pos="1365"/>
              </w:tabs>
              <w:spacing w:line="360" w:lineRule="auto"/>
              <w:ind w:left="1080" w:hanging="720"/>
              <w:jc w:val="both"/>
              <w:rPr>
                <w:ins w:id="1223" w:author="Ritu Kamra" w:date="2021-11-25T16:14:00Z"/>
                <w:rFonts w:ascii="Palladio Uralic" w:eastAsia="Times New Roman" w:hAnsi="Palladio Uralic" w:cs="Calibri"/>
                <w:b/>
                <w:bCs/>
                <w:color w:val="000000"/>
                <w:sz w:val="18"/>
                <w:szCs w:val="18"/>
                <w:lang w:eastAsia="en-IN"/>
              </w:rPr>
            </w:pPr>
            <w:ins w:id="1224" w:author="Ritu Kamra" w:date="2021-11-25T16:14:00Z">
              <w:r w:rsidRPr="00661F12">
                <w:rPr>
                  <w:rFonts w:ascii="Palladio Uralic" w:eastAsia="Times New Roman" w:hAnsi="Palladio Uralic" w:cs="Calibri"/>
                  <w:b/>
                  <w:bCs/>
                  <w:color w:val="000000"/>
                  <w:sz w:val="18"/>
                  <w:szCs w:val="18"/>
                  <w:lang w:eastAsia="en-IN"/>
                </w:rPr>
                <w:t>15,54,71,000</w:t>
              </w:r>
            </w:ins>
          </w:p>
        </w:tc>
      </w:tr>
      <w:tr w:rsidR="00661F12" w:rsidRPr="00661F12" w14:paraId="4E75E8D7" w14:textId="77777777" w:rsidTr="00661F12">
        <w:trPr>
          <w:trHeight w:val="334"/>
          <w:ins w:id="1225" w:author="Ritu Kamra" w:date="2021-11-25T16:14:00Z"/>
          <w:trPrChange w:id="1226"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227"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86C5F55" w14:textId="77777777" w:rsidR="00661F12" w:rsidRPr="00661F12" w:rsidRDefault="00661F12" w:rsidP="00661F12">
            <w:pPr>
              <w:pStyle w:val="ListParagraph"/>
              <w:tabs>
                <w:tab w:val="left" w:pos="1365"/>
              </w:tabs>
              <w:spacing w:line="360" w:lineRule="auto"/>
              <w:ind w:left="1080" w:hanging="720"/>
              <w:jc w:val="both"/>
              <w:rPr>
                <w:ins w:id="1228" w:author="Ritu Kamra" w:date="2021-11-25T16:14:00Z"/>
                <w:rFonts w:ascii="Times New Roman" w:eastAsia="Times New Roman" w:hAnsi="Times New Roman" w:cs="Times New Roman"/>
                <w:color w:val="000000"/>
                <w:sz w:val="18"/>
                <w:szCs w:val="18"/>
                <w:lang w:eastAsia="en-IN"/>
              </w:rPr>
            </w:pPr>
            <w:ins w:id="1229" w:author="Ritu Kamra" w:date="2021-11-25T16:14:00Z">
              <w:r w:rsidRPr="00661F12">
                <w:rPr>
                  <w:rFonts w:ascii="Times New Roman" w:eastAsia="Times New Roman" w:hAnsi="Times New Roman" w:cs="Times New Roman"/>
                  <w:color w:val="000000"/>
                  <w:sz w:val="18"/>
                  <w:szCs w:val="18"/>
                  <w:lang w:eastAsia="en-IN"/>
                </w:rPr>
                <w:t>1</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230"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2092360B" w14:textId="77777777" w:rsidR="00661F12" w:rsidRPr="00661F12" w:rsidRDefault="00661F12" w:rsidP="00661F12">
            <w:pPr>
              <w:pStyle w:val="ListParagraph"/>
              <w:tabs>
                <w:tab w:val="left" w:pos="1365"/>
              </w:tabs>
              <w:spacing w:line="360" w:lineRule="auto"/>
              <w:ind w:left="1080" w:hanging="720"/>
              <w:jc w:val="both"/>
              <w:rPr>
                <w:ins w:id="1231" w:author="Ritu Kamra" w:date="2021-11-25T16:14:00Z"/>
                <w:rFonts w:ascii="Palladio Uralic" w:eastAsia="Times New Roman" w:hAnsi="Palladio Uralic" w:cs="Calibri"/>
                <w:b/>
                <w:bCs/>
                <w:color w:val="000000"/>
                <w:sz w:val="18"/>
                <w:szCs w:val="18"/>
                <w:lang w:eastAsia="en-IN"/>
              </w:rPr>
            </w:pPr>
            <w:ins w:id="1232" w:author="Ritu Kamra" w:date="2021-11-25T16:14:00Z">
              <w:r w:rsidRPr="00661F12">
                <w:rPr>
                  <w:rFonts w:ascii="Palladio Uralic" w:eastAsia="Times New Roman" w:hAnsi="Palladio Uralic" w:cs="Calibri"/>
                  <w:b/>
                  <w:bCs/>
                  <w:color w:val="000000"/>
                  <w:sz w:val="18"/>
                  <w:szCs w:val="18"/>
                  <w:lang w:eastAsia="en-IN"/>
                </w:rPr>
                <w:t xml:space="preserve">Raw materials </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233"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43008A2" w14:textId="77777777" w:rsidR="00661F12" w:rsidRPr="00661F12" w:rsidRDefault="00661F12" w:rsidP="00661F12">
            <w:pPr>
              <w:pStyle w:val="ListParagraph"/>
              <w:tabs>
                <w:tab w:val="left" w:pos="1365"/>
              </w:tabs>
              <w:spacing w:line="360" w:lineRule="auto"/>
              <w:ind w:left="1080" w:hanging="720"/>
              <w:jc w:val="both"/>
              <w:rPr>
                <w:ins w:id="1234" w:author="Ritu Kamra" w:date="2021-11-25T16:14:00Z"/>
                <w:rFonts w:ascii="Times New Roman" w:eastAsia="Times New Roman" w:hAnsi="Times New Roman" w:cs="Times New Roman"/>
                <w:color w:val="000000"/>
                <w:sz w:val="16"/>
                <w:szCs w:val="16"/>
                <w:lang w:eastAsia="en-IN"/>
                <w:rPrChange w:id="1235" w:author="Ritu Kamra" w:date="2021-11-25T16:15:00Z">
                  <w:rPr>
                    <w:ins w:id="1236" w:author="Ritu Kamra" w:date="2021-11-25T16:14:00Z"/>
                    <w:rFonts w:ascii="Times New Roman" w:eastAsia="Times New Roman" w:hAnsi="Times New Roman" w:cs="Times New Roman"/>
                    <w:color w:val="000000"/>
                    <w:sz w:val="18"/>
                    <w:szCs w:val="18"/>
                    <w:lang w:eastAsia="en-IN"/>
                  </w:rPr>
                </w:rPrChange>
              </w:rPr>
            </w:pPr>
            <w:ins w:id="1237" w:author="Ritu Kamra" w:date="2021-11-25T16:14:00Z">
              <w:r w:rsidRPr="00661F12">
                <w:rPr>
                  <w:rFonts w:ascii="Times New Roman" w:eastAsia="Times New Roman" w:hAnsi="Times New Roman" w:cs="Times New Roman"/>
                  <w:color w:val="000000"/>
                  <w:sz w:val="16"/>
                  <w:szCs w:val="16"/>
                  <w:lang w:eastAsia="en-IN"/>
                  <w:rPrChange w:id="1238" w:author="Ritu Kamra" w:date="2021-11-25T16:15:00Z">
                    <w:rPr>
                      <w:rFonts w:ascii="Times New Roman" w:eastAsia="Times New Roman" w:hAnsi="Times New Roman" w:cs="Times New Roman"/>
                      <w:color w:val="000000"/>
                      <w:sz w:val="18"/>
                      <w:szCs w:val="18"/>
                      <w:lang w:eastAsia="en-IN"/>
                    </w:rPr>
                  </w:rPrChange>
                </w:rPr>
                <w:t>-</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239"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1C7F103" w14:textId="77777777" w:rsidR="00661F12" w:rsidRPr="00661F12" w:rsidRDefault="00661F12" w:rsidP="00661F12">
            <w:pPr>
              <w:pStyle w:val="ListParagraph"/>
              <w:tabs>
                <w:tab w:val="left" w:pos="1365"/>
              </w:tabs>
              <w:spacing w:line="360" w:lineRule="auto"/>
              <w:ind w:left="1080" w:hanging="720"/>
              <w:jc w:val="both"/>
              <w:rPr>
                <w:ins w:id="1240" w:author="Ritu Kamra" w:date="2021-11-25T16:14:00Z"/>
                <w:rFonts w:ascii="Palladio Uralic" w:eastAsia="Times New Roman" w:hAnsi="Palladio Uralic" w:cs="Calibri"/>
                <w:b/>
                <w:bCs/>
                <w:color w:val="000000"/>
                <w:sz w:val="18"/>
                <w:szCs w:val="18"/>
                <w:lang w:eastAsia="en-IN"/>
              </w:rPr>
            </w:pPr>
            <w:ins w:id="1241" w:author="Ritu Kamra" w:date="2021-11-25T16:14:00Z">
              <w:r w:rsidRPr="00661F12">
                <w:rPr>
                  <w:rFonts w:ascii="Palladio Uralic" w:eastAsia="Times New Roman" w:hAnsi="Palladio Uralic" w:cs="Calibri"/>
                  <w:b/>
                  <w:bCs/>
                  <w:color w:val="000000"/>
                  <w:sz w:val="18"/>
                  <w:szCs w:val="18"/>
                  <w:lang w:eastAsia="en-IN"/>
                </w:rPr>
                <w:t>15,25,32,000</w:t>
              </w:r>
            </w:ins>
          </w:p>
        </w:tc>
      </w:tr>
      <w:tr w:rsidR="00661F12" w:rsidRPr="00661F12" w14:paraId="61C380B8" w14:textId="77777777" w:rsidTr="00661F12">
        <w:trPr>
          <w:trHeight w:val="334"/>
          <w:ins w:id="1242" w:author="Ritu Kamra" w:date="2021-11-25T16:14:00Z"/>
          <w:trPrChange w:id="1243"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244"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1C725766" w14:textId="77777777" w:rsidR="00661F12" w:rsidRPr="00661F12" w:rsidRDefault="00661F12" w:rsidP="00661F12">
            <w:pPr>
              <w:pStyle w:val="ListParagraph"/>
              <w:tabs>
                <w:tab w:val="left" w:pos="1365"/>
              </w:tabs>
              <w:spacing w:line="360" w:lineRule="auto"/>
              <w:ind w:left="1080" w:hanging="720"/>
              <w:jc w:val="both"/>
              <w:rPr>
                <w:ins w:id="1245" w:author="Ritu Kamra" w:date="2021-11-25T16:14:00Z"/>
                <w:rFonts w:ascii="Times New Roman" w:eastAsia="Times New Roman" w:hAnsi="Times New Roman" w:cs="Times New Roman"/>
                <w:color w:val="000000"/>
                <w:sz w:val="18"/>
                <w:szCs w:val="18"/>
                <w:lang w:eastAsia="en-IN"/>
              </w:rPr>
            </w:pPr>
            <w:ins w:id="1246" w:author="Ritu Kamra" w:date="2021-11-25T16:14:00Z">
              <w:r w:rsidRPr="00661F12">
                <w:rPr>
                  <w:rFonts w:ascii="Times New Roman" w:eastAsia="Times New Roman" w:hAnsi="Times New Roman" w:cs="Times New Roman"/>
                  <w:color w:val="000000"/>
                  <w:sz w:val="18"/>
                  <w:szCs w:val="18"/>
                  <w:lang w:eastAsia="en-IN"/>
                </w:rPr>
                <w:t>2</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247"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98FAEFB" w14:textId="77777777" w:rsidR="00661F12" w:rsidRPr="00661F12" w:rsidRDefault="00661F12" w:rsidP="00661F12">
            <w:pPr>
              <w:pStyle w:val="ListParagraph"/>
              <w:tabs>
                <w:tab w:val="left" w:pos="1365"/>
              </w:tabs>
              <w:spacing w:line="360" w:lineRule="auto"/>
              <w:ind w:left="1080" w:hanging="720"/>
              <w:jc w:val="both"/>
              <w:rPr>
                <w:ins w:id="1248" w:author="Ritu Kamra" w:date="2021-11-25T16:14:00Z"/>
                <w:rFonts w:ascii="Palladio Uralic" w:eastAsia="Times New Roman" w:hAnsi="Palladio Uralic" w:cs="Calibri"/>
                <w:b/>
                <w:bCs/>
                <w:color w:val="000000"/>
                <w:sz w:val="18"/>
                <w:szCs w:val="18"/>
                <w:lang w:eastAsia="en-IN"/>
              </w:rPr>
            </w:pPr>
            <w:ins w:id="1249" w:author="Ritu Kamra" w:date="2021-11-25T16:14:00Z">
              <w:r w:rsidRPr="00661F12">
                <w:rPr>
                  <w:rFonts w:ascii="Palladio Uralic" w:eastAsia="Times New Roman" w:hAnsi="Palladio Uralic" w:cs="Calibri"/>
                  <w:b/>
                  <w:bCs/>
                  <w:color w:val="000000"/>
                  <w:sz w:val="18"/>
                  <w:szCs w:val="18"/>
                  <w:lang w:eastAsia="en-IN"/>
                </w:rPr>
                <w:t>Catalyst &amp; Chemicals</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250"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4838C599" w14:textId="77777777" w:rsidR="00661F12" w:rsidRPr="00661F12" w:rsidRDefault="00661F12" w:rsidP="00661F12">
            <w:pPr>
              <w:pStyle w:val="ListParagraph"/>
              <w:tabs>
                <w:tab w:val="left" w:pos="1365"/>
              </w:tabs>
              <w:spacing w:line="360" w:lineRule="auto"/>
              <w:ind w:left="1080" w:hanging="720"/>
              <w:jc w:val="both"/>
              <w:rPr>
                <w:ins w:id="1251" w:author="Ritu Kamra" w:date="2021-11-25T16:14:00Z"/>
                <w:rFonts w:ascii="Times New Roman" w:eastAsia="Times New Roman" w:hAnsi="Times New Roman" w:cs="Times New Roman"/>
                <w:color w:val="000000"/>
                <w:sz w:val="16"/>
                <w:szCs w:val="16"/>
                <w:lang w:eastAsia="en-IN"/>
                <w:rPrChange w:id="1252" w:author="Ritu Kamra" w:date="2021-11-25T16:15:00Z">
                  <w:rPr>
                    <w:ins w:id="1253" w:author="Ritu Kamra" w:date="2021-11-25T16:14:00Z"/>
                    <w:rFonts w:ascii="Times New Roman" w:eastAsia="Times New Roman" w:hAnsi="Times New Roman" w:cs="Times New Roman"/>
                    <w:color w:val="000000"/>
                    <w:sz w:val="18"/>
                    <w:szCs w:val="18"/>
                    <w:lang w:eastAsia="en-IN"/>
                  </w:rPr>
                </w:rPrChange>
              </w:rPr>
            </w:pPr>
            <w:ins w:id="1254" w:author="Ritu Kamra" w:date="2021-11-25T16:14:00Z">
              <w:r w:rsidRPr="00661F12">
                <w:rPr>
                  <w:rFonts w:ascii="Times New Roman" w:eastAsia="Times New Roman" w:hAnsi="Times New Roman" w:cs="Times New Roman"/>
                  <w:color w:val="000000"/>
                  <w:sz w:val="16"/>
                  <w:szCs w:val="16"/>
                  <w:lang w:eastAsia="en-IN"/>
                  <w:rPrChange w:id="1255"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256"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501666F" w14:textId="77777777" w:rsidR="00661F12" w:rsidRPr="00661F12" w:rsidRDefault="00661F12" w:rsidP="00661F12">
            <w:pPr>
              <w:pStyle w:val="ListParagraph"/>
              <w:tabs>
                <w:tab w:val="left" w:pos="1365"/>
              </w:tabs>
              <w:spacing w:line="360" w:lineRule="auto"/>
              <w:ind w:left="1080" w:hanging="720"/>
              <w:jc w:val="both"/>
              <w:rPr>
                <w:ins w:id="1257" w:author="Ritu Kamra" w:date="2021-11-25T16:14:00Z"/>
                <w:rFonts w:ascii="Palladio Uralic" w:eastAsia="Times New Roman" w:hAnsi="Palladio Uralic" w:cs="Calibri"/>
                <w:b/>
                <w:bCs/>
                <w:color w:val="000000"/>
                <w:sz w:val="18"/>
                <w:szCs w:val="18"/>
                <w:lang w:eastAsia="en-IN"/>
              </w:rPr>
            </w:pPr>
            <w:ins w:id="1258" w:author="Ritu Kamra" w:date="2021-11-25T16:14:00Z">
              <w:r w:rsidRPr="00661F12">
                <w:rPr>
                  <w:rFonts w:ascii="Palladio Uralic" w:eastAsia="Times New Roman" w:hAnsi="Palladio Uralic" w:cs="Calibri"/>
                  <w:b/>
                  <w:bCs/>
                  <w:color w:val="000000"/>
                  <w:sz w:val="18"/>
                  <w:szCs w:val="18"/>
                  <w:lang w:eastAsia="en-IN"/>
                </w:rPr>
                <w:t>29,39,000</w:t>
              </w:r>
            </w:ins>
          </w:p>
        </w:tc>
      </w:tr>
      <w:tr w:rsidR="00661F12" w:rsidRPr="00661F12" w14:paraId="6910C7AC" w14:textId="77777777" w:rsidTr="00D0233C">
        <w:trPr>
          <w:trHeight w:val="334"/>
          <w:ins w:id="1259" w:author="Ritu Kamra" w:date="2021-11-25T16:14:00Z"/>
          <w:trPrChange w:id="1260"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1261"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242E0F3A" w14:textId="77777777" w:rsidR="00661F12" w:rsidRPr="00661F12" w:rsidRDefault="00661F12" w:rsidP="00661F12">
            <w:pPr>
              <w:pStyle w:val="ListParagraph"/>
              <w:tabs>
                <w:tab w:val="left" w:pos="1365"/>
              </w:tabs>
              <w:spacing w:line="360" w:lineRule="auto"/>
              <w:ind w:left="1080" w:hanging="720"/>
              <w:jc w:val="both"/>
              <w:rPr>
                <w:ins w:id="1262" w:author="Ritu Kamra" w:date="2021-11-25T16:14:00Z"/>
                <w:rFonts w:ascii="Times New Roman" w:eastAsia="Times New Roman" w:hAnsi="Times New Roman" w:cs="Times New Roman"/>
                <w:color w:val="000000"/>
                <w:sz w:val="18"/>
                <w:szCs w:val="18"/>
                <w:lang w:eastAsia="en-IN"/>
              </w:rPr>
            </w:pPr>
            <w:ins w:id="1263" w:author="Ritu Kamra" w:date="2021-11-25T16:14:00Z">
              <w:r w:rsidRPr="00661F12">
                <w:rPr>
                  <w:rFonts w:ascii="Times New Roman" w:eastAsia="Times New Roman" w:hAnsi="Times New Roman" w:cs="Times New Roman"/>
                  <w:color w:val="000000"/>
                  <w:sz w:val="18"/>
                  <w:szCs w:val="18"/>
                  <w:lang w:eastAsia="en-IN"/>
                </w:rPr>
                <w:t>C2</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264"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160AEBA1" w14:textId="77777777" w:rsidR="00661F12" w:rsidRPr="00661F12" w:rsidRDefault="00661F12" w:rsidP="00661F12">
            <w:pPr>
              <w:pStyle w:val="ListParagraph"/>
              <w:tabs>
                <w:tab w:val="left" w:pos="1365"/>
              </w:tabs>
              <w:spacing w:line="360" w:lineRule="auto"/>
              <w:ind w:left="1080" w:hanging="720"/>
              <w:jc w:val="both"/>
              <w:rPr>
                <w:ins w:id="1265" w:author="Ritu Kamra" w:date="2021-11-25T16:14:00Z"/>
                <w:rFonts w:ascii="Palladio Uralic" w:eastAsia="Times New Roman" w:hAnsi="Palladio Uralic" w:cs="Calibri"/>
                <w:b/>
                <w:bCs/>
                <w:color w:val="000000"/>
                <w:sz w:val="18"/>
                <w:szCs w:val="18"/>
                <w:lang w:eastAsia="en-IN"/>
              </w:rPr>
            </w:pPr>
            <w:proofErr w:type="spellStart"/>
            <w:ins w:id="1266" w:author="Ritu Kamra" w:date="2021-11-25T16:14:00Z">
              <w:r w:rsidRPr="00661F12">
                <w:rPr>
                  <w:rFonts w:ascii="Palladio Uralic" w:eastAsia="Times New Roman" w:hAnsi="Palladio Uralic" w:cs="Calibri"/>
                  <w:b/>
                  <w:bCs/>
                  <w:color w:val="000000"/>
                  <w:sz w:val="18"/>
                  <w:szCs w:val="18"/>
                  <w:lang w:eastAsia="en-IN"/>
                </w:rPr>
                <w:t>Labour</w:t>
              </w:r>
              <w:proofErr w:type="spellEnd"/>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267"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3BFE44DF" w14:textId="77777777" w:rsidR="00661F12" w:rsidRPr="00661F12" w:rsidRDefault="00661F12" w:rsidP="00661F12">
            <w:pPr>
              <w:pStyle w:val="ListParagraph"/>
              <w:tabs>
                <w:tab w:val="left" w:pos="1365"/>
              </w:tabs>
              <w:spacing w:line="360" w:lineRule="auto"/>
              <w:ind w:left="1080" w:hanging="720"/>
              <w:jc w:val="both"/>
              <w:rPr>
                <w:ins w:id="1268" w:author="Ritu Kamra" w:date="2021-11-25T16:14:00Z"/>
                <w:rFonts w:ascii="Times New Roman" w:eastAsia="Times New Roman" w:hAnsi="Times New Roman" w:cs="Times New Roman"/>
                <w:color w:val="000000"/>
                <w:sz w:val="16"/>
                <w:szCs w:val="16"/>
                <w:lang w:eastAsia="en-IN"/>
                <w:rPrChange w:id="1269" w:author="Ritu Kamra" w:date="2021-11-25T16:15:00Z">
                  <w:rPr>
                    <w:ins w:id="1270" w:author="Ritu Kamra" w:date="2021-11-25T16:14:00Z"/>
                    <w:rFonts w:ascii="Times New Roman" w:eastAsia="Times New Roman" w:hAnsi="Times New Roman" w:cs="Times New Roman"/>
                    <w:color w:val="000000"/>
                    <w:sz w:val="18"/>
                    <w:szCs w:val="18"/>
                    <w:lang w:eastAsia="en-IN"/>
                  </w:rPr>
                </w:rPrChange>
              </w:rPr>
            </w:pPr>
            <w:ins w:id="1271" w:author="Ritu Kamra" w:date="2021-11-25T16:14:00Z">
              <w:r w:rsidRPr="00661F12">
                <w:rPr>
                  <w:rFonts w:ascii="Times New Roman" w:eastAsia="Times New Roman" w:hAnsi="Times New Roman" w:cs="Times New Roman"/>
                  <w:color w:val="000000"/>
                  <w:sz w:val="16"/>
                  <w:szCs w:val="16"/>
                  <w:lang w:eastAsia="en-IN"/>
                  <w:rPrChange w:id="1272"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1273"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4A5007F" w14:textId="77777777" w:rsidR="00661F12" w:rsidRPr="00661F12" w:rsidRDefault="00661F12" w:rsidP="00661F12">
            <w:pPr>
              <w:pStyle w:val="ListParagraph"/>
              <w:tabs>
                <w:tab w:val="left" w:pos="1365"/>
              </w:tabs>
              <w:spacing w:line="360" w:lineRule="auto"/>
              <w:ind w:left="1080" w:hanging="720"/>
              <w:jc w:val="both"/>
              <w:rPr>
                <w:ins w:id="1274" w:author="Ritu Kamra" w:date="2021-11-25T16:14:00Z"/>
                <w:rFonts w:ascii="Palladio Uralic" w:eastAsia="Times New Roman" w:hAnsi="Palladio Uralic" w:cs="Calibri"/>
                <w:b/>
                <w:bCs/>
                <w:color w:val="000000"/>
                <w:sz w:val="18"/>
                <w:szCs w:val="18"/>
                <w:lang w:eastAsia="en-IN"/>
              </w:rPr>
            </w:pPr>
            <w:ins w:id="1275" w:author="Ritu Kamra" w:date="2021-11-25T16:14:00Z">
              <w:r w:rsidRPr="00661F12">
                <w:rPr>
                  <w:rFonts w:ascii="Palladio Uralic" w:eastAsia="Times New Roman" w:hAnsi="Palladio Uralic" w:cs="Calibri"/>
                  <w:b/>
                  <w:bCs/>
                  <w:color w:val="000000"/>
                  <w:sz w:val="18"/>
                  <w:szCs w:val="18"/>
                  <w:lang w:eastAsia="en-IN"/>
                </w:rPr>
                <w:t>18,30,384</w:t>
              </w:r>
            </w:ins>
          </w:p>
        </w:tc>
      </w:tr>
      <w:tr w:rsidR="00661F12" w:rsidRPr="00661F12" w14:paraId="55A7054A" w14:textId="77777777" w:rsidTr="00661F12">
        <w:trPr>
          <w:trHeight w:val="334"/>
          <w:ins w:id="1276" w:author="Ritu Kamra" w:date="2021-11-25T16:14:00Z"/>
          <w:trPrChange w:id="1277"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278"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3C912E3" w14:textId="77777777" w:rsidR="00661F12" w:rsidRPr="00661F12" w:rsidRDefault="00661F12" w:rsidP="00661F12">
            <w:pPr>
              <w:pStyle w:val="ListParagraph"/>
              <w:tabs>
                <w:tab w:val="left" w:pos="1365"/>
              </w:tabs>
              <w:spacing w:line="360" w:lineRule="auto"/>
              <w:ind w:left="1080" w:hanging="720"/>
              <w:jc w:val="both"/>
              <w:rPr>
                <w:ins w:id="1279" w:author="Ritu Kamra" w:date="2021-11-25T16:14:00Z"/>
                <w:rFonts w:ascii="Times New Roman" w:eastAsia="Times New Roman" w:hAnsi="Times New Roman" w:cs="Times New Roman"/>
                <w:color w:val="000000"/>
                <w:sz w:val="18"/>
                <w:szCs w:val="18"/>
                <w:lang w:eastAsia="en-IN"/>
              </w:rPr>
            </w:pPr>
            <w:ins w:id="1280" w:author="Ritu Kamra" w:date="2021-11-25T16:14:00Z">
              <w:r w:rsidRPr="00661F12">
                <w:rPr>
                  <w:rFonts w:ascii="Times New Roman" w:eastAsia="Times New Roman" w:hAnsi="Times New Roman" w:cs="Times New Roman"/>
                  <w:color w:val="000000"/>
                  <w:sz w:val="18"/>
                  <w:szCs w:val="18"/>
                  <w:lang w:eastAsia="en-IN"/>
                </w:rPr>
                <w:t>3</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281"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13E65C8B" w14:textId="77777777" w:rsidR="00661F12" w:rsidRPr="00661F12" w:rsidRDefault="00661F12" w:rsidP="00661F12">
            <w:pPr>
              <w:pStyle w:val="ListParagraph"/>
              <w:tabs>
                <w:tab w:val="left" w:pos="1365"/>
              </w:tabs>
              <w:spacing w:line="360" w:lineRule="auto"/>
              <w:ind w:left="1080" w:hanging="720"/>
              <w:jc w:val="both"/>
              <w:rPr>
                <w:ins w:id="1282" w:author="Ritu Kamra" w:date="2021-11-25T16:14:00Z"/>
                <w:rFonts w:ascii="Palladio Uralic" w:eastAsia="Times New Roman" w:hAnsi="Palladio Uralic" w:cs="Calibri"/>
                <w:b/>
                <w:bCs/>
                <w:color w:val="000000"/>
                <w:sz w:val="18"/>
                <w:szCs w:val="18"/>
                <w:lang w:eastAsia="en-IN"/>
              </w:rPr>
            </w:pPr>
            <w:ins w:id="1283" w:author="Ritu Kamra" w:date="2021-11-25T16:14:00Z">
              <w:r w:rsidRPr="00661F12">
                <w:rPr>
                  <w:rFonts w:ascii="Palladio Uralic" w:eastAsia="Times New Roman" w:hAnsi="Palladio Uralic" w:cs="Calibri"/>
                  <w:b/>
                  <w:bCs/>
                  <w:color w:val="000000"/>
                  <w:sz w:val="18"/>
                  <w:szCs w:val="18"/>
                  <w:lang w:eastAsia="en-IN"/>
                </w:rPr>
                <w:t>Salaries &amp; Wages (calculated)</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284"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778FE51" w14:textId="77777777" w:rsidR="00661F12" w:rsidRPr="00661F12" w:rsidRDefault="00661F12" w:rsidP="00661F12">
            <w:pPr>
              <w:pStyle w:val="ListParagraph"/>
              <w:tabs>
                <w:tab w:val="left" w:pos="1365"/>
              </w:tabs>
              <w:spacing w:line="360" w:lineRule="auto"/>
              <w:ind w:left="1080" w:hanging="720"/>
              <w:jc w:val="both"/>
              <w:rPr>
                <w:ins w:id="1285" w:author="Ritu Kamra" w:date="2021-11-25T16:14:00Z"/>
                <w:rFonts w:ascii="Times New Roman" w:eastAsia="Times New Roman" w:hAnsi="Times New Roman" w:cs="Times New Roman"/>
                <w:color w:val="000000"/>
                <w:sz w:val="16"/>
                <w:szCs w:val="16"/>
                <w:lang w:eastAsia="en-IN"/>
                <w:rPrChange w:id="1286" w:author="Ritu Kamra" w:date="2021-11-25T16:15:00Z">
                  <w:rPr>
                    <w:ins w:id="1287" w:author="Ritu Kamra" w:date="2021-11-25T16:14:00Z"/>
                    <w:rFonts w:ascii="Times New Roman" w:eastAsia="Times New Roman" w:hAnsi="Times New Roman" w:cs="Times New Roman"/>
                    <w:color w:val="000000"/>
                    <w:sz w:val="18"/>
                    <w:szCs w:val="18"/>
                    <w:lang w:eastAsia="en-IN"/>
                  </w:rPr>
                </w:rPrChange>
              </w:rPr>
            </w:pPr>
            <w:ins w:id="1288" w:author="Ritu Kamra" w:date="2021-11-25T16:14:00Z">
              <w:r w:rsidRPr="00661F12">
                <w:rPr>
                  <w:rFonts w:ascii="Times New Roman" w:eastAsia="Times New Roman" w:hAnsi="Times New Roman" w:cs="Times New Roman"/>
                  <w:color w:val="000000"/>
                  <w:sz w:val="16"/>
                  <w:szCs w:val="16"/>
                  <w:lang w:eastAsia="en-IN"/>
                  <w:rPrChange w:id="1289" w:author="Ritu Kamra" w:date="2021-11-25T16:15:00Z">
                    <w:rPr>
                      <w:rFonts w:ascii="Times New Roman" w:eastAsia="Times New Roman" w:hAnsi="Times New Roman" w:cs="Times New Roman"/>
                      <w:color w:val="000000"/>
                      <w:sz w:val="18"/>
                      <w:szCs w:val="18"/>
                      <w:lang w:eastAsia="en-IN"/>
                    </w:rPr>
                  </w:rPrChange>
                </w:rPr>
                <w:t>-</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290"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7C11748" w14:textId="77777777" w:rsidR="00661F12" w:rsidRPr="00661F12" w:rsidRDefault="00661F12" w:rsidP="00661F12">
            <w:pPr>
              <w:pStyle w:val="ListParagraph"/>
              <w:tabs>
                <w:tab w:val="left" w:pos="1365"/>
              </w:tabs>
              <w:spacing w:line="360" w:lineRule="auto"/>
              <w:ind w:left="1080" w:hanging="720"/>
              <w:jc w:val="both"/>
              <w:rPr>
                <w:ins w:id="1291" w:author="Ritu Kamra" w:date="2021-11-25T16:14:00Z"/>
                <w:rFonts w:ascii="Palladio Uralic" w:eastAsia="Times New Roman" w:hAnsi="Palladio Uralic" w:cs="Calibri"/>
                <w:b/>
                <w:bCs/>
                <w:color w:val="000000"/>
                <w:sz w:val="18"/>
                <w:szCs w:val="18"/>
                <w:lang w:eastAsia="en-IN"/>
              </w:rPr>
            </w:pPr>
            <w:ins w:id="1292" w:author="Ritu Kamra" w:date="2021-11-25T16:14:00Z">
              <w:r w:rsidRPr="00661F12">
                <w:rPr>
                  <w:rFonts w:ascii="Palladio Uralic" w:eastAsia="Times New Roman" w:hAnsi="Palladio Uralic" w:cs="Calibri"/>
                  <w:b/>
                  <w:bCs/>
                  <w:color w:val="000000"/>
                  <w:sz w:val="18"/>
                  <w:szCs w:val="18"/>
                  <w:lang w:eastAsia="en-IN"/>
                </w:rPr>
                <w:t>18,30,384</w:t>
              </w:r>
            </w:ins>
          </w:p>
        </w:tc>
      </w:tr>
      <w:tr w:rsidR="00661F12" w:rsidRPr="00661F12" w14:paraId="1E193F39" w14:textId="77777777" w:rsidTr="00D0233C">
        <w:trPr>
          <w:trHeight w:val="334"/>
          <w:ins w:id="1293" w:author="Ritu Kamra" w:date="2021-11-25T16:14:00Z"/>
          <w:trPrChange w:id="1294"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1295"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0382C373" w14:textId="77777777" w:rsidR="00661F12" w:rsidRPr="00661F12" w:rsidRDefault="00661F12" w:rsidP="00661F12">
            <w:pPr>
              <w:pStyle w:val="ListParagraph"/>
              <w:tabs>
                <w:tab w:val="left" w:pos="1365"/>
              </w:tabs>
              <w:spacing w:line="360" w:lineRule="auto"/>
              <w:ind w:left="1080" w:hanging="720"/>
              <w:jc w:val="both"/>
              <w:rPr>
                <w:ins w:id="1296" w:author="Ritu Kamra" w:date="2021-11-25T16:14:00Z"/>
                <w:rFonts w:ascii="Times New Roman" w:eastAsia="Times New Roman" w:hAnsi="Times New Roman" w:cs="Times New Roman"/>
                <w:color w:val="000000"/>
                <w:sz w:val="18"/>
                <w:szCs w:val="18"/>
                <w:lang w:eastAsia="en-IN"/>
              </w:rPr>
            </w:pPr>
            <w:ins w:id="1297" w:author="Ritu Kamra" w:date="2021-11-25T16:14:00Z">
              <w:r w:rsidRPr="00661F12">
                <w:rPr>
                  <w:rFonts w:ascii="Times New Roman" w:eastAsia="Times New Roman" w:hAnsi="Times New Roman" w:cs="Times New Roman"/>
                  <w:color w:val="000000"/>
                  <w:sz w:val="18"/>
                  <w:szCs w:val="18"/>
                  <w:lang w:eastAsia="en-IN"/>
                </w:rPr>
                <w:t>C3</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298"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A90C4E7" w14:textId="77777777" w:rsidR="00661F12" w:rsidRPr="00661F12" w:rsidRDefault="00661F12" w:rsidP="00661F12">
            <w:pPr>
              <w:pStyle w:val="ListParagraph"/>
              <w:tabs>
                <w:tab w:val="left" w:pos="1365"/>
              </w:tabs>
              <w:spacing w:line="360" w:lineRule="auto"/>
              <w:ind w:left="1080" w:hanging="720"/>
              <w:jc w:val="both"/>
              <w:rPr>
                <w:ins w:id="1299" w:author="Ritu Kamra" w:date="2021-11-25T16:14:00Z"/>
                <w:rFonts w:ascii="Palladio Uralic" w:eastAsia="Times New Roman" w:hAnsi="Palladio Uralic" w:cs="Calibri"/>
                <w:b/>
                <w:bCs/>
                <w:color w:val="000000"/>
                <w:sz w:val="18"/>
                <w:szCs w:val="18"/>
                <w:lang w:eastAsia="en-IN"/>
              </w:rPr>
            </w:pPr>
            <w:ins w:id="1300" w:author="Ritu Kamra" w:date="2021-11-25T16:14:00Z">
              <w:r w:rsidRPr="00661F12">
                <w:rPr>
                  <w:rFonts w:ascii="Palladio Uralic" w:eastAsia="Times New Roman" w:hAnsi="Palladio Uralic" w:cs="Calibri"/>
                  <w:b/>
                  <w:bCs/>
                  <w:color w:val="000000"/>
                  <w:sz w:val="18"/>
                  <w:szCs w:val="18"/>
                  <w:lang w:eastAsia="en-IN"/>
                </w:rPr>
                <w:t>Variable Overheads</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301"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EDEBF9D" w14:textId="77777777" w:rsidR="00661F12" w:rsidRPr="00661F12" w:rsidRDefault="00661F12" w:rsidP="00661F12">
            <w:pPr>
              <w:pStyle w:val="ListParagraph"/>
              <w:tabs>
                <w:tab w:val="left" w:pos="1365"/>
              </w:tabs>
              <w:spacing w:line="360" w:lineRule="auto"/>
              <w:ind w:left="1080" w:hanging="720"/>
              <w:jc w:val="both"/>
              <w:rPr>
                <w:ins w:id="1302" w:author="Ritu Kamra" w:date="2021-11-25T16:14:00Z"/>
                <w:rFonts w:ascii="Times New Roman" w:eastAsia="Times New Roman" w:hAnsi="Times New Roman" w:cs="Times New Roman"/>
                <w:color w:val="000000"/>
                <w:sz w:val="16"/>
                <w:szCs w:val="16"/>
                <w:lang w:eastAsia="en-IN"/>
                <w:rPrChange w:id="1303" w:author="Ritu Kamra" w:date="2021-11-25T16:15:00Z">
                  <w:rPr>
                    <w:ins w:id="1304" w:author="Ritu Kamra" w:date="2021-11-25T16:14:00Z"/>
                    <w:rFonts w:ascii="Times New Roman" w:eastAsia="Times New Roman" w:hAnsi="Times New Roman" w:cs="Times New Roman"/>
                    <w:color w:val="000000"/>
                    <w:sz w:val="18"/>
                    <w:szCs w:val="18"/>
                    <w:lang w:eastAsia="en-IN"/>
                  </w:rPr>
                </w:rPrChange>
              </w:rPr>
            </w:pPr>
            <w:ins w:id="1305" w:author="Ritu Kamra" w:date="2021-11-25T16:14:00Z">
              <w:r w:rsidRPr="00661F12">
                <w:rPr>
                  <w:rFonts w:ascii="Times New Roman" w:eastAsia="Times New Roman" w:hAnsi="Times New Roman" w:cs="Times New Roman"/>
                  <w:color w:val="000000"/>
                  <w:sz w:val="16"/>
                  <w:szCs w:val="16"/>
                  <w:lang w:eastAsia="en-IN"/>
                  <w:rPrChange w:id="1306"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1307"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3269C0E1" w14:textId="77777777" w:rsidR="00661F12" w:rsidRPr="00661F12" w:rsidRDefault="00661F12" w:rsidP="00661F12">
            <w:pPr>
              <w:pStyle w:val="ListParagraph"/>
              <w:tabs>
                <w:tab w:val="left" w:pos="1365"/>
              </w:tabs>
              <w:spacing w:line="360" w:lineRule="auto"/>
              <w:ind w:left="1080" w:hanging="720"/>
              <w:jc w:val="both"/>
              <w:rPr>
                <w:ins w:id="1308" w:author="Ritu Kamra" w:date="2021-11-25T16:14:00Z"/>
                <w:rFonts w:ascii="Palladio Uralic" w:eastAsia="Times New Roman" w:hAnsi="Palladio Uralic" w:cs="Calibri"/>
                <w:b/>
                <w:bCs/>
                <w:color w:val="000000"/>
                <w:sz w:val="18"/>
                <w:szCs w:val="18"/>
                <w:lang w:eastAsia="en-IN"/>
              </w:rPr>
            </w:pPr>
            <w:ins w:id="1309" w:author="Ritu Kamra" w:date="2021-11-25T16:14:00Z">
              <w:r w:rsidRPr="00661F12">
                <w:rPr>
                  <w:rFonts w:ascii="Palladio Uralic" w:eastAsia="Times New Roman" w:hAnsi="Palladio Uralic" w:cs="Calibri"/>
                  <w:b/>
                  <w:bCs/>
                  <w:color w:val="000000"/>
                  <w:sz w:val="18"/>
                  <w:szCs w:val="18"/>
                  <w:lang w:eastAsia="en-IN"/>
                </w:rPr>
                <w:t>1,09,87,692</w:t>
              </w:r>
            </w:ins>
          </w:p>
        </w:tc>
      </w:tr>
      <w:tr w:rsidR="00661F12" w:rsidRPr="00661F12" w14:paraId="0F6F22F2" w14:textId="77777777" w:rsidTr="00661F12">
        <w:trPr>
          <w:trHeight w:val="334"/>
          <w:ins w:id="1310" w:author="Ritu Kamra" w:date="2021-11-25T16:14:00Z"/>
          <w:trPrChange w:id="1311"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312"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99B2C1F" w14:textId="77777777" w:rsidR="00661F12" w:rsidRPr="00661F12" w:rsidRDefault="00661F12" w:rsidP="00661F12">
            <w:pPr>
              <w:pStyle w:val="ListParagraph"/>
              <w:tabs>
                <w:tab w:val="left" w:pos="1365"/>
              </w:tabs>
              <w:spacing w:line="360" w:lineRule="auto"/>
              <w:ind w:left="1080" w:hanging="720"/>
              <w:jc w:val="both"/>
              <w:rPr>
                <w:ins w:id="1313" w:author="Ritu Kamra" w:date="2021-11-25T16:14:00Z"/>
                <w:rFonts w:ascii="Times New Roman" w:eastAsia="Times New Roman" w:hAnsi="Times New Roman" w:cs="Times New Roman"/>
                <w:color w:val="000000"/>
                <w:sz w:val="18"/>
                <w:szCs w:val="18"/>
                <w:lang w:eastAsia="en-IN"/>
              </w:rPr>
            </w:pPr>
            <w:ins w:id="1314" w:author="Ritu Kamra" w:date="2021-11-25T16:14:00Z">
              <w:r w:rsidRPr="00661F12">
                <w:rPr>
                  <w:rFonts w:ascii="Times New Roman" w:eastAsia="Times New Roman" w:hAnsi="Times New Roman" w:cs="Times New Roman"/>
                  <w:color w:val="000000"/>
                  <w:sz w:val="18"/>
                  <w:szCs w:val="18"/>
                  <w:lang w:eastAsia="en-IN"/>
                </w:rPr>
                <w:t>4</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315"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0F886DD" w14:textId="77777777" w:rsidR="00661F12" w:rsidRPr="00661F12" w:rsidRDefault="00661F12" w:rsidP="00661F12">
            <w:pPr>
              <w:pStyle w:val="ListParagraph"/>
              <w:tabs>
                <w:tab w:val="left" w:pos="1365"/>
              </w:tabs>
              <w:spacing w:line="360" w:lineRule="auto"/>
              <w:ind w:left="1080" w:hanging="720"/>
              <w:jc w:val="both"/>
              <w:rPr>
                <w:ins w:id="1316" w:author="Ritu Kamra" w:date="2021-11-25T16:14:00Z"/>
                <w:rFonts w:ascii="Palladio Uralic" w:eastAsia="Times New Roman" w:hAnsi="Palladio Uralic" w:cs="Calibri"/>
                <w:b/>
                <w:bCs/>
                <w:color w:val="000000"/>
                <w:sz w:val="18"/>
                <w:szCs w:val="18"/>
                <w:lang w:eastAsia="en-IN"/>
              </w:rPr>
            </w:pPr>
            <w:ins w:id="1317" w:author="Ritu Kamra" w:date="2021-11-25T16:14:00Z">
              <w:r w:rsidRPr="00661F12">
                <w:rPr>
                  <w:rFonts w:ascii="Palladio Uralic" w:eastAsia="Times New Roman" w:hAnsi="Palladio Uralic" w:cs="Calibri"/>
                  <w:b/>
                  <w:bCs/>
                  <w:color w:val="000000"/>
                  <w:sz w:val="18"/>
                  <w:szCs w:val="18"/>
                  <w:lang w:eastAsia="en-IN"/>
                </w:rPr>
                <w:t>Packaging Cost (calculated)</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318"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395AB1D0" w14:textId="77777777" w:rsidR="00661F12" w:rsidRPr="00661F12" w:rsidRDefault="00661F12" w:rsidP="00661F12">
            <w:pPr>
              <w:pStyle w:val="ListParagraph"/>
              <w:tabs>
                <w:tab w:val="left" w:pos="1365"/>
              </w:tabs>
              <w:spacing w:line="360" w:lineRule="auto"/>
              <w:ind w:left="1080" w:hanging="720"/>
              <w:jc w:val="both"/>
              <w:rPr>
                <w:ins w:id="1319" w:author="Ritu Kamra" w:date="2021-11-25T16:14:00Z"/>
                <w:rFonts w:ascii="Times New Roman" w:eastAsia="Times New Roman" w:hAnsi="Times New Roman" w:cs="Times New Roman"/>
                <w:color w:val="000000"/>
                <w:sz w:val="16"/>
                <w:szCs w:val="16"/>
                <w:lang w:eastAsia="en-IN"/>
                <w:rPrChange w:id="1320" w:author="Ritu Kamra" w:date="2021-11-25T16:15:00Z">
                  <w:rPr>
                    <w:ins w:id="1321" w:author="Ritu Kamra" w:date="2021-11-25T16:14:00Z"/>
                    <w:rFonts w:ascii="Times New Roman" w:eastAsia="Times New Roman" w:hAnsi="Times New Roman" w:cs="Times New Roman"/>
                    <w:color w:val="000000"/>
                    <w:sz w:val="18"/>
                    <w:szCs w:val="18"/>
                    <w:lang w:eastAsia="en-IN"/>
                  </w:rPr>
                </w:rPrChange>
              </w:rPr>
            </w:pPr>
            <w:ins w:id="1322" w:author="Ritu Kamra" w:date="2021-11-25T16:14:00Z">
              <w:r w:rsidRPr="00661F12">
                <w:rPr>
                  <w:rFonts w:ascii="Times New Roman" w:eastAsia="Times New Roman" w:hAnsi="Times New Roman" w:cs="Times New Roman"/>
                  <w:color w:val="000000"/>
                  <w:sz w:val="16"/>
                  <w:szCs w:val="16"/>
                  <w:lang w:eastAsia="en-IN"/>
                  <w:rPrChange w:id="1323"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324"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764571F" w14:textId="77777777" w:rsidR="00661F12" w:rsidRPr="00661F12" w:rsidRDefault="00661F12" w:rsidP="00661F12">
            <w:pPr>
              <w:pStyle w:val="ListParagraph"/>
              <w:tabs>
                <w:tab w:val="left" w:pos="1365"/>
              </w:tabs>
              <w:spacing w:line="360" w:lineRule="auto"/>
              <w:ind w:left="1080" w:hanging="720"/>
              <w:jc w:val="both"/>
              <w:rPr>
                <w:ins w:id="1325" w:author="Ritu Kamra" w:date="2021-11-25T16:14:00Z"/>
                <w:rFonts w:ascii="Palladio Uralic" w:eastAsia="Times New Roman" w:hAnsi="Palladio Uralic" w:cs="Calibri"/>
                <w:b/>
                <w:bCs/>
                <w:color w:val="000000"/>
                <w:sz w:val="18"/>
                <w:szCs w:val="18"/>
                <w:lang w:eastAsia="en-IN"/>
              </w:rPr>
            </w:pPr>
            <w:ins w:id="1326" w:author="Ritu Kamra" w:date="2021-11-25T16:14:00Z">
              <w:r w:rsidRPr="00661F12">
                <w:rPr>
                  <w:rFonts w:ascii="Palladio Uralic" w:eastAsia="Times New Roman" w:hAnsi="Palladio Uralic" w:cs="Calibri"/>
                  <w:b/>
                  <w:bCs/>
                  <w:color w:val="000000"/>
                  <w:sz w:val="18"/>
                  <w:szCs w:val="18"/>
                  <w:lang w:eastAsia="en-IN"/>
                </w:rPr>
                <w:t>2275000</w:t>
              </w:r>
            </w:ins>
          </w:p>
        </w:tc>
      </w:tr>
      <w:tr w:rsidR="00661F12" w:rsidRPr="00661F12" w14:paraId="75310E08" w14:textId="77777777" w:rsidTr="00661F12">
        <w:trPr>
          <w:trHeight w:val="334"/>
          <w:ins w:id="1327" w:author="Ritu Kamra" w:date="2021-11-25T16:14:00Z"/>
          <w:trPrChange w:id="1328"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329"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359C59DC" w14:textId="77777777" w:rsidR="00661F12" w:rsidRPr="00661F12" w:rsidRDefault="00661F12" w:rsidP="00661F12">
            <w:pPr>
              <w:pStyle w:val="ListParagraph"/>
              <w:tabs>
                <w:tab w:val="left" w:pos="1365"/>
              </w:tabs>
              <w:spacing w:line="360" w:lineRule="auto"/>
              <w:ind w:left="1080" w:hanging="720"/>
              <w:jc w:val="both"/>
              <w:rPr>
                <w:ins w:id="1330" w:author="Ritu Kamra" w:date="2021-11-25T16:14:00Z"/>
                <w:rFonts w:ascii="Times New Roman" w:eastAsia="Times New Roman" w:hAnsi="Times New Roman" w:cs="Times New Roman"/>
                <w:color w:val="000000"/>
                <w:sz w:val="18"/>
                <w:szCs w:val="18"/>
                <w:lang w:eastAsia="en-IN"/>
              </w:rPr>
            </w:pPr>
            <w:ins w:id="1331" w:author="Ritu Kamra" w:date="2021-11-25T16:14:00Z">
              <w:r w:rsidRPr="00661F12">
                <w:rPr>
                  <w:rFonts w:ascii="Times New Roman" w:eastAsia="Times New Roman" w:hAnsi="Times New Roman" w:cs="Times New Roman"/>
                  <w:color w:val="000000"/>
                  <w:sz w:val="18"/>
                  <w:szCs w:val="18"/>
                  <w:lang w:eastAsia="en-IN"/>
                </w:rPr>
                <w:lastRenderedPageBreak/>
                <w:t>5</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332"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A300C63" w14:textId="77777777" w:rsidR="00661F12" w:rsidRPr="00661F12" w:rsidRDefault="00661F12" w:rsidP="00661F12">
            <w:pPr>
              <w:pStyle w:val="ListParagraph"/>
              <w:tabs>
                <w:tab w:val="left" w:pos="1365"/>
              </w:tabs>
              <w:spacing w:line="360" w:lineRule="auto"/>
              <w:ind w:left="1080" w:hanging="720"/>
              <w:jc w:val="both"/>
              <w:rPr>
                <w:ins w:id="1333" w:author="Ritu Kamra" w:date="2021-11-25T16:14:00Z"/>
                <w:rFonts w:ascii="Palladio Uralic" w:eastAsia="Times New Roman" w:hAnsi="Palladio Uralic" w:cs="Calibri"/>
                <w:b/>
                <w:bCs/>
                <w:color w:val="000000"/>
                <w:sz w:val="18"/>
                <w:szCs w:val="18"/>
                <w:lang w:eastAsia="en-IN"/>
              </w:rPr>
            </w:pPr>
            <w:ins w:id="1334" w:author="Ritu Kamra" w:date="2021-11-25T16:14:00Z">
              <w:r w:rsidRPr="00661F12">
                <w:rPr>
                  <w:rFonts w:ascii="Palladio Uralic" w:eastAsia="Times New Roman" w:hAnsi="Palladio Uralic" w:cs="Calibri"/>
                  <w:b/>
                  <w:bCs/>
                  <w:color w:val="000000"/>
                  <w:sz w:val="18"/>
                  <w:szCs w:val="18"/>
                  <w:lang w:eastAsia="en-IN"/>
                </w:rPr>
                <w:t xml:space="preserve">Utilities (calculated) </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335"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30580609" w14:textId="77777777" w:rsidR="00661F12" w:rsidRPr="00661F12" w:rsidRDefault="00661F12" w:rsidP="00661F12">
            <w:pPr>
              <w:pStyle w:val="ListParagraph"/>
              <w:tabs>
                <w:tab w:val="left" w:pos="1365"/>
              </w:tabs>
              <w:spacing w:line="360" w:lineRule="auto"/>
              <w:ind w:left="1080" w:hanging="720"/>
              <w:jc w:val="both"/>
              <w:rPr>
                <w:ins w:id="1336" w:author="Ritu Kamra" w:date="2021-11-25T16:14:00Z"/>
                <w:rFonts w:ascii="Times New Roman" w:eastAsia="Times New Roman" w:hAnsi="Times New Roman" w:cs="Times New Roman"/>
                <w:color w:val="000000"/>
                <w:sz w:val="16"/>
                <w:szCs w:val="16"/>
                <w:lang w:eastAsia="en-IN"/>
                <w:rPrChange w:id="1337" w:author="Ritu Kamra" w:date="2021-11-25T16:15:00Z">
                  <w:rPr>
                    <w:ins w:id="1338" w:author="Ritu Kamra" w:date="2021-11-25T16:14:00Z"/>
                    <w:rFonts w:ascii="Times New Roman" w:eastAsia="Times New Roman" w:hAnsi="Times New Roman" w:cs="Times New Roman"/>
                    <w:color w:val="000000"/>
                    <w:sz w:val="18"/>
                    <w:szCs w:val="18"/>
                    <w:lang w:eastAsia="en-IN"/>
                  </w:rPr>
                </w:rPrChange>
              </w:rPr>
            </w:pPr>
            <w:ins w:id="1339" w:author="Ritu Kamra" w:date="2021-11-25T16:14:00Z">
              <w:r w:rsidRPr="00661F12">
                <w:rPr>
                  <w:rFonts w:ascii="Times New Roman" w:eastAsia="Times New Roman" w:hAnsi="Times New Roman" w:cs="Times New Roman"/>
                  <w:color w:val="000000"/>
                  <w:sz w:val="16"/>
                  <w:szCs w:val="16"/>
                  <w:lang w:eastAsia="en-IN"/>
                  <w:rPrChange w:id="1340"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341"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3BEC5977" w14:textId="77777777" w:rsidR="00661F12" w:rsidRPr="00661F12" w:rsidRDefault="00661F12" w:rsidP="00661F12">
            <w:pPr>
              <w:pStyle w:val="ListParagraph"/>
              <w:tabs>
                <w:tab w:val="left" w:pos="1365"/>
              </w:tabs>
              <w:spacing w:line="360" w:lineRule="auto"/>
              <w:ind w:left="1080" w:hanging="720"/>
              <w:jc w:val="both"/>
              <w:rPr>
                <w:ins w:id="1342" w:author="Ritu Kamra" w:date="2021-11-25T16:14:00Z"/>
                <w:rFonts w:ascii="Palladio Uralic" w:eastAsia="Times New Roman" w:hAnsi="Palladio Uralic" w:cs="Calibri"/>
                <w:b/>
                <w:bCs/>
                <w:color w:val="000000"/>
                <w:sz w:val="18"/>
                <w:szCs w:val="18"/>
                <w:lang w:eastAsia="en-IN"/>
              </w:rPr>
            </w:pPr>
            <w:ins w:id="1343" w:author="Ritu Kamra" w:date="2021-11-25T16:14:00Z">
              <w:r w:rsidRPr="00661F12">
                <w:rPr>
                  <w:rFonts w:ascii="Palladio Uralic" w:eastAsia="Times New Roman" w:hAnsi="Palladio Uralic" w:cs="Calibri"/>
                  <w:b/>
                  <w:bCs/>
                  <w:color w:val="000000"/>
                  <w:sz w:val="18"/>
                  <w:szCs w:val="18"/>
                  <w:lang w:eastAsia="en-IN"/>
                </w:rPr>
                <w:t>87,12,692</w:t>
              </w:r>
            </w:ins>
          </w:p>
        </w:tc>
      </w:tr>
      <w:tr w:rsidR="00661F12" w:rsidRPr="00661F12" w14:paraId="3FA96E52" w14:textId="77777777" w:rsidTr="00D0233C">
        <w:trPr>
          <w:trHeight w:val="334"/>
          <w:ins w:id="1344" w:author="Ritu Kamra" w:date="2021-11-25T16:14:00Z"/>
          <w:trPrChange w:id="1345"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1346"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5F44702" w14:textId="77777777" w:rsidR="00661F12" w:rsidRPr="00661F12" w:rsidRDefault="00661F12" w:rsidP="00661F12">
            <w:pPr>
              <w:pStyle w:val="ListParagraph"/>
              <w:tabs>
                <w:tab w:val="left" w:pos="1365"/>
              </w:tabs>
              <w:spacing w:line="360" w:lineRule="auto"/>
              <w:ind w:left="1080" w:hanging="720"/>
              <w:jc w:val="both"/>
              <w:rPr>
                <w:ins w:id="1347" w:author="Ritu Kamra" w:date="2021-11-25T16:14:00Z"/>
                <w:rFonts w:ascii="Times New Roman" w:eastAsia="Times New Roman" w:hAnsi="Times New Roman" w:cs="Times New Roman"/>
                <w:color w:val="000000"/>
                <w:sz w:val="18"/>
                <w:szCs w:val="18"/>
                <w:lang w:eastAsia="en-IN"/>
              </w:rPr>
            </w:pPr>
            <w:ins w:id="1348" w:author="Ritu Kamra" w:date="2021-11-25T16:14:00Z">
              <w:r w:rsidRPr="00661F12">
                <w:rPr>
                  <w:rFonts w:ascii="Times New Roman" w:eastAsia="Times New Roman" w:hAnsi="Times New Roman" w:cs="Times New Roman"/>
                  <w:color w:val="000000"/>
                  <w:sz w:val="18"/>
                  <w:szCs w:val="18"/>
                  <w:lang w:eastAsia="en-IN"/>
                </w:rPr>
                <w:t>C4</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349"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37550C8A" w14:textId="77777777" w:rsidR="00661F12" w:rsidRPr="00661F12" w:rsidRDefault="00661F12" w:rsidP="00661F12">
            <w:pPr>
              <w:pStyle w:val="ListParagraph"/>
              <w:tabs>
                <w:tab w:val="left" w:pos="1365"/>
              </w:tabs>
              <w:spacing w:line="360" w:lineRule="auto"/>
              <w:ind w:left="1080" w:hanging="720"/>
              <w:jc w:val="both"/>
              <w:rPr>
                <w:ins w:id="1350" w:author="Ritu Kamra" w:date="2021-11-25T16:14:00Z"/>
                <w:rFonts w:ascii="Palladio Uralic" w:eastAsia="Times New Roman" w:hAnsi="Palladio Uralic" w:cs="Calibri"/>
                <w:b/>
                <w:bCs/>
                <w:color w:val="000000"/>
                <w:sz w:val="18"/>
                <w:szCs w:val="18"/>
                <w:lang w:eastAsia="en-IN"/>
              </w:rPr>
            </w:pPr>
            <w:ins w:id="1351" w:author="Ritu Kamra" w:date="2021-11-25T16:14:00Z">
              <w:r w:rsidRPr="00661F12">
                <w:rPr>
                  <w:rFonts w:ascii="Palladio Uralic" w:eastAsia="Times New Roman" w:hAnsi="Palladio Uralic" w:cs="Calibri"/>
                  <w:b/>
                  <w:bCs/>
                  <w:color w:val="000000"/>
                  <w:sz w:val="18"/>
                  <w:szCs w:val="18"/>
                  <w:lang w:eastAsia="en-IN"/>
                </w:rPr>
                <w:t>Fixed Overheads</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352"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54CEEADD" w14:textId="77777777" w:rsidR="00661F12" w:rsidRPr="00661F12" w:rsidRDefault="00661F12" w:rsidP="00661F12">
            <w:pPr>
              <w:pStyle w:val="ListParagraph"/>
              <w:tabs>
                <w:tab w:val="left" w:pos="1365"/>
              </w:tabs>
              <w:spacing w:line="360" w:lineRule="auto"/>
              <w:ind w:left="1080" w:hanging="720"/>
              <w:jc w:val="both"/>
              <w:rPr>
                <w:ins w:id="1353" w:author="Ritu Kamra" w:date="2021-11-25T16:14:00Z"/>
                <w:rFonts w:ascii="Times New Roman" w:eastAsia="Times New Roman" w:hAnsi="Times New Roman" w:cs="Times New Roman"/>
                <w:color w:val="000000"/>
                <w:sz w:val="16"/>
                <w:szCs w:val="16"/>
                <w:lang w:eastAsia="en-IN"/>
                <w:rPrChange w:id="1354" w:author="Ritu Kamra" w:date="2021-11-25T16:15:00Z">
                  <w:rPr>
                    <w:ins w:id="1355" w:author="Ritu Kamra" w:date="2021-11-25T16:14:00Z"/>
                    <w:rFonts w:ascii="Times New Roman" w:eastAsia="Times New Roman" w:hAnsi="Times New Roman" w:cs="Times New Roman"/>
                    <w:color w:val="000000"/>
                    <w:sz w:val="18"/>
                    <w:szCs w:val="18"/>
                    <w:lang w:eastAsia="en-IN"/>
                  </w:rPr>
                </w:rPrChange>
              </w:rPr>
            </w:pPr>
            <w:ins w:id="1356" w:author="Ritu Kamra" w:date="2021-11-25T16:14:00Z">
              <w:r w:rsidRPr="00661F12">
                <w:rPr>
                  <w:rFonts w:ascii="Times New Roman" w:eastAsia="Times New Roman" w:hAnsi="Times New Roman" w:cs="Times New Roman"/>
                  <w:color w:val="000000"/>
                  <w:sz w:val="16"/>
                  <w:szCs w:val="16"/>
                  <w:lang w:eastAsia="en-IN"/>
                  <w:rPrChange w:id="1357"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1358"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1150D3C" w14:textId="77777777" w:rsidR="00661F12" w:rsidRPr="00661F12" w:rsidRDefault="00661F12" w:rsidP="00661F12">
            <w:pPr>
              <w:pStyle w:val="ListParagraph"/>
              <w:tabs>
                <w:tab w:val="left" w:pos="1365"/>
              </w:tabs>
              <w:spacing w:line="360" w:lineRule="auto"/>
              <w:ind w:left="1080" w:hanging="720"/>
              <w:jc w:val="both"/>
              <w:rPr>
                <w:ins w:id="1359" w:author="Ritu Kamra" w:date="2021-11-25T16:14:00Z"/>
                <w:rFonts w:ascii="Palladio Uralic" w:eastAsia="Times New Roman" w:hAnsi="Palladio Uralic" w:cs="Calibri"/>
                <w:b/>
                <w:bCs/>
                <w:color w:val="000000"/>
                <w:sz w:val="18"/>
                <w:szCs w:val="18"/>
                <w:lang w:eastAsia="en-IN"/>
              </w:rPr>
            </w:pPr>
            <w:ins w:id="1360" w:author="Ritu Kamra" w:date="2021-11-25T16:14:00Z">
              <w:r w:rsidRPr="00661F12">
                <w:rPr>
                  <w:rFonts w:ascii="Palladio Uralic" w:eastAsia="Times New Roman" w:hAnsi="Palladio Uralic" w:cs="Calibri"/>
                  <w:b/>
                  <w:bCs/>
                  <w:color w:val="000000"/>
                  <w:sz w:val="18"/>
                  <w:szCs w:val="18"/>
                  <w:lang w:eastAsia="en-IN"/>
                </w:rPr>
                <w:t>23,29,718</w:t>
              </w:r>
            </w:ins>
          </w:p>
        </w:tc>
      </w:tr>
      <w:tr w:rsidR="00661F12" w:rsidRPr="00661F12" w14:paraId="7E64DCC1" w14:textId="77777777" w:rsidTr="00661F12">
        <w:trPr>
          <w:trHeight w:val="334"/>
          <w:ins w:id="1361" w:author="Ritu Kamra" w:date="2021-11-25T16:14:00Z"/>
          <w:trPrChange w:id="1362"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363"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1FA0A1E" w14:textId="77777777" w:rsidR="00661F12" w:rsidRPr="00661F12" w:rsidRDefault="00661F12" w:rsidP="00661F12">
            <w:pPr>
              <w:pStyle w:val="ListParagraph"/>
              <w:tabs>
                <w:tab w:val="left" w:pos="1365"/>
              </w:tabs>
              <w:spacing w:line="360" w:lineRule="auto"/>
              <w:ind w:left="1080" w:hanging="720"/>
              <w:jc w:val="both"/>
              <w:rPr>
                <w:ins w:id="1364" w:author="Ritu Kamra" w:date="2021-11-25T16:14:00Z"/>
                <w:rFonts w:ascii="Times New Roman" w:eastAsia="Times New Roman" w:hAnsi="Times New Roman" w:cs="Times New Roman"/>
                <w:color w:val="000000"/>
                <w:sz w:val="18"/>
                <w:szCs w:val="18"/>
                <w:lang w:eastAsia="en-IN"/>
              </w:rPr>
            </w:pPr>
            <w:ins w:id="1365" w:author="Ritu Kamra" w:date="2021-11-25T16:14:00Z">
              <w:r w:rsidRPr="00661F12">
                <w:rPr>
                  <w:rFonts w:ascii="Times New Roman" w:eastAsia="Times New Roman" w:hAnsi="Times New Roman" w:cs="Times New Roman"/>
                  <w:color w:val="000000"/>
                  <w:sz w:val="18"/>
                  <w:szCs w:val="18"/>
                  <w:lang w:eastAsia="en-IN"/>
                </w:rPr>
                <w:t>6</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366"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506301EE" w14:textId="77777777" w:rsidR="00661F12" w:rsidRPr="00661F12" w:rsidRDefault="00661F12" w:rsidP="00661F12">
            <w:pPr>
              <w:pStyle w:val="ListParagraph"/>
              <w:tabs>
                <w:tab w:val="left" w:pos="1365"/>
              </w:tabs>
              <w:spacing w:line="360" w:lineRule="auto"/>
              <w:ind w:left="1080" w:hanging="720"/>
              <w:jc w:val="both"/>
              <w:rPr>
                <w:ins w:id="1367" w:author="Ritu Kamra" w:date="2021-11-25T16:14:00Z"/>
                <w:rFonts w:ascii="Palladio Uralic" w:eastAsia="Times New Roman" w:hAnsi="Palladio Uralic" w:cs="Calibri"/>
                <w:b/>
                <w:bCs/>
                <w:color w:val="000000"/>
                <w:sz w:val="18"/>
                <w:szCs w:val="18"/>
                <w:lang w:eastAsia="en-IN"/>
              </w:rPr>
            </w:pPr>
            <w:ins w:id="1368" w:author="Ritu Kamra" w:date="2021-11-25T16:14:00Z">
              <w:r w:rsidRPr="00661F12">
                <w:rPr>
                  <w:rFonts w:ascii="Palladio Uralic" w:eastAsia="Times New Roman" w:hAnsi="Palladio Uralic" w:cs="Calibri"/>
                  <w:b/>
                  <w:bCs/>
                  <w:color w:val="000000"/>
                  <w:sz w:val="18"/>
                  <w:szCs w:val="18"/>
                  <w:lang w:eastAsia="en-IN"/>
                </w:rPr>
                <w:t>Maintenance and repairs (2.5% of fixed-capital investment)</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369"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14DE9EC" w14:textId="77777777" w:rsidR="00661F12" w:rsidRPr="00661F12" w:rsidRDefault="00661F12" w:rsidP="00661F12">
            <w:pPr>
              <w:pStyle w:val="ListParagraph"/>
              <w:tabs>
                <w:tab w:val="left" w:pos="1365"/>
              </w:tabs>
              <w:spacing w:line="360" w:lineRule="auto"/>
              <w:ind w:left="1080" w:hanging="720"/>
              <w:jc w:val="both"/>
              <w:rPr>
                <w:ins w:id="1370" w:author="Ritu Kamra" w:date="2021-11-25T16:14:00Z"/>
                <w:rFonts w:ascii="Times New Roman" w:eastAsia="Times New Roman" w:hAnsi="Times New Roman" w:cs="Times New Roman"/>
                <w:color w:val="000000"/>
                <w:sz w:val="16"/>
                <w:szCs w:val="16"/>
                <w:lang w:eastAsia="en-IN"/>
                <w:rPrChange w:id="1371" w:author="Ritu Kamra" w:date="2021-11-25T16:15:00Z">
                  <w:rPr>
                    <w:ins w:id="1372" w:author="Ritu Kamra" w:date="2021-11-25T16:14:00Z"/>
                    <w:rFonts w:ascii="Times New Roman" w:eastAsia="Times New Roman" w:hAnsi="Times New Roman" w:cs="Times New Roman"/>
                    <w:color w:val="000000"/>
                    <w:sz w:val="18"/>
                    <w:szCs w:val="18"/>
                    <w:lang w:eastAsia="en-IN"/>
                  </w:rPr>
                </w:rPrChange>
              </w:rPr>
            </w:pPr>
            <w:ins w:id="1373" w:author="Ritu Kamra" w:date="2021-11-25T16:14:00Z">
              <w:r w:rsidRPr="00661F12">
                <w:rPr>
                  <w:rFonts w:ascii="Times New Roman" w:eastAsia="Times New Roman" w:hAnsi="Times New Roman" w:cs="Times New Roman"/>
                  <w:color w:val="000000"/>
                  <w:sz w:val="16"/>
                  <w:szCs w:val="16"/>
                  <w:lang w:eastAsia="en-IN"/>
                  <w:rPrChange w:id="1374" w:author="Ritu Kamra" w:date="2021-11-25T16:15:00Z">
                    <w:rPr>
                      <w:rFonts w:ascii="Times New Roman" w:eastAsia="Times New Roman" w:hAnsi="Times New Roman" w:cs="Times New Roman"/>
                      <w:color w:val="000000"/>
                      <w:sz w:val="18"/>
                      <w:szCs w:val="18"/>
                      <w:lang w:eastAsia="en-IN"/>
                    </w:rPr>
                  </w:rPrChange>
                </w:rPr>
                <w:t>2.50%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375"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513A9C6" w14:textId="77777777" w:rsidR="00661F12" w:rsidRPr="00661F12" w:rsidRDefault="00661F12" w:rsidP="00661F12">
            <w:pPr>
              <w:pStyle w:val="ListParagraph"/>
              <w:tabs>
                <w:tab w:val="left" w:pos="1365"/>
              </w:tabs>
              <w:spacing w:line="360" w:lineRule="auto"/>
              <w:ind w:left="1080" w:hanging="720"/>
              <w:jc w:val="both"/>
              <w:rPr>
                <w:ins w:id="1376" w:author="Ritu Kamra" w:date="2021-11-25T16:14:00Z"/>
                <w:rFonts w:ascii="Palladio Uralic" w:eastAsia="Times New Roman" w:hAnsi="Palladio Uralic" w:cs="Calibri"/>
                <w:b/>
                <w:bCs/>
                <w:color w:val="000000"/>
                <w:sz w:val="18"/>
                <w:szCs w:val="18"/>
                <w:lang w:eastAsia="en-IN"/>
              </w:rPr>
            </w:pPr>
            <w:ins w:id="1377" w:author="Ritu Kamra" w:date="2021-11-25T16:14:00Z">
              <w:r w:rsidRPr="00661F12">
                <w:rPr>
                  <w:rFonts w:ascii="Palladio Uralic" w:eastAsia="Times New Roman" w:hAnsi="Palladio Uralic" w:cs="Calibri"/>
                  <w:b/>
                  <w:bCs/>
                  <w:color w:val="000000"/>
                  <w:sz w:val="18"/>
                  <w:szCs w:val="18"/>
                  <w:lang w:eastAsia="en-IN"/>
                </w:rPr>
                <w:t>8,53,553</w:t>
              </w:r>
            </w:ins>
          </w:p>
        </w:tc>
      </w:tr>
      <w:tr w:rsidR="00661F12" w:rsidRPr="00661F12" w14:paraId="5E0F1F37" w14:textId="77777777" w:rsidTr="00661F12">
        <w:trPr>
          <w:trHeight w:val="334"/>
          <w:ins w:id="1378" w:author="Ritu Kamra" w:date="2021-11-25T16:14:00Z"/>
          <w:trPrChange w:id="1379"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380"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E75DCEC" w14:textId="77777777" w:rsidR="00661F12" w:rsidRPr="00661F12" w:rsidRDefault="00661F12" w:rsidP="00661F12">
            <w:pPr>
              <w:pStyle w:val="ListParagraph"/>
              <w:tabs>
                <w:tab w:val="left" w:pos="1365"/>
              </w:tabs>
              <w:spacing w:line="360" w:lineRule="auto"/>
              <w:ind w:left="1080" w:hanging="720"/>
              <w:jc w:val="both"/>
              <w:rPr>
                <w:ins w:id="1381" w:author="Ritu Kamra" w:date="2021-11-25T16:14:00Z"/>
                <w:rFonts w:ascii="Times New Roman" w:eastAsia="Times New Roman" w:hAnsi="Times New Roman" w:cs="Times New Roman"/>
                <w:color w:val="000000"/>
                <w:sz w:val="18"/>
                <w:szCs w:val="18"/>
                <w:lang w:eastAsia="en-IN"/>
              </w:rPr>
            </w:pPr>
            <w:ins w:id="1382" w:author="Ritu Kamra" w:date="2021-11-25T16:14:00Z">
              <w:r w:rsidRPr="00661F12">
                <w:rPr>
                  <w:rFonts w:ascii="Times New Roman" w:eastAsia="Times New Roman" w:hAnsi="Times New Roman" w:cs="Times New Roman"/>
                  <w:color w:val="000000"/>
                  <w:sz w:val="18"/>
                  <w:szCs w:val="18"/>
                  <w:lang w:eastAsia="en-IN"/>
                </w:rPr>
                <w:t>7</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383"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0AA93543" w14:textId="77777777" w:rsidR="00661F12" w:rsidRPr="00661F12" w:rsidRDefault="00661F12" w:rsidP="00661F12">
            <w:pPr>
              <w:pStyle w:val="ListParagraph"/>
              <w:tabs>
                <w:tab w:val="left" w:pos="1365"/>
              </w:tabs>
              <w:spacing w:line="360" w:lineRule="auto"/>
              <w:ind w:left="1080" w:hanging="720"/>
              <w:jc w:val="both"/>
              <w:rPr>
                <w:ins w:id="1384" w:author="Ritu Kamra" w:date="2021-11-25T16:14:00Z"/>
                <w:rFonts w:ascii="Palladio Uralic" w:eastAsia="Times New Roman" w:hAnsi="Palladio Uralic" w:cs="Calibri"/>
                <w:b/>
                <w:bCs/>
                <w:color w:val="000000"/>
                <w:sz w:val="18"/>
                <w:szCs w:val="18"/>
                <w:lang w:eastAsia="en-IN"/>
              </w:rPr>
            </w:pPr>
            <w:ins w:id="1385" w:author="Ritu Kamra" w:date="2021-11-25T16:14:00Z">
              <w:r w:rsidRPr="00661F12">
                <w:rPr>
                  <w:rFonts w:ascii="Palladio Uralic" w:eastAsia="Times New Roman" w:hAnsi="Palladio Uralic" w:cs="Calibri"/>
                  <w:b/>
                  <w:bCs/>
                  <w:color w:val="000000"/>
                  <w:sz w:val="18"/>
                  <w:szCs w:val="18"/>
                  <w:lang w:eastAsia="en-IN"/>
                </w:rPr>
                <w:t xml:space="preserve">Plant Overhead Costs (45% </w:t>
              </w:r>
              <w:proofErr w:type="gramStart"/>
              <w:r w:rsidRPr="00661F12">
                <w:rPr>
                  <w:rFonts w:ascii="Palladio Uralic" w:eastAsia="Times New Roman" w:hAnsi="Palladio Uralic" w:cs="Calibri"/>
                  <w:b/>
                  <w:bCs/>
                  <w:color w:val="000000"/>
                  <w:sz w:val="18"/>
                  <w:szCs w:val="18"/>
                  <w:lang w:eastAsia="en-IN"/>
                </w:rPr>
                <w:t>of  3</w:t>
              </w:r>
              <w:proofErr w:type="gramEnd"/>
              <w:r w:rsidRPr="00661F12">
                <w:rPr>
                  <w:rFonts w:ascii="Palladio Uralic" w:eastAsia="Times New Roman" w:hAnsi="Palladio Uralic" w:cs="Calibri"/>
                  <w:b/>
                  <w:bCs/>
                  <w:color w:val="000000"/>
                  <w:sz w:val="18"/>
                  <w:szCs w:val="18"/>
                  <w:lang w:eastAsia="en-IN"/>
                </w:rPr>
                <w:t xml:space="preserve"> + 6)</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386"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186CF1A2" w14:textId="77777777" w:rsidR="00661F12" w:rsidRPr="00661F12" w:rsidRDefault="00661F12" w:rsidP="00661F12">
            <w:pPr>
              <w:pStyle w:val="ListParagraph"/>
              <w:tabs>
                <w:tab w:val="left" w:pos="1365"/>
              </w:tabs>
              <w:spacing w:line="360" w:lineRule="auto"/>
              <w:ind w:left="1080" w:hanging="720"/>
              <w:jc w:val="both"/>
              <w:rPr>
                <w:ins w:id="1387" w:author="Ritu Kamra" w:date="2021-11-25T16:14:00Z"/>
                <w:rFonts w:ascii="Times New Roman" w:eastAsia="Times New Roman" w:hAnsi="Times New Roman" w:cs="Times New Roman"/>
                <w:color w:val="000000"/>
                <w:sz w:val="16"/>
                <w:szCs w:val="16"/>
                <w:lang w:eastAsia="en-IN"/>
                <w:rPrChange w:id="1388" w:author="Ritu Kamra" w:date="2021-11-25T16:15:00Z">
                  <w:rPr>
                    <w:ins w:id="1389" w:author="Ritu Kamra" w:date="2021-11-25T16:14:00Z"/>
                    <w:rFonts w:ascii="Times New Roman" w:eastAsia="Times New Roman" w:hAnsi="Times New Roman" w:cs="Times New Roman"/>
                    <w:color w:val="000000"/>
                    <w:sz w:val="18"/>
                    <w:szCs w:val="18"/>
                    <w:lang w:eastAsia="en-IN"/>
                  </w:rPr>
                </w:rPrChange>
              </w:rPr>
            </w:pPr>
            <w:ins w:id="1390" w:author="Ritu Kamra" w:date="2021-11-25T16:14:00Z">
              <w:r w:rsidRPr="00661F12">
                <w:rPr>
                  <w:rFonts w:ascii="Times New Roman" w:eastAsia="Times New Roman" w:hAnsi="Times New Roman" w:cs="Times New Roman"/>
                  <w:color w:val="000000"/>
                  <w:sz w:val="16"/>
                  <w:szCs w:val="16"/>
                  <w:lang w:eastAsia="en-IN"/>
                  <w:rPrChange w:id="1391" w:author="Ritu Kamra" w:date="2021-11-25T16:15:00Z">
                    <w:rPr>
                      <w:rFonts w:ascii="Times New Roman" w:eastAsia="Times New Roman" w:hAnsi="Times New Roman" w:cs="Times New Roman"/>
                      <w:color w:val="000000"/>
                      <w:sz w:val="18"/>
                      <w:szCs w:val="18"/>
                      <w:lang w:eastAsia="en-IN"/>
                    </w:rPr>
                  </w:rPrChange>
                </w:rPr>
                <w:t>45.00%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392"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267E805C" w14:textId="77777777" w:rsidR="00661F12" w:rsidRPr="00661F12" w:rsidRDefault="00661F12" w:rsidP="00661F12">
            <w:pPr>
              <w:pStyle w:val="ListParagraph"/>
              <w:tabs>
                <w:tab w:val="left" w:pos="1365"/>
              </w:tabs>
              <w:spacing w:line="360" w:lineRule="auto"/>
              <w:ind w:left="1080" w:hanging="720"/>
              <w:jc w:val="both"/>
              <w:rPr>
                <w:ins w:id="1393" w:author="Ritu Kamra" w:date="2021-11-25T16:14:00Z"/>
                <w:rFonts w:ascii="Palladio Uralic" w:eastAsia="Times New Roman" w:hAnsi="Palladio Uralic" w:cs="Calibri"/>
                <w:b/>
                <w:bCs/>
                <w:color w:val="000000"/>
                <w:sz w:val="18"/>
                <w:szCs w:val="18"/>
                <w:lang w:eastAsia="en-IN"/>
              </w:rPr>
            </w:pPr>
            <w:ins w:id="1394" w:author="Ritu Kamra" w:date="2021-11-25T16:14:00Z">
              <w:r w:rsidRPr="00661F12">
                <w:rPr>
                  <w:rFonts w:ascii="Palladio Uralic" w:eastAsia="Times New Roman" w:hAnsi="Palladio Uralic" w:cs="Calibri"/>
                  <w:b/>
                  <w:bCs/>
                  <w:color w:val="000000"/>
                  <w:sz w:val="18"/>
                  <w:szCs w:val="18"/>
                  <w:lang w:eastAsia="en-IN"/>
                </w:rPr>
                <w:t>12,07,772</w:t>
              </w:r>
            </w:ins>
          </w:p>
        </w:tc>
      </w:tr>
      <w:tr w:rsidR="00661F12" w:rsidRPr="00661F12" w14:paraId="443CB116" w14:textId="77777777" w:rsidTr="00661F12">
        <w:trPr>
          <w:trHeight w:val="334"/>
          <w:ins w:id="1395" w:author="Ritu Kamra" w:date="2021-11-25T16:14:00Z"/>
          <w:trPrChange w:id="1396"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397"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052D5A00" w14:textId="77777777" w:rsidR="00661F12" w:rsidRPr="00661F12" w:rsidRDefault="00661F12" w:rsidP="00661F12">
            <w:pPr>
              <w:pStyle w:val="ListParagraph"/>
              <w:tabs>
                <w:tab w:val="left" w:pos="1365"/>
              </w:tabs>
              <w:spacing w:line="360" w:lineRule="auto"/>
              <w:ind w:left="1080" w:hanging="720"/>
              <w:jc w:val="both"/>
              <w:rPr>
                <w:ins w:id="1398" w:author="Ritu Kamra" w:date="2021-11-25T16:14:00Z"/>
                <w:rFonts w:ascii="Times New Roman" w:eastAsia="Times New Roman" w:hAnsi="Times New Roman" w:cs="Times New Roman"/>
                <w:color w:val="000000"/>
                <w:sz w:val="18"/>
                <w:szCs w:val="18"/>
                <w:lang w:eastAsia="en-IN"/>
              </w:rPr>
            </w:pPr>
            <w:ins w:id="1399" w:author="Ritu Kamra" w:date="2021-11-25T16:14:00Z">
              <w:r w:rsidRPr="00661F12">
                <w:rPr>
                  <w:rFonts w:ascii="Times New Roman" w:eastAsia="Times New Roman" w:hAnsi="Times New Roman" w:cs="Times New Roman"/>
                  <w:color w:val="000000"/>
                  <w:sz w:val="18"/>
                  <w:szCs w:val="18"/>
                  <w:lang w:eastAsia="en-IN"/>
                </w:rPr>
                <w:t>8</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400"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37E25D62" w14:textId="77777777" w:rsidR="00661F12" w:rsidRPr="00661F12" w:rsidRDefault="00661F12" w:rsidP="00661F12">
            <w:pPr>
              <w:pStyle w:val="ListParagraph"/>
              <w:tabs>
                <w:tab w:val="left" w:pos="1365"/>
              </w:tabs>
              <w:spacing w:line="360" w:lineRule="auto"/>
              <w:ind w:left="1080" w:hanging="720"/>
              <w:jc w:val="both"/>
              <w:rPr>
                <w:ins w:id="1401" w:author="Ritu Kamra" w:date="2021-11-25T16:14:00Z"/>
                <w:rFonts w:ascii="Palladio Uralic" w:eastAsia="Times New Roman" w:hAnsi="Palladio Uralic" w:cs="Calibri"/>
                <w:b/>
                <w:bCs/>
                <w:color w:val="000000"/>
                <w:sz w:val="18"/>
                <w:szCs w:val="18"/>
                <w:lang w:eastAsia="en-IN"/>
              </w:rPr>
            </w:pPr>
            <w:ins w:id="1402" w:author="Ritu Kamra" w:date="2021-11-25T16:14:00Z">
              <w:r w:rsidRPr="00661F12">
                <w:rPr>
                  <w:rFonts w:ascii="Palladio Uralic" w:eastAsia="Times New Roman" w:hAnsi="Palladio Uralic" w:cs="Calibri"/>
                  <w:b/>
                  <w:bCs/>
                  <w:color w:val="000000"/>
                  <w:sz w:val="18"/>
                  <w:szCs w:val="18"/>
                  <w:lang w:eastAsia="en-IN"/>
                </w:rPr>
                <w:t>Administrative costs (10% of 3 + 6)</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403"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22558F7" w14:textId="77777777" w:rsidR="00661F12" w:rsidRPr="00661F12" w:rsidRDefault="00661F12" w:rsidP="00661F12">
            <w:pPr>
              <w:pStyle w:val="ListParagraph"/>
              <w:tabs>
                <w:tab w:val="left" w:pos="1365"/>
              </w:tabs>
              <w:spacing w:line="360" w:lineRule="auto"/>
              <w:ind w:left="1080" w:hanging="720"/>
              <w:jc w:val="both"/>
              <w:rPr>
                <w:ins w:id="1404" w:author="Ritu Kamra" w:date="2021-11-25T16:14:00Z"/>
                <w:rFonts w:ascii="Times New Roman" w:eastAsia="Times New Roman" w:hAnsi="Times New Roman" w:cs="Times New Roman"/>
                <w:color w:val="000000"/>
                <w:sz w:val="16"/>
                <w:szCs w:val="16"/>
                <w:lang w:eastAsia="en-IN"/>
                <w:rPrChange w:id="1405" w:author="Ritu Kamra" w:date="2021-11-25T16:15:00Z">
                  <w:rPr>
                    <w:ins w:id="1406" w:author="Ritu Kamra" w:date="2021-11-25T16:14:00Z"/>
                    <w:rFonts w:ascii="Times New Roman" w:eastAsia="Times New Roman" w:hAnsi="Times New Roman" w:cs="Times New Roman"/>
                    <w:color w:val="000000"/>
                    <w:sz w:val="18"/>
                    <w:szCs w:val="18"/>
                    <w:lang w:eastAsia="en-IN"/>
                  </w:rPr>
                </w:rPrChange>
              </w:rPr>
            </w:pPr>
            <w:ins w:id="1407" w:author="Ritu Kamra" w:date="2021-11-25T16:14:00Z">
              <w:r w:rsidRPr="00661F12">
                <w:rPr>
                  <w:rFonts w:ascii="Times New Roman" w:eastAsia="Times New Roman" w:hAnsi="Times New Roman" w:cs="Times New Roman"/>
                  <w:color w:val="000000"/>
                  <w:sz w:val="16"/>
                  <w:szCs w:val="16"/>
                  <w:lang w:eastAsia="en-IN"/>
                  <w:rPrChange w:id="1408" w:author="Ritu Kamra" w:date="2021-11-25T16:15:00Z">
                    <w:rPr>
                      <w:rFonts w:ascii="Times New Roman" w:eastAsia="Times New Roman" w:hAnsi="Times New Roman" w:cs="Times New Roman"/>
                      <w:color w:val="000000"/>
                      <w:sz w:val="18"/>
                      <w:szCs w:val="18"/>
                      <w:lang w:eastAsia="en-IN"/>
                    </w:rPr>
                  </w:rPrChange>
                </w:rPr>
                <w:t>10.00%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409"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DD29F78" w14:textId="77777777" w:rsidR="00661F12" w:rsidRPr="00661F12" w:rsidRDefault="00661F12" w:rsidP="00661F12">
            <w:pPr>
              <w:pStyle w:val="ListParagraph"/>
              <w:tabs>
                <w:tab w:val="left" w:pos="1365"/>
              </w:tabs>
              <w:spacing w:line="360" w:lineRule="auto"/>
              <w:ind w:left="1080" w:hanging="720"/>
              <w:jc w:val="both"/>
              <w:rPr>
                <w:ins w:id="1410" w:author="Ritu Kamra" w:date="2021-11-25T16:14:00Z"/>
                <w:rFonts w:ascii="Palladio Uralic" w:eastAsia="Times New Roman" w:hAnsi="Palladio Uralic" w:cs="Calibri"/>
                <w:b/>
                <w:bCs/>
                <w:color w:val="000000"/>
                <w:sz w:val="18"/>
                <w:szCs w:val="18"/>
                <w:lang w:eastAsia="en-IN"/>
              </w:rPr>
            </w:pPr>
            <w:ins w:id="1411" w:author="Ritu Kamra" w:date="2021-11-25T16:14:00Z">
              <w:r w:rsidRPr="00661F12">
                <w:rPr>
                  <w:rFonts w:ascii="Palladio Uralic" w:eastAsia="Times New Roman" w:hAnsi="Palladio Uralic" w:cs="Calibri"/>
                  <w:b/>
                  <w:bCs/>
                  <w:color w:val="000000"/>
                  <w:sz w:val="18"/>
                  <w:szCs w:val="18"/>
                  <w:lang w:eastAsia="en-IN"/>
                </w:rPr>
                <w:t>2,68,394</w:t>
              </w:r>
            </w:ins>
          </w:p>
        </w:tc>
      </w:tr>
      <w:tr w:rsidR="00661F12" w:rsidRPr="00661F12" w14:paraId="58C7B1A3" w14:textId="77777777" w:rsidTr="00D0233C">
        <w:trPr>
          <w:trHeight w:val="334"/>
          <w:ins w:id="1412" w:author="Ritu Kamra" w:date="2021-11-25T16:14:00Z"/>
          <w:trPrChange w:id="1413"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8D08D" w:themeFill="accent6" w:themeFillTint="99"/>
            <w:vAlign w:val="center"/>
            <w:hideMark/>
            <w:tcPrChange w:id="1414"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67627886" w14:textId="77777777" w:rsidR="00661F12" w:rsidRPr="00661F12" w:rsidRDefault="00661F12" w:rsidP="00661F12">
            <w:pPr>
              <w:pStyle w:val="ListParagraph"/>
              <w:tabs>
                <w:tab w:val="left" w:pos="1365"/>
              </w:tabs>
              <w:spacing w:line="360" w:lineRule="auto"/>
              <w:ind w:left="1080" w:hanging="720"/>
              <w:jc w:val="both"/>
              <w:rPr>
                <w:ins w:id="1415" w:author="Ritu Kamra" w:date="2021-11-25T16:14:00Z"/>
                <w:rFonts w:ascii="Times New Roman" w:eastAsia="Times New Roman" w:hAnsi="Times New Roman" w:cs="Times New Roman"/>
                <w:color w:val="000000"/>
                <w:sz w:val="18"/>
                <w:szCs w:val="18"/>
                <w:lang w:eastAsia="en-IN"/>
              </w:rPr>
            </w:pPr>
            <w:ins w:id="1416" w:author="Ritu Kamra" w:date="2021-11-25T16:14:00Z">
              <w:r w:rsidRPr="00661F12">
                <w:rPr>
                  <w:rFonts w:ascii="Times New Roman" w:eastAsia="Times New Roman" w:hAnsi="Times New Roman" w:cs="Times New Roman"/>
                  <w:color w:val="000000"/>
                  <w:sz w:val="18"/>
                  <w:szCs w:val="18"/>
                  <w:lang w:eastAsia="en-IN"/>
                </w:rPr>
                <w:t>D</w:t>
              </w:r>
            </w:ins>
          </w:p>
        </w:tc>
        <w:tc>
          <w:tcPr>
            <w:tcW w:w="6738"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417"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7B69D39" w14:textId="77777777" w:rsidR="00661F12" w:rsidRPr="00661F12" w:rsidRDefault="00661F12" w:rsidP="00661F12">
            <w:pPr>
              <w:pStyle w:val="ListParagraph"/>
              <w:tabs>
                <w:tab w:val="left" w:pos="1365"/>
              </w:tabs>
              <w:spacing w:line="360" w:lineRule="auto"/>
              <w:ind w:left="1080" w:hanging="720"/>
              <w:jc w:val="both"/>
              <w:rPr>
                <w:ins w:id="1418" w:author="Ritu Kamra" w:date="2021-11-25T16:14:00Z"/>
                <w:rFonts w:ascii="Palladio Uralic" w:eastAsia="Times New Roman" w:hAnsi="Palladio Uralic" w:cs="Calibri"/>
                <w:b/>
                <w:bCs/>
                <w:color w:val="000000"/>
                <w:sz w:val="18"/>
                <w:szCs w:val="18"/>
                <w:lang w:eastAsia="en-IN"/>
              </w:rPr>
            </w:pPr>
            <w:ins w:id="1419" w:author="Ritu Kamra" w:date="2021-11-25T16:14:00Z">
              <w:r w:rsidRPr="00661F12">
                <w:rPr>
                  <w:rFonts w:ascii="Palladio Uralic" w:eastAsia="Times New Roman" w:hAnsi="Palladio Uralic" w:cs="Calibri"/>
                  <w:b/>
                  <w:bCs/>
                  <w:color w:val="000000"/>
                  <w:sz w:val="18"/>
                  <w:szCs w:val="18"/>
                  <w:lang w:eastAsia="en-IN"/>
                </w:rPr>
                <w:t>Selling Overheads</w:t>
              </w:r>
            </w:ins>
          </w:p>
        </w:tc>
        <w:tc>
          <w:tcPr>
            <w:tcW w:w="1264" w:type="dxa"/>
            <w:tcBorders>
              <w:top w:val="single" w:sz="8" w:space="0" w:color="auto"/>
              <w:left w:val="nil"/>
              <w:bottom w:val="single" w:sz="4" w:space="0" w:color="auto"/>
              <w:right w:val="single" w:sz="4" w:space="0" w:color="auto"/>
            </w:tcBorders>
            <w:shd w:val="clear" w:color="auto" w:fill="A8D08D" w:themeFill="accent6" w:themeFillTint="99"/>
            <w:vAlign w:val="center"/>
            <w:hideMark/>
            <w:tcPrChange w:id="1420"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43BA66CD" w14:textId="77777777" w:rsidR="00661F12" w:rsidRPr="00661F12" w:rsidRDefault="00661F12" w:rsidP="00661F12">
            <w:pPr>
              <w:pStyle w:val="ListParagraph"/>
              <w:tabs>
                <w:tab w:val="left" w:pos="1365"/>
              </w:tabs>
              <w:spacing w:line="360" w:lineRule="auto"/>
              <w:ind w:left="1080" w:hanging="720"/>
              <w:jc w:val="both"/>
              <w:rPr>
                <w:ins w:id="1421" w:author="Ritu Kamra" w:date="2021-11-25T16:14:00Z"/>
                <w:rFonts w:ascii="Times New Roman" w:eastAsia="Times New Roman" w:hAnsi="Times New Roman" w:cs="Times New Roman"/>
                <w:color w:val="000000"/>
                <w:sz w:val="16"/>
                <w:szCs w:val="16"/>
                <w:lang w:eastAsia="en-IN"/>
                <w:rPrChange w:id="1422" w:author="Ritu Kamra" w:date="2021-11-25T16:15:00Z">
                  <w:rPr>
                    <w:ins w:id="1423" w:author="Ritu Kamra" w:date="2021-11-25T16:14:00Z"/>
                    <w:rFonts w:ascii="Times New Roman" w:eastAsia="Times New Roman" w:hAnsi="Times New Roman" w:cs="Times New Roman"/>
                    <w:color w:val="000000"/>
                    <w:sz w:val="18"/>
                    <w:szCs w:val="18"/>
                    <w:lang w:eastAsia="en-IN"/>
                  </w:rPr>
                </w:rPrChange>
              </w:rPr>
            </w:pPr>
            <w:ins w:id="1424" w:author="Ritu Kamra" w:date="2021-11-25T16:14:00Z">
              <w:r w:rsidRPr="00661F12">
                <w:rPr>
                  <w:rFonts w:ascii="Times New Roman" w:eastAsia="Times New Roman" w:hAnsi="Times New Roman" w:cs="Times New Roman"/>
                  <w:color w:val="000000"/>
                  <w:sz w:val="16"/>
                  <w:szCs w:val="16"/>
                  <w:lang w:eastAsia="en-IN"/>
                  <w:rPrChange w:id="1425" w:author="Ritu Kamra" w:date="2021-11-25T16:15:00Z">
                    <w:rPr>
                      <w:rFonts w:ascii="Times New Roman" w:eastAsia="Times New Roman" w:hAnsi="Times New Roman" w:cs="Times New Roman"/>
                      <w:color w:val="000000"/>
                      <w:sz w:val="18"/>
                      <w:szCs w:val="18"/>
                      <w:lang w:eastAsia="en-IN"/>
                    </w:rPr>
                  </w:rPrChange>
                </w:rPr>
                <w:t> </w:t>
              </w:r>
            </w:ins>
          </w:p>
        </w:tc>
        <w:tc>
          <w:tcPr>
            <w:tcW w:w="1677" w:type="dxa"/>
            <w:tcBorders>
              <w:top w:val="single" w:sz="8" w:space="0" w:color="auto"/>
              <w:left w:val="nil"/>
              <w:bottom w:val="single" w:sz="4" w:space="0" w:color="auto"/>
              <w:right w:val="single" w:sz="8" w:space="0" w:color="auto"/>
            </w:tcBorders>
            <w:shd w:val="clear" w:color="auto" w:fill="A8D08D" w:themeFill="accent6" w:themeFillTint="99"/>
            <w:vAlign w:val="center"/>
            <w:hideMark/>
            <w:tcPrChange w:id="1426"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6106B12B" w14:textId="77777777" w:rsidR="00661F12" w:rsidRPr="00661F12" w:rsidRDefault="00661F12" w:rsidP="00661F12">
            <w:pPr>
              <w:pStyle w:val="ListParagraph"/>
              <w:tabs>
                <w:tab w:val="left" w:pos="1365"/>
              </w:tabs>
              <w:spacing w:line="360" w:lineRule="auto"/>
              <w:ind w:left="1080" w:hanging="720"/>
              <w:jc w:val="both"/>
              <w:rPr>
                <w:ins w:id="1427" w:author="Ritu Kamra" w:date="2021-11-25T16:14:00Z"/>
                <w:rFonts w:ascii="Palladio Uralic" w:eastAsia="Times New Roman" w:hAnsi="Palladio Uralic" w:cs="Calibri"/>
                <w:b/>
                <w:bCs/>
                <w:color w:val="000000"/>
                <w:sz w:val="18"/>
                <w:szCs w:val="18"/>
                <w:lang w:eastAsia="en-IN"/>
              </w:rPr>
            </w:pPr>
            <w:ins w:id="1428" w:author="Ritu Kamra" w:date="2021-11-25T16:14:00Z">
              <w:r w:rsidRPr="00661F12">
                <w:rPr>
                  <w:rFonts w:ascii="Palladio Uralic" w:eastAsia="Times New Roman" w:hAnsi="Palladio Uralic" w:cs="Calibri"/>
                  <w:b/>
                  <w:bCs/>
                  <w:color w:val="000000"/>
                  <w:sz w:val="18"/>
                  <w:szCs w:val="18"/>
                  <w:lang w:eastAsia="en-IN"/>
                </w:rPr>
                <w:t>2,04,74,255</w:t>
              </w:r>
            </w:ins>
          </w:p>
        </w:tc>
      </w:tr>
      <w:tr w:rsidR="00661F12" w:rsidRPr="00661F12" w14:paraId="2CCCFCB4" w14:textId="77777777" w:rsidTr="00661F12">
        <w:trPr>
          <w:trHeight w:val="334"/>
          <w:ins w:id="1429" w:author="Ritu Kamra" w:date="2021-11-25T16:14:00Z"/>
          <w:trPrChange w:id="1430"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431"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FF68D15" w14:textId="77777777" w:rsidR="00661F12" w:rsidRPr="00661F12" w:rsidRDefault="00661F12" w:rsidP="00661F12">
            <w:pPr>
              <w:pStyle w:val="ListParagraph"/>
              <w:tabs>
                <w:tab w:val="left" w:pos="1365"/>
              </w:tabs>
              <w:spacing w:line="360" w:lineRule="auto"/>
              <w:ind w:left="1080" w:hanging="720"/>
              <w:jc w:val="both"/>
              <w:rPr>
                <w:ins w:id="1432" w:author="Ritu Kamra" w:date="2021-11-25T16:14:00Z"/>
                <w:rFonts w:ascii="Times New Roman" w:eastAsia="Times New Roman" w:hAnsi="Times New Roman" w:cs="Times New Roman"/>
                <w:color w:val="000000"/>
                <w:sz w:val="18"/>
                <w:szCs w:val="18"/>
                <w:lang w:eastAsia="en-IN"/>
              </w:rPr>
            </w:pPr>
            <w:ins w:id="1433" w:author="Ritu Kamra" w:date="2021-11-25T16:14:00Z">
              <w:r w:rsidRPr="00661F12">
                <w:rPr>
                  <w:rFonts w:ascii="Times New Roman" w:eastAsia="Times New Roman" w:hAnsi="Times New Roman" w:cs="Times New Roman"/>
                  <w:color w:val="000000"/>
                  <w:sz w:val="18"/>
                  <w:szCs w:val="18"/>
                  <w:lang w:eastAsia="en-IN"/>
                </w:rPr>
                <w:t>9</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434"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308F5AC9" w14:textId="77777777" w:rsidR="00661F12" w:rsidRPr="00661F12" w:rsidRDefault="00661F12" w:rsidP="00661F12">
            <w:pPr>
              <w:pStyle w:val="ListParagraph"/>
              <w:tabs>
                <w:tab w:val="left" w:pos="1365"/>
              </w:tabs>
              <w:spacing w:line="360" w:lineRule="auto"/>
              <w:ind w:left="1080" w:hanging="720"/>
              <w:jc w:val="both"/>
              <w:rPr>
                <w:ins w:id="1435" w:author="Ritu Kamra" w:date="2021-11-25T16:14:00Z"/>
                <w:rFonts w:ascii="Palladio Uralic" w:eastAsia="Times New Roman" w:hAnsi="Palladio Uralic" w:cs="Calibri"/>
                <w:b/>
                <w:bCs/>
                <w:color w:val="000000"/>
                <w:sz w:val="18"/>
                <w:szCs w:val="18"/>
                <w:lang w:eastAsia="en-IN"/>
              </w:rPr>
            </w:pPr>
            <w:ins w:id="1436" w:author="Ritu Kamra" w:date="2021-11-25T16:14:00Z">
              <w:r w:rsidRPr="00661F12">
                <w:rPr>
                  <w:rFonts w:ascii="Palladio Uralic" w:eastAsia="Times New Roman" w:hAnsi="Palladio Uralic" w:cs="Calibri"/>
                  <w:b/>
                  <w:bCs/>
                  <w:color w:val="000000"/>
                  <w:sz w:val="18"/>
                  <w:szCs w:val="18"/>
                  <w:lang w:eastAsia="en-IN"/>
                </w:rPr>
                <w:t>Distribution and selling costs (10% of manufacturing cost)</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437"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069AAA1D" w14:textId="77777777" w:rsidR="00661F12" w:rsidRPr="00661F12" w:rsidRDefault="00661F12" w:rsidP="00661F12">
            <w:pPr>
              <w:pStyle w:val="ListParagraph"/>
              <w:tabs>
                <w:tab w:val="left" w:pos="1365"/>
              </w:tabs>
              <w:spacing w:line="360" w:lineRule="auto"/>
              <w:ind w:left="1080" w:hanging="720"/>
              <w:jc w:val="both"/>
              <w:rPr>
                <w:ins w:id="1438" w:author="Ritu Kamra" w:date="2021-11-25T16:14:00Z"/>
                <w:rFonts w:ascii="Times New Roman" w:eastAsia="Times New Roman" w:hAnsi="Times New Roman" w:cs="Times New Roman"/>
                <w:color w:val="000000"/>
                <w:sz w:val="16"/>
                <w:szCs w:val="16"/>
                <w:lang w:eastAsia="en-IN"/>
                <w:rPrChange w:id="1439" w:author="Ritu Kamra" w:date="2021-11-25T16:15:00Z">
                  <w:rPr>
                    <w:ins w:id="1440" w:author="Ritu Kamra" w:date="2021-11-25T16:14:00Z"/>
                    <w:rFonts w:ascii="Times New Roman" w:eastAsia="Times New Roman" w:hAnsi="Times New Roman" w:cs="Times New Roman"/>
                    <w:color w:val="000000"/>
                    <w:sz w:val="18"/>
                    <w:szCs w:val="18"/>
                    <w:lang w:eastAsia="en-IN"/>
                  </w:rPr>
                </w:rPrChange>
              </w:rPr>
            </w:pPr>
            <w:ins w:id="1441" w:author="Ritu Kamra" w:date="2021-11-25T16:14:00Z">
              <w:r w:rsidRPr="00661F12">
                <w:rPr>
                  <w:rFonts w:ascii="Times New Roman" w:eastAsia="Times New Roman" w:hAnsi="Times New Roman" w:cs="Times New Roman"/>
                  <w:color w:val="000000"/>
                  <w:sz w:val="16"/>
                  <w:szCs w:val="16"/>
                  <w:lang w:eastAsia="en-IN"/>
                  <w:rPrChange w:id="1442" w:author="Ritu Kamra" w:date="2021-11-25T16:15:00Z">
                    <w:rPr>
                      <w:rFonts w:ascii="Times New Roman" w:eastAsia="Times New Roman" w:hAnsi="Times New Roman" w:cs="Times New Roman"/>
                      <w:color w:val="000000"/>
                      <w:sz w:val="18"/>
                      <w:szCs w:val="18"/>
                      <w:lang w:eastAsia="en-IN"/>
                    </w:rPr>
                  </w:rPrChange>
                </w:rPr>
                <w:t>10.00%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443"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767CCCE2" w14:textId="77777777" w:rsidR="00661F12" w:rsidRPr="00661F12" w:rsidRDefault="00661F12" w:rsidP="00661F12">
            <w:pPr>
              <w:pStyle w:val="ListParagraph"/>
              <w:tabs>
                <w:tab w:val="left" w:pos="1365"/>
              </w:tabs>
              <w:spacing w:line="360" w:lineRule="auto"/>
              <w:ind w:left="1080" w:hanging="720"/>
              <w:jc w:val="both"/>
              <w:rPr>
                <w:ins w:id="1444" w:author="Ritu Kamra" w:date="2021-11-25T16:14:00Z"/>
                <w:rFonts w:ascii="Palladio Uralic" w:eastAsia="Times New Roman" w:hAnsi="Palladio Uralic" w:cs="Calibri"/>
                <w:b/>
                <w:bCs/>
                <w:color w:val="000000"/>
                <w:sz w:val="18"/>
                <w:szCs w:val="18"/>
                <w:lang w:eastAsia="en-IN"/>
              </w:rPr>
            </w:pPr>
            <w:ins w:id="1445" w:author="Ritu Kamra" w:date="2021-11-25T16:14:00Z">
              <w:r w:rsidRPr="00661F12">
                <w:rPr>
                  <w:rFonts w:ascii="Palladio Uralic" w:eastAsia="Times New Roman" w:hAnsi="Palladio Uralic" w:cs="Calibri"/>
                  <w:b/>
                  <w:bCs/>
                  <w:color w:val="000000"/>
                  <w:sz w:val="18"/>
                  <w:szCs w:val="18"/>
                  <w:lang w:eastAsia="en-IN"/>
                </w:rPr>
                <w:t>1,70,61,879</w:t>
              </w:r>
            </w:ins>
          </w:p>
        </w:tc>
      </w:tr>
      <w:tr w:rsidR="00661F12" w:rsidRPr="00661F12" w14:paraId="615E2B97" w14:textId="77777777" w:rsidTr="00661F12">
        <w:trPr>
          <w:trHeight w:val="334"/>
          <w:ins w:id="1446" w:author="Ritu Kamra" w:date="2021-11-25T16:14:00Z"/>
          <w:trPrChange w:id="1447" w:author="Ritu Kamra" w:date="2021-11-25T16:15: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auto"/>
            <w:vAlign w:val="center"/>
            <w:hideMark/>
            <w:tcPrChange w:id="1448" w:author="Ritu Kamra" w:date="2021-11-25T16:15: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4F074FF2" w14:textId="77777777" w:rsidR="00661F12" w:rsidRPr="00661F12" w:rsidRDefault="00661F12" w:rsidP="00661F12">
            <w:pPr>
              <w:pStyle w:val="ListParagraph"/>
              <w:tabs>
                <w:tab w:val="left" w:pos="1365"/>
              </w:tabs>
              <w:spacing w:line="360" w:lineRule="auto"/>
              <w:ind w:left="1080" w:hanging="720"/>
              <w:jc w:val="both"/>
              <w:rPr>
                <w:ins w:id="1449" w:author="Ritu Kamra" w:date="2021-11-25T16:14:00Z"/>
                <w:rFonts w:ascii="Times New Roman" w:eastAsia="Times New Roman" w:hAnsi="Times New Roman" w:cs="Times New Roman"/>
                <w:color w:val="000000"/>
                <w:sz w:val="18"/>
                <w:szCs w:val="18"/>
                <w:lang w:eastAsia="en-IN"/>
              </w:rPr>
            </w:pPr>
            <w:ins w:id="1450" w:author="Ritu Kamra" w:date="2021-11-25T16:14:00Z">
              <w:r w:rsidRPr="00661F12">
                <w:rPr>
                  <w:rFonts w:ascii="Times New Roman" w:eastAsia="Times New Roman" w:hAnsi="Times New Roman" w:cs="Times New Roman"/>
                  <w:color w:val="000000"/>
                  <w:sz w:val="18"/>
                  <w:szCs w:val="18"/>
                  <w:lang w:eastAsia="en-IN"/>
                </w:rPr>
                <w:t>10</w:t>
              </w:r>
            </w:ins>
          </w:p>
        </w:tc>
        <w:tc>
          <w:tcPr>
            <w:tcW w:w="6738" w:type="dxa"/>
            <w:tcBorders>
              <w:top w:val="single" w:sz="8" w:space="0" w:color="auto"/>
              <w:left w:val="nil"/>
              <w:bottom w:val="single" w:sz="4" w:space="0" w:color="auto"/>
              <w:right w:val="single" w:sz="4" w:space="0" w:color="auto"/>
            </w:tcBorders>
            <w:shd w:val="clear" w:color="auto" w:fill="auto"/>
            <w:vAlign w:val="center"/>
            <w:hideMark/>
            <w:tcPrChange w:id="1451" w:author="Ritu Kamra" w:date="2021-11-25T16:15: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6692C67C" w14:textId="77777777" w:rsidR="00661F12" w:rsidRPr="00661F12" w:rsidRDefault="00661F12" w:rsidP="00661F12">
            <w:pPr>
              <w:pStyle w:val="ListParagraph"/>
              <w:tabs>
                <w:tab w:val="left" w:pos="1365"/>
              </w:tabs>
              <w:spacing w:line="360" w:lineRule="auto"/>
              <w:ind w:left="1080" w:hanging="720"/>
              <w:jc w:val="both"/>
              <w:rPr>
                <w:ins w:id="1452" w:author="Ritu Kamra" w:date="2021-11-25T16:14:00Z"/>
                <w:rFonts w:ascii="Palladio Uralic" w:eastAsia="Times New Roman" w:hAnsi="Palladio Uralic" w:cs="Calibri"/>
                <w:b/>
                <w:bCs/>
                <w:color w:val="000000"/>
                <w:sz w:val="18"/>
                <w:szCs w:val="18"/>
                <w:lang w:eastAsia="en-IN"/>
              </w:rPr>
            </w:pPr>
            <w:ins w:id="1453" w:author="Ritu Kamra" w:date="2021-11-25T16:14:00Z">
              <w:r w:rsidRPr="00661F12">
                <w:rPr>
                  <w:rFonts w:ascii="Palladio Uralic" w:eastAsia="Times New Roman" w:hAnsi="Palladio Uralic" w:cs="Calibri"/>
                  <w:b/>
                  <w:bCs/>
                  <w:color w:val="000000"/>
                  <w:sz w:val="18"/>
                  <w:szCs w:val="18"/>
                  <w:lang w:eastAsia="en-IN"/>
                </w:rPr>
                <w:t>Research and development costs (2% of manufacturing cost)</w:t>
              </w:r>
            </w:ins>
          </w:p>
        </w:tc>
        <w:tc>
          <w:tcPr>
            <w:tcW w:w="1264" w:type="dxa"/>
            <w:tcBorders>
              <w:top w:val="single" w:sz="8" w:space="0" w:color="auto"/>
              <w:left w:val="nil"/>
              <w:bottom w:val="single" w:sz="4" w:space="0" w:color="auto"/>
              <w:right w:val="single" w:sz="4" w:space="0" w:color="auto"/>
            </w:tcBorders>
            <w:shd w:val="clear" w:color="auto" w:fill="auto"/>
            <w:vAlign w:val="center"/>
            <w:hideMark/>
            <w:tcPrChange w:id="1454" w:author="Ritu Kamra" w:date="2021-11-25T16:15: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27D57F81" w14:textId="77777777" w:rsidR="00661F12" w:rsidRPr="00661F12" w:rsidRDefault="00661F12" w:rsidP="00661F12">
            <w:pPr>
              <w:pStyle w:val="ListParagraph"/>
              <w:tabs>
                <w:tab w:val="left" w:pos="1365"/>
              </w:tabs>
              <w:spacing w:line="360" w:lineRule="auto"/>
              <w:ind w:left="1080" w:hanging="720"/>
              <w:jc w:val="both"/>
              <w:rPr>
                <w:ins w:id="1455" w:author="Ritu Kamra" w:date="2021-11-25T16:14:00Z"/>
                <w:rFonts w:ascii="Times New Roman" w:eastAsia="Times New Roman" w:hAnsi="Times New Roman" w:cs="Times New Roman"/>
                <w:color w:val="000000"/>
                <w:sz w:val="16"/>
                <w:szCs w:val="16"/>
                <w:lang w:eastAsia="en-IN"/>
                <w:rPrChange w:id="1456" w:author="Ritu Kamra" w:date="2021-11-25T16:15:00Z">
                  <w:rPr>
                    <w:ins w:id="1457" w:author="Ritu Kamra" w:date="2021-11-25T16:14:00Z"/>
                    <w:rFonts w:ascii="Times New Roman" w:eastAsia="Times New Roman" w:hAnsi="Times New Roman" w:cs="Times New Roman"/>
                    <w:color w:val="000000"/>
                    <w:sz w:val="18"/>
                    <w:szCs w:val="18"/>
                    <w:lang w:eastAsia="en-IN"/>
                  </w:rPr>
                </w:rPrChange>
              </w:rPr>
            </w:pPr>
            <w:ins w:id="1458" w:author="Ritu Kamra" w:date="2021-11-25T16:14:00Z">
              <w:r w:rsidRPr="00661F12">
                <w:rPr>
                  <w:rFonts w:ascii="Times New Roman" w:eastAsia="Times New Roman" w:hAnsi="Times New Roman" w:cs="Times New Roman"/>
                  <w:color w:val="000000"/>
                  <w:sz w:val="16"/>
                  <w:szCs w:val="16"/>
                  <w:lang w:eastAsia="en-IN"/>
                  <w:rPrChange w:id="1459" w:author="Ritu Kamra" w:date="2021-11-25T16:15:00Z">
                    <w:rPr>
                      <w:rFonts w:ascii="Times New Roman" w:eastAsia="Times New Roman" w:hAnsi="Times New Roman" w:cs="Times New Roman"/>
                      <w:color w:val="000000"/>
                      <w:sz w:val="18"/>
                      <w:szCs w:val="18"/>
                      <w:lang w:eastAsia="en-IN"/>
                    </w:rPr>
                  </w:rPrChange>
                </w:rPr>
                <w:t>2.00%</w:t>
              </w:r>
            </w:ins>
          </w:p>
        </w:tc>
        <w:tc>
          <w:tcPr>
            <w:tcW w:w="1677" w:type="dxa"/>
            <w:tcBorders>
              <w:top w:val="single" w:sz="8" w:space="0" w:color="auto"/>
              <w:left w:val="nil"/>
              <w:bottom w:val="single" w:sz="4" w:space="0" w:color="auto"/>
              <w:right w:val="single" w:sz="8" w:space="0" w:color="auto"/>
            </w:tcBorders>
            <w:shd w:val="clear" w:color="auto" w:fill="auto"/>
            <w:vAlign w:val="center"/>
            <w:hideMark/>
            <w:tcPrChange w:id="1460" w:author="Ritu Kamra" w:date="2021-11-25T16:15: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44894663" w14:textId="77777777" w:rsidR="00661F12" w:rsidRPr="00661F12" w:rsidRDefault="00661F12" w:rsidP="00661F12">
            <w:pPr>
              <w:pStyle w:val="ListParagraph"/>
              <w:tabs>
                <w:tab w:val="left" w:pos="1365"/>
              </w:tabs>
              <w:spacing w:line="360" w:lineRule="auto"/>
              <w:ind w:left="1080" w:hanging="720"/>
              <w:jc w:val="both"/>
              <w:rPr>
                <w:ins w:id="1461" w:author="Ritu Kamra" w:date="2021-11-25T16:14:00Z"/>
                <w:rFonts w:ascii="Palladio Uralic" w:eastAsia="Times New Roman" w:hAnsi="Palladio Uralic" w:cs="Calibri"/>
                <w:b/>
                <w:bCs/>
                <w:color w:val="000000"/>
                <w:sz w:val="18"/>
                <w:szCs w:val="18"/>
                <w:lang w:eastAsia="en-IN"/>
              </w:rPr>
            </w:pPr>
            <w:ins w:id="1462" w:author="Ritu Kamra" w:date="2021-11-25T16:14:00Z">
              <w:r w:rsidRPr="00661F12">
                <w:rPr>
                  <w:rFonts w:ascii="Palladio Uralic" w:eastAsia="Times New Roman" w:hAnsi="Palladio Uralic" w:cs="Calibri"/>
                  <w:b/>
                  <w:bCs/>
                  <w:color w:val="000000"/>
                  <w:sz w:val="18"/>
                  <w:szCs w:val="18"/>
                  <w:lang w:eastAsia="en-IN"/>
                </w:rPr>
                <w:t>34,12,376</w:t>
              </w:r>
            </w:ins>
          </w:p>
        </w:tc>
      </w:tr>
      <w:tr w:rsidR="00661F12" w:rsidRPr="00661F12" w14:paraId="272B5565" w14:textId="77777777" w:rsidTr="00D0233C">
        <w:trPr>
          <w:trHeight w:val="334"/>
          <w:ins w:id="1463" w:author="Ritu Kamra" w:date="2021-11-25T16:14:00Z"/>
          <w:trPrChange w:id="1464" w:author="Ritu Kamra" w:date="2021-11-25T16:17:00Z">
            <w:trPr>
              <w:trHeight w:val="334"/>
            </w:trPr>
          </w:trPrChange>
        </w:trPr>
        <w:tc>
          <w:tcPr>
            <w:tcW w:w="516" w:type="dxa"/>
            <w:tcBorders>
              <w:top w:val="single" w:sz="8" w:space="0" w:color="auto"/>
              <w:left w:val="single" w:sz="8" w:space="0" w:color="auto"/>
              <w:bottom w:val="single" w:sz="4" w:space="0" w:color="auto"/>
              <w:right w:val="single" w:sz="4" w:space="0" w:color="auto"/>
            </w:tcBorders>
            <w:shd w:val="clear" w:color="auto" w:fill="F4B083" w:themeFill="accent2" w:themeFillTint="99"/>
            <w:vAlign w:val="center"/>
            <w:hideMark/>
            <w:tcPrChange w:id="1465" w:author="Ritu Kamra" w:date="2021-11-25T16:17:00Z">
              <w:tcPr>
                <w:tcW w:w="516" w:type="dxa"/>
                <w:gridSpan w:val="2"/>
                <w:tcBorders>
                  <w:top w:val="single" w:sz="8" w:space="0" w:color="auto"/>
                  <w:left w:val="single" w:sz="8" w:space="0" w:color="auto"/>
                  <w:bottom w:val="single" w:sz="4" w:space="0" w:color="auto"/>
                  <w:right w:val="single" w:sz="4" w:space="0" w:color="auto"/>
                </w:tcBorders>
                <w:shd w:val="clear" w:color="000000" w:fill="5B9BD5"/>
                <w:vAlign w:val="center"/>
                <w:hideMark/>
              </w:tcPr>
            </w:tcPrChange>
          </w:tcPr>
          <w:p w14:paraId="74BB21B5" w14:textId="77777777" w:rsidR="00661F12" w:rsidRPr="00661F12" w:rsidRDefault="00661F12" w:rsidP="00661F12">
            <w:pPr>
              <w:pStyle w:val="ListParagraph"/>
              <w:tabs>
                <w:tab w:val="left" w:pos="1365"/>
              </w:tabs>
              <w:spacing w:line="360" w:lineRule="auto"/>
              <w:ind w:left="1080" w:hanging="720"/>
              <w:jc w:val="both"/>
              <w:rPr>
                <w:ins w:id="1466" w:author="Ritu Kamra" w:date="2021-11-25T16:14:00Z"/>
                <w:rFonts w:ascii="Times New Roman" w:eastAsia="Times New Roman" w:hAnsi="Times New Roman" w:cs="Times New Roman"/>
                <w:color w:val="000000"/>
                <w:sz w:val="18"/>
                <w:szCs w:val="18"/>
                <w:lang w:eastAsia="en-IN"/>
              </w:rPr>
            </w:pPr>
            <w:ins w:id="1467" w:author="Ritu Kamra" w:date="2021-11-25T16:14:00Z">
              <w:r w:rsidRPr="00661F12">
                <w:rPr>
                  <w:rFonts w:ascii="Times New Roman" w:eastAsia="Times New Roman" w:hAnsi="Times New Roman" w:cs="Times New Roman"/>
                  <w:color w:val="000000"/>
                  <w:sz w:val="18"/>
                  <w:szCs w:val="18"/>
                  <w:lang w:eastAsia="en-IN"/>
                </w:rPr>
                <w:t> </w:t>
              </w:r>
            </w:ins>
          </w:p>
        </w:tc>
        <w:tc>
          <w:tcPr>
            <w:tcW w:w="6738" w:type="dxa"/>
            <w:tcBorders>
              <w:top w:val="single" w:sz="8" w:space="0" w:color="auto"/>
              <w:left w:val="nil"/>
              <w:bottom w:val="single" w:sz="4" w:space="0" w:color="auto"/>
              <w:right w:val="single" w:sz="4" w:space="0" w:color="auto"/>
            </w:tcBorders>
            <w:shd w:val="clear" w:color="auto" w:fill="F4B083" w:themeFill="accent2" w:themeFillTint="99"/>
            <w:vAlign w:val="center"/>
            <w:hideMark/>
            <w:tcPrChange w:id="1468" w:author="Ritu Kamra" w:date="2021-11-25T16:17:00Z">
              <w:tcPr>
                <w:tcW w:w="6738" w:type="dxa"/>
                <w:tcBorders>
                  <w:top w:val="single" w:sz="8" w:space="0" w:color="auto"/>
                  <w:left w:val="nil"/>
                  <w:bottom w:val="single" w:sz="4" w:space="0" w:color="auto"/>
                  <w:right w:val="single" w:sz="4" w:space="0" w:color="auto"/>
                </w:tcBorders>
                <w:shd w:val="clear" w:color="000000" w:fill="5B9BD5"/>
                <w:vAlign w:val="center"/>
                <w:hideMark/>
              </w:tcPr>
            </w:tcPrChange>
          </w:tcPr>
          <w:p w14:paraId="4A09257F" w14:textId="77777777" w:rsidR="00661F12" w:rsidRPr="00661F12" w:rsidRDefault="00661F12" w:rsidP="00661F12">
            <w:pPr>
              <w:pStyle w:val="ListParagraph"/>
              <w:tabs>
                <w:tab w:val="left" w:pos="1365"/>
              </w:tabs>
              <w:spacing w:line="360" w:lineRule="auto"/>
              <w:ind w:left="1080" w:hanging="720"/>
              <w:jc w:val="both"/>
              <w:rPr>
                <w:ins w:id="1469" w:author="Ritu Kamra" w:date="2021-11-25T16:14:00Z"/>
                <w:rFonts w:ascii="Palladio Uralic" w:eastAsia="Times New Roman" w:hAnsi="Palladio Uralic" w:cs="Calibri"/>
                <w:b/>
                <w:bCs/>
                <w:color w:val="000000"/>
                <w:sz w:val="18"/>
                <w:szCs w:val="18"/>
                <w:lang w:eastAsia="en-IN"/>
              </w:rPr>
            </w:pPr>
            <w:ins w:id="1470" w:author="Ritu Kamra" w:date="2021-11-25T16:14:00Z">
              <w:r w:rsidRPr="00661F12">
                <w:rPr>
                  <w:rFonts w:ascii="Palladio Uralic" w:eastAsia="Times New Roman" w:hAnsi="Palladio Uralic" w:cs="Calibri"/>
                  <w:b/>
                  <w:bCs/>
                  <w:color w:val="000000"/>
                  <w:sz w:val="18"/>
                  <w:szCs w:val="18"/>
                  <w:lang w:eastAsia="en-IN"/>
                </w:rPr>
                <w:t>Total Production Cost</w:t>
              </w:r>
            </w:ins>
          </w:p>
        </w:tc>
        <w:tc>
          <w:tcPr>
            <w:tcW w:w="1264" w:type="dxa"/>
            <w:tcBorders>
              <w:top w:val="single" w:sz="8" w:space="0" w:color="auto"/>
              <w:left w:val="nil"/>
              <w:bottom w:val="single" w:sz="4" w:space="0" w:color="auto"/>
              <w:right w:val="single" w:sz="4" w:space="0" w:color="auto"/>
            </w:tcBorders>
            <w:shd w:val="clear" w:color="auto" w:fill="F4B083" w:themeFill="accent2" w:themeFillTint="99"/>
            <w:vAlign w:val="center"/>
            <w:hideMark/>
            <w:tcPrChange w:id="1471" w:author="Ritu Kamra" w:date="2021-11-25T16:17:00Z">
              <w:tcPr>
                <w:tcW w:w="1264" w:type="dxa"/>
                <w:gridSpan w:val="5"/>
                <w:tcBorders>
                  <w:top w:val="single" w:sz="8" w:space="0" w:color="auto"/>
                  <w:left w:val="nil"/>
                  <w:bottom w:val="single" w:sz="4" w:space="0" w:color="auto"/>
                  <w:right w:val="single" w:sz="4" w:space="0" w:color="auto"/>
                </w:tcBorders>
                <w:shd w:val="clear" w:color="000000" w:fill="5B9BD5"/>
                <w:vAlign w:val="center"/>
                <w:hideMark/>
              </w:tcPr>
            </w:tcPrChange>
          </w:tcPr>
          <w:p w14:paraId="5BF06602" w14:textId="77777777" w:rsidR="00661F12" w:rsidRPr="00661F12" w:rsidRDefault="00661F12" w:rsidP="00661F12">
            <w:pPr>
              <w:pStyle w:val="ListParagraph"/>
              <w:tabs>
                <w:tab w:val="left" w:pos="1365"/>
              </w:tabs>
              <w:spacing w:line="360" w:lineRule="auto"/>
              <w:ind w:left="1080" w:hanging="720"/>
              <w:jc w:val="both"/>
              <w:rPr>
                <w:ins w:id="1472" w:author="Ritu Kamra" w:date="2021-11-25T16:14:00Z"/>
                <w:rFonts w:ascii="Times New Roman" w:eastAsia="Times New Roman" w:hAnsi="Times New Roman" w:cs="Times New Roman"/>
                <w:color w:val="000000"/>
                <w:sz w:val="16"/>
                <w:szCs w:val="16"/>
                <w:lang w:eastAsia="en-IN"/>
                <w:rPrChange w:id="1473" w:author="Ritu Kamra" w:date="2021-11-25T16:15:00Z">
                  <w:rPr>
                    <w:ins w:id="1474" w:author="Ritu Kamra" w:date="2021-11-25T16:14:00Z"/>
                    <w:rFonts w:ascii="Times New Roman" w:eastAsia="Times New Roman" w:hAnsi="Times New Roman" w:cs="Times New Roman"/>
                    <w:color w:val="000000"/>
                    <w:sz w:val="18"/>
                    <w:szCs w:val="18"/>
                    <w:lang w:eastAsia="en-IN"/>
                  </w:rPr>
                </w:rPrChange>
              </w:rPr>
            </w:pPr>
            <w:ins w:id="1475" w:author="Ritu Kamra" w:date="2021-11-25T16:14:00Z">
              <w:r w:rsidRPr="00661F12">
                <w:rPr>
                  <w:rFonts w:ascii="Times New Roman" w:eastAsia="Times New Roman" w:hAnsi="Times New Roman" w:cs="Times New Roman"/>
                  <w:color w:val="000000"/>
                  <w:sz w:val="16"/>
                  <w:szCs w:val="16"/>
                  <w:lang w:eastAsia="en-IN"/>
                  <w:rPrChange w:id="1476" w:author="Ritu Kamra" w:date="2021-11-25T16:15:00Z">
                    <w:rPr>
                      <w:rFonts w:ascii="Times New Roman" w:eastAsia="Times New Roman" w:hAnsi="Times New Roman" w:cs="Times New Roman"/>
                      <w:color w:val="000000"/>
                      <w:sz w:val="18"/>
                      <w:szCs w:val="18"/>
                      <w:lang w:eastAsia="en-IN"/>
                    </w:rPr>
                  </w:rPrChange>
                </w:rPr>
                <w:t>C + D</w:t>
              </w:r>
            </w:ins>
          </w:p>
        </w:tc>
        <w:tc>
          <w:tcPr>
            <w:tcW w:w="1677" w:type="dxa"/>
            <w:tcBorders>
              <w:top w:val="single" w:sz="8" w:space="0" w:color="auto"/>
              <w:left w:val="nil"/>
              <w:bottom w:val="single" w:sz="4" w:space="0" w:color="auto"/>
              <w:right w:val="single" w:sz="8" w:space="0" w:color="auto"/>
            </w:tcBorders>
            <w:shd w:val="clear" w:color="auto" w:fill="F4B083" w:themeFill="accent2" w:themeFillTint="99"/>
            <w:vAlign w:val="center"/>
            <w:hideMark/>
            <w:tcPrChange w:id="1477" w:author="Ritu Kamra" w:date="2021-11-25T16:17:00Z">
              <w:tcPr>
                <w:tcW w:w="1677" w:type="dxa"/>
                <w:tcBorders>
                  <w:top w:val="single" w:sz="8" w:space="0" w:color="auto"/>
                  <w:left w:val="nil"/>
                  <w:bottom w:val="single" w:sz="4" w:space="0" w:color="auto"/>
                  <w:right w:val="single" w:sz="8" w:space="0" w:color="auto"/>
                </w:tcBorders>
                <w:shd w:val="clear" w:color="000000" w:fill="5B9BD5"/>
                <w:vAlign w:val="center"/>
                <w:hideMark/>
              </w:tcPr>
            </w:tcPrChange>
          </w:tcPr>
          <w:p w14:paraId="308631A5" w14:textId="77777777" w:rsidR="00661F12" w:rsidRPr="00661F12" w:rsidRDefault="00661F12" w:rsidP="00661F12">
            <w:pPr>
              <w:pStyle w:val="ListParagraph"/>
              <w:tabs>
                <w:tab w:val="left" w:pos="1365"/>
              </w:tabs>
              <w:spacing w:line="360" w:lineRule="auto"/>
              <w:ind w:left="1080" w:hanging="720"/>
              <w:jc w:val="both"/>
              <w:rPr>
                <w:ins w:id="1478" w:author="Ritu Kamra" w:date="2021-11-25T16:14:00Z"/>
                <w:rFonts w:ascii="Palladio Uralic" w:eastAsia="Times New Roman" w:hAnsi="Palladio Uralic" w:cs="Calibri"/>
                <w:b/>
                <w:bCs/>
                <w:color w:val="000000"/>
                <w:sz w:val="18"/>
                <w:szCs w:val="18"/>
                <w:lang w:eastAsia="en-IN"/>
              </w:rPr>
            </w:pPr>
            <w:ins w:id="1479" w:author="Ritu Kamra" w:date="2021-11-25T16:14:00Z">
              <w:r w:rsidRPr="00661F12">
                <w:rPr>
                  <w:rFonts w:ascii="Palladio Uralic" w:eastAsia="Times New Roman" w:hAnsi="Palladio Uralic" w:cs="Calibri"/>
                  <w:b/>
                  <w:bCs/>
                  <w:color w:val="000000"/>
                  <w:sz w:val="18"/>
                  <w:szCs w:val="18"/>
                  <w:lang w:eastAsia="en-IN"/>
                </w:rPr>
                <w:t>19,10,93,050</w:t>
              </w:r>
            </w:ins>
          </w:p>
        </w:tc>
      </w:tr>
      <w:tr w:rsidR="00046C01" w:rsidRPr="00046C01" w:rsidDel="00661F12" w14:paraId="3205A758" w14:textId="099016A2" w:rsidTr="00661F12">
        <w:trPr>
          <w:trHeight w:val="334"/>
          <w:del w:id="1480" w:author="Ritu Kamra" w:date="2021-11-25T16:14:00Z"/>
        </w:trPr>
        <w:tc>
          <w:tcPr>
            <w:tcW w:w="516" w:type="dxa"/>
            <w:tcBorders>
              <w:top w:val="single" w:sz="8" w:space="0" w:color="auto"/>
              <w:left w:val="single" w:sz="8" w:space="0" w:color="auto"/>
              <w:bottom w:val="single" w:sz="4" w:space="0" w:color="auto"/>
              <w:right w:val="single" w:sz="4" w:space="0" w:color="auto"/>
            </w:tcBorders>
            <w:shd w:val="clear" w:color="000000" w:fill="5B9BD5"/>
            <w:vAlign w:val="center"/>
            <w:hideMark/>
          </w:tcPr>
          <w:p w14:paraId="2D1BC52C" w14:textId="25C5489C" w:rsidR="00046C01" w:rsidRPr="00046C01" w:rsidDel="00661F12" w:rsidRDefault="00046C01" w:rsidP="00046C01">
            <w:pPr>
              <w:spacing w:after="0" w:line="240" w:lineRule="auto"/>
              <w:rPr>
                <w:del w:id="1481" w:author="Ritu Kamra" w:date="2021-11-25T16:14:00Z"/>
                <w:rFonts w:ascii="Times New Roman" w:eastAsia="Times New Roman" w:hAnsi="Times New Roman" w:cs="Times New Roman"/>
                <w:color w:val="000000"/>
                <w:sz w:val="18"/>
                <w:szCs w:val="18"/>
                <w:lang w:eastAsia="en-IN"/>
              </w:rPr>
            </w:pPr>
            <w:del w:id="1482" w:author="Ritu Kamra" w:date="2021-11-25T16:14:00Z">
              <w:r w:rsidRPr="00046C01" w:rsidDel="00661F12">
                <w:rPr>
                  <w:rFonts w:ascii="Times New Roman" w:eastAsia="Times New Roman" w:hAnsi="Times New Roman" w:cs="Times New Roman"/>
                  <w:color w:val="000000"/>
                  <w:sz w:val="18"/>
                  <w:szCs w:val="18"/>
                  <w:lang w:eastAsia="en-IN"/>
                </w:rPr>
                <w:delText> </w:delText>
              </w:r>
            </w:del>
          </w:p>
        </w:tc>
        <w:tc>
          <w:tcPr>
            <w:tcW w:w="6738" w:type="dxa"/>
            <w:tcBorders>
              <w:top w:val="single" w:sz="8" w:space="0" w:color="auto"/>
              <w:left w:val="nil"/>
              <w:bottom w:val="single" w:sz="4" w:space="0" w:color="auto"/>
              <w:right w:val="single" w:sz="4" w:space="0" w:color="auto"/>
            </w:tcBorders>
            <w:shd w:val="clear" w:color="000000" w:fill="5B9BD5"/>
            <w:vAlign w:val="center"/>
            <w:hideMark/>
          </w:tcPr>
          <w:p w14:paraId="1D67F32A" w14:textId="59446330" w:rsidR="00046C01" w:rsidRPr="00046C01" w:rsidDel="00661F12" w:rsidRDefault="00046C01" w:rsidP="00046C01">
            <w:pPr>
              <w:spacing w:after="0" w:line="240" w:lineRule="auto"/>
              <w:ind w:firstLineChars="100" w:firstLine="181"/>
              <w:rPr>
                <w:del w:id="1483" w:author="Ritu Kamra" w:date="2021-11-25T16:14:00Z"/>
                <w:rFonts w:ascii="Palladio Uralic" w:eastAsia="Times New Roman" w:hAnsi="Palladio Uralic" w:cs="Calibri"/>
                <w:b/>
                <w:bCs/>
                <w:color w:val="000000"/>
                <w:sz w:val="18"/>
                <w:szCs w:val="18"/>
                <w:lang w:eastAsia="en-IN"/>
              </w:rPr>
            </w:pPr>
            <w:del w:id="1484" w:author="Ritu Kamra" w:date="2021-11-25T16:14:00Z">
              <w:r w:rsidRPr="00046C01" w:rsidDel="00661F12">
                <w:rPr>
                  <w:rFonts w:ascii="Palladio Uralic" w:eastAsia="Times New Roman" w:hAnsi="Palladio Uralic" w:cs="Calibri"/>
                  <w:b/>
                  <w:bCs/>
                  <w:color w:val="000000"/>
                  <w:sz w:val="18"/>
                  <w:szCs w:val="18"/>
                  <w:lang w:eastAsia="en-IN"/>
                </w:rPr>
                <w:delText>ITEM</w:delText>
              </w:r>
            </w:del>
          </w:p>
        </w:tc>
        <w:tc>
          <w:tcPr>
            <w:tcW w:w="1264" w:type="dxa"/>
            <w:tcBorders>
              <w:top w:val="single" w:sz="8" w:space="0" w:color="auto"/>
              <w:left w:val="nil"/>
              <w:bottom w:val="single" w:sz="4" w:space="0" w:color="auto"/>
              <w:right w:val="single" w:sz="4" w:space="0" w:color="auto"/>
            </w:tcBorders>
            <w:shd w:val="clear" w:color="000000" w:fill="5B9BD5"/>
            <w:vAlign w:val="center"/>
            <w:hideMark/>
          </w:tcPr>
          <w:p w14:paraId="37E8655B" w14:textId="604ADB9A" w:rsidR="00046C01" w:rsidRPr="00046C01" w:rsidDel="00661F12" w:rsidRDefault="00046C01" w:rsidP="00046C01">
            <w:pPr>
              <w:spacing w:after="0" w:line="240" w:lineRule="auto"/>
              <w:rPr>
                <w:del w:id="1485" w:author="Ritu Kamra" w:date="2021-11-25T16:14:00Z"/>
                <w:rFonts w:ascii="Times New Roman" w:eastAsia="Times New Roman" w:hAnsi="Times New Roman" w:cs="Times New Roman"/>
                <w:color w:val="000000"/>
                <w:sz w:val="18"/>
                <w:szCs w:val="18"/>
                <w:lang w:eastAsia="en-IN"/>
              </w:rPr>
            </w:pPr>
            <w:del w:id="1486" w:author="Ritu Kamra" w:date="2021-11-25T16:14:00Z">
              <w:r w:rsidRPr="00046C01" w:rsidDel="00661F12">
                <w:rPr>
                  <w:rFonts w:ascii="Times New Roman" w:eastAsia="Times New Roman" w:hAnsi="Times New Roman" w:cs="Times New Roman"/>
                  <w:color w:val="000000"/>
                  <w:sz w:val="18"/>
                  <w:szCs w:val="18"/>
                  <w:lang w:eastAsia="en-IN"/>
                </w:rPr>
                <w:delText> </w:delText>
              </w:r>
            </w:del>
          </w:p>
        </w:tc>
        <w:tc>
          <w:tcPr>
            <w:tcW w:w="1677" w:type="dxa"/>
            <w:tcBorders>
              <w:top w:val="single" w:sz="8" w:space="0" w:color="auto"/>
              <w:left w:val="nil"/>
              <w:bottom w:val="single" w:sz="4" w:space="0" w:color="auto"/>
              <w:right w:val="single" w:sz="8" w:space="0" w:color="auto"/>
            </w:tcBorders>
            <w:shd w:val="clear" w:color="000000" w:fill="5B9BD5"/>
            <w:vAlign w:val="center"/>
            <w:hideMark/>
          </w:tcPr>
          <w:p w14:paraId="69851864" w14:textId="1519604D" w:rsidR="00046C01" w:rsidRPr="00046C01" w:rsidDel="00661F12" w:rsidRDefault="00046C01" w:rsidP="00046C01">
            <w:pPr>
              <w:spacing w:after="0" w:line="240" w:lineRule="auto"/>
              <w:jc w:val="center"/>
              <w:rPr>
                <w:del w:id="1487" w:author="Ritu Kamra" w:date="2021-11-25T16:14:00Z"/>
                <w:rFonts w:ascii="Palladio Uralic" w:eastAsia="Times New Roman" w:hAnsi="Palladio Uralic" w:cs="Calibri"/>
                <w:b/>
                <w:bCs/>
                <w:color w:val="000000"/>
                <w:sz w:val="18"/>
                <w:szCs w:val="18"/>
                <w:lang w:eastAsia="en-IN"/>
              </w:rPr>
            </w:pPr>
            <w:del w:id="1488" w:author="Ritu Kamra" w:date="2021-11-25T16:14:00Z">
              <w:r w:rsidRPr="00046C01" w:rsidDel="00661F12">
                <w:rPr>
                  <w:rFonts w:ascii="Palladio Uralic" w:eastAsia="Times New Roman" w:hAnsi="Palladio Uralic" w:cs="Calibri"/>
                  <w:b/>
                  <w:bCs/>
                  <w:color w:val="000000"/>
                  <w:sz w:val="18"/>
                  <w:szCs w:val="18"/>
                  <w:lang w:eastAsia="en-IN"/>
                </w:rPr>
                <w:delText>USD</w:delText>
              </w:r>
            </w:del>
          </w:p>
        </w:tc>
      </w:tr>
      <w:tr w:rsidR="00046C01" w:rsidRPr="00046C01" w:rsidDel="00661F12" w14:paraId="5359F760" w14:textId="4D1B21A3" w:rsidTr="00661F12">
        <w:trPr>
          <w:trHeight w:val="334"/>
          <w:del w:id="1489" w:author="Ritu Kamra" w:date="2021-11-25T16:14:00Z"/>
        </w:trPr>
        <w:tc>
          <w:tcPr>
            <w:tcW w:w="516" w:type="dxa"/>
            <w:tcBorders>
              <w:top w:val="nil"/>
              <w:left w:val="single" w:sz="8" w:space="0" w:color="auto"/>
              <w:bottom w:val="single" w:sz="4" w:space="0" w:color="auto"/>
              <w:right w:val="single" w:sz="4" w:space="0" w:color="auto"/>
            </w:tcBorders>
            <w:shd w:val="clear" w:color="000000" w:fill="FFC000"/>
            <w:vAlign w:val="center"/>
            <w:hideMark/>
          </w:tcPr>
          <w:p w14:paraId="1DF1ADD8" w14:textId="427EEF1E" w:rsidR="00046C01" w:rsidRPr="00046C01" w:rsidDel="00661F12" w:rsidRDefault="00046C01" w:rsidP="00046C01">
            <w:pPr>
              <w:spacing w:after="0" w:line="240" w:lineRule="auto"/>
              <w:jc w:val="center"/>
              <w:rPr>
                <w:del w:id="1490" w:author="Ritu Kamra" w:date="2021-11-25T16:14:00Z"/>
                <w:rFonts w:ascii="Palladio Uralic" w:eastAsia="Times New Roman" w:hAnsi="Palladio Uralic" w:cs="Calibri"/>
                <w:b/>
                <w:bCs/>
                <w:color w:val="000000"/>
                <w:sz w:val="18"/>
                <w:szCs w:val="18"/>
                <w:lang w:eastAsia="en-IN"/>
              </w:rPr>
            </w:pPr>
            <w:del w:id="1491" w:author="Ritu Kamra" w:date="2021-11-25T16:14:00Z">
              <w:r w:rsidRPr="00046C01" w:rsidDel="00661F12">
                <w:rPr>
                  <w:rFonts w:ascii="Palladio Uralic" w:eastAsia="Times New Roman" w:hAnsi="Palladio Uralic" w:cs="Calibri"/>
                  <w:b/>
                  <w:bCs/>
                  <w:color w:val="000000"/>
                  <w:sz w:val="18"/>
                  <w:szCs w:val="18"/>
                  <w:lang w:eastAsia="en-IN"/>
                </w:rPr>
                <w:delText>C</w:delText>
              </w:r>
            </w:del>
          </w:p>
        </w:tc>
        <w:tc>
          <w:tcPr>
            <w:tcW w:w="6738" w:type="dxa"/>
            <w:tcBorders>
              <w:top w:val="nil"/>
              <w:left w:val="nil"/>
              <w:bottom w:val="single" w:sz="4" w:space="0" w:color="auto"/>
              <w:right w:val="single" w:sz="4" w:space="0" w:color="auto"/>
            </w:tcBorders>
            <w:shd w:val="clear" w:color="000000" w:fill="FFC000"/>
            <w:vAlign w:val="center"/>
            <w:hideMark/>
          </w:tcPr>
          <w:p w14:paraId="5BA6E6E6" w14:textId="3F8ECFBF" w:rsidR="00046C01" w:rsidRPr="00046C01" w:rsidDel="00661F12" w:rsidRDefault="00046C01" w:rsidP="00046C01">
            <w:pPr>
              <w:spacing w:after="0" w:line="240" w:lineRule="auto"/>
              <w:ind w:firstLineChars="100" w:firstLine="181"/>
              <w:rPr>
                <w:del w:id="1492" w:author="Ritu Kamra" w:date="2021-11-25T16:14:00Z"/>
                <w:rFonts w:ascii="Palladio Uralic" w:eastAsia="Times New Roman" w:hAnsi="Palladio Uralic" w:cs="Calibri"/>
                <w:b/>
                <w:bCs/>
                <w:color w:val="000000"/>
                <w:sz w:val="18"/>
                <w:szCs w:val="18"/>
                <w:lang w:eastAsia="en-IN"/>
              </w:rPr>
            </w:pPr>
            <w:del w:id="1493" w:author="Ritu Kamra" w:date="2021-11-25T16:14:00Z">
              <w:r w:rsidRPr="00046C01" w:rsidDel="00661F12">
                <w:rPr>
                  <w:rFonts w:ascii="Palladio Uralic" w:eastAsia="Times New Roman" w:hAnsi="Palladio Uralic" w:cs="Calibri"/>
                  <w:b/>
                  <w:bCs/>
                  <w:color w:val="000000"/>
                  <w:sz w:val="18"/>
                  <w:szCs w:val="18"/>
                  <w:lang w:eastAsia="en-IN"/>
                </w:rPr>
                <w:delText>MANUFACTURING COST</w:delText>
              </w:r>
            </w:del>
          </w:p>
        </w:tc>
        <w:tc>
          <w:tcPr>
            <w:tcW w:w="1264" w:type="dxa"/>
            <w:tcBorders>
              <w:top w:val="nil"/>
              <w:left w:val="nil"/>
              <w:bottom w:val="single" w:sz="4" w:space="0" w:color="auto"/>
              <w:right w:val="single" w:sz="4" w:space="0" w:color="auto"/>
            </w:tcBorders>
            <w:shd w:val="clear" w:color="000000" w:fill="FFC000"/>
            <w:vAlign w:val="center"/>
            <w:hideMark/>
          </w:tcPr>
          <w:p w14:paraId="2CF4DE92" w14:textId="6CDA3E4A" w:rsidR="00046C01" w:rsidRPr="00046C01" w:rsidDel="00661F12" w:rsidRDefault="00046C01" w:rsidP="00046C01">
            <w:pPr>
              <w:spacing w:after="0" w:line="240" w:lineRule="auto"/>
              <w:jc w:val="center"/>
              <w:rPr>
                <w:del w:id="1494" w:author="Ritu Kamra" w:date="2021-11-25T16:14:00Z"/>
                <w:rFonts w:ascii="Palladio Uralic" w:eastAsia="Times New Roman" w:hAnsi="Palladio Uralic" w:cs="Calibri"/>
                <w:b/>
                <w:bCs/>
                <w:color w:val="000000"/>
                <w:sz w:val="18"/>
                <w:szCs w:val="18"/>
                <w:lang w:eastAsia="en-IN"/>
              </w:rPr>
            </w:pPr>
            <w:del w:id="1495" w:author="Ritu Kamra" w:date="2021-11-25T16:14:00Z">
              <w:r w:rsidRPr="00046C01" w:rsidDel="00661F12">
                <w:rPr>
                  <w:rFonts w:ascii="Palladio Uralic" w:eastAsia="Times New Roman" w:hAnsi="Palladio Uralic" w:cs="Calibri"/>
                  <w:b/>
                  <w:bCs/>
                  <w:color w:val="000000"/>
                  <w:sz w:val="18"/>
                  <w:szCs w:val="18"/>
                  <w:lang w:eastAsia="en-IN"/>
                </w:rPr>
                <w:delText xml:space="preserve">C1 </w:delText>
              </w:r>
              <w:r w:rsidRPr="00046C01" w:rsidDel="00661F12">
                <w:rPr>
                  <w:rFonts w:ascii="Arial Black" w:eastAsia="Times New Roman" w:hAnsi="Arial Black" w:cs="Calibri"/>
                  <w:color w:val="000000"/>
                  <w:sz w:val="18"/>
                  <w:szCs w:val="18"/>
                  <w:lang w:eastAsia="en-IN"/>
                </w:rPr>
                <w:delText xml:space="preserve">+ </w:delText>
              </w:r>
              <w:r w:rsidRPr="00046C01" w:rsidDel="00661F12">
                <w:rPr>
                  <w:rFonts w:ascii="Palladio Uralic" w:eastAsia="Times New Roman" w:hAnsi="Palladio Uralic" w:cs="Calibri"/>
                  <w:b/>
                  <w:bCs/>
                  <w:color w:val="000000"/>
                  <w:sz w:val="18"/>
                  <w:szCs w:val="18"/>
                  <w:lang w:eastAsia="en-IN"/>
                </w:rPr>
                <w:delText xml:space="preserve">C2 </w:delText>
              </w:r>
              <w:r w:rsidRPr="00046C01" w:rsidDel="00661F12">
                <w:rPr>
                  <w:rFonts w:ascii="Arial Black" w:eastAsia="Times New Roman" w:hAnsi="Arial Black" w:cs="Calibri"/>
                  <w:color w:val="000000"/>
                  <w:sz w:val="18"/>
                  <w:szCs w:val="18"/>
                  <w:lang w:eastAsia="en-IN"/>
                </w:rPr>
                <w:delText xml:space="preserve">+ </w:delText>
              </w:r>
              <w:r w:rsidRPr="00046C01" w:rsidDel="00661F12">
                <w:rPr>
                  <w:rFonts w:ascii="Palladio Uralic" w:eastAsia="Times New Roman" w:hAnsi="Palladio Uralic" w:cs="Calibri"/>
                  <w:b/>
                  <w:bCs/>
                  <w:color w:val="000000"/>
                  <w:sz w:val="18"/>
                  <w:szCs w:val="18"/>
                  <w:lang w:eastAsia="en-IN"/>
                </w:rPr>
                <w:delText>C3+ C4</w:delText>
              </w:r>
            </w:del>
          </w:p>
        </w:tc>
        <w:tc>
          <w:tcPr>
            <w:tcW w:w="1677" w:type="dxa"/>
            <w:tcBorders>
              <w:top w:val="nil"/>
              <w:left w:val="nil"/>
              <w:bottom w:val="single" w:sz="4" w:space="0" w:color="auto"/>
              <w:right w:val="single" w:sz="8" w:space="0" w:color="auto"/>
            </w:tcBorders>
            <w:shd w:val="clear" w:color="000000" w:fill="FFC000"/>
            <w:vAlign w:val="center"/>
            <w:hideMark/>
          </w:tcPr>
          <w:p w14:paraId="490B58C9" w14:textId="5DA63A65" w:rsidR="00046C01" w:rsidRPr="00046C01" w:rsidDel="00661F12" w:rsidRDefault="00046C01" w:rsidP="00046C01">
            <w:pPr>
              <w:spacing w:after="0" w:line="240" w:lineRule="auto"/>
              <w:jc w:val="center"/>
              <w:rPr>
                <w:del w:id="1496" w:author="Ritu Kamra" w:date="2021-11-25T16:14:00Z"/>
                <w:rFonts w:ascii="Palladio Uralic" w:eastAsia="Times New Roman" w:hAnsi="Palladio Uralic" w:cs="Calibri"/>
                <w:b/>
                <w:bCs/>
                <w:color w:val="000000"/>
                <w:sz w:val="18"/>
                <w:szCs w:val="18"/>
                <w:lang w:eastAsia="en-IN"/>
              </w:rPr>
            </w:pPr>
            <w:del w:id="1497" w:author="Ritu Kamra" w:date="2021-11-25T16:14:00Z">
              <w:r w:rsidRPr="00046C01" w:rsidDel="00661F12">
                <w:rPr>
                  <w:rFonts w:ascii="Palladio Uralic" w:eastAsia="Times New Roman" w:hAnsi="Palladio Uralic" w:cs="Calibri"/>
                  <w:b/>
                  <w:bCs/>
                  <w:color w:val="000000"/>
                  <w:sz w:val="18"/>
                  <w:szCs w:val="18"/>
                  <w:lang w:eastAsia="en-IN"/>
                </w:rPr>
                <w:delText>175589243</w:delText>
              </w:r>
            </w:del>
          </w:p>
        </w:tc>
      </w:tr>
      <w:tr w:rsidR="00046C01" w:rsidRPr="00046C01" w:rsidDel="00661F12" w14:paraId="40CA3D8A" w14:textId="6ABDDA4F" w:rsidTr="00661F12">
        <w:trPr>
          <w:trHeight w:val="334"/>
          <w:del w:id="1498"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3D740E58" w14:textId="3168D7C7" w:rsidR="00046C01" w:rsidRPr="00046C01" w:rsidDel="00661F12" w:rsidRDefault="00046C01" w:rsidP="00046C01">
            <w:pPr>
              <w:spacing w:after="0" w:line="240" w:lineRule="auto"/>
              <w:jc w:val="center"/>
              <w:rPr>
                <w:del w:id="1499" w:author="Ritu Kamra" w:date="2021-11-25T16:14:00Z"/>
                <w:rFonts w:ascii="Palladio Uralic" w:eastAsia="Times New Roman" w:hAnsi="Palladio Uralic" w:cs="Calibri"/>
                <w:b/>
                <w:bCs/>
                <w:color w:val="000000"/>
                <w:sz w:val="18"/>
                <w:szCs w:val="18"/>
                <w:lang w:eastAsia="en-IN"/>
              </w:rPr>
            </w:pPr>
            <w:del w:id="1500" w:author="Ritu Kamra" w:date="2021-11-25T16:14:00Z">
              <w:r w:rsidRPr="00046C01" w:rsidDel="00661F12">
                <w:rPr>
                  <w:rFonts w:ascii="Palladio Uralic" w:eastAsia="Times New Roman" w:hAnsi="Palladio Uralic" w:cs="Calibri"/>
                  <w:b/>
                  <w:bCs/>
                  <w:color w:val="000000"/>
                  <w:sz w:val="18"/>
                  <w:szCs w:val="18"/>
                  <w:lang w:eastAsia="en-IN"/>
                </w:rPr>
                <w:delText>C1</w:delText>
              </w:r>
            </w:del>
          </w:p>
        </w:tc>
        <w:tc>
          <w:tcPr>
            <w:tcW w:w="6738" w:type="dxa"/>
            <w:tcBorders>
              <w:top w:val="nil"/>
              <w:left w:val="nil"/>
              <w:bottom w:val="single" w:sz="4" w:space="0" w:color="auto"/>
              <w:right w:val="single" w:sz="4" w:space="0" w:color="auto"/>
            </w:tcBorders>
            <w:shd w:val="clear" w:color="000000" w:fill="A9D08E"/>
            <w:vAlign w:val="center"/>
            <w:hideMark/>
          </w:tcPr>
          <w:p w14:paraId="28571219" w14:textId="657A6AD2" w:rsidR="00046C01" w:rsidRPr="00046C01" w:rsidDel="00661F12" w:rsidRDefault="00046C01" w:rsidP="00046C01">
            <w:pPr>
              <w:spacing w:after="0" w:line="240" w:lineRule="auto"/>
              <w:ind w:firstLineChars="100" w:firstLine="181"/>
              <w:rPr>
                <w:del w:id="1501" w:author="Ritu Kamra" w:date="2021-11-25T16:14:00Z"/>
                <w:rFonts w:ascii="Palladio Uralic" w:eastAsia="Times New Roman" w:hAnsi="Palladio Uralic" w:cs="Calibri"/>
                <w:b/>
                <w:bCs/>
                <w:color w:val="000000"/>
                <w:sz w:val="18"/>
                <w:szCs w:val="18"/>
                <w:lang w:eastAsia="en-IN"/>
              </w:rPr>
            </w:pPr>
            <w:del w:id="1502" w:author="Ritu Kamra" w:date="2021-11-25T16:14:00Z">
              <w:r w:rsidRPr="00046C01" w:rsidDel="00661F12">
                <w:rPr>
                  <w:rFonts w:ascii="Palladio Uralic" w:eastAsia="Times New Roman" w:hAnsi="Palladio Uralic" w:cs="Calibri"/>
                  <w:b/>
                  <w:bCs/>
                  <w:color w:val="000000"/>
                  <w:sz w:val="18"/>
                  <w:szCs w:val="18"/>
                  <w:lang w:eastAsia="en-IN"/>
                </w:rPr>
                <w:delText xml:space="preserve">Raw materials </w:delText>
              </w:r>
            </w:del>
          </w:p>
        </w:tc>
        <w:tc>
          <w:tcPr>
            <w:tcW w:w="1264" w:type="dxa"/>
            <w:tcBorders>
              <w:top w:val="nil"/>
              <w:left w:val="nil"/>
              <w:bottom w:val="single" w:sz="4" w:space="0" w:color="auto"/>
              <w:right w:val="single" w:sz="4" w:space="0" w:color="auto"/>
            </w:tcBorders>
            <w:shd w:val="clear" w:color="000000" w:fill="A9D08E"/>
            <w:vAlign w:val="center"/>
            <w:hideMark/>
          </w:tcPr>
          <w:p w14:paraId="2F5E118A" w14:textId="35995AEA" w:rsidR="00046C01" w:rsidRPr="00046C01" w:rsidDel="00661F12" w:rsidRDefault="00046C01" w:rsidP="00046C01">
            <w:pPr>
              <w:spacing w:after="0" w:line="240" w:lineRule="auto"/>
              <w:jc w:val="center"/>
              <w:rPr>
                <w:del w:id="1503" w:author="Ritu Kamra" w:date="2021-11-25T16:14:00Z"/>
                <w:rFonts w:ascii="Palladio Uralic" w:eastAsia="Times New Roman" w:hAnsi="Palladio Uralic" w:cs="Calibri"/>
                <w:b/>
                <w:bCs/>
                <w:color w:val="FF0000"/>
                <w:sz w:val="18"/>
                <w:szCs w:val="18"/>
                <w:lang w:eastAsia="en-IN"/>
              </w:rPr>
            </w:pPr>
            <w:del w:id="1504"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46D3A769" w14:textId="0A228E68" w:rsidR="00046C01" w:rsidRPr="00046C01" w:rsidDel="00661F12" w:rsidRDefault="00046C01" w:rsidP="00046C01">
            <w:pPr>
              <w:spacing w:after="0" w:line="240" w:lineRule="auto"/>
              <w:jc w:val="center"/>
              <w:rPr>
                <w:del w:id="1505" w:author="Ritu Kamra" w:date="2021-11-25T16:14:00Z"/>
                <w:rFonts w:ascii="Palladio Uralic" w:eastAsia="Times New Roman" w:hAnsi="Palladio Uralic" w:cs="Calibri"/>
                <w:b/>
                <w:bCs/>
                <w:color w:val="000000"/>
                <w:sz w:val="18"/>
                <w:szCs w:val="18"/>
                <w:lang w:eastAsia="en-IN"/>
              </w:rPr>
            </w:pPr>
            <w:del w:id="1506" w:author="Ritu Kamra" w:date="2021-11-25T16:14:00Z">
              <w:r w:rsidRPr="00046C01" w:rsidDel="00661F12">
                <w:rPr>
                  <w:rFonts w:ascii="Palladio Uralic" w:eastAsia="Times New Roman" w:hAnsi="Palladio Uralic" w:cs="Calibri"/>
                  <w:b/>
                  <w:bCs/>
                  <w:color w:val="000000"/>
                  <w:sz w:val="18"/>
                  <w:szCs w:val="18"/>
                  <w:lang w:eastAsia="en-IN"/>
                </w:rPr>
                <w:delText>158109000</w:delText>
              </w:r>
            </w:del>
          </w:p>
        </w:tc>
      </w:tr>
      <w:tr w:rsidR="00046C01" w:rsidRPr="00046C01" w:rsidDel="00661F12" w14:paraId="053B289C" w14:textId="74553A6A" w:rsidTr="00661F12">
        <w:trPr>
          <w:trHeight w:val="334"/>
          <w:del w:id="1507"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29A79B2B" w14:textId="40D344E9" w:rsidR="00046C01" w:rsidRPr="00046C01" w:rsidDel="00661F12" w:rsidRDefault="00046C01" w:rsidP="00046C01">
            <w:pPr>
              <w:spacing w:after="0" w:line="240" w:lineRule="auto"/>
              <w:jc w:val="center"/>
              <w:rPr>
                <w:del w:id="1508" w:author="Ritu Kamra" w:date="2021-11-25T16:14:00Z"/>
                <w:rFonts w:ascii="Palladio Uralic" w:eastAsia="Times New Roman" w:hAnsi="Palladio Uralic" w:cs="Calibri"/>
                <w:color w:val="000000"/>
                <w:sz w:val="18"/>
                <w:szCs w:val="18"/>
                <w:lang w:eastAsia="en-IN"/>
              </w:rPr>
            </w:pPr>
            <w:del w:id="1509" w:author="Ritu Kamra" w:date="2021-11-25T16:14:00Z">
              <w:r w:rsidRPr="00046C01" w:rsidDel="00661F12">
                <w:rPr>
                  <w:rFonts w:ascii="Palladio Uralic" w:eastAsia="Times New Roman" w:hAnsi="Palladio Uralic" w:cs="Calibri"/>
                  <w:color w:val="000000"/>
                  <w:sz w:val="18"/>
                  <w:szCs w:val="18"/>
                  <w:lang w:eastAsia="en-IN"/>
                </w:rPr>
                <w:delText>1</w:delText>
              </w:r>
            </w:del>
          </w:p>
        </w:tc>
        <w:tc>
          <w:tcPr>
            <w:tcW w:w="6738" w:type="dxa"/>
            <w:tcBorders>
              <w:top w:val="nil"/>
              <w:left w:val="nil"/>
              <w:bottom w:val="single" w:sz="4" w:space="0" w:color="auto"/>
              <w:right w:val="single" w:sz="4" w:space="0" w:color="auto"/>
            </w:tcBorders>
            <w:shd w:val="clear" w:color="auto" w:fill="auto"/>
            <w:vAlign w:val="center"/>
            <w:hideMark/>
          </w:tcPr>
          <w:p w14:paraId="1DF897C4" w14:textId="2DF39B3A" w:rsidR="00046C01" w:rsidRPr="00046C01" w:rsidDel="00661F12" w:rsidRDefault="00046C01" w:rsidP="00046C01">
            <w:pPr>
              <w:spacing w:after="0" w:line="240" w:lineRule="auto"/>
              <w:ind w:firstLineChars="100" w:firstLine="180"/>
              <w:rPr>
                <w:del w:id="1510" w:author="Ritu Kamra" w:date="2021-11-25T16:14:00Z"/>
                <w:rFonts w:ascii="Palladio Uralic" w:eastAsia="Times New Roman" w:hAnsi="Palladio Uralic" w:cs="Calibri"/>
                <w:color w:val="000000"/>
                <w:sz w:val="18"/>
                <w:szCs w:val="18"/>
                <w:lang w:eastAsia="en-IN"/>
              </w:rPr>
            </w:pPr>
            <w:del w:id="1511" w:author="Ritu Kamra" w:date="2021-11-25T16:14:00Z">
              <w:r w:rsidRPr="00046C01" w:rsidDel="00661F12">
                <w:rPr>
                  <w:rFonts w:ascii="Palladio Uralic" w:eastAsia="Times New Roman" w:hAnsi="Palladio Uralic" w:cs="Calibri"/>
                  <w:color w:val="000000"/>
                  <w:sz w:val="18"/>
                  <w:szCs w:val="18"/>
                  <w:lang w:eastAsia="en-IN"/>
                </w:rPr>
                <w:delText xml:space="preserve">Raw materials </w:delText>
              </w:r>
            </w:del>
          </w:p>
        </w:tc>
        <w:tc>
          <w:tcPr>
            <w:tcW w:w="1264" w:type="dxa"/>
            <w:tcBorders>
              <w:top w:val="nil"/>
              <w:left w:val="nil"/>
              <w:bottom w:val="single" w:sz="4" w:space="0" w:color="auto"/>
              <w:right w:val="single" w:sz="4" w:space="0" w:color="auto"/>
            </w:tcBorders>
            <w:shd w:val="clear" w:color="auto" w:fill="auto"/>
            <w:vAlign w:val="center"/>
            <w:hideMark/>
          </w:tcPr>
          <w:p w14:paraId="64E2F731" w14:textId="37B3EB7F" w:rsidR="00046C01" w:rsidRPr="00046C01" w:rsidDel="00661F12" w:rsidRDefault="00046C01" w:rsidP="00046C01">
            <w:pPr>
              <w:spacing w:after="0" w:line="240" w:lineRule="auto"/>
              <w:jc w:val="center"/>
              <w:rPr>
                <w:del w:id="1512" w:author="Ritu Kamra" w:date="2021-11-25T16:14:00Z"/>
                <w:rFonts w:ascii="Palladio Uralic" w:eastAsia="Times New Roman" w:hAnsi="Palladio Uralic" w:cs="Calibri"/>
                <w:color w:val="FF0000"/>
                <w:sz w:val="18"/>
                <w:szCs w:val="18"/>
                <w:lang w:eastAsia="en-IN"/>
              </w:rPr>
            </w:pPr>
            <w:del w:id="1513" w:author="Ritu Kamra" w:date="2021-11-25T16:14:00Z">
              <w:r w:rsidRPr="00046C01" w:rsidDel="00661F12">
                <w:rPr>
                  <w:rFonts w:ascii="Palladio Uralic" w:eastAsia="Times New Roman" w:hAnsi="Palladio Uralic" w:cs="Calibri"/>
                  <w:color w:val="FF0000"/>
                  <w:sz w:val="18"/>
                  <w:szCs w:val="18"/>
                  <w:lang w:eastAsia="en-IN"/>
                </w:rPr>
                <w:delText>-</w:delText>
              </w:r>
            </w:del>
          </w:p>
        </w:tc>
        <w:tc>
          <w:tcPr>
            <w:tcW w:w="1677" w:type="dxa"/>
            <w:tcBorders>
              <w:top w:val="nil"/>
              <w:left w:val="nil"/>
              <w:bottom w:val="single" w:sz="4" w:space="0" w:color="auto"/>
              <w:right w:val="single" w:sz="8" w:space="0" w:color="auto"/>
            </w:tcBorders>
            <w:shd w:val="clear" w:color="auto" w:fill="auto"/>
            <w:vAlign w:val="center"/>
            <w:hideMark/>
          </w:tcPr>
          <w:p w14:paraId="72320D75" w14:textId="17D57E26" w:rsidR="00046C01" w:rsidRPr="00046C01" w:rsidDel="00661F12" w:rsidRDefault="00046C01" w:rsidP="00046C01">
            <w:pPr>
              <w:spacing w:after="0" w:line="240" w:lineRule="auto"/>
              <w:jc w:val="center"/>
              <w:rPr>
                <w:del w:id="1514" w:author="Ritu Kamra" w:date="2021-11-25T16:14:00Z"/>
                <w:rFonts w:ascii="Palladio Uralic" w:eastAsia="Times New Roman" w:hAnsi="Palladio Uralic" w:cs="Calibri"/>
                <w:color w:val="000000"/>
                <w:sz w:val="18"/>
                <w:szCs w:val="18"/>
                <w:lang w:eastAsia="en-IN"/>
              </w:rPr>
            </w:pPr>
            <w:del w:id="1515" w:author="Ritu Kamra" w:date="2021-11-25T16:14:00Z">
              <w:r w:rsidRPr="00046C01" w:rsidDel="00661F12">
                <w:rPr>
                  <w:rFonts w:ascii="Palladio Uralic" w:eastAsia="Times New Roman" w:hAnsi="Palladio Uralic" w:cs="Calibri"/>
                  <w:color w:val="000000"/>
                  <w:sz w:val="18"/>
                  <w:szCs w:val="18"/>
                  <w:lang w:eastAsia="en-IN"/>
                </w:rPr>
                <w:delText>155652000</w:delText>
              </w:r>
            </w:del>
          </w:p>
        </w:tc>
      </w:tr>
      <w:tr w:rsidR="00046C01" w:rsidRPr="00046C01" w:rsidDel="00661F12" w14:paraId="19B007C9" w14:textId="2134F8C2" w:rsidTr="00661F12">
        <w:trPr>
          <w:trHeight w:val="334"/>
          <w:del w:id="1516"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499199C0" w14:textId="43EF3E52" w:rsidR="00046C01" w:rsidRPr="00046C01" w:rsidDel="00661F12" w:rsidRDefault="00046C01" w:rsidP="00046C01">
            <w:pPr>
              <w:spacing w:after="0" w:line="240" w:lineRule="auto"/>
              <w:jc w:val="center"/>
              <w:rPr>
                <w:del w:id="1517" w:author="Ritu Kamra" w:date="2021-11-25T16:14:00Z"/>
                <w:rFonts w:ascii="Palladio Uralic" w:eastAsia="Times New Roman" w:hAnsi="Palladio Uralic" w:cs="Calibri"/>
                <w:color w:val="000000"/>
                <w:sz w:val="18"/>
                <w:szCs w:val="18"/>
                <w:lang w:eastAsia="en-IN"/>
              </w:rPr>
            </w:pPr>
            <w:del w:id="1518" w:author="Ritu Kamra" w:date="2021-11-25T16:14:00Z">
              <w:r w:rsidRPr="00046C01" w:rsidDel="00661F12">
                <w:rPr>
                  <w:rFonts w:ascii="Palladio Uralic" w:eastAsia="Times New Roman" w:hAnsi="Palladio Uralic" w:cs="Calibri"/>
                  <w:color w:val="000000"/>
                  <w:sz w:val="18"/>
                  <w:szCs w:val="18"/>
                  <w:lang w:eastAsia="en-IN"/>
                </w:rPr>
                <w:delText>2</w:delText>
              </w:r>
            </w:del>
          </w:p>
        </w:tc>
        <w:tc>
          <w:tcPr>
            <w:tcW w:w="6738" w:type="dxa"/>
            <w:tcBorders>
              <w:top w:val="nil"/>
              <w:left w:val="nil"/>
              <w:bottom w:val="single" w:sz="4" w:space="0" w:color="auto"/>
              <w:right w:val="single" w:sz="4" w:space="0" w:color="auto"/>
            </w:tcBorders>
            <w:shd w:val="clear" w:color="auto" w:fill="auto"/>
            <w:vAlign w:val="center"/>
            <w:hideMark/>
          </w:tcPr>
          <w:p w14:paraId="71C4339D" w14:textId="66308D04" w:rsidR="00046C01" w:rsidRPr="00046C01" w:rsidDel="00661F12" w:rsidRDefault="00046C01" w:rsidP="00046C01">
            <w:pPr>
              <w:spacing w:after="0" w:line="240" w:lineRule="auto"/>
              <w:ind w:firstLineChars="100" w:firstLine="180"/>
              <w:rPr>
                <w:del w:id="1519" w:author="Ritu Kamra" w:date="2021-11-25T16:14:00Z"/>
                <w:rFonts w:ascii="Palladio Uralic" w:eastAsia="Times New Roman" w:hAnsi="Palladio Uralic" w:cs="Calibri"/>
                <w:color w:val="000000"/>
                <w:sz w:val="18"/>
                <w:szCs w:val="18"/>
                <w:lang w:eastAsia="en-IN"/>
              </w:rPr>
            </w:pPr>
            <w:del w:id="1520" w:author="Ritu Kamra" w:date="2021-11-25T16:14:00Z">
              <w:r w:rsidRPr="00046C01" w:rsidDel="00661F12">
                <w:rPr>
                  <w:rFonts w:ascii="Palladio Uralic" w:eastAsia="Times New Roman" w:hAnsi="Palladio Uralic" w:cs="Calibri"/>
                  <w:color w:val="000000"/>
                  <w:sz w:val="18"/>
                  <w:szCs w:val="18"/>
                  <w:lang w:eastAsia="en-IN"/>
                </w:rPr>
                <w:delText>Catalyst &amp; Chemicals</w:delText>
              </w:r>
            </w:del>
          </w:p>
        </w:tc>
        <w:tc>
          <w:tcPr>
            <w:tcW w:w="1264" w:type="dxa"/>
            <w:tcBorders>
              <w:top w:val="nil"/>
              <w:left w:val="nil"/>
              <w:bottom w:val="single" w:sz="4" w:space="0" w:color="auto"/>
              <w:right w:val="single" w:sz="4" w:space="0" w:color="auto"/>
            </w:tcBorders>
            <w:shd w:val="clear" w:color="auto" w:fill="auto"/>
            <w:vAlign w:val="center"/>
            <w:hideMark/>
          </w:tcPr>
          <w:p w14:paraId="0EFCF836" w14:textId="3616617A" w:rsidR="00046C01" w:rsidRPr="00046C01" w:rsidDel="00661F12" w:rsidRDefault="00046C01" w:rsidP="00046C01">
            <w:pPr>
              <w:spacing w:after="0" w:line="240" w:lineRule="auto"/>
              <w:jc w:val="center"/>
              <w:rPr>
                <w:del w:id="1521" w:author="Ritu Kamra" w:date="2021-11-25T16:14:00Z"/>
                <w:rFonts w:ascii="Palladio Uralic" w:eastAsia="Times New Roman" w:hAnsi="Palladio Uralic" w:cs="Calibri"/>
                <w:color w:val="FF0000"/>
                <w:sz w:val="18"/>
                <w:szCs w:val="18"/>
                <w:lang w:eastAsia="en-IN"/>
              </w:rPr>
            </w:pPr>
            <w:del w:id="1522" w:author="Ritu Kamra" w:date="2021-11-25T16:14:00Z">
              <w:r w:rsidRPr="00046C01" w:rsidDel="00661F12">
                <w:rPr>
                  <w:rFonts w:ascii="Palladio Uralic" w:eastAsia="Times New Roman" w:hAnsi="Palladio Uralic" w:cs="Calibri"/>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auto" w:fill="auto"/>
            <w:vAlign w:val="center"/>
            <w:hideMark/>
          </w:tcPr>
          <w:p w14:paraId="19CAF1EE" w14:textId="7177EFBC" w:rsidR="00046C01" w:rsidRPr="00046C01" w:rsidDel="00661F12" w:rsidRDefault="00046C01" w:rsidP="00046C01">
            <w:pPr>
              <w:spacing w:after="0" w:line="240" w:lineRule="auto"/>
              <w:jc w:val="center"/>
              <w:rPr>
                <w:del w:id="1523" w:author="Ritu Kamra" w:date="2021-11-25T16:14:00Z"/>
                <w:rFonts w:ascii="Palladio Uralic" w:eastAsia="Times New Roman" w:hAnsi="Palladio Uralic" w:cs="Calibri"/>
                <w:color w:val="000000"/>
                <w:sz w:val="18"/>
                <w:szCs w:val="18"/>
                <w:lang w:eastAsia="en-IN"/>
              </w:rPr>
            </w:pPr>
            <w:del w:id="1524" w:author="Ritu Kamra" w:date="2021-11-25T16:14:00Z">
              <w:r w:rsidRPr="00046C01" w:rsidDel="00661F12">
                <w:rPr>
                  <w:rFonts w:ascii="Palladio Uralic" w:eastAsia="Times New Roman" w:hAnsi="Palladio Uralic" w:cs="Calibri"/>
                  <w:color w:val="000000"/>
                  <w:sz w:val="18"/>
                  <w:szCs w:val="18"/>
                  <w:lang w:eastAsia="en-IN"/>
                </w:rPr>
                <w:delText>2457000</w:delText>
              </w:r>
            </w:del>
          </w:p>
        </w:tc>
      </w:tr>
      <w:tr w:rsidR="00046C01" w:rsidRPr="00046C01" w:rsidDel="00661F12" w14:paraId="56AB542C" w14:textId="77966963" w:rsidTr="00661F12">
        <w:trPr>
          <w:trHeight w:val="334"/>
          <w:del w:id="1525"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11277912" w14:textId="64D44E15" w:rsidR="00046C01" w:rsidRPr="00046C01" w:rsidDel="00661F12" w:rsidRDefault="00046C01" w:rsidP="00046C01">
            <w:pPr>
              <w:spacing w:after="0" w:line="240" w:lineRule="auto"/>
              <w:jc w:val="center"/>
              <w:rPr>
                <w:del w:id="1526" w:author="Ritu Kamra" w:date="2021-11-25T16:14:00Z"/>
                <w:rFonts w:ascii="Palladio Uralic" w:eastAsia="Times New Roman" w:hAnsi="Palladio Uralic" w:cs="Calibri"/>
                <w:b/>
                <w:bCs/>
                <w:color w:val="000000"/>
                <w:sz w:val="18"/>
                <w:szCs w:val="18"/>
                <w:lang w:eastAsia="en-IN"/>
              </w:rPr>
            </w:pPr>
            <w:del w:id="1527" w:author="Ritu Kamra" w:date="2021-11-25T16:14:00Z">
              <w:r w:rsidRPr="00046C01" w:rsidDel="00661F12">
                <w:rPr>
                  <w:rFonts w:ascii="Palladio Uralic" w:eastAsia="Times New Roman" w:hAnsi="Palladio Uralic" w:cs="Calibri"/>
                  <w:b/>
                  <w:bCs/>
                  <w:color w:val="000000"/>
                  <w:sz w:val="18"/>
                  <w:szCs w:val="18"/>
                  <w:lang w:eastAsia="en-IN"/>
                </w:rPr>
                <w:delText>C2</w:delText>
              </w:r>
            </w:del>
          </w:p>
        </w:tc>
        <w:tc>
          <w:tcPr>
            <w:tcW w:w="6738" w:type="dxa"/>
            <w:tcBorders>
              <w:top w:val="nil"/>
              <w:left w:val="nil"/>
              <w:bottom w:val="single" w:sz="4" w:space="0" w:color="auto"/>
              <w:right w:val="single" w:sz="4" w:space="0" w:color="auto"/>
            </w:tcBorders>
            <w:shd w:val="clear" w:color="000000" w:fill="A9D08E"/>
            <w:vAlign w:val="center"/>
            <w:hideMark/>
          </w:tcPr>
          <w:p w14:paraId="325C7338" w14:textId="6E25FF30" w:rsidR="00046C01" w:rsidRPr="00046C01" w:rsidDel="00661F12" w:rsidRDefault="00046C01" w:rsidP="00046C01">
            <w:pPr>
              <w:spacing w:after="0" w:line="240" w:lineRule="auto"/>
              <w:ind w:firstLineChars="100" w:firstLine="181"/>
              <w:rPr>
                <w:del w:id="1528" w:author="Ritu Kamra" w:date="2021-11-25T16:14:00Z"/>
                <w:rFonts w:ascii="Palladio Uralic" w:eastAsia="Times New Roman" w:hAnsi="Palladio Uralic" w:cs="Calibri"/>
                <w:b/>
                <w:bCs/>
                <w:color w:val="000000"/>
                <w:sz w:val="18"/>
                <w:szCs w:val="18"/>
                <w:lang w:eastAsia="en-IN"/>
              </w:rPr>
            </w:pPr>
            <w:del w:id="1529" w:author="Ritu Kamra" w:date="2021-11-25T16:14:00Z">
              <w:r w:rsidRPr="00046C01" w:rsidDel="00661F12">
                <w:rPr>
                  <w:rFonts w:ascii="Palladio Uralic" w:eastAsia="Times New Roman" w:hAnsi="Palladio Uralic" w:cs="Calibri"/>
                  <w:b/>
                  <w:bCs/>
                  <w:color w:val="000000"/>
                  <w:sz w:val="18"/>
                  <w:szCs w:val="18"/>
                  <w:lang w:eastAsia="en-IN"/>
                </w:rPr>
                <w:delText>Labour</w:delText>
              </w:r>
            </w:del>
          </w:p>
        </w:tc>
        <w:tc>
          <w:tcPr>
            <w:tcW w:w="1264" w:type="dxa"/>
            <w:tcBorders>
              <w:top w:val="nil"/>
              <w:left w:val="nil"/>
              <w:bottom w:val="single" w:sz="4" w:space="0" w:color="auto"/>
              <w:right w:val="single" w:sz="4" w:space="0" w:color="auto"/>
            </w:tcBorders>
            <w:shd w:val="clear" w:color="000000" w:fill="A9D08E"/>
            <w:vAlign w:val="center"/>
            <w:hideMark/>
          </w:tcPr>
          <w:p w14:paraId="1FBCF05B" w14:textId="3A32B0D4" w:rsidR="00046C01" w:rsidRPr="00046C01" w:rsidDel="00661F12" w:rsidRDefault="00046C01" w:rsidP="00046C01">
            <w:pPr>
              <w:spacing w:after="0" w:line="240" w:lineRule="auto"/>
              <w:jc w:val="center"/>
              <w:rPr>
                <w:del w:id="1530" w:author="Ritu Kamra" w:date="2021-11-25T16:14:00Z"/>
                <w:rFonts w:ascii="Palladio Uralic" w:eastAsia="Times New Roman" w:hAnsi="Palladio Uralic" w:cs="Calibri"/>
                <w:b/>
                <w:bCs/>
                <w:color w:val="FF0000"/>
                <w:sz w:val="18"/>
                <w:szCs w:val="18"/>
                <w:lang w:eastAsia="en-IN"/>
              </w:rPr>
            </w:pPr>
            <w:del w:id="1531"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2E5D91B3" w14:textId="0420C0F0" w:rsidR="00046C01" w:rsidRPr="00046C01" w:rsidDel="00661F12" w:rsidRDefault="00046C01" w:rsidP="00046C01">
            <w:pPr>
              <w:spacing w:after="0" w:line="240" w:lineRule="auto"/>
              <w:jc w:val="center"/>
              <w:rPr>
                <w:del w:id="1532" w:author="Ritu Kamra" w:date="2021-11-25T16:14:00Z"/>
                <w:rFonts w:ascii="Palladio Uralic" w:eastAsia="Times New Roman" w:hAnsi="Palladio Uralic" w:cs="Calibri"/>
                <w:b/>
                <w:bCs/>
                <w:color w:val="000000"/>
                <w:sz w:val="18"/>
                <w:szCs w:val="18"/>
                <w:lang w:eastAsia="en-IN"/>
              </w:rPr>
            </w:pPr>
            <w:del w:id="1533" w:author="Ritu Kamra" w:date="2021-11-25T16:14:00Z">
              <w:r w:rsidRPr="00046C01" w:rsidDel="00661F12">
                <w:rPr>
                  <w:rFonts w:ascii="Palladio Uralic" w:eastAsia="Times New Roman" w:hAnsi="Palladio Uralic" w:cs="Calibri"/>
                  <w:b/>
                  <w:bCs/>
                  <w:color w:val="000000"/>
                  <w:sz w:val="18"/>
                  <w:szCs w:val="18"/>
                  <w:lang w:eastAsia="en-IN"/>
                </w:rPr>
                <w:delText>1867824</w:delText>
              </w:r>
            </w:del>
          </w:p>
        </w:tc>
      </w:tr>
      <w:tr w:rsidR="00046C01" w:rsidRPr="00046C01" w:rsidDel="00661F12" w14:paraId="648552A3" w14:textId="3A2A729A" w:rsidTr="00661F12">
        <w:trPr>
          <w:trHeight w:val="334"/>
          <w:del w:id="1534"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05C8F527" w14:textId="5BD6C648" w:rsidR="00046C01" w:rsidRPr="00046C01" w:rsidDel="00661F12" w:rsidRDefault="00046C01" w:rsidP="00046C01">
            <w:pPr>
              <w:spacing w:after="0" w:line="240" w:lineRule="auto"/>
              <w:jc w:val="center"/>
              <w:rPr>
                <w:del w:id="1535" w:author="Ritu Kamra" w:date="2021-11-25T16:14:00Z"/>
                <w:rFonts w:ascii="Palladio Uralic" w:eastAsia="Times New Roman" w:hAnsi="Palladio Uralic" w:cs="Calibri"/>
                <w:color w:val="000000"/>
                <w:sz w:val="18"/>
                <w:szCs w:val="18"/>
                <w:lang w:eastAsia="en-IN"/>
              </w:rPr>
            </w:pPr>
            <w:del w:id="1536" w:author="Ritu Kamra" w:date="2021-11-25T16:14:00Z">
              <w:r w:rsidRPr="00046C01" w:rsidDel="00661F12">
                <w:rPr>
                  <w:rFonts w:ascii="Palladio Uralic" w:eastAsia="Times New Roman" w:hAnsi="Palladio Uralic" w:cs="Calibri"/>
                  <w:color w:val="000000"/>
                  <w:sz w:val="18"/>
                  <w:szCs w:val="18"/>
                  <w:lang w:eastAsia="en-IN"/>
                </w:rPr>
                <w:delText>3</w:delText>
              </w:r>
            </w:del>
          </w:p>
        </w:tc>
        <w:tc>
          <w:tcPr>
            <w:tcW w:w="6738" w:type="dxa"/>
            <w:tcBorders>
              <w:top w:val="nil"/>
              <w:left w:val="nil"/>
              <w:bottom w:val="single" w:sz="4" w:space="0" w:color="auto"/>
              <w:right w:val="single" w:sz="4" w:space="0" w:color="auto"/>
            </w:tcBorders>
            <w:shd w:val="clear" w:color="auto" w:fill="auto"/>
            <w:vAlign w:val="center"/>
            <w:hideMark/>
          </w:tcPr>
          <w:p w14:paraId="0971927E" w14:textId="5EE3E61A" w:rsidR="00046C01" w:rsidRPr="00046C01" w:rsidDel="00661F12" w:rsidRDefault="00046C01" w:rsidP="00046C01">
            <w:pPr>
              <w:spacing w:after="0" w:line="240" w:lineRule="auto"/>
              <w:ind w:firstLineChars="100" w:firstLine="180"/>
              <w:rPr>
                <w:del w:id="1537" w:author="Ritu Kamra" w:date="2021-11-25T16:14:00Z"/>
                <w:rFonts w:ascii="Palladio Uralic" w:eastAsia="Times New Roman" w:hAnsi="Palladio Uralic" w:cs="Calibri"/>
                <w:color w:val="000000"/>
                <w:sz w:val="18"/>
                <w:szCs w:val="18"/>
                <w:lang w:eastAsia="en-IN"/>
              </w:rPr>
            </w:pPr>
            <w:del w:id="1538" w:author="Ritu Kamra" w:date="2021-11-25T16:14:00Z">
              <w:r w:rsidRPr="00046C01" w:rsidDel="00661F12">
                <w:rPr>
                  <w:rFonts w:ascii="Palladio Uralic" w:eastAsia="Times New Roman" w:hAnsi="Palladio Uralic" w:cs="Calibri"/>
                  <w:color w:val="000000"/>
                  <w:sz w:val="18"/>
                  <w:szCs w:val="18"/>
                  <w:lang w:eastAsia="en-IN"/>
                </w:rPr>
                <w:delText>Salaries &amp; Wages (calculated)</w:delText>
              </w:r>
            </w:del>
          </w:p>
        </w:tc>
        <w:tc>
          <w:tcPr>
            <w:tcW w:w="1264" w:type="dxa"/>
            <w:tcBorders>
              <w:top w:val="nil"/>
              <w:left w:val="nil"/>
              <w:bottom w:val="single" w:sz="4" w:space="0" w:color="auto"/>
              <w:right w:val="single" w:sz="4" w:space="0" w:color="auto"/>
            </w:tcBorders>
            <w:shd w:val="clear" w:color="auto" w:fill="auto"/>
            <w:vAlign w:val="center"/>
            <w:hideMark/>
          </w:tcPr>
          <w:p w14:paraId="650D9D86" w14:textId="4CBFA797" w:rsidR="00046C01" w:rsidRPr="00046C01" w:rsidDel="00661F12" w:rsidRDefault="00046C01" w:rsidP="00046C01">
            <w:pPr>
              <w:spacing w:after="0" w:line="240" w:lineRule="auto"/>
              <w:jc w:val="center"/>
              <w:rPr>
                <w:del w:id="1539" w:author="Ritu Kamra" w:date="2021-11-25T16:14:00Z"/>
                <w:rFonts w:ascii="Palladio Uralic" w:eastAsia="Times New Roman" w:hAnsi="Palladio Uralic" w:cs="Calibri"/>
                <w:color w:val="FF0000"/>
                <w:sz w:val="18"/>
                <w:szCs w:val="18"/>
                <w:lang w:eastAsia="en-IN"/>
              </w:rPr>
            </w:pPr>
            <w:del w:id="1540" w:author="Ritu Kamra" w:date="2021-11-25T16:14:00Z">
              <w:r w:rsidRPr="00046C01" w:rsidDel="00661F12">
                <w:rPr>
                  <w:rFonts w:ascii="Palladio Uralic" w:eastAsia="Times New Roman" w:hAnsi="Palladio Uralic" w:cs="Calibri"/>
                  <w:color w:val="FF0000"/>
                  <w:sz w:val="18"/>
                  <w:szCs w:val="18"/>
                  <w:lang w:eastAsia="en-IN"/>
                </w:rPr>
                <w:delText>-</w:delText>
              </w:r>
            </w:del>
          </w:p>
        </w:tc>
        <w:tc>
          <w:tcPr>
            <w:tcW w:w="1677" w:type="dxa"/>
            <w:tcBorders>
              <w:top w:val="nil"/>
              <w:left w:val="nil"/>
              <w:bottom w:val="single" w:sz="4" w:space="0" w:color="auto"/>
              <w:right w:val="single" w:sz="8" w:space="0" w:color="auto"/>
            </w:tcBorders>
            <w:shd w:val="clear" w:color="auto" w:fill="auto"/>
            <w:vAlign w:val="center"/>
            <w:hideMark/>
          </w:tcPr>
          <w:p w14:paraId="56610EE5" w14:textId="15A6C6EF" w:rsidR="00046C01" w:rsidRPr="00046C01" w:rsidDel="00661F12" w:rsidRDefault="00046C01" w:rsidP="00046C01">
            <w:pPr>
              <w:spacing w:after="0" w:line="240" w:lineRule="auto"/>
              <w:jc w:val="center"/>
              <w:rPr>
                <w:del w:id="1541" w:author="Ritu Kamra" w:date="2021-11-25T16:14:00Z"/>
                <w:rFonts w:ascii="Palladio Uralic" w:eastAsia="Times New Roman" w:hAnsi="Palladio Uralic" w:cs="Calibri"/>
                <w:color w:val="000000"/>
                <w:sz w:val="18"/>
                <w:szCs w:val="18"/>
                <w:lang w:eastAsia="en-IN"/>
              </w:rPr>
            </w:pPr>
            <w:del w:id="1542" w:author="Ritu Kamra" w:date="2021-11-25T16:14:00Z">
              <w:r w:rsidRPr="00046C01" w:rsidDel="00661F12">
                <w:rPr>
                  <w:rFonts w:ascii="Palladio Uralic" w:eastAsia="Times New Roman" w:hAnsi="Palladio Uralic" w:cs="Calibri"/>
                  <w:color w:val="000000"/>
                  <w:sz w:val="18"/>
                  <w:szCs w:val="18"/>
                  <w:lang w:eastAsia="en-IN"/>
                </w:rPr>
                <w:delText>1867824</w:delText>
              </w:r>
            </w:del>
          </w:p>
        </w:tc>
      </w:tr>
      <w:tr w:rsidR="00046C01" w:rsidRPr="00046C01" w:rsidDel="00661F12" w14:paraId="79CA746C" w14:textId="1C1C58DE" w:rsidTr="00661F12">
        <w:trPr>
          <w:trHeight w:val="334"/>
          <w:del w:id="1543"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69C0232F" w14:textId="5917CBE4" w:rsidR="00046C01" w:rsidRPr="00046C01" w:rsidDel="00661F12" w:rsidRDefault="00046C01" w:rsidP="00046C01">
            <w:pPr>
              <w:spacing w:after="0" w:line="240" w:lineRule="auto"/>
              <w:jc w:val="center"/>
              <w:rPr>
                <w:del w:id="1544" w:author="Ritu Kamra" w:date="2021-11-25T16:14:00Z"/>
                <w:rFonts w:ascii="Palladio Uralic" w:eastAsia="Times New Roman" w:hAnsi="Palladio Uralic" w:cs="Calibri"/>
                <w:b/>
                <w:bCs/>
                <w:color w:val="000000"/>
                <w:sz w:val="18"/>
                <w:szCs w:val="18"/>
                <w:lang w:eastAsia="en-IN"/>
              </w:rPr>
            </w:pPr>
            <w:del w:id="1545" w:author="Ritu Kamra" w:date="2021-11-25T16:14:00Z">
              <w:r w:rsidRPr="00046C01" w:rsidDel="00661F12">
                <w:rPr>
                  <w:rFonts w:ascii="Palladio Uralic" w:eastAsia="Times New Roman" w:hAnsi="Palladio Uralic" w:cs="Calibri"/>
                  <w:b/>
                  <w:bCs/>
                  <w:color w:val="000000"/>
                  <w:sz w:val="18"/>
                  <w:szCs w:val="18"/>
                  <w:lang w:eastAsia="en-IN"/>
                </w:rPr>
                <w:delText>C3</w:delText>
              </w:r>
            </w:del>
          </w:p>
        </w:tc>
        <w:tc>
          <w:tcPr>
            <w:tcW w:w="6738" w:type="dxa"/>
            <w:tcBorders>
              <w:top w:val="nil"/>
              <w:left w:val="nil"/>
              <w:bottom w:val="single" w:sz="4" w:space="0" w:color="auto"/>
              <w:right w:val="single" w:sz="4" w:space="0" w:color="auto"/>
            </w:tcBorders>
            <w:shd w:val="clear" w:color="000000" w:fill="A9D08E"/>
            <w:vAlign w:val="center"/>
            <w:hideMark/>
          </w:tcPr>
          <w:p w14:paraId="0B12B877" w14:textId="739BF809" w:rsidR="00046C01" w:rsidRPr="00046C01" w:rsidDel="00661F12" w:rsidRDefault="00046C01" w:rsidP="00046C01">
            <w:pPr>
              <w:spacing w:after="0" w:line="240" w:lineRule="auto"/>
              <w:ind w:firstLineChars="100" w:firstLine="181"/>
              <w:rPr>
                <w:del w:id="1546" w:author="Ritu Kamra" w:date="2021-11-25T16:14:00Z"/>
                <w:rFonts w:ascii="Palladio Uralic" w:eastAsia="Times New Roman" w:hAnsi="Palladio Uralic" w:cs="Calibri"/>
                <w:b/>
                <w:bCs/>
                <w:color w:val="000000"/>
                <w:sz w:val="18"/>
                <w:szCs w:val="18"/>
                <w:lang w:eastAsia="en-IN"/>
              </w:rPr>
            </w:pPr>
            <w:del w:id="1547" w:author="Ritu Kamra" w:date="2021-11-25T16:14:00Z">
              <w:r w:rsidRPr="00046C01" w:rsidDel="00661F12">
                <w:rPr>
                  <w:rFonts w:ascii="Palladio Uralic" w:eastAsia="Times New Roman" w:hAnsi="Palladio Uralic" w:cs="Calibri"/>
                  <w:b/>
                  <w:bCs/>
                  <w:color w:val="000000"/>
                  <w:sz w:val="18"/>
                  <w:szCs w:val="18"/>
                  <w:lang w:eastAsia="en-IN"/>
                </w:rPr>
                <w:delText>Variable Overheads</w:delText>
              </w:r>
            </w:del>
          </w:p>
        </w:tc>
        <w:tc>
          <w:tcPr>
            <w:tcW w:w="1264" w:type="dxa"/>
            <w:tcBorders>
              <w:top w:val="nil"/>
              <w:left w:val="nil"/>
              <w:bottom w:val="single" w:sz="4" w:space="0" w:color="auto"/>
              <w:right w:val="single" w:sz="4" w:space="0" w:color="auto"/>
            </w:tcBorders>
            <w:shd w:val="clear" w:color="000000" w:fill="A9D08E"/>
            <w:vAlign w:val="center"/>
            <w:hideMark/>
          </w:tcPr>
          <w:p w14:paraId="683B6068" w14:textId="012ACDED" w:rsidR="00046C01" w:rsidRPr="00046C01" w:rsidDel="00661F12" w:rsidRDefault="00046C01" w:rsidP="00046C01">
            <w:pPr>
              <w:spacing w:after="0" w:line="240" w:lineRule="auto"/>
              <w:jc w:val="center"/>
              <w:rPr>
                <w:del w:id="1548" w:author="Ritu Kamra" w:date="2021-11-25T16:14:00Z"/>
                <w:rFonts w:ascii="Palladio Uralic" w:eastAsia="Times New Roman" w:hAnsi="Palladio Uralic" w:cs="Calibri"/>
                <w:b/>
                <w:bCs/>
                <w:color w:val="FF0000"/>
                <w:sz w:val="18"/>
                <w:szCs w:val="18"/>
                <w:lang w:eastAsia="en-IN"/>
              </w:rPr>
            </w:pPr>
            <w:del w:id="1549"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48EE51F1" w14:textId="1AC1E935" w:rsidR="00046C01" w:rsidRPr="00046C01" w:rsidDel="00661F12" w:rsidRDefault="00046C01" w:rsidP="00046C01">
            <w:pPr>
              <w:spacing w:after="0" w:line="240" w:lineRule="auto"/>
              <w:jc w:val="center"/>
              <w:rPr>
                <w:del w:id="1550" w:author="Ritu Kamra" w:date="2021-11-25T16:14:00Z"/>
                <w:rFonts w:ascii="Palladio Uralic" w:eastAsia="Times New Roman" w:hAnsi="Palladio Uralic" w:cs="Calibri"/>
                <w:b/>
                <w:bCs/>
                <w:color w:val="000000"/>
                <w:sz w:val="18"/>
                <w:szCs w:val="18"/>
                <w:lang w:eastAsia="en-IN"/>
              </w:rPr>
            </w:pPr>
            <w:del w:id="1551" w:author="Ritu Kamra" w:date="2021-11-25T16:14:00Z">
              <w:r w:rsidRPr="00046C01" w:rsidDel="00661F12">
                <w:rPr>
                  <w:rFonts w:ascii="Palladio Uralic" w:eastAsia="Times New Roman" w:hAnsi="Palladio Uralic" w:cs="Calibri"/>
                  <w:b/>
                  <w:bCs/>
                  <w:color w:val="000000"/>
                  <w:sz w:val="18"/>
                  <w:szCs w:val="18"/>
                  <w:lang w:eastAsia="en-IN"/>
                </w:rPr>
                <w:delText>8775000</w:delText>
              </w:r>
            </w:del>
          </w:p>
        </w:tc>
      </w:tr>
      <w:tr w:rsidR="00046C01" w:rsidRPr="00046C01" w:rsidDel="00661F12" w14:paraId="64EE034D" w14:textId="2A3A3AE8" w:rsidTr="00661F12">
        <w:trPr>
          <w:trHeight w:val="334"/>
          <w:del w:id="1552"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66E14652" w14:textId="778E0D9C" w:rsidR="00046C01" w:rsidRPr="00046C01" w:rsidDel="00661F12" w:rsidRDefault="00046C01" w:rsidP="00046C01">
            <w:pPr>
              <w:spacing w:after="0" w:line="240" w:lineRule="auto"/>
              <w:ind w:firstLineChars="100" w:firstLine="180"/>
              <w:rPr>
                <w:del w:id="1553" w:author="Ritu Kamra" w:date="2021-11-25T16:14:00Z"/>
                <w:rFonts w:ascii="Palladio Uralic" w:eastAsia="Times New Roman" w:hAnsi="Palladio Uralic" w:cs="Calibri"/>
                <w:color w:val="000000"/>
                <w:sz w:val="18"/>
                <w:szCs w:val="18"/>
                <w:lang w:eastAsia="en-IN"/>
              </w:rPr>
            </w:pPr>
            <w:del w:id="1554" w:author="Ritu Kamra" w:date="2021-11-25T16:14:00Z">
              <w:r w:rsidRPr="00046C01" w:rsidDel="00661F12">
                <w:rPr>
                  <w:rFonts w:ascii="Palladio Uralic" w:eastAsia="Times New Roman" w:hAnsi="Palladio Uralic" w:cs="Calibri"/>
                  <w:color w:val="000000"/>
                  <w:sz w:val="18"/>
                  <w:szCs w:val="18"/>
                  <w:lang w:eastAsia="en-IN"/>
                </w:rPr>
                <w:delText>4</w:delText>
              </w:r>
            </w:del>
          </w:p>
        </w:tc>
        <w:tc>
          <w:tcPr>
            <w:tcW w:w="6738" w:type="dxa"/>
            <w:tcBorders>
              <w:top w:val="nil"/>
              <w:left w:val="nil"/>
              <w:bottom w:val="single" w:sz="4" w:space="0" w:color="auto"/>
              <w:right w:val="single" w:sz="4" w:space="0" w:color="auto"/>
            </w:tcBorders>
            <w:shd w:val="clear" w:color="auto" w:fill="auto"/>
            <w:vAlign w:val="center"/>
            <w:hideMark/>
          </w:tcPr>
          <w:p w14:paraId="6B53B7FD" w14:textId="4CE0AE0D" w:rsidR="00046C01" w:rsidRPr="00046C01" w:rsidDel="00661F12" w:rsidRDefault="00046C01" w:rsidP="00046C01">
            <w:pPr>
              <w:spacing w:after="0" w:line="240" w:lineRule="auto"/>
              <w:ind w:firstLineChars="100" w:firstLine="180"/>
              <w:rPr>
                <w:del w:id="1555" w:author="Ritu Kamra" w:date="2021-11-25T16:14:00Z"/>
                <w:rFonts w:ascii="Palladio Uralic" w:eastAsia="Times New Roman" w:hAnsi="Palladio Uralic" w:cs="Calibri"/>
                <w:color w:val="000000"/>
                <w:sz w:val="18"/>
                <w:szCs w:val="18"/>
                <w:lang w:eastAsia="en-IN"/>
              </w:rPr>
            </w:pPr>
            <w:del w:id="1556" w:author="Ritu Kamra" w:date="2021-11-25T16:14:00Z">
              <w:r w:rsidRPr="00046C01" w:rsidDel="00661F12">
                <w:rPr>
                  <w:rFonts w:ascii="Palladio Uralic" w:eastAsia="Times New Roman" w:hAnsi="Palladio Uralic" w:cs="Calibri"/>
                  <w:color w:val="000000"/>
                  <w:sz w:val="18"/>
                  <w:szCs w:val="18"/>
                  <w:lang w:eastAsia="en-IN"/>
                </w:rPr>
                <w:delText>Packaging Cost (calculated)</w:delText>
              </w:r>
            </w:del>
          </w:p>
        </w:tc>
        <w:tc>
          <w:tcPr>
            <w:tcW w:w="1264" w:type="dxa"/>
            <w:tcBorders>
              <w:top w:val="nil"/>
              <w:left w:val="nil"/>
              <w:bottom w:val="single" w:sz="4" w:space="0" w:color="auto"/>
              <w:right w:val="single" w:sz="4" w:space="0" w:color="auto"/>
            </w:tcBorders>
            <w:shd w:val="clear" w:color="auto" w:fill="auto"/>
            <w:vAlign w:val="center"/>
            <w:hideMark/>
          </w:tcPr>
          <w:p w14:paraId="05C65CF3" w14:textId="33919E7D" w:rsidR="00046C01" w:rsidRPr="00046C01" w:rsidDel="00661F12" w:rsidRDefault="00046C01" w:rsidP="00046C01">
            <w:pPr>
              <w:spacing w:after="0" w:line="240" w:lineRule="auto"/>
              <w:jc w:val="center"/>
              <w:rPr>
                <w:del w:id="1557" w:author="Ritu Kamra" w:date="2021-11-25T16:14:00Z"/>
                <w:rFonts w:ascii="Palladio Uralic" w:eastAsia="Times New Roman" w:hAnsi="Palladio Uralic" w:cs="Calibri"/>
                <w:color w:val="FF0000"/>
                <w:sz w:val="18"/>
                <w:szCs w:val="18"/>
                <w:lang w:eastAsia="en-IN"/>
              </w:rPr>
            </w:pPr>
            <w:del w:id="1558" w:author="Ritu Kamra" w:date="2021-11-25T16:14:00Z">
              <w:r w:rsidRPr="00046C01" w:rsidDel="00661F12">
                <w:rPr>
                  <w:rFonts w:ascii="Palladio Uralic" w:eastAsia="Times New Roman" w:hAnsi="Palladio Uralic" w:cs="Calibri"/>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auto" w:fill="auto"/>
            <w:vAlign w:val="center"/>
            <w:hideMark/>
          </w:tcPr>
          <w:p w14:paraId="25E88975" w14:textId="079CECEF" w:rsidR="00046C01" w:rsidRPr="00046C01" w:rsidDel="00661F12" w:rsidRDefault="00046C01" w:rsidP="00046C01">
            <w:pPr>
              <w:spacing w:after="0" w:line="240" w:lineRule="auto"/>
              <w:jc w:val="center"/>
              <w:rPr>
                <w:del w:id="1559" w:author="Ritu Kamra" w:date="2021-11-25T16:14:00Z"/>
                <w:rFonts w:ascii="Palladio Uralic" w:eastAsia="Times New Roman" w:hAnsi="Palladio Uralic" w:cs="Calibri"/>
                <w:color w:val="000000"/>
                <w:sz w:val="18"/>
                <w:szCs w:val="18"/>
                <w:lang w:eastAsia="en-IN"/>
              </w:rPr>
            </w:pPr>
            <w:del w:id="1560" w:author="Ritu Kamra" w:date="2021-11-25T16:14:00Z">
              <w:r w:rsidRPr="00046C01" w:rsidDel="00661F12">
                <w:rPr>
                  <w:rFonts w:ascii="Palladio Uralic" w:eastAsia="Times New Roman" w:hAnsi="Palladio Uralic" w:cs="Calibri"/>
                  <w:color w:val="000000"/>
                  <w:sz w:val="18"/>
                  <w:szCs w:val="18"/>
                  <w:lang w:eastAsia="en-IN"/>
                </w:rPr>
                <w:delText>2275000</w:delText>
              </w:r>
            </w:del>
          </w:p>
        </w:tc>
      </w:tr>
      <w:tr w:rsidR="00046C01" w:rsidRPr="00046C01" w:rsidDel="00661F12" w14:paraId="40674B7A" w14:textId="6EFAF00B" w:rsidTr="00661F12">
        <w:trPr>
          <w:trHeight w:val="334"/>
          <w:del w:id="1561"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1A018AD9" w14:textId="75AF1A33" w:rsidR="00046C01" w:rsidRPr="00046C01" w:rsidDel="00661F12" w:rsidRDefault="00046C01" w:rsidP="00046C01">
            <w:pPr>
              <w:spacing w:after="0" w:line="240" w:lineRule="auto"/>
              <w:jc w:val="center"/>
              <w:rPr>
                <w:del w:id="1562" w:author="Ritu Kamra" w:date="2021-11-25T16:14:00Z"/>
                <w:rFonts w:ascii="Palladio Uralic" w:eastAsia="Times New Roman" w:hAnsi="Palladio Uralic" w:cs="Calibri"/>
                <w:color w:val="000000"/>
                <w:sz w:val="18"/>
                <w:szCs w:val="18"/>
                <w:lang w:eastAsia="en-IN"/>
              </w:rPr>
            </w:pPr>
            <w:del w:id="1563" w:author="Ritu Kamra" w:date="2021-11-25T16:14:00Z">
              <w:r w:rsidRPr="00046C01" w:rsidDel="00661F12">
                <w:rPr>
                  <w:rFonts w:ascii="Palladio Uralic" w:eastAsia="Times New Roman" w:hAnsi="Palladio Uralic" w:cs="Calibri"/>
                  <w:color w:val="000000"/>
                  <w:sz w:val="18"/>
                  <w:szCs w:val="18"/>
                  <w:lang w:eastAsia="en-IN"/>
                </w:rPr>
                <w:delText>5</w:delText>
              </w:r>
            </w:del>
          </w:p>
        </w:tc>
        <w:tc>
          <w:tcPr>
            <w:tcW w:w="6738" w:type="dxa"/>
            <w:tcBorders>
              <w:top w:val="nil"/>
              <w:left w:val="nil"/>
              <w:bottom w:val="single" w:sz="4" w:space="0" w:color="auto"/>
              <w:right w:val="single" w:sz="4" w:space="0" w:color="auto"/>
            </w:tcBorders>
            <w:shd w:val="clear" w:color="auto" w:fill="auto"/>
            <w:vAlign w:val="center"/>
            <w:hideMark/>
          </w:tcPr>
          <w:p w14:paraId="4838738F" w14:textId="14A535FF" w:rsidR="00046C01" w:rsidRPr="00046C01" w:rsidDel="00661F12" w:rsidRDefault="00046C01" w:rsidP="00046C01">
            <w:pPr>
              <w:spacing w:after="0" w:line="240" w:lineRule="auto"/>
              <w:ind w:firstLineChars="100" w:firstLine="180"/>
              <w:rPr>
                <w:del w:id="1564" w:author="Ritu Kamra" w:date="2021-11-25T16:14:00Z"/>
                <w:rFonts w:ascii="Palladio Uralic" w:eastAsia="Times New Roman" w:hAnsi="Palladio Uralic" w:cs="Calibri"/>
                <w:color w:val="000000"/>
                <w:sz w:val="18"/>
                <w:szCs w:val="18"/>
                <w:lang w:eastAsia="en-IN"/>
              </w:rPr>
            </w:pPr>
            <w:del w:id="1565" w:author="Ritu Kamra" w:date="2021-11-25T16:14:00Z">
              <w:r w:rsidRPr="00046C01" w:rsidDel="00661F12">
                <w:rPr>
                  <w:rFonts w:ascii="Palladio Uralic" w:eastAsia="Times New Roman" w:hAnsi="Palladio Uralic" w:cs="Calibri"/>
                  <w:color w:val="000000"/>
                  <w:sz w:val="18"/>
                  <w:szCs w:val="18"/>
                  <w:lang w:eastAsia="en-IN"/>
                </w:rPr>
                <w:delText xml:space="preserve">Utilities (calculated) </w:delText>
              </w:r>
            </w:del>
          </w:p>
        </w:tc>
        <w:tc>
          <w:tcPr>
            <w:tcW w:w="1264" w:type="dxa"/>
            <w:tcBorders>
              <w:top w:val="nil"/>
              <w:left w:val="nil"/>
              <w:bottom w:val="single" w:sz="4" w:space="0" w:color="auto"/>
              <w:right w:val="single" w:sz="4" w:space="0" w:color="auto"/>
            </w:tcBorders>
            <w:shd w:val="clear" w:color="auto" w:fill="auto"/>
            <w:vAlign w:val="center"/>
            <w:hideMark/>
          </w:tcPr>
          <w:p w14:paraId="38B60ECA" w14:textId="45ECD4A5" w:rsidR="00046C01" w:rsidRPr="00046C01" w:rsidDel="00661F12" w:rsidRDefault="00046C01" w:rsidP="00046C01">
            <w:pPr>
              <w:spacing w:after="0" w:line="240" w:lineRule="auto"/>
              <w:jc w:val="center"/>
              <w:rPr>
                <w:del w:id="1566" w:author="Ritu Kamra" w:date="2021-11-25T16:14:00Z"/>
                <w:rFonts w:ascii="Palladio Uralic" w:eastAsia="Times New Roman" w:hAnsi="Palladio Uralic" w:cs="Calibri"/>
                <w:color w:val="FF0000"/>
                <w:sz w:val="18"/>
                <w:szCs w:val="18"/>
                <w:lang w:eastAsia="en-IN"/>
              </w:rPr>
            </w:pPr>
            <w:del w:id="1567" w:author="Ritu Kamra" w:date="2021-11-25T16:14:00Z">
              <w:r w:rsidRPr="00046C01" w:rsidDel="00661F12">
                <w:rPr>
                  <w:rFonts w:ascii="Palladio Uralic" w:eastAsia="Times New Roman" w:hAnsi="Palladio Uralic" w:cs="Calibri"/>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auto" w:fill="auto"/>
            <w:vAlign w:val="center"/>
            <w:hideMark/>
          </w:tcPr>
          <w:p w14:paraId="3B622D0E" w14:textId="76928B67" w:rsidR="00046C01" w:rsidRPr="00046C01" w:rsidDel="00661F12" w:rsidRDefault="00046C01" w:rsidP="00046C01">
            <w:pPr>
              <w:spacing w:after="0" w:line="240" w:lineRule="auto"/>
              <w:jc w:val="center"/>
              <w:rPr>
                <w:del w:id="1568" w:author="Ritu Kamra" w:date="2021-11-25T16:14:00Z"/>
                <w:rFonts w:ascii="Palladio Uralic" w:eastAsia="Times New Roman" w:hAnsi="Palladio Uralic" w:cs="Calibri"/>
                <w:color w:val="000000"/>
                <w:sz w:val="18"/>
                <w:szCs w:val="18"/>
                <w:lang w:eastAsia="en-IN"/>
              </w:rPr>
            </w:pPr>
            <w:del w:id="1569" w:author="Ritu Kamra" w:date="2021-11-25T16:14:00Z">
              <w:r w:rsidRPr="00046C01" w:rsidDel="00661F12">
                <w:rPr>
                  <w:rFonts w:ascii="Palladio Uralic" w:eastAsia="Times New Roman" w:hAnsi="Palladio Uralic" w:cs="Calibri"/>
                  <w:color w:val="000000"/>
                  <w:sz w:val="18"/>
                  <w:szCs w:val="18"/>
                  <w:lang w:eastAsia="en-IN"/>
                </w:rPr>
                <w:delText>6500000</w:delText>
              </w:r>
            </w:del>
          </w:p>
        </w:tc>
      </w:tr>
      <w:tr w:rsidR="00046C01" w:rsidRPr="00046C01" w:rsidDel="00661F12" w14:paraId="6E6FB9F9" w14:textId="2081E5F1" w:rsidTr="00661F12">
        <w:trPr>
          <w:trHeight w:val="334"/>
          <w:del w:id="1570"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55C7558B" w14:textId="0DE5E675" w:rsidR="00046C01" w:rsidRPr="00046C01" w:rsidDel="00661F12" w:rsidRDefault="00046C01" w:rsidP="00046C01">
            <w:pPr>
              <w:spacing w:after="0" w:line="240" w:lineRule="auto"/>
              <w:jc w:val="center"/>
              <w:rPr>
                <w:del w:id="1571" w:author="Ritu Kamra" w:date="2021-11-25T16:14:00Z"/>
                <w:rFonts w:ascii="Palladio Uralic" w:eastAsia="Times New Roman" w:hAnsi="Palladio Uralic" w:cs="Calibri"/>
                <w:b/>
                <w:bCs/>
                <w:color w:val="000000"/>
                <w:sz w:val="18"/>
                <w:szCs w:val="18"/>
                <w:lang w:eastAsia="en-IN"/>
              </w:rPr>
            </w:pPr>
            <w:del w:id="1572" w:author="Ritu Kamra" w:date="2021-11-25T16:14:00Z">
              <w:r w:rsidRPr="00046C01" w:rsidDel="00661F12">
                <w:rPr>
                  <w:rFonts w:ascii="Palladio Uralic" w:eastAsia="Times New Roman" w:hAnsi="Palladio Uralic" w:cs="Calibri"/>
                  <w:b/>
                  <w:bCs/>
                  <w:color w:val="000000"/>
                  <w:sz w:val="18"/>
                  <w:szCs w:val="18"/>
                  <w:lang w:eastAsia="en-IN"/>
                </w:rPr>
                <w:delText>C4</w:delText>
              </w:r>
            </w:del>
          </w:p>
        </w:tc>
        <w:tc>
          <w:tcPr>
            <w:tcW w:w="6738" w:type="dxa"/>
            <w:tcBorders>
              <w:top w:val="nil"/>
              <w:left w:val="nil"/>
              <w:bottom w:val="single" w:sz="4" w:space="0" w:color="auto"/>
              <w:right w:val="single" w:sz="4" w:space="0" w:color="auto"/>
            </w:tcBorders>
            <w:shd w:val="clear" w:color="000000" w:fill="A9D08E"/>
            <w:vAlign w:val="center"/>
            <w:hideMark/>
          </w:tcPr>
          <w:p w14:paraId="5B29A79C" w14:textId="2F621DD1" w:rsidR="00046C01" w:rsidRPr="00046C01" w:rsidDel="00661F12" w:rsidRDefault="00046C01" w:rsidP="00046C01">
            <w:pPr>
              <w:spacing w:after="0" w:line="240" w:lineRule="auto"/>
              <w:ind w:firstLineChars="100" w:firstLine="181"/>
              <w:rPr>
                <w:del w:id="1573" w:author="Ritu Kamra" w:date="2021-11-25T16:14:00Z"/>
                <w:rFonts w:ascii="Palladio Uralic" w:eastAsia="Times New Roman" w:hAnsi="Palladio Uralic" w:cs="Calibri"/>
                <w:b/>
                <w:bCs/>
                <w:color w:val="000000"/>
                <w:sz w:val="18"/>
                <w:szCs w:val="18"/>
                <w:lang w:eastAsia="en-IN"/>
              </w:rPr>
            </w:pPr>
            <w:del w:id="1574" w:author="Ritu Kamra" w:date="2021-11-25T16:14:00Z">
              <w:r w:rsidRPr="00046C01" w:rsidDel="00661F12">
                <w:rPr>
                  <w:rFonts w:ascii="Palladio Uralic" w:eastAsia="Times New Roman" w:hAnsi="Palladio Uralic" w:cs="Calibri"/>
                  <w:b/>
                  <w:bCs/>
                  <w:color w:val="000000"/>
                  <w:sz w:val="18"/>
                  <w:szCs w:val="18"/>
                  <w:lang w:eastAsia="en-IN"/>
                </w:rPr>
                <w:delText>Fixed Overheads</w:delText>
              </w:r>
            </w:del>
          </w:p>
        </w:tc>
        <w:tc>
          <w:tcPr>
            <w:tcW w:w="1264" w:type="dxa"/>
            <w:tcBorders>
              <w:top w:val="nil"/>
              <w:left w:val="nil"/>
              <w:bottom w:val="single" w:sz="4" w:space="0" w:color="auto"/>
              <w:right w:val="single" w:sz="4" w:space="0" w:color="auto"/>
            </w:tcBorders>
            <w:shd w:val="clear" w:color="000000" w:fill="A9D08E"/>
            <w:vAlign w:val="center"/>
            <w:hideMark/>
          </w:tcPr>
          <w:p w14:paraId="680FFE03" w14:textId="4AC825E4" w:rsidR="00046C01" w:rsidRPr="00046C01" w:rsidDel="00661F12" w:rsidRDefault="00046C01" w:rsidP="00046C01">
            <w:pPr>
              <w:spacing w:after="0" w:line="240" w:lineRule="auto"/>
              <w:jc w:val="center"/>
              <w:rPr>
                <w:del w:id="1575" w:author="Ritu Kamra" w:date="2021-11-25T16:14:00Z"/>
                <w:rFonts w:ascii="Palladio Uralic" w:eastAsia="Times New Roman" w:hAnsi="Palladio Uralic" w:cs="Calibri"/>
                <w:b/>
                <w:bCs/>
                <w:color w:val="FF0000"/>
                <w:sz w:val="18"/>
                <w:szCs w:val="18"/>
                <w:lang w:eastAsia="en-IN"/>
              </w:rPr>
            </w:pPr>
            <w:del w:id="1576" w:author="Ritu Kamra" w:date="2021-11-25T16:14:00Z">
              <w:r w:rsidRPr="00046C01" w:rsidDel="00661F12">
                <w:rPr>
                  <w:rFonts w:ascii="Palladio Uralic" w:eastAsia="Times New Roman" w:hAnsi="Palladio Uralic" w:cs="Calibri"/>
                  <w:b/>
                  <w:bCs/>
                  <w:color w:val="FF0000"/>
                  <w:sz w:val="18"/>
                  <w:szCs w:val="18"/>
                  <w:lang w:eastAsia="en-IN"/>
                </w:rPr>
                <w:delText> </w:delText>
              </w:r>
            </w:del>
          </w:p>
        </w:tc>
        <w:tc>
          <w:tcPr>
            <w:tcW w:w="1677" w:type="dxa"/>
            <w:tcBorders>
              <w:top w:val="nil"/>
              <w:left w:val="nil"/>
              <w:bottom w:val="single" w:sz="4" w:space="0" w:color="auto"/>
              <w:right w:val="single" w:sz="8" w:space="0" w:color="auto"/>
            </w:tcBorders>
            <w:shd w:val="clear" w:color="000000" w:fill="A9D08E"/>
            <w:vAlign w:val="center"/>
            <w:hideMark/>
          </w:tcPr>
          <w:p w14:paraId="489099F9" w14:textId="09912695" w:rsidR="00046C01" w:rsidRPr="00046C01" w:rsidDel="00661F12" w:rsidRDefault="00046C01" w:rsidP="00046C01">
            <w:pPr>
              <w:spacing w:after="0" w:line="240" w:lineRule="auto"/>
              <w:jc w:val="center"/>
              <w:rPr>
                <w:del w:id="1577" w:author="Ritu Kamra" w:date="2021-11-25T16:14:00Z"/>
                <w:rFonts w:ascii="Palladio Uralic" w:eastAsia="Times New Roman" w:hAnsi="Palladio Uralic" w:cs="Calibri"/>
                <w:b/>
                <w:bCs/>
                <w:color w:val="000000"/>
                <w:sz w:val="18"/>
                <w:szCs w:val="18"/>
                <w:lang w:eastAsia="en-IN"/>
              </w:rPr>
            </w:pPr>
            <w:del w:id="1578" w:author="Ritu Kamra" w:date="2021-11-25T16:14:00Z">
              <w:r w:rsidRPr="00046C01" w:rsidDel="00661F12">
                <w:rPr>
                  <w:rFonts w:ascii="Palladio Uralic" w:eastAsia="Times New Roman" w:hAnsi="Palladio Uralic" w:cs="Calibri"/>
                  <w:b/>
                  <w:bCs/>
                  <w:color w:val="000000"/>
                  <w:sz w:val="18"/>
                  <w:szCs w:val="18"/>
                  <w:lang w:eastAsia="en-IN"/>
                </w:rPr>
                <w:delText>6837419</w:delText>
              </w:r>
            </w:del>
          </w:p>
        </w:tc>
      </w:tr>
      <w:tr w:rsidR="00046C01" w:rsidRPr="00046C01" w:rsidDel="00661F12" w14:paraId="6BE3A035" w14:textId="00B332E5" w:rsidTr="00661F12">
        <w:trPr>
          <w:trHeight w:val="334"/>
          <w:del w:id="1579"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4F3E8176" w14:textId="0413DEBE" w:rsidR="00046C01" w:rsidRPr="00046C01" w:rsidDel="00661F12" w:rsidRDefault="00046C01" w:rsidP="00046C01">
            <w:pPr>
              <w:spacing w:after="0" w:line="240" w:lineRule="auto"/>
              <w:jc w:val="center"/>
              <w:rPr>
                <w:del w:id="1580" w:author="Ritu Kamra" w:date="2021-11-25T16:14:00Z"/>
                <w:rFonts w:ascii="Palladio Uralic" w:eastAsia="Times New Roman" w:hAnsi="Palladio Uralic" w:cs="Calibri"/>
                <w:color w:val="000000"/>
                <w:sz w:val="18"/>
                <w:szCs w:val="18"/>
                <w:lang w:eastAsia="en-IN"/>
              </w:rPr>
            </w:pPr>
            <w:del w:id="1581" w:author="Ritu Kamra" w:date="2021-11-25T16:14:00Z">
              <w:r w:rsidRPr="00046C01" w:rsidDel="00661F12">
                <w:rPr>
                  <w:rFonts w:ascii="Palladio Uralic" w:eastAsia="Times New Roman" w:hAnsi="Palladio Uralic" w:cs="Calibri"/>
                  <w:color w:val="000000"/>
                  <w:sz w:val="18"/>
                  <w:szCs w:val="18"/>
                  <w:lang w:eastAsia="en-IN"/>
                </w:rPr>
                <w:delText>6</w:delText>
              </w:r>
            </w:del>
          </w:p>
        </w:tc>
        <w:tc>
          <w:tcPr>
            <w:tcW w:w="6738" w:type="dxa"/>
            <w:tcBorders>
              <w:top w:val="nil"/>
              <w:left w:val="nil"/>
              <w:bottom w:val="single" w:sz="4" w:space="0" w:color="auto"/>
              <w:right w:val="single" w:sz="4" w:space="0" w:color="auto"/>
            </w:tcBorders>
            <w:shd w:val="clear" w:color="auto" w:fill="auto"/>
            <w:vAlign w:val="center"/>
            <w:hideMark/>
          </w:tcPr>
          <w:p w14:paraId="2BF97D63" w14:textId="151C75AF" w:rsidR="00046C01" w:rsidRPr="00046C01" w:rsidDel="00661F12" w:rsidRDefault="00046C01" w:rsidP="00046C01">
            <w:pPr>
              <w:spacing w:after="0" w:line="240" w:lineRule="auto"/>
              <w:ind w:firstLineChars="100" w:firstLine="180"/>
              <w:rPr>
                <w:del w:id="1582" w:author="Ritu Kamra" w:date="2021-11-25T16:14:00Z"/>
                <w:rFonts w:ascii="Palladio Uralic" w:eastAsia="Times New Roman" w:hAnsi="Palladio Uralic" w:cs="Calibri"/>
                <w:sz w:val="18"/>
                <w:szCs w:val="18"/>
                <w:lang w:eastAsia="en-IN"/>
              </w:rPr>
            </w:pPr>
            <w:del w:id="1583" w:author="Ritu Kamra" w:date="2021-11-25T16:14:00Z">
              <w:r w:rsidRPr="00046C01" w:rsidDel="00661F12">
                <w:rPr>
                  <w:rFonts w:ascii="Palladio Uralic" w:eastAsia="Times New Roman" w:hAnsi="Palladio Uralic" w:cs="Calibri"/>
                  <w:sz w:val="18"/>
                  <w:szCs w:val="18"/>
                  <w:lang w:eastAsia="en-IN"/>
                </w:rPr>
                <w:delText>Maintenance and repairs (2.5% of fixed-capital investment)</w:delText>
              </w:r>
            </w:del>
          </w:p>
        </w:tc>
        <w:tc>
          <w:tcPr>
            <w:tcW w:w="1264" w:type="dxa"/>
            <w:tcBorders>
              <w:top w:val="nil"/>
              <w:left w:val="nil"/>
              <w:bottom w:val="single" w:sz="4" w:space="0" w:color="auto"/>
              <w:right w:val="single" w:sz="4" w:space="0" w:color="auto"/>
            </w:tcBorders>
            <w:shd w:val="clear" w:color="auto" w:fill="auto"/>
            <w:vAlign w:val="center"/>
            <w:hideMark/>
          </w:tcPr>
          <w:p w14:paraId="1D4BF990" w14:textId="2341760E" w:rsidR="00046C01" w:rsidRPr="00046C01" w:rsidDel="00661F12" w:rsidRDefault="00046C01" w:rsidP="00046C01">
            <w:pPr>
              <w:spacing w:after="0" w:line="240" w:lineRule="auto"/>
              <w:jc w:val="center"/>
              <w:rPr>
                <w:del w:id="1584" w:author="Ritu Kamra" w:date="2021-11-25T16:14:00Z"/>
                <w:rFonts w:ascii="Palladio Uralic" w:eastAsia="Times New Roman" w:hAnsi="Palladio Uralic" w:cs="Calibri"/>
                <w:sz w:val="18"/>
                <w:szCs w:val="18"/>
                <w:lang w:eastAsia="en-IN"/>
              </w:rPr>
            </w:pPr>
            <w:del w:id="1585" w:author="Ritu Kamra" w:date="2021-11-25T16:14:00Z">
              <w:r w:rsidRPr="00046C01" w:rsidDel="00661F12">
                <w:rPr>
                  <w:rFonts w:ascii="Palladio Uralic" w:eastAsia="Times New Roman" w:hAnsi="Palladio Uralic" w:cs="Calibri"/>
                  <w:sz w:val="18"/>
                  <w:szCs w:val="18"/>
                  <w:lang w:eastAsia="en-IN"/>
                </w:rPr>
                <w:delText>2.50%</w:delText>
              </w:r>
            </w:del>
          </w:p>
        </w:tc>
        <w:tc>
          <w:tcPr>
            <w:tcW w:w="1677" w:type="dxa"/>
            <w:tcBorders>
              <w:top w:val="nil"/>
              <w:left w:val="nil"/>
              <w:bottom w:val="single" w:sz="4" w:space="0" w:color="auto"/>
              <w:right w:val="single" w:sz="8" w:space="0" w:color="auto"/>
            </w:tcBorders>
            <w:shd w:val="clear" w:color="auto" w:fill="auto"/>
            <w:vAlign w:val="center"/>
            <w:hideMark/>
          </w:tcPr>
          <w:p w14:paraId="06B1BE71" w14:textId="32EE72B4" w:rsidR="00046C01" w:rsidRPr="00046C01" w:rsidDel="00661F12" w:rsidRDefault="00046C01" w:rsidP="00046C01">
            <w:pPr>
              <w:spacing w:after="0" w:line="240" w:lineRule="auto"/>
              <w:jc w:val="center"/>
              <w:rPr>
                <w:del w:id="1586" w:author="Ritu Kamra" w:date="2021-11-25T16:14:00Z"/>
                <w:rFonts w:ascii="Palladio Uralic" w:eastAsia="Times New Roman" w:hAnsi="Palladio Uralic" w:cs="Calibri"/>
                <w:color w:val="000000"/>
                <w:sz w:val="18"/>
                <w:szCs w:val="18"/>
                <w:lang w:eastAsia="en-IN"/>
              </w:rPr>
            </w:pPr>
            <w:del w:id="1587" w:author="Ritu Kamra" w:date="2021-11-25T16:14:00Z">
              <w:r w:rsidRPr="00046C01" w:rsidDel="00661F12">
                <w:rPr>
                  <w:rFonts w:ascii="Palladio Uralic" w:eastAsia="Times New Roman" w:hAnsi="Palladio Uralic" w:cs="Calibri"/>
                  <w:color w:val="000000"/>
                  <w:sz w:val="18"/>
                  <w:szCs w:val="18"/>
                  <w:lang w:eastAsia="en-IN"/>
                </w:rPr>
                <w:delText>883765</w:delText>
              </w:r>
            </w:del>
          </w:p>
        </w:tc>
      </w:tr>
      <w:tr w:rsidR="00046C01" w:rsidRPr="00046C01" w:rsidDel="00661F12" w14:paraId="60996B92" w14:textId="053800EF" w:rsidTr="00661F12">
        <w:trPr>
          <w:trHeight w:val="334"/>
          <w:del w:id="1588"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16860313" w14:textId="1AD41A4A" w:rsidR="00046C01" w:rsidRPr="00046C01" w:rsidDel="00661F12" w:rsidRDefault="00046C01" w:rsidP="00046C01">
            <w:pPr>
              <w:spacing w:after="0" w:line="240" w:lineRule="auto"/>
              <w:jc w:val="center"/>
              <w:rPr>
                <w:del w:id="1589" w:author="Ritu Kamra" w:date="2021-11-25T16:14:00Z"/>
                <w:rFonts w:ascii="Palladio Uralic" w:eastAsia="Times New Roman" w:hAnsi="Palladio Uralic" w:cs="Calibri"/>
                <w:color w:val="000000"/>
                <w:sz w:val="18"/>
                <w:szCs w:val="18"/>
                <w:lang w:eastAsia="en-IN"/>
              </w:rPr>
            </w:pPr>
            <w:del w:id="1590" w:author="Ritu Kamra" w:date="2021-11-25T16:14:00Z">
              <w:r w:rsidRPr="00046C01" w:rsidDel="00661F12">
                <w:rPr>
                  <w:rFonts w:ascii="Palladio Uralic" w:eastAsia="Times New Roman" w:hAnsi="Palladio Uralic" w:cs="Calibri"/>
                  <w:color w:val="000000"/>
                  <w:sz w:val="18"/>
                  <w:szCs w:val="18"/>
                  <w:lang w:eastAsia="en-IN"/>
                </w:rPr>
                <w:delText>7</w:delText>
              </w:r>
            </w:del>
          </w:p>
        </w:tc>
        <w:tc>
          <w:tcPr>
            <w:tcW w:w="6738" w:type="dxa"/>
            <w:tcBorders>
              <w:top w:val="nil"/>
              <w:left w:val="nil"/>
              <w:bottom w:val="single" w:sz="4" w:space="0" w:color="auto"/>
              <w:right w:val="single" w:sz="4" w:space="0" w:color="auto"/>
            </w:tcBorders>
            <w:shd w:val="clear" w:color="auto" w:fill="auto"/>
            <w:vAlign w:val="center"/>
            <w:hideMark/>
          </w:tcPr>
          <w:p w14:paraId="2E30A015" w14:textId="3CCD70AB" w:rsidR="00046C01" w:rsidRPr="00046C01" w:rsidDel="00661F12" w:rsidRDefault="00046C01" w:rsidP="00046C01">
            <w:pPr>
              <w:spacing w:after="0" w:line="240" w:lineRule="auto"/>
              <w:ind w:firstLineChars="100" w:firstLine="180"/>
              <w:rPr>
                <w:del w:id="1591" w:author="Ritu Kamra" w:date="2021-11-25T16:14:00Z"/>
                <w:rFonts w:ascii="Palladio Uralic" w:eastAsia="Times New Roman" w:hAnsi="Palladio Uralic" w:cs="Calibri"/>
                <w:sz w:val="18"/>
                <w:szCs w:val="18"/>
                <w:lang w:eastAsia="en-IN"/>
              </w:rPr>
            </w:pPr>
            <w:del w:id="1592" w:author="Ritu Kamra" w:date="2021-11-25T16:14:00Z">
              <w:r w:rsidRPr="00046C01" w:rsidDel="00661F12">
                <w:rPr>
                  <w:rFonts w:ascii="Palladio Uralic" w:eastAsia="Times New Roman" w:hAnsi="Palladio Uralic" w:cs="Calibri"/>
                  <w:sz w:val="18"/>
                  <w:szCs w:val="18"/>
                  <w:lang w:eastAsia="en-IN"/>
                </w:rPr>
                <w:delText xml:space="preserve">Plant Overhead Costs (45% of 2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 xml:space="preserve">3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5)</w:delText>
              </w:r>
            </w:del>
          </w:p>
        </w:tc>
        <w:tc>
          <w:tcPr>
            <w:tcW w:w="1264" w:type="dxa"/>
            <w:tcBorders>
              <w:top w:val="nil"/>
              <w:left w:val="nil"/>
              <w:bottom w:val="single" w:sz="4" w:space="0" w:color="auto"/>
              <w:right w:val="single" w:sz="4" w:space="0" w:color="auto"/>
            </w:tcBorders>
            <w:shd w:val="clear" w:color="auto" w:fill="auto"/>
            <w:vAlign w:val="center"/>
            <w:hideMark/>
          </w:tcPr>
          <w:p w14:paraId="1A7A179A" w14:textId="28B6C1AD" w:rsidR="00046C01" w:rsidRPr="00046C01" w:rsidDel="00661F12" w:rsidRDefault="00046C01" w:rsidP="00046C01">
            <w:pPr>
              <w:spacing w:after="0" w:line="240" w:lineRule="auto"/>
              <w:jc w:val="center"/>
              <w:rPr>
                <w:del w:id="1593" w:author="Ritu Kamra" w:date="2021-11-25T16:14:00Z"/>
                <w:rFonts w:ascii="Palladio Uralic" w:eastAsia="Times New Roman" w:hAnsi="Palladio Uralic" w:cs="Calibri"/>
                <w:sz w:val="18"/>
                <w:szCs w:val="18"/>
                <w:lang w:eastAsia="en-IN"/>
              </w:rPr>
            </w:pPr>
            <w:del w:id="1594" w:author="Ritu Kamra" w:date="2021-11-25T16:14:00Z">
              <w:r w:rsidRPr="00046C01" w:rsidDel="00661F12">
                <w:rPr>
                  <w:rFonts w:ascii="Palladio Uralic" w:eastAsia="Times New Roman" w:hAnsi="Palladio Uralic" w:cs="Calibri"/>
                  <w:sz w:val="18"/>
                  <w:szCs w:val="18"/>
                  <w:lang w:eastAsia="en-IN"/>
                </w:rPr>
                <w:delText>45.00%</w:delText>
              </w:r>
            </w:del>
          </w:p>
        </w:tc>
        <w:tc>
          <w:tcPr>
            <w:tcW w:w="1677" w:type="dxa"/>
            <w:tcBorders>
              <w:top w:val="nil"/>
              <w:left w:val="nil"/>
              <w:bottom w:val="single" w:sz="4" w:space="0" w:color="auto"/>
              <w:right w:val="single" w:sz="8" w:space="0" w:color="auto"/>
            </w:tcBorders>
            <w:shd w:val="clear" w:color="auto" w:fill="auto"/>
            <w:vAlign w:val="center"/>
            <w:hideMark/>
          </w:tcPr>
          <w:p w14:paraId="58E83DD8" w14:textId="1B14BA33" w:rsidR="00046C01" w:rsidRPr="00046C01" w:rsidDel="00661F12" w:rsidRDefault="00046C01" w:rsidP="00046C01">
            <w:pPr>
              <w:spacing w:after="0" w:line="240" w:lineRule="auto"/>
              <w:jc w:val="center"/>
              <w:rPr>
                <w:del w:id="1595" w:author="Ritu Kamra" w:date="2021-11-25T16:14:00Z"/>
                <w:rFonts w:ascii="Palladio Uralic" w:eastAsia="Times New Roman" w:hAnsi="Palladio Uralic" w:cs="Calibri"/>
                <w:color w:val="000000"/>
                <w:sz w:val="18"/>
                <w:szCs w:val="18"/>
                <w:lang w:eastAsia="en-IN"/>
              </w:rPr>
            </w:pPr>
            <w:del w:id="1596" w:author="Ritu Kamra" w:date="2021-11-25T16:14:00Z">
              <w:r w:rsidRPr="00046C01" w:rsidDel="00661F12">
                <w:rPr>
                  <w:rFonts w:ascii="Palladio Uralic" w:eastAsia="Times New Roman" w:hAnsi="Palladio Uralic" w:cs="Calibri"/>
                  <w:color w:val="000000"/>
                  <w:sz w:val="18"/>
                  <w:szCs w:val="18"/>
                  <w:lang w:eastAsia="en-IN"/>
                </w:rPr>
                <w:delText>4871171</w:delText>
              </w:r>
            </w:del>
          </w:p>
        </w:tc>
      </w:tr>
      <w:tr w:rsidR="00046C01" w:rsidRPr="00046C01" w:rsidDel="00661F12" w14:paraId="3CC9B11B" w14:textId="2E9C6BA0" w:rsidTr="00661F12">
        <w:trPr>
          <w:trHeight w:val="334"/>
          <w:del w:id="1597"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78C0B3A6" w14:textId="22679734" w:rsidR="00046C01" w:rsidRPr="00046C01" w:rsidDel="00661F12" w:rsidRDefault="00046C01" w:rsidP="00046C01">
            <w:pPr>
              <w:spacing w:after="0" w:line="240" w:lineRule="auto"/>
              <w:jc w:val="center"/>
              <w:rPr>
                <w:del w:id="1598" w:author="Ritu Kamra" w:date="2021-11-25T16:14:00Z"/>
                <w:rFonts w:ascii="Palladio Uralic" w:eastAsia="Times New Roman" w:hAnsi="Palladio Uralic" w:cs="Calibri"/>
                <w:color w:val="000000"/>
                <w:sz w:val="18"/>
                <w:szCs w:val="18"/>
                <w:lang w:eastAsia="en-IN"/>
              </w:rPr>
            </w:pPr>
            <w:del w:id="1599" w:author="Ritu Kamra" w:date="2021-11-25T16:14:00Z">
              <w:r w:rsidRPr="00046C01" w:rsidDel="00661F12">
                <w:rPr>
                  <w:rFonts w:ascii="Palladio Uralic" w:eastAsia="Times New Roman" w:hAnsi="Palladio Uralic" w:cs="Calibri"/>
                  <w:color w:val="000000"/>
                  <w:sz w:val="18"/>
                  <w:szCs w:val="18"/>
                  <w:lang w:eastAsia="en-IN"/>
                </w:rPr>
                <w:delText>8</w:delText>
              </w:r>
            </w:del>
          </w:p>
        </w:tc>
        <w:tc>
          <w:tcPr>
            <w:tcW w:w="6738" w:type="dxa"/>
            <w:tcBorders>
              <w:top w:val="nil"/>
              <w:left w:val="nil"/>
              <w:bottom w:val="single" w:sz="4" w:space="0" w:color="auto"/>
              <w:right w:val="single" w:sz="4" w:space="0" w:color="auto"/>
            </w:tcBorders>
            <w:shd w:val="clear" w:color="auto" w:fill="auto"/>
            <w:vAlign w:val="center"/>
            <w:hideMark/>
          </w:tcPr>
          <w:p w14:paraId="13B8F1ED" w14:textId="7F55C563" w:rsidR="00046C01" w:rsidRPr="00046C01" w:rsidDel="00661F12" w:rsidRDefault="00046C01" w:rsidP="00046C01">
            <w:pPr>
              <w:spacing w:after="0" w:line="240" w:lineRule="auto"/>
              <w:ind w:firstLineChars="100" w:firstLine="180"/>
              <w:rPr>
                <w:del w:id="1600" w:author="Ritu Kamra" w:date="2021-11-25T16:14:00Z"/>
                <w:rFonts w:ascii="Palladio Uralic" w:eastAsia="Times New Roman" w:hAnsi="Palladio Uralic" w:cs="Calibri"/>
                <w:sz w:val="18"/>
                <w:szCs w:val="18"/>
                <w:lang w:eastAsia="en-IN"/>
              </w:rPr>
            </w:pPr>
            <w:del w:id="1601" w:author="Ritu Kamra" w:date="2021-11-25T16:14:00Z">
              <w:r w:rsidRPr="00046C01" w:rsidDel="00661F12">
                <w:rPr>
                  <w:rFonts w:ascii="Palladio Uralic" w:eastAsia="Times New Roman" w:hAnsi="Palladio Uralic" w:cs="Calibri"/>
                  <w:sz w:val="18"/>
                  <w:szCs w:val="18"/>
                  <w:lang w:eastAsia="en-IN"/>
                </w:rPr>
                <w:delText xml:space="preserve">Administrative costs (10% of 2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 xml:space="preserve">3 </w:delText>
              </w:r>
              <w:r w:rsidRPr="00046C01" w:rsidDel="00661F12">
                <w:rPr>
                  <w:rFonts w:ascii="Arial Black" w:eastAsia="Times New Roman" w:hAnsi="Arial Black" w:cs="Calibri"/>
                  <w:sz w:val="18"/>
                  <w:szCs w:val="18"/>
                  <w:lang w:eastAsia="en-IN"/>
                </w:rPr>
                <w:delText xml:space="preserve">+ </w:delText>
              </w:r>
              <w:r w:rsidRPr="00046C01" w:rsidDel="00661F12">
                <w:rPr>
                  <w:rFonts w:ascii="Palladio Uralic" w:eastAsia="Times New Roman" w:hAnsi="Palladio Uralic" w:cs="Calibri"/>
                  <w:sz w:val="18"/>
                  <w:szCs w:val="18"/>
                  <w:lang w:eastAsia="en-IN"/>
                </w:rPr>
                <w:delText>5)</w:delText>
              </w:r>
            </w:del>
          </w:p>
        </w:tc>
        <w:tc>
          <w:tcPr>
            <w:tcW w:w="1264" w:type="dxa"/>
            <w:tcBorders>
              <w:top w:val="nil"/>
              <w:left w:val="nil"/>
              <w:bottom w:val="single" w:sz="4" w:space="0" w:color="auto"/>
              <w:right w:val="single" w:sz="4" w:space="0" w:color="auto"/>
            </w:tcBorders>
            <w:shd w:val="clear" w:color="auto" w:fill="auto"/>
            <w:vAlign w:val="center"/>
            <w:hideMark/>
          </w:tcPr>
          <w:p w14:paraId="3925C613" w14:textId="5F0FDF1B" w:rsidR="00046C01" w:rsidRPr="00046C01" w:rsidDel="00661F12" w:rsidRDefault="00046C01" w:rsidP="00046C01">
            <w:pPr>
              <w:spacing w:after="0" w:line="240" w:lineRule="auto"/>
              <w:jc w:val="center"/>
              <w:rPr>
                <w:del w:id="1602" w:author="Ritu Kamra" w:date="2021-11-25T16:14:00Z"/>
                <w:rFonts w:ascii="Palladio Uralic" w:eastAsia="Times New Roman" w:hAnsi="Palladio Uralic" w:cs="Calibri"/>
                <w:sz w:val="18"/>
                <w:szCs w:val="18"/>
                <w:lang w:eastAsia="en-IN"/>
              </w:rPr>
            </w:pPr>
            <w:del w:id="1603" w:author="Ritu Kamra" w:date="2021-11-25T16:14:00Z">
              <w:r w:rsidRPr="00046C01" w:rsidDel="00661F12">
                <w:rPr>
                  <w:rFonts w:ascii="Palladio Uralic" w:eastAsia="Times New Roman" w:hAnsi="Palladio Uralic" w:cs="Calibri"/>
                  <w:sz w:val="18"/>
                  <w:szCs w:val="18"/>
                  <w:lang w:eastAsia="en-IN"/>
                </w:rPr>
                <w:delText>10.00%</w:delText>
              </w:r>
            </w:del>
          </w:p>
        </w:tc>
        <w:tc>
          <w:tcPr>
            <w:tcW w:w="1677" w:type="dxa"/>
            <w:tcBorders>
              <w:top w:val="nil"/>
              <w:left w:val="nil"/>
              <w:bottom w:val="single" w:sz="4" w:space="0" w:color="auto"/>
              <w:right w:val="single" w:sz="8" w:space="0" w:color="auto"/>
            </w:tcBorders>
            <w:shd w:val="clear" w:color="auto" w:fill="auto"/>
            <w:vAlign w:val="center"/>
            <w:hideMark/>
          </w:tcPr>
          <w:p w14:paraId="792C8A7C" w14:textId="31373942" w:rsidR="00046C01" w:rsidRPr="00046C01" w:rsidDel="00661F12" w:rsidRDefault="00046C01" w:rsidP="00046C01">
            <w:pPr>
              <w:spacing w:after="0" w:line="240" w:lineRule="auto"/>
              <w:jc w:val="center"/>
              <w:rPr>
                <w:del w:id="1604" w:author="Ritu Kamra" w:date="2021-11-25T16:14:00Z"/>
                <w:rFonts w:ascii="Palladio Uralic" w:eastAsia="Times New Roman" w:hAnsi="Palladio Uralic" w:cs="Calibri"/>
                <w:color w:val="000000"/>
                <w:sz w:val="18"/>
                <w:szCs w:val="18"/>
                <w:lang w:eastAsia="en-IN"/>
              </w:rPr>
            </w:pPr>
            <w:del w:id="1605" w:author="Ritu Kamra" w:date="2021-11-25T16:14:00Z">
              <w:r w:rsidRPr="00046C01" w:rsidDel="00661F12">
                <w:rPr>
                  <w:rFonts w:ascii="Palladio Uralic" w:eastAsia="Times New Roman" w:hAnsi="Palladio Uralic" w:cs="Calibri"/>
                  <w:color w:val="000000"/>
                  <w:sz w:val="18"/>
                  <w:szCs w:val="18"/>
                  <w:lang w:eastAsia="en-IN"/>
                </w:rPr>
                <w:delText>1082482</w:delText>
              </w:r>
            </w:del>
          </w:p>
        </w:tc>
      </w:tr>
      <w:tr w:rsidR="00046C01" w:rsidRPr="00046C01" w:rsidDel="00661F12" w14:paraId="6A0D044B" w14:textId="7D956F7D" w:rsidTr="00661F12">
        <w:trPr>
          <w:trHeight w:val="334"/>
          <w:del w:id="1606" w:author="Ritu Kamra" w:date="2021-11-25T16:14:00Z"/>
        </w:trPr>
        <w:tc>
          <w:tcPr>
            <w:tcW w:w="516" w:type="dxa"/>
            <w:tcBorders>
              <w:top w:val="nil"/>
              <w:left w:val="single" w:sz="8" w:space="0" w:color="auto"/>
              <w:bottom w:val="single" w:sz="4" w:space="0" w:color="auto"/>
              <w:right w:val="single" w:sz="4" w:space="0" w:color="auto"/>
            </w:tcBorders>
            <w:shd w:val="clear" w:color="000000" w:fill="A9D08E"/>
            <w:vAlign w:val="center"/>
            <w:hideMark/>
          </w:tcPr>
          <w:p w14:paraId="209C2E9B" w14:textId="53F64A78" w:rsidR="00046C01" w:rsidRPr="00046C01" w:rsidDel="00661F12" w:rsidRDefault="00046C01" w:rsidP="00046C01">
            <w:pPr>
              <w:spacing w:after="0" w:line="240" w:lineRule="auto"/>
              <w:jc w:val="center"/>
              <w:rPr>
                <w:del w:id="1607" w:author="Ritu Kamra" w:date="2021-11-25T16:14:00Z"/>
                <w:rFonts w:ascii="Palladio Uralic" w:eastAsia="Times New Roman" w:hAnsi="Palladio Uralic" w:cs="Calibri"/>
                <w:b/>
                <w:bCs/>
                <w:color w:val="000000"/>
                <w:sz w:val="18"/>
                <w:szCs w:val="18"/>
                <w:lang w:eastAsia="en-IN"/>
              </w:rPr>
            </w:pPr>
            <w:del w:id="1608" w:author="Ritu Kamra" w:date="2021-11-25T16:14:00Z">
              <w:r w:rsidRPr="00046C01" w:rsidDel="00661F12">
                <w:rPr>
                  <w:rFonts w:ascii="Palladio Uralic" w:eastAsia="Times New Roman" w:hAnsi="Palladio Uralic" w:cs="Calibri"/>
                  <w:b/>
                  <w:bCs/>
                  <w:color w:val="000000"/>
                  <w:sz w:val="18"/>
                  <w:szCs w:val="18"/>
                  <w:lang w:eastAsia="en-IN"/>
                </w:rPr>
                <w:delText>D</w:delText>
              </w:r>
            </w:del>
          </w:p>
        </w:tc>
        <w:tc>
          <w:tcPr>
            <w:tcW w:w="6738" w:type="dxa"/>
            <w:tcBorders>
              <w:top w:val="nil"/>
              <w:left w:val="nil"/>
              <w:bottom w:val="single" w:sz="4" w:space="0" w:color="auto"/>
              <w:right w:val="single" w:sz="4" w:space="0" w:color="auto"/>
            </w:tcBorders>
            <w:shd w:val="clear" w:color="000000" w:fill="A9D08E"/>
            <w:vAlign w:val="center"/>
            <w:hideMark/>
          </w:tcPr>
          <w:p w14:paraId="22B4A2F6" w14:textId="7E8F5EE6" w:rsidR="00046C01" w:rsidRPr="00046C01" w:rsidDel="00661F12" w:rsidRDefault="00046C01" w:rsidP="00046C01">
            <w:pPr>
              <w:spacing w:after="0" w:line="240" w:lineRule="auto"/>
              <w:ind w:firstLineChars="100" w:firstLine="181"/>
              <w:rPr>
                <w:del w:id="1609" w:author="Ritu Kamra" w:date="2021-11-25T16:14:00Z"/>
                <w:rFonts w:ascii="Palladio Uralic" w:eastAsia="Times New Roman" w:hAnsi="Palladio Uralic" w:cs="Calibri"/>
                <w:b/>
                <w:bCs/>
                <w:sz w:val="18"/>
                <w:szCs w:val="18"/>
                <w:lang w:eastAsia="en-IN"/>
              </w:rPr>
            </w:pPr>
            <w:del w:id="1610" w:author="Ritu Kamra" w:date="2021-11-25T16:14:00Z">
              <w:r w:rsidRPr="00046C01" w:rsidDel="00661F12">
                <w:rPr>
                  <w:rFonts w:ascii="Palladio Uralic" w:eastAsia="Times New Roman" w:hAnsi="Palladio Uralic" w:cs="Calibri"/>
                  <w:b/>
                  <w:bCs/>
                  <w:sz w:val="18"/>
                  <w:szCs w:val="18"/>
                  <w:lang w:eastAsia="en-IN"/>
                </w:rPr>
                <w:delText>Selling Overheads</w:delText>
              </w:r>
            </w:del>
          </w:p>
        </w:tc>
        <w:tc>
          <w:tcPr>
            <w:tcW w:w="1264" w:type="dxa"/>
            <w:tcBorders>
              <w:top w:val="nil"/>
              <w:left w:val="nil"/>
              <w:bottom w:val="single" w:sz="4" w:space="0" w:color="auto"/>
              <w:right w:val="single" w:sz="4" w:space="0" w:color="auto"/>
            </w:tcBorders>
            <w:shd w:val="clear" w:color="000000" w:fill="A9D08E"/>
            <w:vAlign w:val="center"/>
            <w:hideMark/>
          </w:tcPr>
          <w:p w14:paraId="06DC891E" w14:textId="6130FFFA" w:rsidR="00046C01" w:rsidRPr="00046C01" w:rsidDel="00661F12" w:rsidRDefault="00046C01" w:rsidP="00046C01">
            <w:pPr>
              <w:spacing w:after="0" w:line="240" w:lineRule="auto"/>
              <w:jc w:val="center"/>
              <w:rPr>
                <w:del w:id="1611" w:author="Ritu Kamra" w:date="2021-11-25T16:14:00Z"/>
                <w:rFonts w:ascii="Palladio Uralic" w:eastAsia="Times New Roman" w:hAnsi="Palladio Uralic" w:cs="Calibri"/>
                <w:b/>
                <w:bCs/>
                <w:sz w:val="18"/>
                <w:szCs w:val="18"/>
                <w:lang w:eastAsia="en-IN"/>
              </w:rPr>
            </w:pPr>
            <w:del w:id="1612" w:author="Ritu Kamra" w:date="2021-11-25T16:14:00Z">
              <w:r w:rsidRPr="00046C01" w:rsidDel="00661F12">
                <w:rPr>
                  <w:rFonts w:ascii="Palladio Uralic" w:eastAsia="Times New Roman" w:hAnsi="Palladio Uralic" w:cs="Calibri"/>
                  <w:b/>
                  <w:bCs/>
                  <w:sz w:val="18"/>
                  <w:szCs w:val="18"/>
                  <w:lang w:eastAsia="en-IN"/>
                </w:rPr>
                <w:delText>14 to 16</w:delText>
              </w:r>
            </w:del>
          </w:p>
        </w:tc>
        <w:tc>
          <w:tcPr>
            <w:tcW w:w="1677" w:type="dxa"/>
            <w:tcBorders>
              <w:top w:val="nil"/>
              <w:left w:val="nil"/>
              <w:bottom w:val="single" w:sz="4" w:space="0" w:color="auto"/>
              <w:right w:val="single" w:sz="8" w:space="0" w:color="auto"/>
            </w:tcBorders>
            <w:shd w:val="clear" w:color="000000" w:fill="A9D08E"/>
            <w:vAlign w:val="center"/>
            <w:hideMark/>
          </w:tcPr>
          <w:p w14:paraId="5584FDE4" w14:textId="32AEF90E" w:rsidR="00046C01" w:rsidRPr="00046C01" w:rsidDel="00661F12" w:rsidRDefault="00046C01" w:rsidP="00046C01">
            <w:pPr>
              <w:spacing w:after="0" w:line="240" w:lineRule="auto"/>
              <w:jc w:val="center"/>
              <w:rPr>
                <w:del w:id="1613" w:author="Ritu Kamra" w:date="2021-11-25T16:14:00Z"/>
                <w:rFonts w:ascii="Palladio Uralic" w:eastAsia="Times New Roman" w:hAnsi="Palladio Uralic" w:cs="Calibri"/>
                <w:b/>
                <w:bCs/>
                <w:color w:val="000000"/>
                <w:sz w:val="18"/>
                <w:szCs w:val="18"/>
                <w:lang w:eastAsia="en-IN"/>
              </w:rPr>
            </w:pPr>
            <w:del w:id="1614" w:author="Ritu Kamra" w:date="2021-11-25T16:14:00Z">
              <w:r w:rsidRPr="00046C01" w:rsidDel="00661F12">
                <w:rPr>
                  <w:rFonts w:ascii="Palladio Uralic" w:eastAsia="Times New Roman" w:hAnsi="Palladio Uralic" w:cs="Calibri"/>
                  <w:b/>
                  <w:bCs/>
                  <w:color w:val="000000"/>
                  <w:sz w:val="18"/>
                  <w:szCs w:val="18"/>
                  <w:lang w:eastAsia="en-IN"/>
                </w:rPr>
                <w:delText>21070709</w:delText>
              </w:r>
            </w:del>
          </w:p>
        </w:tc>
      </w:tr>
      <w:tr w:rsidR="00046C01" w:rsidRPr="00046C01" w:rsidDel="00661F12" w14:paraId="67BA7E0E" w14:textId="5FE7E576" w:rsidTr="00661F12">
        <w:trPr>
          <w:trHeight w:val="334"/>
          <w:del w:id="1615"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106AA3BD" w14:textId="6A77E5FC" w:rsidR="00046C01" w:rsidRPr="00046C01" w:rsidDel="00661F12" w:rsidRDefault="00046C01" w:rsidP="00046C01">
            <w:pPr>
              <w:spacing w:after="0" w:line="240" w:lineRule="auto"/>
              <w:jc w:val="center"/>
              <w:rPr>
                <w:del w:id="1616" w:author="Ritu Kamra" w:date="2021-11-25T16:14:00Z"/>
                <w:rFonts w:ascii="Palladio Uralic" w:eastAsia="Times New Roman" w:hAnsi="Palladio Uralic" w:cs="Calibri"/>
                <w:color w:val="000000"/>
                <w:sz w:val="18"/>
                <w:szCs w:val="18"/>
                <w:lang w:eastAsia="en-IN"/>
              </w:rPr>
            </w:pPr>
            <w:del w:id="1617" w:author="Ritu Kamra" w:date="2021-11-25T16:14:00Z">
              <w:r w:rsidRPr="00046C01" w:rsidDel="00661F12">
                <w:rPr>
                  <w:rFonts w:ascii="Palladio Uralic" w:eastAsia="Times New Roman" w:hAnsi="Palladio Uralic" w:cs="Calibri"/>
                  <w:color w:val="000000"/>
                  <w:sz w:val="18"/>
                  <w:szCs w:val="18"/>
                  <w:lang w:eastAsia="en-IN"/>
                </w:rPr>
                <w:delText>9</w:delText>
              </w:r>
            </w:del>
          </w:p>
        </w:tc>
        <w:tc>
          <w:tcPr>
            <w:tcW w:w="6738" w:type="dxa"/>
            <w:tcBorders>
              <w:top w:val="nil"/>
              <w:left w:val="nil"/>
              <w:bottom w:val="single" w:sz="4" w:space="0" w:color="auto"/>
              <w:right w:val="single" w:sz="4" w:space="0" w:color="auto"/>
            </w:tcBorders>
            <w:shd w:val="clear" w:color="auto" w:fill="auto"/>
            <w:vAlign w:val="center"/>
            <w:hideMark/>
          </w:tcPr>
          <w:p w14:paraId="6618521D" w14:textId="3CB9ED2B" w:rsidR="00046C01" w:rsidRPr="00046C01" w:rsidDel="00661F12" w:rsidRDefault="00046C01" w:rsidP="00046C01">
            <w:pPr>
              <w:spacing w:after="0" w:line="240" w:lineRule="auto"/>
              <w:ind w:firstLineChars="100" w:firstLine="180"/>
              <w:rPr>
                <w:del w:id="1618" w:author="Ritu Kamra" w:date="2021-11-25T16:14:00Z"/>
                <w:rFonts w:ascii="Palladio Uralic" w:eastAsia="Times New Roman" w:hAnsi="Palladio Uralic" w:cs="Calibri"/>
                <w:sz w:val="18"/>
                <w:szCs w:val="18"/>
                <w:lang w:eastAsia="en-IN"/>
              </w:rPr>
            </w:pPr>
            <w:del w:id="1619" w:author="Ritu Kamra" w:date="2021-11-25T16:14:00Z">
              <w:r w:rsidRPr="00046C01" w:rsidDel="00661F12">
                <w:rPr>
                  <w:rFonts w:ascii="Palladio Uralic" w:eastAsia="Times New Roman" w:hAnsi="Palladio Uralic" w:cs="Calibri"/>
                  <w:sz w:val="18"/>
                  <w:szCs w:val="18"/>
                  <w:lang w:eastAsia="en-IN"/>
                </w:rPr>
                <w:delText>Distribution and selling costs (10% of manufacturing cost)</w:delText>
              </w:r>
            </w:del>
          </w:p>
        </w:tc>
        <w:tc>
          <w:tcPr>
            <w:tcW w:w="1264" w:type="dxa"/>
            <w:tcBorders>
              <w:top w:val="nil"/>
              <w:left w:val="nil"/>
              <w:bottom w:val="single" w:sz="4" w:space="0" w:color="auto"/>
              <w:right w:val="single" w:sz="4" w:space="0" w:color="auto"/>
            </w:tcBorders>
            <w:shd w:val="clear" w:color="auto" w:fill="auto"/>
            <w:vAlign w:val="center"/>
            <w:hideMark/>
          </w:tcPr>
          <w:p w14:paraId="4E13152D" w14:textId="135952FD" w:rsidR="00046C01" w:rsidRPr="00046C01" w:rsidDel="00661F12" w:rsidRDefault="00046C01" w:rsidP="00046C01">
            <w:pPr>
              <w:spacing w:after="0" w:line="240" w:lineRule="auto"/>
              <w:jc w:val="center"/>
              <w:rPr>
                <w:del w:id="1620" w:author="Ritu Kamra" w:date="2021-11-25T16:14:00Z"/>
                <w:rFonts w:ascii="Palladio Uralic" w:eastAsia="Times New Roman" w:hAnsi="Palladio Uralic" w:cs="Calibri"/>
                <w:sz w:val="18"/>
                <w:szCs w:val="18"/>
                <w:lang w:eastAsia="en-IN"/>
              </w:rPr>
            </w:pPr>
            <w:del w:id="1621" w:author="Ritu Kamra" w:date="2021-11-25T16:14:00Z">
              <w:r w:rsidRPr="00046C01" w:rsidDel="00661F12">
                <w:rPr>
                  <w:rFonts w:ascii="Palladio Uralic" w:eastAsia="Times New Roman" w:hAnsi="Palladio Uralic" w:cs="Calibri"/>
                  <w:sz w:val="18"/>
                  <w:szCs w:val="18"/>
                  <w:lang w:eastAsia="en-IN"/>
                </w:rPr>
                <w:delText>10.00%</w:delText>
              </w:r>
            </w:del>
          </w:p>
        </w:tc>
        <w:tc>
          <w:tcPr>
            <w:tcW w:w="1677" w:type="dxa"/>
            <w:tcBorders>
              <w:top w:val="nil"/>
              <w:left w:val="nil"/>
              <w:bottom w:val="single" w:sz="4" w:space="0" w:color="auto"/>
              <w:right w:val="single" w:sz="8" w:space="0" w:color="auto"/>
            </w:tcBorders>
            <w:shd w:val="clear" w:color="auto" w:fill="auto"/>
            <w:vAlign w:val="center"/>
            <w:hideMark/>
          </w:tcPr>
          <w:p w14:paraId="4D2035BD" w14:textId="547D2456" w:rsidR="00046C01" w:rsidRPr="00046C01" w:rsidDel="00661F12" w:rsidRDefault="00046C01" w:rsidP="00046C01">
            <w:pPr>
              <w:spacing w:after="0" w:line="240" w:lineRule="auto"/>
              <w:jc w:val="center"/>
              <w:rPr>
                <w:del w:id="1622" w:author="Ritu Kamra" w:date="2021-11-25T16:14:00Z"/>
                <w:rFonts w:ascii="Palladio Uralic" w:eastAsia="Times New Roman" w:hAnsi="Palladio Uralic" w:cs="Calibri"/>
                <w:color w:val="000000"/>
                <w:sz w:val="18"/>
                <w:szCs w:val="18"/>
                <w:lang w:eastAsia="en-IN"/>
              </w:rPr>
            </w:pPr>
            <w:del w:id="1623" w:author="Ritu Kamra" w:date="2021-11-25T16:14:00Z">
              <w:r w:rsidRPr="00046C01" w:rsidDel="00661F12">
                <w:rPr>
                  <w:rFonts w:ascii="Palladio Uralic" w:eastAsia="Times New Roman" w:hAnsi="Palladio Uralic" w:cs="Calibri"/>
                  <w:color w:val="000000"/>
                  <w:sz w:val="18"/>
                  <w:szCs w:val="18"/>
                  <w:lang w:eastAsia="en-IN"/>
                </w:rPr>
                <w:delText>17558924</w:delText>
              </w:r>
            </w:del>
          </w:p>
        </w:tc>
      </w:tr>
      <w:tr w:rsidR="00046C01" w:rsidRPr="00046C01" w:rsidDel="00661F12" w14:paraId="1731EA9D" w14:textId="38A4253E" w:rsidTr="00661F12">
        <w:trPr>
          <w:trHeight w:val="334"/>
          <w:del w:id="1624" w:author="Ritu Kamra" w:date="2021-11-25T16:14:00Z"/>
        </w:trPr>
        <w:tc>
          <w:tcPr>
            <w:tcW w:w="516" w:type="dxa"/>
            <w:tcBorders>
              <w:top w:val="nil"/>
              <w:left w:val="single" w:sz="8" w:space="0" w:color="auto"/>
              <w:bottom w:val="single" w:sz="4" w:space="0" w:color="auto"/>
              <w:right w:val="single" w:sz="4" w:space="0" w:color="auto"/>
            </w:tcBorders>
            <w:shd w:val="clear" w:color="auto" w:fill="auto"/>
            <w:vAlign w:val="center"/>
            <w:hideMark/>
          </w:tcPr>
          <w:p w14:paraId="7882DC96" w14:textId="5AAFB99F" w:rsidR="00046C01" w:rsidRPr="00046C01" w:rsidDel="00661F12" w:rsidRDefault="00046C01" w:rsidP="00046C01">
            <w:pPr>
              <w:spacing w:after="0" w:line="240" w:lineRule="auto"/>
              <w:jc w:val="center"/>
              <w:rPr>
                <w:del w:id="1625" w:author="Ritu Kamra" w:date="2021-11-25T16:14:00Z"/>
                <w:rFonts w:ascii="Palladio Uralic" w:eastAsia="Times New Roman" w:hAnsi="Palladio Uralic" w:cs="Calibri"/>
                <w:color w:val="000000"/>
                <w:sz w:val="18"/>
                <w:szCs w:val="18"/>
                <w:lang w:eastAsia="en-IN"/>
              </w:rPr>
            </w:pPr>
            <w:del w:id="1626" w:author="Ritu Kamra" w:date="2021-11-25T16:14:00Z">
              <w:r w:rsidRPr="00046C01" w:rsidDel="00661F12">
                <w:rPr>
                  <w:rFonts w:ascii="Palladio Uralic" w:eastAsia="Times New Roman" w:hAnsi="Palladio Uralic" w:cs="Calibri"/>
                  <w:color w:val="000000"/>
                  <w:sz w:val="18"/>
                  <w:szCs w:val="18"/>
                  <w:lang w:eastAsia="en-IN"/>
                </w:rPr>
                <w:delText>10</w:delText>
              </w:r>
            </w:del>
          </w:p>
        </w:tc>
        <w:tc>
          <w:tcPr>
            <w:tcW w:w="6738" w:type="dxa"/>
            <w:tcBorders>
              <w:top w:val="nil"/>
              <w:left w:val="nil"/>
              <w:bottom w:val="single" w:sz="4" w:space="0" w:color="auto"/>
              <w:right w:val="single" w:sz="4" w:space="0" w:color="auto"/>
            </w:tcBorders>
            <w:shd w:val="clear" w:color="auto" w:fill="auto"/>
            <w:vAlign w:val="center"/>
            <w:hideMark/>
          </w:tcPr>
          <w:p w14:paraId="4F557036" w14:textId="61BA4835" w:rsidR="00046C01" w:rsidRPr="00046C01" w:rsidDel="00661F12" w:rsidRDefault="00046C01" w:rsidP="00046C01">
            <w:pPr>
              <w:spacing w:after="0" w:line="240" w:lineRule="auto"/>
              <w:ind w:firstLineChars="100" w:firstLine="180"/>
              <w:rPr>
                <w:del w:id="1627" w:author="Ritu Kamra" w:date="2021-11-25T16:14:00Z"/>
                <w:rFonts w:ascii="Palladio Uralic" w:eastAsia="Times New Roman" w:hAnsi="Palladio Uralic" w:cs="Calibri"/>
                <w:sz w:val="18"/>
                <w:szCs w:val="18"/>
                <w:lang w:eastAsia="en-IN"/>
              </w:rPr>
            </w:pPr>
            <w:del w:id="1628" w:author="Ritu Kamra" w:date="2021-11-25T16:14:00Z">
              <w:r w:rsidRPr="00046C01" w:rsidDel="00661F12">
                <w:rPr>
                  <w:rFonts w:ascii="Palladio Uralic" w:eastAsia="Times New Roman" w:hAnsi="Palladio Uralic" w:cs="Calibri"/>
                  <w:sz w:val="18"/>
                  <w:szCs w:val="18"/>
                  <w:lang w:eastAsia="en-IN"/>
                </w:rPr>
                <w:delText>Research and development costs (2% of manufacturing cost)</w:delText>
              </w:r>
            </w:del>
          </w:p>
        </w:tc>
        <w:tc>
          <w:tcPr>
            <w:tcW w:w="1264" w:type="dxa"/>
            <w:tcBorders>
              <w:top w:val="nil"/>
              <w:left w:val="nil"/>
              <w:bottom w:val="single" w:sz="4" w:space="0" w:color="auto"/>
              <w:right w:val="single" w:sz="4" w:space="0" w:color="auto"/>
            </w:tcBorders>
            <w:shd w:val="clear" w:color="auto" w:fill="auto"/>
            <w:vAlign w:val="center"/>
            <w:hideMark/>
          </w:tcPr>
          <w:p w14:paraId="1BBE9C10" w14:textId="054CAD50" w:rsidR="00046C01" w:rsidRPr="00046C01" w:rsidDel="00661F12" w:rsidRDefault="00046C01" w:rsidP="00046C01">
            <w:pPr>
              <w:spacing w:after="0" w:line="240" w:lineRule="auto"/>
              <w:jc w:val="center"/>
              <w:rPr>
                <w:del w:id="1629" w:author="Ritu Kamra" w:date="2021-11-25T16:14:00Z"/>
                <w:rFonts w:ascii="Palladio Uralic" w:eastAsia="Times New Roman" w:hAnsi="Palladio Uralic" w:cs="Calibri"/>
                <w:sz w:val="18"/>
                <w:szCs w:val="18"/>
                <w:lang w:eastAsia="en-IN"/>
              </w:rPr>
            </w:pPr>
            <w:del w:id="1630" w:author="Ritu Kamra" w:date="2021-11-25T16:14:00Z">
              <w:r w:rsidRPr="00046C01" w:rsidDel="00661F12">
                <w:rPr>
                  <w:rFonts w:ascii="Palladio Uralic" w:eastAsia="Times New Roman" w:hAnsi="Palladio Uralic" w:cs="Calibri"/>
                  <w:sz w:val="18"/>
                  <w:szCs w:val="18"/>
                  <w:lang w:eastAsia="en-IN"/>
                </w:rPr>
                <w:delText>2.00%</w:delText>
              </w:r>
            </w:del>
          </w:p>
        </w:tc>
        <w:tc>
          <w:tcPr>
            <w:tcW w:w="1677" w:type="dxa"/>
            <w:tcBorders>
              <w:top w:val="nil"/>
              <w:left w:val="nil"/>
              <w:bottom w:val="single" w:sz="4" w:space="0" w:color="auto"/>
              <w:right w:val="single" w:sz="8" w:space="0" w:color="auto"/>
            </w:tcBorders>
            <w:shd w:val="clear" w:color="auto" w:fill="auto"/>
            <w:vAlign w:val="center"/>
            <w:hideMark/>
          </w:tcPr>
          <w:p w14:paraId="7A75E07C" w14:textId="754023A3" w:rsidR="00046C01" w:rsidRPr="00046C01" w:rsidDel="00661F12" w:rsidRDefault="00046C01" w:rsidP="00046C01">
            <w:pPr>
              <w:spacing w:after="0" w:line="240" w:lineRule="auto"/>
              <w:jc w:val="center"/>
              <w:rPr>
                <w:del w:id="1631" w:author="Ritu Kamra" w:date="2021-11-25T16:14:00Z"/>
                <w:rFonts w:ascii="Palladio Uralic" w:eastAsia="Times New Roman" w:hAnsi="Palladio Uralic" w:cs="Calibri"/>
                <w:color w:val="000000"/>
                <w:sz w:val="18"/>
                <w:szCs w:val="18"/>
                <w:lang w:eastAsia="en-IN"/>
              </w:rPr>
            </w:pPr>
            <w:del w:id="1632" w:author="Ritu Kamra" w:date="2021-11-25T16:14:00Z">
              <w:r w:rsidRPr="00046C01" w:rsidDel="00661F12">
                <w:rPr>
                  <w:rFonts w:ascii="Palladio Uralic" w:eastAsia="Times New Roman" w:hAnsi="Palladio Uralic" w:cs="Calibri"/>
                  <w:color w:val="000000"/>
                  <w:sz w:val="18"/>
                  <w:szCs w:val="18"/>
                  <w:lang w:eastAsia="en-IN"/>
                </w:rPr>
                <w:delText>3511785</w:delText>
              </w:r>
            </w:del>
          </w:p>
        </w:tc>
      </w:tr>
      <w:tr w:rsidR="00046C01" w:rsidRPr="00046C01" w:rsidDel="00661F12" w14:paraId="56219BC7" w14:textId="6D73AEA4" w:rsidTr="00661F12">
        <w:tblPrEx>
          <w:tblPrExChange w:id="1633" w:author="Ritu Kamra" w:date="2021-11-25T16:11:00Z">
            <w:tblPrEx>
              <w:tblW w:w="13240" w:type="dxa"/>
            </w:tblPrEx>
          </w:tblPrExChange>
        </w:tblPrEx>
        <w:trPr>
          <w:trHeight w:val="350"/>
          <w:del w:id="1634" w:author="Ritu Kamra" w:date="2021-11-25T16:14:00Z"/>
          <w:trPrChange w:id="1635" w:author="Ritu Kamra" w:date="2021-11-25T16:11:00Z">
            <w:trPr>
              <w:wAfter w:w="3051" w:type="dxa"/>
              <w:trHeight w:val="350"/>
            </w:trPr>
          </w:trPrChange>
        </w:trPr>
        <w:tc>
          <w:tcPr>
            <w:tcW w:w="516" w:type="dxa"/>
            <w:tcBorders>
              <w:top w:val="nil"/>
              <w:left w:val="single" w:sz="8" w:space="0" w:color="auto"/>
              <w:bottom w:val="single" w:sz="8" w:space="0" w:color="auto"/>
              <w:right w:val="single" w:sz="4" w:space="0" w:color="auto"/>
            </w:tcBorders>
            <w:shd w:val="clear" w:color="000000" w:fill="F4B084"/>
            <w:vAlign w:val="center"/>
            <w:tcPrChange w:id="1636" w:author="Ritu Kamra" w:date="2021-11-25T16:11:00Z">
              <w:tcPr>
                <w:tcW w:w="488" w:type="dxa"/>
                <w:tcBorders>
                  <w:top w:val="nil"/>
                  <w:left w:val="single" w:sz="8" w:space="0" w:color="auto"/>
                  <w:bottom w:val="single" w:sz="8" w:space="0" w:color="auto"/>
                  <w:right w:val="single" w:sz="4" w:space="0" w:color="auto"/>
                </w:tcBorders>
                <w:shd w:val="clear" w:color="000000" w:fill="F4B084"/>
                <w:vAlign w:val="center"/>
              </w:tcPr>
            </w:tcPrChange>
          </w:tcPr>
          <w:p w14:paraId="71023C5C" w14:textId="0C358D46" w:rsidR="00046C01" w:rsidRPr="00046C01" w:rsidDel="00661F12" w:rsidRDefault="00046C01" w:rsidP="00046C01">
            <w:pPr>
              <w:spacing w:after="0" w:line="240" w:lineRule="auto"/>
              <w:rPr>
                <w:del w:id="1637" w:author="Ritu Kamra" w:date="2021-11-25T16:14:00Z"/>
                <w:rFonts w:ascii="Times New Roman" w:eastAsia="Times New Roman" w:hAnsi="Times New Roman" w:cs="Times New Roman"/>
                <w:color w:val="000000"/>
                <w:sz w:val="18"/>
                <w:szCs w:val="18"/>
                <w:lang w:eastAsia="en-IN"/>
              </w:rPr>
            </w:pPr>
            <w:del w:id="1638" w:author="Ritu Kamra" w:date="2021-11-25T16:11:00Z">
              <w:r w:rsidRPr="00046C01" w:rsidDel="00661F12">
                <w:rPr>
                  <w:rFonts w:ascii="Times New Roman" w:eastAsia="Times New Roman" w:hAnsi="Times New Roman" w:cs="Times New Roman"/>
                  <w:color w:val="000000"/>
                  <w:sz w:val="18"/>
                  <w:szCs w:val="18"/>
                  <w:lang w:eastAsia="en-IN"/>
                </w:rPr>
                <w:delText> </w:delText>
              </w:r>
            </w:del>
          </w:p>
        </w:tc>
        <w:tc>
          <w:tcPr>
            <w:tcW w:w="6738" w:type="dxa"/>
            <w:tcBorders>
              <w:top w:val="nil"/>
              <w:left w:val="nil"/>
              <w:bottom w:val="single" w:sz="8" w:space="0" w:color="auto"/>
              <w:right w:val="single" w:sz="4" w:space="0" w:color="auto"/>
            </w:tcBorders>
            <w:shd w:val="clear" w:color="000000" w:fill="F4B084"/>
            <w:vAlign w:val="center"/>
            <w:tcPrChange w:id="1639" w:author="Ritu Kamra" w:date="2021-11-25T16:11:00Z">
              <w:tcPr>
                <w:tcW w:w="6756" w:type="dxa"/>
                <w:gridSpan w:val="4"/>
                <w:tcBorders>
                  <w:top w:val="nil"/>
                  <w:left w:val="nil"/>
                  <w:bottom w:val="single" w:sz="8" w:space="0" w:color="auto"/>
                  <w:right w:val="single" w:sz="4" w:space="0" w:color="auto"/>
                </w:tcBorders>
                <w:shd w:val="clear" w:color="000000" w:fill="F4B084"/>
                <w:vAlign w:val="center"/>
              </w:tcPr>
            </w:tcPrChange>
          </w:tcPr>
          <w:p w14:paraId="7DD27F84" w14:textId="7D79706C" w:rsidR="00046C01" w:rsidRPr="00046C01" w:rsidDel="00661F12" w:rsidRDefault="00F130A9" w:rsidP="00046C01">
            <w:pPr>
              <w:spacing w:after="0" w:line="240" w:lineRule="auto"/>
              <w:ind w:firstLineChars="100" w:firstLine="181"/>
              <w:rPr>
                <w:del w:id="1640" w:author="Ritu Kamra" w:date="2021-11-25T16:14:00Z"/>
                <w:rFonts w:ascii="Palladio Uralic" w:eastAsia="Times New Roman" w:hAnsi="Palladio Uralic" w:cs="Calibri"/>
                <w:b/>
                <w:bCs/>
                <w:color w:val="000000"/>
                <w:sz w:val="18"/>
                <w:szCs w:val="18"/>
                <w:lang w:eastAsia="en-IN"/>
              </w:rPr>
            </w:pPr>
            <w:del w:id="1641" w:author="Ritu Kamra" w:date="2021-11-25T16:11:00Z">
              <w:r w:rsidRPr="00046C01" w:rsidDel="00661F12">
                <w:rPr>
                  <w:rFonts w:ascii="Palladio Uralic" w:eastAsia="Times New Roman" w:hAnsi="Palladio Uralic" w:cs="Calibri"/>
                  <w:b/>
                  <w:bCs/>
                  <w:color w:val="000000"/>
                  <w:sz w:val="18"/>
                  <w:szCs w:val="18"/>
                  <w:lang w:eastAsia="en-IN"/>
                </w:rPr>
                <w:delText>Total Production</w:delText>
              </w:r>
              <w:r w:rsidR="00046C01" w:rsidRPr="00046C01" w:rsidDel="00661F12">
                <w:rPr>
                  <w:rFonts w:ascii="Palladio Uralic" w:eastAsia="Times New Roman" w:hAnsi="Palladio Uralic" w:cs="Calibri"/>
                  <w:b/>
                  <w:bCs/>
                  <w:color w:val="000000"/>
                  <w:sz w:val="18"/>
                  <w:szCs w:val="18"/>
                  <w:lang w:eastAsia="en-IN"/>
                </w:rPr>
                <w:delText xml:space="preserve"> Cost</w:delText>
              </w:r>
            </w:del>
          </w:p>
        </w:tc>
        <w:tc>
          <w:tcPr>
            <w:tcW w:w="1264" w:type="dxa"/>
            <w:tcBorders>
              <w:top w:val="nil"/>
              <w:left w:val="nil"/>
              <w:bottom w:val="single" w:sz="8" w:space="0" w:color="auto"/>
              <w:right w:val="single" w:sz="4" w:space="0" w:color="auto"/>
            </w:tcBorders>
            <w:shd w:val="clear" w:color="000000" w:fill="F4B084"/>
            <w:vAlign w:val="center"/>
            <w:tcPrChange w:id="1642" w:author="Ritu Kamra" w:date="2021-11-25T16:11:00Z">
              <w:tcPr>
                <w:tcW w:w="1266" w:type="dxa"/>
                <w:tcBorders>
                  <w:top w:val="nil"/>
                  <w:left w:val="nil"/>
                  <w:bottom w:val="single" w:sz="8" w:space="0" w:color="auto"/>
                  <w:right w:val="single" w:sz="4" w:space="0" w:color="auto"/>
                </w:tcBorders>
                <w:shd w:val="clear" w:color="000000" w:fill="F4B084"/>
                <w:vAlign w:val="center"/>
              </w:tcPr>
            </w:tcPrChange>
          </w:tcPr>
          <w:p w14:paraId="0F72F2F4" w14:textId="36DACFB4" w:rsidR="00046C01" w:rsidRPr="00046C01" w:rsidDel="00661F12" w:rsidRDefault="00046C01" w:rsidP="00046C01">
            <w:pPr>
              <w:spacing w:after="0" w:line="240" w:lineRule="auto"/>
              <w:jc w:val="center"/>
              <w:rPr>
                <w:del w:id="1643" w:author="Ritu Kamra" w:date="2021-11-25T16:14:00Z"/>
                <w:rFonts w:ascii="Palladio Uralic" w:eastAsia="Times New Roman" w:hAnsi="Palladio Uralic" w:cs="Calibri"/>
                <w:b/>
                <w:bCs/>
                <w:color w:val="000000"/>
                <w:sz w:val="18"/>
                <w:szCs w:val="18"/>
                <w:lang w:eastAsia="en-IN"/>
              </w:rPr>
            </w:pPr>
            <w:del w:id="1644" w:author="Ritu Kamra" w:date="2021-11-25T16:11:00Z">
              <w:r w:rsidRPr="00046C01" w:rsidDel="00661F12">
                <w:rPr>
                  <w:rFonts w:ascii="Palladio Uralic" w:eastAsia="Times New Roman" w:hAnsi="Palladio Uralic" w:cs="Calibri"/>
                  <w:b/>
                  <w:bCs/>
                  <w:color w:val="000000"/>
                  <w:sz w:val="18"/>
                  <w:szCs w:val="18"/>
                  <w:lang w:eastAsia="en-IN"/>
                </w:rPr>
                <w:delText xml:space="preserve">C </w:delText>
              </w:r>
              <w:r w:rsidRPr="00046C01" w:rsidDel="00661F12">
                <w:rPr>
                  <w:rFonts w:ascii="Arial Black" w:eastAsia="Times New Roman" w:hAnsi="Arial Black" w:cs="Calibri"/>
                  <w:color w:val="000000"/>
                  <w:sz w:val="18"/>
                  <w:szCs w:val="18"/>
                  <w:lang w:eastAsia="en-IN"/>
                </w:rPr>
                <w:delText xml:space="preserve">+ </w:delText>
              </w:r>
              <w:r w:rsidRPr="00046C01" w:rsidDel="00661F12">
                <w:rPr>
                  <w:rFonts w:ascii="Palladio Uralic" w:eastAsia="Times New Roman" w:hAnsi="Palladio Uralic" w:cs="Calibri"/>
                  <w:b/>
                  <w:bCs/>
                  <w:color w:val="000000"/>
                  <w:sz w:val="18"/>
                  <w:szCs w:val="18"/>
                  <w:lang w:eastAsia="en-IN"/>
                </w:rPr>
                <w:delText>D</w:delText>
              </w:r>
            </w:del>
          </w:p>
        </w:tc>
        <w:tc>
          <w:tcPr>
            <w:tcW w:w="1677" w:type="dxa"/>
            <w:tcBorders>
              <w:top w:val="nil"/>
              <w:left w:val="nil"/>
              <w:bottom w:val="single" w:sz="8" w:space="0" w:color="auto"/>
              <w:right w:val="single" w:sz="8" w:space="0" w:color="auto"/>
            </w:tcBorders>
            <w:shd w:val="clear" w:color="000000" w:fill="F4B084"/>
            <w:vAlign w:val="center"/>
            <w:tcPrChange w:id="1645" w:author="Ritu Kamra" w:date="2021-11-25T16:11:00Z">
              <w:tcPr>
                <w:tcW w:w="1679" w:type="dxa"/>
                <w:gridSpan w:val="3"/>
                <w:tcBorders>
                  <w:top w:val="nil"/>
                  <w:left w:val="nil"/>
                  <w:bottom w:val="single" w:sz="8" w:space="0" w:color="auto"/>
                  <w:right w:val="single" w:sz="8" w:space="0" w:color="auto"/>
                </w:tcBorders>
                <w:shd w:val="clear" w:color="000000" w:fill="F4B084"/>
                <w:vAlign w:val="center"/>
              </w:tcPr>
            </w:tcPrChange>
          </w:tcPr>
          <w:p w14:paraId="47DF21D4" w14:textId="035EF899" w:rsidR="00046C01" w:rsidRPr="00046C01" w:rsidDel="00661F12" w:rsidRDefault="00046C01" w:rsidP="00046C01">
            <w:pPr>
              <w:spacing w:after="0" w:line="240" w:lineRule="auto"/>
              <w:jc w:val="center"/>
              <w:rPr>
                <w:del w:id="1646" w:author="Ritu Kamra" w:date="2021-11-25T16:14:00Z"/>
                <w:rFonts w:ascii="Palladio Uralic" w:eastAsia="Times New Roman" w:hAnsi="Palladio Uralic" w:cs="Calibri"/>
                <w:b/>
                <w:bCs/>
                <w:color w:val="000000"/>
                <w:sz w:val="18"/>
                <w:szCs w:val="18"/>
                <w:lang w:eastAsia="en-IN"/>
              </w:rPr>
            </w:pPr>
            <w:del w:id="1647" w:author="Ritu Kamra" w:date="2021-11-25T16:11:00Z">
              <w:r w:rsidRPr="00046C01" w:rsidDel="00661F12">
                <w:rPr>
                  <w:rFonts w:ascii="Palladio Uralic" w:eastAsia="Times New Roman" w:hAnsi="Palladio Uralic" w:cs="Calibri"/>
                  <w:b/>
                  <w:bCs/>
                  <w:color w:val="000000"/>
                  <w:sz w:val="18"/>
                  <w:szCs w:val="18"/>
                  <w:lang w:eastAsia="en-IN"/>
                </w:rPr>
                <w:delText>196659952</w:delText>
              </w:r>
            </w:del>
          </w:p>
        </w:tc>
      </w:tr>
    </w:tbl>
    <w:p w14:paraId="04C98A25" w14:textId="2CD55AFA" w:rsidR="00E45832" w:rsidRPr="00503AA7" w:rsidRDefault="00E45832" w:rsidP="00503AA7">
      <w:pPr>
        <w:pStyle w:val="ListParagraph"/>
        <w:numPr>
          <w:ilvl w:val="1"/>
          <w:numId w:val="25"/>
        </w:numPr>
        <w:tabs>
          <w:tab w:val="left" w:pos="1365"/>
        </w:tabs>
        <w:spacing w:line="360" w:lineRule="auto"/>
        <w:jc w:val="both"/>
        <w:rPr>
          <w:b/>
          <w:bCs/>
          <w:sz w:val="24"/>
          <w:szCs w:val="24"/>
        </w:rPr>
      </w:pPr>
      <w:r w:rsidRPr="00503AA7">
        <w:rPr>
          <w:b/>
          <w:bCs/>
          <w:sz w:val="24"/>
          <w:szCs w:val="24"/>
        </w:rPr>
        <w:t>Payback Period:</w:t>
      </w:r>
    </w:p>
    <w:p w14:paraId="50F7393C" w14:textId="0EED2191" w:rsidR="00BD0379" w:rsidRDefault="00BD0379" w:rsidP="008119CD">
      <w:pPr>
        <w:tabs>
          <w:tab w:val="left" w:pos="1365"/>
        </w:tabs>
        <w:spacing w:line="360" w:lineRule="auto"/>
        <w:jc w:val="both"/>
        <w:rPr>
          <w:rFonts w:ascii="Arial" w:hAnsi="Arial" w:cs="Arial"/>
          <w:sz w:val="24"/>
          <w:szCs w:val="24"/>
        </w:rPr>
      </w:pPr>
      <w:r w:rsidRPr="00BD0379">
        <w:rPr>
          <w:rFonts w:ascii="Arial" w:hAnsi="Arial" w:cs="Arial"/>
          <w:sz w:val="24"/>
          <w:szCs w:val="24"/>
        </w:rPr>
        <w:t>The payback period is an effective measure of investment risk. It is the number of years it would take to get back the initial investment made for a project. Therefore, as a technique of capital budgeting, the payback period will be used to compare projects and derive the number of years it takes to get back the initial investment. The project with the least number of years usually is selected.</w:t>
      </w:r>
    </w:p>
    <w:p w14:paraId="7EC1A2D1" w14:textId="77777777" w:rsidR="008119CD" w:rsidRPr="00202087" w:rsidRDefault="008119CD" w:rsidP="008119CD">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journals etc. </w:t>
      </w:r>
    </w:p>
    <w:tbl>
      <w:tblPr>
        <w:tblW w:w="10359" w:type="dxa"/>
        <w:tblLook w:val="04A0" w:firstRow="1" w:lastRow="0" w:firstColumn="1" w:lastColumn="0" w:noHBand="0" w:noVBand="1"/>
      </w:tblPr>
      <w:tblGrid>
        <w:gridCol w:w="5224"/>
        <w:gridCol w:w="5135"/>
      </w:tblGrid>
      <w:tr w:rsidR="00E45832" w:rsidRPr="00425BF5" w14:paraId="2BC48AC8" w14:textId="77777777" w:rsidTr="00DD6CA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42C57273" w14:textId="77777777" w:rsidR="00E45832" w:rsidRPr="00425BF5" w:rsidRDefault="00E45832" w:rsidP="00DD6CA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E45832" w:rsidRPr="00425BF5" w14:paraId="375BD7E6"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E0CEECD"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413207A3" w14:textId="77777777" w:rsidR="00E45832" w:rsidRPr="00425BF5" w:rsidRDefault="00E45832" w:rsidP="00DD6CA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E45832" w:rsidRPr="00425BF5" w14:paraId="61900CE8" w14:textId="77777777" w:rsidTr="00217A27">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9766AAB" w14:textId="77777777" w:rsidR="00E45832" w:rsidRDefault="00E45832" w:rsidP="00DD6CA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2EE71357"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71DDB5B0" w14:textId="66BCA587" w:rsidR="00E45832" w:rsidRPr="00425BF5" w:rsidRDefault="008066CC" w:rsidP="00DD6CA5">
            <w:pPr>
              <w:spacing w:after="0" w:line="240" w:lineRule="auto"/>
              <w:jc w:val="center"/>
              <w:rPr>
                <w:rFonts w:ascii="Arial" w:eastAsia="Times New Roman" w:hAnsi="Arial" w:cs="Arial"/>
                <w:color w:val="000000"/>
                <w:sz w:val="24"/>
                <w:szCs w:val="24"/>
                <w:lang w:val="en-US"/>
              </w:rPr>
            </w:pPr>
            <w:ins w:id="1648" w:author="Ritu Kamra" w:date="2021-11-25T16:20:00Z">
              <w:r>
                <w:rPr>
                  <w:rFonts w:ascii="Arial" w:eastAsia="Times New Roman" w:hAnsi="Arial" w:cs="Arial"/>
                  <w:color w:val="000000"/>
                  <w:sz w:val="24"/>
                  <w:szCs w:val="24"/>
                </w:rPr>
                <w:t>219</w:t>
              </w:r>
            </w:ins>
            <w:del w:id="1649" w:author="Ritu Kamra" w:date="2021-11-25T16:20:00Z">
              <w:r w:rsidR="00E45832" w:rsidDel="008066CC">
                <w:rPr>
                  <w:rFonts w:ascii="Arial" w:eastAsia="Times New Roman" w:hAnsi="Arial" w:cs="Arial"/>
                  <w:color w:val="000000"/>
                  <w:sz w:val="24"/>
                  <w:szCs w:val="24"/>
                </w:rPr>
                <w:delText>1</w:delText>
              </w:r>
              <w:r w:rsidR="00046C01" w:rsidDel="008066CC">
                <w:rPr>
                  <w:rFonts w:ascii="Arial" w:eastAsia="Times New Roman" w:hAnsi="Arial" w:cs="Arial"/>
                  <w:color w:val="000000"/>
                  <w:sz w:val="24"/>
                  <w:szCs w:val="24"/>
                </w:rPr>
                <w:delText>53</w:delText>
              </w:r>
            </w:del>
            <w:r w:rsidR="00046C01">
              <w:rPr>
                <w:rFonts w:ascii="Arial" w:eastAsia="Times New Roman" w:hAnsi="Arial" w:cs="Arial"/>
                <w:color w:val="000000"/>
                <w:sz w:val="24"/>
                <w:szCs w:val="24"/>
              </w:rPr>
              <w:t>.3</w:t>
            </w:r>
            <w:ins w:id="1650" w:author="Ritu Kamra" w:date="2021-11-25T16:20:00Z">
              <w:r>
                <w:rPr>
                  <w:rFonts w:ascii="Arial" w:eastAsia="Times New Roman" w:hAnsi="Arial" w:cs="Arial"/>
                  <w:color w:val="000000"/>
                  <w:sz w:val="24"/>
                  <w:szCs w:val="24"/>
                </w:rPr>
                <w:t>6</w:t>
              </w:r>
            </w:ins>
            <w:del w:id="1651" w:author="Ritu Kamra" w:date="2021-11-25T16:20:00Z">
              <w:r w:rsidR="00046C01" w:rsidDel="008066CC">
                <w:rPr>
                  <w:rFonts w:ascii="Arial" w:eastAsia="Times New Roman" w:hAnsi="Arial" w:cs="Arial"/>
                  <w:color w:val="000000"/>
                  <w:sz w:val="24"/>
                  <w:szCs w:val="24"/>
                </w:rPr>
                <w:delText>8</w:delText>
              </w:r>
            </w:del>
          </w:p>
        </w:tc>
      </w:tr>
      <w:tr w:rsidR="00E45832" w:rsidRPr="00425BF5" w14:paraId="607E03BC" w14:textId="77777777" w:rsidTr="00217A27">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E4C16BE" w14:textId="77777777" w:rsidR="00E45832" w:rsidRDefault="00E45832" w:rsidP="00DD6CA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w:t>
            </w:r>
            <w:proofErr w:type="gramStart"/>
            <w:r w:rsidRPr="00425BF5">
              <w:rPr>
                <w:rFonts w:ascii="Arial" w:eastAsia="Times New Roman" w:hAnsi="Arial" w:cs="Arial"/>
                <w:b/>
                <w:bCs/>
                <w:color w:val="000000"/>
                <w:sz w:val="24"/>
                <w:szCs w:val="24"/>
              </w:rPr>
              <w:t>Of</w:t>
            </w:r>
            <w:proofErr w:type="gramEnd"/>
            <w:r w:rsidRPr="00425BF5">
              <w:rPr>
                <w:rFonts w:ascii="Arial" w:eastAsia="Times New Roman" w:hAnsi="Arial" w:cs="Arial"/>
                <w:b/>
                <w:bCs/>
                <w:color w:val="000000"/>
                <w:sz w:val="24"/>
                <w:szCs w:val="24"/>
              </w:rPr>
              <w:t xml:space="preserve"> Return (%)  </w:t>
            </w:r>
          </w:p>
          <w:p w14:paraId="78115787"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4C57D472" w14:textId="1FB4F98F" w:rsidR="00E45832" w:rsidRPr="00425BF5" w:rsidRDefault="008066CC" w:rsidP="00DD6CA5">
            <w:pPr>
              <w:spacing w:after="0" w:line="240" w:lineRule="auto"/>
              <w:jc w:val="center"/>
              <w:rPr>
                <w:rFonts w:ascii="Arial" w:eastAsia="Times New Roman" w:hAnsi="Arial" w:cs="Arial"/>
                <w:color w:val="000000"/>
                <w:sz w:val="24"/>
                <w:szCs w:val="24"/>
                <w:lang w:val="en-US"/>
              </w:rPr>
            </w:pPr>
            <w:ins w:id="1652" w:author="Ritu Kamra" w:date="2021-11-25T16:20:00Z">
              <w:r>
                <w:rPr>
                  <w:rFonts w:ascii="Arial" w:eastAsia="Times New Roman" w:hAnsi="Arial" w:cs="Arial"/>
                  <w:color w:val="000000"/>
                  <w:sz w:val="24"/>
                  <w:szCs w:val="24"/>
                </w:rPr>
                <w:t xml:space="preserve">73 </w:t>
              </w:r>
            </w:ins>
            <w:del w:id="1653" w:author="Ritu Kamra" w:date="2021-11-25T16:20:00Z">
              <w:r w:rsidR="00E45832" w:rsidDel="008066CC">
                <w:rPr>
                  <w:rFonts w:ascii="Arial" w:eastAsia="Times New Roman" w:hAnsi="Arial" w:cs="Arial"/>
                  <w:color w:val="000000"/>
                  <w:sz w:val="24"/>
                  <w:szCs w:val="24"/>
                </w:rPr>
                <w:delText>5</w:delText>
              </w:r>
              <w:r w:rsidR="00046C01" w:rsidDel="008066CC">
                <w:rPr>
                  <w:rFonts w:ascii="Arial" w:eastAsia="Times New Roman" w:hAnsi="Arial" w:cs="Arial"/>
                  <w:color w:val="000000"/>
                  <w:sz w:val="24"/>
                  <w:szCs w:val="24"/>
                </w:rPr>
                <w:delText>6.54</w:delText>
              </w:r>
            </w:del>
            <w:r w:rsidR="00046C01">
              <w:rPr>
                <w:rFonts w:ascii="Arial" w:eastAsia="Times New Roman" w:hAnsi="Arial" w:cs="Arial"/>
                <w:color w:val="000000"/>
                <w:sz w:val="24"/>
                <w:szCs w:val="24"/>
              </w:rPr>
              <w:t>%</w:t>
            </w:r>
          </w:p>
        </w:tc>
      </w:tr>
      <w:tr w:rsidR="00E45832" w:rsidRPr="00425BF5" w14:paraId="7ED5B07A"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5D6239D5" w14:textId="77777777" w:rsidR="00E45832" w:rsidRPr="00425BF5" w:rsidRDefault="00E45832" w:rsidP="00DD6CA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1C5187DB" w14:textId="77777777" w:rsidR="00E45832" w:rsidRPr="00425BF5" w:rsidRDefault="00E45832" w:rsidP="00DD6CA5">
            <w:pPr>
              <w:spacing w:after="0" w:line="240" w:lineRule="auto"/>
              <w:jc w:val="center"/>
              <w:rPr>
                <w:rFonts w:ascii="Arial" w:eastAsia="Times New Roman" w:hAnsi="Arial" w:cs="Arial"/>
                <w:color w:val="000000"/>
                <w:sz w:val="24"/>
                <w:szCs w:val="24"/>
                <w:lang w:val="en-US"/>
              </w:rPr>
            </w:pPr>
          </w:p>
        </w:tc>
      </w:tr>
      <w:tr w:rsidR="00E45832" w:rsidRPr="00425BF5" w14:paraId="60619B71"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66E022F1" w14:textId="77777777" w:rsidR="00E45832" w:rsidRPr="00425BF5" w:rsidRDefault="00E45832" w:rsidP="00DD6CA5">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5" w:type="dxa"/>
            <w:tcBorders>
              <w:top w:val="nil"/>
              <w:left w:val="nil"/>
              <w:bottom w:val="single" w:sz="4" w:space="0" w:color="auto"/>
              <w:right w:val="single" w:sz="4" w:space="0" w:color="auto"/>
            </w:tcBorders>
            <w:shd w:val="clear" w:color="000000" w:fill="FFFFFF"/>
            <w:vAlign w:val="center"/>
          </w:tcPr>
          <w:p w14:paraId="3FA963AC" w14:textId="0644449E" w:rsidR="00E45832" w:rsidRPr="00425BF5" w:rsidRDefault="008066CC" w:rsidP="00DD6CA5">
            <w:pPr>
              <w:spacing w:after="0" w:line="240" w:lineRule="auto"/>
              <w:jc w:val="center"/>
              <w:rPr>
                <w:rFonts w:ascii="Arial" w:eastAsia="Times New Roman" w:hAnsi="Arial" w:cs="Arial"/>
                <w:color w:val="000000"/>
                <w:sz w:val="24"/>
                <w:szCs w:val="24"/>
                <w:lang w:val="en-US"/>
              </w:rPr>
            </w:pPr>
            <w:ins w:id="1654" w:author="Ritu Kamra" w:date="2021-11-25T16:20:00Z">
              <w:r>
                <w:rPr>
                  <w:rFonts w:ascii="Arial" w:eastAsia="Times New Roman" w:hAnsi="Arial" w:cs="Arial"/>
                  <w:color w:val="000000"/>
                  <w:sz w:val="24"/>
                  <w:szCs w:val="24"/>
                </w:rPr>
                <w:t>1.77</w:t>
              </w:r>
            </w:ins>
            <w:del w:id="1655" w:author="Ritu Kamra" w:date="2021-11-25T16:20:00Z">
              <w:r w:rsidR="00E45832" w:rsidDel="008066CC">
                <w:rPr>
                  <w:rFonts w:ascii="Arial" w:eastAsia="Times New Roman" w:hAnsi="Arial" w:cs="Arial"/>
                  <w:color w:val="000000"/>
                  <w:sz w:val="24"/>
                  <w:szCs w:val="24"/>
                </w:rPr>
                <w:delText>2.</w:delText>
              </w:r>
              <w:r w:rsidR="00046C01" w:rsidDel="008066CC">
                <w:rPr>
                  <w:rFonts w:ascii="Arial" w:eastAsia="Times New Roman" w:hAnsi="Arial" w:cs="Arial"/>
                  <w:color w:val="000000"/>
                  <w:sz w:val="24"/>
                  <w:szCs w:val="24"/>
                </w:rPr>
                <w:delText>29</w:delText>
              </w:r>
            </w:del>
          </w:p>
        </w:tc>
      </w:tr>
      <w:tr w:rsidR="00E45832" w:rsidRPr="00425BF5" w14:paraId="491C4360" w14:textId="77777777" w:rsidTr="00217A27">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B9535B7" w14:textId="77777777" w:rsidR="00E45832" w:rsidRPr="00425BF5" w:rsidRDefault="00E45832" w:rsidP="00DD6CA5">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5" w:type="dxa"/>
            <w:tcBorders>
              <w:top w:val="nil"/>
              <w:left w:val="nil"/>
              <w:bottom w:val="single" w:sz="4" w:space="0" w:color="auto"/>
              <w:right w:val="single" w:sz="4" w:space="0" w:color="auto"/>
            </w:tcBorders>
            <w:shd w:val="clear" w:color="000000" w:fill="FFFFFF"/>
            <w:vAlign w:val="center"/>
          </w:tcPr>
          <w:p w14:paraId="463A6407" w14:textId="1B539EDA" w:rsidR="00E45832" w:rsidRPr="00425BF5" w:rsidRDefault="008066CC" w:rsidP="00DD6CA5">
            <w:pPr>
              <w:spacing w:after="0" w:line="240" w:lineRule="auto"/>
              <w:jc w:val="center"/>
              <w:rPr>
                <w:rFonts w:ascii="Arial" w:eastAsia="Times New Roman" w:hAnsi="Arial" w:cs="Arial"/>
                <w:color w:val="000000"/>
                <w:sz w:val="24"/>
                <w:szCs w:val="24"/>
                <w:lang w:val="en-US"/>
              </w:rPr>
            </w:pPr>
            <w:ins w:id="1656" w:author="Ritu Kamra" w:date="2021-11-25T16:21:00Z">
              <w:r w:rsidRPr="008066CC">
                <w:rPr>
                  <w:rFonts w:ascii="Arial" w:eastAsia="Times New Roman" w:hAnsi="Arial" w:cs="Arial"/>
                  <w:color w:val="000000"/>
                  <w:sz w:val="24"/>
                  <w:szCs w:val="24"/>
                  <w:lang w:val="en-US"/>
                  <w:rPrChange w:id="1657" w:author="Ritu Kamra" w:date="2021-11-25T16:21:00Z">
                    <w:rPr>
                      <w:rFonts w:ascii="Arial" w:eastAsia="Times New Roman" w:hAnsi="Arial" w:cs="Arial"/>
                      <w:color w:val="000000"/>
                      <w:sz w:val="24"/>
                      <w:szCs w:val="24"/>
                      <w:highlight w:val="yellow"/>
                      <w:lang w:val="en-US"/>
                    </w:rPr>
                  </w:rPrChange>
                </w:rPr>
                <w:t>2.38</w:t>
              </w:r>
            </w:ins>
            <w:del w:id="1658" w:author="Ritu Kamra" w:date="2021-11-25T16:21:00Z">
              <w:r w:rsidR="00E45832" w:rsidRPr="008066CC" w:rsidDel="008066CC">
                <w:rPr>
                  <w:rFonts w:ascii="Arial" w:eastAsia="Times New Roman" w:hAnsi="Arial" w:cs="Arial"/>
                  <w:color w:val="000000"/>
                  <w:sz w:val="24"/>
                  <w:szCs w:val="24"/>
                  <w:highlight w:val="yellow"/>
                  <w:lang w:val="en-US"/>
                  <w:rPrChange w:id="1659" w:author="Ritu Kamra" w:date="2021-11-25T16:21:00Z">
                    <w:rPr>
                      <w:rFonts w:ascii="Arial" w:eastAsia="Times New Roman" w:hAnsi="Arial" w:cs="Arial"/>
                      <w:color w:val="000000"/>
                      <w:sz w:val="24"/>
                      <w:szCs w:val="24"/>
                      <w:lang w:val="en-US"/>
                    </w:rPr>
                  </w:rPrChange>
                </w:rPr>
                <w:delText>2.9</w:delText>
              </w:r>
            </w:del>
          </w:p>
        </w:tc>
      </w:tr>
    </w:tbl>
    <w:p w14:paraId="21C1FF3F" w14:textId="77777777" w:rsidR="00503AA7" w:rsidRDefault="00503AA7" w:rsidP="00E45832">
      <w:pPr>
        <w:tabs>
          <w:tab w:val="left" w:pos="1365"/>
        </w:tabs>
        <w:spacing w:line="360" w:lineRule="auto"/>
        <w:jc w:val="both"/>
        <w:rPr>
          <w:rFonts w:ascii="Arial" w:eastAsia="Arial" w:hAnsi="Arial" w:cs="Arial"/>
          <w:b/>
          <w:bCs/>
          <w:sz w:val="24"/>
          <w:szCs w:val="24"/>
          <w:lang w:val="en-US"/>
        </w:rPr>
      </w:pPr>
    </w:p>
    <w:p w14:paraId="379366A3" w14:textId="77777777" w:rsidR="00503AA7" w:rsidRDefault="00503AA7" w:rsidP="00E45832">
      <w:pPr>
        <w:tabs>
          <w:tab w:val="left" w:pos="1365"/>
        </w:tabs>
        <w:spacing w:line="360" w:lineRule="auto"/>
        <w:jc w:val="both"/>
        <w:rPr>
          <w:rFonts w:ascii="Arial" w:eastAsia="Arial" w:hAnsi="Arial" w:cs="Arial"/>
          <w:b/>
          <w:bCs/>
          <w:sz w:val="24"/>
          <w:szCs w:val="24"/>
          <w:lang w:val="en-US"/>
        </w:rPr>
      </w:pPr>
    </w:p>
    <w:p w14:paraId="2FA57EAA" w14:textId="2A69CABC" w:rsidR="00AE7F12" w:rsidRDefault="00AE7F12" w:rsidP="00E45832">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Assumptions-</w:t>
      </w:r>
    </w:p>
    <w:p w14:paraId="57712095" w14:textId="2E8B5D8A"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Cost of Capital will be assumed as 10%</w:t>
      </w:r>
    </w:p>
    <w:p w14:paraId="29FBD876" w14:textId="78EF9765"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Tax rate will be assumed as 30%</w:t>
      </w:r>
    </w:p>
    <w:p w14:paraId="3DABE2A9" w14:textId="1A8FF488"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Amortization will be presumed to be in next 10 years on equal basis.</w:t>
      </w:r>
    </w:p>
    <w:p w14:paraId="0623454A" w14:textId="7FCE401F"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 xml:space="preserve">Capacity will be </w:t>
      </w:r>
      <w:r w:rsidR="00033309">
        <w:rPr>
          <w:sz w:val="24"/>
          <w:szCs w:val="24"/>
        </w:rPr>
        <w:t>i</w:t>
      </w:r>
      <w:r w:rsidRPr="00AE7F12">
        <w:rPr>
          <w:sz w:val="24"/>
          <w:szCs w:val="24"/>
        </w:rPr>
        <w:t>nstalled in two phases: -</w:t>
      </w:r>
    </w:p>
    <w:p w14:paraId="1225DDD6" w14:textId="451588FD"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50 % will be installed initially in first year, later 50 % will be installed in fifth year.</w:t>
      </w:r>
    </w:p>
    <w:p w14:paraId="51BC05D3" w14:textId="3A55125A"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lastRenderedPageBreak/>
        <w:t>Operating Revenue will be bifurcated between: -</w:t>
      </w:r>
    </w:p>
    <w:tbl>
      <w:tblPr>
        <w:tblW w:w="6074" w:type="dxa"/>
        <w:tblInd w:w="2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6"/>
        <w:gridCol w:w="2678"/>
      </w:tblGrid>
      <w:tr w:rsidR="00C30C8D" w:rsidRPr="00033309" w14:paraId="5045E7C2" w14:textId="77777777" w:rsidTr="00F130A9">
        <w:trPr>
          <w:trHeight w:val="372"/>
        </w:trPr>
        <w:tc>
          <w:tcPr>
            <w:tcW w:w="3396" w:type="dxa"/>
            <w:shd w:val="clear" w:color="auto" w:fill="auto"/>
            <w:noWrap/>
            <w:vAlign w:val="bottom"/>
            <w:hideMark/>
          </w:tcPr>
          <w:p w14:paraId="300419CD" w14:textId="3DF1852F" w:rsidR="00C30C8D" w:rsidRPr="00AE7F12" w:rsidRDefault="00C30C8D" w:rsidP="00C30C8D">
            <w:pPr>
              <w:spacing w:after="0" w:line="240" w:lineRule="auto"/>
              <w:rPr>
                <w:rFonts w:ascii="Calibri" w:eastAsia="Times New Roman" w:hAnsi="Calibri" w:cs="Calibri"/>
                <w:color w:val="000000"/>
                <w:lang w:eastAsia="en-IN"/>
              </w:rPr>
            </w:pPr>
            <w:ins w:id="1660" w:author="Ritu Kamra" w:date="2021-11-25T16:22:00Z">
              <w:r>
                <w:rPr>
                  <w:rFonts w:ascii="Calibri" w:hAnsi="Calibri" w:cs="Calibri"/>
                  <w:color w:val="000000"/>
                </w:rPr>
                <w:t>LER</w:t>
              </w:r>
            </w:ins>
            <w:del w:id="1661" w:author="Ritu Kamra" w:date="2021-11-25T16:22:00Z">
              <w:r w:rsidRPr="00AE7F12" w:rsidDel="004E20B2">
                <w:rPr>
                  <w:rFonts w:ascii="Calibri" w:eastAsia="Times New Roman" w:hAnsi="Calibri" w:cs="Calibri"/>
                  <w:color w:val="000000"/>
                  <w:lang w:eastAsia="en-IN"/>
                </w:rPr>
                <w:delText xml:space="preserve">LER </w:delText>
              </w:r>
              <w:r w:rsidDel="004E20B2">
                <w:rPr>
                  <w:rFonts w:ascii="Calibri" w:eastAsia="Times New Roman" w:hAnsi="Calibri" w:cs="Calibri"/>
                  <w:color w:val="000000"/>
                  <w:lang w:eastAsia="en-IN"/>
                </w:rPr>
                <w:delText>(Liquid Epoxy Resin)</w:delText>
              </w:r>
            </w:del>
          </w:p>
        </w:tc>
        <w:tc>
          <w:tcPr>
            <w:tcW w:w="2678" w:type="dxa"/>
            <w:shd w:val="clear" w:color="auto" w:fill="auto"/>
            <w:noWrap/>
            <w:vAlign w:val="bottom"/>
            <w:hideMark/>
          </w:tcPr>
          <w:p w14:paraId="285E99FB" w14:textId="12957DDD" w:rsidR="00C30C8D" w:rsidRPr="00AE7F12" w:rsidRDefault="00C30C8D" w:rsidP="00C30C8D">
            <w:pPr>
              <w:spacing w:after="0" w:line="240" w:lineRule="auto"/>
              <w:jc w:val="right"/>
              <w:rPr>
                <w:rFonts w:ascii="Calibri" w:eastAsia="Times New Roman" w:hAnsi="Calibri" w:cs="Calibri"/>
                <w:color w:val="000000"/>
                <w:lang w:eastAsia="en-IN"/>
              </w:rPr>
            </w:pPr>
            <w:ins w:id="1662" w:author="Ritu Kamra" w:date="2021-11-25T16:22:00Z">
              <w:r>
                <w:rPr>
                  <w:rFonts w:ascii="Calibri" w:hAnsi="Calibri" w:cs="Calibri"/>
                  <w:color w:val="000000"/>
                </w:rPr>
                <w:t>53%</w:t>
              </w:r>
            </w:ins>
            <w:del w:id="1663" w:author="Ritu Kamra" w:date="2021-11-25T16:22:00Z">
              <w:r w:rsidRPr="00AE7F12" w:rsidDel="004E20B2">
                <w:rPr>
                  <w:rFonts w:ascii="Calibri" w:eastAsia="Times New Roman" w:hAnsi="Calibri" w:cs="Calibri"/>
                  <w:color w:val="000000"/>
                  <w:lang w:eastAsia="en-IN"/>
                </w:rPr>
                <w:delText>70%</w:delText>
              </w:r>
            </w:del>
          </w:p>
        </w:tc>
      </w:tr>
      <w:tr w:rsidR="00C30C8D" w:rsidRPr="00AE7F12" w14:paraId="159A8595" w14:textId="77777777" w:rsidTr="00F130A9">
        <w:trPr>
          <w:trHeight w:val="372"/>
        </w:trPr>
        <w:tc>
          <w:tcPr>
            <w:tcW w:w="3396" w:type="dxa"/>
            <w:shd w:val="clear" w:color="auto" w:fill="auto"/>
            <w:noWrap/>
            <w:vAlign w:val="bottom"/>
            <w:hideMark/>
          </w:tcPr>
          <w:p w14:paraId="24D8D272" w14:textId="2ADAC9A2" w:rsidR="00C30C8D" w:rsidRPr="00AE7F12" w:rsidRDefault="00C30C8D" w:rsidP="00C30C8D">
            <w:pPr>
              <w:spacing w:after="0" w:line="240" w:lineRule="auto"/>
              <w:rPr>
                <w:rFonts w:ascii="Calibri" w:eastAsia="Times New Roman" w:hAnsi="Calibri" w:cs="Calibri"/>
                <w:color w:val="000000"/>
                <w:lang w:eastAsia="en-IN"/>
              </w:rPr>
            </w:pPr>
            <w:ins w:id="1664" w:author="Ritu Kamra" w:date="2021-11-25T16:22:00Z">
              <w:r>
                <w:rPr>
                  <w:rFonts w:ascii="Calibri" w:hAnsi="Calibri" w:cs="Calibri"/>
                  <w:color w:val="000000"/>
                </w:rPr>
                <w:t>Solid Epoxy Resin</w:t>
              </w:r>
            </w:ins>
            <w:del w:id="1665" w:author="Ritu Kamra" w:date="2021-11-25T16:22:00Z">
              <w:r w:rsidRPr="00AE7F12" w:rsidDel="004E20B2">
                <w:rPr>
                  <w:rFonts w:ascii="Calibri" w:eastAsia="Times New Roman" w:hAnsi="Calibri" w:cs="Calibri"/>
                  <w:color w:val="000000"/>
                  <w:lang w:eastAsia="en-IN"/>
                </w:rPr>
                <w:delText xml:space="preserve">SER </w:delText>
              </w:r>
              <w:r w:rsidDel="004E20B2">
                <w:rPr>
                  <w:rFonts w:ascii="Calibri" w:eastAsia="Times New Roman" w:hAnsi="Calibri" w:cs="Calibri"/>
                  <w:color w:val="000000"/>
                  <w:lang w:eastAsia="en-IN"/>
                </w:rPr>
                <w:delText>(Solid Epoxy Resin)</w:delText>
              </w:r>
              <w:r w:rsidRPr="00AE7F12" w:rsidDel="004E20B2">
                <w:rPr>
                  <w:rFonts w:ascii="Calibri" w:eastAsia="Times New Roman" w:hAnsi="Calibri" w:cs="Calibri"/>
                  <w:color w:val="000000"/>
                  <w:lang w:eastAsia="en-IN"/>
                </w:rPr>
                <w:delText xml:space="preserve">-EXPORT </w:delText>
              </w:r>
            </w:del>
          </w:p>
        </w:tc>
        <w:tc>
          <w:tcPr>
            <w:tcW w:w="2678" w:type="dxa"/>
            <w:shd w:val="clear" w:color="auto" w:fill="auto"/>
            <w:noWrap/>
            <w:vAlign w:val="bottom"/>
            <w:hideMark/>
          </w:tcPr>
          <w:p w14:paraId="2D0E3881" w14:textId="1BA25F38" w:rsidR="00C30C8D" w:rsidRPr="00AE7F12" w:rsidRDefault="00C30C8D" w:rsidP="00C30C8D">
            <w:pPr>
              <w:spacing w:after="0" w:line="240" w:lineRule="auto"/>
              <w:jc w:val="right"/>
              <w:rPr>
                <w:rFonts w:ascii="Calibri" w:eastAsia="Times New Roman" w:hAnsi="Calibri" w:cs="Calibri"/>
                <w:color w:val="000000"/>
                <w:lang w:eastAsia="en-IN"/>
              </w:rPr>
            </w:pPr>
            <w:ins w:id="1666" w:author="Ritu Kamra" w:date="2021-11-25T16:22:00Z">
              <w:r>
                <w:rPr>
                  <w:rFonts w:ascii="Calibri" w:hAnsi="Calibri" w:cs="Calibri"/>
                  <w:color w:val="000000"/>
                </w:rPr>
                <w:t>24%</w:t>
              </w:r>
            </w:ins>
            <w:del w:id="1667" w:author="Ritu Kamra" w:date="2021-11-25T16:22:00Z">
              <w:r w:rsidRPr="00AE7F12" w:rsidDel="004E20B2">
                <w:rPr>
                  <w:rFonts w:ascii="Calibri" w:eastAsia="Times New Roman" w:hAnsi="Calibri" w:cs="Calibri"/>
                  <w:color w:val="000000"/>
                  <w:lang w:eastAsia="en-IN"/>
                </w:rPr>
                <w:delText>15%</w:delText>
              </w:r>
            </w:del>
          </w:p>
        </w:tc>
      </w:tr>
      <w:tr w:rsidR="00C30C8D" w:rsidRPr="00AE7F12" w14:paraId="4051CA13" w14:textId="77777777" w:rsidTr="00F130A9">
        <w:trPr>
          <w:trHeight w:val="372"/>
        </w:trPr>
        <w:tc>
          <w:tcPr>
            <w:tcW w:w="3396" w:type="dxa"/>
            <w:shd w:val="clear" w:color="auto" w:fill="auto"/>
            <w:noWrap/>
            <w:vAlign w:val="bottom"/>
            <w:hideMark/>
          </w:tcPr>
          <w:p w14:paraId="64035B00" w14:textId="2703E1F6" w:rsidR="00C30C8D" w:rsidRPr="00AE7F12" w:rsidRDefault="00C30C8D" w:rsidP="00C30C8D">
            <w:pPr>
              <w:spacing w:after="0" w:line="240" w:lineRule="auto"/>
              <w:rPr>
                <w:rFonts w:ascii="Calibri" w:eastAsia="Times New Roman" w:hAnsi="Calibri" w:cs="Calibri"/>
                <w:color w:val="000000"/>
                <w:lang w:eastAsia="en-IN"/>
              </w:rPr>
            </w:pPr>
            <w:ins w:id="1668" w:author="Ritu Kamra" w:date="2021-11-25T16:22:00Z">
              <w:r>
                <w:rPr>
                  <w:rFonts w:ascii="Calibri" w:hAnsi="Calibri" w:cs="Calibri"/>
                  <w:color w:val="000000"/>
                </w:rPr>
                <w:t>Semi Solid and Specialized Epoxy Resin</w:t>
              </w:r>
            </w:ins>
            <w:del w:id="1669" w:author="Ritu Kamra" w:date="2021-11-25T16:22:00Z">
              <w:r w:rsidRPr="00AE7F12" w:rsidDel="004E20B2">
                <w:rPr>
                  <w:rFonts w:ascii="Calibri" w:eastAsia="Times New Roman" w:hAnsi="Calibri" w:cs="Calibri"/>
                  <w:color w:val="000000"/>
                  <w:lang w:eastAsia="en-IN"/>
                </w:rPr>
                <w:delText>SER</w:delText>
              </w:r>
              <w:r w:rsidDel="004E20B2">
                <w:rPr>
                  <w:rFonts w:ascii="Calibri" w:eastAsia="Times New Roman" w:hAnsi="Calibri" w:cs="Calibri"/>
                  <w:color w:val="000000"/>
                  <w:lang w:eastAsia="en-IN"/>
                </w:rPr>
                <w:delText>(Solid Epoxy Resin)</w:delText>
              </w:r>
              <w:r w:rsidRPr="00AE7F12" w:rsidDel="004E20B2">
                <w:rPr>
                  <w:rFonts w:ascii="Calibri" w:eastAsia="Times New Roman" w:hAnsi="Calibri" w:cs="Calibri"/>
                  <w:color w:val="000000"/>
                  <w:lang w:eastAsia="en-IN"/>
                </w:rPr>
                <w:delText xml:space="preserve"> -DOMESTIC</w:delText>
              </w:r>
            </w:del>
          </w:p>
        </w:tc>
        <w:tc>
          <w:tcPr>
            <w:tcW w:w="2678" w:type="dxa"/>
            <w:shd w:val="clear" w:color="auto" w:fill="auto"/>
            <w:noWrap/>
            <w:vAlign w:val="bottom"/>
            <w:hideMark/>
          </w:tcPr>
          <w:p w14:paraId="6FC6FFD7" w14:textId="3A3AB527" w:rsidR="00C30C8D" w:rsidRPr="00AE7F12" w:rsidRDefault="00C30C8D" w:rsidP="00C30C8D">
            <w:pPr>
              <w:spacing w:after="0" w:line="240" w:lineRule="auto"/>
              <w:jc w:val="right"/>
              <w:rPr>
                <w:rFonts w:ascii="Calibri" w:eastAsia="Times New Roman" w:hAnsi="Calibri" w:cs="Calibri"/>
                <w:color w:val="000000"/>
                <w:lang w:eastAsia="en-IN"/>
              </w:rPr>
            </w:pPr>
            <w:ins w:id="1670" w:author="Ritu Kamra" w:date="2021-11-25T16:22:00Z">
              <w:r>
                <w:rPr>
                  <w:rFonts w:ascii="Calibri" w:hAnsi="Calibri" w:cs="Calibri"/>
                  <w:color w:val="000000"/>
                </w:rPr>
                <w:t>23%</w:t>
              </w:r>
            </w:ins>
            <w:del w:id="1671" w:author="Ritu Kamra" w:date="2021-11-25T16:22:00Z">
              <w:r w:rsidRPr="00AE7F12" w:rsidDel="004E20B2">
                <w:rPr>
                  <w:rFonts w:ascii="Calibri" w:eastAsia="Times New Roman" w:hAnsi="Calibri" w:cs="Calibri"/>
                  <w:color w:val="000000"/>
                  <w:lang w:eastAsia="en-IN"/>
                </w:rPr>
                <w:delText>15%</w:delText>
              </w:r>
            </w:del>
          </w:p>
        </w:tc>
      </w:tr>
    </w:tbl>
    <w:p w14:paraId="35385A80" w14:textId="7AC85C95" w:rsidR="00AE7F12" w:rsidRPr="00AE7F12" w:rsidDel="00C568A4" w:rsidRDefault="00AE7F12" w:rsidP="00AE7F12">
      <w:pPr>
        <w:tabs>
          <w:tab w:val="left" w:pos="1365"/>
        </w:tabs>
        <w:spacing w:line="360" w:lineRule="auto"/>
        <w:jc w:val="both"/>
        <w:rPr>
          <w:del w:id="1672" w:author="Hardik Malhotra" w:date="2021-11-25T17:20:00Z"/>
          <w:rFonts w:ascii="Arial" w:eastAsia="Arial" w:hAnsi="Arial" w:cs="Arial"/>
          <w:sz w:val="24"/>
          <w:szCs w:val="24"/>
          <w:lang w:val="en-US"/>
        </w:rPr>
      </w:pPr>
    </w:p>
    <w:p w14:paraId="41363917" w14:textId="1FA4BC2E"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Accounts Receivables will be taken as of 60 Days.</w:t>
      </w:r>
    </w:p>
    <w:p w14:paraId="5838F953" w14:textId="0DD40216"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Accounts Payables will be taken as of 60 Days.</w:t>
      </w:r>
    </w:p>
    <w:p w14:paraId="3451DE9B" w14:textId="1DD0961E" w:rsidR="00AE7F12" w:rsidRPr="00AE7F12" w:rsidRDefault="00AE7F12" w:rsidP="00AE7F12">
      <w:pPr>
        <w:pStyle w:val="ListParagraph"/>
        <w:numPr>
          <w:ilvl w:val="0"/>
          <w:numId w:val="43"/>
        </w:numPr>
        <w:tabs>
          <w:tab w:val="left" w:pos="1365"/>
        </w:tabs>
        <w:spacing w:line="360" w:lineRule="auto"/>
        <w:jc w:val="both"/>
        <w:rPr>
          <w:sz w:val="24"/>
          <w:szCs w:val="24"/>
        </w:rPr>
      </w:pPr>
      <w:r w:rsidRPr="00AE7F12">
        <w:rPr>
          <w:sz w:val="24"/>
          <w:szCs w:val="24"/>
        </w:rPr>
        <w:t>Inventory will be taken as of 30 Days.</w:t>
      </w:r>
    </w:p>
    <w:p w14:paraId="3E3860B3" w14:textId="76F7525F" w:rsidR="00E45832" w:rsidRDefault="00E45832" w:rsidP="008119CD">
      <w:pPr>
        <w:pStyle w:val="ListParagraph"/>
        <w:numPr>
          <w:ilvl w:val="1"/>
          <w:numId w:val="25"/>
        </w:numPr>
        <w:tabs>
          <w:tab w:val="left" w:pos="1365"/>
        </w:tabs>
        <w:spacing w:line="360" w:lineRule="auto"/>
        <w:jc w:val="both"/>
        <w:rPr>
          <w:b/>
          <w:bCs/>
          <w:sz w:val="24"/>
          <w:szCs w:val="24"/>
        </w:rPr>
      </w:pPr>
      <w:r w:rsidRPr="008119CD">
        <w:rPr>
          <w:b/>
          <w:bCs/>
          <w:sz w:val="24"/>
          <w:szCs w:val="24"/>
        </w:rPr>
        <w:t>Project Sensitivity Analysis:</w:t>
      </w:r>
    </w:p>
    <w:p w14:paraId="33B872E6" w14:textId="49828FC2" w:rsidR="00217A27" w:rsidRDefault="002218C3" w:rsidP="00B95E7C">
      <w:pPr>
        <w:tabs>
          <w:tab w:val="left" w:pos="1365"/>
        </w:tabs>
        <w:spacing w:line="360" w:lineRule="auto"/>
        <w:jc w:val="both"/>
        <w:rPr>
          <w:rFonts w:ascii="Arial" w:hAnsi="Arial" w:cs="Arial"/>
          <w:sz w:val="24"/>
          <w:szCs w:val="24"/>
        </w:rPr>
      </w:pPr>
      <w:r w:rsidRPr="002218C3">
        <w:rPr>
          <w:rFonts w:ascii="Arial" w:hAnsi="Arial" w:cs="Arial"/>
          <w:sz w:val="24"/>
          <w:szCs w:val="24"/>
        </w:rPr>
        <w:t>Project sensitivity is a holistic evaluation of how likely it is that a project will succeed through data-driven forecasting. It also identifies risks, quantifies their impact, and separates high-risk tasks 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30D1CF95" w14:textId="078E77FE" w:rsidR="00217A27" w:rsidRDefault="00217A27" w:rsidP="00B95E7C">
      <w:pPr>
        <w:tabs>
          <w:tab w:val="left" w:pos="1365"/>
        </w:tabs>
        <w:spacing w:line="360" w:lineRule="auto"/>
        <w:jc w:val="both"/>
        <w:rPr>
          <w:rFonts w:ascii="Arial" w:hAnsi="Arial" w:cs="Arial"/>
          <w:sz w:val="24"/>
          <w:szCs w:val="24"/>
        </w:rPr>
      </w:pPr>
      <w:r>
        <w:rPr>
          <w:rFonts w:ascii="Arial" w:hAnsi="Arial" w:cs="Arial"/>
          <w:sz w:val="24"/>
          <w:szCs w:val="24"/>
        </w:rPr>
        <w:t>Observations:</w:t>
      </w:r>
    </w:p>
    <w:p w14:paraId="2AA1657F" w14:textId="77777777" w:rsidR="00217A27" w:rsidRPr="00EA109B" w:rsidRDefault="00217A27" w:rsidP="00217A27">
      <w:pPr>
        <w:pStyle w:val="BodyText"/>
        <w:numPr>
          <w:ilvl w:val="0"/>
          <w:numId w:val="20"/>
        </w:numPr>
        <w:tabs>
          <w:tab w:val="left" w:pos="1365"/>
        </w:tabs>
        <w:spacing w:line="360" w:lineRule="auto"/>
        <w:jc w:val="both"/>
      </w:pPr>
      <w:r w:rsidRPr="00EA109B">
        <w:t xml:space="preserve">IRR is highly attractive </w:t>
      </w:r>
    </w:p>
    <w:p w14:paraId="0CBF7A7A" w14:textId="77777777" w:rsidR="00217A27" w:rsidRPr="00EA109B" w:rsidRDefault="00217A27" w:rsidP="00217A27">
      <w:pPr>
        <w:pStyle w:val="BodyText"/>
        <w:numPr>
          <w:ilvl w:val="0"/>
          <w:numId w:val="20"/>
        </w:numPr>
        <w:tabs>
          <w:tab w:val="left" w:pos="1365"/>
        </w:tabs>
        <w:spacing w:line="360" w:lineRule="auto"/>
        <w:jc w:val="both"/>
      </w:pPr>
      <w:r w:rsidRPr="00EA109B">
        <w:t>Project is moderately sensitive to variations in Investment and highly sensitive to Selling Price as also the Feedstock prices. Relative sensitivity, in decreasing order is:</w:t>
      </w:r>
    </w:p>
    <w:p w14:paraId="28CA5CC9" w14:textId="77777777" w:rsidR="00217A27" w:rsidRPr="00EA109B" w:rsidRDefault="00217A27" w:rsidP="00217A27">
      <w:pPr>
        <w:pStyle w:val="BodyText"/>
        <w:numPr>
          <w:ilvl w:val="0"/>
          <w:numId w:val="21"/>
        </w:numPr>
        <w:tabs>
          <w:tab w:val="left" w:pos="1365"/>
        </w:tabs>
        <w:spacing w:line="360" w:lineRule="auto"/>
        <w:jc w:val="both"/>
      </w:pPr>
      <w:r w:rsidRPr="00EA109B">
        <w:t>Selling Price (i.e., Revenue)</w:t>
      </w:r>
    </w:p>
    <w:p w14:paraId="765642EA" w14:textId="77777777" w:rsidR="00217A27" w:rsidRPr="00EA109B" w:rsidRDefault="00217A27" w:rsidP="00217A27">
      <w:pPr>
        <w:pStyle w:val="BodyText"/>
        <w:numPr>
          <w:ilvl w:val="0"/>
          <w:numId w:val="21"/>
        </w:numPr>
        <w:tabs>
          <w:tab w:val="left" w:pos="1365"/>
        </w:tabs>
        <w:spacing w:line="360" w:lineRule="auto"/>
        <w:jc w:val="both"/>
      </w:pPr>
      <w:r w:rsidRPr="00EA109B">
        <w:t>Feedstock Prices (i.e., Raw Material Costs)</w:t>
      </w:r>
    </w:p>
    <w:p w14:paraId="6651F82D" w14:textId="77777777" w:rsidR="00217A27" w:rsidRPr="00EA109B" w:rsidRDefault="00217A27" w:rsidP="00217A27">
      <w:pPr>
        <w:pStyle w:val="BodyText"/>
        <w:numPr>
          <w:ilvl w:val="0"/>
          <w:numId w:val="21"/>
        </w:numPr>
        <w:tabs>
          <w:tab w:val="left" w:pos="1365"/>
        </w:tabs>
        <w:spacing w:line="360" w:lineRule="auto"/>
        <w:jc w:val="both"/>
      </w:pPr>
      <w:r w:rsidRPr="00EA109B">
        <w:t xml:space="preserve">Investment (i.e., Capital </w:t>
      </w:r>
      <w:commentRangeStart w:id="1673"/>
      <w:commentRangeStart w:id="1674"/>
      <w:r w:rsidRPr="00EA109B">
        <w:t>Cost</w:t>
      </w:r>
      <w:commentRangeEnd w:id="1673"/>
      <w:r w:rsidR="001A4EDC">
        <w:rPr>
          <w:rStyle w:val="CommentReference"/>
          <w:rFonts w:asciiTheme="minorHAnsi" w:eastAsiaTheme="minorHAnsi" w:hAnsiTheme="minorHAnsi" w:cstheme="minorBidi"/>
          <w:lang w:val="en-IN"/>
        </w:rPr>
        <w:commentReference w:id="1673"/>
      </w:r>
      <w:commentRangeEnd w:id="1674"/>
      <w:r w:rsidR="00BD0FD7">
        <w:rPr>
          <w:rStyle w:val="CommentReference"/>
          <w:rFonts w:asciiTheme="minorHAnsi" w:eastAsiaTheme="minorHAnsi" w:hAnsiTheme="minorHAnsi" w:cstheme="minorBidi"/>
          <w:lang w:val="en-IN"/>
        </w:rPr>
        <w:commentReference w:id="1674"/>
      </w:r>
      <w:r w:rsidRPr="00EA109B">
        <w:t>)</w:t>
      </w:r>
    </w:p>
    <w:p w14:paraId="6F3D6704" w14:textId="444A8B21" w:rsidR="008119CD" w:rsidDel="00C568A4" w:rsidRDefault="008119CD" w:rsidP="008119CD">
      <w:pPr>
        <w:tabs>
          <w:tab w:val="left" w:pos="1365"/>
        </w:tabs>
        <w:spacing w:line="360" w:lineRule="auto"/>
        <w:jc w:val="both"/>
        <w:rPr>
          <w:del w:id="1675" w:author="Hardik Malhotra" w:date="2021-11-25T17:20:00Z"/>
          <w:b/>
          <w:bCs/>
          <w:sz w:val="24"/>
          <w:szCs w:val="24"/>
        </w:rPr>
      </w:pPr>
    </w:p>
    <w:tbl>
      <w:tblPr>
        <w:tblW w:w="10112" w:type="dxa"/>
        <w:tblLook w:val="04A0" w:firstRow="1" w:lastRow="0" w:firstColumn="1" w:lastColumn="0" w:noHBand="0" w:noVBand="1"/>
        <w:tblPrChange w:id="1676" w:author="Ritu Kamra" w:date="2021-11-25T15:40:00Z">
          <w:tblPr>
            <w:tblW w:w="7000" w:type="dxa"/>
            <w:tblLook w:val="04A0" w:firstRow="1" w:lastRow="0" w:firstColumn="1" w:lastColumn="0" w:noHBand="0" w:noVBand="1"/>
          </w:tblPr>
        </w:tblPrChange>
      </w:tblPr>
      <w:tblGrid>
        <w:gridCol w:w="2513"/>
        <w:gridCol w:w="1386"/>
        <w:gridCol w:w="1438"/>
        <w:gridCol w:w="1438"/>
        <w:gridCol w:w="1694"/>
        <w:gridCol w:w="1643"/>
        <w:tblGridChange w:id="1677">
          <w:tblGrid>
            <w:gridCol w:w="1740"/>
            <w:gridCol w:w="773"/>
            <w:gridCol w:w="187"/>
            <w:gridCol w:w="996"/>
            <w:gridCol w:w="203"/>
            <w:gridCol w:w="793"/>
            <w:gridCol w:w="645"/>
            <w:gridCol w:w="528"/>
            <w:gridCol w:w="910"/>
            <w:gridCol w:w="225"/>
            <w:gridCol w:w="1469"/>
            <w:gridCol w:w="1643"/>
          </w:tblGrid>
        </w:tblGridChange>
      </w:tblGrid>
      <w:tr w:rsidR="00572FFB" w:rsidRPr="00572FFB" w14:paraId="6187069C" w14:textId="77777777" w:rsidTr="00572FFB">
        <w:trPr>
          <w:trHeight w:val="275"/>
          <w:ins w:id="1678" w:author="Ritu Kamra" w:date="2021-11-25T15:40:00Z"/>
          <w:trPrChange w:id="1679" w:author="Ritu Kamra" w:date="2021-11-25T15:40:00Z">
            <w:trPr>
              <w:gridAfter w:val="0"/>
              <w:trHeight w:val="315"/>
            </w:trPr>
          </w:trPrChange>
        </w:trPr>
        <w:tc>
          <w:tcPr>
            <w:tcW w:w="10112" w:type="dxa"/>
            <w:gridSpan w:val="6"/>
            <w:tcBorders>
              <w:top w:val="nil"/>
              <w:left w:val="single" w:sz="8" w:space="0" w:color="auto"/>
              <w:bottom w:val="single" w:sz="8" w:space="0" w:color="auto"/>
              <w:right w:val="single" w:sz="8" w:space="0" w:color="000000"/>
            </w:tcBorders>
            <w:shd w:val="clear" w:color="auto" w:fill="auto"/>
            <w:noWrap/>
            <w:vAlign w:val="center"/>
            <w:hideMark/>
            <w:tcPrChange w:id="1680" w:author="Ritu Kamra" w:date="2021-11-25T15:40:00Z">
              <w:tcPr>
                <w:tcW w:w="7000" w:type="dxa"/>
                <w:gridSpan w:val="10"/>
                <w:tcBorders>
                  <w:top w:val="nil"/>
                  <w:left w:val="single" w:sz="8" w:space="0" w:color="auto"/>
                  <w:bottom w:val="single" w:sz="8" w:space="0" w:color="auto"/>
                  <w:right w:val="single" w:sz="8" w:space="0" w:color="000000"/>
                </w:tcBorders>
                <w:shd w:val="clear" w:color="auto" w:fill="auto"/>
                <w:noWrap/>
                <w:vAlign w:val="center"/>
                <w:hideMark/>
              </w:tcPr>
            </w:tcPrChange>
          </w:tcPr>
          <w:p w14:paraId="32FE5170" w14:textId="77777777" w:rsidR="00572FFB" w:rsidRPr="00572FFB" w:rsidRDefault="00572FFB" w:rsidP="00572FFB">
            <w:pPr>
              <w:spacing w:after="0" w:line="240" w:lineRule="auto"/>
              <w:jc w:val="center"/>
              <w:rPr>
                <w:ins w:id="1681" w:author="Ritu Kamra" w:date="2021-11-25T15:40:00Z"/>
                <w:rFonts w:ascii="Times New Roman" w:eastAsia="Times New Roman" w:hAnsi="Times New Roman" w:cs="Times New Roman"/>
                <w:b/>
                <w:bCs/>
                <w:i/>
                <w:iCs/>
                <w:color w:val="000000"/>
                <w:lang w:eastAsia="en-IN"/>
              </w:rPr>
            </w:pPr>
            <w:ins w:id="1682" w:author="Ritu Kamra" w:date="2021-11-25T15:40:00Z">
              <w:r w:rsidRPr="00572FFB">
                <w:rPr>
                  <w:rFonts w:ascii="Times New Roman" w:eastAsia="Times New Roman" w:hAnsi="Times New Roman" w:cs="Times New Roman"/>
                  <w:b/>
                  <w:bCs/>
                  <w:i/>
                  <w:iCs/>
                  <w:color w:val="000000"/>
                  <w:lang w:eastAsia="en-IN"/>
                </w:rPr>
                <w:t>NPV in USD Million</w:t>
              </w:r>
            </w:ins>
          </w:p>
        </w:tc>
      </w:tr>
      <w:tr w:rsidR="00572FFB" w:rsidRPr="00572FFB" w14:paraId="0605BAA2" w14:textId="77777777" w:rsidTr="00572FFB">
        <w:trPr>
          <w:trHeight w:val="563"/>
          <w:ins w:id="1683" w:author="Ritu Kamra" w:date="2021-11-25T15:40:00Z"/>
          <w:trPrChange w:id="1684" w:author="Ritu Kamra" w:date="2021-11-25T15:40:00Z">
            <w:trPr>
              <w:gridAfter w:val="0"/>
              <w:trHeight w:val="645"/>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1685"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14156F1C" w14:textId="77777777" w:rsidR="00572FFB" w:rsidRPr="00C568A4" w:rsidRDefault="00572FFB" w:rsidP="00572FFB">
            <w:pPr>
              <w:spacing w:after="0" w:line="240" w:lineRule="auto"/>
              <w:jc w:val="center"/>
              <w:rPr>
                <w:ins w:id="1686" w:author="Ritu Kamra" w:date="2021-11-25T15:40:00Z"/>
                <w:rFonts w:ascii="Arial" w:eastAsia="Times New Roman" w:hAnsi="Arial" w:cs="Arial"/>
                <w:color w:val="000000"/>
                <w:sz w:val="20"/>
                <w:szCs w:val="20"/>
                <w:lang w:eastAsia="en-IN"/>
                <w:rPrChange w:id="1687" w:author="Hardik Malhotra" w:date="2021-11-25T17:19:00Z">
                  <w:rPr>
                    <w:ins w:id="1688" w:author="Ritu Kamra" w:date="2021-11-25T15:40:00Z"/>
                    <w:rFonts w:ascii="Times New Roman" w:eastAsia="Times New Roman" w:hAnsi="Times New Roman" w:cs="Times New Roman"/>
                    <w:color w:val="000000"/>
                    <w:sz w:val="24"/>
                    <w:szCs w:val="24"/>
                    <w:lang w:eastAsia="en-IN"/>
                  </w:rPr>
                </w:rPrChange>
              </w:rPr>
            </w:pPr>
            <w:ins w:id="1689" w:author="Ritu Kamra" w:date="2021-11-25T15:40:00Z">
              <w:r w:rsidRPr="00C568A4">
                <w:rPr>
                  <w:rFonts w:ascii="Arial" w:eastAsia="Times New Roman" w:hAnsi="Arial" w:cs="Arial"/>
                  <w:color w:val="000000"/>
                  <w:sz w:val="20"/>
                  <w:szCs w:val="20"/>
                  <w:lang w:eastAsia="en-IN"/>
                  <w:rPrChange w:id="1690" w:author="Hardik Malhotra" w:date="2021-11-25T17:19:00Z">
                    <w:rPr>
                      <w:rFonts w:ascii="Times New Roman" w:eastAsia="Times New Roman" w:hAnsi="Times New Roman" w:cs="Times New Roman"/>
                      <w:color w:val="000000"/>
                      <w:sz w:val="24"/>
                      <w:szCs w:val="24"/>
                      <w:lang w:eastAsia="en-IN"/>
                    </w:rPr>
                  </w:rPrChange>
                </w:rPr>
                <w:t> </w:t>
              </w:r>
            </w:ins>
          </w:p>
        </w:tc>
        <w:tc>
          <w:tcPr>
            <w:tcW w:w="1386" w:type="dxa"/>
            <w:tcBorders>
              <w:top w:val="nil"/>
              <w:left w:val="nil"/>
              <w:bottom w:val="single" w:sz="8" w:space="0" w:color="auto"/>
              <w:right w:val="single" w:sz="8" w:space="0" w:color="auto"/>
            </w:tcBorders>
            <w:shd w:val="clear" w:color="auto" w:fill="auto"/>
            <w:vAlign w:val="center"/>
            <w:hideMark/>
            <w:tcPrChange w:id="1691" w:author="Ritu Kamra" w:date="2021-11-25T15:40:00Z">
              <w:tcPr>
                <w:tcW w:w="960" w:type="dxa"/>
                <w:gridSpan w:val="2"/>
                <w:tcBorders>
                  <w:top w:val="nil"/>
                  <w:left w:val="nil"/>
                  <w:bottom w:val="single" w:sz="8" w:space="0" w:color="auto"/>
                  <w:right w:val="single" w:sz="8" w:space="0" w:color="auto"/>
                </w:tcBorders>
                <w:shd w:val="clear" w:color="auto" w:fill="auto"/>
                <w:vAlign w:val="center"/>
                <w:hideMark/>
              </w:tcPr>
            </w:tcPrChange>
          </w:tcPr>
          <w:p w14:paraId="15542FE2" w14:textId="77777777" w:rsidR="00572FFB" w:rsidRPr="00C568A4" w:rsidRDefault="00572FFB" w:rsidP="00572FFB">
            <w:pPr>
              <w:spacing w:after="0" w:line="240" w:lineRule="auto"/>
              <w:jc w:val="center"/>
              <w:rPr>
                <w:ins w:id="1692" w:author="Ritu Kamra" w:date="2021-11-25T15:40:00Z"/>
                <w:rFonts w:ascii="Arial" w:eastAsia="Times New Roman" w:hAnsi="Arial" w:cs="Arial"/>
                <w:color w:val="000000"/>
                <w:sz w:val="20"/>
                <w:szCs w:val="20"/>
                <w:lang w:eastAsia="en-IN"/>
                <w:rPrChange w:id="1693" w:author="Hardik Malhotra" w:date="2021-11-25T17:19:00Z">
                  <w:rPr>
                    <w:ins w:id="1694" w:author="Ritu Kamra" w:date="2021-11-25T15:40:00Z"/>
                    <w:rFonts w:ascii="Times New Roman" w:eastAsia="Times New Roman" w:hAnsi="Times New Roman" w:cs="Times New Roman"/>
                    <w:color w:val="000000"/>
                    <w:sz w:val="24"/>
                    <w:szCs w:val="24"/>
                    <w:lang w:eastAsia="en-IN"/>
                  </w:rPr>
                </w:rPrChange>
              </w:rPr>
            </w:pPr>
            <w:ins w:id="1695" w:author="Ritu Kamra" w:date="2021-11-25T15:40:00Z">
              <w:r w:rsidRPr="00C568A4">
                <w:rPr>
                  <w:rFonts w:ascii="Arial" w:eastAsia="Times New Roman" w:hAnsi="Arial" w:cs="Arial"/>
                  <w:color w:val="000000"/>
                  <w:sz w:val="20"/>
                  <w:szCs w:val="20"/>
                  <w:lang w:eastAsia="en-IN"/>
                  <w:rPrChange w:id="1696" w:author="Hardik Malhotra" w:date="2021-11-25T17:19:00Z">
                    <w:rPr>
                      <w:rFonts w:ascii="Times New Roman" w:eastAsia="Times New Roman" w:hAnsi="Times New Roman" w:cs="Times New Roman"/>
                      <w:color w:val="000000"/>
                      <w:sz w:val="24"/>
                      <w:szCs w:val="24"/>
                      <w:lang w:eastAsia="en-IN"/>
                    </w:rPr>
                  </w:rPrChange>
                </w:rPr>
                <w:t>BASE CASE</w:t>
              </w:r>
            </w:ins>
          </w:p>
        </w:tc>
        <w:tc>
          <w:tcPr>
            <w:tcW w:w="1438" w:type="dxa"/>
            <w:tcBorders>
              <w:top w:val="nil"/>
              <w:left w:val="nil"/>
              <w:bottom w:val="single" w:sz="8" w:space="0" w:color="auto"/>
              <w:right w:val="single" w:sz="8" w:space="0" w:color="auto"/>
            </w:tcBorders>
            <w:shd w:val="clear" w:color="auto" w:fill="auto"/>
            <w:vAlign w:val="center"/>
            <w:hideMark/>
            <w:tcPrChange w:id="1697" w:author="Ritu Kamra" w:date="2021-11-25T15:40:00Z">
              <w:tcPr>
                <w:tcW w:w="960" w:type="dxa"/>
                <w:tcBorders>
                  <w:top w:val="nil"/>
                  <w:left w:val="nil"/>
                  <w:bottom w:val="single" w:sz="8" w:space="0" w:color="auto"/>
                  <w:right w:val="single" w:sz="8" w:space="0" w:color="auto"/>
                </w:tcBorders>
                <w:shd w:val="clear" w:color="auto" w:fill="auto"/>
                <w:vAlign w:val="center"/>
                <w:hideMark/>
              </w:tcPr>
            </w:tcPrChange>
          </w:tcPr>
          <w:p w14:paraId="59BDB91B" w14:textId="77777777" w:rsidR="00572FFB" w:rsidRPr="00C568A4" w:rsidRDefault="00572FFB" w:rsidP="00572FFB">
            <w:pPr>
              <w:spacing w:after="0" w:line="240" w:lineRule="auto"/>
              <w:jc w:val="center"/>
              <w:rPr>
                <w:ins w:id="1698" w:author="Ritu Kamra" w:date="2021-11-25T15:40:00Z"/>
                <w:rFonts w:ascii="Arial" w:eastAsia="Times New Roman" w:hAnsi="Arial" w:cs="Arial"/>
                <w:color w:val="000000"/>
                <w:sz w:val="20"/>
                <w:szCs w:val="20"/>
                <w:lang w:eastAsia="en-IN"/>
                <w:rPrChange w:id="1699" w:author="Hardik Malhotra" w:date="2021-11-25T17:19:00Z">
                  <w:rPr>
                    <w:ins w:id="1700" w:author="Ritu Kamra" w:date="2021-11-25T15:40:00Z"/>
                    <w:rFonts w:ascii="Times New Roman" w:eastAsia="Times New Roman" w:hAnsi="Times New Roman" w:cs="Times New Roman"/>
                    <w:color w:val="000000"/>
                    <w:sz w:val="24"/>
                    <w:szCs w:val="24"/>
                    <w:lang w:eastAsia="en-IN"/>
                  </w:rPr>
                </w:rPrChange>
              </w:rPr>
            </w:pPr>
            <w:ins w:id="1701" w:author="Ritu Kamra" w:date="2021-11-25T15:40:00Z">
              <w:r w:rsidRPr="00C568A4">
                <w:rPr>
                  <w:rFonts w:ascii="Arial" w:eastAsia="Times New Roman" w:hAnsi="Arial" w:cs="Arial"/>
                  <w:color w:val="000000"/>
                  <w:sz w:val="20"/>
                  <w:szCs w:val="20"/>
                  <w:lang w:eastAsia="en-IN"/>
                  <w:rPrChange w:id="1702" w:author="Hardik Malhotra" w:date="2021-11-25T17:19:00Z">
                    <w:rPr>
                      <w:rFonts w:ascii="Times New Roman" w:eastAsia="Times New Roman" w:hAnsi="Times New Roman" w:cs="Times New Roman"/>
                      <w:color w:val="000000"/>
                      <w:sz w:val="24"/>
                      <w:szCs w:val="24"/>
                      <w:lang w:eastAsia="en-IN"/>
                    </w:rPr>
                  </w:rPrChange>
                </w:rPr>
                <w:t>90.00%</w:t>
              </w:r>
            </w:ins>
          </w:p>
        </w:tc>
        <w:tc>
          <w:tcPr>
            <w:tcW w:w="1438" w:type="dxa"/>
            <w:tcBorders>
              <w:top w:val="nil"/>
              <w:left w:val="nil"/>
              <w:bottom w:val="single" w:sz="8" w:space="0" w:color="auto"/>
              <w:right w:val="single" w:sz="8" w:space="0" w:color="auto"/>
            </w:tcBorders>
            <w:shd w:val="clear" w:color="auto" w:fill="auto"/>
            <w:vAlign w:val="center"/>
            <w:hideMark/>
            <w:tcPrChange w:id="1703" w:author="Ritu Kamra" w:date="2021-11-25T15:40:00Z">
              <w:tcPr>
                <w:tcW w:w="960" w:type="dxa"/>
                <w:gridSpan w:val="2"/>
                <w:tcBorders>
                  <w:top w:val="nil"/>
                  <w:left w:val="nil"/>
                  <w:bottom w:val="single" w:sz="8" w:space="0" w:color="auto"/>
                  <w:right w:val="single" w:sz="8" w:space="0" w:color="auto"/>
                </w:tcBorders>
                <w:shd w:val="clear" w:color="auto" w:fill="auto"/>
                <w:vAlign w:val="center"/>
                <w:hideMark/>
              </w:tcPr>
            </w:tcPrChange>
          </w:tcPr>
          <w:p w14:paraId="5E733000" w14:textId="77777777" w:rsidR="00572FFB" w:rsidRPr="00C568A4" w:rsidRDefault="00572FFB" w:rsidP="00572FFB">
            <w:pPr>
              <w:spacing w:after="0" w:line="240" w:lineRule="auto"/>
              <w:jc w:val="center"/>
              <w:rPr>
                <w:ins w:id="1704" w:author="Ritu Kamra" w:date="2021-11-25T15:40:00Z"/>
                <w:rFonts w:ascii="Arial" w:eastAsia="Times New Roman" w:hAnsi="Arial" w:cs="Arial"/>
                <w:color w:val="000000"/>
                <w:sz w:val="20"/>
                <w:szCs w:val="20"/>
                <w:lang w:eastAsia="en-IN"/>
                <w:rPrChange w:id="1705" w:author="Hardik Malhotra" w:date="2021-11-25T17:19:00Z">
                  <w:rPr>
                    <w:ins w:id="1706" w:author="Ritu Kamra" w:date="2021-11-25T15:40:00Z"/>
                    <w:rFonts w:ascii="Times New Roman" w:eastAsia="Times New Roman" w:hAnsi="Times New Roman" w:cs="Times New Roman"/>
                    <w:color w:val="000000"/>
                    <w:sz w:val="24"/>
                    <w:szCs w:val="24"/>
                    <w:lang w:eastAsia="en-IN"/>
                  </w:rPr>
                </w:rPrChange>
              </w:rPr>
            </w:pPr>
            <w:ins w:id="1707" w:author="Ritu Kamra" w:date="2021-11-25T15:40:00Z">
              <w:r w:rsidRPr="00C568A4">
                <w:rPr>
                  <w:rFonts w:ascii="Arial" w:eastAsia="Times New Roman" w:hAnsi="Arial" w:cs="Arial"/>
                  <w:color w:val="000000"/>
                  <w:sz w:val="20"/>
                  <w:szCs w:val="20"/>
                  <w:lang w:eastAsia="en-IN"/>
                  <w:rPrChange w:id="1708" w:author="Hardik Malhotra" w:date="2021-11-25T17:19:00Z">
                    <w:rPr>
                      <w:rFonts w:ascii="Times New Roman" w:eastAsia="Times New Roman" w:hAnsi="Times New Roman" w:cs="Times New Roman"/>
                      <w:color w:val="000000"/>
                      <w:sz w:val="24"/>
                      <w:szCs w:val="24"/>
                      <w:lang w:eastAsia="en-IN"/>
                    </w:rPr>
                  </w:rPrChange>
                </w:rPr>
                <w:t>95.00%</w:t>
              </w:r>
            </w:ins>
          </w:p>
        </w:tc>
        <w:tc>
          <w:tcPr>
            <w:tcW w:w="1694" w:type="dxa"/>
            <w:tcBorders>
              <w:top w:val="nil"/>
              <w:left w:val="nil"/>
              <w:bottom w:val="single" w:sz="8" w:space="0" w:color="auto"/>
              <w:right w:val="single" w:sz="8" w:space="0" w:color="auto"/>
            </w:tcBorders>
            <w:shd w:val="clear" w:color="auto" w:fill="auto"/>
            <w:vAlign w:val="center"/>
            <w:hideMark/>
            <w:tcPrChange w:id="1709" w:author="Ritu Kamra" w:date="2021-11-25T15:40:00Z">
              <w:tcPr>
                <w:tcW w:w="1180" w:type="dxa"/>
                <w:gridSpan w:val="2"/>
                <w:tcBorders>
                  <w:top w:val="nil"/>
                  <w:left w:val="nil"/>
                  <w:bottom w:val="single" w:sz="8" w:space="0" w:color="auto"/>
                  <w:right w:val="single" w:sz="8" w:space="0" w:color="auto"/>
                </w:tcBorders>
                <w:shd w:val="clear" w:color="auto" w:fill="auto"/>
                <w:vAlign w:val="center"/>
                <w:hideMark/>
              </w:tcPr>
            </w:tcPrChange>
          </w:tcPr>
          <w:p w14:paraId="04055F1F" w14:textId="77777777" w:rsidR="00572FFB" w:rsidRPr="00C568A4" w:rsidRDefault="00572FFB" w:rsidP="00572FFB">
            <w:pPr>
              <w:spacing w:after="0" w:line="240" w:lineRule="auto"/>
              <w:jc w:val="center"/>
              <w:rPr>
                <w:ins w:id="1710" w:author="Ritu Kamra" w:date="2021-11-25T15:40:00Z"/>
                <w:rFonts w:ascii="Arial" w:eastAsia="Times New Roman" w:hAnsi="Arial" w:cs="Arial"/>
                <w:color w:val="000000"/>
                <w:sz w:val="20"/>
                <w:szCs w:val="20"/>
                <w:lang w:eastAsia="en-IN"/>
                <w:rPrChange w:id="1711" w:author="Hardik Malhotra" w:date="2021-11-25T17:19:00Z">
                  <w:rPr>
                    <w:ins w:id="1712" w:author="Ritu Kamra" w:date="2021-11-25T15:40:00Z"/>
                    <w:rFonts w:ascii="Times New Roman" w:eastAsia="Times New Roman" w:hAnsi="Times New Roman" w:cs="Times New Roman"/>
                    <w:color w:val="000000"/>
                    <w:sz w:val="24"/>
                    <w:szCs w:val="24"/>
                    <w:lang w:eastAsia="en-IN"/>
                  </w:rPr>
                </w:rPrChange>
              </w:rPr>
            </w:pPr>
            <w:ins w:id="1713" w:author="Ritu Kamra" w:date="2021-11-25T15:40:00Z">
              <w:r w:rsidRPr="00C568A4">
                <w:rPr>
                  <w:rFonts w:ascii="Arial" w:eastAsia="Times New Roman" w:hAnsi="Arial" w:cs="Arial"/>
                  <w:color w:val="000000"/>
                  <w:sz w:val="20"/>
                  <w:szCs w:val="20"/>
                  <w:lang w:eastAsia="en-IN"/>
                  <w:rPrChange w:id="1714" w:author="Hardik Malhotra" w:date="2021-11-25T17:19:00Z">
                    <w:rPr>
                      <w:rFonts w:ascii="Times New Roman" w:eastAsia="Times New Roman" w:hAnsi="Times New Roman" w:cs="Times New Roman"/>
                      <w:color w:val="000000"/>
                      <w:sz w:val="24"/>
                      <w:szCs w:val="24"/>
                      <w:lang w:eastAsia="en-IN"/>
                    </w:rPr>
                  </w:rPrChange>
                </w:rPr>
                <w:t>105.00%</w:t>
              </w:r>
            </w:ins>
          </w:p>
        </w:tc>
        <w:tc>
          <w:tcPr>
            <w:tcW w:w="1639" w:type="dxa"/>
            <w:tcBorders>
              <w:top w:val="nil"/>
              <w:left w:val="nil"/>
              <w:bottom w:val="single" w:sz="8" w:space="0" w:color="auto"/>
              <w:right w:val="single" w:sz="8" w:space="0" w:color="auto"/>
            </w:tcBorders>
            <w:shd w:val="clear" w:color="auto" w:fill="auto"/>
            <w:vAlign w:val="center"/>
            <w:hideMark/>
            <w:tcPrChange w:id="1715" w:author="Ritu Kamra" w:date="2021-11-25T15:40:00Z">
              <w:tcPr>
                <w:tcW w:w="1200" w:type="dxa"/>
                <w:gridSpan w:val="2"/>
                <w:tcBorders>
                  <w:top w:val="nil"/>
                  <w:left w:val="nil"/>
                  <w:bottom w:val="single" w:sz="8" w:space="0" w:color="auto"/>
                  <w:right w:val="single" w:sz="8" w:space="0" w:color="auto"/>
                </w:tcBorders>
                <w:shd w:val="clear" w:color="auto" w:fill="auto"/>
                <w:vAlign w:val="center"/>
                <w:hideMark/>
              </w:tcPr>
            </w:tcPrChange>
          </w:tcPr>
          <w:p w14:paraId="5D1EEA0C" w14:textId="77777777" w:rsidR="00572FFB" w:rsidRPr="00C568A4" w:rsidRDefault="00572FFB" w:rsidP="00572FFB">
            <w:pPr>
              <w:spacing w:after="0" w:line="240" w:lineRule="auto"/>
              <w:jc w:val="center"/>
              <w:rPr>
                <w:ins w:id="1716" w:author="Ritu Kamra" w:date="2021-11-25T15:40:00Z"/>
                <w:rFonts w:ascii="Arial" w:eastAsia="Times New Roman" w:hAnsi="Arial" w:cs="Arial"/>
                <w:color w:val="000000"/>
                <w:sz w:val="20"/>
                <w:szCs w:val="20"/>
                <w:lang w:eastAsia="en-IN"/>
                <w:rPrChange w:id="1717" w:author="Hardik Malhotra" w:date="2021-11-25T17:19:00Z">
                  <w:rPr>
                    <w:ins w:id="1718" w:author="Ritu Kamra" w:date="2021-11-25T15:40:00Z"/>
                    <w:rFonts w:ascii="Times New Roman" w:eastAsia="Times New Roman" w:hAnsi="Times New Roman" w:cs="Times New Roman"/>
                    <w:color w:val="000000"/>
                    <w:sz w:val="24"/>
                    <w:szCs w:val="24"/>
                    <w:lang w:eastAsia="en-IN"/>
                  </w:rPr>
                </w:rPrChange>
              </w:rPr>
            </w:pPr>
            <w:ins w:id="1719" w:author="Ritu Kamra" w:date="2021-11-25T15:40:00Z">
              <w:r w:rsidRPr="00C568A4">
                <w:rPr>
                  <w:rFonts w:ascii="Arial" w:eastAsia="Times New Roman" w:hAnsi="Arial" w:cs="Arial"/>
                  <w:color w:val="000000"/>
                  <w:sz w:val="20"/>
                  <w:szCs w:val="20"/>
                  <w:lang w:eastAsia="en-IN"/>
                  <w:rPrChange w:id="1720" w:author="Hardik Malhotra" w:date="2021-11-25T17:19:00Z">
                    <w:rPr>
                      <w:rFonts w:ascii="Times New Roman" w:eastAsia="Times New Roman" w:hAnsi="Times New Roman" w:cs="Times New Roman"/>
                      <w:color w:val="000000"/>
                      <w:sz w:val="24"/>
                      <w:szCs w:val="24"/>
                      <w:lang w:eastAsia="en-IN"/>
                    </w:rPr>
                  </w:rPrChange>
                </w:rPr>
                <w:t>110.00%</w:t>
              </w:r>
            </w:ins>
          </w:p>
        </w:tc>
      </w:tr>
      <w:tr w:rsidR="00572FFB" w:rsidRPr="00572FFB" w14:paraId="110F6E7B" w14:textId="77777777" w:rsidTr="00572FFB">
        <w:trPr>
          <w:trHeight w:val="288"/>
          <w:ins w:id="1721" w:author="Ritu Kamra" w:date="2021-11-25T15:40:00Z"/>
          <w:trPrChange w:id="1722" w:author="Ritu Kamra" w:date="2021-11-25T15:40:00Z">
            <w:trPr>
              <w:gridAfter w:val="0"/>
              <w:trHeight w:val="330"/>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1723"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24D59E63" w14:textId="77777777" w:rsidR="00572FFB" w:rsidRPr="00C568A4" w:rsidRDefault="00572FFB" w:rsidP="00572FFB">
            <w:pPr>
              <w:spacing w:after="0" w:line="240" w:lineRule="auto"/>
              <w:jc w:val="center"/>
              <w:rPr>
                <w:ins w:id="1724" w:author="Ritu Kamra" w:date="2021-11-25T15:40:00Z"/>
                <w:rFonts w:ascii="Arial" w:eastAsia="Times New Roman" w:hAnsi="Arial" w:cs="Arial"/>
                <w:b/>
                <w:bCs/>
                <w:color w:val="000000"/>
                <w:sz w:val="20"/>
                <w:szCs w:val="20"/>
                <w:lang w:eastAsia="en-IN"/>
                <w:rPrChange w:id="1725" w:author="Hardik Malhotra" w:date="2021-11-25T17:19:00Z">
                  <w:rPr>
                    <w:ins w:id="1726" w:author="Ritu Kamra" w:date="2021-11-25T15:40:00Z"/>
                    <w:rFonts w:ascii="Times New Roman" w:eastAsia="Times New Roman" w:hAnsi="Times New Roman" w:cs="Times New Roman"/>
                    <w:b/>
                    <w:bCs/>
                    <w:color w:val="000000"/>
                    <w:sz w:val="24"/>
                    <w:szCs w:val="24"/>
                    <w:lang w:eastAsia="en-IN"/>
                  </w:rPr>
                </w:rPrChange>
              </w:rPr>
            </w:pPr>
            <w:ins w:id="1727" w:author="Ritu Kamra" w:date="2021-11-25T15:40:00Z">
              <w:r w:rsidRPr="00C568A4">
                <w:rPr>
                  <w:rFonts w:ascii="Arial" w:eastAsia="Times New Roman" w:hAnsi="Arial" w:cs="Arial"/>
                  <w:b/>
                  <w:bCs/>
                  <w:color w:val="000000"/>
                  <w:sz w:val="20"/>
                  <w:szCs w:val="20"/>
                  <w:lang w:eastAsia="en-IN"/>
                  <w:rPrChange w:id="1728" w:author="Hardik Malhotra" w:date="2021-11-25T17:19:00Z">
                    <w:rPr>
                      <w:rFonts w:ascii="Times New Roman" w:eastAsia="Times New Roman" w:hAnsi="Times New Roman" w:cs="Times New Roman"/>
                      <w:b/>
                      <w:bCs/>
                      <w:color w:val="000000"/>
                      <w:sz w:val="24"/>
                      <w:szCs w:val="24"/>
                      <w:lang w:eastAsia="en-IN"/>
                    </w:rPr>
                  </w:rPrChange>
                </w:rPr>
                <w:t> </w:t>
              </w:r>
            </w:ins>
          </w:p>
        </w:tc>
        <w:tc>
          <w:tcPr>
            <w:tcW w:w="7598" w:type="dxa"/>
            <w:gridSpan w:val="5"/>
            <w:tcBorders>
              <w:top w:val="single" w:sz="8" w:space="0" w:color="auto"/>
              <w:left w:val="nil"/>
              <w:bottom w:val="single" w:sz="8" w:space="0" w:color="auto"/>
              <w:right w:val="single" w:sz="8" w:space="0" w:color="000000"/>
            </w:tcBorders>
            <w:shd w:val="clear" w:color="auto" w:fill="auto"/>
            <w:vAlign w:val="center"/>
            <w:hideMark/>
            <w:tcPrChange w:id="1729" w:author="Ritu Kamra" w:date="2021-11-25T15:40:00Z">
              <w:tcPr>
                <w:tcW w:w="5260" w:type="dxa"/>
                <w:gridSpan w:val="9"/>
                <w:tcBorders>
                  <w:top w:val="single" w:sz="8" w:space="0" w:color="auto"/>
                  <w:left w:val="nil"/>
                  <w:bottom w:val="single" w:sz="8" w:space="0" w:color="auto"/>
                  <w:right w:val="single" w:sz="8" w:space="0" w:color="000000"/>
                </w:tcBorders>
                <w:shd w:val="clear" w:color="auto" w:fill="auto"/>
                <w:vAlign w:val="center"/>
                <w:hideMark/>
              </w:tcPr>
            </w:tcPrChange>
          </w:tcPr>
          <w:p w14:paraId="322A0505" w14:textId="77777777" w:rsidR="00572FFB" w:rsidRPr="00C568A4" w:rsidRDefault="00572FFB" w:rsidP="00572FFB">
            <w:pPr>
              <w:spacing w:after="0" w:line="240" w:lineRule="auto"/>
              <w:jc w:val="center"/>
              <w:rPr>
                <w:ins w:id="1730" w:author="Ritu Kamra" w:date="2021-11-25T15:40:00Z"/>
                <w:rFonts w:ascii="Arial" w:eastAsia="Times New Roman" w:hAnsi="Arial" w:cs="Arial"/>
                <w:b/>
                <w:bCs/>
                <w:color w:val="000000"/>
                <w:sz w:val="20"/>
                <w:szCs w:val="20"/>
                <w:lang w:eastAsia="en-IN"/>
                <w:rPrChange w:id="1731" w:author="Hardik Malhotra" w:date="2021-11-25T17:19:00Z">
                  <w:rPr>
                    <w:ins w:id="1732" w:author="Ritu Kamra" w:date="2021-11-25T15:40:00Z"/>
                    <w:rFonts w:ascii="Times New Roman" w:eastAsia="Times New Roman" w:hAnsi="Times New Roman" w:cs="Times New Roman"/>
                    <w:b/>
                    <w:bCs/>
                    <w:color w:val="000000"/>
                    <w:sz w:val="24"/>
                    <w:szCs w:val="24"/>
                    <w:lang w:eastAsia="en-IN"/>
                  </w:rPr>
                </w:rPrChange>
              </w:rPr>
            </w:pPr>
            <w:ins w:id="1733" w:author="Ritu Kamra" w:date="2021-11-25T15:40:00Z">
              <w:r w:rsidRPr="00C568A4">
                <w:rPr>
                  <w:rFonts w:ascii="Arial" w:eastAsia="Times New Roman" w:hAnsi="Arial" w:cs="Arial"/>
                  <w:b/>
                  <w:bCs/>
                  <w:color w:val="000000"/>
                  <w:sz w:val="20"/>
                  <w:szCs w:val="20"/>
                  <w:lang w:eastAsia="en-IN"/>
                  <w:rPrChange w:id="1734" w:author="Hardik Malhotra" w:date="2021-11-25T17:19:00Z">
                    <w:rPr>
                      <w:rFonts w:ascii="Times New Roman" w:eastAsia="Times New Roman" w:hAnsi="Times New Roman" w:cs="Times New Roman"/>
                      <w:b/>
                      <w:bCs/>
                      <w:color w:val="000000"/>
                      <w:sz w:val="24"/>
                      <w:szCs w:val="24"/>
                      <w:lang w:eastAsia="en-IN"/>
                    </w:rPr>
                  </w:rPrChange>
                </w:rPr>
                <w:t>CAPITAL COST</w:t>
              </w:r>
            </w:ins>
          </w:p>
        </w:tc>
      </w:tr>
      <w:tr w:rsidR="00572FFB" w:rsidRPr="00572FFB" w14:paraId="358F4836" w14:textId="77777777" w:rsidTr="00572FFB">
        <w:trPr>
          <w:trHeight w:val="288"/>
          <w:ins w:id="1735"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180E1A1C" w14:textId="77777777" w:rsidR="00572FFB" w:rsidRPr="00C568A4" w:rsidRDefault="00572FFB" w:rsidP="00572FFB">
            <w:pPr>
              <w:spacing w:after="0" w:line="240" w:lineRule="auto"/>
              <w:jc w:val="center"/>
              <w:rPr>
                <w:ins w:id="1736" w:author="Ritu Kamra" w:date="2021-11-25T15:40:00Z"/>
                <w:rFonts w:ascii="Arial" w:eastAsia="Times New Roman" w:hAnsi="Arial" w:cs="Arial"/>
                <w:color w:val="000000"/>
                <w:sz w:val="20"/>
                <w:szCs w:val="20"/>
                <w:lang w:eastAsia="en-IN"/>
                <w:rPrChange w:id="1737" w:author="Hardik Malhotra" w:date="2021-11-25T17:19:00Z">
                  <w:rPr>
                    <w:ins w:id="1738" w:author="Ritu Kamra" w:date="2021-11-25T15:40:00Z"/>
                    <w:rFonts w:ascii="Times New Roman" w:eastAsia="Times New Roman" w:hAnsi="Times New Roman" w:cs="Times New Roman"/>
                    <w:color w:val="000000"/>
                    <w:sz w:val="24"/>
                    <w:szCs w:val="24"/>
                    <w:lang w:eastAsia="en-IN"/>
                  </w:rPr>
                </w:rPrChange>
              </w:rPr>
            </w:pPr>
            <w:ins w:id="1739" w:author="Ritu Kamra" w:date="2021-11-25T15:40:00Z">
              <w:r w:rsidRPr="00C568A4">
                <w:rPr>
                  <w:rFonts w:ascii="Arial" w:eastAsia="Times New Roman" w:hAnsi="Arial" w:cs="Arial"/>
                  <w:color w:val="000000"/>
                  <w:sz w:val="20"/>
                  <w:szCs w:val="20"/>
                  <w:lang w:eastAsia="en-IN"/>
                  <w:rPrChange w:id="1740" w:author="Hardik Malhotra" w:date="2021-11-25T17:19:00Z">
                    <w:rPr>
                      <w:rFonts w:ascii="Times New Roman" w:eastAsia="Times New Roman" w:hAnsi="Times New Roman" w:cs="Times New Roman"/>
                      <w:color w:val="000000"/>
                      <w:sz w:val="24"/>
                      <w:szCs w:val="24"/>
                      <w:lang w:eastAsia="en-IN"/>
                    </w:rPr>
                  </w:rPrChange>
                </w:rPr>
                <w:t>IRR%</w:t>
              </w:r>
            </w:ins>
          </w:p>
        </w:tc>
        <w:tc>
          <w:tcPr>
            <w:tcW w:w="1386" w:type="dxa"/>
            <w:tcBorders>
              <w:top w:val="nil"/>
              <w:left w:val="nil"/>
              <w:bottom w:val="single" w:sz="8" w:space="0" w:color="auto"/>
              <w:right w:val="single" w:sz="8" w:space="0" w:color="auto"/>
            </w:tcBorders>
            <w:shd w:val="clear" w:color="auto" w:fill="auto"/>
            <w:vAlign w:val="center"/>
            <w:hideMark/>
          </w:tcPr>
          <w:p w14:paraId="700C6B34" w14:textId="77777777" w:rsidR="00572FFB" w:rsidRPr="00C568A4" w:rsidRDefault="00572FFB" w:rsidP="00572FFB">
            <w:pPr>
              <w:spacing w:after="0" w:line="240" w:lineRule="auto"/>
              <w:jc w:val="center"/>
              <w:rPr>
                <w:ins w:id="1741" w:author="Ritu Kamra" w:date="2021-11-25T15:40:00Z"/>
                <w:rFonts w:ascii="Arial" w:eastAsia="Times New Roman" w:hAnsi="Arial" w:cs="Arial"/>
                <w:color w:val="000000"/>
                <w:sz w:val="20"/>
                <w:szCs w:val="20"/>
                <w:lang w:eastAsia="en-IN"/>
                <w:rPrChange w:id="1742" w:author="Hardik Malhotra" w:date="2021-11-25T17:19:00Z">
                  <w:rPr>
                    <w:ins w:id="1743" w:author="Ritu Kamra" w:date="2021-11-25T15:40:00Z"/>
                    <w:rFonts w:ascii="Times New Roman" w:eastAsia="Times New Roman" w:hAnsi="Times New Roman" w:cs="Times New Roman"/>
                    <w:color w:val="000000"/>
                    <w:lang w:eastAsia="en-IN"/>
                  </w:rPr>
                </w:rPrChange>
              </w:rPr>
            </w:pPr>
            <w:ins w:id="1744" w:author="Ritu Kamra" w:date="2021-11-25T15:40:00Z">
              <w:r w:rsidRPr="00C568A4">
                <w:rPr>
                  <w:rFonts w:ascii="Arial" w:eastAsia="Times New Roman" w:hAnsi="Arial" w:cs="Arial"/>
                  <w:color w:val="000000"/>
                  <w:sz w:val="20"/>
                  <w:szCs w:val="20"/>
                  <w:lang w:eastAsia="en-IN"/>
                  <w:rPrChange w:id="1745" w:author="Hardik Malhotra" w:date="2021-11-25T17:19:00Z">
                    <w:rPr>
                      <w:rFonts w:ascii="Times New Roman" w:eastAsia="Times New Roman" w:hAnsi="Times New Roman" w:cs="Times New Roman"/>
                      <w:color w:val="000000"/>
                      <w:lang w:eastAsia="en-IN"/>
                    </w:rPr>
                  </w:rPrChange>
                </w:rPr>
                <w:t>73.00%</w:t>
              </w:r>
            </w:ins>
          </w:p>
        </w:tc>
        <w:tc>
          <w:tcPr>
            <w:tcW w:w="1438" w:type="dxa"/>
            <w:tcBorders>
              <w:top w:val="nil"/>
              <w:left w:val="nil"/>
              <w:bottom w:val="single" w:sz="8" w:space="0" w:color="auto"/>
              <w:right w:val="single" w:sz="8" w:space="0" w:color="auto"/>
            </w:tcBorders>
            <w:shd w:val="clear" w:color="000000" w:fill="FFFF00"/>
            <w:vAlign w:val="center"/>
            <w:hideMark/>
          </w:tcPr>
          <w:p w14:paraId="27798B39" w14:textId="77777777" w:rsidR="00572FFB" w:rsidRPr="00C568A4" w:rsidRDefault="00572FFB" w:rsidP="00572FFB">
            <w:pPr>
              <w:spacing w:after="0" w:line="240" w:lineRule="auto"/>
              <w:jc w:val="center"/>
              <w:rPr>
                <w:ins w:id="1746" w:author="Ritu Kamra" w:date="2021-11-25T15:40:00Z"/>
                <w:rFonts w:ascii="Arial" w:eastAsia="Times New Roman" w:hAnsi="Arial" w:cs="Arial"/>
                <w:color w:val="000000"/>
                <w:sz w:val="20"/>
                <w:szCs w:val="20"/>
                <w:lang w:eastAsia="en-IN"/>
                <w:rPrChange w:id="1747" w:author="Hardik Malhotra" w:date="2021-11-25T17:19:00Z">
                  <w:rPr>
                    <w:ins w:id="1748" w:author="Ritu Kamra" w:date="2021-11-25T15:40:00Z"/>
                    <w:rFonts w:ascii="Times New Roman" w:eastAsia="Times New Roman" w:hAnsi="Times New Roman" w:cs="Times New Roman"/>
                    <w:color w:val="000000"/>
                    <w:sz w:val="24"/>
                    <w:szCs w:val="24"/>
                    <w:lang w:eastAsia="en-IN"/>
                  </w:rPr>
                </w:rPrChange>
              </w:rPr>
            </w:pPr>
            <w:ins w:id="1749" w:author="Ritu Kamra" w:date="2021-11-25T15:40:00Z">
              <w:r w:rsidRPr="00C568A4">
                <w:rPr>
                  <w:rFonts w:ascii="Arial" w:eastAsia="Times New Roman" w:hAnsi="Arial" w:cs="Arial"/>
                  <w:color w:val="000000"/>
                  <w:sz w:val="20"/>
                  <w:szCs w:val="20"/>
                  <w:lang w:eastAsia="en-IN"/>
                  <w:rPrChange w:id="1750" w:author="Hardik Malhotra" w:date="2021-11-25T17:19:00Z">
                    <w:rPr>
                      <w:rFonts w:ascii="Times New Roman" w:eastAsia="Times New Roman" w:hAnsi="Times New Roman" w:cs="Times New Roman"/>
                      <w:color w:val="000000"/>
                      <w:sz w:val="24"/>
                      <w:szCs w:val="24"/>
                      <w:lang w:eastAsia="en-IN"/>
                    </w:rPr>
                  </w:rPrChange>
                </w:rPr>
                <w:t>72.48%</w:t>
              </w:r>
            </w:ins>
          </w:p>
        </w:tc>
        <w:tc>
          <w:tcPr>
            <w:tcW w:w="1438" w:type="dxa"/>
            <w:tcBorders>
              <w:top w:val="nil"/>
              <w:left w:val="nil"/>
              <w:bottom w:val="single" w:sz="8" w:space="0" w:color="auto"/>
              <w:right w:val="single" w:sz="8" w:space="0" w:color="auto"/>
            </w:tcBorders>
            <w:shd w:val="clear" w:color="000000" w:fill="FFFF00"/>
            <w:vAlign w:val="center"/>
            <w:hideMark/>
          </w:tcPr>
          <w:p w14:paraId="7CDEE1BF" w14:textId="77777777" w:rsidR="00572FFB" w:rsidRPr="00C568A4" w:rsidRDefault="00572FFB" w:rsidP="00572FFB">
            <w:pPr>
              <w:spacing w:after="0" w:line="240" w:lineRule="auto"/>
              <w:jc w:val="center"/>
              <w:rPr>
                <w:ins w:id="1751" w:author="Ritu Kamra" w:date="2021-11-25T15:40:00Z"/>
                <w:rFonts w:ascii="Arial" w:eastAsia="Times New Roman" w:hAnsi="Arial" w:cs="Arial"/>
                <w:color w:val="000000"/>
                <w:sz w:val="20"/>
                <w:szCs w:val="20"/>
                <w:lang w:eastAsia="en-IN"/>
                <w:rPrChange w:id="1752" w:author="Hardik Malhotra" w:date="2021-11-25T17:19:00Z">
                  <w:rPr>
                    <w:ins w:id="1753" w:author="Ritu Kamra" w:date="2021-11-25T15:40:00Z"/>
                    <w:rFonts w:ascii="Times New Roman" w:eastAsia="Times New Roman" w:hAnsi="Times New Roman" w:cs="Times New Roman"/>
                    <w:color w:val="000000"/>
                    <w:sz w:val="24"/>
                    <w:szCs w:val="24"/>
                    <w:lang w:eastAsia="en-IN"/>
                  </w:rPr>
                </w:rPrChange>
              </w:rPr>
            </w:pPr>
            <w:ins w:id="1754" w:author="Ritu Kamra" w:date="2021-11-25T15:40:00Z">
              <w:r w:rsidRPr="00C568A4">
                <w:rPr>
                  <w:rFonts w:ascii="Arial" w:eastAsia="Times New Roman" w:hAnsi="Arial" w:cs="Arial"/>
                  <w:color w:val="000000"/>
                  <w:sz w:val="20"/>
                  <w:szCs w:val="20"/>
                  <w:lang w:eastAsia="en-IN"/>
                  <w:rPrChange w:id="1755" w:author="Hardik Malhotra" w:date="2021-11-25T17:19:00Z">
                    <w:rPr>
                      <w:rFonts w:ascii="Times New Roman" w:eastAsia="Times New Roman" w:hAnsi="Times New Roman" w:cs="Times New Roman"/>
                      <w:color w:val="000000"/>
                      <w:sz w:val="24"/>
                      <w:szCs w:val="24"/>
                      <w:lang w:eastAsia="en-IN"/>
                    </w:rPr>
                  </w:rPrChange>
                </w:rPr>
                <w:t>72.74%</w:t>
              </w:r>
            </w:ins>
          </w:p>
        </w:tc>
        <w:tc>
          <w:tcPr>
            <w:tcW w:w="1694" w:type="dxa"/>
            <w:tcBorders>
              <w:top w:val="nil"/>
              <w:left w:val="nil"/>
              <w:bottom w:val="single" w:sz="8" w:space="0" w:color="auto"/>
              <w:right w:val="single" w:sz="8" w:space="0" w:color="auto"/>
            </w:tcBorders>
            <w:shd w:val="clear" w:color="000000" w:fill="FFFF00"/>
            <w:vAlign w:val="center"/>
            <w:hideMark/>
          </w:tcPr>
          <w:p w14:paraId="0D8746A3" w14:textId="77777777" w:rsidR="00572FFB" w:rsidRPr="00C568A4" w:rsidRDefault="00572FFB" w:rsidP="00572FFB">
            <w:pPr>
              <w:spacing w:after="0" w:line="240" w:lineRule="auto"/>
              <w:jc w:val="center"/>
              <w:rPr>
                <w:ins w:id="1756" w:author="Ritu Kamra" w:date="2021-11-25T15:40:00Z"/>
                <w:rFonts w:ascii="Arial" w:eastAsia="Times New Roman" w:hAnsi="Arial" w:cs="Arial"/>
                <w:color w:val="000000"/>
                <w:sz w:val="20"/>
                <w:szCs w:val="20"/>
                <w:lang w:eastAsia="en-IN"/>
                <w:rPrChange w:id="1757" w:author="Hardik Malhotra" w:date="2021-11-25T17:19:00Z">
                  <w:rPr>
                    <w:ins w:id="1758" w:author="Ritu Kamra" w:date="2021-11-25T15:40:00Z"/>
                    <w:rFonts w:ascii="Times New Roman" w:eastAsia="Times New Roman" w:hAnsi="Times New Roman" w:cs="Times New Roman"/>
                    <w:color w:val="000000"/>
                    <w:sz w:val="24"/>
                    <w:szCs w:val="24"/>
                    <w:lang w:eastAsia="en-IN"/>
                  </w:rPr>
                </w:rPrChange>
              </w:rPr>
            </w:pPr>
            <w:ins w:id="1759" w:author="Ritu Kamra" w:date="2021-11-25T15:40:00Z">
              <w:r w:rsidRPr="00C568A4">
                <w:rPr>
                  <w:rFonts w:ascii="Arial" w:eastAsia="Times New Roman" w:hAnsi="Arial" w:cs="Arial"/>
                  <w:color w:val="000000"/>
                  <w:sz w:val="20"/>
                  <w:szCs w:val="20"/>
                  <w:lang w:eastAsia="en-IN"/>
                  <w:rPrChange w:id="1760" w:author="Hardik Malhotra" w:date="2021-11-25T17:19:00Z">
                    <w:rPr>
                      <w:rFonts w:ascii="Times New Roman" w:eastAsia="Times New Roman" w:hAnsi="Times New Roman" w:cs="Times New Roman"/>
                      <w:color w:val="000000"/>
                      <w:sz w:val="24"/>
                      <w:szCs w:val="24"/>
                      <w:lang w:eastAsia="en-IN"/>
                    </w:rPr>
                  </w:rPrChange>
                </w:rPr>
                <w:t>73.26%</w:t>
              </w:r>
            </w:ins>
          </w:p>
        </w:tc>
        <w:tc>
          <w:tcPr>
            <w:tcW w:w="1639" w:type="dxa"/>
            <w:tcBorders>
              <w:top w:val="nil"/>
              <w:left w:val="nil"/>
              <w:bottom w:val="single" w:sz="8" w:space="0" w:color="auto"/>
              <w:right w:val="single" w:sz="8" w:space="0" w:color="auto"/>
            </w:tcBorders>
            <w:shd w:val="clear" w:color="000000" w:fill="FFFF00"/>
            <w:vAlign w:val="center"/>
            <w:hideMark/>
          </w:tcPr>
          <w:p w14:paraId="19ADA493" w14:textId="77777777" w:rsidR="00572FFB" w:rsidRPr="00C568A4" w:rsidRDefault="00572FFB" w:rsidP="00572FFB">
            <w:pPr>
              <w:spacing w:after="0" w:line="240" w:lineRule="auto"/>
              <w:jc w:val="center"/>
              <w:rPr>
                <w:ins w:id="1761" w:author="Ritu Kamra" w:date="2021-11-25T15:40:00Z"/>
                <w:rFonts w:ascii="Arial" w:eastAsia="Times New Roman" w:hAnsi="Arial" w:cs="Arial"/>
                <w:color w:val="000000"/>
                <w:sz w:val="20"/>
                <w:szCs w:val="20"/>
                <w:lang w:eastAsia="en-IN"/>
                <w:rPrChange w:id="1762" w:author="Hardik Malhotra" w:date="2021-11-25T17:19:00Z">
                  <w:rPr>
                    <w:ins w:id="1763" w:author="Ritu Kamra" w:date="2021-11-25T15:40:00Z"/>
                    <w:rFonts w:ascii="Times New Roman" w:eastAsia="Times New Roman" w:hAnsi="Times New Roman" w:cs="Times New Roman"/>
                    <w:color w:val="000000"/>
                    <w:sz w:val="24"/>
                    <w:szCs w:val="24"/>
                    <w:lang w:eastAsia="en-IN"/>
                  </w:rPr>
                </w:rPrChange>
              </w:rPr>
            </w:pPr>
            <w:ins w:id="1764" w:author="Ritu Kamra" w:date="2021-11-25T15:40:00Z">
              <w:r w:rsidRPr="00C568A4">
                <w:rPr>
                  <w:rFonts w:ascii="Arial" w:eastAsia="Times New Roman" w:hAnsi="Arial" w:cs="Arial"/>
                  <w:color w:val="000000"/>
                  <w:sz w:val="20"/>
                  <w:szCs w:val="20"/>
                  <w:lang w:eastAsia="en-IN"/>
                  <w:rPrChange w:id="1765" w:author="Hardik Malhotra" w:date="2021-11-25T17:19:00Z">
                    <w:rPr>
                      <w:rFonts w:ascii="Times New Roman" w:eastAsia="Times New Roman" w:hAnsi="Times New Roman" w:cs="Times New Roman"/>
                      <w:color w:val="000000"/>
                      <w:sz w:val="24"/>
                      <w:szCs w:val="24"/>
                      <w:lang w:eastAsia="en-IN"/>
                    </w:rPr>
                  </w:rPrChange>
                </w:rPr>
                <w:t>73.53%</w:t>
              </w:r>
            </w:ins>
          </w:p>
        </w:tc>
      </w:tr>
      <w:tr w:rsidR="00572FFB" w:rsidRPr="00572FFB" w14:paraId="5915F6B5" w14:textId="77777777" w:rsidTr="00572FFB">
        <w:trPr>
          <w:trHeight w:val="288"/>
          <w:ins w:id="1766"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54D20AEB" w14:textId="77777777" w:rsidR="00572FFB" w:rsidRPr="00C568A4" w:rsidRDefault="00572FFB" w:rsidP="00572FFB">
            <w:pPr>
              <w:spacing w:after="0" w:line="240" w:lineRule="auto"/>
              <w:jc w:val="center"/>
              <w:rPr>
                <w:ins w:id="1767" w:author="Ritu Kamra" w:date="2021-11-25T15:40:00Z"/>
                <w:rFonts w:ascii="Arial" w:eastAsia="Times New Roman" w:hAnsi="Arial" w:cs="Arial"/>
                <w:color w:val="000000"/>
                <w:sz w:val="20"/>
                <w:szCs w:val="20"/>
                <w:lang w:eastAsia="en-IN"/>
                <w:rPrChange w:id="1768" w:author="Hardik Malhotra" w:date="2021-11-25T17:19:00Z">
                  <w:rPr>
                    <w:ins w:id="1769" w:author="Ritu Kamra" w:date="2021-11-25T15:40:00Z"/>
                    <w:rFonts w:ascii="Times New Roman" w:eastAsia="Times New Roman" w:hAnsi="Times New Roman" w:cs="Times New Roman"/>
                    <w:color w:val="000000"/>
                    <w:sz w:val="24"/>
                    <w:szCs w:val="24"/>
                    <w:lang w:eastAsia="en-IN"/>
                  </w:rPr>
                </w:rPrChange>
              </w:rPr>
            </w:pPr>
            <w:ins w:id="1770" w:author="Ritu Kamra" w:date="2021-11-25T15:40:00Z">
              <w:r w:rsidRPr="00C568A4">
                <w:rPr>
                  <w:rFonts w:ascii="Arial" w:eastAsia="Times New Roman" w:hAnsi="Arial" w:cs="Arial"/>
                  <w:color w:val="000000"/>
                  <w:sz w:val="20"/>
                  <w:szCs w:val="20"/>
                  <w:lang w:eastAsia="en-IN"/>
                  <w:rPrChange w:id="1771" w:author="Hardik Malhotra" w:date="2021-11-25T17:19:00Z">
                    <w:rPr>
                      <w:rFonts w:ascii="Times New Roman" w:eastAsia="Times New Roman" w:hAnsi="Times New Roman" w:cs="Times New Roman"/>
                      <w:color w:val="000000"/>
                      <w:sz w:val="24"/>
                      <w:szCs w:val="24"/>
                      <w:lang w:eastAsia="en-IN"/>
                    </w:rPr>
                  </w:rPrChange>
                </w:rPr>
                <w:t>NPV</w:t>
              </w:r>
            </w:ins>
          </w:p>
        </w:tc>
        <w:tc>
          <w:tcPr>
            <w:tcW w:w="1386" w:type="dxa"/>
            <w:tcBorders>
              <w:top w:val="nil"/>
              <w:left w:val="nil"/>
              <w:bottom w:val="single" w:sz="8" w:space="0" w:color="auto"/>
              <w:right w:val="single" w:sz="8" w:space="0" w:color="auto"/>
            </w:tcBorders>
            <w:shd w:val="clear" w:color="auto" w:fill="auto"/>
            <w:vAlign w:val="center"/>
            <w:hideMark/>
          </w:tcPr>
          <w:p w14:paraId="18F9C845" w14:textId="77777777" w:rsidR="00572FFB" w:rsidRPr="00C568A4" w:rsidRDefault="00572FFB" w:rsidP="00572FFB">
            <w:pPr>
              <w:spacing w:after="0" w:line="240" w:lineRule="auto"/>
              <w:jc w:val="center"/>
              <w:rPr>
                <w:ins w:id="1772" w:author="Ritu Kamra" w:date="2021-11-25T15:40:00Z"/>
                <w:rFonts w:ascii="Arial" w:eastAsia="Times New Roman" w:hAnsi="Arial" w:cs="Arial"/>
                <w:color w:val="000000"/>
                <w:sz w:val="20"/>
                <w:szCs w:val="20"/>
                <w:lang w:eastAsia="en-IN"/>
                <w:rPrChange w:id="1773" w:author="Hardik Malhotra" w:date="2021-11-25T17:19:00Z">
                  <w:rPr>
                    <w:ins w:id="1774" w:author="Ritu Kamra" w:date="2021-11-25T15:40:00Z"/>
                    <w:rFonts w:ascii="Times New Roman" w:eastAsia="Times New Roman" w:hAnsi="Times New Roman" w:cs="Times New Roman"/>
                    <w:color w:val="000000"/>
                    <w:lang w:eastAsia="en-IN"/>
                  </w:rPr>
                </w:rPrChange>
              </w:rPr>
            </w:pPr>
            <w:ins w:id="1775" w:author="Ritu Kamra" w:date="2021-11-25T15:40:00Z">
              <w:r w:rsidRPr="00C568A4">
                <w:rPr>
                  <w:rFonts w:ascii="Arial" w:eastAsia="Times New Roman" w:hAnsi="Arial" w:cs="Arial"/>
                  <w:color w:val="000000"/>
                  <w:sz w:val="20"/>
                  <w:szCs w:val="20"/>
                  <w:lang w:eastAsia="en-IN"/>
                  <w:rPrChange w:id="1776" w:author="Hardik Malhotra" w:date="2021-11-25T17:19:00Z">
                    <w:rPr>
                      <w:rFonts w:ascii="Times New Roman" w:eastAsia="Times New Roman" w:hAnsi="Times New Roman" w:cs="Times New Roman"/>
                      <w:color w:val="000000"/>
                      <w:lang w:eastAsia="en-IN"/>
                    </w:rPr>
                  </w:rPrChange>
                </w:rPr>
                <w:t>219.36</w:t>
              </w:r>
            </w:ins>
          </w:p>
        </w:tc>
        <w:tc>
          <w:tcPr>
            <w:tcW w:w="1438" w:type="dxa"/>
            <w:tcBorders>
              <w:top w:val="nil"/>
              <w:left w:val="nil"/>
              <w:bottom w:val="single" w:sz="8" w:space="0" w:color="auto"/>
              <w:right w:val="single" w:sz="8" w:space="0" w:color="auto"/>
            </w:tcBorders>
            <w:shd w:val="clear" w:color="000000" w:fill="FFFF00"/>
            <w:vAlign w:val="center"/>
            <w:hideMark/>
          </w:tcPr>
          <w:p w14:paraId="4184ABF3" w14:textId="77777777" w:rsidR="00572FFB" w:rsidRPr="00C568A4" w:rsidRDefault="00572FFB" w:rsidP="00572FFB">
            <w:pPr>
              <w:spacing w:after="0" w:line="240" w:lineRule="auto"/>
              <w:jc w:val="center"/>
              <w:rPr>
                <w:ins w:id="1777" w:author="Ritu Kamra" w:date="2021-11-25T15:40:00Z"/>
                <w:rFonts w:ascii="Arial" w:eastAsia="Times New Roman" w:hAnsi="Arial" w:cs="Arial"/>
                <w:color w:val="000000"/>
                <w:sz w:val="20"/>
                <w:szCs w:val="20"/>
                <w:lang w:eastAsia="en-IN"/>
                <w:rPrChange w:id="1778" w:author="Hardik Malhotra" w:date="2021-11-25T17:19:00Z">
                  <w:rPr>
                    <w:ins w:id="1779" w:author="Ritu Kamra" w:date="2021-11-25T15:40:00Z"/>
                    <w:rFonts w:ascii="Times New Roman" w:eastAsia="Times New Roman" w:hAnsi="Times New Roman" w:cs="Times New Roman"/>
                    <w:color w:val="000000"/>
                    <w:sz w:val="24"/>
                    <w:szCs w:val="24"/>
                    <w:lang w:eastAsia="en-IN"/>
                  </w:rPr>
                </w:rPrChange>
              </w:rPr>
            </w:pPr>
            <w:ins w:id="1780" w:author="Ritu Kamra" w:date="2021-11-25T15:40:00Z">
              <w:r w:rsidRPr="00C568A4">
                <w:rPr>
                  <w:rFonts w:ascii="Arial" w:eastAsia="Times New Roman" w:hAnsi="Arial" w:cs="Arial"/>
                  <w:color w:val="000000"/>
                  <w:sz w:val="20"/>
                  <w:szCs w:val="20"/>
                  <w:lang w:eastAsia="en-IN"/>
                  <w:rPrChange w:id="1781" w:author="Hardik Malhotra" w:date="2021-11-25T17:19:00Z">
                    <w:rPr>
                      <w:rFonts w:ascii="Times New Roman" w:eastAsia="Times New Roman" w:hAnsi="Times New Roman" w:cs="Times New Roman"/>
                      <w:color w:val="000000"/>
                      <w:sz w:val="24"/>
                      <w:szCs w:val="24"/>
                      <w:lang w:eastAsia="en-IN"/>
                    </w:rPr>
                  </w:rPrChange>
                </w:rPr>
                <w:t xml:space="preserve">  217.89 </w:t>
              </w:r>
            </w:ins>
          </w:p>
        </w:tc>
        <w:tc>
          <w:tcPr>
            <w:tcW w:w="1438" w:type="dxa"/>
            <w:tcBorders>
              <w:top w:val="nil"/>
              <w:left w:val="nil"/>
              <w:bottom w:val="single" w:sz="8" w:space="0" w:color="auto"/>
              <w:right w:val="single" w:sz="8" w:space="0" w:color="auto"/>
            </w:tcBorders>
            <w:shd w:val="clear" w:color="000000" w:fill="FFFF00"/>
            <w:vAlign w:val="center"/>
            <w:hideMark/>
          </w:tcPr>
          <w:p w14:paraId="19C55B8D" w14:textId="77777777" w:rsidR="00572FFB" w:rsidRPr="00C568A4" w:rsidRDefault="00572FFB" w:rsidP="00572FFB">
            <w:pPr>
              <w:spacing w:after="0" w:line="240" w:lineRule="auto"/>
              <w:jc w:val="center"/>
              <w:rPr>
                <w:ins w:id="1782" w:author="Ritu Kamra" w:date="2021-11-25T15:40:00Z"/>
                <w:rFonts w:ascii="Arial" w:eastAsia="Times New Roman" w:hAnsi="Arial" w:cs="Arial"/>
                <w:color w:val="000000"/>
                <w:sz w:val="20"/>
                <w:szCs w:val="20"/>
                <w:lang w:eastAsia="en-IN"/>
                <w:rPrChange w:id="1783" w:author="Hardik Malhotra" w:date="2021-11-25T17:19:00Z">
                  <w:rPr>
                    <w:ins w:id="1784" w:author="Ritu Kamra" w:date="2021-11-25T15:40:00Z"/>
                    <w:rFonts w:ascii="Times New Roman" w:eastAsia="Times New Roman" w:hAnsi="Times New Roman" w:cs="Times New Roman"/>
                    <w:color w:val="000000"/>
                    <w:sz w:val="24"/>
                    <w:szCs w:val="24"/>
                    <w:lang w:eastAsia="en-IN"/>
                  </w:rPr>
                </w:rPrChange>
              </w:rPr>
            </w:pPr>
            <w:ins w:id="1785" w:author="Ritu Kamra" w:date="2021-11-25T15:40:00Z">
              <w:r w:rsidRPr="00C568A4">
                <w:rPr>
                  <w:rFonts w:ascii="Arial" w:eastAsia="Times New Roman" w:hAnsi="Arial" w:cs="Arial"/>
                  <w:color w:val="000000"/>
                  <w:sz w:val="20"/>
                  <w:szCs w:val="20"/>
                  <w:lang w:eastAsia="en-IN"/>
                  <w:rPrChange w:id="1786" w:author="Hardik Malhotra" w:date="2021-11-25T17:19:00Z">
                    <w:rPr>
                      <w:rFonts w:ascii="Times New Roman" w:eastAsia="Times New Roman" w:hAnsi="Times New Roman" w:cs="Times New Roman"/>
                      <w:color w:val="000000"/>
                      <w:sz w:val="24"/>
                      <w:szCs w:val="24"/>
                      <w:lang w:eastAsia="en-IN"/>
                    </w:rPr>
                  </w:rPrChange>
                </w:rPr>
                <w:t>218.63</w:t>
              </w:r>
            </w:ins>
          </w:p>
        </w:tc>
        <w:tc>
          <w:tcPr>
            <w:tcW w:w="1694" w:type="dxa"/>
            <w:tcBorders>
              <w:top w:val="nil"/>
              <w:left w:val="nil"/>
              <w:bottom w:val="single" w:sz="8" w:space="0" w:color="auto"/>
              <w:right w:val="single" w:sz="8" w:space="0" w:color="auto"/>
            </w:tcBorders>
            <w:shd w:val="clear" w:color="000000" w:fill="FFFF00"/>
            <w:vAlign w:val="center"/>
            <w:hideMark/>
          </w:tcPr>
          <w:p w14:paraId="4355F4A2" w14:textId="77777777" w:rsidR="00572FFB" w:rsidRPr="00C568A4" w:rsidRDefault="00572FFB" w:rsidP="00572FFB">
            <w:pPr>
              <w:spacing w:after="0" w:line="240" w:lineRule="auto"/>
              <w:jc w:val="center"/>
              <w:rPr>
                <w:ins w:id="1787" w:author="Ritu Kamra" w:date="2021-11-25T15:40:00Z"/>
                <w:rFonts w:ascii="Arial" w:eastAsia="Times New Roman" w:hAnsi="Arial" w:cs="Arial"/>
                <w:color w:val="000000"/>
                <w:sz w:val="20"/>
                <w:szCs w:val="20"/>
                <w:lang w:eastAsia="en-IN"/>
                <w:rPrChange w:id="1788" w:author="Hardik Malhotra" w:date="2021-11-25T17:19:00Z">
                  <w:rPr>
                    <w:ins w:id="1789" w:author="Ritu Kamra" w:date="2021-11-25T15:40:00Z"/>
                    <w:rFonts w:ascii="Times New Roman" w:eastAsia="Times New Roman" w:hAnsi="Times New Roman" w:cs="Times New Roman"/>
                    <w:color w:val="000000"/>
                    <w:sz w:val="24"/>
                    <w:szCs w:val="24"/>
                    <w:lang w:eastAsia="en-IN"/>
                  </w:rPr>
                </w:rPrChange>
              </w:rPr>
            </w:pPr>
            <w:ins w:id="1790" w:author="Ritu Kamra" w:date="2021-11-25T15:40:00Z">
              <w:r w:rsidRPr="00C568A4">
                <w:rPr>
                  <w:rFonts w:ascii="Arial" w:eastAsia="Times New Roman" w:hAnsi="Arial" w:cs="Arial"/>
                  <w:color w:val="000000"/>
                  <w:sz w:val="20"/>
                  <w:szCs w:val="20"/>
                  <w:lang w:eastAsia="en-IN"/>
                  <w:rPrChange w:id="1791" w:author="Hardik Malhotra" w:date="2021-11-25T17:19:00Z">
                    <w:rPr>
                      <w:rFonts w:ascii="Times New Roman" w:eastAsia="Times New Roman" w:hAnsi="Times New Roman" w:cs="Times New Roman"/>
                      <w:color w:val="000000"/>
                      <w:sz w:val="24"/>
                      <w:szCs w:val="24"/>
                      <w:lang w:eastAsia="en-IN"/>
                    </w:rPr>
                  </w:rPrChange>
                </w:rPr>
                <w:t>220.1</w:t>
              </w:r>
            </w:ins>
          </w:p>
        </w:tc>
        <w:tc>
          <w:tcPr>
            <w:tcW w:w="1639" w:type="dxa"/>
            <w:tcBorders>
              <w:top w:val="nil"/>
              <w:left w:val="nil"/>
              <w:bottom w:val="single" w:sz="8" w:space="0" w:color="auto"/>
              <w:right w:val="single" w:sz="8" w:space="0" w:color="auto"/>
            </w:tcBorders>
            <w:shd w:val="clear" w:color="000000" w:fill="FFFF00"/>
            <w:vAlign w:val="center"/>
            <w:hideMark/>
          </w:tcPr>
          <w:p w14:paraId="5396BE78" w14:textId="77777777" w:rsidR="00572FFB" w:rsidRPr="00C568A4" w:rsidRDefault="00572FFB" w:rsidP="00572FFB">
            <w:pPr>
              <w:spacing w:after="0" w:line="240" w:lineRule="auto"/>
              <w:jc w:val="center"/>
              <w:rPr>
                <w:ins w:id="1792" w:author="Ritu Kamra" w:date="2021-11-25T15:40:00Z"/>
                <w:rFonts w:ascii="Arial" w:eastAsia="Times New Roman" w:hAnsi="Arial" w:cs="Arial"/>
                <w:color w:val="000000"/>
                <w:sz w:val="20"/>
                <w:szCs w:val="20"/>
                <w:lang w:eastAsia="en-IN"/>
                <w:rPrChange w:id="1793" w:author="Hardik Malhotra" w:date="2021-11-25T17:19:00Z">
                  <w:rPr>
                    <w:ins w:id="1794" w:author="Ritu Kamra" w:date="2021-11-25T15:40:00Z"/>
                    <w:rFonts w:ascii="Times New Roman" w:eastAsia="Times New Roman" w:hAnsi="Times New Roman" w:cs="Times New Roman"/>
                    <w:color w:val="000000"/>
                    <w:sz w:val="24"/>
                    <w:szCs w:val="24"/>
                    <w:lang w:eastAsia="en-IN"/>
                  </w:rPr>
                </w:rPrChange>
              </w:rPr>
            </w:pPr>
            <w:ins w:id="1795" w:author="Ritu Kamra" w:date="2021-11-25T15:40:00Z">
              <w:r w:rsidRPr="00C568A4">
                <w:rPr>
                  <w:rFonts w:ascii="Arial" w:eastAsia="Times New Roman" w:hAnsi="Arial" w:cs="Arial"/>
                  <w:color w:val="000000"/>
                  <w:sz w:val="20"/>
                  <w:szCs w:val="20"/>
                  <w:lang w:eastAsia="en-IN"/>
                  <w:rPrChange w:id="1796" w:author="Hardik Malhotra" w:date="2021-11-25T17:19:00Z">
                    <w:rPr>
                      <w:rFonts w:ascii="Times New Roman" w:eastAsia="Times New Roman" w:hAnsi="Times New Roman" w:cs="Times New Roman"/>
                      <w:color w:val="000000"/>
                      <w:sz w:val="24"/>
                      <w:szCs w:val="24"/>
                      <w:lang w:eastAsia="en-IN"/>
                    </w:rPr>
                  </w:rPrChange>
                </w:rPr>
                <w:t>220.83</w:t>
              </w:r>
            </w:ins>
          </w:p>
        </w:tc>
      </w:tr>
      <w:tr w:rsidR="00572FFB" w:rsidRPr="00572FFB" w14:paraId="203C4E86" w14:textId="77777777" w:rsidTr="00572FFB">
        <w:trPr>
          <w:trHeight w:val="288"/>
          <w:ins w:id="1797" w:author="Ritu Kamra" w:date="2021-11-25T15:40:00Z"/>
        </w:trPr>
        <w:tc>
          <w:tcPr>
            <w:tcW w:w="2513" w:type="dxa"/>
            <w:tcBorders>
              <w:top w:val="nil"/>
              <w:left w:val="single" w:sz="8" w:space="0" w:color="auto"/>
              <w:bottom w:val="single" w:sz="8" w:space="0" w:color="auto"/>
              <w:right w:val="single" w:sz="8" w:space="0" w:color="auto"/>
            </w:tcBorders>
            <w:shd w:val="clear" w:color="auto" w:fill="auto"/>
            <w:noWrap/>
            <w:vAlign w:val="center"/>
            <w:hideMark/>
          </w:tcPr>
          <w:p w14:paraId="3AA653EC" w14:textId="77777777" w:rsidR="00572FFB" w:rsidRPr="00C568A4" w:rsidRDefault="00572FFB" w:rsidP="00572FFB">
            <w:pPr>
              <w:spacing w:after="0" w:line="240" w:lineRule="auto"/>
              <w:jc w:val="center"/>
              <w:rPr>
                <w:ins w:id="1798" w:author="Ritu Kamra" w:date="2021-11-25T15:40:00Z"/>
                <w:rFonts w:ascii="Arial" w:eastAsia="Times New Roman" w:hAnsi="Arial" w:cs="Arial"/>
                <w:color w:val="000000"/>
                <w:sz w:val="20"/>
                <w:szCs w:val="20"/>
                <w:lang w:eastAsia="en-IN"/>
                <w:rPrChange w:id="1799" w:author="Hardik Malhotra" w:date="2021-11-25T17:19:00Z">
                  <w:rPr>
                    <w:ins w:id="1800" w:author="Ritu Kamra" w:date="2021-11-25T15:40:00Z"/>
                    <w:rFonts w:ascii="Times New Roman" w:eastAsia="Times New Roman" w:hAnsi="Times New Roman" w:cs="Times New Roman"/>
                    <w:color w:val="000000"/>
                    <w:sz w:val="24"/>
                    <w:szCs w:val="24"/>
                    <w:lang w:eastAsia="en-IN"/>
                  </w:rPr>
                </w:rPrChange>
              </w:rPr>
            </w:pPr>
            <w:ins w:id="1801" w:author="Ritu Kamra" w:date="2021-11-25T15:40:00Z">
              <w:r w:rsidRPr="00C568A4">
                <w:rPr>
                  <w:rFonts w:ascii="Arial" w:eastAsia="Times New Roman" w:hAnsi="Arial" w:cs="Arial"/>
                  <w:color w:val="000000"/>
                  <w:sz w:val="20"/>
                  <w:szCs w:val="20"/>
                  <w:lang w:eastAsia="en-IN"/>
                  <w:rPrChange w:id="1802" w:author="Hardik Malhotra" w:date="2021-11-25T17:19:00Z">
                    <w:rPr>
                      <w:rFonts w:ascii="Times New Roman" w:eastAsia="Times New Roman" w:hAnsi="Times New Roman" w:cs="Times New Roman"/>
                      <w:color w:val="000000"/>
                      <w:sz w:val="24"/>
                      <w:szCs w:val="24"/>
                      <w:lang w:eastAsia="en-IN"/>
                    </w:rPr>
                  </w:rPrChange>
                </w:rPr>
                <w:t>Payback Period</w:t>
              </w:r>
            </w:ins>
          </w:p>
        </w:tc>
        <w:tc>
          <w:tcPr>
            <w:tcW w:w="1386" w:type="dxa"/>
            <w:tcBorders>
              <w:top w:val="nil"/>
              <w:left w:val="nil"/>
              <w:bottom w:val="single" w:sz="8" w:space="0" w:color="auto"/>
              <w:right w:val="single" w:sz="8" w:space="0" w:color="auto"/>
            </w:tcBorders>
            <w:shd w:val="clear" w:color="auto" w:fill="auto"/>
            <w:noWrap/>
            <w:vAlign w:val="center"/>
            <w:hideMark/>
          </w:tcPr>
          <w:p w14:paraId="19EE5A3B" w14:textId="77777777" w:rsidR="00572FFB" w:rsidRPr="00C568A4" w:rsidRDefault="00572FFB" w:rsidP="00572FFB">
            <w:pPr>
              <w:spacing w:after="0" w:line="240" w:lineRule="auto"/>
              <w:jc w:val="center"/>
              <w:rPr>
                <w:ins w:id="1803" w:author="Ritu Kamra" w:date="2021-11-25T15:40:00Z"/>
                <w:rFonts w:ascii="Arial" w:eastAsia="Times New Roman" w:hAnsi="Arial" w:cs="Arial"/>
                <w:color w:val="000000"/>
                <w:sz w:val="20"/>
                <w:szCs w:val="20"/>
                <w:lang w:eastAsia="en-IN"/>
                <w:rPrChange w:id="1804" w:author="Hardik Malhotra" w:date="2021-11-25T17:19:00Z">
                  <w:rPr>
                    <w:ins w:id="1805" w:author="Ritu Kamra" w:date="2021-11-25T15:40:00Z"/>
                    <w:rFonts w:ascii="Calibri" w:eastAsia="Times New Roman" w:hAnsi="Calibri" w:cs="Calibri"/>
                    <w:color w:val="000000"/>
                    <w:lang w:eastAsia="en-IN"/>
                  </w:rPr>
                </w:rPrChange>
              </w:rPr>
            </w:pPr>
            <w:ins w:id="1806" w:author="Ritu Kamra" w:date="2021-11-25T15:40:00Z">
              <w:r w:rsidRPr="00C568A4">
                <w:rPr>
                  <w:rFonts w:ascii="Arial" w:eastAsia="Times New Roman" w:hAnsi="Arial" w:cs="Arial"/>
                  <w:color w:val="000000"/>
                  <w:sz w:val="20"/>
                  <w:szCs w:val="20"/>
                  <w:lang w:eastAsia="en-IN"/>
                  <w:rPrChange w:id="1807" w:author="Hardik Malhotra" w:date="2021-11-25T17:19:00Z">
                    <w:rPr>
                      <w:rFonts w:ascii="Calibri" w:eastAsia="Times New Roman" w:hAnsi="Calibri" w:cs="Calibri"/>
                      <w:color w:val="000000"/>
                      <w:lang w:eastAsia="en-IN"/>
                    </w:rPr>
                  </w:rPrChange>
                </w:rPr>
                <w:t>1.77</w:t>
              </w:r>
            </w:ins>
          </w:p>
        </w:tc>
        <w:tc>
          <w:tcPr>
            <w:tcW w:w="1438" w:type="dxa"/>
            <w:tcBorders>
              <w:top w:val="nil"/>
              <w:left w:val="nil"/>
              <w:bottom w:val="single" w:sz="8" w:space="0" w:color="auto"/>
              <w:right w:val="single" w:sz="8" w:space="0" w:color="auto"/>
            </w:tcBorders>
            <w:shd w:val="clear" w:color="000000" w:fill="FFFF00"/>
            <w:vAlign w:val="center"/>
            <w:hideMark/>
          </w:tcPr>
          <w:p w14:paraId="68084693" w14:textId="77777777" w:rsidR="00572FFB" w:rsidRPr="00C568A4" w:rsidRDefault="00572FFB" w:rsidP="00572FFB">
            <w:pPr>
              <w:spacing w:after="0" w:line="240" w:lineRule="auto"/>
              <w:rPr>
                <w:ins w:id="1808" w:author="Ritu Kamra" w:date="2021-11-25T15:40:00Z"/>
                <w:rFonts w:ascii="Arial" w:eastAsia="Times New Roman" w:hAnsi="Arial" w:cs="Arial"/>
                <w:color w:val="000000"/>
                <w:sz w:val="20"/>
                <w:szCs w:val="20"/>
                <w:lang w:eastAsia="en-IN"/>
                <w:rPrChange w:id="1809" w:author="Hardik Malhotra" w:date="2021-11-25T17:19:00Z">
                  <w:rPr>
                    <w:ins w:id="1810" w:author="Ritu Kamra" w:date="2021-11-25T15:40:00Z"/>
                    <w:rFonts w:ascii="Times New Roman" w:eastAsia="Times New Roman" w:hAnsi="Times New Roman" w:cs="Times New Roman"/>
                    <w:color w:val="000000"/>
                    <w:sz w:val="24"/>
                    <w:szCs w:val="24"/>
                    <w:lang w:eastAsia="en-IN"/>
                  </w:rPr>
                </w:rPrChange>
              </w:rPr>
            </w:pPr>
            <w:ins w:id="1811" w:author="Ritu Kamra" w:date="2021-11-25T15:40:00Z">
              <w:r w:rsidRPr="00C568A4">
                <w:rPr>
                  <w:rFonts w:ascii="Arial" w:eastAsia="Times New Roman" w:hAnsi="Arial" w:cs="Arial"/>
                  <w:color w:val="000000"/>
                  <w:sz w:val="20"/>
                  <w:szCs w:val="20"/>
                  <w:lang w:eastAsia="en-IN"/>
                  <w:rPrChange w:id="1812" w:author="Hardik Malhotra" w:date="2021-11-25T17:19:00Z">
                    <w:rPr>
                      <w:rFonts w:ascii="Times New Roman" w:eastAsia="Times New Roman" w:hAnsi="Times New Roman" w:cs="Times New Roman"/>
                      <w:color w:val="000000"/>
                      <w:sz w:val="24"/>
                      <w:szCs w:val="24"/>
                      <w:lang w:eastAsia="en-IN"/>
                    </w:rPr>
                  </w:rPrChange>
                </w:rPr>
                <w:t xml:space="preserve">      1.78 </w:t>
              </w:r>
            </w:ins>
          </w:p>
        </w:tc>
        <w:tc>
          <w:tcPr>
            <w:tcW w:w="1438" w:type="dxa"/>
            <w:tcBorders>
              <w:top w:val="nil"/>
              <w:left w:val="nil"/>
              <w:bottom w:val="single" w:sz="8" w:space="0" w:color="auto"/>
              <w:right w:val="single" w:sz="8" w:space="0" w:color="auto"/>
            </w:tcBorders>
            <w:shd w:val="clear" w:color="000000" w:fill="FFFF00"/>
            <w:vAlign w:val="center"/>
            <w:hideMark/>
          </w:tcPr>
          <w:p w14:paraId="208857A3" w14:textId="77777777" w:rsidR="00572FFB" w:rsidRPr="00C568A4" w:rsidRDefault="00572FFB" w:rsidP="00572FFB">
            <w:pPr>
              <w:spacing w:after="0" w:line="240" w:lineRule="auto"/>
              <w:rPr>
                <w:ins w:id="1813" w:author="Ritu Kamra" w:date="2021-11-25T15:40:00Z"/>
                <w:rFonts w:ascii="Arial" w:eastAsia="Times New Roman" w:hAnsi="Arial" w:cs="Arial"/>
                <w:color w:val="000000"/>
                <w:sz w:val="20"/>
                <w:szCs w:val="20"/>
                <w:lang w:eastAsia="en-IN"/>
                <w:rPrChange w:id="1814" w:author="Hardik Malhotra" w:date="2021-11-25T17:19:00Z">
                  <w:rPr>
                    <w:ins w:id="1815" w:author="Ritu Kamra" w:date="2021-11-25T15:40:00Z"/>
                    <w:rFonts w:ascii="Times New Roman" w:eastAsia="Times New Roman" w:hAnsi="Times New Roman" w:cs="Times New Roman"/>
                    <w:color w:val="000000"/>
                    <w:sz w:val="24"/>
                    <w:szCs w:val="24"/>
                    <w:lang w:eastAsia="en-IN"/>
                  </w:rPr>
                </w:rPrChange>
              </w:rPr>
            </w:pPr>
            <w:ins w:id="1816" w:author="Ritu Kamra" w:date="2021-11-25T15:40:00Z">
              <w:r w:rsidRPr="00C568A4">
                <w:rPr>
                  <w:rFonts w:ascii="Arial" w:eastAsia="Times New Roman" w:hAnsi="Arial" w:cs="Arial"/>
                  <w:color w:val="000000"/>
                  <w:sz w:val="20"/>
                  <w:szCs w:val="20"/>
                  <w:lang w:eastAsia="en-IN"/>
                  <w:rPrChange w:id="1817" w:author="Hardik Malhotra" w:date="2021-11-25T17:19:00Z">
                    <w:rPr>
                      <w:rFonts w:ascii="Times New Roman" w:eastAsia="Times New Roman" w:hAnsi="Times New Roman" w:cs="Times New Roman"/>
                      <w:color w:val="000000"/>
                      <w:sz w:val="24"/>
                      <w:szCs w:val="24"/>
                      <w:lang w:eastAsia="en-IN"/>
                    </w:rPr>
                  </w:rPrChange>
                </w:rPr>
                <w:t xml:space="preserve">      1.78 </w:t>
              </w:r>
            </w:ins>
          </w:p>
        </w:tc>
        <w:tc>
          <w:tcPr>
            <w:tcW w:w="1694" w:type="dxa"/>
            <w:tcBorders>
              <w:top w:val="nil"/>
              <w:left w:val="nil"/>
              <w:bottom w:val="single" w:sz="8" w:space="0" w:color="auto"/>
              <w:right w:val="single" w:sz="8" w:space="0" w:color="auto"/>
            </w:tcBorders>
            <w:shd w:val="clear" w:color="000000" w:fill="FFFF00"/>
            <w:vAlign w:val="center"/>
            <w:hideMark/>
          </w:tcPr>
          <w:p w14:paraId="2996C0B6" w14:textId="77777777" w:rsidR="00572FFB" w:rsidRPr="00C568A4" w:rsidRDefault="00572FFB" w:rsidP="00572FFB">
            <w:pPr>
              <w:spacing w:after="0" w:line="240" w:lineRule="auto"/>
              <w:rPr>
                <w:ins w:id="1818" w:author="Ritu Kamra" w:date="2021-11-25T15:40:00Z"/>
                <w:rFonts w:ascii="Arial" w:eastAsia="Times New Roman" w:hAnsi="Arial" w:cs="Arial"/>
                <w:color w:val="000000"/>
                <w:sz w:val="20"/>
                <w:szCs w:val="20"/>
                <w:lang w:eastAsia="en-IN"/>
                <w:rPrChange w:id="1819" w:author="Hardik Malhotra" w:date="2021-11-25T17:19:00Z">
                  <w:rPr>
                    <w:ins w:id="1820" w:author="Ritu Kamra" w:date="2021-11-25T15:40:00Z"/>
                    <w:rFonts w:ascii="Times New Roman" w:eastAsia="Times New Roman" w:hAnsi="Times New Roman" w:cs="Times New Roman"/>
                    <w:color w:val="000000"/>
                    <w:sz w:val="24"/>
                    <w:szCs w:val="24"/>
                    <w:lang w:eastAsia="en-IN"/>
                  </w:rPr>
                </w:rPrChange>
              </w:rPr>
            </w:pPr>
            <w:ins w:id="1821" w:author="Ritu Kamra" w:date="2021-11-25T15:40:00Z">
              <w:r w:rsidRPr="00C568A4">
                <w:rPr>
                  <w:rFonts w:ascii="Arial" w:eastAsia="Times New Roman" w:hAnsi="Arial" w:cs="Arial"/>
                  <w:color w:val="000000"/>
                  <w:sz w:val="20"/>
                  <w:szCs w:val="20"/>
                  <w:lang w:eastAsia="en-IN"/>
                  <w:rPrChange w:id="1822" w:author="Hardik Malhotra" w:date="2021-11-25T17:19:00Z">
                    <w:rPr>
                      <w:rFonts w:ascii="Times New Roman" w:eastAsia="Times New Roman" w:hAnsi="Times New Roman" w:cs="Times New Roman"/>
                      <w:color w:val="000000"/>
                      <w:sz w:val="24"/>
                      <w:szCs w:val="24"/>
                      <w:lang w:eastAsia="en-IN"/>
                    </w:rPr>
                  </w:rPrChange>
                </w:rPr>
                <w:t xml:space="preserve">      1.76 </w:t>
              </w:r>
            </w:ins>
          </w:p>
        </w:tc>
        <w:tc>
          <w:tcPr>
            <w:tcW w:w="1639" w:type="dxa"/>
            <w:tcBorders>
              <w:top w:val="nil"/>
              <w:left w:val="nil"/>
              <w:bottom w:val="single" w:sz="8" w:space="0" w:color="auto"/>
              <w:right w:val="single" w:sz="8" w:space="0" w:color="auto"/>
            </w:tcBorders>
            <w:shd w:val="clear" w:color="000000" w:fill="FFFF00"/>
            <w:vAlign w:val="center"/>
            <w:hideMark/>
          </w:tcPr>
          <w:p w14:paraId="176BDE50" w14:textId="77777777" w:rsidR="00572FFB" w:rsidRPr="00C568A4" w:rsidRDefault="00572FFB" w:rsidP="00572FFB">
            <w:pPr>
              <w:spacing w:after="0" w:line="240" w:lineRule="auto"/>
              <w:rPr>
                <w:ins w:id="1823" w:author="Ritu Kamra" w:date="2021-11-25T15:40:00Z"/>
                <w:rFonts w:ascii="Arial" w:eastAsia="Times New Roman" w:hAnsi="Arial" w:cs="Arial"/>
                <w:color w:val="000000"/>
                <w:sz w:val="20"/>
                <w:szCs w:val="20"/>
                <w:lang w:eastAsia="en-IN"/>
                <w:rPrChange w:id="1824" w:author="Hardik Malhotra" w:date="2021-11-25T17:19:00Z">
                  <w:rPr>
                    <w:ins w:id="1825" w:author="Ritu Kamra" w:date="2021-11-25T15:40:00Z"/>
                    <w:rFonts w:ascii="Times New Roman" w:eastAsia="Times New Roman" w:hAnsi="Times New Roman" w:cs="Times New Roman"/>
                    <w:color w:val="000000"/>
                    <w:sz w:val="24"/>
                    <w:szCs w:val="24"/>
                    <w:lang w:eastAsia="en-IN"/>
                  </w:rPr>
                </w:rPrChange>
              </w:rPr>
            </w:pPr>
            <w:ins w:id="1826" w:author="Ritu Kamra" w:date="2021-11-25T15:40:00Z">
              <w:r w:rsidRPr="00C568A4">
                <w:rPr>
                  <w:rFonts w:ascii="Arial" w:eastAsia="Times New Roman" w:hAnsi="Arial" w:cs="Arial"/>
                  <w:color w:val="000000"/>
                  <w:sz w:val="20"/>
                  <w:szCs w:val="20"/>
                  <w:lang w:eastAsia="en-IN"/>
                  <w:rPrChange w:id="1827" w:author="Hardik Malhotra" w:date="2021-11-25T17:19:00Z">
                    <w:rPr>
                      <w:rFonts w:ascii="Times New Roman" w:eastAsia="Times New Roman" w:hAnsi="Times New Roman" w:cs="Times New Roman"/>
                      <w:color w:val="000000"/>
                      <w:sz w:val="24"/>
                      <w:szCs w:val="24"/>
                      <w:lang w:eastAsia="en-IN"/>
                    </w:rPr>
                  </w:rPrChange>
                </w:rPr>
                <w:t xml:space="preserve">      1.75 </w:t>
              </w:r>
            </w:ins>
          </w:p>
        </w:tc>
      </w:tr>
      <w:tr w:rsidR="00572FFB" w:rsidRPr="00572FFB" w14:paraId="05CF369A" w14:textId="77777777" w:rsidTr="00572FFB">
        <w:trPr>
          <w:trHeight w:val="288"/>
          <w:ins w:id="1828" w:author="Ritu Kamra" w:date="2021-11-25T15:40:00Z"/>
          <w:trPrChange w:id="1829" w:author="Ritu Kamra" w:date="2021-11-25T15:40:00Z">
            <w:trPr>
              <w:gridAfter w:val="0"/>
              <w:trHeight w:val="330"/>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1830"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449D2BA4" w14:textId="77777777" w:rsidR="00572FFB" w:rsidRPr="00C568A4" w:rsidRDefault="00572FFB" w:rsidP="00572FFB">
            <w:pPr>
              <w:spacing w:after="0" w:line="240" w:lineRule="auto"/>
              <w:jc w:val="center"/>
              <w:rPr>
                <w:ins w:id="1831" w:author="Ritu Kamra" w:date="2021-11-25T15:40:00Z"/>
                <w:rFonts w:ascii="Arial" w:eastAsia="Times New Roman" w:hAnsi="Arial" w:cs="Arial"/>
                <w:b/>
                <w:bCs/>
                <w:color w:val="000000"/>
                <w:sz w:val="20"/>
                <w:szCs w:val="20"/>
                <w:lang w:eastAsia="en-IN"/>
                <w:rPrChange w:id="1832" w:author="Hardik Malhotra" w:date="2021-11-25T17:19:00Z">
                  <w:rPr>
                    <w:ins w:id="1833" w:author="Ritu Kamra" w:date="2021-11-25T15:40:00Z"/>
                    <w:rFonts w:ascii="Times New Roman" w:eastAsia="Times New Roman" w:hAnsi="Times New Roman" w:cs="Times New Roman"/>
                    <w:b/>
                    <w:bCs/>
                    <w:color w:val="000000"/>
                    <w:sz w:val="24"/>
                    <w:szCs w:val="24"/>
                    <w:lang w:eastAsia="en-IN"/>
                  </w:rPr>
                </w:rPrChange>
              </w:rPr>
            </w:pPr>
            <w:ins w:id="1834" w:author="Ritu Kamra" w:date="2021-11-25T15:40:00Z">
              <w:r w:rsidRPr="00C568A4">
                <w:rPr>
                  <w:rFonts w:ascii="Arial" w:eastAsia="Times New Roman" w:hAnsi="Arial" w:cs="Arial"/>
                  <w:b/>
                  <w:bCs/>
                  <w:color w:val="000000"/>
                  <w:sz w:val="20"/>
                  <w:szCs w:val="20"/>
                  <w:lang w:eastAsia="en-IN"/>
                  <w:rPrChange w:id="1835" w:author="Hardik Malhotra" w:date="2021-11-25T17:19:00Z">
                    <w:rPr>
                      <w:rFonts w:ascii="Times New Roman" w:eastAsia="Times New Roman" w:hAnsi="Times New Roman" w:cs="Times New Roman"/>
                      <w:b/>
                      <w:bCs/>
                      <w:color w:val="000000"/>
                      <w:sz w:val="24"/>
                      <w:szCs w:val="24"/>
                      <w:lang w:eastAsia="en-IN"/>
                    </w:rPr>
                  </w:rPrChange>
                </w:rPr>
                <w:t> </w:t>
              </w:r>
            </w:ins>
          </w:p>
        </w:tc>
        <w:tc>
          <w:tcPr>
            <w:tcW w:w="7598" w:type="dxa"/>
            <w:gridSpan w:val="5"/>
            <w:tcBorders>
              <w:top w:val="single" w:sz="8" w:space="0" w:color="auto"/>
              <w:left w:val="nil"/>
              <w:bottom w:val="single" w:sz="8" w:space="0" w:color="auto"/>
              <w:right w:val="single" w:sz="8" w:space="0" w:color="000000"/>
            </w:tcBorders>
            <w:shd w:val="clear" w:color="auto" w:fill="auto"/>
            <w:vAlign w:val="center"/>
            <w:hideMark/>
            <w:tcPrChange w:id="1836" w:author="Ritu Kamra" w:date="2021-11-25T15:40:00Z">
              <w:tcPr>
                <w:tcW w:w="5260" w:type="dxa"/>
                <w:gridSpan w:val="9"/>
                <w:tcBorders>
                  <w:top w:val="single" w:sz="8" w:space="0" w:color="auto"/>
                  <w:left w:val="nil"/>
                  <w:bottom w:val="single" w:sz="8" w:space="0" w:color="auto"/>
                  <w:right w:val="single" w:sz="8" w:space="0" w:color="000000"/>
                </w:tcBorders>
                <w:shd w:val="clear" w:color="auto" w:fill="auto"/>
                <w:vAlign w:val="center"/>
                <w:hideMark/>
              </w:tcPr>
            </w:tcPrChange>
          </w:tcPr>
          <w:p w14:paraId="5CA01EEC" w14:textId="77777777" w:rsidR="00572FFB" w:rsidRPr="00C568A4" w:rsidRDefault="00572FFB" w:rsidP="00572FFB">
            <w:pPr>
              <w:spacing w:after="0" w:line="240" w:lineRule="auto"/>
              <w:jc w:val="center"/>
              <w:rPr>
                <w:ins w:id="1837" w:author="Ritu Kamra" w:date="2021-11-25T15:40:00Z"/>
                <w:rFonts w:ascii="Arial" w:eastAsia="Times New Roman" w:hAnsi="Arial" w:cs="Arial"/>
                <w:b/>
                <w:bCs/>
                <w:color w:val="000000"/>
                <w:sz w:val="20"/>
                <w:szCs w:val="20"/>
                <w:lang w:eastAsia="en-IN"/>
                <w:rPrChange w:id="1838" w:author="Hardik Malhotra" w:date="2021-11-25T17:19:00Z">
                  <w:rPr>
                    <w:ins w:id="1839" w:author="Ritu Kamra" w:date="2021-11-25T15:40:00Z"/>
                    <w:rFonts w:ascii="Times New Roman" w:eastAsia="Times New Roman" w:hAnsi="Times New Roman" w:cs="Times New Roman"/>
                    <w:b/>
                    <w:bCs/>
                    <w:color w:val="000000"/>
                    <w:sz w:val="24"/>
                    <w:szCs w:val="24"/>
                    <w:lang w:eastAsia="en-IN"/>
                  </w:rPr>
                </w:rPrChange>
              </w:rPr>
            </w:pPr>
            <w:ins w:id="1840" w:author="Ritu Kamra" w:date="2021-11-25T15:40:00Z">
              <w:r w:rsidRPr="00C568A4">
                <w:rPr>
                  <w:rFonts w:ascii="Arial" w:eastAsia="Times New Roman" w:hAnsi="Arial" w:cs="Arial"/>
                  <w:b/>
                  <w:bCs/>
                  <w:color w:val="000000"/>
                  <w:sz w:val="20"/>
                  <w:szCs w:val="20"/>
                  <w:lang w:eastAsia="en-IN"/>
                  <w:rPrChange w:id="1841" w:author="Hardik Malhotra" w:date="2021-11-25T17:19:00Z">
                    <w:rPr>
                      <w:rFonts w:ascii="Times New Roman" w:eastAsia="Times New Roman" w:hAnsi="Times New Roman" w:cs="Times New Roman"/>
                      <w:b/>
                      <w:bCs/>
                      <w:color w:val="000000"/>
                      <w:sz w:val="24"/>
                      <w:szCs w:val="24"/>
                      <w:lang w:eastAsia="en-IN"/>
                    </w:rPr>
                  </w:rPrChange>
                </w:rPr>
                <w:t>REVENUE</w:t>
              </w:r>
            </w:ins>
          </w:p>
        </w:tc>
      </w:tr>
      <w:tr w:rsidR="00572FFB" w:rsidRPr="00572FFB" w14:paraId="07A26B27" w14:textId="77777777" w:rsidTr="00572FFB">
        <w:trPr>
          <w:trHeight w:val="288"/>
          <w:ins w:id="1842"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796E76E0" w14:textId="77777777" w:rsidR="00572FFB" w:rsidRPr="00C568A4" w:rsidRDefault="00572FFB" w:rsidP="00572FFB">
            <w:pPr>
              <w:spacing w:after="0" w:line="240" w:lineRule="auto"/>
              <w:jc w:val="center"/>
              <w:rPr>
                <w:ins w:id="1843" w:author="Ritu Kamra" w:date="2021-11-25T15:40:00Z"/>
                <w:rFonts w:ascii="Arial" w:eastAsia="Times New Roman" w:hAnsi="Arial" w:cs="Arial"/>
                <w:color w:val="000000"/>
                <w:sz w:val="20"/>
                <w:szCs w:val="20"/>
                <w:lang w:eastAsia="en-IN"/>
                <w:rPrChange w:id="1844" w:author="Hardik Malhotra" w:date="2021-11-25T17:19:00Z">
                  <w:rPr>
                    <w:ins w:id="1845" w:author="Ritu Kamra" w:date="2021-11-25T15:40:00Z"/>
                    <w:rFonts w:ascii="Times New Roman" w:eastAsia="Times New Roman" w:hAnsi="Times New Roman" w:cs="Times New Roman"/>
                    <w:color w:val="000000"/>
                    <w:sz w:val="24"/>
                    <w:szCs w:val="24"/>
                    <w:lang w:eastAsia="en-IN"/>
                  </w:rPr>
                </w:rPrChange>
              </w:rPr>
            </w:pPr>
            <w:ins w:id="1846" w:author="Ritu Kamra" w:date="2021-11-25T15:40:00Z">
              <w:r w:rsidRPr="00C568A4">
                <w:rPr>
                  <w:rFonts w:ascii="Arial" w:eastAsia="Times New Roman" w:hAnsi="Arial" w:cs="Arial"/>
                  <w:color w:val="000000"/>
                  <w:sz w:val="20"/>
                  <w:szCs w:val="20"/>
                  <w:lang w:eastAsia="en-IN"/>
                  <w:rPrChange w:id="1847" w:author="Hardik Malhotra" w:date="2021-11-25T17:19:00Z">
                    <w:rPr>
                      <w:rFonts w:ascii="Times New Roman" w:eastAsia="Times New Roman" w:hAnsi="Times New Roman" w:cs="Times New Roman"/>
                      <w:color w:val="000000"/>
                      <w:sz w:val="24"/>
                      <w:szCs w:val="24"/>
                      <w:lang w:eastAsia="en-IN"/>
                    </w:rPr>
                  </w:rPrChange>
                </w:rPr>
                <w:t>IRR%</w:t>
              </w:r>
            </w:ins>
          </w:p>
        </w:tc>
        <w:tc>
          <w:tcPr>
            <w:tcW w:w="1386" w:type="dxa"/>
            <w:tcBorders>
              <w:top w:val="nil"/>
              <w:left w:val="nil"/>
              <w:bottom w:val="single" w:sz="8" w:space="0" w:color="auto"/>
              <w:right w:val="single" w:sz="8" w:space="0" w:color="auto"/>
            </w:tcBorders>
            <w:shd w:val="clear" w:color="auto" w:fill="auto"/>
            <w:vAlign w:val="center"/>
            <w:hideMark/>
          </w:tcPr>
          <w:p w14:paraId="1DD373C7" w14:textId="77777777" w:rsidR="00572FFB" w:rsidRPr="00C568A4" w:rsidRDefault="00572FFB" w:rsidP="00572FFB">
            <w:pPr>
              <w:spacing w:after="0" w:line="240" w:lineRule="auto"/>
              <w:jc w:val="center"/>
              <w:rPr>
                <w:ins w:id="1848" w:author="Ritu Kamra" w:date="2021-11-25T15:40:00Z"/>
                <w:rFonts w:ascii="Arial" w:eastAsia="Times New Roman" w:hAnsi="Arial" w:cs="Arial"/>
                <w:color w:val="000000"/>
                <w:sz w:val="20"/>
                <w:szCs w:val="20"/>
                <w:lang w:eastAsia="en-IN"/>
                <w:rPrChange w:id="1849" w:author="Hardik Malhotra" w:date="2021-11-25T17:19:00Z">
                  <w:rPr>
                    <w:ins w:id="1850" w:author="Ritu Kamra" w:date="2021-11-25T15:40:00Z"/>
                    <w:rFonts w:ascii="Times New Roman" w:eastAsia="Times New Roman" w:hAnsi="Times New Roman" w:cs="Times New Roman"/>
                    <w:color w:val="000000"/>
                    <w:lang w:eastAsia="en-IN"/>
                  </w:rPr>
                </w:rPrChange>
              </w:rPr>
            </w:pPr>
            <w:ins w:id="1851" w:author="Ritu Kamra" w:date="2021-11-25T15:40:00Z">
              <w:r w:rsidRPr="00C568A4">
                <w:rPr>
                  <w:rFonts w:ascii="Arial" w:eastAsia="Times New Roman" w:hAnsi="Arial" w:cs="Arial"/>
                  <w:color w:val="000000"/>
                  <w:sz w:val="20"/>
                  <w:szCs w:val="20"/>
                  <w:lang w:eastAsia="en-IN"/>
                  <w:rPrChange w:id="1852" w:author="Hardik Malhotra" w:date="2021-11-25T17:19:00Z">
                    <w:rPr>
                      <w:rFonts w:ascii="Times New Roman" w:eastAsia="Times New Roman" w:hAnsi="Times New Roman" w:cs="Times New Roman"/>
                      <w:color w:val="000000"/>
                      <w:lang w:eastAsia="en-IN"/>
                    </w:rPr>
                  </w:rPrChange>
                </w:rPr>
                <w:t>73.00%</w:t>
              </w:r>
            </w:ins>
          </w:p>
        </w:tc>
        <w:tc>
          <w:tcPr>
            <w:tcW w:w="1438" w:type="dxa"/>
            <w:tcBorders>
              <w:top w:val="nil"/>
              <w:left w:val="nil"/>
              <w:bottom w:val="single" w:sz="8" w:space="0" w:color="auto"/>
              <w:right w:val="single" w:sz="8" w:space="0" w:color="auto"/>
            </w:tcBorders>
            <w:shd w:val="clear" w:color="000000" w:fill="FFFF00"/>
            <w:vAlign w:val="center"/>
            <w:hideMark/>
          </w:tcPr>
          <w:p w14:paraId="540D4B45" w14:textId="77777777" w:rsidR="00572FFB" w:rsidRPr="00C568A4" w:rsidRDefault="00572FFB" w:rsidP="00572FFB">
            <w:pPr>
              <w:spacing w:after="0" w:line="240" w:lineRule="auto"/>
              <w:jc w:val="center"/>
              <w:rPr>
                <w:ins w:id="1853" w:author="Ritu Kamra" w:date="2021-11-25T15:40:00Z"/>
                <w:rFonts w:ascii="Arial" w:eastAsia="Times New Roman" w:hAnsi="Arial" w:cs="Arial"/>
                <w:color w:val="000000"/>
                <w:sz w:val="20"/>
                <w:szCs w:val="20"/>
                <w:lang w:eastAsia="en-IN"/>
                <w:rPrChange w:id="1854" w:author="Hardik Malhotra" w:date="2021-11-25T17:19:00Z">
                  <w:rPr>
                    <w:ins w:id="1855" w:author="Ritu Kamra" w:date="2021-11-25T15:40:00Z"/>
                    <w:rFonts w:ascii="Times New Roman" w:eastAsia="Times New Roman" w:hAnsi="Times New Roman" w:cs="Times New Roman"/>
                    <w:color w:val="000000"/>
                    <w:sz w:val="24"/>
                    <w:szCs w:val="24"/>
                    <w:lang w:eastAsia="en-IN"/>
                  </w:rPr>
                </w:rPrChange>
              </w:rPr>
            </w:pPr>
            <w:ins w:id="1856" w:author="Ritu Kamra" w:date="2021-11-25T15:40:00Z">
              <w:r w:rsidRPr="00C568A4">
                <w:rPr>
                  <w:rFonts w:ascii="Arial" w:eastAsia="Times New Roman" w:hAnsi="Arial" w:cs="Arial"/>
                  <w:color w:val="000000"/>
                  <w:sz w:val="20"/>
                  <w:szCs w:val="20"/>
                  <w:lang w:eastAsia="en-IN"/>
                  <w:rPrChange w:id="1857" w:author="Hardik Malhotra" w:date="2021-11-25T17:19:00Z">
                    <w:rPr>
                      <w:rFonts w:ascii="Times New Roman" w:eastAsia="Times New Roman" w:hAnsi="Times New Roman" w:cs="Times New Roman"/>
                      <w:color w:val="000000"/>
                      <w:sz w:val="24"/>
                      <w:szCs w:val="24"/>
                      <w:lang w:eastAsia="en-IN"/>
                    </w:rPr>
                  </w:rPrChange>
                </w:rPr>
                <w:t>54.54%</w:t>
              </w:r>
            </w:ins>
          </w:p>
        </w:tc>
        <w:tc>
          <w:tcPr>
            <w:tcW w:w="1438" w:type="dxa"/>
            <w:tcBorders>
              <w:top w:val="nil"/>
              <w:left w:val="nil"/>
              <w:bottom w:val="single" w:sz="8" w:space="0" w:color="auto"/>
              <w:right w:val="single" w:sz="8" w:space="0" w:color="auto"/>
            </w:tcBorders>
            <w:shd w:val="clear" w:color="000000" w:fill="FFFF00"/>
            <w:vAlign w:val="center"/>
            <w:hideMark/>
          </w:tcPr>
          <w:p w14:paraId="1D0D75D4" w14:textId="77777777" w:rsidR="00572FFB" w:rsidRPr="00C568A4" w:rsidRDefault="00572FFB" w:rsidP="00572FFB">
            <w:pPr>
              <w:spacing w:after="0" w:line="240" w:lineRule="auto"/>
              <w:jc w:val="center"/>
              <w:rPr>
                <w:ins w:id="1858" w:author="Ritu Kamra" w:date="2021-11-25T15:40:00Z"/>
                <w:rFonts w:ascii="Arial" w:eastAsia="Times New Roman" w:hAnsi="Arial" w:cs="Arial"/>
                <w:color w:val="000000"/>
                <w:sz w:val="20"/>
                <w:szCs w:val="20"/>
                <w:lang w:eastAsia="en-IN"/>
                <w:rPrChange w:id="1859" w:author="Hardik Malhotra" w:date="2021-11-25T17:19:00Z">
                  <w:rPr>
                    <w:ins w:id="1860" w:author="Ritu Kamra" w:date="2021-11-25T15:40:00Z"/>
                    <w:rFonts w:ascii="Times New Roman" w:eastAsia="Times New Roman" w:hAnsi="Times New Roman" w:cs="Times New Roman"/>
                    <w:color w:val="000000"/>
                    <w:sz w:val="24"/>
                    <w:szCs w:val="24"/>
                    <w:lang w:eastAsia="en-IN"/>
                  </w:rPr>
                </w:rPrChange>
              </w:rPr>
            </w:pPr>
            <w:ins w:id="1861" w:author="Ritu Kamra" w:date="2021-11-25T15:40:00Z">
              <w:r w:rsidRPr="00C568A4">
                <w:rPr>
                  <w:rFonts w:ascii="Arial" w:eastAsia="Times New Roman" w:hAnsi="Arial" w:cs="Arial"/>
                  <w:color w:val="000000"/>
                  <w:sz w:val="20"/>
                  <w:szCs w:val="20"/>
                  <w:lang w:eastAsia="en-IN"/>
                  <w:rPrChange w:id="1862" w:author="Hardik Malhotra" w:date="2021-11-25T17:19:00Z">
                    <w:rPr>
                      <w:rFonts w:ascii="Times New Roman" w:eastAsia="Times New Roman" w:hAnsi="Times New Roman" w:cs="Times New Roman"/>
                      <w:color w:val="000000"/>
                      <w:sz w:val="24"/>
                      <w:szCs w:val="24"/>
                      <w:lang w:eastAsia="en-IN"/>
                    </w:rPr>
                  </w:rPrChange>
                </w:rPr>
                <w:t>63.99%</w:t>
              </w:r>
            </w:ins>
          </w:p>
        </w:tc>
        <w:tc>
          <w:tcPr>
            <w:tcW w:w="1694" w:type="dxa"/>
            <w:tcBorders>
              <w:top w:val="nil"/>
              <w:left w:val="nil"/>
              <w:bottom w:val="single" w:sz="8" w:space="0" w:color="auto"/>
              <w:right w:val="single" w:sz="8" w:space="0" w:color="auto"/>
            </w:tcBorders>
            <w:shd w:val="clear" w:color="000000" w:fill="FFFF00"/>
            <w:vAlign w:val="center"/>
            <w:hideMark/>
          </w:tcPr>
          <w:p w14:paraId="286DFEBD" w14:textId="77777777" w:rsidR="00572FFB" w:rsidRPr="00C568A4" w:rsidRDefault="00572FFB" w:rsidP="00572FFB">
            <w:pPr>
              <w:spacing w:after="0" w:line="240" w:lineRule="auto"/>
              <w:jc w:val="center"/>
              <w:rPr>
                <w:ins w:id="1863" w:author="Ritu Kamra" w:date="2021-11-25T15:40:00Z"/>
                <w:rFonts w:ascii="Arial" w:eastAsia="Times New Roman" w:hAnsi="Arial" w:cs="Arial"/>
                <w:color w:val="000000"/>
                <w:sz w:val="20"/>
                <w:szCs w:val="20"/>
                <w:lang w:eastAsia="en-IN"/>
                <w:rPrChange w:id="1864" w:author="Hardik Malhotra" w:date="2021-11-25T17:19:00Z">
                  <w:rPr>
                    <w:ins w:id="1865" w:author="Ritu Kamra" w:date="2021-11-25T15:40:00Z"/>
                    <w:rFonts w:ascii="Times New Roman" w:eastAsia="Times New Roman" w:hAnsi="Times New Roman" w:cs="Times New Roman"/>
                    <w:color w:val="000000"/>
                    <w:sz w:val="24"/>
                    <w:szCs w:val="24"/>
                    <w:lang w:eastAsia="en-IN"/>
                  </w:rPr>
                </w:rPrChange>
              </w:rPr>
            </w:pPr>
            <w:ins w:id="1866" w:author="Ritu Kamra" w:date="2021-11-25T15:40:00Z">
              <w:r w:rsidRPr="00C568A4">
                <w:rPr>
                  <w:rFonts w:ascii="Arial" w:eastAsia="Times New Roman" w:hAnsi="Arial" w:cs="Arial"/>
                  <w:color w:val="000000"/>
                  <w:sz w:val="20"/>
                  <w:szCs w:val="20"/>
                  <w:lang w:eastAsia="en-IN"/>
                  <w:rPrChange w:id="1867" w:author="Hardik Malhotra" w:date="2021-11-25T17:19:00Z">
                    <w:rPr>
                      <w:rFonts w:ascii="Times New Roman" w:eastAsia="Times New Roman" w:hAnsi="Times New Roman" w:cs="Times New Roman"/>
                      <w:color w:val="000000"/>
                      <w:sz w:val="24"/>
                      <w:szCs w:val="24"/>
                      <w:lang w:eastAsia="en-IN"/>
                    </w:rPr>
                  </w:rPrChange>
                </w:rPr>
                <w:t>81.71%</w:t>
              </w:r>
            </w:ins>
          </w:p>
        </w:tc>
        <w:tc>
          <w:tcPr>
            <w:tcW w:w="1639" w:type="dxa"/>
            <w:tcBorders>
              <w:top w:val="nil"/>
              <w:left w:val="nil"/>
              <w:bottom w:val="single" w:sz="8" w:space="0" w:color="auto"/>
              <w:right w:val="single" w:sz="8" w:space="0" w:color="auto"/>
            </w:tcBorders>
            <w:shd w:val="clear" w:color="000000" w:fill="FFFF00"/>
            <w:vAlign w:val="center"/>
            <w:hideMark/>
          </w:tcPr>
          <w:p w14:paraId="1ED25F65" w14:textId="77777777" w:rsidR="00572FFB" w:rsidRPr="00C568A4" w:rsidRDefault="00572FFB" w:rsidP="00572FFB">
            <w:pPr>
              <w:spacing w:after="0" w:line="240" w:lineRule="auto"/>
              <w:jc w:val="center"/>
              <w:rPr>
                <w:ins w:id="1868" w:author="Ritu Kamra" w:date="2021-11-25T15:40:00Z"/>
                <w:rFonts w:ascii="Arial" w:eastAsia="Times New Roman" w:hAnsi="Arial" w:cs="Arial"/>
                <w:color w:val="000000"/>
                <w:sz w:val="20"/>
                <w:szCs w:val="20"/>
                <w:lang w:eastAsia="en-IN"/>
                <w:rPrChange w:id="1869" w:author="Hardik Malhotra" w:date="2021-11-25T17:19:00Z">
                  <w:rPr>
                    <w:ins w:id="1870" w:author="Ritu Kamra" w:date="2021-11-25T15:40:00Z"/>
                    <w:rFonts w:ascii="Times New Roman" w:eastAsia="Times New Roman" w:hAnsi="Times New Roman" w:cs="Times New Roman"/>
                    <w:color w:val="000000"/>
                    <w:sz w:val="24"/>
                    <w:szCs w:val="24"/>
                    <w:lang w:eastAsia="en-IN"/>
                  </w:rPr>
                </w:rPrChange>
              </w:rPr>
            </w:pPr>
            <w:ins w:id="1871" w:author="Ritu Kamra" w:date="2021-11-25T15:40:00Z">
              <w:r w:rsidRPr="00C568A4">
                <w:rPr>
                  <w:rFonts w:ascii="Arial" w:eastAsia="Times New Roman" w:hAnsi="Arial" w:cs="Arial"/>
                  <w:color w:val="000000"/>
                  <w:sz w:val="20"/>
                  <w:szCs w:val="20"/>
                  <w:lang w:eastAsia="en-IN"/>
                  <w:rPrChange w:id="1872" w:author="Hardik Malhotra" w:date="2021-11-25T17:19:00Z">
                    <w:rPr>
                      <w:rFonts w:ascii="Times New Roman" w:eastAsia="Times New Roman" w:hAnsi="Times New Roman" w:cs="Times New Roman"/>
                      <w:color w:val="000000"/>
                      <w:sz w:val="24"/>
                      <w:szCs w:val="24"/>
                      <w:lang w:eastAsia="en-IN"/>
                    </w:rPr>
                  </w:rPrChange>
                </w:rPr>
                <w:t>90.22%</w:t>
              </w:r>
            </w:ins>
          </w:p>
        </w:tc>
      </w:tr>
      <w:tr w:rsidR="00572FFB" w:rsidRPr="00572FFB" w14:paraId="632B71F0" w14:textId="77777777" w:rsidTr="00572FFB">
        <w:trPr>
          <w:trHeight w:val="288"/>
          <w:ins w:id="1873"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7CF57940" w14:textId="77777777" w:rsidR="00572FFB" w:rsidRPr="00C568A4" w:rsidRDefault="00572FFB" w:rsidP="00572FFB">
            <w:pPr>
              <w:spacing w:after="0" w:line="240" w:lineRule="auto"/>
              <w:jc w:val="center"/>
              <w:rPr>
                <w:ins w:id="1874" w:author="Ritu Kamra" w:date="2021-11-25T15:40:00Z"/>
                <w:rFonts w:ascii="Arial" w:eastAsia="Times New Roman" w:hAnsi="Arial" w:cs="Arial"/>
                <w:color w:val="000000"/>
                <w:sz w:val="20"/>
                <w:szCs w:val="20"/>
                <w:lang w:eastAsia="en-IN"/>
                <w:rPrChange w:id="1875" w:author="Hardik Malhotra" w:date="2021-11-25T17:19:00Z">
                  <w:rPr>
                    <w:ins w:id="1876" w:author="Ritu Kamra" w:date="2021-11-25T15:40:00Z"/>
                    <w:rFonts w:ascii="Times New Roman" w:eastAsia="Times New Roman" w:hAnsi="Times New Roman" w:cs="Times New Roman"/>
                    <w:color w:val="000000"/>
                    <w:sz w:val="24"/>
                    <w:szCs w:val="24"/>
                    <w:lang w:eastAsia="en-IN"/>
                  </w:rPr>
                </w:rPrChange>
              </w:rPr>
            </w:pPr>
            <w:ins w:id="1877" w:author="Ritu Kamra" w:date="2021-11-25T15:40:00Z">
              <w:r w:rsidRPr="00C568A4">
                <w:rPr>
                  <w:rFonts w:ascii="Arial" w:eastAsia="Times New Roman" w:hAnsi="Arial" w:cs="Arial"/>
                  <w:color w:val="000000"/>
                  <w:sz w:val="20"/>
                  <w:szCs w:val="20"/>
                  <w:lang w:eastAsia="en-IN"/>
                  <w:rPrChange w:id="1878" w:author="Hardik Malhotra" w:date="2021-11-25T17:19:00Z">
                    <w:rPr>
                      <w:rFonts w:ascii="Times New Roman" w:eastAsia="Times New Roman" w:hAnsi="Times New Roman" w:cs="Times New Roman"/>
                      <w:color w:val="000000"/>
                      <w:sz w:val="24"/>
                      <w:szCs w:val="24"/>
                      <w:lang w:eastAsia="en-IN"/>
                    </w:rPr>
                  </w:rPrChange>
                </w:rPr>
                <w:t>NPV</w:t>
              </w:r>
            </w:ins>
          </w:p>
        </w:tc>
        <w:tc>
          <w:tcPr>
            <w:tcW w:w="1386" w:type="dxa"/>
            <w:tcBorders>
              <w:top w:val="nil"/>
              <w:left w:val="nil"/>
              <w:bottom w:val="single" w:sz="8" w:space="0" w:color="auto"/>
              <w:right w:val="single" w:sz="8" w:space="0" w:color="auto"/>
            </w:tcBorders>
            <w:shd w:val="clear" w:color="auto" w:fill="auto"/>
            <w:vAlign w:val="center"/>
            <w:hideMark/>
          </w:tcPr>
          <w:p w14:paraId="70399464" w14:textId="77777777" w:rsidR="00572FFB" w:rsidRPr="00C568A4" w:rsidRDefault="00572FFB" w:rsidP="00572FFB">
            <w:pPr>
              <w:spacing w:after="0" w:line="240" w:lineRule="auto"/>
              <w:jc w:val="center"/>
              <w:rPr>
                <w:ins w:id="1879" w:author="Ritu Kamra" w:date="2021-11-25T15:40:00Z"/>
                <w:rFonts w:ascii="Arial" w:eastAsia="Times New Roman" w:hAnsi="Arial" w:cs="Arial"/>
                <w:color w:val="000000"/>
                <w:sz w:val="20"/>
                <w:szCs w:val="20"/>
                <w:lang w:eastAsia="en-IN"/>
                <w:rPrChange w:id="1880" w:author="Hardik Malhotra" w:date="2021-11-25T17:19:00Z">
                  <w:rPr>
                    <w:ins w:id="1881" w:author="Ritu Kamra" w:date="2021-11-25T15:40:00Z"/>
                    <w:rFonts w:ascii="Times New Roman" w:eastAsia="Times New Roman" w:hAnsi="Times New Roman" w:cs="Times New Roman"/>
                    <w:color w:val="000000"/>
                    <w:lang w:eastAsia="en-IN"/>
                  </w:rPr>
                </w:rPrChange>
              </w:rPr>
            </w:pPr>
            <w:ins w:id="1882" w:author="Ritu Kamra" w:date="2021-11-25T15:40:00Z">
              <w:r w:rsidRPr="00C568A4">
                <w:rPr>
                  <w:rFonts w:ascii="Arial" w:eastAsia="Times New Roman" w:hAnsi="Arial" w:cs="Arial"/>
                  <w:color w:val="000000"/>
                  <w:sz w:val="20"/>
                  <w:szCs w:val="20"/>
                  <w:lang w:eastAsia="en-IN"/>
                  <w:rPrChange w:id="1883" w:author="Hardik Malhotra" w:date="2021-11-25T17:19:00Z">
                    <w:rPr>
                      <w:rFonts w:ascii="Times New Roman" w:eastAsia="Times New Roman" w:hAnsi="Times New Roman" w:cs="Times New Roman"/>
                      <w:color w:val="000000"/>
                      <w:lang w:eastAsia="en-IN"/>
                    </w:rPr>
                  </w:rPrChange>
                </w:rPr>
                <w:t>219.36</w:t>
              </w:r>
            </w:ins>
          </w:p>
        </w:tc>
        <w:tc>
          <w:tcPr>
            <w:tcW w:w="1438" w:type="dxa"/>
            <w:tcBorders>
              <w:top w:val="nil"/>
              <w:left w:val="nil"/>
              <w:bottom w:val="single" w:sz="8" w:space="0" w:color="auto"/>
              <w:right w:val="single" w:sz="8" w:space="0" w:color="auto"/>
            </w:tcBorders>
            <w:shd w:val="clear" w:color="000000" w:fill="FFFF00"/>
            <w:vAlign w:val="center"/>
            <w:hideMark/>
          </w:tcPr>
          <w:p w14:paraId="6BFEC22D" w14:textId="77777777" w:rsidR="00572FFB" w:rsidRPr="00C568A4" w:rsidRDefault="00572FFB" w:rsidP="00572FFB">
            <w:pPr>
              <w:spacing w:after="0" w:line="240" w:lineRule="auto"/>
              <w:jc w:val="center"/>
              <w:rPr>
                <w:ins w:id="1884" w:author="Ritu Kamra" w:date="2021-11-25T15:40:00Z"/>
                <w:rFonts w:ascii="Arial" w:eastAsia="Times New Roman" w:hAnsi="Arial" w:cs="Arial"/>
                <w:color w:val="000000"/>
                <w:sz w:val="20"/>
                <w:szCs w:val="20"/>
                <w:lang w:eastAsia="en-IN"/>
                <w:rPrChange w:id="1885" w:author="Hardik Malhotra" w:date="2021-11-25T17:19:00Z">
                  <w:rPr>
                    <w:ins w:id="1886" w:author="Ritu Kamra" w:date="2021-11-25T15:40:00Z"/>
                    <w:rFonts w:ascii="Times New Roman" w:eastAsia="Times New Roman" w:hAnsi="Times New Roman" w:cs="Times New Roman"/>
                    <w:color w:val="000000"/>
                    <w:sz w:val="24"/>
                    <w:szCs w:val="24"/>
                    <w:lang w:eastAsia="en-IN"/>
                  </w:rPr>
                </w:rPrChange>
              </w:rPr>
            </w:pPr>
            <w:ins w:id="1887" w:author="Ritu Kamra" w:date="2021-11-25T15:40:00Z">
              <w:r w:rsidRPr="00C568A4">
                <w:rPr>
                  <w:rFonts w:ascii="Arial" w:eastAsia="Times New Roman" w:hAnsi="Arial" w:cs="Arial"/>
                  <w:color w:val="000000"/>
                  <w:sz w:val="20"/>
                  <w:szCs w:val="20"/>
                  <w:lang w:eastAsia="en-IN"/>
                  <w:rPrChange w:id="1888" w:author="Hardik Malhotra" w:date="2021-11-25T17:19:00Z">
                    <w:rPr>
                      <w:rFonts w:ascii="Times New Roman" w:eastAsia="Times New Roman" w:hAnsi="Times New Roman" w:cs="Times New Roman"/>
                      <w:color w:val="000000"/>
                      <w:sz w:val="24"/>
                      <w:szCs w:val="24"/>
                      <w:lang w:eastAsia="en-IN"/>
                    </w:rPr>
                  </w:rPrChange>
                </w:rPr>
                <w:t>139.04</w:t>
              </w:r>
            </w:ins>
          </w:p>
        </w:tc>
        <w:tc>
          <w:tcPr>
            <w:tcW w:w="1438" w:type="dxa"/>
            <w:tcBorders>
              <w:top w:val="nil"/>
              <w:left w:val="nil"/>
              <w:bottom w:val="single" w:sz="8" w:space="0" w:color="auto"/>
              <w:right w:val="single" w:sz="8" w:space="0" w:color="auto"/>
            </w:tcBorders>
            <w:shd w:val="clear" w:color="000000" w:fill="FFFF00"/>
            <w:vAlign w:val="center"/>
            <w:hideMark/>
          </w:tcPr>
          <w:p w14:paraId="276C304F" w14:textId="77777777" w:rsidR="00572FFB" w:rsidRPr="00C568A4" w:rsidRDefault="00572FFB" w:rsidP="00572FFB">
            <w:pPr>
              <w:spacing w:after="0" w:line="240" w:lineRule="auto"/>
              <w:jc w:val="center"/>
              <w:rPr>
                <w:ins w:id="1889" w:author="Ritu Kamra" w:date="2021-11-25T15:40:00Z"/>
                <w:rFonts w:ascii="Arial" w:eastAsia="Times New Roman" w:hAnsi="Arial" w:cs="Arial"/>
                <w:color w:val="000000"/>
                <w:sz w:val="20"/>
                <w:szCs w:val="20"/>
                <w:lang w:eastAsia="en-IN"/>
                <w:rPrChange w:id="1890" w:author="Hardik Malhotra" w:date="2021-11-25T17:19:00Z">
                  <w:rPr>
                    <w:ins w:id="1891" w:author="Ritu Kamra" w:date="2021-11-25T15:40:00Z"/>
                    <w:rFonts w:ascii="Times New Roman" w:eastAsia="Times New Roman" w:hAnsi="Times New Roman" w:cs="Times New Roman"/>
                    <w:color w:val="000000"/>
                    <w:sz w:val="24"/>
                    <w:szCs w:val="24"/>
                    <w:lang w:eastAsia="en-IN"/>
                  </w:rPr>
                </w:rPrChange>
              </w:rPr>
            </w:pPr>
            <w:ins w:id="1892" w:author="Ritu Kamra" w:date="2021-11-25T15:40:00Z">
              <w:r w:rsidRPr="00C568A4">
                <w:rPr>
                  <w:rFonts w:ascii="Arial" w:eastAsia="Times New Roman" w:hAnsi="Arial" w:cs="Arial"/>
                  <w:color w:val="000000"/>
                  <w:sz w:val="20"/>
                  <w:szCs w:val="20"/>
                  <w:lang w:eastAsia="en-IN"/>
                  <w:rPrChange w:id="1893" w:author="Hardik Malhotra" w:date="2021-11-25T17:19:00Z">
                    <w:rPr>
                      <w:rFonts w:ascii="Times New Roman" w:eastAsia="Times New Roman" w:hAnsi="Times New Roman" w:cs="Times New Roman"/>
                      <w:color w:val="000000"/>
                      <w:sz w:val="24"/>
                      <w:szCs w:val="24"/>
                      <w:lang w:eastAsia="en-IN"/>
                    </w:rPr>
                  </w:rPrChange>
                </w:rPr>
                <w:t>179.2</w:t>
              </w:r>
            </w:ins>
          </w:p>
        </w:tc>
        <w:tc>
          <w:tcPr>
            <w:tcW w:w="1694" w:type="dxa"/>
            <w:tcBorders>
              <w:top w:val="nil"/>
              <w:left w:val="nil"/>
              <w:bottom w:val="single" w:sz="8" w:space="0" w:color="auto"/>
              <w:right w:val="single" w:sz="8" w:space="0" w:color="auto"/>
            </w:tcBorders>
            <w:shd w:val="clear" w:color="000000" w:fill="FFFF00"/>
            <w:vAlign w:val="center"/>
            <w:hideMark/>
          </w:tcPr>
          <w:p w14:paraId="7C861931" w14:textId="77777777" w:rsidR="00572FFB" w:rsidRPr="00C568A4" w:rsidRDefault="00572FFB" w:rsidP="00572FFB">
            <w:pPr>
              <w:spacing w:after="0" w:line="240" w:lineRule="auto"/>
              <w:jc w:val="center"/>
              <w:rPr>
                <w:ins w:id="1894" w:author="Ritu Kamra" w:date="2021-11-25T15:40:00Z"/>
                <w:rFonts w:ascii="Arial" w:eastAsia="Times New Roman" w:hAnsi="Arial" w:cs="Arial"/>
                <w:color w:val="000000"/>
                <w:sz w:val="20"/>
                <w:szCs w:val="20"/>
                <w:lang w:eastAsia="en-IN"/>
                <w:rPrChange w:id="1895" w:author="Hardik Malhotra" w:date="2021-11-25T17:19:00Z">
                  <w:rPr>
                    <w:ins w:id="1896" w:author="Ritu Kamra" w:date="2021-11-25T15:40:00Z"/>
                    <w:rFonts w:ascii="Times New Roman" w:eastAsia="Times New Roman" w:hAnsi="Times New Roman" w:cs="Times New Roman"/>
                    <w:color w:val="000000"/>
                    <w:sz w:val="24"/>
                    <w:szCs w:val="24"/>
                    <w:lang w:eastAsia="en-IN"/>
                  </w:rPr>
                </w:rPrChange>
              </w:rPr>
            </w:pPr>
            <w:ins w:id="1897" w:author="Ritu Kamra" w:date="2021-11-25T15:40:00Z">
              <w:r w:rsidRPr="00C568A4">
                <w:rPr>
                  <w:rFonts w:ascii="Arial" w:eastAsia="Times New Roman" w:hAnsi="Arial" w:cs="Arial"/>
                  <w:color w:val="000000"/>
                  <w:sz w:val="20"/>
                  <w:szCs w:val="20"/>
                  <w:lang w:eastAsia="en-IN"/>
                  <w:rPrChange w:id="1898" w:author="Hardik Malhotra" w:date="2021-11-25T17:19:00Z">
                    <w:rPr>
                      <w:rFonts w:ascii="Times New Roman" w:eastAsia="Times New Roman" w:hAnsi="Times New Roman" w:cs="Times New Roman"/>
                      <w:color w:val="000000"/>
                      <w:sz w:val="24"/>
                      <w:szCs w:val="24"/>
                      <w:lang w:eastAsia="en-IN"/>
                    </w:rPr>
                  </w:rPrChange>
                </w:rPr>
                <w:t>259.52</w:t>
              </w:r>
            </w:ins>
          </w:p>
        </w:tc>
        <w:tc>
          <w:tcPr>
            <w:tcW w:w="1639" w:type="dxa"/>
            <w:tcBorders>
              <w:top w:val="nil"/>
              <w:left w:val="nil"/>
              <w:bottom w:val="single" w:sz="8" w:space="0" w:color="auto"/>
              <w:right w:val="single" w:sz="8" w:space="0" w:color="auto"/>
            </w:tcBorders>
            <w:shd w:val="clear" w:color="000000" w:fill="FFFF00"/>
            <w:vAlign w:val="center"/>
            <w:hideMark/>
          </w:tcPr>
          <w:p w14:paraId="3F816C7B" w14:textId="77777777" w:rsidR="00572FFB" w:rsidRPr="00C568A4" w:rsidRDefault="00572FFB" w:rsidP="00572FFB">
            <w:pPr>
              <w:spacing w:after="0" w:line="240" w:lineRule="auto"/>
              <w:jc w:val="center"/>
              <w:rPr>
                <w:ins w:id="1899" w:author="Ritu Kamra" w:date="2021-11-25T15:40:00Z"/>
                <w:rFonts w:ascii="Arial" w:eastAsia="Times New Roman" w:hAnsi="Arial" w:cs="Arial"/>
                <w:color w:val="000000"/>
                <w:sz w:val="20"/>
                <w:szCs w:val="20"/>
                <w:lang w:eastAsia="en-IN"/>
                <w:rPrChange w:id="1900" w:author="Hardik Malhotra" w:date="2021-11-25T17:19:00Z">
                  <w:rPr>
                    <w:ins w:id="1901" w:author="Ritu Kamra" w:date="2021-11-25T15:40:00Z"/>
                    <w:rFonts w:ascii="Times New Roman" w:eastAsia="Times New Roman" w:hAnsi="Times New Roman" w:cs="Times New Roman"/>
                    <w:color w:val="000000"/>
                    <w:sz w:val="24"/>
                    <w:szCs w:val="24"/>
                    <w:lang w:eastAsia="en-IN"/>
                  </w:rPr>
                </w:rPrChange>
              </w:rPr>
            </w:pPr>
            <w:ins w:id="1902" w:author="Ritu Kamra" w:date="2021-11-25T15:40:00Z">
              <w:r w:rsidRPr="00C568A4">
                <w:rPr>
                  <w:rFonts w:ascii="Arial" w:eastAsia="Times New Roman" w:hAnsi="Arial" w:cs="Arial"/>
                  <w:color w:val="000000"/>
                  <w:sz w:val="20"/>
                  <w:szCs w:val="20"/>
                  <w:lang w:eastAsia="en-IN"/>
                  <w:rPrChange w:id="1903" w:author="Hardik Malhotra" w:date="2021-11-25T17:19:00Z">
                    <w:rPr>
                      <w:rFonts w:ascii="Times New Roman" w:eastAsia="Times New Roman" w:hAnsi="Times New Roman" w:cs="Times New Roman"/>
                      <w:color w:val="000000"/>
                      <w:sz w:val="24"/>
                      <w:szCs w:val="24"/>
                      <w:lang w:eastAsia="en-IN"/>
                    </w:rPr>
                  </w:rPrChange>
                </w:rPr>
                <w:t>299.68</w:t>
              </w:r>
            </w:ins>
          </w:p>
        </w:tc>
      </w:tr>
      <w:tr w:rsidR="00572FFB" w:rsidRPr="00572FFB" w14:paraId="6C37E177" w14:textId="77777777" w:rsidTr="00572FFB">
        <w:trPr>
          <w:trHeight w:val="288"/>
          <w:ins w:id="1904" w:author="Ritu Kamra" w:date="2021-11-25T15:40:00Z"/>
        </w:trPr>
        <w:tc>
          <w:tcPr>
            <w:tcW w:w="2513" w:type="dxa"/>
            <w:tcBorders>
              <w:top w:val="nil"/>
              <w:left w:val="single" w:sz="8" w:space="0" w:color="auto"/>
              <w:bottom w:val="single" w:sz="8" w:space="0" w:color="auto"/>
              <w:right w:val="single" w:sz="8" w:space="0" w:color="auto"/>
            </w:tcBorders>
            <w:shd w:val="clear" w:color="auto" w:fill="auto"/>
            <w:noWrap/>
            <w:vAlign w:val="center"/>
            <w:hideMark/>
          </w:tcPr>
          <w:p w14:paraId="14BEFA6D" w14:textId="77777777" w:rsidR="00572FFB" w:rsidRPr="00C568A4" w:rsidRDefault="00572FFB" w:rsidP="00572FFB">
            <w:pPr>
              <w:spacing w:after="0" w:line="240" w:lineRule="auto"/>
              <w:jc w:val="center"/>
              <w:rPr>
                <w:ins w:id="1905" w:author="Ritu Kamra" w:date="2021-11-25T15:40:00Z"/>
                <w:rFonts w:ascii="Arial" w:eastAsia="Times New Roman" w:hAnsi="Arial" w:cs="Arial"/>
                <w:color w:val="000000"/>
                <w:sz w:val="20"/>
                <w:szCs w:val="20"/>
                <w:lang w:eastAsia="en-IN"/>
                <w:rPrChange w:id="1906" w:author="Hardik Malhotra" w:date="2021-11-25T17:19:00Z">
                  <w:rPr>
                    <w:ins w:id="1907" w:author="Ritu Kamra" w:date="2021-11-25T15:40:00Z"/>
                    <w:rFonts w:ascii="Times New Roman" w:eastAsia="Times New Roman" w:hAnsi="Times New Roman" w:cs="Times New Roman"/>
                    <w:color w:val="000000"/>
                    <w:sz w:val="24"/>
                    <w:szCs w:val="24"/>
                    <w:lang w:eastAsia="en-IN"/>
                  </w:rPr>
                </w:rPrChange>
              </w:rPr>
            </w:pPr>
            <w:ins w:id="1908" w:author="Ritu Kamra" w:date="2021-11-25T15:40:00Z">
              <w:r w:rsidRPr="00C568A4">
                <w:rPr>
                  <w:rFonts w:ascii="Arial" w:eastAsia="Times New Roman" w:hAnsi="Arial" w:cs="Arial"/>
                  <w:color w:val="000000"/>
                  <w:sz w:val="20"/>
                  <w:szCs w:val="20"/>
                  <w:lang w:eastAsia="en-IN"/>
                  <w:rPrChange w:id="1909" w:author="Hardik Malhotra" w:date="2021-11-25T17:19:00Z">
                    <w:rPr>
                      <w:rFonts w:ascii="Times New Roman" w:eastAsia="Times New Roman" w:hAnsi="Times New Roman" w:cs="Times New Roman"/>
                      <w:color w:val="000000"/>
                      <w:sz w:val="24"/>
                      <w:szCs w:val="24"/>
                      <w:lang w:eastAsia="en-IN"/>
                    </w:rPr>
                  </w:rPrChange>
                </w:rPr>
                <w:t>Payback Period</w:t>
              </w:r>
            </w:ins>
          </w:p>
        </w:tc>
        <w:tc>
          <w:tcPr>
            <w:tcW w:w="1386" w:type="dxa"/>
            <w:tcBorders>
              <w:top w:val="nil"/>
              <w:left w:val="nil"/>
              <w:bottom w:val="single" w:sz="8" w:space="0" w:color="auto"/>
              <w:right w:val="single" w:sz="8" w:space="0" w:color="auto"/>
            </w:tcBorders>
            <w:shd w:val="clear" w:color="auto" w:fill="auto"/>
            <w:noWrap/>
            <w:vAlign w:val="center"/>
            <w:hideMark/>
          </w:tcPr>
          <w:p w14:paraId="7D99F332" w14:textId="77777777" w:rsidR="00572FFB" w:rsidRPr="00C568A4" w:rsidRDefault="00572FFB" w:rsidP="00572FFB">
            <w:pPr>
              <w:spacing w:after="0" w:line="240" w:lineRule="auto"/>
              <w:jc w:val="center"/>
              <w:rPr>
                <w:ins w:id="1910" w:author="Ritu Kamra" w:date="2021-11-25T15:40:00Z"/>
                <w:rFonts w:ascii="Arial" w:eastAsia="Times New Roman" w:hAnsi="Arial" w:cs="Arial"/>
                <w:color w:val="000000"/>
                <w:sz w:val="20"/>
                <w:szCs w:val="20"/>
                <w:lang w:eastAsia="en-IN"/>
                <w:rPrChange w:id="1911" w:author="Hardik Malhotra" w:date="2021-11-25T17:19:00Z">
                  <w:rPr>
                    <w:ins w:id="1912" w:author="Ritu Kamra" w:date="2021-11-25T15:40:00Z"/>
                    <w:rFonts w:ascii="Calibri" w:eastAsia="Times New Roman" w:hAnsi="Calibri" w:cs="Calibri"/>
                    <w:color w:val="000000"/>
                    <w:lang w:eastAsia="en-IN"/>
                  </w:rPr>
                </w:rPrChange>
              </w:rPr>
            </w:pPr>
            <w:ins w:id="1913" w:author="Ritu Kamra" w:date="2021-11-25T15:40:00Z">
              <w:r w:rsidRPr="00C568A4">
                <w:rPr>
                  <w:rFonts w:ascii="Arial" w:eastAsia="Times New Roman" w:hAnsi="Arial" w:cs="Arial"/>
                  <w:color w:val="000000"/>
                  <w:sz w:val="20"/>
                  <w:szCs w:val="20"/>
                  <w:lang w:eastAsia="en-IN"/>
                  <w:rPrChange w:id="1914" w:author="Hardik Malhotra" w:date="2021-11-25T17:19:00Z">
                    <w:rPr>
                      <w:rFonts w:ascii="Calibri" w:eastAsia="Times New Roman" w:hAnsi="Calibri" w:cs="Calibri"/>
                      <w:color w:val="000000"/>
                      <w:lang w:eastAsia="en-IN"/>
                    </w:rPr>
                  </w:rPrChange>
                </w:rPr>
                <w:t>1.77</w:t>
              </w:r>
            </w:ins>
          </w:p>
        </w:tc>
        <w:tc>
          <w:tcPr>
            <w:tcW w:w="1438" w:type="dxa"/>
            <w:tcBorders>
              <w:top w:val="nil"/>
              <w:left w:val="nil"/>
              <w:bottom w:val="single" w:sz="8" w:space="0" w:color="auto"/>
              <w:right w:val="single" w:sz="8" w:space="0" w:color="auto"/>
            </w:tcBorders>
            <w:shd w:val="clear" w:color="000000" w:fill="FFFF00"/>
            <w:vAlign w:val="center"/>
            <w:hideMark/>
          </w:tcPr>
          <w:p w14:paraId="1613CFEF" w14:textId="77777777" w:rsidR="00572FFB" w:rsidRPr="00C568A4" w:rsidRDefault="00572FFB" w:rsidP="00572FFB">
            <w:pPr>
              <w:spacing w:after="0" w:line="240" w:lineRule="auto"/>
              <w:jc w:val="center"/>
              <w:rPr>
                <w:ins w:id="1915" w:author="Ritu Kamra" w:date="2021-11-25T15:40:00Z"/>
                <w:rFonts w:ascii="Arial" w:eastAsia="Times New Roman" w:hAnsi="Arial" w:cs="Arial"/>
                <w:color w:val="000000"/>
                <w:sz w:val="20"/>
                <w:szCs w:val="20"/>
                <w:lang w:eastAsia="en-IN"/>
                <w:rPrChange w:id="1916" w:author="Hardik Malhotra" w:date="2021-11-25T17:19:00Z">
                  <w:rPr>
                    <w:ins w:id="1917" w:author="Ritu Kamra" w:date="2021-11-25T15:40:00Z"/>
                    <w:rFonts w:ascii="Times New Roman" w:eastAsia="Times New Roman" w:hAnsi="Times New Roman" w:cs="Times New Roman"/>
                    <w:color w:val="000000"/>
                    <w:sz w:val="24"/>
                    <w:szCs w:val="24"/>
                    <w:lang w:eastAsia="en-IN"/>
                  </w:rPr>
                </w:rPrChange>
              </w:rPr>
            </w:pPr>
            <w:ins w:id="1918" w:author="Ritu Kamra" w:date="2021-11-25T15:40:00Z">
              <w:r w:rsidRPr="00C568A4">
                <w:rPr>
                  <w:rFonts w:ascii="Arial" w:eastAsia="Times New Roman" w:hAnsi="Arial" w:cs="Arial"/>
                  <w:color w:val="000000"/>
                  <w:sz w:val="20"/>
                  <w:szCs w:val="20"/>
                  <w:lang w:eastAsia="en-IN"/>
                  <w:rPrChange w:id="1919" w:author="Hardik Malhotra" w:date="2021-11-25T17:19:00Z">
                    <w:rPr>
                      <w:rFonts w:ascii="Times New Roman" w:eastAsia="Times New Roman" w:hAnsi="Times New Roman" w:cs="Times New Roman"/>
                      <w:color w:val="000000"/>
                      <w:sz w:val="24"/>
                      <w:szCs w:val="24"/>
                      <w:lang w:eastAsia="en-IN"/>
                    </w:rPr>
                  </w:rPrChange>
                </w:rPr>
                <w:t xml:space="preserve">      2.35 </w:t>
              </w:r>
            </w:ins>
          </w:p>
        </w:tc>
        <w:tc>
          <w:tcPr>
            <w:tcW w:w="1438" w:type="dxa"/>
            <w:tcBorders>
              <w:top w:val="nil"/>
              <w:left w:val="nil"/>
              <w:bottom w:val="single" w:sz="8" w:space="0" w:color="auto"/>
              <w:right w:val="single" w:sz="8" w:space="0" w:color="auto"/>
            </w:tcBorders>
            <w:shd w:val="clear" w:color="000000" w:fill="FFFF00"/>
            <w:vAlign w:val="center"/>
            <w:hideMark/>
          </w:tcPr>
          <w:p w14:paraId="111CC697" w14:textId="77777777" w:rsidR="00572FFB" w:rsidRPr="00C568A4" w:rsidRDefault="00572FFB" w:rsidP="00572FFB">
            <w:pPr>
              <w:spacing w:after="0" w:line="240" w:lineRule="auto"/>
              <w:jc w:val="center"/>
              <w:rPr>
                <w:ins w:id="1920" w:author="Ritu Kamra" w:date="2021-11-25T15:40:00Z"/>
                <w:rFonts w:ascii="Arial" w:eastAsia="Times New Roman" w:hAnsi="Arial" w:cs="Arial"/>
                <w:color w:val="000000"/>
                <w:sz w:val="20"/>
                <w:szCs w:val="20"/>
                <w:lang w:eastAsia="en-IN"/>
                <w:rPrChange w:id="1921" w:author="Hardik Malhotra" w:date="2021-11-25T17:19:00Z">
                  <w:rPr>
                    <w:ins w:id="1922" w:author="Ritu Kamra" w:date="2021-11-25T15:40:00Z"/>
                    <w:rFonts w:ascii="Times New Roman" w:eastAsia="Times New Roman" w:hAnsi="Times New Roman" w:cs="Times New Roman"/>
                    <w:color w:val="000000"/>
                    <w:sz w:val="24"/>
                    <w:szCs w:val="24"/>
                    <w:lang w:eastAsia="en-IN"/>
                  </w:rPr>
                </w:rPrChange>
              </w:rPr>
            </w:pPr>
            <w:ins w:id="1923" w:author="Ritu Kamra" w:date="2021-11-25T15:40:00Z">
              <w:r w:rsidRPr="00C568A4">
                <w:rPr>
                  <w:rFonts w:ascii="Arial" w:eastAsia="Times New Roman" w:hAnsi="Arial" w:cs="Arial"/>
                  <w:color w:val="000000"/>
                  <w:sz w:val="20"/>
                  <w:szCs w:val="20"/>
                  <w:lang w:eastAsia="en-IN"/>
                  <w:rPrChange w:id="1924" w:author="Hardik Malhotra" w:date="2021-11-25T17:19:00Z">
                    <w:rPr>
                      <w:rFonts w:ascii="Times New Roman" w:eastAsia="Times New Roman" w:hAnsi="Times New Roman" w:cs="Times New Roman"/>
                      <w:color w:val="000000"/>
                      <w:sz w:val="24"/>
                      <w:szCs w:val="24"/>
                      <w:lang w:eastAsia="en-IN"/>
                    </w:rPr>
                  </w:rPrChange>
                </w:rPr>
                <w:t xml:space="preserve">      2.02 </w:t>
              </w:r>
            </w:ins>
          </w:p>
        </w:tc>
        <w:tc>
          <w:tcPr>
            <w:tcW w:w="1694" w:type="dxa"/>
            <w:tcBorders>
              <w:top w:val="nil"/>
              <w:left w:val="nil"/>
              <w:bottom w:val="single" w:sz="8" w:space="0" w:color="auto"/>
              <w:right w:val="single" w:sz="8" w:space="0" w:color="auto"/>
            </w:tcBorders>
            <w:shd w:val="clear" w:color="000000" w:fill="FFFF00"/>
            <w:vAlign w:val="center"/>
            <w:hideMark/>
          </w:tcPr>
          <w:p w14:paraId="17FB3C44" w14:textId="77777777" w:rsidR="00572FFB" w:rsidRPr="00C568A4" w:rsidRDefault="00572FFB" w:rsidP="00572FFB">
            <w:pPr>
              <w:spacing w:after="0" w:line="240" w:lineRule="auto"/>
              <w:jc w:val="center"/>
              <w:rPr>
                <w:ins w:id="1925" w:author="Ritu Kamra" w:date="2021-11-25T15:40:00Z"/>
                <w:rFonts w:ascii="Arial" w:eastAsia="Times New Roman" w:hAnsi="Arial" w:cs="Arial"/>
                <w:color w:val="000000"/>
                <w:sz w:val="20"/>
                <w:szCs w:val="20"/>
                <w:lang w:eastAsia="en-IN"/>
                <w:rPrChange w:id="1926" w:author="Hardik Malhotra" w:date="2021-11-25T17:19:00Z">
                  <w:rPr>
                    <w:ins w:id="1927" w:author="Ritu Kamra" w:date="2021-11-25T15:40:00Z"/>
                    <w:rFonts w:ascii="Times New Roman" w:eastAsia="Times New Roman" w:hAnsi="Times New Roman" w:cs="Times New Roman"/>
                    <w:color w:val="000000"/>
                    <w:sz w:val="24"/>
                    <w:szCs w:val="24"/>
                    <w:lang w:eastAsia="en-IN"/>
                  </w:rPr>
                </w:rPrChange>
              </w:rPr>
            </w:pPr>
            <w:ins w:id="1928" w:author="Ritu Kamra" w:date="2021-11-25T15:40:00Z">
              <w:r w:rsidRPr="00C568A4">
                <w:rPr>
                  <w:rFonts w:ascii="Arial" w:eastAsia="Times New Roman" w:hAnsi="Arial" w:cs="Arial"/>
                  <w:color w:val="000000"/>
                  <w:sz w:val="20"/>
                  <w:szCs w:val="20"/>
                  <w:lang w:eastAsia="en-IN"/>
                  <w:rPrChange w:id="1929" w:author="Hardik Malhotra" w:date="2021-11-25T17:19:00Z">
                    <w:rPr>
                      <w:rFonts w:ascii="Times New Roman" w:eastAsia="Times New Roman" w:hAnsi="Times New Roman" w:cs="Times New Roman"/>
                      <w:color w:val="000000"/>
                      <w:sz w:val="24"/>
                      <w:szCs w:val="24"/>
                      <w:lang w:eastAsia="en-IN"/>
                    </w:rPr>
                  </w:rPrChange>
                </w:rPr>
                <w:t xml:space="preserve">      1.58 </w:t>
              </w:r>
            </w:ins>
          </w:p>
        </w:tc>
        <w:tc>
          <w:tcPr>
            <w:tcW w:w="1639" w:type="dxa"/>
            <w:tcBorders>
              <w:top w:val="nil"/>
              <w:left w:val="nil"/>
              <w:bottom w:val="single" w:sz="8" w:space="0" w:color="auto"/>
              <w:right w:val="single" w:sz="8" w:space="0" w:color="auto"/>
            </w:tcBorders>
            <w:shd w:val="clear" w:color="000000" w:fill="FFFF00"/>
            <w:vAlign w:val="center"/>
            <w:hideMark/>
          </w:tcPr>
          <w:p w14:paraId="1C43B307" w14:textId="77777777" w:rsidR="00572FFB" w:rsidRPr="00C568A4" w:rsidRDefault="00572FFB" w:rsidP="00572FFB">
            <w:pPr>
              <w:spacing w:after="0" w:line="240" w:lineRule="auto"/>
              <w:jc w:val="center"/>
              <w:rPr>
                <w:ins w:id="1930" w:author="Ritu Kamra" w:date="2021-11-25T15:40:00Z"/>
                <w:rFonts w:ascii="Arial" w:eastAsia="Times New Roman" w:hAnsi="Arial" w:cs="Arial"/>
                <w:color w:val="000000"/>
                <w:sz w:val="20"/>
                <w:szCs w:val="20"/>
                <w:lang w:eastAsia="en-IN"/>
                <w:rPrChange w:id="1931" w:author="Hardik Malhotra" w:date="2021-11-25T17:19:00Z">
                  <w:rPr>
                    <w:ins w:id="1932" w:author="Ritu Kamra" w:date="2021-11-25T15:40:00Z"/>
                    <w:rFonts w:ascii="Times New Roman" w:eastAsia="Times New Roman" w:hAnsi="Times New Roman" w:cs="Times New Roman"/>
                    <w:color w:val="000000"/>
                    <w:sz w:val="24"/>
                    <w:szCs w:val="24"/>
                    <w:lang w:eastAsia="en-IN"/>
                  </w:rPr>
                </w:rPrChange>
              </w:rPr>
            </w:pPr>
            <w:ins w:id="1933" w:author="Ritu Kamra" w:date="2021-11-25T15:40:00Z">
              <w:r w:rsidRPr="00C568A4">
                <w:rPr>
                  <w:rFonts w:ascii="Arial" w:eastAsia="Times New Roman" w:hAnsi="Arial" w:cs="Arial"/>
                  <w:color w:val="000000"/>
                  <w:sz w:val="20"/>
                  <w:szCs w:val="20"/>
                  <w:lang w:eastAsia="en-IN"/>
                  <w:rPrChange w:id="1934" w:author="Hardik Malhotra" w:date="2021-11-25T17:19:00Z">
                    <w:rPr>
                      <w:rFonts w:ascii="Times New Roman" w:eastAsia="Times New Roman" w:hAnsi="Times New Roman" w:cs="Times New Roman"/>
                      <w:color w:val="000000"/>
                      <w:sz w:val="24"/>
                      <w:szCs w:val="24"/>
                      <w:lang w:eastAsia="en-IN"/>
                    </w:rPr>
                  </w:rPrChange>
                </w:rPr>
                <w:t xml:space="preserve">      1.43 </w:t>
              </w:r>
            </w:ins>
          </w:p>
        </w:tc>
      </w:tr>
      <w:tr w:rsidR="00572FFB" w:rsidRPr="00572FFB" w14:paraId="581C7E25" w14:textId="77777777" w:rsidTr="00572FFB">
        <w:trPr>
          <w:trHeight w:val="288"/>
          <w:ins w:id="1935" w:author="Ritu Kamra" w:date="2021-11-25T15:40:00Z"/>
          <w:trPrChange w:id="1936" w:author="Ritu Kamra" w:date="2021-11-25T15:40:00Z">
            <w:trPr>
              <w:gridAfter w:val="0"/>
              <w:trHeight w:val="330"/>
            </w:trPr>
          </w:trPrChange>
        </w:trPr>
        <w:tc>
          <w:tcPr>
            <w:tcW w:w="2513" w:type="dxa"/>
            <w:tcBorders>
              <w:top w:val="nil"/>
              <w:left w:val="single" w:sz="8" w:space="0" w:color="auto"/>
              <w:bottom w:val="single" w:sz="8" w:space="0" w:color="auto"/>
              <w:right w:val="single" w:sz="8" w:space="0" w:color="auto"/>
            </w:tcBorders>
            <w:shd w:val="clear" w:color="auto" w:fill="auto"/>
            <w:vAlign w:val="center"/>
            <w:hideMark/>
            <w:tcPrChange w:id="1937" w:author="Ritu Kamra" w:date="2021-11-25T15:40:00Z">
              <w:tcPr>
                <w:tcW w:w="1740" w:type="dxa"/>
                <w:tcBorders>
                  <w:top w:val="nil"/>
                  <w:left w:val="single" w:sz="8" w:space="0" w:color="auto"/>
                  <w:bottom w:val="single" w:sz="8" w:space="0" w:color="auto"/>
                  <w:right w:val="single" w:sz="8" w:space="0" w:color="auto"/>
                </w:tcBorders>
                <w:shd w:val="clear" w:color="auto" w:fill="auto"/>
                <w:vAlign w:val="center"/>
                <w:hideMark/>
              </w:tcPr>
            </w:tcPrChange>
          </w:tcPr>
          <w:p w14:paraId="36D18ED6" w14:textId="77777777" w:rsidR="00572FFB" w:rsidRPr="00572FFB" w:rsidRDefault="00572FFB" w:rsidP="00572FFB">
            <w:pPr>
              <w:spacing w:after="0" w:line="240" w:lineRule="auto"/>
              <w:jc w:val="center"/>
              <w:rPr>
                <w:ins w:id="1938" w:author="Ritu Kamra" w:date="2021-11-25T15:40:00Z"/>
                <w:rFonts w:ascii="Times New Roman" w:eastAsia="Times New Roman" w:hAnsi="Times New Roman" w:cs="Times New Roman"/>
                <w:b/>
                <w:bCs/>
                <w:color w:val="000000"/>
                <w:sz w:val="24"/>
                <w:szCs w:val="24"/>
                <w:lang w:eastAsia="en-IN"/>
              </w:rPr>
            </w:pPr>
            <w:ins w:id="1939" w:author="Ritu Kamra" w:date="2021-11-25T15:40:00Z">
              <w:r w:rsidRPr="00572FFB">
                <w:rPr>
                  <w:rFonts w:ascii="Times New Roman" w:eastAsia="Times New Roman" w:hAnsi="Times New Roman" w:cs="Times New Roman"/>
                  <w:b/>
                  <w:bCs/>
                  <w:color w:val="000000"/>
                  <w:sz w:val="24"/>
                  <w:szCs w:val="24"/>
                  <w:lang w:eastAsia="en-IN"/>
                </w:rPr>
                <w:t> </w:t>
              </w:r>
            </w:ins>
          </w:p>
        </w:tc>
        <w:tc>
          <w:tcPr>
            <w:tcW w:w="7598" w:type="dxa"/>
            <w:gridSpan w:val="5"/>
            <w:tcBorders>
              <w:top w:val="single" w:sz="8" w:space="0" w:color="auto"/>
              <w:left w:val="nil"/>
              <w:bottom w:val="single" w:sz="8" w:space="0" w:color="auto"/>
              <w:right w:val="single" w:sz="8" w:space="0" w:color="000000"/>
            </w:tcBorders>
            <w:shd w:val="clear" w:color="auto" w:fill="auto"/>
            <w:vAlign w:val="center"/>
            <w:hideMark/>
            <w:tcPrChange w:id="1940" w:author="Ritu Kamra" w:date="2021-11-25T15:40:00Z">
              <w:tcPr>
                <w:tcW w:w="5260" w:type="dxa"/>
                <w:gridSpan w:val="9"/>
                <w:tcBorders>
                  <w:top w:val="single" w:sz="8" w:space="0" w:color="auto"/>
                  <w:left w:val="nil"/>
                  <w:bottom w:val="single" w:sz="8" w:space="0" w:color="auto"/>
                  <w:right w:val="single" w:sz="8" w:space="0" w:color="000000"/>
                </w:tcBorders>
                <w:shd w:val="clear" w:color="auto" w:fill="auto"/>
                <w:vAlign w:val="center"/>
                <w:hideMark/>
              </w:tcPr>
            </w:tcPrChange>
          </w:tcPr>
          <w:p w14:paraId="20618448" w14:textId="77777777" w:rsidR="00572FFB" w:rsidRPr="00572FFB" w:rsidRDefault="00572FFB" w:rsidP="00572FFB">
            <w:pPr>
              <w:spacing w:after="0" w:line="240" w:lineRule="auto"/>
              <w:jc w:val="center"/>
              <w:rPr>
                <w:ins w:id="1941" w:author="Ritu Kamra" w:date="2021-11-25T15:40:00Z"/>
                <w:rFonts w:ascii="Times New Roman" w:eastAsia="Times New Roman" w:hAnsi="Times New Roman" w:cs="Times New Roman"/>
                <w:b/>
                <w:bCs/>
                <w:color w:val="000000"/>
                <w:sz w:val="24"/>
                <w:szCs w:val="24"/>
                <w:lang w:eastAsia="en-IN"/>
              </w:rPr>
            </w:pPr>
            <w:ins w:id="1942" w:author="Ritu Kamra" w:date="2021-11-25T15:40:00Z">
              <w:r w:rsidRPr="00572FFB">
                <w:rPr>
                  <w:rFonts w:ascii="Times New Roman" w:eastAsia="Times New Roman" w:hAnsi="Times New Roman" w:cs="Times New Roman"/>
                  <w:b/>
                  <w:bCs/>
                  <w:color w:val="000000"/>
                  <w:sz w:val="24"/>
                  <w:szCs w:val="24"/>
                  <w:lang w:eastAsia="en-IN"/>
                </w:rPr>
                <w:t>RAW MATERIALS COST</w:t>
              </w:r>
            </w:ins>
          </w:p>
        </w:tc>
      </w:tr>
      <w:tr w:rsidR="00572FFB" w:rsidRPr="00572FFB" w14:paraId="15904BDB" w14:textId="77777777" w:rsidTr="00572FFB">
        <w:trPr>
          <w:trHeight w:val="288"/>
          <w:ins w:id="1943"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58202FED" w14:textId="77777777" w:rsidR="00572FFB" w:rsidRPr="00572FFB" w:rsidRDefault="00572FFB" w:rsidP="00572FFB">
            <w:pPr>
              <w:spacing w:after="0" w:line="240" w:lineRule="auto"/>
              <w:jc w:val="center"/>
              <w:rPr>
                <w:ins w:id="1944" w:author="Ritu Kamra" w:date="2021-11-25T15:40:00Z"/>
                <w:rFonts w:ascii="Times New Roman" w:eastAsia="Times New Roman" w:hAnsi="Times New Roman" w:cs="Times New Roman"/>
                <w:color w:val="000000"/>
                <w:sz w:val="24"/>
                <w:szCs w:val="24"/>
                <w:lang w:eastAsia="en-IN"/>
              </w:rPr>
            </w:pPr>
            <w:ins w:id="1945" w:author="Ritu Kamra" w:date="2021-11-25T15:40:00Z">
              <w:r w:rsidRPr="00572FFB">
                <w:rPr>
                  <w:rFonts w:ascii="Times New Roman" w:eastAsia="Times New Roman" w:hAnsi="Times New Roman" w:cs="Times New Roman"/>
                  <w:color w:val="000000"/>
                  <w:sz w:val="24"/>
                  <w:szCs w:val="24"/>
                  <w:lang w:eastAsia="en-IN"/>
                </w:rPr>
                <w:t>IRR%</w:t>
              </w:r>
            </w:ins>
          </w:p>
        </w:tc>
        <w:tc>
          <w:tcPr>
            <w:tcW w:w="1386" w:type="dxa"/>
            <w:tcBorders>
              <w:top w:val="nil"/>
              <w:left w:val="nil"/>
              <w:bottom w:val="single" w:sz="8" w:space="0" w:color="auto"/>
              <w:right w:val="single" w:sz="8" w:space="0" w:color="auto"/>
            </w:tcBorders>
            <w:shd w:val="clear" w:color="auto" w:fill="auto"/>
            <w:vAlign w:val="center"/>
            <w:hideMark/>
          </w:tcPr>
          <w:p w14:paraId="65DB72CF" w14:textId="77777777" w:rsidR="00572FFB" w:rsidRPr="00572FFB" w:rsidRDefault="00572FFB" w:rsidP="00572FFB">
            <w:pPr>
              <w:spacing w:after="0" w:line="240" w:lineRule="auto"/>
              <w:jc w:val="center"/>
              <w:rPr>
                <w:ins w:id="1946" w:author="Ritu Kamra" w:date="2021-11-25T15:40:00Z"/>
                <w:rFonts w:ascii="Times New Roman" w:eastAsia="Times New Roman" w:hAnsi="Times New Roman" w:cs="Times New Roman"/>
                <w:color w:val="000000"/>
                <w:lang w:eastAsia="en-IN"/>
              </w:rPr>
            </w:pPr>
            <w:ins w:id="1947" w:author="Ritu Kamra" w:date="2021-11-25T15:40:00Z">
              <w:r w:rsidRPr="00572FFB">
                <w:rPr>
                  <w:rFonts w:ascii="Times New Roman" w:eastAsia="Times New Roman" w:hAnsi="Times New Roman" w:cs="Times New Roman"/>
                  <w:color w:val="000000"/>
                  <w:lang w:eastAsia="en-IN"/>
                </w:rPr>
                <w:t>73.00%</w:t>
              </w:r>
            </w:ins>
          </w:p>
        </w:tc>
        <w:tc>
          <w:tcPr>
            <w:tcW w:w="1438" w:type="dxa"/>
            <w:tcBorders>
              <w:top w:val="nil"/>
              <w:left w:val="nil"/>
              <w:bottom w:val="single" w:sz="8" w:space="0" w:color="auto"/>
              <w:right w:val="single" w:sz="8" w:space="0" w:color="auto"/>
            </w:tcBorders>
            <w:shd w:val="clear" w:color="000000" w:fill="FFFF00"/>
            <w:vAlign w:val="center"/>
            <w:hideMark/>
          </w:tcPr>
          <w:p w14:paraId="2ED055A1" w14:textId="77777777" w:rsidR="00572FFB" w:rsidRPr="00572FFB" w:rsidRDefault="00572FFB" w:rsidP="00572FFB">
            <w:pPr>
              <w:spacing w:after="0" w:line="240" w:lineRule="auto"/>
              <w:jc w:val="center"/>
              <w:rPr>
                <w:ins w:id="1948" w:author="Ritu Kamra" w:date="2021-11-25T15:40:00Z"/>
                <w:rFonts w:ascii="Times New Roman" w:eastAsia="Times New Roman" w:hAnsi="Times New Roman" w:cs="Times New Roman"/>
                <w:color w:val="000000"/>
                <w:sz w:val="24"/>
                <w:szCs w:val="24"/>
                <w:lang w:eastAsia="en-IN"/>
              </w:rPr>
            </w:pPr>
            <w:ins w:id="1949" w:author="Ritu Kamra" w:date="2021-11-25T15:40:00Z">
              <w:r w:rsidRPr="00572FFB">
                <w:rPr>
                  <w:rFonts w:ascii="Times New Roman" w:eastAsia="Times New Roman" w:hAnsi="Times New Roman" w:cs="Times New Roman"/>
                  <w:color w:val="000000"/>
                  <w:sz w:val="24"/>
                  <w:szCs w:val="24"/>
                  <w:lang w:eastAsia="en-IN"/>
                </w:rPr>
                <w:t>83.21%</w:t>
              </w:r>
            </w:ins>
          </w:p>
        </w:tc>
        <w:tc>
          <w:tcPr>
            <w:tcW w:w="1438" w:type="dxa"/>
            <w:tcBorders>
              <w:top w:val="nil"/>
              <w:left w:val="nil"/>
              <w:bottom w:val="single" w:sz="8" w:space="0" w:color="auto"/>
              <w:right w:val="single" w:sz="8" w:space="0" w:color="auto"/>
            </w:tcBorders>
            <w:shd w:val="clear" w:color="000000" w:fill="FFFF00"/>
            <w:vAlign w:val="center"/>
            <w:hideMark/>
          </w:tcPr>
          <w:p w14:paraId="0971C095" w14:textId="77777777" w:rsidR="00572FFB" w:rsidRPr="00572FFB" w:rsidRDefault="00572FFB" w:rsidP="00572FFB">
            <w:pPr>
              <w:spacing w:after="0" w:line="240" w:lineRule="auto"/>
              <w:jc w:val="center"/>
              <w:rPr>
                <w:ins w:id="1950" w:author="Ritu Kamra" w:date="2021-11-25T15:40:00Z"/>
                <w:rFonts w:ascii="Times New Roman" w:eastAsia="Times New Roman" w:hAnsi="Times New Roman" w:cs="Times New Roman"/>
                <w:color w:val="000000"/>
                <w:sz w:val="24"/>
                <w:szCs w:val="24"/>
                <w:lang w:eastAsia="en-IN"/>
              </w:rPr>
            </w:pPr>
            <w:ins w:id="1951" w:author="Ritu Kamra" w:date="2021-11-25T15:40:00Z">
              <w:r w:rsidRPr="00572FFB">
                <w:rPr>
                  <w:rFonts w:ascii="Times New Roman" w:eastAsia="Times New Roman" w:hAnsi="Times New Roman" w:cs="Times New Roman"/>
                  <w:color w:val="000000"/>
                  <w:sz w:val="24"/>
                  <w:szCs w:val="24"/>
                  <w:lang w:eastAsia="en-IN"/>
                </w:rPr>
                <w:t>78.14%</w:t>
              </w:r>
            </w:ins>
          </w:p>
        </w:tc>
        <w:tc>
          <w:tcPr>
            <w:tcW w:w="1694" w:type="dxa"/>
            <w:tcBorders>
              <w:top w:val="nil"/>
              <w:left w:val="nil"/>
              <w:bottom w:val="single" w:sz="8" w:space="0" w:color="auto"/>
              <w:right w:val="single" w:sz="8" w:space="0" w:color="auto"/>
            </w:tcBorders>
            <w:shd w:val="clear" w:color="000000" w:fill="FFFF00"/>
            <w:vAlign w:val="center"/>
            <w:hideMark/>
          </w:tcPr>
          <w:p w14:paraId="6BF5C55B" w14:textId="77777777" w:rsidR="00572FFB" w:rsidRPr="00572FFB" w:rsidRDefault="00572FFB" w:rsidP="00572FFB">
            <w:pPr>
              <w:spacing w:after="0" w:line="240" w:lineRule="auto"/>
              <w:jc w:val="center"/>
              <w:rPr>
                <w:ins w:id="1952" w:author="Ritu Kamra" w:date="2021-11-25T15:40:00Z"/>
                <w:rFonts w:ascii="Times New Roman" w:eastAsia="Times New Roman" w:hAnsi="Times New Roman" w:cs="Times New Roman"/>
                <w:color w:val="000000"/>
                <w:sz w:val="24"/>
                <w:szCs w:val="24"/>
                <w:lang w:eastAsia="en-IN"/>
              </w:rPr>
            </w:pPr>
            <w:ins w:id="1953" w:author="Ritu Kamra" w:date="2021-11-25T15:40:00Z">
              <w:r w:rsidRPr="00572FFB">
                <w:rPr>
                  <w:rFonts w:ascii="Times New Roman" w:eastAsia="Times New Roman" w:hAnsi="Times New Roman" w:cs="Times New Roman"/>
                  <w:color w:val="000000"/>
                  <w:sz w:val="24"/>
                  <w:szCs w:val="24"/>
                  <w:lang w:eastAsia="en-IN"/>
                </w:rPr>
                <w:t>67.78%</w:t>
              </w:r>
            </w:ins>
          </w:p>
        </w:tc>
        <w:tc>
          <w:tcPr>
            <w:tcW w:w="1639" w:type="dxa"/>
            <w:tcBorders>
              <w:top w:val="nil"/>
              <w:left w:val="nil"/>
              <w:bottom w:val="single" w:sz="8" w:space="0" w:color="auto"/>
              <w:right w:val="single" w:sz="8" w:space="0" w:color="auto"/>
            </w:tcBorders>
            <w:shd w:val="clear" w:color="000000" w:fill="FFFF00"/>
            <w:vAlign w:val="center"/>
            <w:hideMark/>
          </w:tcPr>
          <w:p w14:paraId="4EA11ADC" w14:textId="77777777" w:rsidR="00572FFB" w:rsidRPr="00572FFB" w:rsidRDefault="00572FFB" w:rsidP="00572FFB">
            <w:pPr>
              <w:spacing w:after="0" w:line="240" w:lineRule="auto"/>
              <w:jc w:val="center"/>
              <w:rPr>
                <w:ins w:id="1954" w:author="Ritu Kamra" w:date="2021-11-25T15:40:00Z"/>
                <w:rFonts w:ascii="Times New Roman" w:eastAsia="Times New Roman" w:hAnsi="Times New Roman" w:cs="Times New Roman"/>
                <w:color w:val="000000"/>
                <w:sz w:val="24"/>
                <w:szCs w:val="24"/>
                <w:lang w:eastAsia="en-IN"/>
              </w:rPr>
            </w:pPr>
            <w:ins w:id="1955" w:author="Ritu Kamra" w:date="2021-11-25T15:40:00Z">
              <w:r w:rsidRPr="00572FFB">
                <w:rPr>
                  <w:rFonts w:ascii="Times New Roman" w:eastAsia="Times New Roman" w:hAnsi="Times New Roman" w:cs="Times New Roman"/>
                  <w:color w:val="000000"/>
                  <w:sz w:val="24"/>
                  <w:szCs w:val="24"/>
                  <w:lang w:eastAsia="en-IN"/>
                </w:rPr>
                <w:t>62.45%</w:t>
              </w:r>
            </w:ins>
          </w:p>
        </w:tc>
      </w:tr>
      <w:tr w:rsidR="00572FFB" w:rsidRPr="00572FFB" w14:paraId="6ACBDD18" w14:textId="77777777" w:rsidTr="00572FFB">
        <w:trPr>
          <w:trHeight w:val="288"/>
          <w:ins w:id="1956" w:author="Ritu Kamra" w:date="2021-11-25T15:40:00Z"/>
        </w:trPr>
        <w:tc>
          <w:tcPr>
            <w:tcW w:w="2513" w:type="dxa"/>
            <w:tcBorders>
              <w:top w:val="nil"/>
              <w:left w:val="single" w:sz="8" w:space="0" w:color="auto"/>
              <w:bottom w:val="single" w:sz="8" w:space="0" w:color="auto"/>
              <w:right w:val="single" w:sz="8" w:space="0" w:color="auto"/>
            </w:tcBorders>
            <w:shd w:val="clear" w:color="auto" w:fill="auto"/>
            <w:vAlign w:val="center"/>
            <w:hideMark/>
          </w:tcPr>
          <w:p w14:paraId="5BBAD38B" w14:textId="77777777" w:rsidR="00572FFB" w:rsidRPr="00572FFB" w:rsidRDefault="00572FFB" w:rsidP="00572FFB">
            <w:pPr>
              <w:spacing w:after="0" w:line="240" w:lineRule="auto"/>
              <w:jc w:val="center"/>
              <w:rPr>
                <w:ins w:id="1957" w:author="Ritu Kamra" w:date="2021-11-25T15:40:00Z"/>
                <w:rFonts w:ascii="Times New Roman" w:eastAsia="Times New Roman" w:hAnsi="Times New Roman" w:cs="Times New Roman"/>
                <w:color w:val="000000"/>
                <w:sz w:val="24"/>
                <w:szCs w:val="24"/>
                <w:lang w:eastAsia="en-IN"/>
              </w:rPr>
            </w:pPr>
            <w:ins w:id="1958" w:author="Ritu Kamra" w:date="2021-11-25T15:40:00Z">
              <w:r w:rsidRPr="00572FFB">
                <w:rPr>
                  <w:rFonts w:ascii="Times New Roman" w:eastAsia="Times New Roman" w:hAnsi="Times New Roman" w:cs="Times New Roman"/>
                  <w:color w:val="000000"/>
                  <w:sz w:val="24"/>
                  <w:szCs w:val="24"/>
                  <w:lang w:eastAsia="en-IN"/>
                </w:rPr>
                <w:t>NPV</w:t>
              </w:r>
            </w:ins>
          </w:p>
        </w:tc>
        <w:tc>
          <w:tcPr>
            <w:tcW w:w="1386" w:type="dxa"/>
            <w:tcBorders>
              <w:top w:val="nil"/>
              <w:left w:val="nil"/>
              <w:bottom w:val="single" w:sz="8" w:space="0" w:color="auto"/>
              <w:right w:val="single" w:sz="8" w:space="0" w:color="auto"/>
            </w:tcBorders>
            <w:shd w:val="clear" w:color="auto" w:fill="auto"/>
            <w:vAlign w:val="center"/>
            <w:hideMark/>
          </w:tcPr>
          <w:p w14:paraId="2952642C" w14:textId="77777777" w:rsidR="00572FFB" w:rsidRPr="00572FFB" w:rsidRDefault="00572FFB" w:rsidP="00572FFB">
            <w:pPr>
              <w:spacing w:after="0" w:line="240" w:lineRule="auto"/>
              <w:jc w:val="center"/>
              <w:rPr>
                <w:ins w:id="1959" w:author="Ritu Kamra" w:date="2021-11-25T15:40:00Z"/>
                <w:rFonts w:ascii="Times New Roman" w:eastAsia="Times New Roman" w:hAnsi="Times New Roman" w:cs="Times New Roman"/>
                <w:color w:val="000000"/>
                <w:lang w:eastAsia="en-IN"/>
              </w:rPr>
            </w:pPr>
            <w:ins w:id="1960" w:author="Ritu Kamra" w:date="2021-11-25T15:40:00Z">
              <w:r w:rsidRPr="00572FFB">
                <w:rPr>
                  <w:rFonts w:ascii="Times New Roman" w:eastAsia="Times New Roman" w:hAnsi="Times New Roman" w:cs="Times New Roman"/>
                  <w:color w:val="000000"/>
                  <w:lang w:eastAsia="en-IN"/>
                </w:rPr>
                <w:t>219.36</w:t>
              </w:r>
            </w:ins>
          </w:p>
        </w:tc>
        <w:tc>
          <w:tcPr>
            <w:tcW w:w="1438" w:type="dxa"/>
            <w:tcBorders>
              <w:top w:val="nil"/>
              <w:left w:val="nil"/>
              <w:bottom w:val="single" w:sz="8" w:space="0" w:color="auto"/>
              <w:right w:val="single" w:sz="8" w:space="0" w:color="auto"/>
            </w:tcBorders>
            <w:shd w:val="clear" w:color="000000" w:fill="FFFF00"/>
            <w:vAlign w:val="center"/>
            <w:hideMark/>
          </w:tcPr>
          <w:p w14:paraId="58D9BC4E" w14:textId="77777777" w:rsidR="00572FFB" w:rsidRPr="00572FFB" w:rsidRDefault="00572FFB" w:rsidP="00572FFB">
            <w:pPr>
              <w:spacing w:after="0" w:line="240" w:lineRule="auto"/>
              <w:jc w:val="center"/>
              <w:rPr>
                <w:ins w:id="1961" w:author="Ritu Kamra" w:date="2021-11-25T15:40:00Z"/>
                <w:rFonts w:ascii="Times New Roman" w:eastAsia="Times New Roman" w:hAnsi="Times New Roman" w:cs="Times New Roman"/>
                <w:color w:val="000000"/>
                <w:sz w:val="24"/>
                <w:szCs w:val="24"/>
                <w:lang w:eastAsia="en-IN"/>
              </w:rPr>
            </w:pPr>
            <w:ins w:id="1962" w:author="Ritu Kamra" w:date="2021-11-25T15:40:00Z">
              <w:r w:rsidRPr="00572FFB">
                <w:rPr>
                  <w:rFonts w:ascii="Times New Roman" w:eastAsia="Times New Roman" w:hAnsi="Times New Roman" w:cs="Times New Roman"/>
                  <w:color w:val="000000"/>
                  <w:sz w:val="24"/>
                  <w:szCs w:val="24"/>
                  <w:lang w:eastAsia="en-IN"/>
                </w:rPr>
                <w:t>265.46</w:t>
              </w:r>
            </w:ins>
          </w:p>
        </w:tc>
        <w:tc>
          <w:tcPr>
            <w:tcW w:w="1438" w:type="dxa"/>
            <w:tcBorders>
              <w:top w:val="nil"/>
              <w:left w:val="nil"/>
              <w:bottom w:val="single" w:sz="8" w:space="0" w:color="auto"/>
              <w:right w:val="single" w:sz="8" w:space="0" w:color="auto"/>
            </w:tcBorders>
            <w:shd w:val="clear" w:color="000000" w:fill="FFFF00"/>
            <w:vAlign w:val="center"/>
            <w:hideMark/>
          </w:tcPr>
          <w:p w14:paraId="3419F1C0" w14:textId="77777777" w:rsidR="00572FFB" w:rsidRPr="00572FFB" w:rsidRDefault="00572FFB" w:rsidP="00572FFB">
            <w:pPr>
              <w:spacing w:after="0" w:line="240" w:lineRule="auto"/>
              <w:jc w:val="center"/>
              <w:rPr>
                <w:ins w:id="1963" w:author="Ritu Kamra" w:date="2021-11-25T15:40:00Z"/>
                <w:rFonts w:ascii="Times New Roman" w:eastAsia="Times New Roman" w:hAnsi="Times New Roman" w:cs="Times New Roman"/>
                <w:color w:val="000000"/>
                <w:sz w:val="24"/>
                <w:szCs w:val="24"/>
                <w:lang w:eastAsia="en-IN"/>
              </w:rPr>
            </w:pPr>
            <w:ins w:id="1964" w:author="Ritu Kamra" w:date="2021-11-25T15:40:00Z">
              <w:r w:rsidRPr="00572FFB">
                <w:rPr>
                  <w:rFonts w:ascii="Times New Roman" w:eastAsia="Times New Roman" w:hAnsi="Times New Roman" w:cs="Times New Roman"/>
                  <w:color w:val="000000"/>
                  <w:sz w:val="24"/>
                  <w:szCs w:val="24"/>
                  <w:lang w:eastAsia="en-IN"/>
                </w:rPr>
                <w:t>242.41</w:t>
              </w:r>
            </w:ins>
          </w:p>
        </w:tc>
        <w:tc>
          <w:tcPr>
            <w:tcW w:w="1694" w:type="dxa"/>
            <w:tcBorders>
              <w:top w:val="nil"/>
              <w:left w:val="nil"/>
              <w:bottom w:val="single" w:sz="8" w:space="0" w:color="auto"/>
              <w:right w:val="single" w:sz="8" w:space="0" w:color="auto"/>
            </w:tcBorders>
            <w:shd w:val="clear" w:color="000000" w:fill="FFFF00"/>
            <w:vAlign w:val="center"/>
            <w:hideMark/>
          </w:tcPr>
          <w:p w14:paraId="625C1E6D" w14:textId="77777777" w:rsidR="00572FFB" w:rsidRPr="00572FFB" w:rsidRDefault="00572FFB" w:rsidP="00572FFB">
            <w:pPr>
              <w:spacing w:after="0" w:line="240" w:lineRule="auto"/>
              <w:jc w:val="center"/>
              <w:rPr>
                <w:ins w:id="1965" w:author="Ritu Kamra" w:date="2021-11-25T15:40:00Z"/>
                <w:rFonts w:ascii="Times New Roman" w:eastAsia="Times New Roman" w:hAnsi="Times New Roman" w:cs="Times New Roman"/>
                <w:color w:val="000000"/>
                <w:sz w:val="24"/>
                <w:szCs w:val="24"/>
                <w:lang w:eastAsia="en-IN"/>
              </w:rPr>
            </w:pPr>
            <w:ins w:id="1966" w:author="Ritu Kamra" w:date="2021-11-25T15:40:00Z">
              <w:r w:rsidRPr="00572FFB">
                <w:rPr>
                  <w:rFonts w:ascii="Times New Roman" w:eastAsia="Times New Roman" w:hAnsi="Times New Roman" w:cs="Times New Roman"/>
                  <w:color w:val="000000"/>
                  <w:sz w:val="24"/>
                  <w:szCs w:val="24"/>
                  <w:lang w:eastAsia="en-IN"/>
                </w:rPr>
                <w:t>196.31</w:t>
              </w:r>
            </w:ins>
          </w:p>
        </w:tc>
        <w:tc>
          <w:tcPr>
            <w:tcW w:w="1639" w:type="dxa"/>
            <w:tcBorders>
              <w:top w:val="nil"/>
              <w:left w:val="nil"/>
              <w:bottom w:val="single" w:sz="8" w:space="0" w:color="auto"/>
              <w:right w:val="single" w:sz="8" w:space="0" w:color="auto"/>
            </w:tcBorders>
            <w:shd w:val="clear" w:color="000000" w:fill="FFFF00"/>
            <w:vAlign w:val="center"/>
            <w:hideMark/>
          </w:tcPr>
          <w:p w14:paraId="030826F9" w14:textId="77777777" w:rsidR="00572FFB" w:rsidRPr="00572FFB" w:rsidRDefault="00572FFB" w:rsidP="00572FFB">
            <w:pPr>
              <w:spacing w:after="0" w:line="240" w:lineRule="auto"/>
              <w:jc w:val="center"/>
              <w:rPr>
                <w:ins w:id="1967" w:author="Ritu Kamra" w:date="2021-11-25T15:40:00Z"/>
                <w:rFonts w:ascii="Times New Roman" w:eastAsia="Times New Roman" w:hAnsi="Times New Roman" w:cs="Times New Roman"/>
                <w:color w:val="000000"/>
                <w:sz w:val="24"/>
                <w:szCs w:val="24"/>
                <w:lang w:eastAsia="en-IN"/>
              </w:rPr>
            </w:pPr>
            <w:ins w:id="1968" w:author="Ritu Kamra" w:date="2021-11-25T15:40:00Z">
              <w:r w:rsidRPr="00572FFB">
                <w:rPr>
                  <w:rFonts w:ascii="Times New Roman" w:eastAsia="Times New Roman" w:hAnsi="Times New Roman" w:cs="Times New Roman"/>
                  <w:color w:val="000000"/>
                  <w:sz w:val="24"/>
                  <w:szCs w:val="24"/>
                  <w:lang w:eastAsia="en-IN"/>
                </w:rPr>
                <w:t>173.26</w:t>
              </w:r>
            </w:ins>
          </w:p>
        </w:tc>
      </w:tr>
      <w:tr w:rsidR="00572FFB" w:rsidRPr="00572FFB" w14:paraId="43B308D5" w14:textId="77777777" w:rsidTr="00572FFB">
        <w:trPr>
          <w:trHeight w:val="288"/>
          <w:ins w:id="1969" w:author="Ritu Kamra" w:date="2021-11-25T15:40:00Z"/>
        </w:trPr>
        <w:tc>
          <w:tcPr>
            <w:tcW w:w="2513" w:type="dxa"/>
            <w:tcBorders>
              <w:top w:val="nil"/>
              <w:left w:val="single" w:sz="8" w:space="0" w:color="auto"/>
              <w:bottom w:val="single" w:sz="8" w:space="0" w:color="auto"/>
              <w:right w:val="single" w:sz="8" w:space="0" w:color="auto"/>
            </w:tcBorders>
            <w:shd w:val="clear" w:color="auto" w:fill="auto"/>
            <w:noWrap/>
            <w:vAlign w:val="center"/>
            <w:hideMark/>
          </w:tcPr>
          <w:p w14:paraId="29EDDC3B" w14:textId="77777777" w:rsidR="00572FFB" w:rsidRPr="00572FFB" w:rsidRDefault="00572FFB" w:rsidP="00572FFB">
            <w:pPr>
              <w:spacing w:after="0" w:line="240" w:lineRule="auto"/>
              <w:jc w:val="center"/>
              <w:rPr>
                <w:ins w:id="1970" w:author="Ritu Kamra" w:date="2021-11-25T15:40:00Z"/>
                <w:rFonts w:ascii="Times New Roman" w:eastAsia="Times New Roman" w:hAnsi="Times New Roman" w:cs="Times New Roman"/>
                <w:color w:val="000000"/>
                <w:sz w:val="24"/>
                <w:szCs w:val="24"/>
                <w:lang w:eastAsia="en-IN"/>
              </w:rPr>
            </w:pPr>
            <w:ins w:id="1971" w:author="Ritu Kamra" w:date="2021-11-25T15:40:00Z">
              <w:r w:rsidRPr="00572FFB">
                <w:rPr>
                  <w:rFonts w:ascii="Times New Roman" w:eastAsia="Times New Roman" w:hAnsi="Times New Roman" w:cs="Times New Roman"/>
                  <w:color w:val="000000"/>
                  <w:sz w:val="24"/>
                  <w:szCs w:val="24"/>
                  <w:lang w:eastAsia="en-IN"/>
                </w:rPr>
                <w:t>Payback Period</w:t>
              </w:r>
            </w:ins>
          </w:p>
        </w:tc>
        <w:tc>
          <w:tcPr>
            <w:tcW w:w="1386" w:type="dxa"/>
            <w:tcBorders>
              <w:top w:val="nil"/>
              <w:left w:val="nil"/>
              <w:bottom w:val="single" w:sz="8" w:space="0" w:color="auto"/>
              <w:right w:val="nil"/>
            </w:tcBorders>
            <w:shd w:val="clear" w:color="auto" w:fill="auto"/>
            <w:noWrap/>
            <w:vAlign w:val="center"/>
            <w:hideMark/>
          </w:tcPr>
          <w:p w14:paraId="25268D3D" w14:textId="77777777" w:rsidR="00572FFB" w:rsidRPr="00572FFB" w:rsidRDefault="00572FFB" w:rsidP="00572FFB">
            <w:pPr>
              <w:spacing w:after="0" w:line="240" w:lineRule="auto"/>
              <w:jc w:val="center"/>
              <w:rPr>
                <w:ins w:id="1972" w:author="Ritu Kamra" w:date="2021-11-25T15:40:00Z"/>
                <w:rFonts w:ascii="Calibri" w:eastAsia="Times New Roman" w:hAnsi="Calibri" w:cs="Calibri"/>
                <w:color w:val="000000"/>
                <w:lang w:eastAsia="en-IN"/>
              </w:rPr>
            </w:pPr>
            <w:ins w:id="1973" w:author="Ritu Kamra" w:date="2021-11-25T15:40:00Z">
              <w:r w:rsidRPr="00572FFB">
                <w:rPr>
                  <w:rFonts w:ascii="Calibri" w:eastAsia="Times New Roman" w:hAnsi="Calibri" w:cs="Calibri"/>
                  <w:color w:val="000000"/>
                  <w:lang w:eastAsia="en-IN"/>
                </w:rPr>
                <w:t>1.77</w:t>
              </w:r>
            </w:ins>
          </w:p>
        </w:tc>
        <w:tc>
          <w:tcPr>
            <w:tcW w:w="1438" w:type="dxa"/>
            <w:tcBorders>
              <w:top w:val="nil"/>
              <w:left w:val="single" w:sz="8" w:space="0" w:color="auto"/>
              <w:bottom w:val="single" w:sz="8" w:space="0" w:color="auto"/>
              <w:right w:val="single" w:sz="8" w:space="0" w:color="auto"/>
            </w:tcBorders>
            <w:shd w:val="clear" w:color="000000" w:fill="FFFF00"/>
            <w:vAlign w:val="center"/>
            <w:hideMark/>
          </w:tcPr>
          <w:p w14:paraId="530533C7" w14:textId="77777777" w:rsidR="00572FFB" w:rsidRPr="00572FFB" w:rsidRDefault="00572FFB" w:rsidP="00572FFB">
            <w:pPr>
              <w:spacing w:after="0" w:line="240" w:lineRule="auto"/>
              <w:jc w:val="center"/>
              <w:rPr>
                <w:ins w:id="1974" w:author="Ritu Kamra" w:date="2021-11-25T15:40:00Z"/>
                <w:rFonts w:ascii="Times New Roman" w:eastAsia="Times New Roman" w:hAnsi="Times New Roman" w:cs="Times New Roman"/>
                <w:color w:val="000000"/>
                <w:sz w:val="24"/>
                <w:szCs w:val="24"/>
                <w:lang w:eastAsia="en-IN"/>
              </w:rPr>
            </w:pPr>
            <w:ins w:id="1975" w:author="Ritu Kamra" w:date="2021-11-25T15:40:00Z">
              <w:r w:rsidRPr="00572FFB">
                <w:rPr>
                  <w:rFonts w:ascii="Times New Roman" w:eastAsia="Times New Roman" w:hAnsi="Times New Roman" w:cs="Times New Roman"/>
                  <w:color w:val="000000"/>
                  <w:sz w:val="24"/>
                  <w:szCs w:val="24"/>
                  <w:lang w:eastAsia="en-IN"/>
                </w:rPr>
                <w:t xml:space="preserve">      1.55 </w:t>
              </w:r>
            </w:ins>
          </w:p>
        </w:tc>
        <w:tc>
          <w:tcPr>
            <w:tcW w:w="1438" w:type="dxa"/>
            <w:tcBorders>
              <w:top w:val="nil"/>
              <w:left w:val="nil"/>
              <w:bottom w:val="single" w:sz="8" w:space="0" w:color="auto"/>
              <w:right w:val="single" w:sz="8" w:space="0" w:color="auto"/>
            </w:tcBorders>
            <w:shd w:val="clear" w:color="000000" w:fill="FFFF00"/>
            <w:vAlign w:val="center"/>
            <w:hideMark/>
          </w:tcPr>
          <w:p w14:paraId="09A0323D" w14:textId="77777777" w:rsidR="00572FFB" w:rsidRPr="00572FFB" w:rsidRDefault="00572FFB" w:rsidP="00572FFB">
            <w:pPr>
              <w:spacing w:after="0" w:line="240" w:lineRule="auto"/>
              <w:jc w:val="center"/>
              <w:rPr>
                <w:ins w:id="1976" w:author="Ritu Kamra" w:date="2021-11-25T15:40:00Z"/>
                <w:rFonts w:ascii="Times New Roman" w:eastAsia="Times New Roman" w:hAnsi="Times New Roman" w:cs="Times New Roman"/>
                <w:color w:val="000000"/>
                <w:sz w:val="24"/>
                <w:szCs w:val="24"/>
                <w:lang w:eastAsia="en-IN"/>
              </w:rPr>
            </w:pPr>
            <w:ins w:id="1977" w:author="Ritu Kamra" w:date="2021-11-25T15:40:00Z">
              <w:r w:rsidRPr="00572FFB">
                <w:rPr>
                  <w:rFonts w:ascii="Times New Roman" w:eastAsia="Times New Roman" w:hAnsi="Times New Roman" w:cs="Times New Roman"/>
                  <w:color w:val="000000"/>
                  <w:sz w:val="24"/>
                  <w:szCs w:val="24"/>
                  <w:lang w:eastAsia="en-IN"/>
                </w:rPr>
                <w:t xml:space="preserve">      1.65 </w:t>
              </w:r>
            </w:ins>
          </w:p>
        </w:tc>
        <w:tc>
          <w:tcPr>
            <w:tcW w:w="1694" w:type="dxa"/>
            <w:tcBorders>
              <w:top w:val="nil"/>
              <w:left w:val="nil"/>
              <w:bottom w:val="single" w:sz="8" w:space="0" w:color="auto"/>
              <w:right w:val="single" w:sz="8" w:space="0" w:color="auto"/>
            </w:tcBorders>
            <w:shd w:val="clear" w:color="000000" w:fill="FFFF00"/>
            <w:vAlign w:val="center"/>
            <w:hideMark/>
          </w:tcPr>
          <w:p w14:paraId="61B3F293" w14:textId="77777777" w:rsidR="00572FFB" w:rsidRPr="00572FFB" w:rsidRDefault="00572FFB" w:rsidP="00572FFB">
            <w:pPr>
              <w:spacing w:after="0" w:line="240" w:lineRule="auto"/>
              <w:jc w:val="center"/>
              <w:rPr>
                <w:ins w:id="1978" w:author="Ritu Kamra" w:date="2021-11-25T15:40:00Z"/>
                <w:rFonts w:ascii="Times New Roman" w:eastAsia="Times New Roman" w:hAnsi="Times New Roman" w:cs="Times New Roman"/>
                <w:color w:val="000000"/>
                <w:sz w:val="24"/>
                <w:szCs w:val="24"/>
                <w:lang w:eastAsia="en-IN"/>
              </w:rPr>
            </w:pPr>
            <w:ins w:id="1979" w:author="Ritu Kamra" w:date="2021-11-25T15:40:00Z">
              <w:r w:rsidRPr="00572FFB">
                <w:rPr>
                  <w:rFonts w:ascii="Times New Roman" w:eastAsia="Times New Roman" w:hAnsi="Times New Roman" w:cs="Times New Roman"/>
                  <w:color w:val="000000"/>
                  <w:sz w:val="24"/>
                  <w:szCs w:val="24"/>
                  <w:lang w:eastAsia="en-IN"/>
                </w:rPr>
                <w:t xml:space="preserve">      1.91 </w:t>
              </w:r>
            </w:ins>
          </w:p>
        </w:tc>
        <w:tc>
          <w:tcPr>
            <w:tcW w:w="1639" w:type="dxa"/>
            <w:tcBorders>
              <w:top w:val="nil"/>
              <w:left w:val="nil"/>
              <w:bottom w:val="single" w:sz="8" w:space="0" w:color="auto"/>
              <w:right w:val="single" w:sz="8" w:space="0" w:color="auto"/>
            </w:tcBorders>
            <w:shd w:val="clear" w:color="000000" w:fill="FFFF00"/>
            <w:vAlign w:val="center"/>
            <w:hideMark/>
          </w:tcPr>
          <w:p w14:paraId="4F6DD5E1" w14:textId="77777777" w:rsidR="00572FFB" w:rsidRPr="00572FFB" w:rsidRDefault="00572FFB" w:rsidP="00572FFB">
            <w:pPr>
              <w:spacing w:after="0" w:line="240" w:lineRule="auto"/>
              <w:jc w:val="center"/>
              <w:rPr>
                <w:ins w:id="1980" w:author="Ritu Kamra" w:date="2021-11-25T15:40:00Z"/>
                <w:rFonts w:ascii="Times New Roman" w:eastAsia="Times New Roman" w:hAnsi="Times New Roman" w:cs="Times New Roman"/>
                <w:color w:val="000000"/>
                <w:sz w:val="24"/>
                <w:szCs w:val="24"/>
                <w:lang w:eastAsia="en-IN"/>
              </w:rPr>
            </w:pPr>
            <w:ins w:id="1981" w:author="Ritu Kamra" w:date="2021-11-25T15:40:00Z">
              <w:r w:rsidRPr="00572FFB">
                <w:rPr>
                  <w:rFonts w:ascii="Times New Roman" w:eastAsia="Times New Roman" w:hAnsi="Times New Roman" w:cs="Times New Roman"/>
                  <w:color w:val="000000"/>
                  <w:sz w:val="24"/>
                  <w:szCs w:val="24"/>
                  <w:lang w:eastAsia="en-IN"/>
                </w:rPr>
                <w:t xml:space="preserve">      2.07 </w:t>
              </w:r>
            </w:ins>
          </w:p>
        </w:tc>
      </w:tr>
    </w:tbl>
    <w:p w14:paraId="44C6D07A" w14:textId="77777777" w:rsidR="00CA018E" w:rsidRDefault="00CA018E" w:rsidP="00CA018E">
      <w:pPr>
        <w:rPr>
          <w:ins w:id="1982" w:author="Ritu Kamra" w:date="2021-11-25T15:37:00Z"/>
          <w:rFonts w:ascii="Calibri" w:hAnsi="Calibri" w:cs="Calibri"/>
        </w:rPr>
      </w:pPr>
    </w:p>
    <w:p w14:paraId="56FA5A4B" w14:textId="7394BA09" w:rsidR="00DA190D" w:rsidDel="00C568A4" w:rsidRDefault="00DA190D" w:rsidP="008119CD">
      <w:pPr>
        <w:tabs>
          <w:tab w:val="left" w:pos="1365"/>
        </w:tabs>
        <w:spacing w:line="360" w:lineRule="auto"/>
        <w:jc w:val="both"/>
        <w:rPr>
          <w:del w:id="1983" w:author="Hardik Malhotra" w:date="2021-11-25T17:20:00Z"/>
          <w:b/>
          <w:bCs/>
          <w:sz w:val="24"/>
          <w:szCs w:val="24"/>
        </w:rPr>
      </w:pPr>
    </w:p>
    <w:p w14:paraId="4C9BD2E3" w14:textId="2BB1D97E" w:rsidR="00DA190D" w:rsidDel="00C568A4" w:rsidRDefault="00DA190D" w:rsidP="008119CD">
      <w:pPr>
        <w:tabs>
          <w:tab w:val="left" w:pos="1365"/>
        </w:tabs>
        <w:spacing w:line="360" w:lineRule="auto"/>
        <w:jc w:val="both"/>
        <w:rPr>
          <w:ins w:id="1984" w:author="Ritu Kamra" w:date="2021-11-25T16:22:00Z"/>
          <w:del w:id="1985" w:author="Hardik Malhotra" w:date="2021-11-25T17:20:00Z"/>
          <w:b/>
          <w:bCs/>
          <w:sz w:val="24"/>
          <w:szCs w:val="24"/>
        </w:rPr>
      </w:pPr>
    </w:p>
    <w:p w14:paraId="50DD7255" w14:textId="60F171BE" w:rsidR="00C30C8D" w:rsidDel="00C568A4" w:rsidRDefault="00C30C8D" w:rsidP="008119CD">
      <w:pPr>
        <w:tabs>
          <w:tab w:val="left" w:pos="1365"/>
        </w:tabs>
        <w:spacing w:line="360" w:lineRule="auto"/>
        <w:jc w:val="both"/>
        <w:rPr>
          <w:ins w:id="1986" w:author="Ritu Kamra" w:date="2021-11-25T16:22:00Z"/>
          <w:del w:id="1987" w:author="Hardik Malhotra" w:date="2021-11-25T17:20:00Z"/>
          <w:b/>
          <w:bCs/>
          <w:sz w:val="24"/>
          <w:szCs w:val="24"/>
        </w:rPr>
      </w:pPr>
    </w:p>
    <w:p w14:paraId="4739761B" w14:textId="29A55DFE" w:rsidR="00C30C8D" w:rsidDel="00C568A4" w:rsidRDefault="00C30C8D" w:rsidP="008119CD">
      <w:pPr>
        <w:tabs>
          <w:tab w:val="left" w:pos="1365"/>
        </w:tabs>
        <w:spacing w:line="360" w:lineRule="auto"/>
        <w:jc w:val="both"/>
        <w:rPr>
          <w:ins w:id="1988" w:author="Ritu Kamra" w:date="2021-11-25T16:22:00Z"/>
          <w:del w:id="1989" w:author="Hardik Malhotra" w:date="2021-11-25T17:20:00Z"/>
          <w:b/>
          <w:bCs/>
          <w:sz w:val="24"/>
          <w:szCs w:val="24"/>
        </w:rPr>
      </w:pPr>
    </w:p>
    <w:p w14:paraId="5232639E" w14:textId="48139631" w:rsidR="00C30C8D" w:rsidRPr="008119CD" w:rsidDel="00C568A4" w:rsidRDefault="00C30C8D" w:rsidP="008119CD">
      <w:pPr>
        <w:tabs>
          <w:tab w:val="left" w:pos="1365"/>
        </w:tabs>
        <w:spacing w:line="360" w:lineRule="auto"/>
        <w:jc w:val="both"/>
        <w:rPr>
          <w:del w:id="1990" w:author="Hardik Malhotra" w:date="2021-11-25T17:20:00Z"/>
          <w:b/>
          <w:bCs/>
          <w:sz w:val="24"/>
          <w:szCs w:val="24"/>
        </w:rPr>
      </w:pPr>
    </w:p>
    <w:tbl>
      <w:tblPr>
        <w:tblW w:w="10242" w:type="dxa"/>
        <w:tblLook w:val="04A0" w:firstRow="1" w:lastRow="0" w:firstColumn="1" w:lastColumn="0" w:noHBand="0" w:noVBand="1"/>
      </w:tblPr>
      <w:tblGrid>
        <w:gridCol w:w="1394"/>
        <w:gridCol w:w="1592"/>
        <w:gridCol w:w="1703"/>
        <w:gridCol w:w="1703"/>
        <w:gridCol w:w="1924"/>
        <w:gridCol w:w="1926"/>
      </w:tblGrid>
      <w:tr w:rsidR="00D833D3" w:rsidRPr="00D833D3" w:rsidDel="00CA018E" w14:paraId="42A20C02" w14:textId="260DBCBE" w:rsidTr="00D833D3">
        <w:trPr>
          <w:trHeight w:val="306"/>
          <w:del w:id="1991" w:author="Ritu Kamra" w:date="2021-11-25T15:36:00Z"/>
        </w:trPr>
        <w:tc>
          <w:tcPr>
            <w:tcW w:w="10242"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2182076" w14:textId="38B22A4E" w:rsidR="00D833D3" w:rsidRPr="00D833D3" w:rsidDel="00CA018E" w:rsidRDefault="00D833D3" w:rsidP="00D833D3">
            <w:pPr>
              <w:spacing w:after="0" w:line="240" w:lineRule="auto"/>
              <w:jc w:val="center"/>
              <w:rPr>
                <w:del w:id="1992" w:author="Ritu Kamra" w:date="2021-11-25T15:36:00Z"/>
                <w:rFonts w:ascii="Times New Roman" w:eastAsia="Times New Roman" w:hAnsi="Times New Roman" w:cs="Times New Roman"/>
                <w:b/>
                <w:bCs/>
                <w:i/>
                <w:iCs/>
                <w:color w:val="000000"/>
                <w:lang w:eastAsia="en-IN"/>
              </w:rPr>
            </w:pPr>
            <w:del w:id="1993" w:author="Ritu Kamra" w:date="2021-11-25T15:36:00Z">
              <w:r w:rsidRPr="00D833D3" w:rsidDel="00CA018E">
                <w:rPr>
                  <w:rFonts w:ascii="Times New Roman" w:eastAsia="Times New Roman" w:hAnsi="Times New Roman" w:cs="Times New Roman"/>
                  <w:b/>
                  <w:bCs/>
                  <w:i/>
                  <w:iCs/>
                  <w:color w:val="000000"/>
                  <w:lang w:eastAsia="en-IN"/>
                </w:rPr>
                <w:delText>NPV in USD Million</w:delText>
              </w:r>
            </w:del>
          </w:p>
        </w:tc>
      </w:tr>
      <w:tr w:rsidR="00D833D3" w:rsidRPr="00D833D3" w:rsidDel="00CA018E" w14:paraId="66D9A9DA" w14:textId="1BBFFE5B" w:rsidTr="00D833D3">
        <w:trPr>
          <w:trHeight w:val="599"/>
          <w:del w:id="1994"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5DB38AF5" w14:textId="6050DFBA" w:rsidR="00D833D3" w:rsidRPr="00D833D3" w:rsidDel="00CA018E" w:rsidRDefault="00D833D3" w:rsidP="00D833D3">
            <w:pPr>
              <w:spacing w:after="0" w:line="240" w:lineRule="auto"/>
              <w:jc w:val="center"/>
              <w:rPr>
                <w:del w:id="1995" w:author="Ritu Kamra" w:date="2021-11-25T15:36:00Z"/>
                <w:rFonts w:ascii="Arial" w:eastAsia="Times New Roman" w:hAnsi="Arial" w:cs="Arial"/>
                <w:color w:val="000000"/>
                <w:sz w:val="24"/>
                <w:szCs w:val="24"/>
                <w:lang w:eastAsia="en-IN"/>
              </w:rPr>
            </w:pPr>
            <w:del w:id="1996" w:author="Ritu Kamra" w:date="2021-11-25T15:36:00Z">
              <w:r w:rsidRPr="00D833D3" w:rsidDel="00CA018E">
                <w:rPr>
                  <w:rFonts w:ascii="Arial" w:eastAsia="Times New Roman" w:hAnsi="Arial" w:cs="Arial"/>
                  <w:color w:val="000000"/>
                  <w:sz w:val="24"/>
                  <w:szCs w:val="24"/>
                  <w:lang w:eastAsia="en-IN"/>
                </w:rPr>
                <w:delText> </w:delText>
              </w:r>
            </w:del>
          </w:p>
        </w:tc>
        <w:tc>
          <w:tcPr>
            <w:tcW w:w="1592" w:type="dxa"/>
            <w:tcBorders>
              <w:top w:val="nil"/>
              <w:left w:val="nil"/>
              <w:bottom w:val="single" w:sz="8" w:space="0" w:color="auto"/>
              <w:right w:val="single" w:sz="8" w:space="0" w:color="auto"/>
            </w:tcBorders>
            <w:shd w:val="clear" w:color="000000" w:fill="C6E0B4"/>
            <w:vAlign w:val="center"/>
            <w:hideMark/>
          </w:tcPr>
          <w:p w14:paraId="4BE6B7DD" w14:textId="3D73AC4B" w:rsidR="00D833D3" w:rsidRPr="00D833D3" w:rsidDel="00CA018E" w:rsidRDefault="00D833D3" w:rsidP="00D833D3">
            <w:pPr>
              <w:spacing w:after="0" w:line="240" w:lineRule="auto"/>
              <w:jc w:val="center"/>
              <w:rPr>
                <w:del w:id="1997" w:author="Ritu Kamra" w:date="2021-11-25T15:36:00Z"/>
                <w:rFonts w:ascii="Arial" w:eastAsia="Times New Roman" w:hAnsi="Arial" w:cs="Arial"/>
                <w:color w:val="000000"/>
                <w:sz w:val="24"/>
                <w:szCs w:val="24"/>
                <w:lang w:eastAsia="en-IN"/>
              </w:rPr>
            </w:pPr>
            <w:del w:id="1998" w:author="Ritu Kamra" w:date="2021-11-25T15:36:00Z">
              <w:r w:rsidRPr="00D833D3" w:rsidDel="00CA018E">
                <w:rPr>
                  <w:rFonts w:ascii="Arial" w:eastAsia="Times New Roman" w:hAnsi="Arial" w:cs="Arial"/>
                  <w:color w:val="000000"/>
                  <w:sz w:val="24"/>
                  <w:szCs w:val="24"/>
                  <w:lang w:eastAsia="en-IN"/>
                </w:rPr>
                <w:delText>BASE CASE</w:delText>
              </w:r>
            </w:del>
          </w:p>
        </w:tc>
        <w:tc>
          <w:tcPr>
            <w:tcW w:w="1703" w:type="dxa"/>
            <w:tcBorders>
              <w:top w:val="nil"/>
              <w:left w:val="nil"/>
              <w:bottom w:val="single" w:sz="8" w:space="0" w:color="auto"/>
              <w:right w:val="single" w:sz="8" w:space="0" w:color="auto"/>
            </w:tcBorders>
            <w:shd w:val="clear" w:color="auto" w:fill="auto"/>
            <w:vAlign w:val="center"/>
            <w:hideMark/>
          </w:tcPr>
          <w:p w14:paraId="6D287179" w14:textId="010B3907" w:rsidR="00D833D3" w:rsidRPr="00D833D3" w:rsidDel="00CA018E" w:rsidRDefault="00D833D3" w:rsidP="00D833D3">
            <w:pPr>
              <w:spacing w:after="0" w:line="240" w:lineRule="auto"/>
              <w:jc w:val="center"/>
              <w:rPr>
                <w:del w:id="1999" w:author="Ritu Kamra" w:date="2021-11-25T15:36:00Z"/>
                <w:rFonts w:ascii="Arial" w:eastAsia="Times New Roman" w:hAnsi="Arial" w:cs="Arial"/>
                <w:color w:val="000000"/>
                <w:sz w:val="24"/>
                <w:szCs w:val="24"/>
                <w:lang w:eastAsia="en-IN"/>
              </w:rPr>
            </w:pPr>
            <w:del w:id="2000" w:author="Ritu Kamra" w:date="2021-11-25T15:36:00Z">
              <w:r w:rsidRPr="00D833D3" w:rsidDel="00CA018E">
                <w:rPr>
                  <w:rFonts w:ascii="Arial" w:eastAsia="Times New Roman" w:hAnsi="Arial" w:cs="Arial"/>
                  <w:color w:val="000000"/>
                  <w:sz w:val="24"/>
                  <w:szCs w:val="24"/>
                  <w:lang w:eastAsia="en-IN"/>
                </w:rPr>
                <w:delText>90.00%</w:delText>
              </w:r>
            </w:del>
          </w:p>
        </w:tc>
        <w:tc>
          <w:tcPr>
            <w:tcW w:w="1703" w:type="dxa"/>
            <w:tcBorders>
              <w:top w:val="nil"/>
              <w:left w:val="nil"/>
              <w:bottom w:val="single" w:sz="8" w:space="0" w:color="auto"/>
              <w:right w:val="single" w:sz="8" w:space="0" w:color="auto"/>
            </w:tcBorders>
            <w:shd w:val="clear" w:color="auto" w:fill="auto"/>
            <w:vAlign w:val="center"/>
            <w:hideMark/>
          </w:tcPr>
          <w:p w14:paraId="43962724" w14:textId="1D487D48" w:rsidR="00D833D3" w:rsidRPr="00D833D3" w:rsidDel="00CA018E" w:rsidRDefault="00D833D3" w:rsidP="00D833D3">
            <w:pPr>
              <w:spacing w:after="0" w:line="240" w:lineRule="auto"/>
              <w:jc w:val="center"/>
              <w:rPr>
                <w:del w:id="2001" w:author="Ritu Kamra" w:date="2021-11-25T15:36:00Z"/>
                <w:rFonts w:ascii="Arial" w:eastAsia="Times New Roman" w:hAnsi="Arial" w:cs="Arial"/>
                <w:color w:val="000000"/>
                <w:sz w:val="24"/>
                <w:szCs w:val="24"/>
                <w:lang w:eastAsia="en-IN"/>
              </w:rPr>
            </w:pPr>
            <w:del w:id="2002" w:author="Ritu Kamra" w:date="2021-11-25T15:36:00Z">
              <w:r w:rsidRPr="00D833D3" w:rsidDel="00CA018E">
                <w:rPr>
                  <w:rFonts w:ascii="Arial" w:eastAsia="Times New Roman" w:hAnsi="Arial" w:cs="Arial"/>
                  <w:color w:val="000000"/>
                  <w:sz w:val="24"/>
                  <w:szCs w:val="24"/>
                  <w:lang w:eastAsia="en-IN"/>
                </w:rPr>
                <w:delText>95.00%</w:delText>
              </w:r>
            </w:del>
          </w:p>
        </w:tc>
        <w:tc>
          <w:tcPr>
            <w:tcW w:w="1924" w:type="dxa"/>
            <w:tcBorders>
              <w:top w:val="nil"/>
              <w:left w:val="nil"/>
              <w:bottom w:val="single" w:sz="8" w:space="0" w:color="auto"/>
              <w:right w:val="single" w:sz="8" w:space="0" w:color="auto"/>
            </w:tcBorders>
            <w:shd w:val="clear" w:color="auto" w:fill="auto"/>
            <w:vAlign w:val="center"/>
            <w:hideMark/>
          </w:tcPr>
          <w:p w14:paraId="72687767" w14:textId="384A0A1A" w:rsidR="00D833D3" w:rsidRPr="00D833D3" w:rsidDel="00CA018E" w:rsidRDefault="00D833D3" w:rsidP="00D833D3">
            <w:pPr>
              <w:spacing w:after="0" w:line="240" w:lineRule="auto"/>
              <w:jc w:val="center"/>
              <w:rPr>
                <w:del w:id="2003" w:author="Ritu Kamra" w:date="2021-11-25T15:36:00Z"/>
                <w:rFonts w:ascii="Arial" w:eastAsia="Times New Roman" w:hAnsi="Arial" w:cs="Arial"/>
                <w:color w:val="000000"/>
                <w:sz w:val="24"/>
                <w:szCs w:val="24"/>
                <w:lang w:eastAsia="en-IN"/>
              </w:rPr>
            </w:pPr>
            <w:del w:id="2004" w:author="Ritu Kamra" w:date="2021-11-25T15:36:00Z">
              <w:r w:rsidRPr="00D833D3" w:rsidDel="00CA018E">
                <w:rPr>
                  <w:rFonts w:ascii="Arial" w:eastAsia="Times New Roman" w:hAnsi="Arial" w:cs="Arial"/>
                  <w:color w:val="000000"/>
                  <w:sz w:val="24"/>
                  <w:szCs w:val="24"/>
                  <w:lang w:eastAsia="en-IN"/>
                </w:rPr>
                <w:delText>105.00%</w:delText>
              </w:r>
            </w:del>
          </w:p>
        </w:tc>
        <w:tc>
          <w:tcPr>
            <w:tcW w:w="1924" w:type="dxa"/>
            <w:tcBorders>
              <w:top w:val="nil"/>
              <w:left w:val="nil"/>
              <w:bottom w:val="single" w:sz="8" w:space="0" w:color="auto"/>
              <w:right w:val="single" w:sz="8" w:space="0" w:color="auto"/>
            </w:tcBorders>
            <w:shd w:val="clear" w:color="auto" w:fill="auto"/>
            <w:vAlign w:val="center"/>
            <w:hideMark/>
          </w:tcPr>
          <w:p w14:paraId="2CB996C4" w14:textId="3BADF5EB" w:rsidR="00D833D3" w:rsidRPr="00D833D3" w:rsidDel="00CA018E" w:rsidRDefault="00D833D3" w:rsidP="00D833D3">
            <w:pPr>
              <w:spacing w:after="0" w:line="240" w:lineRule="auto"/>
              <w:jc w:val="center"/>
              <w:rPr>
                <w:del w:id="2005" w:author="Ritu Kamra" w:date="2021-11-25T15:36:00Z"/>
                <w:rFonts w:ascii="Arial" w:eastAsia="Times New Roman" w:hAnsi="Arial" w:cs="Arial"/>
                <w:color w:val="000000"/>
                <w:sz w:val="24"/>
                <w:szCs w:val="24"/>
                <w:lang w:eastAsia="en-IN"/>
              </w:rPr>
            </w:pPr>
            <w:del w:id="2006" w:author="Ritu Kamra" w:date="2021-11-25T15:36:00Z">
              <w:r w:rsidRPr="00D833D3" w:rsidDel="00CA018E">
                <w:rPr>
                  <w:rFonts w:ascii="Arial" w:eastAsia="Times New Roman" w:hAnsi="Arial" w:cs="Arial"/>
                  <w:color w:val="000000"/>
                  <w:sz w:val="24"/>
                  <w:szCs w:val="24"/>
                  <w:lang w:eastAsia="en-IN"/>
                </w:rPr>
                <w:delText>110.00%</w:delText>
              </w:r>
            </w:del>
          </w:p>
        </w:tc>
      </w:tr>
      <w:tr w:rsidR="00D833D3" w:rsidRPr="00D833D3" w:rsidDel="00CA018E" w14:paraId="0D084322" w14:textId="406536CA" w:rsidTr="00D833D3">
        <w:trPr>
          <w:trHeight w:val="321"/>
          <w:del w:id="2007"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4756096E" w14:textId="6A7B1A3F" w:rsidR="00D833D3" w:rsidRPr="00D833D3" w:rsidDel="00CA018E" w:rsidRDefault="00D833D3" w:rsidP="00D833D3">
            <w:pPr>
              <w:spacing w:after="0" w:line="240" w:lineRule="auto"/>
              <w:jc w:val="center"/>
              <w:rPr>
                <w:del w:id="2008" w:author="Ritu Kamra" w:date="2021-11-25T15:36:00Z"/>
                <w:rFonts w:ascii="Arial" w:eastAsia="Times New Roman" w:hAnsi="Arial" w:cs="Arial"/>
                <w:b/>
                <w:bCs/>
                <w:color w:val="000000"/>
                <w:sz w:val="24"/>
                <w:szCs w:val="24"/>
                <w:lang w:eastAsia="en-IN"/>
              </w:rPr>
            </w:pPr>
            <w:del w:id="2009" w:author="Ritu Kamra" w:date="2021-11-25T15:36:00Z">
              <w:r w:rsidRPr="00D833D3" w:rsidDel="00CA018E">
                <w:rPr>
                  <w:rFonts w:ascii="Arial" w:eastAsia="Times New Roman" w:hAnsi="Arial" w:cs="Arial"/>
                  <w:b/>
                  <w:bCs/>
                  <w:color w:val="000000"/>
                  <w:sz w:val="24"/>
                  <w:szCs w:val="24"/>
                  <w:lang w:eastAsia="en-IN"/>
                </w:rPr>
                <w:delText> </w:delText>
              </w:r>
            </w:del>
          </w:p>
        </w:tc>
        <w:tc>
          <w:tcPr>
            <w:tcW w:w="8848" w:type="dxa"/>
            <w:gridSpan w:val="5"/>
            <w:tcBorders>
              <w:top w:val="single" w:sz="8" w:space="0" w:color="auto"/>
              <w:left w:val="nil"/>
              <w:bottom w:val="single" w:sz="8" w:space="0" w:color="auto"/>
              <w:right w:val="single" w:sz="8" w:space="0" w:color="000000"/>
            </w:tcBorders>
            <w:shd w:val="clear" w:color="auto" w:fill="auto"/>
            <w:vAlign w:val="center"/>
            <w:hideMark/>
          </w:tcPr>
          <w:p w14:paraId="4AB496C1" w14:textId="24B7F600" w:rsidR="00D833D3" w:rsidRPr="00D833D3" w:rsidDel="00CA018E" w:rsidRDefault="00D833D3" w:rsidP="00D833D3">
            <w:pPr>
              <w:spacing w:after="0" w:line="240" w:lineRule="auto"/>
              <w:jc w:val="center"/>
              <w:rPr>
                <w:del w:id="2010" w:author="Ritu Kamra" w:date="2021-11-25T15:36:00Z"/>
                <w:rFonts w:ascii="Arial" w:eastAsia="Times New Roman" w:hAnsi="Arial" w:cs="Arial"/>
                <w:b/>
                <w:bCs/>
                <w:color w:val="000000"/>
                <w:sz w:val="24"/>
                <w:szCs w:val="24"/>
                <w:lang w:eastAsia="en-IN"/>
              </w:rPr>
            </w:pPr>
            <w:del w:id="2011" w:author="Ritu Kamra" w:date="2021-11-25T15:36:00Z">
              <w:r w:rsidRPr="00D833D3" w:rsidDel="00CA018E">
                <w:rPr>
                  <w:rFonts w:ascii="Arial" w:eastAsia="Times New Roman" w:hAnsi="Arial" w:cs="Arial"/>
                  <w:b/>
                  <w:bCs/>
                  <w:color w:val="000000"/>
                  <w:sz w:val="24"/>
                  <w:szCs w:val="24"/>
                  <w:lang w:eastAsia="en-IN"/>
                </w:rPr>
                <w:delText>CAPITAL COST</w:delText>
              </w:r>
            </w:del>
          </w:p>
        </w:tc>
      </w:tr>
      <w:tr w:rsidR="00D833D3" w:rsidRPr="00D833D3" w:rsidDel="00CA018E" w14:paraId="4CE99E44" w14:textId="2D4517FC" w:rsidTr="00D833D3">
        <w:trPr>
          <w:trHeight w:val="306"/>
          <w:del w:id="2012"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11041ABD" w14:textId="74165536" w:rsidR="00D833D3" w:rsidRPr="00D833D3" w:rsidDel="00CA018E" w:rsidRDefault="00D833D3" w:rsidP="00D833D3">
            <w:pPr>
              <w:spacing w:after="0" w:line="240" w:lineRule="auto"/>
              <w:jc w:val="center"/>
              <w:rPr>
                <w:del w:id="2013" w:author="Ritu Kamra" w:date="2021-11-25T15:36:00Z"/>
                <w:rFonts w:ascii="Arial" w:eastAsia="Times New Roman" w:hAnsi="Arial" w:cs="Arial"/>
                <w:color w:val="000000"/>
                <w:sz w:val="24"/>
                <w:szCs w:val="24"/>
                <w:lang w:eastAsia="en-IN"/>
              </w:rPr>
            </w:pPr>
            <w:del w:id="2014" w:author="Ritu Kamra" w:date="2021-11-25T15:36:00Z">
              <w:r w:rsidRPr="00D833D3" w:rsidDel="00CA018E">
                <w:rPr>
                  <w:rFonts w:ascii="Arial" w:eastAsia="Times New Roman" w:hAnsi="Arial" w:cs="Arial"/>
                  <w:color w:val="000000"/>
                  <w:sz w:val="24"/>
                  <w:szCs w:val="24"/>
                  <w:lang w:eastAsia="en-IN"/>
                </w:rPr>
                <w:delText>IRR%</w:delText>
              </w:r>
            </w:del>
          </w:p>
        </w:tc>
        <w:tc>
          <w:tcPr>
            <w:tcW w:w="1592" w:type="dxa"/>
            <w:tcBorders>
              <w:top w:val="nil"/>
              <w:left w:val="nil"/>
              <w:bottom w:val="single" w:sz="8" w:space="0" w:color="auto"/>
              <w:right w:val="single" w:sz="8" w:space="0" w:color="auto"/>
            </w:tcBorders>
            <w:shd w:val="clear" w:color="000000" w:fill="C6E0B4"/>
            <w:vAlign w:val="center"/>
            <w:hideMark/>
          </w:tcPr>
          <w:p w14:paraId="65827EA7" w14:textId="1E029F36" w:rsidR="00D833D3" w:rsidRPr="00D833D3" w:rsidDel="00CA018E" w:rsidRDefault="00D833D3" w:rsidP="00D833D3">
            <w:pPr>
              <w:spacing w:after="0" w:line="240" w:lineRule="auto"/>
              <w:jc w:val="center"/>
              <w:rPr>
                <w:del w:id="2015" w:author="Ritu Kamra" w:date="2021-11-25T15:36:00Z"/>
                <w:rFonts w:ascii="Arial" w:eastAsia="Times New Roman" w:hAnsi="Arial" w:cs="Arial"/>
                <w:color w:val="000000"/>
                <w:lang w:eastAsia="en-IN"/>
              </w:rPr>
            </w:pPr>
            <w:del w:id="2016" w:author="Ritu Kamra" w:date="2021-11-25T15:36:00Z">
              <w:r w:rsidRPr="00D833D3" w:rsidDel="00CA018E">
                <w:rPr>
                  <w:rFonts w:ascii="Arial" w:eastAsia="Times New Roman" w:hAnsi="Arial" w:cs="Arial"/>
                  <w:color w:val="000000"/>
                  <w:lang w:eastAsia="en-IN"/>
                </w:rPr>
                <w:delText>56.54%</w:delText>
              </w:r>
            </w:del>
          </w:p>
        </w:tc>
        <w:tc>
          <w:tcPr>
            <w:tcW w:w="1703" w:type="dxa"/>
            <w:tcBorders>
              <w:top w:val="nil"/>
              <w:left w:val="nil"/>
              <w:bottom w:val="single" w:sz="8" w:space="0" w:color="auto"/>
              <w:right w:val="single" w:sz="8" w:space="0" w:color="auto"/>
            </w:tcBorders>
            <w:shd w:val="clear" w:color="000000" w:fill="FFFF00"/>
            <w:vAlign w:val="center"/>
            <w:hideMark/>
          </w:tcPr>
          <w:p w14:paraId="5A41BD22" w14:textId="2B317DDD" w:rsidR="00D833D3" w:rsidRPr="00D833D3" w:rsidDel="00CA018E" w:rsidRDefault="00D833D3" w:rsidP="00D833D3">
            <w:pPr>
              <w:spacing w:after="0" w:line="240" w:lineRule="auto"/>
              <w:jc w:val="center"/>
              <w:rPr>
                <w:del w:id="2017" w:author="Ritu Kamra" w:date="2021-11-25T15:36:00Z"/>
                <w:rFonts w:ascii="Arial" w:eastAsia="Times New Roman" w:hAnsi="Arial" w:cs="Arial"/>
                <w:color w:val="000000"/>
                <w:lang w:eastAsia="en-IN"/>
              </w:rPr>
            </w:pPr>
            <w:del w:id="2018" w:author="Ritu Kamra" w:date="2021-11-25T15:36:00Z">
              <w:r w:rsidRPr="00D833D3" w:rsidDel="00CA018E">
                <w:rPr>
                  <w:rFonts w:ascii="Arial" w:eastAsia="Times New Roman" w:hAnsi="Arial" w:cs="Arial"/>
                  <w:color w:val="000000"/>
                  <w:lang w:eastAsia="en-IN"/>
                </w:rPr>
                <w:delText>60.72%</w:delText>
              </w:r>
            </w:del>
          </w:p>
        </w:tc>
        <w:tc>
          <w:tcPr>
            <w:tcW w:w="1703" w:type="dxa"/>
            <w:tcBorders>
              <w:top w:val="nil"/>
              <w:left w:val="nil"/>
              <w:bottom w:val="single" w:sz="8" w:space="0" w:color="auto"/>
              <w:right w:val="single" w:sz="8" w:space="0" w:color="auto"/>
            </w:tcBorders>
            <w:shd w:val="clear" w:color="000000" w:fill="FFFF00"/>
            <w:vAlign w:val="center"/>
            <w:hideMark/>
          </w:tcPr>
          <w:p w14:paraId="2701B3D8" w14:textId="7FBC6834" w:rsidR="00D833D3" w:rsidRPr="00D833D3" w:rsidDel="00CA018E" w:rsidRDefault="00D833D3" w:rsidP="00D833D3">
            <w:pPr>
              <w:spacing w:after="0" w:line="240" w:lineRule="auto"/>
              <w:jc w:val="center"/>
              <w:rPr>
                <w:del w:id="2019" w:author="Ritu Kamra" w:date="2021-11-25T15:36:00Z"/>
                <w:rFonts w:ascii="Arial" w:eastAsia="Times New Roman" w:hAnsi="Arial" w:cs="Arial"/>
                <w:color w:val="000000"/>
                <w:lang w:eastAsia="en-IN"/>
              </w:rPr>
            </w:pPr>
            <w:del w:id="2020" w:author="Ritu Kamra" w:date="2021-11-25T15:36:00Z">
              <w:r w:rsidRPr="00D833D3" w:rsidDel="00CA018E">
                <w:rPr>
                  <w:rFonts w:ascii="Arial" w:eastAsia="Times New Roman" w:hAnsi="Arial" w:cs="Arial"/>
                  <w:color w:val="000000"/>
                  <w:lang w:eastAsia="en-IN"/>
                </w:rPr>
                <w:delText>58.54%</w:delText>
              </w:r>
            </w:del>
          </w:p>
        </w:tc>
        <w:tc>
          <w:tcPr>
            <w:tcW w:w="1924" w:type="dxa"/>
            <w:tcBorders>
              <w:top w:val="nil"/>
              <w:left w:val="nil"/>
              <w:bottom w:val="single" w:sz="8" w:space="0" w:color="auto"/>
              <w:right w:val="single" w:sz="8" w:space="0" w:color="auto"/>
            </w:tcBorders>
            <w:shd w:val="clear" w:color="000000" w:fill="FFFF00"/>
            <w:noWrap/>
            <w:vAlign w:val="center"/>
            <w:hideMark/>
          </w:tcPr>
          <w:p w14:paraId="075D2DEE" w14:textId="042AE966" w:rsidR="00D833D3" w:rsidRPr="00D833D3" w:rsidDel="00CA018E" w:rsidRDefault="00D833D3" w:rsidP="00D833D3">
            <w:pPr>
              <w:spacing w:after="0" w:line="240" w:lineRule="auto"/>
              <w:jc w:val="center"/>
              <w:rPr>
                <w:del w:id="2021" w:author="Ritu Kamra" w:date="2021-11-25T15:36:00Z"/>
                <w:rFonts w:ascii="Calibri" w:eastAsia="Times New Roman" w:hAnsi="Calibri" w:cs="Calibri"/>
                <w:color w:val="000000"/>
                <w:lang w:eastAsia="en-IN"/>
              </w:rPr>
            </w:pPr>
            <w:del w:id="2022" w:author="Ritu Kamra" w:date="2021-11-25T15:36:00Z">
              <w:r w:rsidRPr="00D833D3" w:rsidDel="00CA018E">
                <w:rPr>
                  <w:rFonts w:ascii="Calibri" w:eastAsia="Times New Roman" w:hAnsi="Calibri" w:cs="Calibri"/>
                  <w:color w:val="000000"/>
                  <w:lang w:eastAsia="en-IN"/>
                </w:rPr>
                <w:delText>54.70%</w:delText>
              </w:r>
            </w:del>
          </w:p>
        </w:tc>
        <w:tc>
          <w:tcPr>
            <w:tcW w:w="1924" w:type="dxa"/>
            <w:tcBorders>
              <w:top w:val="nil"/>
              <w:left w:val="nil"/>
              <w:bottom w:val="single" w:sz="8" w:space="0" w:color="auto"/>
              <w:right w:val="single" w:sz="8" w:space="0" w:color="auto"/>
            </w:tcBorders>
            <w:shd w:val="clear" w:color="000000" w:fill="FFFF00"/>
            <w:vAlign w:val="center"/>
            <w:hideMark/>
          </w:tcPr>
          <w:p w14:paraId="1CB7A961" w14:textId="64084B7E" w:rsidR="00D833D3" w:rsidRPr="00D833D3" w:rsidDel="00CA018E" w:rsidRDefault="00D833D3" w:rsidP="00D833D3">
            <w:pPr>
              <w:spacing w:after="0" w:line="240" w:lineRule="auto"/>
              <w:jc w:val="center"/>
              <w:rPr>
                <w:del w:id="2023" w:author="Ritu Kamra" w:date="2021-11-25T15:36:00Z"/>
                <w:rFonts w:ascii="Arial" w:eastAsia="Times New Roman" w:hAnsi="Arial" w:cs="Arial"/>
                <w:color w:val="000000"/>
                <w:lang w:eastAsia="en-IN"/>
              </w:rPr>
            </w:pPr>
            <w:del w:id="2024" w:author="Ritu Kamra" w:date="2021-11-25T15:36:00Z">
              <w:r w:rsidRPr="00D833D3" w:rsidDel="00CA018E">
                <w:rPr>
                  <w:rFonts w:ascii="Arial" w:eastAsia="Times New Roman" w:hAnsi="Arial" w:cs="Arial"/>
                  <w:color w:val="000000"/>
                  <w:lang w:eastAsia="en-IN"/>
                </w:rPr>
                <w:delText>53.01%</w:delText>
              </w:r>
            </w:del>
          </w:p>
        </w:tc>
      </w:tr>
      <w:tr w:rsidR="00D833D3" w:rsidRPr="00D833D3" w:rsidDel="00CA018E" w14:paraId="6FB0D7F4" w14:textId="347AA21B" w:rsidTr="00D833D3">
        <w:trPr>
          <w:trHeight w:val="306"/>
          <w:del w:id="2025"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3969811A" w14:textId="35F86049" w:rsidR="00D833D3" w:rsidRPr="00D833D3" w:rsidDel="00CA018E" w:rsidRDefault="00D833D3" w:rsidP="00D833D3">
            <w:pPr>
              <w:spacing w:after="0" w:line="240" w:lineRule="auto"/>
              <w:jc w:val="center"/>
              <w:rPr>
                <w:del w:id="2026" w:author="Ritu Kamra" w:date="2021-11-25T15:36:00Z"/>
                <w:rFonts w:ascii="Arial" w:eastAsia="Times New Roman" w:hAnsi="Arial" w:cs="Arial"/>
                <w:color w:val="000000"/>
                <w:sz w:val="24"/>
                <w:szCs w:val="24"/>
                <w:lang w:eastAsia="en-IN"/>
              </w:rPr>
            </w:pPr>
            <w:del w:id="2027" w:author="Ritu Kamra" w:date="2021-11-25T15:36:00Z">
              <w:r w:rsidRPr="00D833D3" w:rsidDel="00CA018E">
                <w:rPr>
                  <w:rFonts w:ascii="Arial" w:eastAsia="Times New Roman" w:hAnsi="Arial" w:cs="Arial"/>
                  <w:color w:val="000000"/>
                  <w:sz w:val="24"/>
                  <w:szCs w:val="24"/>
                  <w:lang w:eastAsia="en-IN"/>
                </w:rPr>
                <w:delText>NPV</w:delText>
              </w:r>
            </w:del>
          </w:p>
        </w:tc>
        <w:tc>
          <w:tcPr>
            <w:tcW w:w="1592" w:type="dxa"/>
            <w:tcBorders>
              <w:top w:val="nil"/>
              <w:left w:val="nil"/>
              <w:bottom w:val="single" w:sz="8" w:space="0" w:color="auto"/>
              <w:right w:val="single" w:sz="8" w:space="0" w:color="auto"/>
            </w:tcBorders>
            <w:shd w:val="clear" w:color="000000" w:fill="C6E0B4"/>
            <w:vAlign w:val="center"/>
            <w:hideMark/>
          </w:tcPr>
          <w:p w14:paraId="1F8A9997" w14:textId="56E3DC85" w:rsidR="00D833D3" w:rsidRPr="00D833D3" w:rsidDel="00CA018E" w:rsidRDefault="00D833D3" w:rsidP="00D833D3">
            <w:pPr>
              <w:spacing w:after="0" w:line="240" w:lineRule="auto"/>
              <w:jc w:val="center"/>
              <w:rPr>
                <w:del w:id="2028" w:author="Ritu Kamra" w:date="2021-11-25T15:36:00Z"/>
                <w:rFonts w:ascii="Arial" w:eastAsia="Times New Roman" w:hAnsi="Arial" w:cs="Arial"/>
                <w:color w:val="000000"/>
                <w:lang w:eastAsia="en-IN"/>
              </w:rPr>
            </w:pPr>
            <w:del w:id="2029" w:author="Ritu Kamra" w:date="2021-11-25T15:36:00Z">
              <w:r w:rsidRPr="00D833D3" w:rsidDel="00CA018E">
                <w:rPr>
                  <w:rFonts w:ascii="Arial" w:eastAsia="Times New Roman" w:hAnsi="Arial" w:cs="Arial"/>
                  <w:color w:val="000000"/>
                  <w:lang w:eastAsia="en-IN"/>
                </w:rPr>
                <w:delText>153.38</w:delText>
              </w:r>
            </w:del>
          </w:p>
        </w:tc>
        <w:tc>
          <w:tcPr>
            <w:tcW w:w="1703" w:type="dxa"/>
            <w:tcBorders>
              <w:top w:val="nil"/>
              <w:left w:val="nil"/>
              <w:bottom w:val="single" w:sz="8" w:space="0" w:color="auto"/>
              <w:right w:val="single" w:sz="8" w:space="0" w:color="auto"/>
            </w:tcBorders>
            <w:shd w:val="clear" w:color="000000" w:fill="FFFF00"/>
            <w:vAlign w:val="center"/>
            <w:hideMark/>
          </w:tcPr>
          <w:p w14:paraId="2332F2D9" w14:textId="6A864E1F" w:rsidR="00D833D3" w:rsidRPr="00D833D3" w:rsidDel="00CA018E" w:rsidRDefault="00D833D3" w:rsidP="00D833D3">
            <w:pPr>
              <w:spacing w:after="0" w:line="240" w:lineRule="auto"/>
              <w:jc w:val="center"/>
              <w:rPr>
                <w:del w:id="2030" w:author="Ritu Kamra" w:date="2021-11-25T15:36:00Z"/>
                <w:rFonts w:ascii="Arial" w:eastAsia="Times New Roman" w:hAnsi="Arial" w:cs="Arial"/>
                <w:color w:val="000000"/>
                <w:lang w:eastAsia="en-IN"/>
              </w:rPr>
            </w:pPr>
            <w:del w:id="2031" w:author="Ritu Kamra" w:date="2021-11-25T15:36:00Z">
              <w:r w:rsidRPr="00D833D3" w:rsidDel="00CA018E">
                <w:rPr>
                  <w:rFonts w:ascii="Arial" w:eastAsia="Times New Roman" w:hAnsi="Arial" w:cs="Arial"/>
                  <w:color w:val="000000"/>
                  <w:lang w:eastAsia="en-IN"/>
                </w:rPr>
                <w:delText>155.4</w:delText>
              </w:r>
            </w:del>
          </w:p>
        </w:tc>
        <w:tc>
          <w:tcPr>
            <w:tcW w:w="1703" w:type="dxa"/>
            <w:tcBorders>
              <w:top w:val="nil"/>
              <w:left w:val="nil"/>
              <w:bottom w:val="single" w:sz="8" w:space="0" w:color="auto"/>
              <w:right w:val="single" w:sz="8" w:space="0" w:color="auto"/>
            </w:tcBorders>
            <w:shd w:val="clear" w:color="000000" w:fill="FFFF00"/>
            <w:vAlign w:val="center"/>
            <w:hideMark/>
          </w:tcPr>
          <w:p w14:paraId="749B4320" w14:textId="0BB899C9" w:rsidR="00D833D3" w:rsidRPr="00D833D3" w:rsidDel="00CA018E" w:rsidRDefault="00D833D3" w:rsidP="00D833D3">
            <w:pPr>
              <w:spacing w:after="0" w:line="240" w:lineRule="auto"/>
              <w:jc w:val="center"/>
              <w:rPr>
                <w:del w:id="2032" w:author="Ritu Kamra" w:date="2021-11-25T15:36:00Z"/>
                <w:rFonts w:ascii="Arial" w:eastAsia="Times New Roman" w:hAnsi="Arial" w:cs="Arial"/>
                <w:color w:val="000000"/>
                <w:lang w:eastAsia="en-IN"/>
              </w:rPr>
            </w:pPr>
            <w:del w:id="2033" w:author="Ritu Kamra" w:date="2021-11-25T15:36:00Z">
              <w:r w:rsidRPr="00D833D3" w:rsidDel="00CA018E">
                <w:rPr>
                  <w:rFonts w:ascii="Arial" w:eastAsia="Times New Roman" w:hAnsi="Arial" w:cs="Arial"/>
                  <w:color w:val="000000"/>
                  <w:lang w:eastAsia="en-IN"/>
                </w:rPr>
                <w:delText>154.39</w:delText>
              </w:r>
            </w:del>
          </w:p>
        </w:tc>
        <w:tc>
          <w:tcPr>
            <w:tcW w:w="1924" w:type="dxa"/>
            <w:tcBorders>
              <w:top w:val="nil"/>
              <w:left w:val="nil"/>
              <w:bottom w:val="single" w:sz="8" w:space="0" w:color="auto"/>
              <w:right w:val="single" w:sz="8" w:space="0" w:color="auto"/>
            </w:tcBorders>
            <w:shd w:val="clear" w:color="000000" w:fill="FFFF00"/>
            <w:vAlign w:val="center"/>
            <w:hideMark/>
          </w:tcPr>
          <w:p w14:paraId="036B09BB" w14:textId="79F5B6D7" w:rsidR="00D833D3" w:rsidRPr="00D833D3" w:rsidDel="00CA018E" w:rsidRDefault="00D833D3" w:rsidP="00D833D3">
            <w:pPr>
              <w:spacing w:after="0" w:line="240" w:lineRule="auto"/>
              <w:jc w:val="center"/>
              <w:rPr>
                <w:del w:id="2034" w:author="Ritu Kamra" w:date="2021-11-25T15:36:00Z"/>
                <w:rFonts w:ascii="Arial" w:eastAsia="Times New Roman" w:hAnsi="Arial" w:cs="Arial"/>
                <w:color w:val="000000"/>
                <w:lang w:eastAsia="en-IN"/>
              </w:rPr>
            </w:pPr>
            <w:del w:id="2035" w:author="Ritu Kamra" w:date="2021-11-25T15:36:00Z">
              <w:r w:rsidRPr="00D833D3" w:rsidDel="00CA018E">
                <w:rPr>
                  <w:rFonts w:ascii="Arial" w:eastAsia="Times New Roman" w:hAnsi="Arial" w:cs="Arial"/>
                  <w:color w:val="000000"/>
                  <w:lang w:eastAsia="en-IN"/>
                </w:rPr>
                <w:delText>152.38</w:delText>
              </w:r>
            </w:del>
          </w:p>
        </w:tc>
        <w:tc>
          <w:tcPr>
            <w:tcW w:w="1924" w:type="dxa"/>
            <w:tcBorders>
              <w:top w:val="nil"/>
              <w:left w:val="nil"/>
              <w:bottom w:val="single" w:sz="8" w:space="0" w:color="auto"/>
              <w:right w:val="single" w:sz="8" w:space="0" w:color="auto"/>
            </w:tcBorders>
            <w:shd w:val="clear" w:color="000000" w:fill="FFFF00"/>
            <w:vAlign w:val="center"/>
            <w:hideMark/>
          </w:tcPr>
          <w:p w14:paraId="3C60FC03" w14:textId="20994F0E" w:rsidR="00D833D3" w:rsidRPr="00D833D3" w:rsidDel="00CA018E" w:rsidRDefault="00D833D3" w:rsidP="00D833D3">
            <w:pPr>
              <w:spacing w:after="0" w:line="240" w:lineRule="auto"/>
              <w:jc w:val="center"/>
              <w:rPr>
                <w:del w:id="2036" w:author="Ritu Kamra" w:date="2021-11-25T15:36:00Z"/>
                <w:rFonts w:ascii="Arial" w:eastAsia="Times New Roman" w:hAnsi="Arial" w:cs="Arial"/>
                <w:color w:val="000000"/>
                <w:lang w:eastAsia="en-IN"/>
              </w:rPr>
            </w:pPr>
            <w:del w:id="2037" w:author="Ritu Kamra" w:date="2021-11-25T15:36:00Z">
              <w:r w:rsidRPr="00D833D3" w:rsidDel="00CA018E">
                <w:rPr>
                  <w:rFonts w:ascii="Arial" w:eastAsia="Times New Roman" w:hAnsi="Arial" w:cs="Arial"/>
                  <w:color w:val="000000"/>
                  <w:lang w:eastAsia="en-IN"/>
                </w:rPr>
                <w:delText>151.36</w:delText>
              </w:r>
            </w:del>
          </w:p>
        </w:tc>
      </w:tr>
      <w:tr w:rsidR="00D833D3" w:rsidRPr="00D833D3" w:rsidDel="00CA018E" w14:paraId="7768358E" w14:textId="0C784931" w:rsidTr="00D833D3">
        <w:trPr>
          <w:trHeight w:val="321"/>
          <w:del w:id="2038"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6E5995D0" w14:textId="0B6CB489" w:rsidR="00D833D3" w:rsidRPr="00D833D3" w:rsidDel="00CA018E" w:rsidRDefault="00D833D3" w:rsidP="00D833D3">
            <w:pPr>
              <w:spacing w:after="0" w:line="240" w:lineRule="auto"/>
              <w:jc w:val="center"/>
              <w:rPr>
                <w:del w:id="2039" w:author="Ritu Kamra" w:date="2021-11-25T15:36:00Z"/>
                <w:rFonts w:ascii="Arial" w:eastAsia="Times New Roman" w:hAnsi="Arial" w:cs="Arial"/>
                <w:b/>
                <w:bCs/>
                <w:color w:val="000000"/>
                <w:sz w:val="24"/>
                <w:szCs w:val="24"/>
                <w:lang w:eastAsia="en-IN"/>
              </w:rPr>
            </w:pPr>
            <w:del w:id="2040" w:author="Ritu Kamra" w:date="2021-11-25T15:36:00Z">
              <w:r w:rsidRPr="00D833D3" w:rsidDel="00CA018E">
                <w:rPr>
                  <w:rFonts w:ascii="Arial" w:eastAsia="Times New Roman" w:hAnsi="Arial" w:cs="Arial"/>
                  <w:b/>
                  <w:bCs/>
                  <w:color w:val="000000"/>
                  <w:sz w:val="24"/>
                  <w:szCs w:val="24"/>
                  <w:lang w:eastAsia="en-IN"/>
                </w:rPr>
                <w:delText> </w:delText>
              </w:r>
            </w:del>
          </w:p>
        </w:tc>
        <w:tc>
          <w:tcPr>
            <w:tcW w:w="8848" w:type="dxa"/>
            <w:gridSpan w:val="5"/>
            <w:tcBorders>
              <w:top w:val="single" w:sz="8" w:space="0" w:color="auto"/>
              <w:left w:val="nil"/>
              <w:bottom w:val="single" w:sz="8" w:space="0" w:color="auto"/>
              <w:right w:val="single" w:sz="8" w:space="0" w:color="000000"/>
            </w:tcBorders>
            <w:shd w:val="clear" w:color="auto" w:fill="auto"/>
            <w:vAlign w:val="center"/>
            <w:hideMark/>
          </w:tcPr>
          <w:p w14:paraId="7DD5353C" w14:textId="6B4D385D" w:rsidR="00D833D3" w:rsidRPr="00D833D3" w:rsidDel="00CA018E" w:rsidRDefault="00D833D3" w:rsidP="00D833D3">
            <w:pPr>
              <w:spacing w:after="0" w:line="240" w:lineRule="auto"/>
              <w:jc w:val="center"/>
              <w:rPr>
                <w:del w:id="2041" w:author="Ritu Kamra" w:date="2021-11-25T15:36:00Z"/>
                <w:rFonts w:ascii="Arial" w:eastAsia="Times New Roman" w:hAnsi="Arial" w:cs="Arial"/>
                <w:b/>
                <w:bCs/>
                <w:color w:val="000000"/>
                <w:sz w:val="24"/>
                <w:szCs w:val="24"/>
                <w:lang w:eastAsia="en-IN"/>
              </w:rPr>
            </w:pPr>
            <w:del w:id="2042" w:author="Ritu Kamra" w:date="2021-11-25T15:36:00Z">
              <w:r w:rsidRPr="00D833D3" w:rsidDel="00CA018E">
                <w:rPr>
                  <w:rFonts w:ascii="Arial" w:eastAsia="Times New Roman" w:hAnsi="Arial" w:cs="Arial"/>
                  <w:b/>
                  <w:bCs/>
                  <w:color w:val="000000"/>
                  <w:sz w:val="24"/>
                  <w:szCs w:val="24"/>
                  <w:lang w:eastAsia="en-IN"/>
                </w:rPr>
                <w:delText>REVENUE</w:delText>
              </w:r>
            </w:del>
          </w:p>
        </w:tc>
      </w:tr>
      <w:tr w:rsidR="00D833D3" w:rsidRPr="00D833D3" w:rsidDel="00CA018E" w14:paraId="29531687" w14:textId="1A7BE56B" w:rsidTr="00D833D3">
        <w:trPr>
          <w:trHeight w:val="306"/>
          <w:del w:id="2043"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73DB850A" w14:textId="789759A3" w:rsidR="00D833D3" w:rsidRPr="00D833D3" w:rsidDel="00CA018E" w:rsidRDefault="00D833D3" w:rsidP="00D833D3">
            <w:pPr>
              <w:spacing w:after="0" w:line="240" w:lineRule="auto"/>
              <w:jc w:val="center"/>
              <w:rPr>
                <w:del w:id="2044" w:author="Ritu Kamra" w:date="2021-11-25T15:36:00Z"/>
                <w:rFonts w:ascii="Arial" w:eastAsia="Times New Roman" w:hAnsi="Arial" w:cs="Arial"/>
                <w:color w:val="000000"/>
                <w:sz w:val="24"/>
                <w:szCs w:val="24"/>
                <w:lang w:eastAsia="en-IN"/>
              </w:rPr>
            </w:pPr>
            <w:del w:id="2045" w:author="Ritu Kamra" w:date="2021-11-25T15:36:00Z">
              <w:r w:rsidRPr="00D833D3" w:rsidDel="00CA018E">
                <w:rPr>
                  <w:rFonts w:ascii="Arial" w:eastAsia="Times New Roman" w:hAnsi="Arial" w:cs="Arial"/>
                  <w:color w:val="000000"/>
                  <w:sz w:val="24"/>
                  <w:szCs w:val="24"/>
                  <w:lang w:eastAsia="en-IN"/>
                </w:rPr>
                <w:delText>IRR%</w:delText>
              </w:r>
            </w:del>
          </w:p>
        </w:tc>
        <w:tc>
          <w:tcPr>
            <w:tcW w:w="1592" w:type="dxa"/>
            <w:tcBorders>
              <w:top w:val="nil"/>
              <w:left w:val="nil"/>
              <w:bottom w:val="single" w:sz="8" w:space="0" w:color="auto"/>
              <w:right w:val="single" w:sz="8" w:space="0" w:color="auto"/>
            </w:tcBorders>
            <w:shd w:val="clear" w:color="000000" w:fill="C6E0B4"/>
            <w:vAlign w:val="center"/>
            <w:hideMark/>
          </w:tcPr>
          <w:p w14:paraId="478BC599" w14:textId="56FD652C" w:rsidR="00D833D3" w:rsidRPr="00D833D3" w:rsidDel="00CA018E" w:rsidRDefault="00D833D3" w:rsidP="00D833D3">
            <w:pPr>
              <w:spacing w:after="0" w:line="240" w:lineRule="auto"/>
              <w:jc w:val="center"/>
              <w:rPr>
                <w:del w:id="2046" w:author="Ritu Kamra" w:date="2021-11-25T15:36:00Z"/>
                <w:rFonts w:ascii="Arial" w:eastAsia="Times New Roman" w:hAnsi="Arial" w:cs="Arial"/>
                <w:color w:val="000000"/>
                <w:lang w:eastAsia="en-IN"/>
              </w:rPr>
            </w:pPr>
            <w:del w:id="2047" w:author="Ritu Kamra" w:date="2021-11-25T15:36:00Z">
              <w:r w:rsidRPr="00D833D3" w:rsidDel="00CA018E">
                <w:rPr>
                  <w:rFonts w:ascii="Arial" w:eastAsia="Times New Roman" w:hAnsi="Arial" w:cs="Arial"/>
                  <w:color w:val="000000"/>
                  <w:lang w:eastAsia="en-IN"/>
                </w:rPr>
                <w:delText>56.54%</w:delText>
              </w:r>
            </w:del>
          </w:p>
        </w:tc>
        <w:tc>
          <w:tcPr>
            <w:tcW w:w="1703" w:type="dxa"/>
            <w:tcBorders>
              <w:top w:val="nil"/>
              <w:left w:val="nil"/>
              <w:bottom w:val="single" w:sz="8" w:space="0" w:color="auto"/>
              <w:right w:val="single" w:sz="8" w:space="0" w:color="auto"/>
            </w:tcBorders>
            <w:shd w:val="clear" w:color="000000" w:fill="FFFF00"/>
            <w:vAlign w:val="center"/>
            <w:hideMark/>
          </w:tcPr>
          <w:p w14:paraId="582846E3" w14:textId="0F11EFA1" w:rsidR="00D833D3" w:rsidRPr="00D833D3" w:rsidDel="00CA018E" w:rsidRDefault="00D833D3" w:rsidP="00D833D3">
            <w:pPr>
              <w:spacing w:after="0" w:line="240" w:lineRule="auto"/>
              <w:jc w:val="center"/>
              <w:rPr>
                <w:del w:id="2048" w:author="Ritu Kamra" w:date="2021-11-25T15:36:00Z"/>
                <w:rFonts w:ascii="Arial" w:eastAsia="Times New Roman" w:hAnsi="Arial" w:cs="Arial"/>
                <w:color w:val="000000"/>
                <w:lang w:eastAsia="en-IN"/>
              </w:rPr>
            </w:pPr>
            <w:del w:id="2049" w:author="Ritu Kamra" w:date="2021-11-25T15:36:00Z">
              <w:r w:rsidRPr="00D833D3" w:rsidDel="00CA018E">
                <w:rPr>
                  <w:rFonts w:ascii="Arial" w:eastAsia="Times New Roman" w:hAnsi="Arial" w:cs="Arial"/>
                  <w:color w:val="000000"/>
                  <w:lang w:eastAsia="en-IN"/>
                </w:rPr>
                <w:delText>38.09%</w:delText>
              </w:r>
            </w:del>
          </w:p>
        </w:tc>
        <w:tc>
          <w:tcPr>
            <w:tcW w:w="1703" w:type="dxa"/>
            <w:tcBorders>
              <w:top w:val="nil"/>
              <w:left w:val="nil"/>
              <w:bottom w:val="single" w:sz="8" w:space="0" w:color="auto"/>
              <w:right w:val="single" w:sz="8" w:space="0" w:color="auto"/>
            </w:tcBorders>
            <w:shd w:val="clear" w:color="000000" w:fill="FFFF00"/>
            <w:vAlign w:val="center"/>
            <w:hideMark/>
          </w:tcPr>
          <w:p w14:paraId="1C34572C" w14:textId="54ADE968" w:rsidR="00D833D3" w:rsidRPr="00D833D3" w:rsidDel="00CA018E" w:rsidRDefault="00D833D3" w:rsidP="00D833D3">
            <w:pPr>
              <w:spacing w:after="0" w:line="240" w:lineRule="auto"/>
              <w:jc w:val="center"/>
              <w:rPr>
                <w:del w:id="2050" w:author="Ritu Kamra" w:date="2021-11-25T15:36:00Z"/>
                <w:rFonts w:ascii="Arial" w:eastAsia="Times New Roman" w:hAnsi="Arial" w:cs="Arial"/>
                <w:color w:val="000000"/>
                <w:lang w:eastAsia="en-IN"/>
              </w:rPr>
            </w:pPr>
            <w:del w:id="2051" w:author="Ritu Kamra" w:date="2021-11-25T15:36:00Z">
              <w:r w:rsidRPr="00D833D3" w:rsidDel="00CA018E">
                <w:rPr>
                  <w:rFonts w:ascii="Arial" w:eastAsia="Times New Roman" w:hAnsi="Arial" w:cs="Arial"/>
                  <w:color w:val="000000"/>
                  <w:lang w:eastAsia="en-IN"/>
                </w:rPr>
                <w:delText>47.66%</w:delText>
              </w:r>
            </w:del>
          </w:p>
        </w:tc>
        <w:tc>
          <w:tcPr>
            <w:tcW w:w="1924" w:type="dxa"/>
            <w:tcBorders>
              <w:top w:val="nil"/>
              <w:left w:val="nil"/>
              <w:bottom w:val="single" w:sz="8" w:space="0" w:color="auto"/>
              <w:right w:val="single" w:sz="8" w:space="0" w:color="auto"/>
            </w:tcBorders>
            <w:shd w:val="clear" w:color="000000" w:fill="FFFF00"/>
            <w:vAlign w:val="center"/>
            <w:hideMark/>
          </w:tcPr>
          <w:p w14:paraId="1F00EB42" w14:textId="67CB6F2E" w:rsidR="00D833D3" w:rsidRPr="00D833D3" w:rsidDel="00CA018E" w:rsidRDefault="00D833D3" w:rsidP="00D833D3">
            <w:pPr>
              <w:spacing w:after="0" w:line="240" w:lineRule="auto"/>
              <w:jc w:val="center"/>
              <w:rPr>
                <w:del w:id="2052" w:author="Ritu Kamra" w:date="2021-11-25T15:36:00Z"/>
                <w:rFonts w:ascii="Arial" w:eastAsia="Times New Roman" w:hAnsi="Arial" w:cs="Arial"/>
                <w:color w:val="000000"/>
                <w:lang w:eastAsia="en-IN"/>
              </w:rPr>
            </w:pPr>
            <w:del w:id="2053" w:author="Ritu Kamra" w:date="2021-11-25T15:36:00Z">
              <w:r w:rsidRPr="00D833D3" w:rsidDel="00CA018E">
                <w:rPr>
                  <w:rFonts w:ascii="Arial" w:eastAsia="Times New Roman" w:hAnsi="Arial" w:cs="Arial"/>
                  <w:color w:val="000000"/>
                  <w:lang w:eastAsia="en-IN"/>
                </w:rPr>
                <w:delText>64.98%</w:delText>
              </w:r>
            </w:del>
          </w:p>
        </w:tc>
        <w:tc>
          <w:tcPr>
            <w:tcW w:w="1924" w:type="dxa"/>
            <w:tcBorders>
              <w:top w:val="nil"/>
              <w:left w:val="nil"/>
              <w:bottom w:val="single" w:sz="8" w:space="0" w:color="auto"/>
              <w:right w:val="single" w:sz="8" w:space="0" w:color="auto"/>
            </w:tcBorders>
            <w:shd w:val="clear" w:color="000000" w:fill="FFFF00"/>
            <w:vAlign w:val="center"/>
            <w:hideMark/>
          </w:tcPr>
          <w:p w14:paraId="014E0644" w14:textId="613A73DE" w:rsidR="00D833D3" w:rsidRPr="00D833D3" w:rsidDel="00CA018E" w:rsidRDefault="00D833D3" w:rsidP="00D833D3">
            <w:pPr>
              <w:spacing w:after="0" w:line="240" w:lineRule="auto"/>
              <w:jc w:val="center"/>
              <w:rPr>
                <w:del w:id="2054" w:author="Ritu Kamra" w:date="2021-11-25T15:36:00Z"/>
                <w:rFonts w:ascii="Arial" w:eastAsia="Times New Roman" w:hAnsi="Arial" w:cs="Arial"/>
                <w:color w:val="000000"/>
                <w:lang w:eastAsia="en-IN"/>
              </w:rPr>
            </w:pPr>
            <w:del w:id="2055" w:author="Ritu Kamra" w:date="2021-11-25T15:36:00Z">
              <w:r w:rsidRPr="00D833D3" w:rsidDel="00CA018E">
                <w:rPr>
                  <w:rFonts w:ascii="Arial" w:eastAsia="Times New Roman" w:hAnsi="Arial" w:cs="Arial"/>
                  <w:color w:val="000000"/>
                  <w:lang w:eastAsia="en-IN"/>
                </w:rPr>
                <w:delText>73.15%</w:delText>
              </w:r>
            </w:del>
          </w:p>
        </w:tc>
      </w:tr>
      <w:tr w:rsidR="00D833D3" w:rsidRPr="00D833D3" w:rsidDel="00CA018E" w14:paraId="26B93FD8" w14:textId="6E5400DB" w:rsidTr="00D833D3">
        <w:trPr>
          <w:trHeight w:val="306"/>
          <w:del w:id="2056"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7393F8E1" w14:textId="57F8136C" w:rsidR="00D833D3" w:rsidRPr="00D833D3" w:rsidDel="00CA018E" w:rsidRDefault="00D833D3" w:rsidP="00D833D3">
            <w:pPr>
              <w:spacing w:after="0" w:line="240" w:lineRule="auto"/>
              <w:jc w:val="center"/>
              <w:rPr>
                <w:del w:id="2057" w:author="Ritu Kamra" w:date="2021-11-25T15:36:00Z"/>
                <w:rFonts w:ascii="Arial" w:eastAsia="Times New Roman" w:hAnsi="Arial" w:cs="Arial"/>
                <w:color w:val="000000"/>
                <w:sz w:val="24"/>
                <w:szCs w:val="24"/>
                <w:lang w:eastAsia="en-IN"/>
              </w:rPr>
            </w:pPr>
            <w:del w:id="2058" w:author="Ritu Kamra" w:date="2021-11-25T15:36:00Z">
              <w:r w:rsidRPr="00D833D3" w:rsidDel="00CA018E">
                <w:rPr>
                  <w:rFonts w:ascii="Arial" w:eastAsia="Times New Roman" w:hAnsi="Arial" w:cs="Arial"/>
                  <w:color w:val="000000"/>
                  <w:sz w:val="24"/>
                  <w:szCs w:val="24"/>
                  <w:lang w:eastAsia="en-IN"/>
                </w:rPr>
                <w:delText>NPV</w:delText>
              </w:r>
            </w:del>
          </w:p>
        </w:tc>
        <w:tc>
          <w:tcPr>
            <w:tcW w:w="1592" w:type="dxa"/>
            <w:tcBorders>
              <w:top w:val="nil"/>
              <w:left w:val="nil"/>
              <w:bottom w:val="single" w:sz="8" w:space="0" w:color="auto"/>
              <w:right w:val="single" w:sz="8" w:space="0" w:color="auto"/>
            </w:tcBorders>
            <w:shd w:val="clear" w:color="000000" w:fill="C6E0B4"/>
            <w:vAlign w:val="center"/>
            <w:hideMark/>
          </w:tcPr>
          <w:p w14:paraId="0EBFD228" w14:textId="2CD34BA1" w:rsidR="00D833D3" w:rsidRPr="00D833D3" w:rsidDel="00CA018E" w:rsidRDefault="00D833D3" w:rsidP="00D833D3">
            <w:pPr>
              <w:spacing w:after="0" w:line="240" w:lineRule="auto"/>
              <w:jc w:val="center"/>
              <w:rPr>
                <w:del w:id="2059" w:author="Ritu Kamra" w:date="2021-11-25T15:36:00Z"/>
                <w:rFonts w:ascii="Arial" w:eastAsia="Times New Roman" w:hAnsi="Arial" w:cs="Arial"/>
                <w:color w:val="000000"/>
                <w:lang w:eastAsia="en-IN"/>
              </w:rPr>
            </w:pPr>
            <w:del w:id="2060" w:author="Ritu Kamra" w:date="2021-11-25T15:36:00Z">
              <w:r w:rsidRPr="00D833D3" w:rsidDel="00CA018E">
                <w:rPr>
                  <w:rFonts w:ascii="Arial" w:eastAsia="Times New Roman" w:hAnsi="Arial" w:cs="Arial"/>
                  <w:color w:val="000000"/>
                  <w:lang w:eastAsia="en-IN"/>
                </w:rPr>
                <w:delText>153.38</w:delText>
              </w:r>
            </w:del>
          </w:p>
        </w:tc>
        <w:tc>
          <w:tcPr>
            <w:tcW w:w="1703" w:type="dxa"/>
            <w:tcBorders>
              <w:top w:val="nil"/>
              <w:left w:val="nil"/>
              <w:bottom w:val="single" w:sz="8" w:space="0" w:color="auto"/>
              <w:right w:val="single" w:sz="8" w:space="0" w:color="auto"/>
            </w:tcBorders>
            <w:shd w:val="clear" w:color="000000" w:fill="FFFF00"/>
            <w:vAlign w:val="center"/>
            <w:hideMark/>
          </w:tcPr>
          <w:p w14:paraId="6FEDEE84" w14:textId="19E07D94" w:rsidR="00D833D3" w:rsidRPr="00D833D3" w:rsidDel="00CA018E" w:rsidRDefault="00D833D3" w:rsidP="00D833D3">
            <w:pPr>
              <w:spacing w:after="0" w:line="240" w:lineRule="auto"/>
              <w:jc w:val="center"/>
              <w:rPr>
                <w:del w:id="2061" w:author="Ritu Kamra" w:date="2021-11-25T15:36:00Z"/>
                <w:rFonts w:ascii="Arial" w:eastAsia="Times New Roman" w:hAnsi="Arial" w:cs="Arial"/>
                <w:color w:val="000000"/>
                <w:lang w:eastAsia="en-IN"/>
              </w:rPr>
            </w:pPr>
            <w:del w:id="2062" w:author="Ritu Kamra" w:date="2021-11-25T15:36:00Z">
              <w:r w:rsidRPr="00D833D3" w:rsidDel="00CA018E">
                <w:rPr>
                  <w:rFonts w:ascii="Arial" w:eastAsia="Times New Roman" w:hAnsi="Arial" w:cs="Arial"/>
                  <w:color w:val="000000"/>
                  <w:lang w:eastAsia="en-IN"/>
                </w:rPr>
                <w:delText>80.91</w:delText>
              </w:r>
            </w:del>
          </w:p>
        </w:tc>
        <w:tc>
          <w:tcPr>
            <w:tcW w:w="1703" w:type="dxa"/>
            <w:tcBorders>
              <w:top w:val="nil"/>
              <w:left w:val="nil"/>
              <w:bottom w:val="single" w:sz="8" w:space="0" w:color="auto"/>
              <w:right w:val="single" w:sz="8" w:space="0" w:color="auto"/>
            </w:tcBorders>
            <w:shd w:val="clear" w:color="000000" w:fill="FFFF00"/>
            <w:vAlign w:val="center"/>
            <w:hideMark/>
          </w:tcPr>
          <w:p w14:paraId="15E441AE" w14:textId="767C09A1" w:rsidR="00D833D3" w:rsidRPr="00D833D3" w:rsidDel="00CA018E" w:rsidRDefault="00D833D3" w:rsidP="00D833D3">
            <w:pPr>
              <w:spacing w:after="0" w:line="240" w:lineRule="auto"/>
              <w:jc w:val="center"/>
              <w:rPr>
                <w:del w:id="2063" w:author="Ritu Kamra" w:date="2021-11-25T15:36:00Z"/>
                <w:rFonts w:ascii="Arial" w:eastAsia="Times New Roman" w:hAnsi="Arial" w:cs="Arial"/>
                <w:color w:val="000000"/>
                <w:lang w:eastAsia="en-IN"/>
              </w:rPr>
            </w:pPr>
            <w:del w:id="2064" w:author="Ritu Kamra" w:date="2021-11-25T15:36:00Z">
              <w:r w:rsidRPr="00D833D3" w:rsidDel="00CA018E">
                <w:rPr>
                  <w:rFonts w:ascii="Arial" w:eastAsia="Times New Roman" w:hAnsi="Arial" w:cs="Arial"/>
                  <w:color w:val="000000"/>
                  <w:lang w:eastAsia="en-IN"/>
                </w:rPr>
                <w:delText>117.14</w:delText>
              </w:r>
            </w:del>
          </w:p>
        </w:tc>
        <w:tc>
          <w:tcPr>
            <w:tcW w:w="1924" w:type="dxa"/>
            <w:tcBorders>
              <w:top w:val="nil"/>
              <w:left w:val="nil"/>
              <w:bottom w:val="single" w:sz="8" w:space="0" w:color="auto"/>
              <w:right w:val="single" w:sz="8" w:space="0" w:color="auto"/>
            </w:tcBorders>
            <w:shd w:val="clear" w:color="000000" w:fill="FFFF00"/>
            <w:vAlign w:val="center"/>
            <w:hideMark/>
          </w:tcPr>
          <w:p w14:paraId="70B87046" w14:textId="4AE4EF0D" w:rsidR="00D833D3" w:rsidRPr="00D833D3" w:rsidDel="00CA018E" w:rsidRDefault="00D833D3" w:rsidP="00D833D3">
            <w:pPr>
              <w:spacing w:after="0" w:line="240" w:lineRule="auto"/>
              <w:jc w:val="center"/>
              <w:rPr>
                <w:del w:id="2065" w:author="Ritu Kamra" w:date="2021-11-25T15:36:00Z"/>
                <w:rFonts w:ascii="Arial" w:eastAsia="Times New Roman" w:hAnsi="Arial" w:cs="Arial"/>
                <w:color w:val="000000"/>
                <w:lang w:eastAsia="en-IN"/>
              </w:rPr>
            </w:pPr>
            <w:del w:id="2066" w:author="Ritu Kamra" w:date="2021-11-25T15:36:00Z">
              <w:r w:rsidRPr="00D833D3" w:rsidDel="00CA018E">
                <w:rPr>
                  <w:rFonts w:ascii="Arial" w:eastAsia="Times New Roman" w:hAnsi="Arial" w:cs="Arial"/>
                  <w:color w:val="000000"/>
                  <w:lang w:eastAsia="en-IN"/>
                </w:rPr>
                <w:delText>189.62</w:delText>
              </w:r>
            </w:del>
          </w:p>
        </w:tc>
        <w:tc>
          <w:tcPr>
            <w:tcW w:w="1924" w:type="dxa"/>
            <w:tcBorders>
              <w:top w:val="nil"/>
              <w:left w:val="nil"/>
              <w:bottom w:val="single" w:sz="8" w:space="0" w:color="auto"/>
              <w:right w:val="single" w:sz="8" w:space="0" w:color="auto"/>
            </w:tcBorders>
            <w:shd w:val="clear" w:color="000000" w:fill="FFFF00"/>
            <w:vAlign w:val="center"/>
            <w:hideMark/>
          </w:tcPr>
          <w:p w14:paraId="6EB812E1" w14:textId="4533C687" w:rsidR="00D833D3" w:rsidRPr="00D833D3" w:rsidDel="00CA018E" w:rsidRDefault="00D833D3" w:rsidP="00D833D3">
            <w:pPr>
              <w:spacing w:after="0" w:line="240" w:lineRule="auto"/>
              <w:jc w:val="center"/>
              <w:rPr>
                <w:del w:id="2067" w:author="Ritu Kamra" w:date="2021-11-25T15:36:00Z"/>
                <w:rFonts w:ascii="Arial" w:eastAsia="Times New Roman" w:hAnsi="Arial" w:cs="Arial"/>
                <w:color w:val="000000"/>
                <w:lang w:eastAsia="en-IN"/>
              </w:rPr>
            </w:pPr>
            <w:del w:id="2068" w:author="Ritu Kamra" w:date="2021-11-25T15:36:00Z">
              <w:r w:rsidRPr="00D833D3" w:rsidDel="00CA018E">
                <w:rPr>
                  <w:rFonts w:ascii="Arial" w:eastAsia="Times New Roman" w:hAnsi="Arial" w:cs="Arial"/>
                  <w:color w:val="000000"/>
                  <w:lang w:eastAsia="en-IN"/>
                </w:rPr>
                <w:delText>225.85</w:delText>
              </w:r>
            </w:del>
          </w:p>
        </w:tc>
      </w:tr>
      <w:tr w:rsidR="00D833D3" w:rsidRPr="00D833D3" w:rsidDel="00CA018E" w14:paraId="0AE07186" w14:textId="6B6599B3" w:rsidTr="00D833D3">
        <w:trPr>
          <w:trHeight w:val="321"/>
          <w:del w:id="2069"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2BD30FEC" w14:textId="6B1C7F58" w:rsidR="00D833D3" w:rsidRPr="00D833D3" w:rsidDel="00CA018E" w:rsidRDefault="00D833D3" w:rsidP="00D833D3">
            <w:pPr>
              <w:spacing w:after="0" w:line="240" w:lineRule="auto"/>
              <w:jc w:val="center"/>
              <w:rPr>
                <w:del w:id="2070" w:author="Ritu Kamra" w:date="2021-11-25T15:36:00Z"/>
                <w:rFonts w:ascii="Arial" w:eastAsia="Times New Roman" w:hAnsi="Arial" w:cs="Arial"/>
                <w:b/>
                <w:bCs/>
                <w:color w:val="000000"/>
                <w:sz w:val="24"/>
                <w:szCs w:val="24"/>
                <w:lang w:eastAsia="en-IN"/>
              </w:rPr>
            </w:pPr>
            <w:del w:id="2071" w:author="Ritu Kamra" w:date="2021-11-25T15:36:00Z">
              <w:r w:rsidRPr="00D833D3" w:rsidDel="00CA018E">
                <w:rPr>
                  <w:rFonts w:ascii="Arial" w:eastAsia="Times New Roman" w:hAnsi="Arial" w:cs="Arial"/>
                  <w:b/>
                  <w:bCs/>
                  <w:color w:val="000000"/>
                  <w:sz w:val="24"/>
                  <w:szCs w:val="24"/>
                  <w:lang w:eastAsia="en-IN"/>
                </w:rPr>
                <w:delText> </w:delText>
              </w:r>
            </w:del>
          </w:p>
        </w:tc>
        <w:tc>
          <w:tcPr>
            <w:tcW w:w="8848" w:type="dxa"/>
            <w:gridSpan w:val="5"/>
            <w:tcBorders>
              <w:top w:val="nil"/>
              <w:left w:val="nil"/>
              <w:bottom w:val="single" w:sz="8" w:space="0" w:color="auto"/>
              <w:right w:val="single" w:sz="8" w:space="0" w:color="000000"/>
            </w:tcBorders>
            <w:shd w:val="clear" w:color="auto" w:fill="auto"/>
            <w:vAlign w:val="center"/>
            <w:hideMark/>
          </w:tcPr>
          <w:p w14:paraId="5B168B07" w14:textId="38A34A49" w:rsidR="00D833D3" w:rsidRPr="00D833D3" w:rsidDel="00CA018E" w:rsidRDefault="00D833D3" w:rsidP="00D833D3">
            <w:pPr>
              <w:spacing w:after="0" w:line="240" w:lineRule="auto"/>
              <w:jc w:val="center"/>
              <w:rPr>
                <w:del w:id="2072" w:author="Ritu Kamra" w:date="2021-11-25T15:36:00Z"/>
                <w:rFonts w:ascii="Arial" w:eastAsia="Times New Roman" w:hAnsi="Arial" w:cs="Arial"/>
                <w:b/>
                <w:bCs/>
                <w:color w:val="000000"/>
                <w:sz w:val="24"/>
                <w:szCs w:val="24"/>
                <w:lang w:eastAsia="en-IN"/>
              </w:rPr>
            </w:pPr>
            <w:del w:id="2073" w:author="Ritu Kamra" w:date="2021-11-25T15:36:00Z">
              <w:r w:rsidRPr="00D833D3" w:rsidDel="00CA018E">
                <w:rPr>
                  <w:rFonts w:ascii="Arial" w:eastAsia="Times New Roman" w:hAnsi="Arial" w:cs="Arial"/>
                  <w:b/>
                  <w:bCs/>
                  <w:color w:val="000000"/>
                  <w:sz w:val="24"/>
                  <w:szCs w:val="24"/>
                  <w:lang w:eastAsia="en-IN"/>
                </w:rPr>
                <w:delText>RAW MATERIALS COST</w:delText>
              </w:r>
            </w:del>
          </w:p>
        </w:tc>
      </w:tr>
      <w:tr w:rsidR="00D833D3" w:rsidRPr="00D833D3" w:rsidDel="00CA018E" w14:paraId="608D29FC" w14:textId="0E4A6476" w:rsidTr="00D833D3">
        <w:trPr>
          <w:trHeight w:val="306"/>
          <w:del w:id="2074"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5F6FDD52" w14:textId="5B0FCE68" w:rsidR="00D833D3" w:rsidRPr="00D833D3" w:rsidDel="00CA018E" w:rsidRDefault="00D833D3" w:rsidP="00D833D3">
            <w:pPr>
              <w:spacing w:after="0" w:line="240" w:lineRule="auto"/>
              <w:jc w:val="center"/>
              <w:rPr>
                <w:del w:id="2075" w:author="Ritu Kamra" w:date="2021-11-25T15:36:00Z"/>
                <w:rFonts w:ascii="Arial" w:eastAsia="Times New Roman" w:hAnsi="Arial" w:cs="Arial"/>
                <w:color w:val="000000"/>
                <w:sz w:val="24"/>
                <w:szCs w:val="24"/>
                <w:lang w:eastAsia="en-IN"/>
              </w:rPr>
            </w:pPr>
            <w:del w:id="2076" w:author="Ritu Kamra" w:date="2021-11-25T15:36:00Z">
              <w:r w:rsidRPr="00D833D3" w:rsidDel="00CA018E">
                <w:rPr>
                  <w:rFonts w:ascii="Arial" w:eastAsia="Times New Roman" w:hAnsi="Arial" w:cs="Arial"/>
                  <w:color w:val="000000"/>
                  <w:sz w:val="24"/>
                  <w:szCs w:val="24"/>
                  <w:lang w:eastAsia="en-IN"/>
                </w:rPr>
                <w:delText>IRR%</w:delText>
              </w:r>
            </w:del>
          </w:p>
        </w:tc>
        <w:tc>
          <w:tcPr>
            <w:tcW w:w="1592" w:type="dxa"/>
            <w:tcBorders>
              <w:top w:val="nil"/>
              <w:left w:val="nil"/>
              <w:bottom w:val="single" w:sz="8" w:space="0" w:color="auto"/>
              <w:right w:val="single" w:sz="8" w:space="0" w:color="auto"/>
            </w:tcBorders>
            <w:shd w:val="clear" w:color="000000" w:fill="C6E0B4"/>
            <w:vAlign w:val="center"/>
            <w:hideMark/>
          </w:tcPr>
          <w:p w14:paraId="618A831B" w14:textId="0C03F8D2" w:rsidR="00D833D3" w:rsidRPr="00D833D3" w:rsidDel="00CA018E" w:rsidRDefault="00D833D3" w:rsidP="00D833D3">
            <w:pPr>
              <w:spacing w:after="0" w:line="240" w:lineRule="auto"/>
              <w:jc w:val="center"/>
              <w:rPr>
                <w:del w:id="2077" w:author="Ritu Kamra" w:date="2021-11-25T15:36:00Z"/>
                <w:rFonts w:ascii="Arial" w:eastAsia="Times New Roman" w:hAnsi="Arial" w:cs="Arial"/>
                <w:color w:val="000000"/>
                <w:lang w:eastAsia="en-IN"/>
              </w:rPr>
            </w:pPr>
            <w:del w:id="2078" w:author="Ritu Kamra" w:date="2021-11-25T15:36:00Z">
              <w:r w:rsidRPr="00D833D3" w:rsidDel="00CA018E">
                <w:rPr>
                  <w:rFonts w:ascii="Arial" w:eastAsia="Times New Roman" w:hAnsi="Arial" w:cs="Arial"/>
                  <w:color w:val="000000"/>
                  <w:lang w:eastAsia="en-IN"/>
                </w:rPr>
                <w:delText>56.54%</w:delText>
              </w:r>
            </w:del>
          </w:p>
        </w:tc>
        <w:tc>
          <w:tcPr>
            <w:tcW w:w="1703" w:type="dxa"/>
            <w:tcBorders>
              <w:top w:val="nil"/>
              <w:left w:val="nil"/>
              <w:bottom w:val="single" w:sz="8" w:space="0" w:color="auto"/>
              <w:right w:val="single" w:sz="8" w:space="0" w:color="auto"/>
            </w:tcBorders>
            <w:shd w:val="clear" w:color="000000" w:fill="FFFF00"/>
            <w:vAlign w:val="center"/>
            <w:hideMark/>
          </w:tcPr>
          <w:p w14:paraId="19D4875D" w14:textId="70098E23" w:rsidR="00D833D3" w:rsidRPr="00D833D3" w:rsidDel="00CA018E" w:rsidRDefault="00D833D3" w:rsidP="00D833D3">
            <w:pPr>
              <w:spacing w:after="0" w:line="240" w:lineRule="auto"/>
              <w:jc w:val="center"/>
              <w:rPr>
                <w:del w:id="2079" w:author="Ritu Kamra" w:date="2021-11-25T15:36:00Z"/>
                <w:rFonts w:ascii="Arial" w:eastAsia="Times New Roman" w:hAnsi="Arial" w:cs="Arial"/>
                <w:color w:val="000000"/>
                <w:lang w:eastAsia="en-IN"/>
              </w:rPr>
            </w:pPr>
            <w:del w:id="2080" w:author="Ritu Kamra" w:date="2021-11-25T15:36:00Z">
              <w:r w:rsidRPr="00D833D3" w:rsidDel="00CA018E">
                <w:rPr>
                  <w:rFonts w:ascii="Arial" w:eastAsia="Times New Roman" w:hAnsi="Arial" w:cs="Arial"/>
                  <w:color w:val="000000"/>
                  <w:lang w:eastAsia="en-IN"/>
                </w:rPr>
                <w:delText>67.09%</w:delText>
              </w:r>
            </w:del>
          </w:p>
        </w:tc>
        <w:tc>
          <w:tcPr>
            <w:tcW w:w="1703" w:type="dxa"/>
            <w:tcBorders>
              <w:top w:val="nil"/>
              <w:left w:val="nil"/>
              <w:bottom w:val="single" w:sz="8" w:space="0" w:color="auto"/>
              <w:right w:val="single" w:sz="8" w:space="0" w:color="auto"/>
            </w:tcBorders>
            <w:shd w:val="clear" w:color="000000" w:fill="FFFF00"/>
            <w:vAlign w:val="center"/>
            <w:hideMark/>
          </w:tcPr>
          <w:p w14:paraId="0959CB7D" w14:textId="1B1F06C8" w:rsidR="00D833D3" w:rsidRPr="00D833D3" w:rsidDel="00CA018E" w:rsidRDefault="00D833D3" w:rsidP="00D833D3">
            <w:pPr>
              <w:spacing w:after="0" w:line="240" w:lineRule="auto"/>
              <w:jc w:val="center"/>
              <w:rPr>
                <w:del w:id="2081" w:author="Ritu Kamra" w:date="2021-11-25T15:36:00Z"/>
                <w:rFonts w:ascii="Arial" w:eastAsia="Times New Roman" w:hAnsi="Arial" w:cs="Arial"/>
                <w:color w:val="000000"/>
                <w:lang w:eastAsia="en-IN"/>
              </w:rPr>
            </w:pPr>
            <w:del w:id="2082" w:author="Ritu Kamra" w:date="2021-11-25T15:36:00Z">
              <w:r w:rsidRPr="00D833D3" w:rsidDel="00CA018E">
                <w:rPr>
                  <w:rFonts w:ascii="Arial" w:eastAsia="Times New Roman" w:hAnsi="Arial" w:cs="Arial"/>
                  <w:color w:val="000000"/>
                  <w:lang w:eastAsia="en-IN"/>
                </w:rPr>
                <w:delText>61.87%</w:delText>
              </w:r>
            </w:del>
          </w:p>
        </w:tc>
        <w:tc>
          <w:tcPr>
            <w:tcW w:w="1924" w:type="dxa"/>
            <w:tcBorders>
              <w:top w:val="nil"/>
              <w:left w:val="nil"/>
              <w:bottom w:val="single" w:sz="8" w:space="0" w:color="auto"/>
              <w:right w:val="single" w:sz="8" w:space="0" w:color="auto"/>
            </w:tcBorders>
            <w:shd w:val="clear" w:color="000000" w:fill="FFFF00"/>
            <w:vAlign w:val="center"/>
            <w:hideMark/>
          </w:tcPr>
          <w:p w14:paraId="54E01F93" w14:textId="7DFDA3D6" w:rsidR="00D833D3" w:rsidRPr="00D833D3" w:rsidDel="00CA018E" w:rsidRDefault="00D833D3" w:rsidP="00D833D3">
            <w:pPr>
              <w:spacing w:after="0" w:line="240" w:lineRule="auto"/>
              <w:jc w:val="center"/>
              <w:rPr>
                <w:del w:id="2083" w:author="Ritu Kamra" w:date="2021-11-25T15:36:00Z"/>
                <w:rFonts w:ascii="Arial" w:eastAsia="Times New Roman" w:hAnsi="Arial" w:cs="Arial"/>
                <w:color w:val="000000"/>
                <w:lang w:eastAsia="en-IN"/>
              </w:rPr>
            </w:pPr>
            <w:del w:id="2084" w:author="Ritu Kamra" w:date="2021-11-25T15:36:00Z">
              <w:r w:rsidRPr="00D833D3" w:rsidDel="00CA018E">
                <w:rPr>
                  <w:rFonts w:ascii="Arial" w:eastAsia="Times New Roman" w:hAnsi="Arial" w:cs="Arial"/>
                  <w:color w:val="000000"/>
                  <w:lang w:eastAsia="en-IN"/>
                </w:rPr>
                <w:delText>51.06%</w:delText>
              </w:r>
            </w:del>
          </w:p>
        </w:tc>
        <w:tc>
          <w:tcPr>
            <w:tcW w:w="1924" w:type="dxa"/>
            <w:tcBorders>
              <w:top w:val="nil"/>
              <w:left w:val="nil"/>
              <w:bottom w:val="single" w:sz="8" w:space="0" w:color="auto"/>
              <w:right w:val="single" w:sz="8" w:space="0" w:color="auto"/>
            </w:tcBorders>
            <w:shd w:val="clear" w:color="000000" w:fill="FFFF00"/>
            <w:vAlign w:val="center"/>
            <w:hideMark/>
          </w:tcPr>
          <w:p w14:paraId="352827D7" w14:textId="74FFA42E" w:rsidR="00D833D3" w:rsidRPr="00D833D3" w:rsidDel="00CA018E" w:rsidRDefault="00D833D3" w:rsidP="00D833D3">
            <w:pPr>
              <w:spacing w:after="0" w:line="240" w:lineRule="auto"/>
              <w:jc w:val="center"/>
              <w:rPr>
                <w:del w:id="2085" w:author="Ritu Kamra" w:date="2021-11-25T15:36:00Z"/>
                <w:rFonts w:ascii="Arial" w:eastAsia="Times New Roman" w:hAnsi="Arial" w:cs="Arial"/>
                <w:color w:val="000000"/>
                <w:lang w:eastAsia="en-IN"/>
              </w:rPr>
            </w:pPr>
            <w:del w:id="2086" w:author="Ritu Kamra" w:date="2021-11-25T15:36:00Z">
              <w:r w:rsidRPr="00D833D3" w:rsidDel="00CA018E">
                <w:rPr>
                  <w:rFonts w:ascii="Arial" w:eastAsia="Times New Roman" w:hAnsi="Arial" w:cs="Arial"/>
                  <w:color w:val="000000"/>
                  <w:lang w:eastAsia="en-IN"/>
                </w:rPr>
                <w:delText>45.39%</w:delText>
              </w:r>
            </w:del>
          </w:p>
        </w:tc>
      </w:tr>
      <w:tr w:rsidR="00D833D3" w:rsidRPr="00D833D3" w:rsidDel="00CA018E" w14:paraId="67D7012D" w14:textId="7D1E1E64" w:rsidTr="00D833D3">
        <w:trPr>
          <w:trHeight w:val="306"/>
          <w:del w:id="2087" w:author="Ritu Kamra" w:date="2021-11-25T15:36:00Z"/>
        </w:trPr>
        <w:tc>
          <w:tcPr>
            <w:tcW w:w="1394" w:type="dxa"/>
            <w:tcBorders>
              <w:top w:val="nil"/>
              <w:left w:val="single" w:sz="8" w:space="0" w:color="auto"/>
              <w:bottom w:val="single" w:sz="8" w:space="0" w:color="auto"/>
              <w:right w:val="single" w:sz="8" w:space="0" w:color="auto"/>
            </w:tcBorders>
            <w:shd w:val="clear" w:color="auto" w:fill="auto"/>
            <w:vAlign w:val="center"/>
            <w:hideMark/>
          </w:tcPr>
          <w:p w14:paraId="2290A24F" w14:textId="39171231" w:rsidR="00D833D3" w:rsidRPr="00D833D3" w:rsidDel="00CA018E" w:rsidRDefault="00D833D3" w:rsidP="00D833D3">
            <w:pPr>
              <w:spacing w:after="0" w:line="240" w:lineRule="auto"/>
              <w:jc w:val="center"/>
              <w:rPr>
                <w:del w:id="2088" w:author="Ritu Kamra" w:date="2021-11-25T15:36:00Z"/>
                <w:rFonts w:ascii="Arial" w:eastAsia="Times New Roman" w:hAnsi="Arial" w:cs="Arial"/>
                <w:color w:val="000000"/>
                <w:sz w:val="24"/>
                <w:szCs w:val="24"/>
                <w:lang w:eastAsia="en-IN"/>
              </w:rPr>
            </w:pPr>
            <w:del w:id="2089" w:author="Ritu Kamra" w:date="2021-11-25T15:36:00Z">
              <w:r w:rsidRPr="00D833D3" w:rsidDel="00CA018E">
                <w:rPr>
                  <w:rFonts w:ascii="Arial" w:eastAsia="Times New Roman" w:hAnsi="Arial" w:cs="Arial"/>
                  <w:color w:val="000000"/>
                  <w:sz w:val="24"/>
                  <w:szCs w:val="24"/>
                  <w:lang w:eastAsia="en-IN"/>
                </w:rPr>
                <w:delText>NPV</w:delText>
              </w:r>
            </w:del>
          </w:p>
        </w:tc>
        <w:tc>
          <w:tcPr>
            <w:tcW w:w="1592" w:type="dxa"/>
            <w:tcBorders>
              <w:top w:val="nil"/>
              <w:left w:val="nil"/>
              <w:bottom w:val="single" w:sz="8" w:space="0" w:color="auto"/>
              <w:right w:val="single" w:sz="8" w:space="0" w:color="auto"/>
            </w:tcBorders>
            <w:shd w:val="clear" w:color="000000" w:fill="C6E0B4"/>
            <w:vAlign w:val="center"/>
            <w:hideMark/>
          </w:tcPr>
          <w:p w14:paraId="21AF6A8C" w14:textId="391A2068" w:rsidR="00D833D3" w:rsidRPr="00D833D3" w:rsidDel="00CA018E" w:rsidRDefault="00D833D3" w:rsidP="00D833D3">
            <w:pPr>
              <w:spacing w:after="0" w:line="240" w:lineRule="auto"/>
              <w:jc w:val="center"/>
              <w:rPr>
                <w:del w:id="2090" w:author="Ritu Kamra" w:date="2021-11-25T15:36:00Z"/>
                <w:rFonts w:ascii="Arial" w:eastAsia="Times New Roman" w:hAnsi="Arial" w:cs="Arial"/>
                <w:color w:val="000000"/>
                <w:lang w:eastAsia="en-IN"/>
              </w:rPr>
            </w:pPr>
            <w:del w:id="2091" w:author="Ritu Kamra" w:date="2021-11-25T15:36:00Z">
              <w:r w:rsidRPr="00D833D3" w:rsidDel="00CA018E">
                <w:rPr>
                  <w:rFonts w:ascii="Arial" w:eastAsia="Times New Roman" w:hAnsi="Arial" w:cs="Arial"/>
                  <w:color w:val="000000"/>
                  <w:lang w:eastAsia="en-IN"/>
                </w:rPr>
                <w:delText>153.38</w:delText>
              </w:r>
            </w:del>
          </w:p>
        </w:tc>
        <w:tc>
          <w:tcPr>
            <w:tcW w:w="1703" w:type="dxa"/>
            <w:tcBorders>
              <w:top w:val="nil"/>
              <w:left w:val="nil"/>
              <w:bottom w:val="single" w:sz="8" w:space="0" w:color="auto"/>
              <w:right w:val="single" w:sz="8" w:space="0" w:color="auto"/>
            </w:tcBorders>
            <w:shd w:val="clear" w:color="000000" w:fill="FFFF00"/>
            <w:vAlign w:val="center"/>
            <w:hideMark/>
          </w:tcPr>
          <w:p w14:paraId="61973906" w14:textId="2C9492BF" w:rsidR="00D833D3" w:rsidRPr="00D833D3" w:rsidDel="00CA018E" w:rsidRDefault="00D833D3" w:rsidP="00D833D3">
            <w:pPr>
              <w:spacing w:after="0" w:line="240" w:lineRule="auto"/>
              <w:jc w:val="center"/>
              <w:rPr>
                <w:del w:id="2092" w:author="Ritu Kamra" w:date="2021-11-25T15:36:00Z"/>
                <w:rFonts w:ascii="Arial" w:eastAsia="Times New Roman" w:hAnsi="Arial" w:cs="Arial"/>
                <w:color w:val="000000"/>
                <w:lang w:eastAsia="en-IN"/>
              </w:rPr>
            </w:pPr>
            <w:del w:id="2093" w:author="Ritu Kamra" w:date="2021-11-25T15:36:00Z">
              <w:r w:rsidRPr="00D833D3" w:rsidDel="00CA018E">
                <w:rPr>
                  <w:rFonts w:ascii="Arial" w:eastAsia="Times New Roman" w:hAnsi="Arial" w:cs="Arial"/>
                  <w:color w:val="000000"/>
                  <w:lang w:eastAsia="en-IN"/>
                </w:rPr>
                <w:delText>197.68</w:delText>
              </w:r>
            </w:del>
          </w:p>
        </w:tc>
        <w:tc>
          <w:tcPr>
            <w:tcW w:w="1703" w:type="dxa"/>
            <w:tcBorders>
              <w:top w:val="nil"/>
              <w:left w:val="nil"/>
              <w:bottom w:val="single" w:sz="8" w:space="0" w:color="auto"/>
              <w:right w:val="single" w:sz="8" w:space="0" w:color="auto"/>
            </w:tcBorders>
            <w:shd w:val="clear" w:color="000000" w:fill="FFFF00"/>
            <w:vAlign w:val="center"/>
            <w:hideMark/>
          </w:tcPr>
          <w:p w14:paraId="017395EB" w14:textId="3B4E8AA1" w:rsidR="00D833D3" w:rsidRPr="00D833D3" w:rsidDel="00CA018E" w:rsidRDefault="00D833D3" w:rsidP="00D833D3">
            <w:pPr>
              <w:spacing w:after="0" w:line="240" w:lineRule="auto"/>
              <w:jc w:val="center"/>
              <w:rPr>
                <w:del w:id="2094" w:author="Ritu Kamra" w:date="2021-11-25T15:36:00Z"/>
                <w:rFonts w:ascii="Arial" w:eastAsia="Times New Roman" w:hAnsi="Arial" w:cs="Arial"/>
                <w:color w:val="000000"/>
                <w:lang w:eastAsia="en-IN"/>
              </w:rPr>
            </w:pPr>
            <w:del w:id="2095" w:author="Ritu Kamra" w:date="2021-11-25T15:36:00Z">
              <w:r w:rsidRPr="00D833D3" w:rsidDel="00CA018E">
                <w:rPr>
                  <w:rFonts w:ascii="Arial" w:eastAsia="Times New Roman" w:hAnsi="Arial" w:cs="Arial"/>
                  <w:color w:val="000000"/>
                  <w:lang w:eastAsia="en-IN"/>
                </w:rPr>
                <w:delText>175.53</w:delText>
              </w:r>
            </w:del>
          </w:p>
        </w:tc>
        <w:tc>
          <w:tcPr>
            <w:tcW w:w="1924" w:type="dxa"/>
            <w:tcBorders>
              <w:top w:val="nil"/>
              <w:left w:val="nil"/>
              <w:bottom w:val="single" w:sz="8" w:space="0" w:color="auto"/>
              <w:right w:val="single" w:sz="8" w:space="0" w:color="auto"/>
            </w:tcBorders>
            <w:shd w:val="clear" w:color="000000" w:fill="FFFF00"/>
            <w:vAlign w:val="center"/>
            <w:hideMark/>
          </w:tcPr>
          <w:p w14:paraId="4A4AF9B7" w14:textId="74DAAF16" w:rsidR="00D833D3" w:rsidRPr="00D833D3" w:rsidDel="00CA018E" w:rsidRDefault="00D833D3" w:rsidP="00D833D3">
            <w:pPr>
              <w:spacing w:after="0" w:line="240" w:lineRule="auto"/>
              <w:jc w:val="center"/>
              <w:rPr>
                <w:del w:id="2096" w:author="Ritu Kamra" w:date="2021-11-25T15:36:00Z"/>
                <w:rFonts w:ascii="Arial" w:eastAsia="Times New Roman" w:hAnsi="Arial" w:cs="Arial"/>
                <w:color w:val="000000"/>
                <w:lang w:eastAsia="en-IN"/>
              </w:rPr>
            </w:pPr>
            <w:del w:id="2097" w:author="Ritu Kamra" w:date="2021-11-25T15:36:00Z">
              <w:r w:rsidRPr="00D833D3" w:rsidDel="00CA018E">
                <w:rPr>
                  <w:rFonts w:ascii="Arial" w:eastAsia="Times New Roman" w:hAnsi="Arial" w:cs="Arial"/>
                  <w:color w:val="000000"/>
                  <w:lang w:eastAsia="en-IN"/>
                </w:rPr>
                <w:delText>131.23</w:delText>
              </w:r>
            </w:del>
          </w:p>
        </w:tc>
        <w:tc>
          <w:tcPr>
            <w:tcW w:w="1924" w:type="dxa"/>
            <w:tcBorders>
              <w:top w:val="nil"/>
              <w:left w:val="nil"/>
              <w:bottom w:val="single" w:sz="8" w:space="0" w:color="auto"/>
              <w:right w:val="single" w:sz="8" w:space="0" w:color="auto"/>
            </w:tcBorders>
            <w:shd w:val="clear" w:color="000000" w:fill="FFFF00"/>
            <w:vAlign w:val="center"/>
            <w:hideMark/>
          </w:tcPr>
          <w:p w14:paraId="395AB4CD" w14:textId="1B573F25" w:rsidR="00D833D3" w:rsidRPr="00D833D3" w:rsidDel="00CA018E" w:rsidRDefault="00D833D3" w:rsidP="00D833D3">
            <w:pPr>
              <w:spacing w:after="0" w:line="240" w:lineRule="auto"/>
              <w:jc w:val="center"/>
              <w:rPr>
                <w:del w:id="2098" w:author="Ritu Kamra" w:date="2021-11-25T15:36:00Z"/>
                <w:rFonts w:ascii="Arial" w:eastAsia="Times New Roman" w:hAnsi="Arial" w:cs="Arial"/>
                <w:color w:val="000000"/>
                <w:lang w:eastAsia="en-IN"/>
              </w:rPr>
            </w:pPr>
            <w:del w:id="2099" w:author="Ritu Kamra" w:date="2021-11-25T15:36:00Z">
              <w:r w:rsidRPr="00D833D3" w:rsidDel="00CA018E">
                <w:rPr>
                  <w:rFonts w:ascii="Arial" w:eastAsia="Times New Roman" w:hAnsi="Arial" w:cs="Arial"/>
                  <w:color w:val="000000"/>
                  <w:lang w:eastAsia="en-IN"/>
                </w:rPr>
                <w:delText>109.08</w:delText>
              </w:r>
            </w:del>
          </w:p>
        </w:tc>
      </w:tr>
    </w:tbl>
    <w:p w14:paraId="34544D09" w14:textId="77777777" w:rsidR="00CA7B27" w:rsidDel="00CA018E" w:rsidRDefault="00CA7B27" w:rsidP="00642F55">
      <w:pPr>
        <w:tabs>
          <w:tab w:val="left" w:pos="1365"/>
        </w:tabs>
        <w:spacing w:line="360" w:lineRule="auto"/>
        <w:jc w:val="both"/>
        <w:rPr>
          <w:del w:id="2100" w:author="Ritu Kamra" w:date="2021-11-25T15:38:00Z"/>
          <w:rFonts w:ascii="Arial" w:hAnsi="Arial" w:cs="Arial"/>
          <w:b/>
          <w:bCs/>
          <w:sz w:val="24"/>
          <w:szCs w:val="24"/>
        </w:rPr>
      </w:pPr>
    </w:p>
    <w:p w14:paraId="006CB01F" w14:textId="23C76AAE" w:rsidR="00642F55" w:rsidRPr="00CA7B27" w:rsidRDefault="004013B1" w:rsidP="00642F55">
      <w:pPr>
        <w:tabs>
          <w:tab w:val="left" w:pos="1365"/>
        </w:tabs>
        <w:spacing w:line="360" w:lineRule="auto"/>
        <w:jc w:val="both"/>
        <w:rPr>
          <w:rFonts w:ascii="Arial" w:hAnsi="Arial" w:cs="Arial"/>
          <w:b/>
          <w:bCs/>
          <w:sz w:val="24"/>
          <w:szCs w:val="24"/>
        </w:rPr>
      </w:pPr>
      <w:r w:rsidRPr="00CA7B27">
        <w:rPr>
          <w:rFonts w:ascii="Arial" w:hAnsi="Arial" w:cs="Arial"/>
          <w:b/>
          <w:bCs/>
          <w:sz w:val="24"/>
          <w:szCs w:val="24"/>
        </w:rPr>
        <w:t>6</w:t>
      </w:r>
      <w:r w:rsidR="00642F55" w:rsidRPr="00CA7B27">
        <w:rPr>
          <w:rFonts w:ascii="Arial" w:hAnsi="Arial" w:cs="Arial"/>
          <w:b/>
          <w:bCs/>
          <w:sz w:val="24"/>
          <w:szCs w:val="24"/>
        </w:rPr>
        <w:t>. Project Schedule:</w:t>
      </w:r>
      <w:commentRangeStart w:id="2101"/>
      <w:commentRangeStart w:id="2102"/>
    </w:p>
    <w:tbl>
      <w:tblPr>
        <w:tblW w:w="10334" w:type="dxa"/>
        <w:tblLook w:val="04A0" w:firstRow="1" w:lastRow="0" w:firstColumn="1" w:lastColumn="0" w:noHBand="0" w:noVBand="1"/>
      </w:tblPr>
      <w:tblGrid>
        <w:gridCol w:w="1679"/>
        <w:gridCol w:w="305"/>
        <w:gridCol w:w="305"/>
        <w:gridCol w:w="305"/>
        <w:gridCol w:w="305"/>
        <w:gridCol w:w="305"/>
        <w:gridCol w:w="305"/>
        <w:gridCol w:w="305"/>
        <w:gridCol w:w="305"/>
        <w:gridCol w:w="305"/>
        <w:gridCol w:w="394"/>
        <w:gridCol w:w="394"/>
        <w:gridCol w:w="394"/>
        <w:gridCol w:w="394"/>
        <w:gridCol w:w="394"/>
        <w:gridCol w:w="394"/>
        <w:gridCol w:w="394"/>
        <w:gridCol w:w="394"/>
        <w:gridCol w:w="394"/>
        <w:gridCol w:w="394"/>
        <w:gridCol w:w="394"/>
        <w:gridCol w:w="394"/>
        <w:gridCol w:w="394"/>
        <w:gridCol w:w="394"/>
        <w:gridCol w:w="394"/>
      </w:tblGrid>
      <w:tr w:rsidR="00E508B9" w:rsidRPr="00E508B9" w14:paraId="4A6B590D" w14:textId="77777777" w:rsidTr="00E508B9">
        <w:trPr>
          <w:trHeight w:val="364"/>
        </w:trPr>
        <w:tc>
          <w:tcPr>
            <w:tcW w:w="10334" w:type="dxa"/>
            <w:gridSpan w:val="2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B75CAE"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PROJECT IMPLEMENTATION SCHEDULE FOR EPOXY RESIN PLANT</w:t>
            </w:r>
          </w:p>
        </w:tc>
      </w:tr>
      <w:commentRangeEnd w:id="2101"/>
      <w:tr w:rsidR="00E508B9" w:rsidRPr="00E508B9" w14:paraId="72EC3D4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3441966" w14:textId="77777777" w:rsidR="00E508B9" w:rsidRPr="00E508B9" w:rsidRDefault="001606AB" w:rsidP="00E508B9">
            <w:pPr>
              <w:spacing w:after="0" w:line="240" w:lineRule="auto"/>
              <w:rPr>
                <w:rFonts w:ascii="Arial" w:eastAsia="Times New Roman" w:hAnsi="Arial" w:cs="Arial"/>
                <w:b/>
                <w:bCs/>
                <w:color w:val="000000"/>
                <w:sz w:val="16"/>
                <w:szCs w:val="16"/>
                <w:lang w:eastAsia="en-IN"/>
              </w:rPr>
            </w:pPr>
            <w:r>
              <w:rPr>
                <w:rStyle w:val="CommentReference"/>
              </w:rPr>
              <w:commentReference w:id="2101"/>
            </w:r>
            <w:commentRangeEnd w:id="2102"/>
            <w:r w:rsidR="00C568A4">
              <w:rPr>
                <w:rStyle w:val="CommentReference"/>
              </w:rPr>
              <w:commentReference w:id="2102"/>
            </w:r>
            <w:r w:rsidR="00E508B9" w:rsidRPr="00E508B9">
              <w:rPr>
                <w:rFonts w:ascii="Arial" w:eastAsia="Times New Roman" w:hAnsi="Arial" w:cs="Arial"/>
                <w:b/>
                <w:bCs/>
                <w:color w:val="000000"/>
                <w:sz w:val="16"/>
                <w:szCs w:val="16"/>
                <w:lang w:eastAsia="en-IN"/>
              </w:rPr>
              <w:t>Activity</w:t>
            </w:r>
          </w:p>
        </w:tc>
        <w:tc>
          <w:tcPr>
            <w:tcW w:w="213" w:type="dxa"/>
            <w:tcBorders>
              <w:top w:val="nil"/>
              <w:left w:val="nil"/>
              <w:bottom w:val="single" w:sz="8" w:space="0" w:color="auto"/>
              <w:right w:val="nil"/>
            </w:tcBorders>
            <w:shd w:val="clear" w:color="auto" w:fill="auto"/>
            <w:noWrap/>
            <w:vAlign w:val="center"/>
            <w:hideMark/>
          </w:tcPr>
          <w:p w14:paraId="368F1115"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6979" w:type="dxa"/>
            <w:gridSpan w:val="2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98F20DB" w14:textId="77777777" w:rsidR="00E508B9" w:rsidRPr="00E508B9" w:rsidRDefault="00E508B9" w:rsidP="00E508B9">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Month</w:t>
            </w:r>
          </w:p>
        </w:tc>
      </w:tr>
      <w:tr w:rsidR="00E508B9" w:rsidRPr="00E508B9" w14:paraId="7B0FE20A" w14:textId="77777777" w:rsidTr="00E508B9">
        <w:trPr>
          <w:trHeight w:val="346"/>
        </w:trPr>
        <w:tc>
          <w:tcPr>
            <w:tcW w:w="3141" w:type="dxa"/>
            <w:tcBorders>
              <w:top w:val="nil"/>
              <w:left w:val="single" w:sz="8" w:space="0" w:color="auto"/>
              <w:bottom w:val="nil"/>
              <w:right w:val="single" w:sz="8" w:space="0" w:color="auto"/>
            </w:tcBorders>
            <w:shd w:val="clear" w:color="auto" w:fill="auto"/>
            <w:vAlign w:val="center"/>
            <w:hideMark/>
          </w:tcPr>
          <w:p w14:paraId="6BF8F2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486A4AA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w:t>
            </w:r>
          </w:p>
        </w:tc>
        <w:tc>
          <w:tcPr>
            <w:tcW w:w="213" w:type="dxa"/>
            <w:tcBorders>
              <w:top w:val="nil"/>
              <w:left w:val="nil"/>
              <w:bottom w:val="nil"/>
              <w:right w:val="single" w:sz="8" w:space="0" w:color="auto"/>
            </w:tcBorders>
            <w:shd w:val="clear" w:color="auto" w:fill="auto"/>
            <w:noWrap/>
            <w:vAlign w:val="center"/>
            <w:hideMark/>
          </w:tcPr>
          <w:p w14:paraId="30BF3E4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w:t>
            </w:r>
          </w:p>
        </w:tc>
        <w:tc>
          <w:tcPr>
            <w:tcW w:w="213" w:type="dxa"/>
            <w:tcBorders>
              <w:top w:val="nil"/>
              <w:left w:val="nil"/>
              <w:bottom w:val="nil"/>
              <w:right w:val="single" w:sz="8" w:space="0" w:color="auto"/>
            </w:tcBorders>
            <w:shd w:val="clear" w:color="auto" w:fill="auto"/>
            <w:noWrap/>
            <w:vAlign w:val="center"/>
            <w:hideMark/>
          </w:tcPr>
          <w:p w14:paraId="33C5714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w:t>
            </w:r>
          </w:p>
        </w:tc>
        <w:tc>
          <w:tcPr>
            <w:tcW w:w="213" w:type="dxa"/>
            <w:tcBorders>
              <w:top w:val="nil"/>
              <w:left w:val="nil"/>
              <w:bottom w:val="nil"/>
              <w:right w:val="single" w:sz="8" w:space="0" w:color="auto"/>
            </w:tcBorders>
            <w:shd w:val="clear" w:color="auto" w:fill="auto"/>
            <w:noWrap/>
            <w:vAlign w:val="center"/>
            <w:hideMark/>
          </w:tcPr>
          <w:p w14:paraId="3896925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4</w:t>
            </w:r>
          </w:p>
        </w:tc>
        <w:tc>
          <w:tcPr>
            <w:tcW w:w="213" w:type="dxa"/>
            <w:tcBorders>
              <w:top w:val="nil"/>
              <w:left w:val="nil"/>
              <w:bottom w:val="nil"/>
              <w:right w:val="single" w:sz="8" w:space="0" w:color="auto"/>
            </w:tcBorders>
            <w:shd w:val="clear" w:color="auto" w:fill="auto"/>
            <w:noWrap/>
            <w:vAlign w:val="center"/>
            <w:hideMark/>
          </w:tcPr>
          <w:p w14:paraId="037827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5</w:t>
            </w:r>
          </w:p>
        </w:tc>
        <w:tc>
          <w:tcPr>
            <w:tcW w:w="213" w:type="dxa"/>
            <w:tcBorders>
              <w:top w:val="nil"/>
              <w:left w:val="nil"/>
              <w:bottom w:val="nil"/>
              <w:right w:val="single" w:sz="8" w:space="0" w:color="auto"/>
            </w:tcBorders>
            <w:shd w:val="clear" w:color="auto" w:fill="auto"/>
            <w:noWrap/>
            <w:vAlign w:val="center"/>
            <w:hideMark/>
          </w:tcPr>
          <w:p w14:paraId="3381366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6</w:t>
            </w:r>
          </w:p>
        </w:tc>
        <w:tc>
          <w:tcPr>
            <w:tcW w:w="213" w:type="dxa"/>
            <w:tcBorders>
              <w:top w:val="nil"/>
              <w:left w:val="nil"/>
              <w:bottom w:val="nil"/>
              <w:right w:val="single" w:sz="8" w:space="0" w:color="auto"/>
            </w:tcBorders>
            <w:shd w:val="clear" w:color="auto" w:fill="auto"/>
            <w:noWrap/>
            <w:vAlign w:val="center"/>
            <w:hideMark/>
          </w:tcPr>
          <w:p w14:paraId="7F1140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7</w:t>
            </w:r>
          </w:p>
        </w:tc>
        <w:tc>
          <w:tcPr>
            <w:tcW w:w="213" w:type="dxa"/>
            <w:tcBorders>
              <w:top w:val="nil"/>
              <w:left w:val="nil"/>
              <w:bottom w:val="nil"/>
              <w:right w:val="single" w:sz="8" w:space="0" w:color="auto"/>
            </w:tcBorders>
            <w:shd w:val="clear" w:color="auto" w:fill="auto"/>
            <w:noWrap/>
            <w:vAlign w:val="center"/>
            <w:hideMark/>
          </w:tcPr>
          <w:p w14:paraId="53EFA61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8</w:t>
            </w:r>
          </w:p>
        </w:tc>
        <w:tc>
          <w:tcPr>
            <w:tcW w:w="213" w:type="dxa"/>
            <w:tcBorders>
              <w:top w:val="nil"/>
              <w:left w:val="nil"/>
              <w:bottom w:val="nil"/>
              <w:right w:val="single" w:sz="8" w:space="0" w:color="auto"/>
            </w:tcBorders>
            <w:shd w:val="clear" w:color="auto" w:fill="auto"/>
            <w:noWrap/>
            <w:vAlign w:val="center"/>
            <w:hideMark/>
          </w:tcPr>
          <w:p w14:paraId="2BC4251D"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9</w:t>
            </w:r>
          </w:p>
        </w:tc>
        <w:tc>
          <w:tcPr>
            <w:tcW w:w="351" w:type="dxa"/>
            <w:tcBorders>
              <w:top w:val="nil"/>
              <w:left w:val="nil"/>
              <w:bottom w:val="nil"/>
              <w:right w:val="single" w:sz="8" w:space="0" w:color="auto"/>
            </w:tcBorders>
            <w:shd w:val="clear" w:color="auto" w:fill="auto"/>
            <w:noWrap/>
            <w:vAlign w:val="center"/>
            <w:hideMark/>
          </w:tcPr>
          <w:p w14:paraId="1ED0921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10</w:t>
            </w:r>
          </w:p>
        </w:tc>
        <w:tc>
          <w:tcPr>
            <w:tcW w:w="351" w:type="dxa"/>
            <w:tcBorders>
              <w:top w:val="nil"/>
              <w:left w:val="nil"/>
              <w:bottom w:val="nil"/>
              <w:right w:val="single" w:sz="8" w:space="0" w:color="auto"/>
            </w:tcBorders>
            <w:shd w:val="clear" w:color="auto" w:fill="auto"/>
            <w:noWrap/>
            <w:vAlign w:val="center"/>
            <w:hideMark/>
          </w:tcPr>
          <w:p w14:paraId="4280696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11</w:t>
            </w:r>
          </w:p>
        </w:tc>
        <w:tc>
          <w:tcPr>
            <w:tcW w:w="351" w:type="dxa"/>
            <w:tcBorders>
              <w:top w:val="nil"/>
              <w:left w:val="nil"/>
              <w:bottom w:val="nil"/>
              <w:right w:val="single" w:sz="8" w:space="0" w:color="auto"/>
            </w:tcBorders>
            <w:shd w:val="clear" w:color="auto" w:fill="auto"/>
            <w:noWrap/>
            <w:vAlign w:val="center"/>
            <w:hideMark/>
          </w:tcPr>
          <w:p w14:paraId="53592681"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12</w:t>
            </w:r>
          </w:p>
        </w:tc>
        <w:tc>
          <w:tcPr>
            <w:tcW w:w="351" w:type="dxa"/>
            <w:tcBorders>
              <w:top w:val="nil"/>
              <w:left w:val="nil"/>
              <w:bottom w:val="nil"/>
              <w:right w:val="single" w:sz="8" w:space="0" w:color="auto"/>
            </w:tcBorders>
            <w:shd w:val="clear" w:color="auto" w:fill="auto"/>
            <w:noWrap/>
            <w:vAlign w:val="center"/>
            <w:hideMark/>
          </w:tcPr>
          <w:p w14:paraId="1E270DA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13</w:t>
            </w:r>
          </w:p>
        </w:tc>
        <w:tc>
          <w:tcPr>
            <w:tcW w:w="351" w:type="dxa"/>
            <w:tcBorders>
              <w:top w:val="nil"/>
              <w:left w:val="nil"/>
              <w:bottom w:val="nil"/>
              <w:right w:val="single" w:sz="8" w:space="0" w:color="auto"/>
            </w:tcBorders>
            <w:shd w:val="clear" w:color="auto" w:fill="auto"/>
            <w:noWrap/>
            <w:vAlign w:val="center"/>
            <w:hideMark/>
          </w:tcPr>
          <w:p w14:paraId="5B42F9D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14</w:t>
            </w:r>
          </w:p>
        </w:tc>
        <w:tc>
          <w:tcPr>
            <w:tcW w:w="351" w:type="dxa"/>
            <w:tcBorders>
              <w:top w:val="nil"/>
              <w:left w:val="nil"/>
              <w:bottom w:val="nil"/>
              <w:right w:val="single" w:sz="8" w:space="0" w:color="auto"/>
            </w:tcBorders>
            <w:shd w:val="clear" w:color="auto" w:fill="auto"/>
            <w:noWrap/>
            <w:vAlign w:val="center"/>
            <w:hideMark/>
          </w:tcPr>
          <w:p w14:paraId="3377557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15</w:t>
            </w:r>
          </w:p>
        </w:tc>
        <w:tc>
          <w:tcPr>
            <w:tcW w:w="351" w:type="dxa"/>
            <w:tcBorders>
              <w:top w:val="nil"/>
              <w:left w:val="nil"/>
              <w:bottom w:val="nil"/>
              <w:right w:val="single" w:sz="8" w:space="0" w:color="auto"/>
            </w:tcBorders>
            <w:shd w:val="clear" w:color="auto" w:fill="auto"/>
            <w:noWrap/>
            <w:vAlign w:val="center"/>
            <w:hideMark/>
          </w:tcPr>
          <w:p w14:paraId="041798F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18532B0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16</w:t>
            </w:r>
          </w:p>
        </w:tc>
        <w:tc>
          <w:tcPr>
            <w:tcW w:w="351" w:type="dxa"/>
            <w:tcBorders>
              <w:top w:val="nil"/>
              <w:left w:val="nil"/>
              <w:bottom w:val="nil"/>
              <w:right w:val="single" w:sz="8" w:space="0" w:color="auto"/>
            </w:tcBorders>
            <w:shd w:val="clear" w:color="auto" w:fill="auto"/>
            <w:noWrap/>
            <w:vAlign w:val="center"/>
            <w:hideMark/>
          </w:tcPr>
          <w:p w14:paraId="49A7288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2CC998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22</w:t>
            </w:r>
          </w:p>
        </w:tc>
        <w:tc>
          <w:tcPr>
            <w:tcW w:w="351" w:type="dxa"/>
            <w:tcBorders>
              <w:top w:val="nil"/>
              <w:left w:val="nil"/>
              <w:bottom w:val="nil"/>
              <w:right w:val="single" w:sz="8" w:space="0" w:color="auto"/>
            </w:tcBorders>
            <w:shd w:val="clear" w:color="auto" w:fill="auto"/>
            <w:noWrap/>
            <w:vAlign w:val="center"/>
            <w:hideMark/>
          </w:tcPr>
          <w:p w14:paraId="4CF51CCB"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24</w:t>
            </w:r>
          </w:p>
        </w:tc>
        <w:tc>
          <w:tcPr>
            <w:tcW w:w="351" w:type="dxa"/>
            <w:tcBorders>
              <w:top w:val="nil"/>
              <w:left w:val="nil"/>
              <w:bottom w:val="nil"/>
              <w:right w:val="single" w:sz="8" w:space="0" w:color="auto"/>
            </w:tcBorders>
            <w:shd w:val="clear" w:color="auto" w:fill="auto"/>
            <w:noWrap/>
            <w:vAlign w:val="center"/>
            <w:hideMark/>
          </w:tcPr>
          <w:p w14:paraId="725E6FE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26</w:t>
            </w:r>
          </w:p>
        </w:tc>
        <w:tc>
          <w:tcPr>
            <w:tcW w:w="351" w:type="dxa"/>
            <w:tcBorders>
              <w:top w:val="nil"/>
              <w:left w:val="nil"/>
              <w:bottom w:val="nil"/>
              <w:right w:val="single" w:sz="8" w:space="0" w:color="auto"/>
            </w:tcBorders>
            <w:shd w:val="clear" w:color="auto" w:fill="auto"/>
            <w:noWrap/>
            <w:vAlign w:val="center"/>
            <w:hideMark/>
          </w:tcPr>
          <w:p w14:paraId="2BF91C0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28</w:t>
            </w:r>
          </w:p>
        </w:tc>
        <w:tc>
          <w:tcPr>
            <w:tcW w:w="351" w:type="dxa"/>
            <w:tcBorders>
              <w:top w:val="nil"/>
              <w:left w:val="nil"/>
              <w:bottom w:val="nil"/>
              <w:right w:val="single" w:sz="8" w:space="0" w:color="auto"/>
            </w:tcBorders>
            <w:shd w:val="clear" w:color="auto" w:fill="auto"/>
            <w:noWrap/>
            <w:vAlign w:val="center"/>
            <w:hideMark/>
          </w:tcPr>
          <w:p w14:paraId="0EB4600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29</w:t>
            </w:r>
          </w:p>
        </w:tc>
        <w:tc>
          <w:tcPr>
            <w:tcW w:w="351" w:type="dxa"/>
            <w:tcBorders>
              <w:top w:val="nil"/>
              <w:left w:val="nil"/>
              <w:bottom w:val="nil"/>
              <w:right w:val="single" w:sz="8" w:space="0" w:color="auto"/>
            </w:tcBorders>
            <w:shd w:val="clear" w:color="auto" w:fill="auto"/>
            <w:noWrap/>
            <w:vAlign w:val="center"/>
            <w:hideMark/>
          </w:tcPr>
          <w:p w14:paraId="38D5BF1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30</w:t>
            </w:r>
          </w:p>
        </w:tc>
      </w:tr>
      <w:tr w:rsidR="00E508B9" w:rsidRPr="00E508B9" w14:paraId="1C5565E8" w14:textId="77777777" w:rsidTr="00E508B9">
        <w:trPr>
          <w:trHeight w:val="520"/>
        </w:trPr>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5F84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 Kick Off Meeting, Detailed Engineering and Licensing</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0A7B7C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3E63EC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1A710436"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7CBB487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37D79D3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5B7832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C2E4049"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25650C4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3095F9B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49A5C4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0D274AC"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4D2A767"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6CE7B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D034F4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303FB08"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AC21EE5"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42831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50D38F0"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74E0043"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66D099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014E9DA"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0D5C126F"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03BF5AE"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74CE762" w14:textId="77777777" w:rsidR="00E508B9" w:rsidRPr="00E508B9" w:rsidRDefault="00E508B9" w:rsidP="00E508B9">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FD727CF" w14:textId="77777777" w:rsidTr="00E508B9">
        <w:trPr>
          <w:trHeight w:val="346"/>
        </w:trPr>
        <w:tc>
          <w:tcPr>
            <w:tcW w:w="10334" w:type="dxa"/>
            <w:gridSpan w:val="2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33DD1"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1. Civil Work</w:t>
            </w:r>
          </w:p>
        </w:tc>
      </w:tr>
      <w:tr w:rsidR="00E508B9" w:rsidRPr="00E508B9" w14:paraId="3892EA11"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6C1F02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Company Registration</w:t>
            </w:r>
          </w:p>
        </w:tc>
        <w:tc>
          <w:tcPr>
            <w:tcW w:w="213" w:type="dxa"/>
            <w:tcBorders>
              <w:top w:val="nil"/>
              <w:left w:val="single" w:sz="8" w:space="0" w:color="auto"/>
              <w:bottom w:val="single" w:sz="8" w:space="0" w:color="auto"/>
              <w:right w:val="nil"/>
            </w:tcBorders>
            <w:shd w:val="clear" w:color="auto" w:fill="auto"/>
            <w:noWrap/>
            <w:vAlign w:val="center"/>
            <w:hideMark/>
          </w:tcPr>
          <w:p w14:paraId="7CAEA0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nil"/>
            </w:tcBorders>
            <w:shd w:val="clear" w:color="auto" w:fill="auto"/>
            <w:noWrap/>
            <w:vAlign w:val="center"/>
            <w:hideMark/>
          </w:tcPr>
          <w:p w14:paraId="524B0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000000" w:fill="00B0F0"/>
            <w:noWrap/>
            <w:vAlign w:val="center"/>
            <w:hideMark/>
          </w:tcPr>
          <w:p w14:paraId="23C579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C9D8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F7DEC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CF27B3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6CF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85C9DE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423C0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98FC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1C50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4E3A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EB7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6F66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C99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CCF5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CF078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05D8D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FDAA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94F2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1A27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5E740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95A8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7D6B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008098E"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772A67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Land Acquisition</w:t>
            </w:r>
          </w:p>
        </w:tc>
        <w:tc>
          <w:tcPr>
            <w:tcW w:w="213" w:type="dxa"/>
            <w:tcBorders>
              <w:top w:val="nil"/>
              <w:left w:val="single" w:sz="8" w:space="0" w:color="auto"/>
              <w:bottom w:val="single" w:sz="8" w:space="0" w:color="auto"/>
              <w:right w:val="nil"/>
            </w:tcBorders>
            <w:shd w:val="clear" w:color="auto" w:fill="auto"/>
            <w:noWrap/>
            <w:vAlign w:val="center"/>
            <w:hideMark/>
          </w:tcPr>
          <w:p w14:paraId="30D9B3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2ACD84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964E2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64C4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B8C5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7D1E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111C3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19657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FB810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5C78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7E12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AAF7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F744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6117B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BDDB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AC7A5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DE7AE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DD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CED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F1E96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834E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F5D1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1D35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59569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EDCD016"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1F6355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Finalisation of Building Design</w:t>
            </w:r>
          </w:p>
        </w:tc>
        <w:tc>
          <w:tcPr>
            <w:tcW w:w="213" w:type="dxa"/>
            <w:tcBorders>
              <w:top w:val="nil"/>
              <w:left w:val="single" w:sz="8" w:space="0" w:color="auto"/>
              <w:bottom w:val="single" w:sz="8" w:space="0" w:color="auto"/>
              <w:right w:val="nil"/>
            </w:tcBorders>
            <w:shd w:val="clear" w:color="auto" w:fill="auto"/>
            <w:noWrap/>
            <w:vAlign w:val="center"/>
            <w:hideMark/>
          </w:tcPr>
          <w:p w14:paraId="40D9523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6C34C9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34364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E1456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D3548D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03976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7BE8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961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39425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6BE32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F6C1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585D0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F47D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8344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D68F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39AD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4AFA2D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06B58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F92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532B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AF74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B0687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845D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515C2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2D1730C" w14:textId="77777777" w:rsidTr="00E508B9">
        <w:trPr>
          <w:trHeight w:val="364"/>
        </w:trPr>
        <w:tc>
          <w:tcPr>
            <w:tcW w:w="3141" w:type="dxa"/>
            <w:tcBorders>
              <w:top w:val="nil"/>
              <w:left w:val="single" w:sz="8" w:space="0" w:color="auto"/>
              <w:bottom w:val="single" w:sz="8" w:space="0" w:color="auto"/>
              <w:right w:val="nil"/>
            </w:tcBorders>
            <w:shd w:val="clear" w:color="auto" w:fill="auto"/>
            <w:vAlign w:val="center"/>
            <w:hideMark/>
          </w:tcPr>
          <w:p w14:paraId="1827A6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Tenders and Award</w:t>
            </w:r>
          </w:p>
        </w:tc>
        <w:tc>
          <w:tcPr>
            <w:tcW w:w="213" w:type="dxa"/>
            <w:tcBorders>
              <w:top w:val="nil"/>
              <w:left w:val="single" w:sz="8" w:space="0" w:color="auto"/>
              <w:bottom w:val="single" w:sz="8" w:space="0" w:color="auto"/>
              <w:right w:val="nil"/>
            </w:tcBorders>
            <w:shd w:val="clear" w:color="auto" w:fill="auto"/>
            <w:noWrap/>
            <w:vAlign w:val="center"/>
            <w:hideMark/>
          </w:tcPr>
          <w:p w14:paraId="442758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34825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828A6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A9B26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23E0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4673A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731AC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BBED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86CB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3942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CC14B3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E6E28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C9C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BC36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8EBA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8DEA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6711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263DC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1DE9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A0CD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BF58C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26F2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21DB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E16A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001A38A4"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837941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Factory Shed</w:t>
            </w:r>
          </w:p>
        </w:tc>
        <w:tc>
          <w:tcPr>
            <w:tcW w:w="213" w:type="dxa"/>
            <w:tcBorders>
              <w:top w:val="nil"/>
              <w:left w:val="nil"/>
              <w:bottom w:val="single" w:sz="8" w:space="0" w:color="auto"/>
              <w:right w:val="single" w:sz="8" w:space="0" w:color="auto"/>
            </w:tcBorders>
            <w:shd w:val="clear" w:color="auto" w:fill="auto"/>
            <w:noWrap/>
            <w:vAlign w:val="center"/>
            <w:hideMark/>
          </w:tcPr>
          <w:p w14:paraId="3738EC3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CB5DE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DDEA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01113B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0D1AD46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595338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689FFE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CF2F09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F0533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584D4F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3EACD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1E591D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F193F5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A0FD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93A1B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53D01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07D86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AA668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0DB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1EB5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1FEC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B91F1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E981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1AF44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DDA684E"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8FB8D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Auxiliary Building</w:t>
            </w:r>
          </w:p>
        </w:tc>
        <w:tc>
          <w:tcPr>
            <w:tcW w:w="213" w:type="dxa"/>
            <w:tcBorders>
              <w:top w:val="nil"/>
              <w:left w:val="nil"/>
              <w:bottom w:val="single" w:sz="8" w:space="0" w:color="auto"/>
              <w:right w:val="single" w:sz="8" w:space="0" w:color="auto"/>
            </w:tcBorders>
            <w:shd w:val="clear" w:color="auto" w:fill="auto"/>
            <w:noWrap/>
            <w:vAlign w:val="center"/>
            <w:hideMark/>
          </w:tcPr>
          <w:p w14:paraId="357C8B8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00B0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37BC36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E03D6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43895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9D31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2BD4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1EC534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2438C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47AB5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29C8DF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FE8A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0F82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8153D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1D509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4D56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7442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929A1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2BE8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8066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DAD33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E6771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72B1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218A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6ED067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E04E8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Administrative Block</w:t>
            </w:r>
          </w:p>
        </w:tc>
        <w:tc>
          <w:tcPr>
            <w:tcW w:w="213" w:type="dxa"/>
            <w:tcBorders>
              <w:top w:val="nil"/>
              <w:left w:val="nil"/>
              <w:bottom w:val="single" w:sz="8" w:space="0" w:color="auto"/>
              <w:right w:val="single" w:sz="8" w:space="0" w:color="auto"/>
            </w:tcBorders>
            <w:shd w:val="clear" w:color="auto" w:fill="auto"/>
            <w:noWrap/>
            <w:vAlign w:val="center"/>
            <w:hideMark/>
          </w:tcPr>
          <w:p w14:paraId="7E3080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B906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64084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42791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6CF7005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AD4FEA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839CF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CD231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6BF4A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38EE0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B38CB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DCDC4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FAB7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51319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5E7CF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1098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C1C9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492C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4A09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4DD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38B0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E684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7037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3DC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F1EC537"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1F015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Other Construction</w:t>
            </w:r>
          </w:p>
        </w:tc>
        <w:tc>
          <w:tcPr>
            <w:tcW w:w="213" w:type="dxa"/>
            <w:tcBorders>
              <w:top w:val="nil"/>
              <w:left w:val="nil"/>
              <w:bottom w:val="single" w:sz="8" w:space="0" w:color="auto"/>
              <w:right w:val="single" w:sz="8" w:space="0" w:color="auto"/>
            </w:tcBorders>
            <w:shd w:val="clear" w:color="auto" w:fill="auto"/>
            <w:noWrap/>
            <w:vAlign w:val="center"/>
            <w:hideMark/>
          </w:tcPr>
          <w:p w14:paraId="368434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8E7019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133A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5204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32CB0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48B30E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AE02D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54A76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4AC3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EC813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AACC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7407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5EA0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64001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8D26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F804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D554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1E24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86455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3D590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8DC9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6D5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5A89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6704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0D254519"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A80A4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Disbursal of Finances</w:t>
            </w:r>
          </w:p>
        </w:tc>
        <w:tc>
          <w:tcPr>
            <w:tcW w:w="213" w:type="dxa"/>
            <w:tcBorders>
              <w:top w:val="nil"/>
              <w:left w:val="nil"/>
              <w:bottom w:val="single" w:sz="8" w:space="0" w:color="auto"/>
              <w:right w:val="single" w:sz="8" w:space="0" w:color="auto"/>
            </w:tcBorders>
            <w:shd w:val="clear" w:color="auto" w:fill="auto"/>
            <w:noWrap/>
            <w:vAlign w:val="center"/>
            <w:hideMark/>
          </w:tcPr>
          <w:p w14:paraId="343859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C2FA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2FEC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E857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6E34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5ECB5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50043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6293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6A598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9D6AB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6FD6B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8E3B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8796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7AA7B6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24CDA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97600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EF80D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D32952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89095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DCC6F2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D258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EA8A4C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6C635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FEFC6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407C1EE" w14:textId="77777777" w:rsidTr="00E508B9">
        <w:trPr>
          <w:trHeight w:val="364"/>
        </w:trPr>
        <w:tc>
          <w:tcPr>
            <w:tcW w:w="10334" w:type="dxa"/>
            <w:gridSpan w:val="25"/>
            <w:tcBorders>
              <w:top w:val="nil"/>
              <w:left w:val="single" w:sz="8" w:space="0" w:color="auto"/>
              <w:bottom w:val="nil"/>
              <w:right w:val="single" w:sz="8" w:space="0" w:color="000000"/>
            </w:tcBorders>
            <w:shd w:val="clear" w:color="auto" w:fill="auto"/>
            <w:noWrap/>
            <w:vAlign w:val="center"/>
            <w:hideMark/>
          </w:tcPr>
          <w:p w14:paraId="69D88F8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3. Plant and Machinery</w:t>
            </w:r>
          </w:p>
        </w:tc>
      </w:tr>
      <w:tr w:rsidR="00E508B9" w:rsidRPr="00E508B9" w14:paraId="4A3500C4" w14:textId="77777777" w:rsidTr="00E508B9">
        <w:trPr>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8A799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Specification Detailing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0BEA5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6CECDA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558695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71F2A1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19DEC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2899CC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450E6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E962D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524C467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338E4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89B555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A25854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C76E81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8B342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00D06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ECE59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D5438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305152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50A0A9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D44C8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2D17B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979654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13057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69C6E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712A75A"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6B485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Quotations</w:t>
            </w:r>
          </w:p>
        </w:tc>
        <w:tc>
          <w:tcPr>
            <w:tcW w:w="213" w:type="dxa"/>
            <w:tcBorders>
              <w:top w:val="nil"/>
              <w:left w:val="nil"/>
              <w:bottom w:val="single" w:sz="8" w:space="0" w:color="auto"/>
              <w:right w:val="single" w:sz="8" w:space="0" w:color="auto"/>
            </w:tcBorders>
            <w:shd w:val="clear" w:color="auto" w:fill="auto"/>
            <w:noWrap/>
            <w:vAlign w:val="center"/>
            <w:hideMark/>
          </w:tcPr>
          <w:p w14:paraId="24C292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772D75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BC99E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D69C0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1D13C996"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1B2938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66FC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EADB9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0F7D9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561D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A758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054D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843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AA99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D4D4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E2C41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4890F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1632F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AEF1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650A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5495B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FFF9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1843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BEDA6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28006CB9"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1AB027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Placing Orders</w:t>
            </w:r>
          </w:p>
        </w:tc>
        <w:tc>
          <w:tcPr>
            <w:tcW w:w="213" w:type="dxa"/>
            <w:tcBorders>
              <w:top w:val="nil"/>
              <w:left w:val="nil"/>
              <w:bottom w:val="single" w:sz="8" w:space="0" w:color="auto"/>
              <w:right w:val="single" w:sz="8" w:space="0" w:color="auto"/>
            </w:tcBorders>
            <w:shd w:val="clear" w:color="auto" w:fill="auto"/>
            <w:noWrap/>
            <w:vAlign w:val="center"/>
            <w:hideMark/>
          </w:tcPr>
          <w:p w14:paraId="688934E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BEDD2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F360DB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B8C6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06B61F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13EB80A1" w14:textId="77777777" w:rsidR="00E508B9" w:rsidRPr="00E508B9" w:rsidRDefault="00E508B9" w:rsidP="00E508B9">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4CB26F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46AEC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510A2A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3DD1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A7FCC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798FF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38864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73307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166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05FEA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06334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A7E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0DF9B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3203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3CA8D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C9D704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2EE9A25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5406E80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59BF723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3357CB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Delivery at Plant Site &amp; Inspection</w:t>
            </w:r>
          </w:p>
        </w:tc>
        <w:tc>
          <w:tcPr>
            <w:tcW w:w="213" w:type="dxa"/>
            <w:tcBorders>
              <w:top w:val="nil"/>
              <w:left w:val="nil"/>
              <w:bottom w:val="single" w:sz="8" w:space="0" w:color="auto"/>
              <w:right w:val="single" w:sz="8" w:space="0" w:color="auto"/>
            </w:tcBorders>
            <w:shd w:val="clear" w:color="auto" w:fill="auto"/>
            <w:noWrap/>
            <w:vAlign w:val="center"/>
            <w:hideMark/>
          </w:tcPr>
          <w:p w14:paraId="4A2D76D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D355C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31F8D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8C4FE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DE1B05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63639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477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5CDB6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CE9C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48F5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E0138C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EB1AB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D50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C46C3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778D8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2172B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DFCF3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07C5C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3C3CA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EF1A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5C905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BE8BA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A4AFD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9FC93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0E6917F"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08EB3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Installation and Commissioning</w:t>
            </w:r>
          </w:p>
        </w:tc>
        <w:tc>
          <w:tcPr>
            <w:tcW w:w="213" w:type="dxa"/>
            <w:tcBorders>
              <w:top w:val="nil"/>
              <w:left w:val="nil"/>
              <w:bottom w:val="single" w:sz="8" w:space="0" w:color="auto"/>
              <w:right w:val="single" w:sz="8" w:space="0" w:color="auto"/>
            </w:tcBorders>
            <w:shd w:val="clear" w:color="auto" w:fill="auto"/>
            <w:noWrap/>
            <w:vAlign w:val="center"/>
            <w:hideMark/>
          </w:tcPr>
          <w:p w14:paraId="1D75F83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1C041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79ADE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5957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D6DDA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A5E8AE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804BD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DF21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325F4D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2EB13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451BEB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0F02D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ECFC6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79CA0E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D5F72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76FA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757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249948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D336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EA9F8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F5FED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3D616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CFA58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0E33D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565AA472"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8689FC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Check-up of the Plant &amp; Machinery</w:t>
            </w:r>
          </w:p>
        </w:tc>
        <w:tc>
          <w:tcPr>
            <w:tcW w:w="213" w:type="dxa"/>
            <w:tcBorders>
              <w:top w:val="nil"/>
              <w:left w:val="nil"/>
              <w:bottom w:val="single" w:sz="8" w:space="0" w:color="auto"/>
              <w:right w:val="single" w:sz="8" w:space="0" w:color="auto"/>
            </w:tcBorders>
            <w:shd w:val="clear" w:color="auto" w:fill="auto"/>
            <w:noWrap/>
            <w:vAlign w:val="center"/>
            <w:hideMark/>
          </w:tcPr>
          <w:p w14:paraId="40C5C1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DA0E88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105EDC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8061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7322C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EAEE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BB6D0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5336A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964A7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8BAB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3A987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F884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F71F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F8F12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ECA186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18166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20D4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B7C4D4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ACAF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E5CD7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409560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536430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B6406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D0A51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3A308929" w14:textId="77777777" w:rsidTr="00E508B9">
        <w:trPr>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E63869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4. Arrangement of Power/Water</w:t>
            </w:r>
          </w:p>
        </w:tc>
        <w:tc>
          <w:tcPr>
            <w:tcW w:w="213" w:type="dxa"/>
            <w:tcBorders>
              <w:top w:val="nil"/>
              <w:left w:val="nil"/>
              <w:bottom w:val="single" w:sz="8" w:space="0" w:color="auto"/>
              <w:right w:val="single" w:sz="8" w:space="0" w:color="auto"/>
            </w:tcBorders>
            <w:shd w:val="clear" w:color="auto" w:fill="auto"/>
            <w:noWrap/>
            <w:vAlign w:val="center"/>
            <w:hideMark/>
          </w:tcPr>
          <w:p w14:paraId="7B30807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BD35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A98CF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290C32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9AB11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87981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7E397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139ACB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CA33C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631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E2DFA0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DEF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C1075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43EA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91A68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AEA6F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649343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65090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17624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821FB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B8A42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7E2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BE758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AF753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E01209B" w14:textId="77777777" w:rsidTr="00E508B9">
        <w:trPr>
          <w:trHeight w:val="364"/>
        </w:trPr>
        <w:tc>
          <w:tcPr>
            <w:tcW w:w="10334" w:type="dxa"/>
            <w:gridSpan w:val="25"/>
            <w:tcBorders>
              <w:top w:val="nil"/>
              <w:left w:val="single" w:sz="8" w:space="0" w:color="auto"/>
              <w:bottom w:val="nil"/>
              <w:right w:val="single" w:sz="8" w:space="0" w:color="000000"/>
            </w:tcBorders>
            <w:shd w:val="clear" w:color="auto" w:fill="auto"/>
            <w:noWrap/>
            <w:vAlign w:val="center"/>
            <w:hideMark/>
          </w:tcPr>
          <w:p w14:paraId="730ABCFD"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5. Other Items</w:t>
            </w:r>
          </w:p>
        </w:tc>
      </w:tr>
      <w:tr w:rsidR="00E508B9" w:rsidRPr="00E508B9" w14:paraId="2D366E49" w14:textId="77777777" w:rsidTr="00E508B9">
        <w:trPr>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4CCD5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Management Reporting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96DBC1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1D5E7D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62C1E8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59B67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5E436E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1AB37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E632ED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E082BC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A84EE2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8B20FA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210968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16B666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04346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FF807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93B919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D4C6E0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825A9C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27F024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42B7BB9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1DA5A0A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610CAA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D3A89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9C885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CBB6C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7ECF5BFC"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1C31B5B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Official Practices</w:t>
            </w:r>
          </w:p>
        </w:tc>
        <w:tc>
          <w:tcPr>
            <w:tcW w:w="213" w:type="dxa"/>
            <w:tcBorders>
              <w:top w:val="nil"/>
              <w:left w:val="nil"/>
              <w:bottom w:val="single" w:sz="8" w:space="0" w:color="auto"/>
              <w:right w:val="single" w:sz="8" w:space="0" w:color="auto"/>
            </w:tcBorders>
            <w:shd w:val="clear" w:color="auto" w:fill="auto"/>
            <w:noWrap/>
            <w:vAlign w:val="center"/>
            <w:hideMark/>
          </w:tcPr>
          <w:p w14:paraId="3A152D7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97DC4A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ED609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59FE7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7D7D7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342FB4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AF6DF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19C6D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EEDFF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1375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9EF0F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8F099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7012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85124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1BF4B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878A5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D2E32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96033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A9D8B7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8FBEA0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34E2FB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894E2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8823B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CF96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6248207B"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408DEA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Executive Systems</w:t>
            </w:r>
          </w:p>
        </w:tc>
        <w:tc>
          <w:tcPr>
            <w:tcW w:w="213" w:type="dxa"/>
            <w:tcBorders>
              <w:top w:val="nil"/>
              <w:left w:val="nil"/>
              <w:bottom w:val="single" w:sz="8" w:space="0" w:color="auto"/>
              <w:right w:val="single" w:sz="8" w:space="0" w:color="auto"/>
            </w:tcBorders>
            <w:shd w:val="clear" w:color="auto" w:fill="auto"/>
            <w:noWrap/>
            <w:vAlign w:val="center"/>
            <w:hideMark/>
          </w:tcPr>
          <w:p w14:paraId="1352ED0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F5B4A0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C34DD3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3186B9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AE35D8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F89268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97818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1D1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3E93A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70429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EB8A2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4D78C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1EC7A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EDF14D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2F192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5BF7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EF3C8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8F2E4E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9438F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FD248E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1444FB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B1F77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706D7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24867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1CAD6615" w14:textId="77777777" w:rsidTr="00E508B9">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412FBEF"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6. Training and Personnel</w:t>
            </w:r>
          </w:p>
        </w:tc>
        <w:tc>
          <w:tcPr>
            <w:tcW w:w="213" w:type="dxa"/>
            <w:tcBorders>
              <w:top w:val="nil"/>
              <w:left w:val="nil"/>
              <w:bottom w:val="single" w:sz="8" w:space="0" w:color="auto"/>
              <w:right w:val="single" w:sz="8" w:space="0" w:color="auto"/>
            </w:tcBorders>
            <w:shd w:val="clear" w:color="auto" w:fill="auto"/>
            <w:noWrap/>
            <w:vAlign w:val="center"/>
            <w:hideMark/>
          </w:tcPr>
          <w:p w14:paraId="6757ACDB"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98F2DC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4DB9AB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7CBF2AB"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62951F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A3AC5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BA7614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F4B2E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4CFBF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E6B6E34"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6F865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81ECC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65967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649221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AE09F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C2719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8BEAA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B5987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A766A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1AB31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566F8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022C3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6647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DE2B102"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E508B9" w:rsidRPr="00E508B9" w14:paraId="662DF1D0" w14:textId="77777777" w:rsidTr="00E508B9">
        <w:trPr>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331EAA0"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7. Start -up/ Commercial Production</w:t>
            </w:r>
          </w:p>
        </w:tc>
        <w:tc>
          <w:tcPr>
            <w:tcW w:w="213" w:type="dxa"/>
            <w:tcBorders>
              <w:top w:val="nil"/>
              <w:left w:val="nil"/>
              <w:bottom w:val="single" w:sz="8" w:space="0" w:color="auto"/>
              <w:right w:val="single" w:sz="8" w:space="0" w:color="auto"/>
            </w:tcBorders>
            <w:shd w:val="clear" w:color="auto" w:fill="auto"/>
            <w:noWrap/>
            <w:vAlign w:val="center"/>
            <w:hideMark/>
          </w:tcPr>
          <w:p w14:paraId="6D02E266" w14:textId="77777777" w:rsidR="00E508B9" w:rsidRPr="00E508B9" w:rsidRDefault="00E508B9" w:rsidP="00E508B9">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2B460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F790A7"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756315"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6705C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55490E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470AF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7B751F"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349219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9A9D5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191B86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E5C96B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0FE7D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3EF84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C6AFD3"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54262A"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490468"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3AD9E0"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C56D3E"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8FCE1ED"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742B6C"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BB29E69"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E73E341"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EE22EE6" w14:textId="77777777" w:rsidR="00E508B9" w:rsidRPr="00E508B9" w:rsidRDefault="00E508B9" w:rsidP="00E508B9">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bl>
    <w:p w14:paraId="16691119" w14:textId="77777777" w:rsidR="00F8799B" w:rsidRDefault="00F8799B" w:rsidP="00DD7642">
      <w:pPr>
        <w:tabs>
          <w:tab w:val="left" w:pos="1365"/>
        </w:tabs>
        <w:spacing w:line="360" w:lineRule="auto"/>
        <w:jc w:val="both"/>
        <w:rPr>
          <w:rFonts w:ascii="Arial" w:hAnsi="Arial" w:cs="Arial"/>
          <w:b/>
          <w:bCs/>
          <w:sz w:val="24"/>
          <w:szCs w:val="24"/>
        </w:rPr>
      </w:pPr>
    </w:p>
    <w:p w14:paraId="2CE07F91" w14:textId="05C2107D" w:rsidR="00DD7642" w:rsidRDefault="00DD7642" w:rsidP="00DD7642">
      <w:pPr>
        <w:tabs>
          <w:tab w:val="left" w:pos="1365"/>
        </w:tabs>
        <w:spacing w:line="360" w:lineRule="auto"/>
        <w:jc w:val="both"/>
        <w:rPr>
          <w:rFonts w:ascii="Arial" w:hAnsi="Arial" w:cs="Arial"/>
          <w:b/>
          <w:bCs/>
          <w:sz w:val="24"/>
          <w:szCs w:val="24"/>
        </w:rPr>
      </w:pPr>
      <w:r>
        <w:rPr>
          <w:rFonts w:ascii="Arial" w:hAnsi="Arial" w:cs="Arial"/>
          <w:b/>
          <w:bCs/>
          <w:sz w:val="24"/>
          <w:szCs w:val="24"/>
        </w:rPr>
        <w:t xml:space="preserve">7. </w:t>
      </w:r>
      <w:r w:rsidRPr="00F24D83">
        <w:rPr>
          <w:rFonts w:ascii="Arial" w:hAnsi="Arial" w:cs="Arial"/>
          <w:b/>
          <w:bCs/>
          <w:sz w:val="24"/>
          <w:szCs w:val="24"/>
        </w:rPr>
        <w:t xml:space="preserve">Project and Business Risk on setting up </w:t>
      </w:r>
      <w:ins w:id="2103" w:author="Hardik Malhotra" w:date="2021-11-25T17:21:00Z">
        <w:r w:rsidR="00C568A4">
          <w:rPr>
            <w:rFonts w:ascii="Arial" w:hAnsi="Arial" w:cs="Arial"/>
            <w:b/>
            <w:bCs/>
            <w:sz w:val="24"/>
            <w:szCs w:val="24"/>
          </w:rPr>
          <w:t xml:space="preserve">Epoxy </w:t>
        </w:r>
      </w:ins>
      <w:commentRangeStart w:id="2104"/>
      <w:del w:id="2105" w:author="Hardik Malhotra" w:date="2021-11-25T17:21:00Z">
        <w:r w:rsidRPr="00F24D83" w:rsidDel="00C568A4">
          <w:rPr>
            <w:rFonts w:ascii="Arial" w:hAnsi="Arial" w:cs="Arial"/>
            <w:b/>
            <w:bCs/>
            <w:sz w:val="24"/>
            <w:szCs w:val="24"/>
          </w:rPr>
          <w:delText>Vinyl Ester</w:delText>
        </w:r>
        <w:commentRangeEnd w:id="2104"/>
        <w:r w:rsidR="00F21860" w:rsidDel="00C568A4">
          <w:rPr>
            <w:rStyle w:val="CommentReference"/>
          </w:rPr>
          <w:commentReference w:id="2104"/>
        </w:r>
        <w:r w:rsidRPr="00F24D83" w:rsidDel="00C568A4">
          <w:rPr>
            <w:rFonts w:ascii="Arial" w:hAnsi="Arial" w:cs="Arial"/>
            <w:b/>
            <w:bCs/>
            <w:sz w:val="24"/>
            <w:szCs w:val="24"/>
          </w:rPr>
          <w:delText xml:space="preserve"> re</w:delText>
        </w:r>
      </w:del>
      <w:ins w:id="2106" w:author="Hardik Malhotra" w:date="2021-11-25T17:21:00Z">
        <w:r w:rsidR="00C568A4">
          <w:rPr>
            <w:rFonts w:ascii="Arial" w:hAnsi="Arial" w:cs="Arial"/>
            <w:b/>
            <w:bCs/>
            <w:sz w:val="24"/>
            <w:szCs w:val="24"/>
          </w:rPr>
          <w:t>Re</w:t>
        </w:r>
      </w:ins>
      <w:r w:rsidRPr="00F24D83">
        <w:rPr>
          <w:rFonts w:ascii="Arial" w:hAnsi="Arial" w:cs="Arial"/>
          <w:b/>
          <w:bCs/>
          <w:sz w:val="24"/>
          <w:szCs w:val="24"/>
        </w:rPr>
        <w:t>sin plant in West Region of India</w:t>
      </w:r>
    </w:p>
    <w:p w14:paraId="50BB16A3" w14:textId="77777777" w:rsidR="00DD7642" w:rsidRDefault="00DD7642" w:rsidP="00DF5DA6">
      <w:pPr>
        <w:pStyle w:val="ListParagraph"/>
        <w:numPr>
          <w:ilvl w:val="0"/>
          <w:numId w:val="22"/>
        </w:numPr>
        <w:tabs>
          <w:tab w:val="left" w:pos="1365"/>
        </w:tabs>
        <w:spacing w:line="360" w:lineRule="auto"/>
        <w:jc w:val="both"/>
        <w:rPr>
          <w:sz w:val="24"/>
          <w:szCs w:val="24"/>
          <w:lang w:val="en-IN"/>
        </w:rPr>
      </w:pPr>
      <w:bookmarkStart w:id="2107" w:name="_Hlk86079741"/>
      <w:r w:rsidRPr="00E42DA9">
        <w:rPr>
          <w:b/>
          <w:bCs/>
          <w:sz w:val="24"/>
          <w:szCs w:val="24"/>
        </w:rPr>
        <w:t>Cost Escalation-</w:t>
      </w:r>
      <w:r>
        <w:rPr>
          <w:b/>
          <w:bCs/>
          <w:sz w:val="24"/>
          <w:szCs w:val="24"/>
        </w:rPr>
        <w:t xml:space="preserve"> </w:t>
      </w:r>
      <w:r w:rsidRPr="008B0D63">
        <w:rPr>
          <w:sz w:val="24"/>
          <w:szCs w:val="24"/>
        </w:rPr>
        <w:t>T</w:t>
      </w:r>
      <w:r w:rsidRPr="008B0D63">
        <w:rPr>
          <w:sz w:val="24"/>
          <w:szCs w:val="24"/>
          <w:lang w:val="en-IN"/>
        </w:rPr>
        <w:t>h</w:t>
      </w:r>
      <w:r w:rsidRPr="00613F0D">
        <w:rPr>
          <w:sz w:val="24"/>
          <w:szCs w:val="24"/>
          <w:lang w:val="en-IN"/>
        </w:rPr>
        <w:t xml:space="preserve">ere </w:t>
      </w:r>
      <w:r>
        <w:rPr>
          <w:sz w:val="24"/>
          <w:szCs w:val="24"/>
          <w:lang w:val="en-IN"/>
        </w:rPr>
        <w:t xml:space="preserve">may be cost escalation and </w:t>
      </w:r>
      <w:r w:rsidRPr="00613F0D">
        <w:rPr>
          <w:sz w:val="24"/>
          <w:szCs w:val="24"/>
          <w:lang w:val="en-IN"/>
        </w:rPr>
        <w:t xml:space="preserve">time overrun due to Covid-19 </w:t>
      </w:r>
      <w:r w:rsidRPr="00613F0D">
        <w:rPr>
          <w:sz w:val="24"/>
          <w:szCs w:val="24"/>
          <w:lang w:val="en-IN"/>
        </w:rPr>
        <w:lastRenderedPageBreak/>
        <w:t>pandemic-related challenges</w:t>
      </w:r>
      <w:r>
        <w:rPr>
          <w:sz w:val="24"/>
          <w:szCs w:val="24"/>
          <w:lang w:val="en-IN"/>
        </w:rPr>
        <w:t>, unusual rise in commodity prices</w:t>
      </w:r>
      <w:r w:rsidRPr="00613F0D">
        <w:rPr>
          <w:sz w:val="24"/>
          <w:szCs w:val="24"/>
          <w:lang w:val="en-IN"/>
        </w:rPr>
        <w:t xml:space="preserve"> and land conversion issues. It </w:t>
      </w:r>
      <w:r>
        <w:rPr>
          <w:sz w:val="24"/>
          <w:szCs w:val="24"/>
          <w:lang w:val="en-IN"/>
        </w:rPr>
        <w:t xml:space="preserve">may also </w:t>
      </w:r>
      <w:r w:rsidRPr="00613F0D">
        <w:rPr>
          <w:sz w:val="24"/>
          <w:szCs w:val="24"/>
          <w:lang w:val="en-IN"/>
        </w:rPr>
        <w:t xml:space="preserve">face cost overrun </w:t>
      </w:r>
      <w:r>
        <w:rPr>
          <w:sz w:val="24"/>
          <w:szCs w:val="24"/>
          <w:lang w:val="en-IN"/>
        </w:rPr>
        <w:t xml:space="preserve">due to </w:t>
      </w:r>
      <w:r w:rsidRPr="00613F0D">
        <w:rPr>
          <w:sz w:val="24"/>
          <w:szCs w:val="24"/>
          <w:lang w:val="en-IN"/>
        </w:rPr>
        <w:t>increase in foreign exchange component, increase in cost towards storage and preservation of equipment and interest during construction (IDC).</w:t>
      </w:r>
      <w:r>
        <w:rPr>
          <w:sz w:val="24"/>
          <w:szCs w:val="24"/>
          <w:lang w:val="en-IN"/>
        </w:rPr>
        <w:t xml:space="preserve"> </w:t>
      </w:r>
      <w:r w:rsidRPr="00E42DA9">
        <w:rPr>
          <w:sz w:val="24"/>
          <w:szCs w:val="24"/>
          <w:lang w:val="en-IN"/>
        </w:rPr>
        <w:t>As commodity prices like</w:t>
      </w:r>
      <w:r>
        <w:rPr>
          <w:sz w:val="24"/>
          <w:szCs w:val="24"/>
          <w:lang w:val="en-IN"/>
        </w:rPr>
        <w:t xml:space="preserve"> crude oil, </w:t>
      </w:r>
      <w:r w:rsidRPr="00E42DA9">
        <w:rPr>
          <w:sz w:val="24"/>
          <w:szCs w:val="24"/>
          <w:lang w:val="en-IN"/>
        </w:rPr>
        <w:t>steel, natural gas, coal &amp; electricity are increasing</w:t>
      </w:r>
      <w:r>
        <w:rPr>
          <w:sz w:val="24"/>
          <w:szCs w:val="24"/>
          <w:lang w:val="en-IN"/>
        </w:rPr>
        <w:t xml:space="preserve"> which will be impacting the overall cost of the project. As per industry experts, the bullish market for the next few months will be noticing the upward trend in the commodity prices.</w:t>
      </w:r>
    </w:p>
    <w:p w14:paraId="34604E45" w14:textId="77777777" w:rsidR="00DD7642" w:rsidRPr="00613F0D" w:rsidRDefault="00DD7642" w:rsidP="00DF5DA6">
      <w:pPr>
        <w:pStyle w:val="ListParagraph"/>
        <w:numPr>
          <w:ilvl w:val="0"/>
          <w:numId w:val="22"/>
        </w:numPr>
        <w:tabs>
          <w:tab w:val="left" w:pos="1365"/>
        </w:tabs>
        <w:spacing w:line="360" w:lineRule="auto"/>
        <w:jc w:val="both"/>
        <w:rPr>
          <w:sz w:val="24"/>
          <w:szCs w:val="24"/>
          <w:lang w:val="en-IN"/>
        </w:rPr>
      </w:pPr>
      <w:r>
        <w:rPr>
          <w:b/>
          <w:bCs/>
          <w:sz w:val="24"/>
          <w:szCs w:val="24"/>
        </w:rPr>
        <w:t xml:space="preserve">Domestic/ Geo-Political scenario- </w:t>
      </w:r>
      <w:r>
        <w:rPr>
          <w:sz w:val="24"/>
          <w:szCs w:val="24"/>
        </w:rPr>
        <w:t>In western India, Gujarat, Maharashtra, and Madhya Pradesh are three major states, where setting up of plant can be considered. The political scenario will not be much impact on the project and businesses as any incumbent government majorly focuses on industrial development. Moreover, Reliance as a brand is considered as the major contributor for the socio-economic growth in Western region.</w:t>
      </w:r>
    </w:p>
    <w:bookmarkEnd w:id="2107"/>
    <w:p w14:paraId="6DA78BD9" w14:textId="77777777" w:rsidR="00DD7642" w:rsidRDefault="00DD7642" w:rsidP="00DF5DA6">
      <w:pPr>
        <w:pStyle w:val="ListParagraph"/>
        <w:numPr>
          <w:ilvl w:val="0"/>
          <w:numId w:val="22"/>
        </w:numPr>
        <w:tabs>
          <w:tab w:val="left" w:pos="1365"/>
        </w:tabs>
        <w:spacing w:line="360" w:lineRule="auto"/>
        <w:jc w:val="both"/>
        <w:rPr>
          <w:sz w:val="24"/>
          <w:szCs w:val="24"/>
        </w:rPr>
      </w:pPr>
      <w:r>
        <w:rPr>
          <w:b/>
          <w:bCs/>
          <w:sz w:val="24"/>
          <w:szCs w:val="24"/>
        </w:rPr>
        <w:t xml:space="preserve">International/ Geo-Political Scenario- </w:t>
      </w:r>
      <w:r>
        <w:rPr>
          <w:sz w:val="24"/>
          <w:szCs w:val="24"/>
        </w:rPr>
        <w:t>India is not immune to geo-political scenario prevailing all over the global. In recent years, the following points have impacted the geopolitical scenario of India-</w:t>
      </w:r>
    </w:p>
    <w:p w14:paraId="4FACFB6B" w14:textId="77777777" w:rsidR="00DD7642" w:rsidRDefault="00DD7642" w:rsidP="00DF5DA6">
      <w:pPr>
        <w:pStyle w:val="ListParagraph"/>
        <w:numPr>
          <w:ilvl w:val="0"/>
          <w:numId w:val="23"/>
        </w:numPr>
        <w:tabs>
          <w:tab w:val="left" w:pos="1365"/>
        </w:tabs>
        <w:spacing w:line="360" w:lineRule="auto"/>
        <w:jc w:val="both"/>
        <w:rPr>
          <w:sz w:val="24"/>
          <w:szCs w:val="24"/>
        </w:rPr>
      </w:pPr>
      <w:r>
        <w:rPr>
          <w:sz w:val="24"/>
          <w:szCs w:val="24"/>
        </w:rPr>
        <w:t>The conflict among GCC (Gulf Cooperation Council) nations have impacted the prices of commodities (crude oil, natural gas).</w:t>
      </w:r>
    </w:p>
    <w:p w14:paraId="3A360DD1" w14:textId="77777777" w:rsidR="00DD7642" w:rsidRDefault="00DD7642" w:rsidP="00DF5DA6">
      <w:pPr>
        <w:pStyle w:val="ListParagraph"/>
        <w:numPr>
          <w:ilvl w:val="0"/>
          <w:numId w:val="23"/>
        </w:numPr>
        <w:tabs>
          <w:tab w:val="left" w:pos="1365"/>
        </w:tabs>
        <w:spacing w:line="360" w:lineRule="auto"/>
        <w:jc w:val="both"/>
        <w:rPr>
          <w:sz w:val="24"/>
          <w:szCs w:val="24"/>
        </w:rPr>
      </w:pPr>
      <w:r>
        <w:rPr>
          <w:sz w:val="24"/>
          <w:szCs w:val="24"/>
        </w:rPr>
        <w:t xml:space="preserve">In past, the trade war between US – China, have </w:t>
      </w:r>
      <w:r w:rsidRPr="005417FC">
        <w:rPr>
          <w:sz w:val="24"/>
          <w:szCs w:val="24"/>
        </w:rPr>
        <w:t>impacted the global foreign trade from and to India.</w:t>
      </w:r>
      <w:r>
        <w:rPr>
          <w:sz w:val="24"/>
          <w:szCs w:val="24"/>
        </w:rPr>
        <w:t xml:space="preserve"> </w:t>
      </w:r>
    </w:p>
    <w:p w14:paraId="46BCCB84" w14:textId="77777777" w:rsidR="00DD7642" w:rsidRPr="00D8329D" w:rsidRDefault="00DD7642" w:rsidP="00DF5DA6">
      <w:pPr>
        <w:pStyle w:val="ListParagraph"/>
        <w:numPr>
          <w:ilvl w:val="0"/>
          <w:numId w:val="23"/>
        </w:numPr>
        <w:tabs>
          <w:tab w:val="left" w:pos="1365"/>
        </w:tabs>
        <w:spacing w:line="360" w:lineRule="auto"/>
        <w:jc w:val="both"/>
        <w:rPr>
          <w:sz w:val="24"/>
          <w:szCs w:val="24"/>
        </w:rPr>
      </w:pPr>
      <w:r>
        <w:rPr>
          <w:sz w:val="24"/>
          <w:szCs w:val="24"/>
        </w:rPr>
        <w:t>The natural calamities like h</w:t>
      </w:r>
      <w:r w:rsidRPr="005417FC">
        <w:rPr>
          <w:sz w:val="24"/>
          <w:szCs w:val="24"/>
        </w:rPr>
        <w:t>urricanes, floods etc. are prevalent in the North America and Europe which hampers the export market</w:t>
      </w:r>
      <w:r>
        <w:rPr>
          <w:sz w:val="24"/>
          <w:szCs w:val="24"/>
        </w:rPr>
        <w:t>.</w:t>
      </w:r>
    </w:p>
    <w:p w14:paraId="53D85075" w14:textId="77777777" w:rsidR="00DD7642" w:rsidRDefault="00DD7642" w:rsidP="00DF5DA6">
      <w:pPr>
        <w:pStyle w:val="ListParagraph"/>
        <w:numPr>
          <w:ilvl w:val="0"/>
          <w:numId w:val="24"/>
        </w:numPr>
        <w:tabs>
          <w:tab w:val="left" w:pos="1365"/>
        </w:tabs>
        <w:spacing w:line="360" w:lineRule="auto"/>
        <w:jc w:val="both"/>
        <w:rPr>
          <w:sz w:val="24"/>
          <w:szCs w:val="24"/>
        </w:rPr>
      </w:pPr>
      <w:r w:rsidRPr="008D4946">
        <w:rPr>
          <w:b/>
          <w:bCs/>
          <w:sz w:val="24"/>
          <w:szCs w:val="24"/>
        </w:rPr>
        <w:t>Trade Barriers</w:t>
      </w:r>
      <w:r>
        <w:rPr>
          <w:b/>
          <w:bCs/>
          <w:sz w:val="24"/>
          <w:szCs w:val="24"/>
        </w:rPr>
        <w:t xml:space="preserve"> and Free Trade Agreement </w:t>
      </w:r>
      <w:r w:rsidRPr="008D4946">
        <w:rPr>
          <w:b/>
          <w:bCs/>
          <w:sz w:val="24"/>
          <w:szCs w:val="24"/>
        </w:rPr>
        <w:t>-</w:t>
      </w:r>
      <w:r w:rsidRPr="008D4946">
        <w:rPr>
          <w:sz w:val="24"/>
          <w:szCs w:val="24"/>
        </w:rPr>
        <w:t xml:space="preserve"> Many countries impose trade barriers / anti-dumping duties to protect their domestic industry. For initial period of operation, Reliance needs to explore export market. If any </w:t>
      </w:r>
      <w:r>
        <w:rPr>
          <w:sz w:val="24"/>
          <w:szCs w:val="24"/>
        </w:rPr>
        <w:t xml:space="preserve">country </w:t>
      </w:r>
      <w:r w:rsidRPr="008D4946">
        <w:rPr>
          <w:sz w:val="24"/>
          <w:szCs w:val="24"/>
        </w:rPr>
        <w:t>imposes any safeguard duty</w:t>
      </w:r>
      <w:r>
        <w:rPr>
          <w:sz w:val="24"/>
          <w:szCs w:val="24"/>
        </w:rPr>
        <w:t xml:space="preserve"> from India’s import</w:t>
      </w:r>
      <w:r w:rsidRPr="008D4946">
        <w:rPr>
          <w:sz w:val="24"/>
          <w:szCs w:val="24"/>
        </w:rPr>
        <w:t xml:space="preserve">, then it may impact realization/revenue. </w:t>
      </w:r>
    </w:p>
    <w:p w14:paraId="2C93799D" w14:textId="77777777" w:rsidR="00DD7642" w:rsidRPr="003538C8" w:rsidRDefault="00DD7642" w:rsidP="00DD7642">
      <w:pPr>
        <w:pStyle w:val="ListParagraph"/>
        <w:tabs>
          <w:tab w:val="left" w:pos="1365"/>
        </w:tabs>
        <w:spacing w:line="360" w:lineRule="auto"/>
        <w:ind w:left="720" w:firstLine="0"/>
        <w:jc w:val="both"/>
        <w:rPr>
          <w:sz w:val="24"/>
          <w:szCs w:val="24"/>
        </w:rPr>
      </w:pPr>
      <w:r w:rsidRPr="003538C8">
        <w:rPr>
          <w:sz w:val="24"/>
          <w:szCs w:val="24"/>
        </w:rPr>
        <w:t>India has agreement with ASEAN nations for trade which attracts zero or lesser custom duties which has resulted in increased import from South Korea and Thailand in recent years.</w:t>
      </w:r>
    </w:p>
    <w:p w14:paraId="0B459531" w14:textId="77777777" w:rsidR="00DD7642" w:rsidRPr="00DD7642" w:rsidRDefault="00DD7642" w:rsidP="00DD7642">
      <w:pPr>
        <w:pStyle w:val="ListParagraph"/>
        <w:widowControl/>
        <w:spacing w:line="360" w:lineRule="auto"/>
        <w:ind w:left="720" w:firstLine="0"/>
        <w:jc w:val="both"/>
        <w:rPr>
          <w:rFonts w:ascii="Verdana" w:hAnsi="Verdana"/>
          <w:b/>
          <w:bCs/>
          <w:sz w:val="20"/>
          <w:szCs w:val="20"/>
        </w:rPr>
      </w:pPr>
    </w:p>
    <w:p w14:paraId="54C938E6" w14:textId="477F93BF" w:rsidR="00DD7642" w:rsidRPr="00DD7642" w:rsidRDefault="00DD7642" w:rsidP="00DF5DA6">
      <w:pPr>
        <w:pStyle w:val="ListParagraph"/>
        <w:widowControl/>
        <w:numPr>
          <w:ilvl w:val="0"/>
          <w:numId w:val="22"/>
        </w:numPr>
        <w:spacing w:line="360" w:lineRule="auto"/>
        <w:jc w:val="both"/>
        <w:rPr>
          <w:rFonts w:ascii="Verdana" w:hAnsi="Verdana"/>
          <w:b/>
          <w:bCs/>
          <w:sz w:val="20"/>
          <w:szCs w:val="20"/>
        </w:rPr>
      </w:pPr>
      <w:r w:rsidRPr="00DD7642">
        <w:rPr>
          <w:b/>
          <w:bCs/>
          <w:sz w:val="24"/>
          <w:szCs w:val="24"/>
        </w:rPr>
        <w:t xml:space="preserve">Social Economic Factor: </w:t>
      </w:r>
      <w:r w:rsidRPr="00DD7642">
        <w:rPr>
          <w:sz w:val="24"/>
          <w:szCs w:val="24"/>
        </w:rPr>
        <w:t xml:space="preserve">All major social economic factor </w:t>
      </w:r>
      <w:r w:rsidR="00217A27" w:rsidRPr="00DD7642">
        <w:rPr>
          <w:sz w:val="24"/>
          <w:szCs w:val="24"/>
        </w:rPr>
        <w:t>is</w:t>
      </w:r>
      <w:r w:rsidRPr="00DD7642">
        <w:rPr>
          <w:sz w:val="24"/>
          <w:szCs w:val="24"/>
        </w:rPr>
        <w:t xml:space="preserve"> favorable for the project in western region.</w:t>
      </w:r>
      <w:r>
        <w:rPr>
          <w:sz w:val="24"/>
          <w:szCs w:val="24"/>
        </w:rPr>
        <w:t xml:space="preserve"> </w:t>
      </w:r>
      <w:r w:rsidRPr="00DD7642">
        <w:rPr>
          <w:sz w:val="24"/>
          <w:szCs w:val="24"/>
        </w:rPr>
        <w:t xml:space="preserve">Social economic factor </w:t>
      </w:r>
      <w:r w:rsidR="00217A27" w:rsidRPr="00DD7642">
        <w:rPr>
          <w:sz w:val="24"/>
          <w:szCs w:val="24"/>
        </w:rPr>
        <w:t>includes</w:t>
      </w:r>
      <w:r w:rsidRPr="00DD7642">
        <w:rPr>
          <w:sz w:val="24"/>
          <w:szCs w:val="24"/>
        </w:rPr>
        <w:t xml:space="preserve"> infrastructural facilities, provisions for public health, education, </w:t>
      </w:r>
      <w:r w:rsidR="00217A27" w:rsidRPr="00DD7642">
        <w:rPr>
          <w:sz w:val="24"/>
          <w:szCs w:val="24"/>
        </w:rPr>
        <w:t>communication,</w:t>
      </w:r>
      <w:r w:rsidRPr="00DD7642">
        <w:rPr>
          <w:sz w:val="24"/>
          <w:szCs w:val="24"/>
        </w:rPr>
        <w:t xml:space="preserve"> and banking facilities etc. Development of social sector along with technology absorption could be considered as the primary objective of </w:t>
      </w:r>
      <w:r w:rsidRPr="00DD7642">
        <w:rPr>
          <w:sz w:val="24"/>
          <w:szCs w:val="24"/>
        </w:rPr>
        <w:lastRenderedPageBreak/>
        <w:t>any economic developmental effort. Many developmental program</w:t>
      </w:r>
      <w:r>
        <w:rPr>
          <w:sz w:val="24"/>
          <w:szCs w:val="24"/>
        </w:rPr>
        <w:t>s</w:t>
      </w:r>
      <w:r w:rsidRPr="00DD7642">
        <w:rPr>
          <w:sz w:val="24"/>
          <w:szCs w:val="24"/>
        </w:rPr>
        <w:t xml:space="preserve"> have been taken up in </w:t>
      </w:r>
      <w:r>
        <w:rPr>
          <w:sz w:val="24"/>
          <w:szCs w:val="24"/>
        </w:rPr>
        <w:t xml:space="preserve">western </w:t>
      </w:r>
      <w:r w:rsidRPr="00DD7642">
        <w:rPr>
          <w:sz w:val="24"/>
          <w:szCs w:val="24"/>
        </w:rPr>
        <w:t xml:space="preserve">region in a planned way with the main objective of enhancing the quality of life of people by providing the necessities as well as effecting improvement of economic wellbeing. When it comes to social indicators (like Female literacy rate &amp; Empowerment, Education quality, Low conviction rates for crimes against scheduled castes, tribes), there has been seen lot of development in past few years &amp; same is continuously developing under current government new policies &amp; regulations. </w:t>
      </w:r>
    </w:p>
    <w:p w14:paraId="0647368F" w14:textId="6CDECAD8" w:rsidR="00DD7642" w:rsidDel="00C30C8D" w:rsidRDefault="00DD7642" w:rsidP="00DD7642">
      <w:pPr>
        <w:spacing w:line="360" w:lineRule="auto"/>
        <w:ind w:left="720"/>
        <w:jc w:val="both"/>
        <w:rPr>
          <w:del w:id="2108" w:author="Ritu Kamra" w:date="2021-11-25T16:22:00Z"/>
          <w:rFonts w:ascii="Arial" w:eastAsia="Arial" w:hAnsi="Arial" w:cs="Arial"/>
          <w:sz w:val="24"/>
          <w:szCs w:val="24"/>
          <w:lang w:val="en-US"/>
        </w:rPr>
      </w:pPr>
      <w:r w:rsidRPr="00DD7642">
        <w:rPr>
          <w:rFonts w:ascii="Arial" w:eastAsia="Arial" w:hAnsi="Arial" w:cs="Arial"/>
          <w:sz w:val="24"/>
          <w:szCs w:val="24"/>
          <w:lang w:val="en-US"/>
        </w:rPr>
        <w:t>Gujarat</w:t>
      </w:r>
      <w:r>
        <w:rPr>
          <w:rFonts w:ascii="Arial" w:eastAsia="Arial" w:hAnsi="Arial" w:cs="Arial"/>
          <w:sz w:val="24"/>
          <w:szCs w:val="24"/>
          <w:lang w:val="en-US"/>
        </w:rPr>
        <w:t xml:space="preserve"> and Maharashtra </w:t>
      </w:r>
      <w:r w:rsidRPr="00DD7642">
        <w:rPr>
          <w:rFonts w:ascii="Arial" w:eastAsia="Arial" w:hAnsi="Arial" w:cs="Arial"/>
          <w:sz w:val="24"/>
          <w:szCs w:val="24"/>
          <w:lang w:val="en-US"/>
        </w:rPr>
        <w:t xml:space="preserve">economy </w:t>
      </w:r>
      <w:r>
        <w:rPr>
          <w:rFonts w:ascii="Arial" w:eastAsia="Arial" w:hAnsi="Arial" w:cs="Arial"/>
          <w:sz w:val="24"/>
          <w:szCs w:val="24"/>
          <w:lang w:val="en-US"/>
        </w:rPr>
        <w:t>are</w:t>
      </w:r>
      <w:r w:rsidRPr="00DD7642">
        <w:rPr>
          <w:rFonts w:ascii="Arial" w:eastAsia="Arial" w:hAnsi="Arial" w:cs="Arial"/>
          <w:sz w:val="24"/>
          <w:szCs w:val="24"/>
          <w:lang w:val="en-US"/>
        </w:rPr>
        <w:t xml:space="preserve"> largely supported by </w:t>
      </w:r>
      <w:r>
        <w:rPr>
          <w:rFonts w:ascii="Arial" w:eastAsia="Arial" w:hAnsi="Arial" w:cs="Arial"/>
          <w:sz w:val="24"/>
          <w:szCs w:val="24"/>
          <w:lang w:val="en-US"/>
        </w:rPr>
        <w:t xml:space="preserve">industries located in </w:t>
      </w:r>
      <w:r w:rsidRPr="00DD7642">
        <w:rPr>
          <w:rFonts w:ascii="Arial" w:eastAsia="Arial" w:hAnsi="Arial" w:cs="Arial"/>
          <w:sz w:val="24"/>
          <w:szCs w:val="24"/>
          <w:lang w:val="en-US"/>
        </w:rPr>
        <w:t>districts near the coast</w:t>
      </w:r>
      <w:r>
        <w:rPr>
          <w:rFonts w:ascii="Arial" w:eastAsia="Arial" w:hAnsi="Arial" w:cs="Arial"/>
          <w:sz w:val="24"/>
          <w:szCs w:val="24"/>
          <w:lang w:val="en-US"/>
        </w:rPr>
        <w:t xml:space="preserve">line. The </w:t>
      </w:r>
      <w:r w:rsidRPr="00DD7642">
        <w:rPr>
          <w:rFonts w:ascii="Arial" w:eastAsia="Arial" w:hAnsi="Arial" w:cs="Arial"/>
          <w:sz w:val="24"/>
          <w:szCs w:val="24"/>
          <w:lang w:val="en-US"/>
        </w:rPr>
        <w:t xml:space="preserve">districts away from the coast are </w:t>
      </w:r>
      <w:r>
        <w:rPr>
          <w:rFonts w:ascii="Arial" w:eastAsia="Arial" w:hAnsi="Arial" w:cs="Arial"/>
          <w:sz w:val="24"/>
          <w:szCs w:val="24"/>
          <w:lang w:val="en-US"/>
        </w:rPr>
        <w:t>agrarian eco</w:t>
      </w:r>
      <w:del w:id="2109" w:author="Ritu Kamra" w:date="2021-11-25T16:22:00Z">
        <w:r w:rsidDel="00C30C8D">
          <w:rPr>
            <w:rFonts w:ascii="Arial" w:eastAsia="Arial" w:hAnsi="Arial" w:cs="Arial"/>
            <w:sz w:val="24"/>
            <w:szCs w:val="24"/>
            <w:lang w:val="en-US"/>
          </w:rPr>
          <w:delText xml:space="preserve">nomy. </w:delText>
        </w:r>
      </w:del>
    </w:p>
    <w:p w14:paraId="7C65A138" w14:textId="77777777" w:rsidR="00D833D3" w:rsidDel="00C30C8D" w:rsidRDefault="00D833D3" w:rsidP="00F373C5">
      <w:pPr>
        <w:spacing w:line="360" w:lineRule="auto"/>
        <w:ind w:left="720"/>
        <w:jc w:val="center"/>
        <w:rPr>
          <w:del w:id="2110" w:author="Ritu Kamra" w:date="2021-11-25T16:22:00Z"/>
          <w:rFonts w:ascii="Arial" w:hAnsi="Arial" w:cs="Arial"/>
          <w:b/>
          <w:bCs/>
          <w:sz w:val="24"/>
          <w:szCs w:val="24"/>
        </w:rPr>
      </w:pPr>
    </w:p>
    <w:p w14:paraId="736172D8" w14:textId="77777777" w:rsidR="00D833D3" w:rsidDel="00C30C8D" w:rsidRDefault="00D833D3" w:rsidP="00F373C5">
      <w:pPr>
        <w:spacing w:line="360" w:lineRule="auto"/>
        <w:ind w:left="720"/>
        <w:jc w:val="center"/>
        <w:rPr>
          <w:del w:id="2111" w:author="Ritu Kamra" w:date="2021-11-25T16:22:00Z"/>
          <w:rFonts w:ascii="Arial" w:hAnsi="Arial" w:cs="Arial"/>
          <w:b/>
          <w:bCs/>
          <w:sz w:val="24"/>
          <w:szCs w:val="24"/>
        </w:rPr>
      </w:pPr>
    </w:p>
    <w:p w14:paraId="49069110" w14:textId="77777777" w:rsidR="00D833D3" w:rsidDel="00C30C8D" w:rsidRDefault="00D833D3" w:rsidP="00F373C5">
      <w:pPr>
        <w:spacing w:line="360" w:lineRule="auto"/>
        <w:ind w:left="720"/>
        <w:jc w:val="center"/>
        <w:rPr>
          <w:del w:id="2112" w:author="Ritu Kamra" w:date="2021-11-25T16:22:00Z"/>
          <w:rFonts w:ascii="Arial" w:hAnsi="Arial" w:cs="Arial"/>
          <w:b/>
          <w:bCs/>
          <w:sz w:val="24"/>
          <w:szCs w:val="24"/>
        </w:rPr>
      </w:pPr>
    </w:p>
    <w:p w14:paraId="10641E2C" w14:textId="77777777" w:rsidR="00D833D3" w:rsidDel="00C30C8D" w:rsidRDefault="00D833D3" w:rsidP="00F373C5">
      <w:pPr>
        <w:spacing w:line="360" w:lineRule="auto"/>
        <w:ind w:left="720"/>
        <w:jc w:val="center"/>
        <w:rPr>
          <w:del w:id="2113" w:author="Ritu Kamra" w:date="2021-11-25T16:22:00Z"/>
          <w:rFonts w:ascii="Arial" w:hAnsi="Arial" w:cs="Arial"/>
          <w:b/>
          <w:bCs/>
          <w:sz w:val="24"/>
          <w:szCs w:val="24"/>
        </w:rPr>
      </w:pPr>
    </w:p>
    <w:p w14:paraId="79E48373" w14:textId="77777777" w:rsidR="00D833D3" w:rsidDel="00C30C8D" w:rsidRDefault="00D833D3" w:rsidP="00F373C5">
      <w:pPr>
        <w:spacing w:line="360" w:lineRule="auto"/>
        <w:ind w:left="720"/>
        <w:jc w:val="center"/>
        <w:rPr>
          <w:del w:id="2114" w:author="Ritu Kamra" w:date="2021-11-25T16:22:00Z"/>
          <w:rFonts w:ascii="Arial" w:hAnsi="Arial" w:cs="Arial"/>
          <w:b/>
          <w:bCs/>
          <w:sz w:val="24"/>
          <w:szCs w:val="24"/>
        </w:rPr>
      </w:pPr>
    </w:p>
    <w:p w14:paraId="15D2D2CC" w14:textId="77777777" w:rsidR="00D833D3" w:rsidRDefault="00D833D3">
      <w:pPr>
        <w:spacing w:line="360" w:lineRule="auto"/>
        <w:ind w:left="720"/>
        <w:jc w:val="both"/>
        <w:rPr>
          <w:rFonts w:ascii="Arial" w:hAnsi="Arial" w:cs="Arial"/>
          <w:b/>
          <w:bCs/>
          <w:sz w:val="24"/>
          <w:szCs w:val="24"/>
        </w:rPr>
        <w:pPrChange w:id="2115" w:author="Ritu Kamra" w:date="2021-11-25T16:22:00Z">
          <w:pPr>
            <w:spacing w:line="360" w:lineRule="auto"/>
            <w:ind w:left="720"/>
            <w:jc w:val="center"/>
          </w:pPr>
        </w:pPrChange>
      </w:pPr>
    </w:p>
    <w:p w14:paraId="5F6D33D7" w14:textId="77777777" w:rsidR="00D833D3" w:rsidRDefault="00D833D3" w:rsidP="00F373C5">
      <w:pPr>
        <w:spacing w:line="360" w:lineRule="auto"/>
        <w:ind w:left="720"/>
        <w:jc w:val="center"/>
        <w:rPr>
          <w:rFonts w:ascii="Arial" w:hAnsi="Arial" w:cs="Arial"/>
          <w:b/>
          <w:bCs/>
          <w:sz w:val="24"/>
          <w:szCs w:val="24"/>
        </w:rPr>
      </w:pPr>
    </w:p>
    <w:p w14:paraId="437D2D75" w14:textId="77777777" w:rsidR="00D833D3" w:rsidRDefault="00D833D3" w:rsidP="00F373C5">
      <w:pPr>
        <w:spacing w:line="360" w:lineRule="auto"/>
        <w:ind w:left="720"/>
        <w:jc w:val="center"/>
        <w:rPr>
          <w:rFonts w:ascii="Arial" w:hAnsi="Arial" w:cs="Arial"/>
          <w:b/>
          <w:bCs/>
          <w:sz w:val="24"/>
          <w:szCs w:val="24"/>
        </w:rPr>
      </w:pPr>
    </w:p>
    <w:p w14:paraId="02E573CC" w14:textId="7B6A9904" w:rsidR="0005116F" w:rsidRPr="0005116F" w:rsidRDefault="0005116F" w:rsidP="00F373C5">
      <w:pPr>
        <w:spacing w:line="360" w:lineRule="auto"/>
        <w:ind w:left="720"/>
        <w:jc w:val="center"/>
        <w:rPr>
          <w:rFonts w:ascii="Arial" w:hAnsi="Arial" w:cs="Arial"/>
          <w:b/>
          <w:bCs/>
          <w:sz w:val="24"/>
          <w:szCs w:val="24"/>
        </w:rPr>
      </w:pPr>
      <w:r>
        <w:rPr>
          <w:rFonts w:ascii="Arial" w:hAnsi="Arial" w:cs="Arial"/>
          <w:b/>
          <w:bCs/>
          <w:sz w:val="24"/>
          <w:szCs w:val="24"/>
        </w:rPr>
        <w:t xml:space="preserve">8. </w:t>
      </w:r>
      <w:r w:rsidRPr="0005116F">
        <w:rPr>
          <w:rFonts w:ascii="Arial" w:hAnsi="Arial" w:cs="Arial"/>
          <w:b/>
          <w:bCs/>
          <w:sz w:val="24"/>
          <w:szCs w:val="24"/>
        </w:rPr>
        <w:t>Abbreviations</w:t>
      </w:r>
    </w:p>
    <w:tbl>
      <w:tblPr>
        <w:tblStyle w:val="TableGrid"/>
        <w:tblW w:w="10160" w:type="dxa"/>
        <w:tblLook w:val="04A0" w:firstRow="1" w:lastRow="0" w:firstColumn="1" w:lastColumn="0" w:noHBand="0" w:noVBand="1"/>
      </w:tblPr>
      <w:tblGrid>
        <w:gridCol w:w="10160"/>
      </w:tblGrid>
      <w:tr w:rsidR="0005116F" w14:paraId="30CB2114" w14:textId="77777777" w:rsidTr="0005116F">
        <w:tc>
          <w:tcPr>
            <w:tcW w:w="10160" w:type="dxa"/>
          </w:tcPr>
          <w:tbl>
            <w:tblPr>
              <w:tblStyle w:val="TableGrid"/>
              <w:tblW w:w="10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4"/>
              <w:gridCol w:w="8240"/>
            </w:tblGrid>
            <w:tr w:rsidR="0005116F" w:rsidRPr="00121E9C" w14:paraId="34F3F47E" w14:textId="77777777" w:rsidTr="002F764C">
              <w:trPr>
                <w:trHeight w:val="303"/>
              </w:trPr>
              <w:tc>
                <w:tcPr>
                  <w:tcW w:w="1994" w:type="dxa"/>
                </w:tcPr>
                <w:p w14:paraId="27C33D3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FY</w:t>
                  </w:r>
                </w:p>
                <w:p w14:paraId="080FA6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EEW</w:t>
                  </w:r>
                </w:p>
                <w:p w14:paraId="5B7D93D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SEAC</w:t>
                  </w:r>
                </w:p>
                <w:p w14:paraId="7B9E0C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FDI</w:t>
                  </w:r>
                </w:p>
                <w:p w14:paraId="79546ED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GDP</w:t>
                  </w:r>
                </w:p>
                <w:p w14:paraId="372C097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BPA</w:t>
                  </w:r>
                </w:p>
                <w:p w14:paraId="2F74D7D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ECH</w:t>
                  </w:r>
                </w:p>
                <w:p w14:paraId="30899F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BADGE</w:t>
                  </w:r>
                </w:p>
                <w:p w14:paraId="2AA7ECA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TGPAP</w:t>
                  </w:r>
                </w:p>
                <w:p w14:paraId="072D785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TGAPP)</w:t>
                  </w:r>
                </w:p>
                <w:p w14:paraId="766F512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MW</w:t>
                  </w:r>
                </w:p>
                <w:p w14:paraId="2788A54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CPA</w:t>
                  </w:r>
                </w:p>
                <w:p w14:paraId="403853B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EPN</w:t>
                  </w:r>
                </w:p>
                <w:p w14:paraId="4BEFF6D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LMW</w:t>
                  </w:r>
                </w:p>
                <w:p w14:paraId="4FDE20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NMR</w:t>
                  </w:r>
                </w:p>
                <w:p w14:paraId="17A1F7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FRP</w:t>
                  </w:r>
                </w:p>
                <w:p w14:paraId="3B921DA1"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mPa.s</w:t>
                  </w:r>
                  <w:proofErr w:type="spellEnd"/>
                </w:p>
                <w:p w14:paraId="6F877A42"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OSHA</w:t>
                  </w:r>
                </w:p>
                <w:p w14:paraId="3B6A2ED6"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THF       </w:t>
                  </w:r>
                </w:p>
                <w:p w14:paraId="7393A121"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UF/RO</w:t>
                  </w:r>
                </w:p>
                <w:p w14:paraId="01996395" w14:textId="77777777" w:rsidR="0005116F" w:rsidRPr="00E22B0B" w:rsidRDefault="0005116F" w:rsidP="002F764C">
                  <w:pP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MEE/MVR  </w:t>
                  </w:r>
                </w:p>
                <w:p w14:paraId="748DF08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TSDF</w:t>
                  </w:r>
                </w:p>
                <w:p w14:paraId="0450EA4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CHWIF</w:t>
                  </w:r>
                </w:p>
                <w:p w14:paraId="2F392BA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CETP</w:t>
                  </w:r>
                </w:p>
                <w:p w14:paraId="3F4D129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NPV</w:t>
                  </w:r>
                </w:p>
                <w:p w14:paraId="0ACF12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FOB</w:t>
                  </w:r>
                </w:p>
                <w:p w14:paraId="44F39B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SPSS</w:t>
                  </w:r>
                </w:p>
                <w:p w14:paraId="509A4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SIR</w:t>
                  </w:r>
                </w:p>
                <w:p w14:paraId="49A9272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SEZ</w:t>
                  </w:r>
                </w:p>
                <w:p w14:paraId="795081B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PCPIRs</w:t>
                  </w:r>
                </w:p>
                <w:p w14:paraId="208C8B24" w14:textId="77777777" w:rsidR="0005116F" w:rsidRPr="00E22B0B" w:rsidRDefault="0005116F" w:rsidP="002F764C">
                  <w:pPr>
                    <w:jc w:val="center"/>
                    <w:rPr>
                      <w:rFonts w:ascii="Arial" w:eastAsia="Arial" w:hAnsi="Arial" w:cs="Arial"/>
                      <w:b/>
                      <w:color w:val="000000" w:themeColor="text1"/>
                      <w:sz w:val="20"/>
                      <w:szCs w:val="20"/>
                    </w:rPr>
                  </w:pPr>
                </w:p>
                <w:p w14:paraId="4AC2B91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INS</w:t>
                  </w:r>
                </w:p>
              </w:tc>
              <w:tc>
                <w:tcPr>
                  <w:tcW w:w="8240" w:type="dxa"/>
                </w:tcPr>
                <w:p w14:paraId="2B44BA52"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Financial Year</w:t>
                  </w:r>
                </w:p>
                <w:p w14:paraId="06ACB06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Epoxy Equivalent weight</w:t>
                  </w:r>
                </w:p>
                <w:p w14:paraId="29F77C3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State Expert Appraisal Committee</w:t>
                  </w:r>
                </w:p>
                <w:p w14:paraId="166510F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p w14:paraId="3E47A18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Growth Domestic Product</w:t>
                  </w:r>
                </w:p>
                <w:p w14:paraId="5D0D7A4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p w14:paraId="691A0B9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Epichlorohydrin</w:t>
                  </w:r>
                </w:p>
                <w:p w14:paraId="273C0A2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Bisphenol A </w:t>
                  </w:r>
                  <w:proofErr w:type="spellStart"/>
                  <w:r w:rsidRPr="00E22B0B">
                    <w:rPr>
                      <w:rFonts w:ascii="Arial" w:eastAsia="Arial" w:hAnsi="Arial" w:cs="Arial"/>
                      <w:b/>
                      <w:color w:val="000000" w:themeColor="text1"/>
                      <w:sz w:val="20"/>
                      <w:szCs w:val="20"/>
                    </w:rPr>
                    <w:t>DiGlycidyl</w:t>
                  </w:r>
                  <w:proofErr w:type="spellEnd"/>
                  <w:r w:rsidRPr="00E22B0B">
                    <w:rPr>
                      <w:rFonts w:ascii="Arial" w:eastAsia="Arial" w:hAnsi="Arial" w:cs="Arial"/>
                      <w:b/>
                      <w:color w:val="000000" w:themeColor="text1"/>
                      <w:sz w:val="20"/>
                      <w:szCs w:val="20"/>
                    </w:rPr>
                    <w:t xml:space="preserve"> Ether</w:t>
                  </w:r>
                </w:p>
                <w:p w14:paraId="455E79FF"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Triglycidyl</w:t>
                  </w:r>
                  <w:proofErr w:type="spellEnd"/>
                  <w:r w:rsidRPr="00E22B0B">
                    <w:rPr>
                      <w:rFonts w:ascii="Arial" w:eastAsia="Arial" w:hAnsi="Arial" w:cs="Arial"/>
                      <w:b/>
                      <w:color w:val="000000" w:themeColor="text1"/>
                      <w:sz w:val="20"/>
                      <w:szCs w:val="20"/>
                    </w:rPr>
                    <w:t xml:space="preserve"> para-aminophenol</w:t>
                  </w:r>
                </w:p>
                <w:p w14:paraId="547B00D4"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triglycidyl</w:t>
                  </w:r>
                  <w:proofErr w:type="spellEnd"/>
                  <w:r w:rsidRPr="00E22B0B">
                    <w:rPr>
                      <w:rFonts w:ascii="Arial" w:eastAsia="Arial" w:hAnsi="Arial" w:cs="Arial"/>
                      <w:b/>
                      <w:color w:val="000000" w:themeColor="text1"/>
                      <w:sz w:val="20"/>
                      <w:szCs w:val="20"/>
                    </w:rPr>
                    <w:t xml:space="preserve"> of 4-(4-aminophenoxy) phenol</w:t>
                  </w:r>
                </w:p>
                <w:p w14:paraId="0DDBB30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Molecular Weight </w:t>
                  </w:r>
                </w:p>
                <w:p w14:paraId="406F4671"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Centi</w:t>
                  </w:r>
                  <w:proofErr w:type="spellEnd"/>
                  <w:r w:rsidRPr="00E22B0B">
                    <w:rPr>
                      <w:rFonts w:ascii="Arial" w:eastAsia="Arial" w:hAnsi="Arial" w:cs="Arial"/>
                      <w:b/>
                      <w:color w:val="000000" w:themeColor="text1"/>
                      <w:sz w:val="20"/>
                      <w:szCs w:val="20"/>
                    </w:rPr>
                    <w:t xml:space="preserve"> Pascal</w:t>
                  </w:r>
                </w:p>
                <w:p w14:paraId="07EE3A6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Epoxy phenol/cresol </w:t>
                  </w:r>
                  <w:proofErr w:type="spellStart"/>
                  <w:r w:rsidRPr="00E22B0B">
                    <w:rPr>
                      <w:rFonts w:ascii="Arial" w:eastAsia="Arial" w:hAnsi="Arial" w:cs="Arial"/>
                      <w:b/>
                      <w:color w:val="000000" w:themeColor="text1"/>
                      <w:sz w:val="20"/>
                      <w:szCs w:val="20"/>
                    </w:rPr>
                    <w:t>Novolac</w:t>
                  </w:r>
                  <w:proofErr w:type="spellEnd"/>
                </w:p>
                <w:p w14:paraId="5943B46C"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Lower Molecular Weight</w:t>
                  </w:r>
                </w:p>
                <w:p w14:paraId="156D6AC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Nuclear Magnetic Resonance</w:t>
                  </w:r>
                </w:p>
                <w:p w14:paraId="21A5279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Fibre-Reinforced Plastic</w:t>
                  </w:r>
                </w:p>
                <w:p w14:paraId="57EC6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millipascal second</w:t>
                  </w:r>
                </w:p>
                <w:p w14:paraId="22F27EB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Occupational Safety and Health Administration</w:t>
                  </w:r>
                </w:p>
                <w:p w14:paraId="4BF2EBC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Tetrahydrofuran</w:t>
                  </w:r>
                </w:p>
                <w:p w14:paraId="414BC97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Ultra-Filtration/Reverse Osmosis</w:t>
                  </w:r>
                </w:p>
                <w:p w14:paraId="137DDA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 xml:space="preserve"> Multi Effect Evaporator/ Mechanical Vapor Re-compressor </w:t>
                  </w:r>
                </w:p>
                <w:p w14:paraId="5E2D0C5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Treatment, Storage, &amp; Disposal Facility</w:t>
                  </w:r>
                </w:p>
                <w:p w14:paraId="013F91A5"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Hazardous waste Incineration facility.</w:t>
                  </w:r>
                </w:p>
                <w:p w14:paraId="7EC31C36"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Common Effluent Treatment Plant</w:t>
                  </w:r>
                </w:p>
                <w:p w14:paraId="1E1E497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p w14:paraId="0AF442C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Free on board</w:t>
                  </w:r>
                </w:p>
                <w:p w14:paraId="57B388A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Statistical Package for the Social Sciences,</w:t>
                  </w:r>
                </w:p>
                <w:p w14:paraId="1D8DD11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Investigation Region</w:t>
                  </w:r>
                </w:p>
                <w:p w14:paraId="649A830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Special Economic Zone</w:t>
                  </w:r>
                </w:p>
                <w:p w14:paraId="16A21F3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Petrochemical Investment Region and manufacturing as well as logistic park</w:t>
                  </w:r>
                </w:p>
                <w:p w14:paraId="6494D2E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Indian Nava; Ship</w:t>
                  </w:r>
                </w:p>
                <w:p w14:paraId="3C6CCCA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w:t>
                  </w:r>
                </w:p>
              </w:tc>
            </w:tr>
            <w:tr w:rsidR="0005116F" w:rsidRPr="00121E9C" w14:paraId="2CB7AEFB" w14:textId="77777777" w:rsidTr="002F764C">
              <w:trPr>
                <w:trHeight w:val="303"/>
              </w:trPr>
              <w:tc>
                <w:tcPr>
                  <w:tcW w:w="1994" w:type="dxa"/>
                </w:tcPr>
                <w:p w14:paraId="0DF746BD"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VER</w:t>
                  </w:r>
                </w:p>
                <w:p w14:paraId="626186A4"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NZE</w:t>
                  </w:r>
                </w:p>
                <w:p w14:paraId="52773471"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lastRenderedPageBreak/>
                    <w:t>GW</w:t>
                  </w:r>
                </w:p>
                <w:p w14:paraId="4223BE59"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DG</w:t>
                  </w:r>
                </w:p>
                <w:p w14:paraId="704A3A5D"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GW</w:t>
                  </w:r>
                </w:p>
              </w:tc>
              <w:tc>
                <w:tcPr>
                  <w:tcW w:w="8240" w:type="dxa"/>
                </w:tcPr>
                <w:p w14:paraId="6AAE006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lastRenderedPageBreak/>
                    <w:t>Vinyl Ester Resin</w:t>
                  </w:r>
                </w:p>
                <w:p w14:paraId="3052BB73"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Zero Emissions</w:t>
                  </w:r>
                </w:p>
                <w:p w14:paraId="70EDF58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lastRenderedPageBreak/>
                    <w:t>Diesel Generator</w:t>
                  </w:r>
                </w:p>
                <w:p w14:paraId="73F22D1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Giga Watt</w:t>
                  </w:r>
                </w:p>
              </w:tc>
            </w:tr>
            <w:tr w:rsidR="0005116F" w:rsidRPr="00121E9C" w14:paraId="0D9BBC1B" w14:textId="77777777" w:rsidTr="002F764C">
              <w:trPr>
                <w:trHeight w:val="333"/>
              </w:trPr>
              <w:tc>
                <w:tcPr>
                  <w:tcW w:w="1994" w:type="dxa"/>
                </w:tcPr>
                <w:p w14:paraId="1DC0A9E1"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PE</w:t>
                  </w:r>
                </w:p>
                <w:p w14:paraId="0341D64A"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SDS</w:t>
                  </w:r>
                </w:p>
              </w:tc>
              <w:tc>
                <w:tcPr>
                  <w:tcW w:w="8240" w:type="dxa"/>
                </w:tcPr>
                <w:p w14:paraId="0FC6752E"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Polyethylene</w:t>
                  </w:r>
                </w:p>
                <w:p w14:paraId="4B8A243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Sustainable Development Scenario</w:t>
                  </w:r>
                </w:p>
              </w:tc>
            </w:tr>
            <w:tr w:rsidR="0005116F" w:rsidRPr="00121E9C" w14:paraId="5D150860" w14:textId="77777777" w:rsidTr="002F764C">
              <w:trPr>
                <w:trHeight w:val="303"/>
              </w:trPr>
              <w:tc>
                <w:tcPr>
                  <w:tcW w:w="1994" w:type="dxa"/>
                </w:tcPr>
                <w:p w14:paraId="2A8C09C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PP</w:t>
                  </w:r>
                </w:p>
              </w:tc>
              <w:tc>
                <w:tcPr>
                  <w:tcW w:w="8240" w:type="dxa"/>
                </w:tcPr>
                <w:p w14:paraId="596043C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Polypropylene</w:t>
                  </w:r>
                </w:p>
              </w:tc>
            </w:tr>
            <w:tr w:rsidR="0005116F" w:rsidRPr="00121E9C" w14:paraId="25ECC976" w14:textId="77777777" w:rsidTr="002F764C">
              <w:trPr>
                <w:trHeight w:val="303"/>
              </w:trPr>
              <w:tc>
                <w:tcPr>
                  <w:tcW w:w="1994" w:type="dxa"/>
                </w:tcPr>
                <w:p w14:paraId="0AEF37F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PVC</w:t>
                  </w:r>
                </w:p>
              </w:tc>
              <w:tc>
                <w:tcPr>
                  <w:tcW w:w="8240" w:type="dxa"/>
                </w:tcPr>
                <w:p w14:paraId="164310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Polyvinyl Chloride</w:t>
                  </w:r>
                </w:p>
              </w:tc>
            </w:tr>
            <w:tr w:rsidR="0005116F" w:rsidRPr="00121E9C" w14:paraId="35C28161" w14:textId="77777777" w:rsidTr="002F764C">
              <w:trPr>
                <w:trHeight w:val="303"/>
              </w:trPr>
              <w:tc>
                <w:tcPr>
                  <w:tcW w:w="1994" w:type="dxa"/>
                </w:tcPr>
                <w:p w14:paraId="07F96F4A"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MT</w:t>
                  </w:r>
                </w:p>
              </w:tc>
              <w:tc>
                <w:tcPr>
                  <w:tcW w:w="8240" w:type="dxa"/>
                </w:tcPr>
                <w:p w14:paraId="072F1EF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Metric Tonne</w:t>
                  </w:r>
                </w:p>
              </w:tc>
            </w:tr>
            <w:tr w:rsidR="0005116F" w:rsidRPr="00121E9C" w14:paraId="774CF58E" w14:textId="77777777" w:rsidTr="002F764C">
              <w:trPr>
                <w:trHeight w:val="303"/>
              </w:trPr>
              <w:tc>
                <w:tcPr>
                  <w:tcW w:w="1994" w:type="dxa"/>
                </w:tcPr>
                <w:p w14:paraId="01EA35D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FDI</w:t>
                  </w:r>
                </w:p>
              </w:tc>
              <w:tc>
                <w:tcPr>
                  <w:tcW w:w="8240" w:type="dxa"/>
                </w:tcPr>
                <w:p w14:paraId="111F42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Foreign Direct Investment</w:t>
                  </w:r>
                </w:p>
              </w:tc>
            </w:tr>
            <w:tr w:rsidR="0005116F" w:rsidRPr="00121E9C" w14:paraId="4B9CE583" w14:textId="77777777" w:rsidTr="002F764C">
              <w:trPr>
                <w:trHeight w:val="333"/>
              </w:trPr>
              <w:tc>
                <w:tcPr>
                  <w:tcW w:w="1994" w:type="dxa"/>
                </w:tcPr>
                <w:p w14:paraId="5E754737"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FRP</w:t>
                  </w:r>
                </w:p>
              </w:tc>
              <w:tc>
                <w:tcPr>
                  <w:tcW w:w="8240" w:type="dxa"/>
                </w:tcPr>
                <w:p w14:paraId="5439E1EB"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Fiberglass Reinforced Plastics</w:t>
                  </w:r>
                </w:p>
              </w:tc>
            </w:tr>
            <w:tr w:rsidR="0005116F" w:rsidRPr="00121E9C" w14:paraId="49FD176E" w14:textId="77777777" w:rsidTr="002F764C">
              <w:trPr>
                <w:trHeight w:val="333"/>
              </w:trPr>
              <w:tc>
                <w:tcPr>
                  <w:tcW w:w="1994" w:type="dxa"/>
                </w:tcPr>
                <w:p w14:paraId="2FDE56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CAGR</w:t>
                  </w:r>
                </w:p>
              </w:tc>
              <w:tc>
                <w:tcPr>
                  <w:tcW w:w="8240" w:type="dxa"/>
                </w:tcPr>
                <w:p w14:paraId="7FAA79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Compound Annual Growth Rate</w:t>
                  </w:r>
                </w:p>
              </w:tc>
            </w:tr>
            <w:tr w:rsidR="0005116F" w:rsidRPr="00121E9C" w14:paraId="1590E565" w14:textId="77777777" w:rsidTr="002F764C">
              <w:trPr>
                <w:trHeight w:val="333"/>
              </w:trPr>
              <w:tc>
                <w:tcPr>
                  <w:tcW w:w="1994" w:type="dxa"/>
                </w:tcPr>
                <w:p w14:paraId="0D78AC4F"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BPA</w:t>
                  </w:r>
                </w:p>
              </w:tc>
              <w:tc>
                <w:tcPr>
                  <w:tcW w:w="8240" w:type="dxa"/>
                </w:tcPr>
                <w:p w14:paraId="697701E7"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Bisphenol A</w:t>
                  </w:r>
                </w:p>
              </w:tc>
            </w:tr>
            <w:tr w:rsidR="0005116F" w:rsidRPr="00121E9C" w14:paraId="457FD3BA" w14:textId="77777777" w:rsidTr="002F764C">
              <w:trPr>
                <w:trHeight w:val="333"/>
              </w:trPr>
              <w:tc>
                <w:tcPr>
                  <w:tcW w:w="1994" w:type="dxa"/>
                </w:tcPr>
                <w:p w14:paraId="72BD0B6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KTPA</w:t>
                  </w:r>
                </w:p>
                <w:p w14:paraId="596CA6EC"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MTPA</w:t>
                  </w:r>
                </w:p>
              </w:tc>
              <w:tc>
                <w:tcPr>
                  <w:tcW w:w="8240" w:type="dxa"/>
                </w:tcPr>
                <w:p w14:paraId="384C807B"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Kilotonne</w:t>
                  </w:r>
                  <w:proofErr w:type="spellEnd"/>
                  <w:r w:rsidRPr="00E22B0B">
                    <w:rPr>
                      <w:rFonts w:ascii="Arial" w:eastAsia="Arial" w:hAnsi="Arial" w:cs="Arial"/>
                      <w:b/>
                      <w:color w:val="000000" w:themeColor="text1"/>
                      <w:sz w:val="20"/>
                      <w:szCs w:val="20"/>
                    </w:rPr>
                    <w:t xml:space="preserve"> per annum</w:t>
                  </w:r>
                </w:p>
                <w:p w14:paraId="69E9B2DE"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Metrictonne</w:t>
                  </w:r>
                  <w:proofErr w:type="spellEnd"/>
                  <w:r w:rsidRPr="00E22B0B">
                    <w:rPr>
                      <w:rFonts w:ascii="Arial" w:eastAsia="Arial" w:hAnsi="Arial" w:cs="Arial"/>
                      <w:b/>
                      <w:color w:val="000000" w:themeColor="text1"/>
                      <w:sz w:val="20"/>
                      <w:szCs w:val="20"/>
                    </w:rPr>
                    <w:t xml:space="preserve"> per annum</w:t>
                  </w:r>
                </w:p>
              </w:tc>
            </w:tr>
            <w:tr w:rsidR="0005116F" w:rsidRPr="00121E9C" w14:paraId="3AF98533" w14:textId="77777777" w:rsidTr="002F764C">
              <w:trPr>
                <w:trHeight w:val="333"/>
              </w:trPr>
              <w:tc>
                <w:tcPr>
                  <w:tcW w:w="1994" w:type="dxa"/>
                </w:tcPr>
                <w:p w14:paraId="53EA61AF"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GCC</w:t>
                  </w:r>
                </w:p>
                <w:p w14:paraId="61B24B9E"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AMRUT</w:t>
                  </w:r>
                </w:p>
                <w:p w14:paraId="100BCC76"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CCL</w:t>
                  </w:r>
                </w:p>
              </w:tc>
              <w:tc>
                <w:tcPr>
                  <w:tcW w:w="8240" w:type="dxa"/>
                </w:tcPr>
                <w:p w14:paraId="2FAF791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Gulf Cooperation Council</w:t>
                  </w:r>
                </w:p>
                <w:p w14:paraId="79C590B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Atal Mission for Rejuvenation and Urban Transformation</w:t>
                  </w:r>
                </w:p>
                <w:p w14:paraId="2B4CC39F"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Copper Clad laminates</w:t>
                  </w:r>
                </w:p>
              </w:tc>
            </w:tr>
            <w:tr w:rsidR="0005116F" w:rsidRPr="00121E9C" w14:paraId="09F5A43C" w14:textId="77777777" w:rsidTr="002F764C">
              <w:trPr>
                <w:trHeight w:val="333"/>
              </w:trPr>
              <w:tc>
                <w:tcPr>
                  <w:tcW w:w="1994" w:type="dxa"/>
                </w:tcPr>
                <w:p w14:paraId="1177D89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IoT</w:t>
                  </w:r>
                </w:p>
              </w:tc>
              <w:tc>
                <w:tcPr>
                  <w:tcW w:w="8240" w:type="dxa"/>
                </w:tcPr>
                <w:p w14:paraId="3DBCAAEA"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Internet of Things</w:t>
                  </w:r>
                </w:p>
              </w:tc>
            </w:tr>
            <w:tr w:rsidR="0005116F" w:rsidRPr="00121E9C" w14:paraId="1E961C86" w14:textId="77777777" w:rsidTr="002F764C">
              <w:trPr>
                <w:trHeight w:val="333"/>
              </w:trPr>
              <w:tc>
                <w:tcPr>
                  <w:tcW w:w="1994" w:type="dxa"/>
                </w:tcPr>
                <w:p w14:paraId="2FAA416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KT</w:t>
                  </w:r>
                </w:p>
              </w:tc>
              <w:tc>
                <w:tcPr>
                  <w:tcW w:w="8240" w:type="dxa"/>
                </w:tcPr>
                <w:p w14:paraId="319AE6D4" w14:textId="77777777" w:rsidR="0005116F" w:rsidRPr="00E22B0B" w:rsidRDefault="0005116F" w:rsidP="002F764C">
                  <w:pPr>
                    <w:jc w:val="center"/>
                    <w:rPr>
                      <w:rFonts w:ascii="Arial" w:eastAsia="Arial" w:hAnsi="Arial" w:cs="Arial"/>
                      <w:b/>
                      <w:color w:val="000000" w:themeColor="text1"/>
                      <w:sz w:val="20"/>
                      <w:szCs w:val="20"/>
                    </w:rPr>
                  </w:pPr>
                  <w:proofErr w:type="spellStart"/>
                  <w:r w:rsidRPr="00E22B0B">
                    <w:rPr>
                      <w:rFonts w:ascii="Arial" w:eastAsia="Arial" w:hAnsi="Arial" w:cs="Arial"/>
                      <w:b/>
                      <w:color w:val="000000" w:themeColor="text1"/>
                      <w:sz w:val="20"/>
                      <w:szCs w:val="20"/>
                    </w:rPr>
                    <w:t>Kilotonne</w:t>
                  </w:r>
                  <w:proofErr w:type="spellEnd"/>
                </w:p>
              </w:tc>
            </w:tr>
            <w:tr w:rsidR="0005116F" w:rsidRPr="00121E9C" w14:paraId="2FABE7C0" w14:textId="77777777" w:rsidTr="002F764C">
              <w:trPr>
                <w:trHeight w:val="333"/>
              </w:trPr>
              <w:tc>
                <w:tcPr>
                  <w:tcW w:w="1994" w:type="dxa"/>
                </w:tcPr>
                <w:p w14:paraId="7FD0FB6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Kg</w:t>
                  </w:r>
                </w:p>
              </w:tc>
              <w:tc>
                <w:tcPr>
                  <w:tcW w:w="8240" w:type="dxa"/>
                </w:tcPr>
                <w:p w14:paraId="0F4A47A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Kilograms</w:t>
                  </w:r>
                </w:p>
              </w:tc>
            </w:tr>
            <w:tr w:rsidR="0005116F" w:rsidRPr="00121E9C" w14:paraId="3257083D" w14:textId="77777777" w:rsidTr="002F764C">
              <w:trPr>
                <w:trHeight w:val="333"/>
              </w:trPr>
              <w:tc>
                <w:tcPr>
                  <w:tcW w:w="1994" w:type="dxa"/>
                </w:tcPr>
                <w:p w14:paraId="70E683E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LCD</w:t>
                  </w:r>
                </w:p>
              </w:tc>
              <w:tc>
                <w:tcPr>
                  <w:tcW w:w="8240" w:type="dxa"/>
                </w:tcPr>
                <w:p w14:paraId="565FC009"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Crystal Displays</w:t>
                  </w:r>
                </w:p>
              </w:tc>
            </w:tr>
            <w:tr w:rsidR="0005116F" w:rsidRPr="00121E9C" w14:paraId="0FF4DF80" w14:textId="77777777" w:rsidTr="002F764C">
              <w:trPr>
                <w:trHeight w:val="333"/>
              </w:trPr>
              <w:tc>
                <w:tcPr>
                  <w:tcW w:w="1994" w:type="dxa"/>
                </w:tcPr>
                <w:p w14:paraId="4FE3E660" w14:textId="77777777" w:rsidR="0005116F"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2025 F</w:t>
                  </w:r>
                </w:p>
                <w:p w14:paraId="7509BF06" w14:textId="77777777" w:rsidR="0005116F"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NAOH</w:t>
                  </w:r>
                </w:p>
                <w:p w14:paraId="11F23455" w14:textId="77777777" w:rsidR="0005116F" w:rsidRPr="00121E9C" w:rsidRDefault="0005116F" w:rsidP="002F764C">
                  <w:pPr>
                    <w:jc w:val="center"/>
                    <w:rPr>
                      <w:rFonts w:ascii="Arial" w:eastAsia="Arial" w:hAnsi="Arial" w:cs="Arial"/>
                      <w:b/>
                      <w:color w:val="000000" w:themeColor="text1"/>
                      <w:sz w:val="20"/>
                      <w:szCs w:val="20"/>
                    </w:rPr>
                  </w:pPr>
                  <w:r>
                    <w:rPr>
                      <w:rFonts w:ascii="Arial" w:eastAsia="Arial" w:hAnsi="Arial" w:cs="Arial"/>
                      <w:b/>
                      <w:color w:val="000000" w:themeColor="text1"/>
                      <w:sz w:val="20"/>
                      <w:szCs w:val="20"/>
                    </w:rPr>
                    <w:t>APAC</w:t>
                  </w:r>
                </w:p>
              </w:tc>
              <w:tc>
                <w:tcPr>
                  <w:tcW w:w="8240" w:type="dxa"/>
                </w:tcPr>
                <w:p w14:paraId="13CE4AC4"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2025 Forecast</w:t>
                  </w:r>
                </w:p>
                <w:p w14:paraId="6C170948"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Sodium Hydroxide</w:t>
                  </w:r>
                </w:p>
                <w:p w14:paraId="4ACC0551"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Asia Pacific</w:t>
                  </w:r>
                </w:p>
              </w:tc>
            </w:tr>
            <w:tr w:rsidR="0005116F" w:rsidRPr="00121E9C" w14:paraId="0FB67191" w14:textId="77777777" w:rsidTr="002F764C">
              <w:trPr>
                <w:trHeight w:val="333"/>
              </w:trPr>
              <w:tc>
                <w:tcPr>
                  <w:tcW w:w="1994" w:type="dxa"/>
                </w:tcPr>
                <w:p w14:paraId="402EFAA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TRAI</w:t>
                  </w:r>
                </w:p>
              </w:tc>
              <w:tc>
                <w:tcPr>
                  <w:tcW w:w="8240" w:type="dxa"/>
                </w:tcPr>
                <w:p w14:paraId="6551D71D"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Telecom Regulatory Authority of India</w:t>
                  </w:r>
                </w:p>
              </w:tc>
            </w:tr>
            <w:tr w:rsidR="0005116F" w:rsidRPr="00121E9C" w14:paraId="104B106A" w14:textId="77777777" w:rsidTr="002F764C">
              <w:trPr>
                <w:trHeight w:val="333"/>
              </w:trPr>
              <w:tc>
                <w:tcPr>
                  <w:tcW w:w="1994" w:type="dxa"/>
                </w:tcPr>
                <w:p w14:paraId="652F8F1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Inc.</w:t>
                  </w:r>
                </w:p>
              </w:tc>
              <w:tc>
                <w:tcPr>
                  <w:tcW w:w="8240" w:type="dxa"/>
                </w:tcPr>
                <w:p w14:paraId="6C90F670" w14:textId="77777777" w:rsidR="0005116F" w:rsidRPr="00E22B0B" w:rsidRDefault="0005116F" w:rsidP="002F764C">
                  <w:pPr>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Incorporated</w:t>
                  </w:r>
                </w:p>
              </w:tc>
            </w:tr>
            <w:tr w:rsidR="0005116F" w:rsidRPr="00121E9C" w14:paraId="6F7CF92D" w14:textId="77777777" w:rsidTr="002F764C">
              <w:trPr>
                <w:trHeight w:val="333"/>
              </w:trPr>
              <w:tc>
                <w:tcPr>
                  <w:tcW w:w="1994" w:type="dxa"/>
                </w:tcPr>
                <w:p w14:paraId="5BD0D555"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EPA</w:t>
                  </w:r>
                </w:p>
              </w:tc>
              <w:tc>
                <w:tcPr>
                  <w:tcW w:w="8240" w:type="dxa"/>
                </w:tcPr>
                <w:p w14:paraId="7594FB6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Environmental protection Agency</w:t>
                  </w:r>
                </w:p>
              </w:tc>
            </w:tr>
            <w:tr w:rsidR="0005116F" w:rsidRPr="00121E9C" w14:paraId="54B016C2" w14:textId="77777777" w:rsidTr="002F764C">
              <w:trPr>
                <w:trHeight w:val="333"/>
              </w:trPr>
              <w:tc>
                <w:tcPr>
                  <w:tcW w:w="1994" w:type="dxa"/>
                </w:tcPr>
                <w:p w14:paraId="287029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EW</w:t>
                  </w:r>
                </w:p>
              </w:tc>
              <w:tc>
                <w:tcPr>
                  <w:tcW w:w="8240" w:type="dxa"/>
                </w:tcPr>
                <w:p w14:paraId="71E40C13"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Equivalent Weight</w:t>
                  </w:r>
                </w:p>
              </w:tc>
            </w:tr>
            <w:tr w:rsidR="0005116F" w:rsidRPr="00121E9C" w14:paraId="552E4ECA" w14:textId="77777777" w:rsidTr="002F764C">
              <w:trPr>
                <w:trHeight w:val="333"/>
              </w:trPr>
              <w:tc>
                <w:tcPr>
                  <w:tcW w:w="1994" w:type="dxa"/>
                </w:tcPr>
                <w:p w14:paraId="0265F303"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KW</w:t>
                  </w:r>
                </w:p>
              </w:tc>
              <w:tc>
                <w:tcPr>
                  <w:tcW w:w="8240" w:type="dxa"/>
                </w:tcPr>
                <w:p w14:paraId="1C286819"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 watt</w:t>
                  </w:r>
                </w:p>
              </w:tc>
            </w:tr>
            <w:tr w:rsidR="0005116F" w:rsidRPr="00121E9C" w14:paraId="4E9EABB9" w14:textId="77777777" w:rsidTr="002F764C">
              <w:trPr>
                <w:trHeight w:val="333"/>
              </w:trPr>
              <w:tc>
                <w:tcPr>
                  <w:tcW w:w="1994" w:type="dxa"/>
                </w:tcPr>
                <w:p w14:paraId="6C9185B4"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Lit/Hr</w:t>
                  </w:r>
                </w:p>
              </w:tc>
              <w:tc>
                <w:tcPr>
                  <w:tcW w:w="8240" w:type="dxa"/>
                </w:tcPr>
                <w:p w14:paraId="25C340EE"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Litre/Hour</w:t>
                  </w:r>
                </w:p>
              </w:tc>
            </w:tr>
            <w:tr w:rsidR="0005116F" w:rsidRPr="00121E9C" w14:paraId="16537699" w14:textId="77777777" w:rsidTr="002F764C">
              <w:trPr>
                <w:trHeight w:val="333"/>
              </w:trPr>
              <w:tc>
                <w:tcPr>
                  <w:tcW w:w="1994" w:type="dxa"/>
                </w:tcPr>
                <w:p w14:paraId="382EBA1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KL/day</w:t>
                  </w:r>
                </w:p>
              </w:tc>
              <w:tc>
                <w:tcPr>
                  <w:tcW w:w="8240" w:type="dxa"/>
                </w:tcPr>
                <w:p w14:paraId="73A4DA31" w14:textId="77777777" w:rsidR="0005116F" w:rsidRPr="00E22B0B" w:rsidRDefault="0005116F" w:rsidP="002F764C">
                  <w:pPr>
                    <w:tabs>
                      <w:tab w:val="left" w:pos="1837"/>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Kilolitre/day</w:t>
                  </w:r>
                </w:p>
              </w:tc>
            </w:tr>
            <w:tr w:rsidR="0005116F" w:rsidRPr="00121E9C" w14:paraId="7E3D911A" w14:textId="77777777" w:rsidTr="002F764C">
              <w:trPr>
                <w:trHeight w:val="333"/>
              </w:trPr>
              <w:tc>
                <w:tcPr>
                  <w:tcW w:w="1994" w:type="dxa"/>
                </w:tcPr>
                <w:p w14:paraId="1AF99B88"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ETP</w:t>
                  </w:r>
                </w:p>
              </w:tc>
              <w:tc>
                <w:tcPr>
                  <w:tcW w:w="8240" w:type="dxa"/>
                </w:tcPr>
                <w:p w14:paraId="74D082F9"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Effluent Treatment Plant</w:t>
                  </w:r>
                </w:p>
              </w:tc>
            </w:tr>
            <w:tr w:rsidR="0005116F" w:rsidRPr="00121E9C" w14:paraId="20EC341A" w14:textId="77777777" w:rsidTr="002F764C">
              <w:trPr>
                <w:trHeight w:val="333"/>
              </w:trPr>
              <w:tc>
                <w:tcPr>
                  <w:tcW w:w="1994" w:type="dxa"/>
                </w:tcPr>
                <w:p w14:paraId="1AF47C06"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LER</w:t>
                  </w:r>
                </w:p>
              </w:tc>
              <w:tc>
                <w:tcPr>
                  <w:tcW w:w="8240" w:type="dxa"/>
                </w:tcPr>
                <w:p w14:paraId="3046A31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Liquid Epoxy Resin</w:t>
                  </w:r>
                </w:p>
              </w:tc>
            </w:tr>
            <w:tr w:rsidR="0005116F" w:rsidRPr="00121E9C" w14:paraId="5E4B8A4F" w14:textId="77777777" w:rsidTr="002F764C">
              <w:trPr>
                <w:trHeight w:val="80"/>
              </w:trPr>
              <w:tc>
                <w:tcPr>
                  <w:tcW w:w="1994" w:type="dxa"/>
                </w:tcPr>
                <w:p w14:paraId="20979580"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NPV</w:t>
                  </w:r>
                </w:p>
              </w:tc>
              <w:tc>
                <w:tcPr>
                  <w:tcW w:w="8240" w:type="dxa"/>
                </w:tcPr>
                <w:p w14:paraId="724F10FC"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Net Present Value</w:t>
                  </w:r>
                </w:p>
              </w:tc>
            </w:tr>
            <w:tr w:rsidR="0005116F" w:rsidRPr="00121E9C" w14:paraId="4F0C0EB1" w14:textId="77777777" w:rsidTr="002F764C">
              <w:trPr>
                <w:trHeight w:val="333"/>
              </w:trPr>
              <w:tc>
                <w:tcPr>
                  <w:tcW w:w="1994" w:type="dxa"/>
                </w:tcPr>
                <w:p w14:paraId="1305CECB"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IRR</w:t>
                  </w:r>
                </w:p>
              </w:tc>
              <w:tc>
                <w:tcPr>
                  <w:tcW w:w="8240" w:type="dxa"/>
                </w:tcPr>
                <w:p w14:paraId="60DB1045"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Internal Rate of Return</w:t>
                  </w:r>
                </w:p>
              </w:tc>
            </w:tr>
            <w:tr w:rsidR="0005116F" w:rsidRPr="00121E9C" w14:paraId="40302571" w14:textId="77777777" w:rsidTr="002F764C">
              <w:trPr>
                <w:trHeight w:val="333"/>
              </w:trPr>
              <w:tc>
                <w:tcPr>
                  <w:tcW w:w="1994" w:type="dxa"/>
                </w:tcPr>
                <w:p w14:paraId="1C9C7E29"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UPR</w:t>
                  </w:r>
                </w:p>
              </w:tc>
              <w:tc>
                <w:tcPr>
                  <w:tcW w:w="8240" w:type="dxa"/>
                </w:tcPr>
                <w:p w14:paraId="3AA0A6EA"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Unsaturated Polyester Resin</w:t>
                  </w:r>
                </w:p>
              </w:tc>
            </w:tr>
            <w:tr w:rsidR="0005116F" w:rsidRPr="00121E9C" w14:paraId="742DBB52" w14:textId="77777777" w:rsidTr="002F764C">
              <w:trPr>
                <w:trHeight w:val="333"/>
              </w:trPr>
              <w:tc>
                <w:tcPr>
                  <w:tcW w:w="1994" w:type="dxa"/>
                </w:tcPr>
                <w:p w14:paraId="12193001" w14:textId="77777777" w:rsidR="0005116F" w:rsidRPr="00121E9C" w:rsidRDefault="0005116F" w:rsidP="002F764C">
                  <w:pPr>
                    <w:jc w:val="center"/>
                    <w:rPr>
                      <w:rFonts w:ascii="Arial" w:eastAsia="Arial" w:hAnsi="Arial" w:cs="Arial"/>
                      <w:b/>
                      <w:color w:val="000000" w:themeColor="text1"/>
                      <w:sz w:val="20"/>
                      <w:szCs w:val="20"/>
                    </w:rPr>
                  </w:pPr>
                  <w:r w:rsidRPr="00121E9C">
                    <w:rPr>
                      <w:rFonts w:ascii="Arial" w:eastAsia="Arial" w:hAnsi="Arial" w:cs="Arial"/>
                      <w:b/>
                      <w:color w:val="000000" w:themeColor="text1"/>
                      <w:sz w:val="20"/>
                      <w:szCs w:val="20"/>
                    </w:rPr>
                    <w:t>IDC</w:t>
                  </w:r>
                </w:p>
              </w:tc>
              <w:tc>
                <w:tcPr>
                  <w:tcW w:w="8240" w:type="dxa"/>
                </w:tcPr>
                <w:p w14:paraId="6B534292" w14:textId="77777777" w:rsidR="0005116F" w:rsidRPr="00E22B0B" w:rsidRDefault="0005116F" w:rsidP="002F764C">
                  <w:pPr>
                    <w:tabs>
                      <w:tab w:val="left" w:pos="1912"/>
                    </w:tabs>
                    <w:jc w:val="center"/>
                    <w:rPr>
                      <w:rFonts w:ascii="Arial" w:eastAsia="Arial" w:hAnsi="Arial" w:cs="Arial"/>
                      <w:b/>
                      <w:color w:val="000000" w:themeColor="text1"/>
                      <w:sz w:val="20"/>
                      <w:szCs w:val="20"/>
                    </w:rPr>
                  </w:pPr>
                  <w:r w:rsidRPr="00E22B0B">
                    <w:rPr>
                      <w:rFonts w:ascii="Arial" w:eastAsia="Arial" w:hAnsi="Arial" w:cs="Arial"/>
                      <w:b/>
                      <w:color w:val="000000" w:themeColor="text1"/>
                      <w:sz w:val="20"/>
                      <w:szCs w:val="20"/>
                    </w:rPr>
                    <w:t>Interest during construction</w:t>
                  </w:r>
                </w:p>
              </w:tc>
            </w:tr>
          </w:tbl>
          <w:p w14:paraId="1978225E" w14:textId="77777777" w:rsidR="0005116F" w:rsidRDefault="0005116F" w:rsidP="002F764C"/>
        </w:tc>
      </w:tr>
    </w:tbl>
    <w:p w14:paraId="7BC0C731" w14:textId="77777777" w:rsidR="0005116F" w:rsidRDefault="0005116F" w:rsidP="0005116F"/>
    <w:p w14:paraId="0191233E" w14:textId="77777777" w:rsidR="0005116F" w:rsidRPr="00DD7642" w:rsidRDefault="0005116F" w:rsidP="00DD7642">
      <w:pPr>
        <w:spacing w:line="360" w:lineRule="auto"/>
        <w:ind w:left="720"/>
        <w:jc w:val="both"/>
        <w:rPr>
          <w:rFonts w:ascii="Arial" w:eastAsia="Arial" w:hAnsi="Arial" w:cs="Arial"/>
          <w:sz w:val="24"/>
          <w:szCs w:val="24"/>
          <w:lang w:val="en-US"/>
        </w:rPr>
      </w:pPr>
    </w:p>
    <w:sectPr w:rsidR="0005116F" w:rsidRPr="00DD7642" w:rsidSect="0016367A">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Nikunj C Patel" w:date="2021-11-23T16:16:00Z" w:initials="NCP">
    <w:p w14:paraId="50C5B675" w14:textId="7E903966" w:rsidR="000D2800" w:rsidRDefault="000D2800">
      <w:pPr>
        <w:pStyle w:val="CommentText"/>
      </w:pPr>
      <w:r>
        <w:rPr>
          <w:rStyle w:val="CommentReference"/>
        </w:rPr>
        <w:annotationRef/>
      </w:r>
      <w:r>
        <w:t xml:space="preserve">Further detailing required. Total co2 </w:t>
      </w:r>
      <w:r w:rsidR="00CC55FA">
        <w:t>emission</w:t>
      </w:r>
      <w:r>
        <w:t xml:space="preserve"> </w:t>
      </w:r>
      <w:r w:rsidR="00CC55FA">
        <w:t>(direct/indirect) and ways of reducing it.</w:t>
      </w:r>
    </w:p>
  </w:comment>
  <w:comment w:id="212" w:author="Nikunj C Patel" w:date="2021-11-23T16:39:00Z" w:initials="NCP">
    <w:p w14:paraId="50BE10D7" w14:textId="34F9B83A" w:rsidR="005457B4" w:rsidRDefault="005457B4">
      <w:pPr>
        <w:pStyle w:val="CommentText"/>
      </w:pPr>
      <w:r>
        <w:rPr>
          <w:rStyle w:val="CommentReference"/>
        </w:rPr>
        <w:annotationRef/>
      </w:r>
      <w:r w:rsidR="000F170C">
        <w:t>To be discussed</w:t>
      </w:r>
    </w:p>
  </w:comment>
  <w:comment w:id="213" w:author="Hardik Malhotra" w:date="2021-11-25T17:42:00Z" w:initials="HM">
    <w:p w14:paraId="30B6B40A" w14:textId="70B47529" w:rsidR="003042BB" w:rsidRDefault="003042BB">
      <w:pPr>
        <w:pStyle w:val="CommentText"/>
      </w:pPr>
      <w:r>
        <w:rPr>
          <w:rStyle w:val="CommentReference"/>
        </w:rPr>
        <w:annotationRef/>
      </w:r>
      <w:r>
        <w:t>Modified.</w:t>
      </w:r>
    </w:p>
  </w:comment>
  <w:comment w:id="216" w:author="Nikunj C Patel" w:date="2021-11-23T16:41:00Z" w:initials="NCP">
    <w:p w14:paraId="359611DD" w14:textId="1C59DB34" w:rsidR="00A53558" w:rsidRDefault="00A53558">
      <w:pPr>
        <w:pStyle w:val="CommentText"/>
      </w:pPr>
      <w:r>
        <w:rPr>
          <w:rStyle w:val="CommentReference"/>
        </w:rPr>
        <w:annotationRef/>
      </w:r>
      <w:r>
        <w:t>CAGR for optimistic &amp; pessimistic values</w:t>
      </w:r>
      <w:r w:rsidR="00BF0088">
        <w:t>?</w:t>
      </w:r>
    </w:p>
  </w:comment>
  <w:comment w:id="228" w:author="Nikunj C Patel" w:date="2021-11-23T17:06:00Z" w:initials="NCP">
    <w:p w14:paraId="35EB17B5" w14:textId="756F12A4" w:rsidR="007D1BF1" w:rsidRDefault="007D1BF1">
      <w:pPr>
        <w:pStyle w:val="CommentText"/>
      </w:pPr>
      <w:r>
        <w:rPr>
          <w:rStyle w:val="CommentReference"/>
        </w:rPr>
        <w:annotationRef/>
      </w:r>
      <w:r>
        <w:t>Raw material/</w:t>
      </w:r>
      <w:r w:rsidR="00937C7C">
        <w:t xml:space="preserve">overhead and total cost does not match with </w:t>
      </w:r>
      <w:proofErr w:type="spellStart"/>
      <w:r w:rsidR="00937C7C">
        <w:t>opex</w:t>
      </w:r>
      <w:proofErr w:type="spellEnd"/>
      <w:r w:rsidR="00937C7C">
        <w:t xml:space="preserve"> calculation. Epoxy price is not matching with above chart</w:t>
      </w:r>
    </w:p>
  </w:comment>
  <w:comment w:id="229" w:author="Hardik Malhotra" w:date="2021-11-25T16:56:00Z" w:initials="HM">
    <w:p w14:paraId="2B9D4975" w14:textId="4B4FEB0A" w:rsidR="002C04BC" w:rsidRDefault="002C04BC">
      <w:pPr>
        <w:pStyle w:val="CommentText"/>
      </w:pPr>
      <w:r>
        <w:rPr>
          <w:rStyle w:val="CommentReference"/>
        </w:rPr>
        <w:annotationRef/>
      </w:r>
      <w:r>
        <w:t>Done</w:t>
      </w:r>
    </w:p>
  </w:comment>
  <w:comment w:id="332" w:author="Nikunj C Patel" w:date="2021-11-23T17:11:00Z" w:initials="NCP">
    <w:p w14:paraId="2F7882F4" w14:textId="7DBBBB50" w:rsidR="000C6F18" w:rsidRDefault="000C6F18">
      <w:pPr>
        <w:pStyle w:val="CommentText"/>
      </w:pPr>
      <w:r>
        <w:rPr>
          <w:rStyle w:val="CommentReference"/>
        </w:rPr>
        <w:annotationRef/>
      </w:r>
      <w:r>
        <w:t xml:space="preserve">Price and cost are not matching with </w:t>
      </w:r>
      <w:proofErr w:type="spellStart"/>
      <w:r>
        <w:t>opex</w:t>
      </w:r>
      <w:proofErr w:type="spellEnd"/>
      <w:r>
        <w:t xml:space="preserve"> calculation.</w:t>
      </w:r>
      <w:r w:rsidR="004E5CDC">
        <w:t xml:space="preserve"> </w:t>
      </w:r>
      <w:r w:rsidR="004F27E9">
        <w:t xml:space="preserve">Epoxy price is not matching with price chart &amp; benefit calculation. Raw material price is also different than </w:t>
      </w:r>
      <w:proofErr w:type="spellStart"/>
      <w:r w:rsidR="004F27E9">
        <w:t>opex</w:t>
      </w:r>
      <w:proofErr w:type="spellEnd"/>
      <w:r w:rsidR="004F27E9">
        <w:t xml:space="preserve"> calculation. Let’s discuss all basis</w:t>
      </w:r>
      <w:proofErr w:type="gramStart"/>
      <w:r w:rsidR="004F27E9">
        <w:t>.</w:t>
      </w:r>
      <w:r w:rsidR="00FE4CF3">
        <w:t xml:space="preserve"> </w:t>
      </w:r>
      <w:r>
        <w:t xml:space="preserve"> </w:t>
      </w:r>
      <w:proofErr w:type="gramEnd"/>
    </w:p>
  </w:comment>
  <w:comment w:id="333" w:author="Ritu Kamra" w:date="2021-11-25T14:50:00Z" w:initials="RK">
    <w:p w14:paraId="7F2B0168" w14:textId="2FE1DD8E" w:rsidR="00341912" w:rsidRDefault="00341912">
      <w:pPr>
        <w:pStyle w:val="CommentText"/>
      </w:pPr>
      <w:r>
        <w:rPr>
          <w:rStyle w:val="CommentReference"/>
        </w:rPr>
        <w:annotationRef/>
      </w:r>
    </w:p>
  </w:comment>
  <w:comment w:id="334" w:author="Hardik Malhotra" w:date="2021-11-25T17:25:00Z" w:initials="HM">
    <w:p w14:paraId="57158E2B" w14:textId="69B81641" w:rsidR="003F09F6" w:rsidRDefault="003F09F6">
      <w:pPr>
        <w:pStyle w:val="CommentText"/>
      </w:pPr>
      <w:r>
        <w:rPr>
          <w:rStyle w:val="CommentReference"/>
        </w:rPr>
        <w:annotationRef/>
      </w:r>
      <w:r>
        <w:t>Done.</w:t>
      </w:r>
    </w:p>
  </w:comment>
  <w:comment w:id="688" w:author="Nikunj C Patel" w:date="2021-11-22T11:53:00Z" w:initials="NCP">
    <w:p w14:paraId="41A8ABF9" w14:textId="77777777" w:rsidR="00A82E79" w:rsidRDefault="00A82E79">
      <w:pPr>
        <w:pStyle w:val="CommentText"/>
      </w:pPr>
      <w:r>
        <w:rPr>
          <w:rStyle w:val="CommentReference"/>
        </w:rPr>
        <w:annotationRef/>
      </w:r>
      <w:r>
        <w:t>% values &amp; capacity figures are not matching.</w:t>
      </w:r>
    </w:p>
    <w:p w14:paraId="6B64B15C" w14:textId="77777777" w:rsidR="00A82E79" w:rsidRDefault="00A82E79">
      <w:pPr>
        <w:pStyle w:val="CommentText"/>
      </w:pPr>
      <w:r>
        <w:t>Why Bis A &amp; Bis F are not covered for so</w:t>
      </w:r>
      <w:r w:rsidR="00A876A5">
        <w:t>li</w:t>
      </w:r>
      <w:r>
        <w:t xml:space="preserve">d </w:t>
      </w:r>
      <w:r w:rsidR="00A876A5">
        <w:t>epoxy resin. To be covered</w:t>
      </w:r>
      <w:r w:rsidR="00D16273">
        <w:t>.</w:t>
      </w:r>
    </w:p>
    <w:p w14:paraId="1E3242C9" w14:textId="02ED13BE" w:rsidR="00D16273" w:rsidRDefault="00D16273">
      <w:pPr>
        <w:pStyle w:val="CommentText"/>
      </w:pPr>
      <w:r>
        <w:t>Is it bifurcation between liquid /solid or standard/</w:t>
      </w:r>
      <w:r w:rsidR="006E27F3">
        <w:t>specialised</w:t>
      </w:r>
      <w:r w:rsidR="003830F3">
        <w:t>?</w:t>
      </w:r>
    </w:p>
  </w:comment>
  <w:comment w:id="733" w:author="Nikunj C Patel" w:date="2021-11-22T11:55:00Z" w:initials="NCP">
    <w:p w14:paraId="02FEC88A" w14:textId="05EB3AE8" w:rsidR="00A876A5" w:rsidRDefault="00A876A5">
      <w:pPr>
        <w:pStyle w:val="CommentText"/>
      </w:pPr>
      <w:r>
        <w:rPr>
          <w:rStyle w:val="CommentReference"/>
        </w:rPr>
        <w:annotationRef/>
      </w:r>
      <w:r>
        <w:t>Value missing</w:t>
      </w:r>
    </w:p>
  </w:comment>
  <w:comment w:id="803" w:author="Nikunj C Patel" w:date="2021-11-22T12:21:00Z" w:initials="NCP">
    <w:p w14:paraId="5A955984" w14:textId="3A4116D2" w:rsidR="007E6DF1" w:rsidRDefault="007E6DF1">
      <w:pPr>
        <w:pStyle w:val="CommentText"/>
      </w:pPr>
      <w:r>
        <w:rPr>
          <w:rStyle w:val="CommentReference"/>
        </w:rPr>
        <w:annotationRef/>
      </w:r>
      <w:r w:rsidR="00B37DE4">
        <w:t>Standard/specialised or liquid/solid. Please check</w:t>
      </w:r>
    </w:p>
  </w:comment>
  <w:comment w:id="804" w:author="Hardik Malhotra" w:date="2021-11-25T17:09:00Z" w:initials="HM">
    <w:p w14:paraId="5B5596C8" w14:textId="5EE4FE78" w:rsidR="00CA58DD" w:rsidRDefault="00CA58DD">
      <w:pPr>
        <w:pStyle w:val="CommentText"/>
      </w:pPr>
      <w:r>
        <w:rPr>
          <w:rStyle w:val="CommentReference"/>
        </w:rPr>
        <w:annotationRef/>
      </w:r>
      <w:r>
        <w:t>Done.</w:t>
      </w:r>
    </w:p>
  </w:comment>
  <w:comment w:id="815" w:author="Nikunj C Patel" w:date="2021-11-22T12:54:00Z" w:initials="NCP">
    <w:p w14:paraId="686C7CBC" w14:textId="5B433388" w:rsidR="00E41DAF" w:rsidRDefault="00E41DAF">
      <w:pPr>
        <w:pStyle w:val="CommentText"/>
      </w:pPr>
      <w:r>
        <w:rPr>
          <w:rStyle w:val="CommentReference"/>
        </w:rPr>
        <w:annotationRef/>
      </w:r>
      <w:r w:rsidR="0050201C">
        <w:t>Is it different unit or same unit?</w:t>
      </w:r>
    </w:p>
  </w:comment>
  <w:comment w:id="816" w:author="Ritu Kamra" w:date="2021-11-25T14:50:00Z" w:initials="RK">
    <w:p w14:paraId="6B18F778" w14:textId="51BB01EF" w:rsidR="00341912" w:rsidRDefault="00341912">
      <w:pPr>
        <w:pStyle w:val="CommentText"/>
      </w:pPr>
      <w:r>
        <w:rPr>
          <w:rStyle w:val="CommentReference"/>
        </w:rPr>
        <w:annotationRef/>
      </w:r>
      <w:r>
        <w:t>Reference Given</w:t>
      </w:r>
      <w:r w:rsidR="003F09F6">
        <w:t xml:space="preserve"> Below</w:t>
      </w:r>
    </w:p>
  </w:comment>
  <w:comment w:id="817" w:author="Nikunj C Patel" w:date="2021-11-22T16:08:00Z" w:initials="NCP">
    <w:p w14:paraId="22606023" w14:textId="3EF9A218" w:rsidR="00353C97" w:rsidRDefault="00353C97">
      <w:pPr>
        <w:pStyle w:val="CommentText"/>
      </w:pPr>
      <w:r>
        <w:rPr>
          <w:rStyle w:val="CommentReference"/>
        </w:rPr>
        <w:annotationRef/>
      </w:r>
      <w:r>
        <w:t>Is cib</w:t>
      </w:r>
      <w:r w:rsidR="006B2291">
        <w:t>a</w:t>
      </w:r>
      <w:r>
        <w:t xml:space="preserve"> </w:t>
      </w:r>
      <w:proofErr w:type="spellStart"/>
      <w:r>
        <w:t>g</w:t>
      </w:r>
      <w:r w:rsidR="006B2291">
        <w:t>e</w:t>
      </w:r>
      <w:r>
        <w:t>igy</w:t>
      </w:r>
      <w:proofErr w:type="spellEnd"/>
      <w:r>
        <w:t xml:space="preserve"> is available </w:t>
      </w:r>
      <w:r w:rsidR="006B2291">
        <w:t>or took over by another company? Please check.</w:t>
      </w:r>
    </w:p>
  </w:comment>
  <w:comment w:id="818" w:author="Ritu Kamra" w:date="2021-11-25T13:44:00Z" w:initials="RK">
    <w:p w14:paraId="132DE5C2" w14:textId="4C1FB5DE" w:rsidR="004D63F1" w:rsidRDefault="004D63F1">
      <w:pPr>
        <w:pStyle w:val="CommentText"/>
      </w:pPr>
      <w:r>
        <w:rPr>
          <w:rStyle w:val="CommentReference"/>
        </w:rPr>
        <w:annotationRef/>
      </w:r>
      <w:r>
        <w:t>Ciba Geigy, now Huntsman is available for licensing</w:t>
      </w:r>
    </w:p>
  </w:comment>
  <w:comment w:id="822" w:author="Nikunj C Patel" w:date="2021-11-22T17:21:00Z" w:initials="NCP">
    <w:p w14:paraId="7C88727E" w14:textId="77777777" w:rsidR="005F589A" w:rsidRDefault="005F589A" w:rsidP="005F589A">
      <w:pPr>
        <w:pStyle w:val="CommentText"/>
      </w:pPr>
      <w:r>
        <w:rPr>
          <w:rStyle w:val="CommentReference"/>
        </w:rPr>
        <w:annotationRef/>
      </w:r>
      <w:r>
        <w:rPr>
          <w:rStyle w:val="CommentReference"/>
        </w:rPr>
        <w:annotationRef/>
      </w:r>
      <w:r>
        <w:t>Is reaction exothermic? Please mention</w:t>
      </w:r>
    </w:p>
    <w:p w14:paraId="08784A43" w14:textId="199D4708" w:rsidR="005F589A" w:rsidRDefault="005F589A">
      <w:pPr>
        <w:pStyle w:val="CommentText"/>
      </w:pPr>
    </w:p>
  </w:comment>
  <w:comment w:id="823" w:author="Ritu Kamra" w:date="2021-11-25T13:53:00Z" w:initials="RK">
    <w:p w14:paraId="73EDD1C0" w14:textId="13937E6E" w:rsidR="002C4179" w:rsidRDefault="002C4179">
      <w:pPr>
        <w:pStyle w:val="CommentText"/>
      </w:pPr>
      <w:r>
        <w:rPr>
          <w:rStyle w:val="CommentReference"/>
        </w:rPr>
        <w:annotationRef/>
      </w:r>
      <w:proofErr w:type="gramStart"/>
      <w:r>
        <w:t>Yes</w:t>
      </w:r>
      <w:proofErr w:type="gramEnd"/>
      <w:r>
        <w:t xml:space="preserve"> Reaction btw BPA &amp; ECH is Exothermic</w:t>
      </w:r>
      <w:r w:rsidR="0041288C">
        <w:t xml:space="preserve"> when </w:t>
      </w:r>
      <w:proofErr w:type="spellStart"/>
      <w:r w:rsidR="0041288C">
        <w:t>NaoH</w:t>
      </w:r>
      <w:proofErr w:type="spellEnd"/>
      <w:r w:rsidR="0041288C">
        <w:t xml:space="preserve"> is added as catalyst</w:t>
      </w:r>
      <w:r>
        <w:t>, which need to be maintain with jacketed cooling &amp; chilled water</w:t>
      </w:r>
      <w:r w:rsidR="0041288C">
        <w:t xml:space="preserve">. &amp; when NAOH is added as dichlorination </w:t>
      </w:r>
      <w:proofErr w:type="gramStart"/>
      <w:r w:rsidR="0041288C">
        <w:t>agent ,</w:t>
      </w:r>
      <w:proofErr w:type="gramEnd"/>
      <w:r w:rsidR="0041288C">
        <w:t xml:space="preserve"> reaction is no longer exothermic</w:t>
      </w:r>
    </w:p>
  </w:comment>
  <w:comment w:id="828" w:author="Nikunj C Patel" w:date="2021-11-22T17:09:00Z" w:initials="NCP">
    <w:p w14:paraId="7FE93806" w14:textId="77777777" w:rsidR="001A76FB" w:rsidRDefault="001A76FB">
      <w:pPr>
        <w:pStyle w:val="CommentText"/>
      </w:pPr>
      <w:r>
        <w:rPr>
          <w:rStyle w:val="CommentReference"/>
        </w:rPr>
        <w:annotationRef/>
      </w:r>
      <w:r>
        <w:t>Why salt require disposal / can be considered as by product by selling. Any treatment required for salt production?</w:t>
      </w:r>
    </w:p>
    <w:p w14:paraId="145D8D24" w14:textId="2D6467A7" w:rsidR="001A76FB" w:rsidRDefault="001A76FB">
      <w:pPr>
        <w:pStyle w:val="CommentText"/>
      </w:pPr>
    </w:p>
  </w:comment>
  <w:comment w:id="829" w:author="Ritu Kamra" w:date="2021-11-25T13:54:00Z" w:initials="RK">
    <w:p w14:paraId="46A3F8D8" w14:textId="77B96394" w:rsidR="002C4179" w:rsidRDefault="002C4179">
      <w:pPr>
        <w:pStyle w:val="CommentText"/>
      </w:pPr>
      <w:r>
        <w:rPr>
          <w:rStyle w:val="CommentReference"/>
        </w:rPr>
        <w:annotationRef/>
      </w:r>
      <w:r>
        <w:t>Here, Salt separated is to be send to salt separation area i.e., MEE/MVR. For every 1 Kg of epoxy production 0.33 Kg (approx..) of salt is produce. Separated salt is further sent to the packaging section or if required can be land fill.</w:t>
      </w:r>
    </w:p>
  </w:comment>
  <w:comment w:id="830" w:author="Nikunj C Patel" w:date="2021-11-22T17:10:00Z" w:initials="NCP">
    <w:p w14:paraId="31172D86" w14:textId="08ABCE98" w:rsidR="001A76FB" w:rsidRDefault="001A76FB">
      <w:pPr>
        <w:pStyle w:val="CommentText"/>
      </w:pPr>
      <w:r>
        <w:rPr>
          <w:rStyle w:val="CommentReference"/>
        </w:rPr>
        <w:annotationRef/>
      </w:r>
      <w:r w:rsidR="00636534">
        <w:t xml:space="preserve">Please mention details about </w:t>
      </w:r>
      <w:proofErr w:type="gramStart"/>
      <w:r w:rsidR="00636534">
        <w:t>waste water</w:t>
      </w:r>
      <w:proofErr w:type="gramEnd"/>
      <w:r w:rsidR="00636534">
        <w:t xml:space="preserve"> treatment &amp; solid dispo</w:t>
      </w:r>
      <w:r w:rsidR="00B97C52">
        <w:t>sal</w:t>
      </w:r>
      <w:r w:rsidR="00636534">
        <w:t xml:space="preserve">. Input </w:t>
      </w:r>
      <w:proofErr w:type="spellStart"/>
      <w:proofErr w:type="gramStart"/>
      <w:r w:rsidR="00B97C52">
        <w:t>streams,treatment</w:t>
      </w:r>
      <w:proofErr w:type="gramEnd"/>
      <w:r w:rsidR="00B97C52">
        <w:t>,disposal</w:t>
      </w:r>
      <w:proofErr w:type="spellEnd"/>
      <w:r w:rsidR="00B97C52">
        <w:t>.</w:t>
      </w:r>
      <w:r w:rsidR="00636534">
        <w:t xml:space="preserve"> </w:t>
      </w:r>
    </w:p>
  </w:comment>
  <w:comment w:id="833" w:author="Nikunj C Patel" w:date="2021-11-22T17:20:00Z" w:initials="NCP">
    <w:p w14:paraId="628A5A7C" w14:textId="0F47B16F" w:rsidR="005F589A" w:rsidRDefault="005F589A">
      <w:pPr>
        <w:pStyle w:val="CommentText"/>
      </w:pPr>
      <w:r>
        <w:rPr>
          <w:rStyle w:val="CommentReference"/>
        </w:rPr>
        <w:annotationRef/>
      </w:r>
      <w:r>
        <w:t>Is reaction exothermic? Please mention</w:t>
      </w:r>
    </w:p>
  </w:comment>
  <w:comment w:id="834" w:author="Ritu Kamra" w:date="2021-11-25T14:10:00Z" w:initials="RK">
    <w:p w14:paraId="4EE51814" w14:textId="1E8ECEEB" w:rsidR="0041288C" w:rsidRDefault="0041288C">
      <w:pPr>
        <w:pStyle w:val="CommentText"/>
      </w:pPr>
      <w:r>
        <w:rPr>
          <w:rStyle w:val="CommentReference"/>
        </w:rPr>
        <w:annotationRef/>
      </w:r>
      <w:r>
        <w:t>Reaction is exothermic in nature, With the proceeding of reaction exothermicity decrease….</w:t>
      </w:r>
    </w:p>
  </w:comment>
  <w:comment w:id="835" w:author="Nikunj C Patel" w:date="2021-11-22T17:18:00Z" w:initials="NCP">
    <w:p w14:paraId="0A914DF9" w14:textId="798255BB" w:rsidR="00F230F1" w:rsidRDefault="00F230F1">
      <w:pPr>
        <w:pStyle w:val="CommentText"/>
      </w:pPr>
      <w:r>
        <w:rPr>
          <w:rStyle w:val="CommentReference"/>
        </w:rPr>
        <w:annotationRef/>
      </w:r>
      <w:r>
        <w:t xml:space="preserve">How </w:t>
      </w:r>
      <w:proofErr w:type="gramStart"/>
      <w:r>
        <w:t>xylene is</w:t>
      </w:r>
      <w:proofErr w:type="gramEnd"/>
      <w:r>
        <w:t xml:space="preserve"> removed from process?</w:t>
      </w:r>
      <w:r w:rsidR="0032242F">
        <w:t xml:space="preserve"> Or it is another grade? </w:t>
      </w:r>
    </w:p>
  </w:comment>
  <w:comment w:id="836" w:author="Ritu Kamra" w:date="2021-11-25T13:58:00Z" w:initials="RK">
    <w:p w14:paraId="1E2E2B44" w14:textId="07B6B452" w:rsidR="002C4179" w:rsidRDefault="002C4179">
      <w:pPr>
        <w:pStyle w:val="CommentText"/>
      </w:pPr>
      <w:r>
        <w:rPr>
          <w:rStyle w:val="CommentReference"/>
        </w:rPr>
        <w:annotationRef/>
      </w:r>
      <w:r>
        <w:t xml:space="preserve">Xylene is used for the solvent cut grade </w:t>
      </w:r>
      <w:proofErr w:type="gramStart"/>
      <w:r>
        <w:t>&amp;  for</w:t>
      </w:r>
      <w:proofErr w:type="gramEnd"/>
      <w:r>
        <w:t xml:space="preserve"> SER (Solid Epoxy Resin) xylene will be avoided &amp; to be proceed further </w:t>
      </w:r>
    </w:p>
  </w:comment>
  <w:comment w:id="900" w:author="Nikunj C Patel" w:date="2021-11-23T07:53:00Z" w:initials="NCP">
    <w:p w14:paraId="5D6D3B7F" w14:textId="70C8CD1C" w:rsidR="004D06D5" w:rsidRDefault="004D06D5">
      <w:pPr>
        <w:pStyle w:val="CommentText"/>
      </w:pPr>
      <w:r>
        <w:rPr>
          <w:rStyle w:val="CommentReference"/>
        </w:rPr>
        <w:annotationRef/>
      </w:r>
      <w:r w:rsidR="00AD3B25">
        <w:t>480 KLD recycle quantity</w:t>
      </w:r>
      <w:proofErr w:type="gramStart"/>
      <w:r w:rsidR="00AD3B25">
        <w:t xml:space="preserve">.  </w:t>
      </w:r>
      <w:proofErr w:type="gramEnd"/>
      <w:r w:rsidR="00AD3B25">
        <w:t xml:space="preserve">Total consumption </w:t>
      </w:r>
      <w:r w:rsidR="00AC43DA">
        <w:t>1527 KLD</w:t>
      </w:r>
    </w:p>
  </w:comment>
  <w:comment w:id="908" w:author="Nikunj C Patel" w:date="2021-11-23T07:59:00Z" w:initials="NCP">
    <w:p w14:paraId="2AADB7A8" w14:textId="4C2A318D" w:rsidR="008F6BAD" w:rsidRDefault="008F6BAD">
      <w:pPr>
        <w:pStyle w:val="CommentText"/>
      </w:pPr>
      <w:r>
        <w:rPr>
          <w:rStyle w:val="CommentReference"/>
        </w:rPr>
        <w:annotationRef/>
      </w:r>
      <w:r w:rsidR="00423ADB">
        <w:t>158 KLD as per Hindusthan. Please check</w:t>
      </w:r>
    </w:p>
  </w:comment>
  <w:comment w:id="909" w:author="Hardik Malhotra" w:date="2021-11-25T17:27:00Z" w:initials="HM">
    <w:p w14:paraId="13225107" w14:textId="61BB9D33" w:rsidR="003F09F6" w:rsidRDefault="003F09F6">
      <w:pPr>
        <w:pStyle w:val="CommentText"/>
      </w:pPr>
      <w:r>
        <w:rPr>
          <w:rStyle w:val="CommentReference"/>
        </w:rPr>
        <w:annotationRef/>
      </w:r>
      <w:r>
        <w:t>Modified.</w:t>
      </w:r>
    </w:p>
  </w:comment>
  <w:comment w:id="913" w:author="Nikunj C Patel" w:date="2021-11-23T08:02:00Z" w:initials="NCP">
    <w:p w14:paraId="7654F14D" w14:textId="4E0541BB" w:rsidR="00717896" w:rsidRDefault="00717896">
      <w:pPr>
        <w:pStyle w:val="CommentText"/>
      </w:pPr>
      <w:r>
        <w:rPr>
          <w:rStyle w:val="CommentReference"/>
        </w:rPr>
        <w:annotationRef/>
      </w:r>
      <w:r>
        <w:t xml:space="preserve">Please clarify </w:t>
      </w:r>
      <w:r w:rsidR="006D4262">
        <w:t>basis for quantity and water balance</w:t>
      </w:r>
    </w:p>
  </w:comment>
  <w:comment w:id="914" w:author="Hardik Malhotra" w:date="2021-11-25T17:27:00Z" w:initials="HM">
    <w:p w14:paraId="758AA99B" w14:textId="29FABC94" w:rsidR="003F09F6" w:rsidRDefault="003F09F6">
      <w:pPr>
        <w:pStyle w:val="CommentText"/>
      </w:pPr>
      <w:r>
        <w:rPr>
          <w:rStyle w:val="CommentReference"/>
        </w:rPr>
        <w:annotationRef/>
      </w:r>
      <w:r>
        <w:t>Basis Provided as per Primary respondent feedback.</w:t>
      </w:r>
    </w:p>
  </w:comment>
  <w:comment w:id="917" w:author="Nikunj C Patel" w:date="2021-11-23T08:25:00Z" w:initials="NCP">
    <w:p w14:paraId="317B83A8" w14:textId="766420B6" w:rsidR="00113466" w:rsidRDefault="00113466">
      <w:pPr>
        <w:pStyle w:val="CommentText"/>
      </w:pPr>
      <w:r>
        <w:rPr>
          <w:rStyle w:val="CommentReference"/>
        </w:rPr>
        <w:annotationRef/>
      </w:r>
      <w:r w:rsidR="00FF218A">
        <w:t xml:space="preserve">Steam requirement is not covered. </w:t>
      </w:r>
      <w:r>
        <w:t xml:space="preserve">We </w:t>
      </w:r>
      <w:r w:rsidR="00FF218A">
        <w:t xml:space="preserve">also </w:t>
      </w:r>
      <w:r>
        <w:t>need approximate consumption (per MT) for all utilities steam/power</w:t>
      </w:r>
      <w:r w:rsidR="004959E3">
        <w:t>/cooling water</w:t>
      </w:r>
    </w:p>
  </w:comment>
  <w:comment w:id="918" w:author="Hardik Malhotra" w:date="2021-11-25T17:28:00Z" w:initials="HM">
    <w:p w14:paraId="1321557B" w14:textId="0D491544" w:rsidR="003F09F6" w:rsidRDefault="003F09F6">
      <w:pPr>
        <w:pStyle w:val="CommentText"/>
      </w:pPr>
      <w:r>
        <w:rPr>
          <w:rStyle w:val="CommentReference"/>
        </w:rPr>
        <w:annotationRef/>
      </w:r>
      <w:r>
        <w:t>Couldn’t comprehend the requested data through our data repository.</w:t>
      </w:r>
    </w:p>
  </w:comment>
  <w:comment w:id="919" w:author="Nikunj C Patel" w:date="2021-11-23T08:53:00Z" w:initials="NCP">
    <w:p w14:paraId="2ED4D906" w14:textId="4A472DD5" w:rsidR="009A0D09" w:rsidRDefault="009A0D09">
      <w:pPr>
        <w:pStyle w:val="CommentText"/>
      </w:pPr>
      <w:r>
        <w:rPr>
          <w:rStyle w:val="CommentReference"/>
        </w:rPr>
        <w:annotationRef/>
      </w:r>
      <w:r>
        <w:t xml:space="preserve">Source of </w:t>
      </w:r>
      <w:proofErr w:type="spellStart"/>
      <w:proofErr w:type="gramStart"/>
      <w:r>
        <w:t>information,which</w:t>
      </w:r>
      <w:proofErr w:type="spellEnd"/>
      <w:proofErr w:type="gramEnd"/>
      <w:r>
        <w:t xml:space="preserve"> plant?</w:t>
      </w:r>
    </w:p>
  </w:comment>
  <w:comment w:id="920" w:author="Hardik Malhotra" w:date="2021-11-25T17:28:00Z" w:initials="HM">
    <w:p w14:paraId="47C18E8B" w14:textId="3B26D900" w:rsidR="003F09F6" w:rsidRDefault="003F09F6">
      <w:pPr>
        <w:pStyle w:val="CommentText"/>
      </w:pPr>
      <w:r>
        <w:rPr>
          <w:rStyle w:val="CommentReference"/>
        </w:rPr>
        <w:annotationRef/>
      </w:r>
      <w:r>
        <w:t>Referred as per primary respondent from project design consultant.</w:t>
      </w:r>
    </w:p>
  </w:comment>
  <w:comment w:id="921" w:author="Nikunj C Patel" w:date="2021-11-23T08:47:00Z" w:initials="NCP">
    <w:p w14:paraId="27EBBD41" w14:textId="0F47AB6F" w:rsidR="00CC5279" w:rsidRDefault="00CC5279">
      <w:pPr>
        <w:pStyle w:val="CommentText"/>
      </w:pPr>
      <w:r>
        <w:rPr>
          <w:rStyle w:val="CommentReference"/>
        </w:rPr>
        <w:annotationRef/>
      </w:r>
      <w:r w:rsidR="002E7556">
        <w:t xml:space="preserve">Source of </w:t>
      </w:r>
      <w:proofErr w:type="spellStart"/>
      <w:proofErr w:type="gramStart"/>
      <w:r w:rsidR="002E7556">
        <w:t>information</w:t>
      </w:r>
      <w:r w:rsidR="009A0D09">
        <w:t>,which</w:t>
      </w:r>
      <w:proofErr w:type="spellEnd"/>
      <w:proofErr w:type="gramEnd"/>
      <w:r w:rsidR="009A0D09">
        <w:t xml:space="preserve"> plant</w:t>
      </w:r>
      <w:r w:rsidR="002E7556">
        <w:t>? Quantity very differe</w:t>
      </w:r>
      <w:r w:rsidR="0012441D">
        <w:t xml:space="preserve">nt than </w:t>
      </w:r>
      <w:proofErr w:type="spellStart"/>
      <w:r w:rsidR="0012441D">
        <w:t>kukdo</w:t>
      </w:r>
      <w:proofErr w:type="spellEnd"/>
      <w:r w:rsidR="0012441D">
        <w:t xml:space="preserve"> report</w:t>
      </w:r>
    </w:p>
  </w:comment>
  <w:comment w:id="922" w:author="Hardik Malhotra" w:date="2021-11-25T17:14:00Z" w:initials="HM">
    <w:p w14:paraId="35ADC6F2" w14:textId="5C5FA9AB" w:rsidR="00A419BA" w:rsidRDefault="00A419BA">
      <w:pPr>
        <w:pStyle w:val="CommentText"/>
      </w:pPr>
      <w:r>
        <w:rPr>
          <w:rStyle w:val="CommentReference"/>
        </w:rPr>
        <w:annotationRef/>
      </w:r>
      <w:r>
        <w:t>Primary research</w:t>
      </w:r>
      <w:r w:rsidR="003F09F6">
        <w:t>.</w:t>
      </w:r>
    </w:p>
  </w:comment>
  <w:comment w:id="924" w:author="Nikunj C Patel" w:date="2021-11-23T10:00:00Z" w:initials="NCP">
    <w:p w14:paraId="77AEA403" w14:textId="04BA057F" w:rsidR="00CA0E2D" w:rsidRDefault="00CA0E2D">
      <w:pPr>
        <w:pStyle w:val="CommentText"/>
      </w:pPr>
      <w:r>
        <w:rPr>
          <w:rStyle w:val="CommentReference"/>
        </w:rPr>
        <w:annotationRef/>
      </w:r>
      <w:r>
        <w:t>Check hydrogen requirement?</w:t>
      </w:r>
    </w:p>
  </w:comment>
  <w:comment w:id="925" w:author="Hardik Malhotra" w:date="2021-11-25T17:30:00Z" w:initials="HM">
    <w:p w14:paraId="7DBDD8BF" w14:textId="69C83C90" w:rsidR="003F09F6" w:rsidRDefault="003F09F6">
      <w:pPr>
        <w:pStyle w:val="CommentText"/>
      </w:pPr>
      <w:r>
        <w:rPr>
          <w:rStyle w:val="CommentReference"/>
        </w:rPr>
        <w:annotationRef/>
      </w:r>
      <w:r>
        <w:t>Modified.</w:t>
      </w:r>
    </w:p>
  </w:comment>
  <w:comment w:id="926" w:author="Nikunj C Patel" w:date="2021-11-23T10:12:00Z" w:initials="NCP">
    <w:p w14:paraId="3F30D716" w14:textId="04B57AAB" w:rsidR="002E375A" w:rsidRDefault="002E375A">
      <w:pPr>
        <w:pStyle w:val="CommentText"/>
      </w:pPr>
      <w:r>
        <w:rPr>
          <w:rStyle w:val="CommentReference"/>
        </w:rPr>
        <w:annotationRef/>
      </w:r>
      <w:r>
        <w:t xml:space="preserve">Purpose of other chemicals </w:t>
      </w:r>
      <w:r w:rsidR="00BB12CB">
        <w:t>for solid &amp; solution grade</w:t>
      </w:r>
    </w:p>
  </w:comment>
  <w:comment w:id="927" w:author="Nikunj C Patel" w:date="2021-11-23T10:14:00Z" w:initials="NCP">
    <w:p w14:paraId="597D087A" w14:textId="45C0EC7F" w:rsidR="007D54AB" w:rsidRDefault="007D54AB">
      <w:pPr>
        <w:pStyle w:val="CommentText"/>
      </w:pPr>
      <w:r>
        <w:rPr>
          <w:rStyle w:val="CommentReference"/>
        </w:rPr>
        <w:annotationRef/>
      </w:r>
      <w:r w:rsidR="00C94CD8">
        <w:t xml:space="preserve">Capex &amp; return/payback also to be calculated in phase wise manner. For </w:t>
      </w:r>
      <w:r w:rsidR="00161563">
        <w:t>42 KTA &amp; 84 KTA</w:t>
      </w:r>
    </w:p>
  </w:comment>
  <w:comment w:id="928" w:author="Hardik Malhotra" w:date="2021-11-25T17:30:00Z" w:initials="HM">
    <w:p w14:paraId="41C85846" w14:textId="2C9FFBBB" w:rsidR="003F09F6" w:rsidRDefault="003F09F6">
      <w:pPr>
        <w:pStyle w:val="CommentText"/>
      </w:pPr>
      <w:r>
        <w:rPr>
          <w:rStyle w:val="CommentReference"/>
        </w:rPr>
        <w:annotationRef/>
      </w:r>
      <w:r>
        <w:t>Modified.</w:t>
      </w:r>
    </w:p>
  </w:comment>
  <w:comment w:id="950" w:author="Nikunj C Patel" w:date="2021-11-23T10:19:00Z" w:initials="NCP">
    <w:p w14:paraId="3756904B" w14:textId="603EA7F8" w:rsidR="00944A79" w:rsidRDefault="00944A79">
      <w:pPr>
        <w:pStyle w:val="CommentText"/>
      </w:pPr>
      <w:r>
        <w:rPr>
          <w:rStyle w:val="CommentReference"/>
        </w:rPr>
        <w:annotationRef/>
      </w:r>
      <w:proofErr w:type="gramStart"/>
      <w:r>
        <w:t>Is</w:t>
      </w:r>
      <w:proofErr w:type="gramEnd"/>
      <w:r>
        <w:t xml:space="preserve"> license fees considered?</w:t>
      </w:r>
    </w:p>
  </w:comment>
  <w:comment w:id="951" w:author="Hardik Malhotra" w:date="2021-11-25T17:30:00Z" w:initials="HM">
    <w:p w14:paraId="1088F1EE" w14:textId="16913A7C" w:rsidR="003F09F6" w:rsidRDefault="003F09F6">
      <w:pPr>
        <w:pStyle w:val="CommentText"/>
      </w:pPr>
      <w:r>
        <w:rPr>
          <w:rStyle w:val="CommentReference"/>
        </w:rPr>
        <w:annotationRef/>
      </w:r>
      <w:r w:rsidR="00BD0FD7">
        <w:t xml:space="preserve">Yes. Covered under </w:t>
      </w:r>
      <w:r w:rsidR="00BD0FD7" w:rsidRPr="00461D73">
        <w:rPr>
          <w:rFonts w:ascii="Arial" w:eastAsia="Times New Roman" w:hAnsi="Arial" w:cs="Arial"/>
          <w:color w:val="000000"/>
          <w:lang w:eastAsia="en-IN"/>
        </w:rPr>
        <w:t>Contractor’s fee</w:t>
      </w:r>
      <w:r w:rsidR="00BD0FD7">
        <w:rPr>
          <w:rStyle w:val="CommentReference"/>
        </w:rPr>
        <w:annotationRef/>
      </w:r>
      <w:r w:rsidR="00BD0FD7">
        <w:rPr>
          <w:rStyle w:val="CommentReference"/>
        </w:rPr>
        <w:annotationRef/>
      </w:r>
      <w:r w:rsidR="00BD0FD7">
        <w:rPr>
          <w:rFonts w:ascii="Arial" w:eastAsia="Times New Roman" w:hAnsi="Arial" w:cs="Arial"/>
          <w:color w:val="000000"/>
          <w:lang w:eastAsia="en-IN"/>
        </w:rPr>
        <w:t>.</w:t>
      </w:r>
    </w:p>
  </w:comment>
  <w:comment w:id="979" w:author="Nikunj C Patel" w:date="2021-11-23T10:23:00Z" w:initials="NCP">
    <w:p w14:paraId="07B065BB" w14:textId="2AD37EB5" w:rsidR="00CA6AA8" w:rsidRDefault="00CA6AA8">
      <w:pPr>
        <w:pStyle w:val="CommentText"/>
      </w:pPr>
      <w:r>
        <w:rPr>
          <w:rStyle w:val="CommentReference"/>
        </w:rPr>
        <w:annotationRef/>
      </w:r>
      <w:r>
        <w:t>Which contractor</w:t>
      </w:r>
      <w:r w:rsidR="00F36052">
        <w:t>?</w:t>
      </w:r>
    </w:p>
  </w:comment>
  <w:comment w:id="980" w:author="Ritu Kamra" w:date="2021-11-25T16:34:00Z" w:initials="RK">
    <w:p w14:paraId="39072707" w14:textId="27F8CD71" w:rsidR="002A17E5" w:rsidRDefault="002A17E5">
      <w:pPr>
        <w:pStyle w:val="CommentText"/>
      </w:pPr>
      <w:r>
        <w:rPr>
          <w:rStyle w:val="CommentReference"/>
        </w:rPr>
        <w:annotationRef/>
      </w:r>
      <w:r>
        <w:t>Kukdo Detail Engineering done By Quanta Engineering Services</w:t>
      </w:r>
    </w:p>
  </w:comment>
  <w:comment w:id="1019" w:author="Nikunj C Patel" w:date="2021-11-23T12:45:00Z" w:initials="NCP">
    <w:p w14:paraId="5546C429" w14:textId="5D079E2E" w:rsidR="00B067C9" w:rsidRDefault="00B067C9">
      <w:pPr>
        <w:pStyle w:val="CommentText"/>
      </w:pPr>
      <w:r>
        <w:rPr>
          <w:rStyle w:val="CommentReference"/>
        </w:rPr>
        <w:annotationRef/>
      </w:r>
      <w:r>
        <w:t>Please mention approximate specific consumptions</w:t>
      </w:r>
    </w:p>
  </w:comment>
  <w:comment w:id="1020" w:author="Hardik Malhotra" w:date="2021-11-25T17:32:00Z" w:initials="HM">
    <w:p w14:paraId="5C7D714D" w14:textId="224BA1B7" w:rsidR="00BD0FD7" w:rsidRDefault="00BD0FD7">
      <w:pPr>
        <w:pStyle w:val="CommentText"/>
      </w:pPr>
      <w:r>
        <w:rPr>
          <w:rStyle w:val="CommentReference"/>
        </w:rPr>
        <w:annotationRef/>
      </w:r>
      <w:r>
        <w:t>Modified.</w:t>
      </w:r>
      <w:r w:rsidR="003042BB">
        <w:t xml:space="preserve"> </w:t>
      </w:r>
      <w:r w:rsidR="00A31076">
        <w:t>1.9 MW</w:t>
      </w:r>
      <w:r w:rsidR="003042BB">
        <w:t xml:space="preserve"> of </w:t>
      </w:r>
      <w:r w:rsidR="00A31076">
        <w:t>power</w:t>
      </w:r>
      <w:r w:rsidR="003042BB">
        <w:t xml:space="preserve"> consumption considered. </w:t>
      </w:r>
    </w:p>
  </w:comment>
  <w:comment w:id="1023" w:author="Nikunj C Patel" w:date="2021-11-23T12:45:00Z" w:initials="NCP">
    <w:p w14:paraId="5EF99B9B" w14:textId="6FE035F7" w:rsidR="00B067C9" w:rsidRDefault="00B067C9">
      <w:pPr>
        <w:pStyle w:val="CommentText"/>
      </w:pPr>
      <w:r>
        <w:rPr>
          <w:rStyle w:val="CommentReference"/>
        </w:rPr>
        <w:annotationRef/>
      </w:r>
      <w:r>
        <w:t>Please mention approximate specific consumptions</w:t>
      </w:r>
    </w:p>
  </w:comment>
  <w:comment w:id="1024" w:author="Hardik Malhotra" w:date="2021-11-25T17:32:00Z" w:initials="HM">
    <w:p w14:paraId="6D57D3F8" w14:textId="639246A7" w:rsidR="00BD0FD7" w:rsidRDefault="00BD0FD7">
      <w:pPr>
        <w:pStyle w:val="CommentText"/>
      </w:pPr>
      <w:r>
        <w:rPr>
          <w:rStyle w:val="CommentReference"/>
        </w:rPr>
        <w:annotationRef/>
      </w:r>
      <w:r>
        <w:t>Modified.</w:t>
      </w:r>
    </w:p>
  </w:comment>
  <w:comment w:id="1117" w:author="Nikunj C Patel" w:date="2021-11-23T12:23:00Z" w:initials="NCP">
    <w:p w14:paraId="34578A64" w14:textId="62A5CE67" w:rsidR="001556F8" w:rsidRDefault="001556F8">
      <w:pPr>
        <w:pStyle w:val="CommentText"/>
      </w:pPr>
      <w:r>
        <w:rPr>
          <w:rStyle w:val="CommentReference"/>
        </w:rPr>
        <w:annotationRef/>
      </w:r>
      <w:r>
        <w:t xml:space="preserve">Not </w:t>
      </w:r>
      <w:proofErr w:type="gramStart"/>
      <w:r>
        <w:t>clear .</w:t>
      </w:r>
      <w:proofErr w:type="gramEnd"/>
      <w:r>
        <w:t xml:space="preserve"> please clarify</w:t>
      </w:r>
    </w:p>
  </w:comment>
  <w:comment w:id="1118" w:author="Hardik Malhotra" w:date="2021-11-25T17:34:00Z" w:initials="HM">
    <w:p w14:paraId="7DAD5A7E" w14:textId="7D9759E7" w:rsidR="00BD0FD7" w:rsidRDefault="00BD0FD7">
      <w:pPr>
        <w:pStyle w:val="CommentText"/>
      </w:pPr>
      <w:r>
        <w:rPr>
          <w:rStyle w:val="CommentReference"/>
        </w:rPr>
        <w:annotationRef/>
      </w:r>
      <w:r>
        <w:t>Modified.</w:t>
      </w:r>
    </w:p>
  </w:comment>
  <w:comment w:id="1123" w:author="Nikunj C Patel" w:date="2021-11-23T12:25:00Z" w:initials="NCP">
    <w:p w14:paraId="49BD6B01" w14:textId="36BC4FC8" w:rsidR="00E8121B" w:rsidRDefault="00E8121B">
      <w:pPr>
        <w:pStyle w:val="CommentText"/>
      </w:pPr>
      <w:r>
        <w:rPr>
          <w:rStyle w:val="CommentReference"/>
        </w:rPr>
        <w:annotationRef/>
      </w:r>
      <w:r>
        <w:t>Cost seems very low. Please check</w:t>
      </w:r>
    </w:p>
  </w:comment>
  <w:comment w:id="1124" w:author="Nikunj C Patel" w:date="2021-11-23T12:18:00Z" w:initials="NCP">
    <w:p w14:paraId="6A78CE0C" w14:textId="7E6B4B51" w:rsidR="00BA5826" w:rsidRDefault="00BA5826">
      <w:pPr>
        <w:pStyle w:val="CommentText"/>
      </w:pPr>
      <w:r>
        <w:rPr>
          <w:rStyle w:val="CommentReference"/>
        </w:rPr>
        <w:annotationRef/>
      </w:r>
      <w:r>
        <w:t>Meaning of Auxiliary?</w:t>
      </w:r>
    </w:p>
  </w:comment>
  <w:comment w:id="1125" w:author="Ritu Kamra" w:date="2021-11-25T14:15:00Z" w:initials="RK">
    <w:p w14:paraId="7BF1521D" w14:textId="10FA70C5" w:rsidR="000E509E" w:rsidRDefault="000E509E">
      <w:pPr>
        <w:pStyle w:val="CommentText"/>
      </w:pPr>
      <w:r>
        <w:rPr>
          <w:rStyle w:val="CommentReference"/>
        </w:rPr>
        <w:annotationRef/>
      </w:r>
      <w:r>
        <w:t>Equipment that are to be buy from outside India or Proprietary Items</w:t>
      </w:r>
    </w:p>
  </w:comment>
  <w:comment w:id="1126" w:author="Nikunj C Patel" w:date="2021-11-23T11:57:00Z" w:initials="NCP">
    <w:p w14:paraId="297D2681" w14:textId="31AF9B75" w:rsidR="002A2E01" w:rsidRDefault="002A2E01">
      <w:pPr>
        <w:pStyle w:val="CommentText"/>
      </w:pPr>
      <w:r>
        <w:rPr>
          <w:rStyle w:val="CommentReference"/>
        </w:rPr>
        <w:annotationRef/>
      </w:r>
      <w:proofErr w:type="gramStart"/>
      <w:r w:rsidR="00A532DE">
        <w:t>Condensers</w:t>
      </w:r>
      <w:r>
        <w:t xml:space="preserve"> </w:t>
      </w:r>
      <w:r w:rsidR="00A75EF4">
        <w:t xml:space="preserve"> are</w:t>
      </w:r>
      <w:proofErr w:type="gramEnd"/>
      <w:r w:rsidR="00A75EF4">
        <w:t xml:space="preserve"> not considered in LER. Please check equipment list. </w:t>
      </w:r>
    </w:p>
  </w:comment>
  <w:comment w:id="1127" w:author="Ritu Kamra" w:date="2021-11-25T14:19:00Z" w:initials="RK">
    <w:p w14:paraId="72C4F614" w14:textId="142DCDF9" w:rsidR="000E509E" w:rsidRDefault="000E509E">
      <w:pPr>
        <w:pStyle w:val="CommentText"/>
      </w:pPr>
      <w:r>
        <w:rPr>
          <w:rStyle w:val="CommentReference"/>
        </w:rPr>
        <w:annotationRef/>
      </w:r>
      <w:r>
        <w:t xml:space="preserve">Distillation Column have been changed to </w:t>
      </w:r>
      <w:proofErr w:type="spellStart"/>
      <w:r>
        <w:t>Condensors</w:t>
      </w:r>
      <w:proofErr w:type="spellEnd"/>
    </w:p>
  </w:comment>
  <w:comment w:id="1128" w:author="Nikunj C Patel" w:date="2021-11-23T11:53:00Z" w:initials="NCP">
    <w:p w14:paraId="379FFCA3" w14:textId="5000F56B" w:rsidR="002B012D" w:rsidRDefault="002B012D">
      <w:pPr>
        <w:pStyle w:val="CommentText"/>
      </w:pPr>
      <w:r>
        <w:rPr>
          <w:rStyle w:val="CommentReference"/>
        </w:rPr>
        <w:annotationRef/>
      </w:r>
      <w:r>
        <w:t>Why only one reactor considered?</w:t>
      </w:r>
    </w:p>
  </w:comment>
  <w:comment w:id="1129" w:author="Ritu Kamra" w:date="2021-11-25T14:20:00Z" w:initials="RK">
    <w:p w14:paraId="3C438E77" w14:textId="716B1585" w:rsidR="000E509E" w:rsidRDefault="000E509E">
      <w:pPr>
        <w:pStyle w:val="CommentText"/>
      </w:pPr>
      <w:r>
        <w:rPr>
          <w:rStyle w:val="CommentReference"/>
        </w:rPr>
        <w:annotationRef/>
      </w:r>
      <w:r>
        <w:t>Changed (&amp; considered reactor is of high Capacity)</w:t>
      </w:r>
    </w:p>
  </w:comment>
  <w:comment w:id="1130" w:author="Nikunj C Patel" w:date="2021-11-23T11:59:00Z" w:initials="NCP">
    <w:p w14:paraId="5BEB5E7D" w14:textId="5A3D44A6" w:rsidR="00844A84" w:rsidRDefault="00844A84">
      <w:pPr>
        <w:pStyle w:val="CommentText"/>
      </w:pPr>
      <w:r>
        <w:rPr>
          <w:rStyle w:val="CommentReference"/>
        </w:rPr>
        <w:annotationRef/>
      </w:r>
      <w:r>
        <w:t>Is it evaporator or different equipment? Please clarify purpose</w:t>
      </w:r>
    </w:p>
  </w:comment>
  <w:comment w:id="1131" w:author="Ritu Kamra" w:date="2021-11-25T14:21:00Z" w:initials="RK">
    <w:p w14:paraId="34257C43" w14:textId="20CFD524" w:rsidR="000E509E" w:rsidRDefault="000E509E">
      <w:pPr>
        <w:pStyle w:val="CommentText"/>
      </w:pPr>
      <w:r>
        <w:rPr>
          <w:rStyle w:val="CommentReference"/>
        </w:rPr>
        <w:annotationRef/>
      </w:r>
      <w:proofErr w:type="spellStart"/>
      <w:r>
        <w:t>Condensor</w:t>
      </w:r>
      <w:proofErr w:type="spellEnd"/>
    </w:p>
  </w:comment>
  <w:comment w:id="1142" w:author="Nikunj C Patel" w:date="2021-11-23T12:01:00Z" w:initials="NCP">
    <w:p w14:paraId="773556FA" w14:textId="0864026A" w:rsidR="0087092F" w:rsidRDefault="0087092F">
      <w:pPr>
        <w:pStyle w:val="CommentText"/>
      </w:pPr>
      <w:r>
        <w:rPr>
          <w:rStyle w:val="CommentReference"/>
        </w:rPr>
        <w:annotationRef/>
      </w:r>
      <w:r w:rsidR="004850BC">
        <w:t xml:space="preserve">Why </w:t>
      </w:r>
      <w:r>
        <w:t>Cost of MEE/MVR</w:t>
      </w:r>
      <w:r w:rsidR="004850BC">
        <w:t xml:space="preserve"> not considered</w:t>
      </w:r>
      <w:r w:rsidR="004535BD">
        <w:t>?</w:t>
      </w:r>
    </w:p>
  </w:comment>
  <w:comment w:id="1143" w:author="Ritu Kamra" w:date="2021-11-25T14:21:00Z" w:initials="RK">
    <w:p w14:paraId="60308098" w14:textId="0A72449D" w:rsidR="000E509E" w:rsidRDefault="000E509E">
      <w:pPr>
        <w:pStyle w:val="CommentText"/>
      </w:pPr>
      <w:r>
        <w:rPr>
          <w:rStyle w:val="CommentReference"/>
        </w:rPr>
        <w:annotationRef/>
      </w:r>
      <w:r>
        <w:t>Considered in ETP Plant Cost</w:t>
      </w:r>
    </w:p>
  </w:comment>
  <w:comment w:id="1144" w:author="Nikunj C Patel" w:date="2021-11-23T12:09:00Z" w:initials="NCP">
    <w:p w14:paraId="19699677" w14:textId="1C0BB0DB" w:rsidR="00571155" w:rsidRDefault="00571155">
      <w:pPr>
        <w:pStyle w:val="CommentText"/>
      </w:pPr>
      <w:r>
        <w:rPr>
          <w:rStyle w:val="CommentReference"/>
        </w:rPr>
        <w:annotationRef/>
      </w:r>
      <w:proofErr w:type="gramStart"/>
      <w:r>
        <w:t>Many</w:t>
      </w:r>
      <w:proofErr w:type="gramEnd"/>
      <w:r>
        <w:t xml:space="preserve"> equ</w:t>
      </w:r>
      <w:r w:rsidR="00A86F3C">
        <w:t>i</w:t>
      </w:r>
      <w:r>
        <w:t>pment</w:t>
      </w:r>
      <w:r w:rsidR="00A86F3C">
        <w:t xml:space="preserve"> are repeating. Please check</w:t>
      </w:r>
      <w:r w:rsidR="00293F0B">
        <w:t xml:space="preserve"> &amp; arrange </w:t>
      </w:r>
      <w:r w:rsidR="005A18CB">
        <w:t>equipment as per PFD sections</w:t>
      </w:r>
    </w:p>
  </w:comment>
  <w:comment w:id="1145" w:author="Ritu Kamra" w:date="2021-11-25T14:21:00Z" w:initials="RK">
    <w:p w14:paraId="5CBEE059" w14:textId="2765B10A" w:rsidR="000E509E" w:rsidRDefault="000E509E">
      <w:pPr>
        <w:pStyle w:val="CommentText"/>
      </w:pPr>
      <w:r>
        <w:rPr>
          <w:rStyle w:val="CommentReference"/>
        </w:rPr>
        <w:annotationRef/>
      </w:r>
      <w:r>
        <w:t xml:space="preserve">No of reactors Considered is 3, </w:t>
      </w:r>
      <w:r w:rsidR="00CE76EC">
        <w:t xml:space="preserve">&amp; its related Arrangements have been considered (Considered as per </w:t>
      </w:r>
      <w:proofErr w:type="spellStart"/>
      <w:r w:rsidR="00CE76EC">
        <w:t>Kukdo’s</w:t>
      </w:r>
      <w:proofErr w:type="spellEnd"/>
      <w:r w:rsidR="00CE76EC">
        <w:t xml:space="preserve"> P&amp;ID)</w:t>
      </w:r>
    </w:p>
  </w:comment>
  <w:comment w:id="1146" w:author="Nikunj C Patel" w:date="2021-11-23T12:17:00Z" w:initials="NCP">
    <w:p w14:paraId="1FCF07BE" w14:textId="6E127B44" w:rsidR="00DE1DA9" w:rsidRDefault="00DE1DA9">
      <w:pPr>
        <w:pStyle w:val="CommentText"/>
      </w:pPr>
      <w:r>
        <w:rPr>
          <w:rStyle w:val="CommentReference"/>
        </w:rPr>
        <w:annotationRef/>
      </w:r>
      <w:r w:rsidR="00CB0C89">
        <w:t xml:space="preserve">Why </w:t>
      </w:r>
      <w:r>
        <w:t xml:space="preserve">Few </w:t>
      </w:r>
      <w:proofErr w:type="gramStart"/>
      <w:r>
        <w:t>reactor</w:t>
      </w:r>
      <w:proofErr w:type="gramEnd"/>
      <w:r>
        <w:t xml:space="preserve"> indigenous</w:t>
      </w:r>
      <w:r w:rsidR="00CB0C89">
        <w:t xml:space="preserve"> /few are auxiliary</w:t>
      </w:r>
    </w:p>
  </w:comment>
  <w:comment w:id="1147" w:author="Ritu Kamra" w:date="2021-11-25T14:26:00Z" w:initials="RK">
    <w:p w14:paraId="034591CC" w14:textId="0D9235ED" w:rsidR="00CE76EC" w:rsidRDefault="00CE76EC">
      <w:pPr>
        <w:pStyle w:val="CommentText"/>
      </w:pPr>
      <w:r>
        <w:rPr>
          <w:rStyle w:val="CommentReference"/>
        </w:rPr>
        <w:annotationRef/>
      </w:r>
      <w:r>
        <w:t>Typo Error, Same is corrected</w:t>
      </w:r>
    </w:p>
  </w:comment>
  <w:comment w:id="1148" w:author="Nikunj C Patel" w:date="2021-11-23T12:05:00Z" w:initials="NCP">
    <w:p w14:paraId="1A4F037C" w14:textId="3D141EF1" w:rsidR="00661EF0" w:rsidRDefault="00661EF0">
      <w:pPr>
        <w:pStyle w:val="CommentText"/>
      </w:pPr>
      <w:r>
        <w:rPr>
          <w:rStyle w:val="CommentReference"/>
        </w:rPr>
        <w:annotationRef/>
      </w:r>
      <w:r>
        <w:t xml:space="preserve">Why </w:t>
      </w:r>
      <w:r w:rsidR="00C42CD2">
        <w:t>5</w:t>
      </w:r>
      <w:r>
        <w:t xml:space="preserve"> </w:t>
      </w:r>
      <w:proofErr w:type="gramStart"/>
      <w:r w:rsidR="00C42CD2">
        <w:t>condensers ?</w:t>
      </w:r>
      <w:proofErr w:type="gramEnd"/>
    </w:p>
  </w:comment>
  <w:comment w:id="1149" w:author="Ritu Kamra" w:date="2021-11-25T14:28:00Z" w:initials="RK">
    <w:p w14:paraId="684FB3A5" w14:textId="54ABA558" w:rsidR="00CE76EC" w:rsidRDefault="00CE76EC">
      <w:pPr>
        <w:pStyle w:val="CommentText"/>
      </w:pPr>
      <w:r>
        <w:rPr>
          <w:rStyle w:val="CommentReference"/>
        </w:rPr>
        <w:annotationRef/>
      </w:r>
    </w:p>
  </w:comment>
  <w:comment w:id="1150" w:author="Ritu Kamra" w:date="2021-11-25T14:35:00Z" w:initials="RK">
    <w:p w14:paraId="32597E53" w14:textId="74F8C440" w:rsidR="0053062E" w:rsidRDefault="0053062E">
      <w:pPr>
        <w:pStyle w:val="CommentText"/>
      </w:pPr>
      <w:r>
        <w:rPr>
          <w:rStyle w:val="CommentReference"/>
        </w:rPr>
        <w:annotationRef/>
      </w:r>
      <w:r>
        <w:t>Process Requirement</w:t>
      </w:r>
    </w:p>
  </w:comment>
  <w:comment w:id="1151" w:author="Nikunj C Patel" w:date="2021-11-23T12:07:00Z" w:initials="NCP">
    <w:p w14:paraId="0BC35E53" w14:textId="3BA320B7" w:rsidR="004F6053" w:rsidRDefault="004F6053">
      <w:pPr>
        <w:pStyle w:val="CommentText"/>
      </w:pPr>
      <w:r>
        <w:rPr>
          <w:rStyle w:val="CommentReference"/>
        </w:rPr>
        <w:annotationRef/>
      </w:r>
      <w:r>
        <w:t>Why 3 reactors?</w:t>
      </w:r>
    </w:p>
  </w:comment>
  <w:comment w:id="1152" w:author="Ritu Kamra" w:date="2021-11-25T14:27:00Z" w:initials="RK">
    <w:p w14:paraId="3D2B7DD2" w14:textId="36049187" w:rsidR="00CE76EC" w:rsidRDefault="00CE76EC">
      <w:pPr>
        <w:pStyle w:val="CommentText"/>
      </w:pPr>
      <w:r>
        <w:rPr>
          <w:rStyle w:val="CommentReference"/>
        </w:rPr>
        <w:annotationRef/>
      </w:r>
      <w:r>
        <w:t xml:space="preserve">3 Reactor for processing </w:t>
      </w:r>
      <w:proofErr w:type="gramStart"/>
      <w:r>
        <w:t>3  grades</w:t>
      </w:r>
      <w:proofErr w:type="gramEnd"/>
      <w:r>
        <w:t xml:space="preserve"> Simultaneously or for Different grades</w:t>
      </w:r>
    </w:p>
  </w:comment>
  <w:comment w:id="1160" w:author="Nikunj C Patel" w:date="2021-11-23T13:50:00Z" w:initials="NCP">
    <w:p w14:paraId="67A4B4D7" w14:textId="4FB4D890" w:rsidR="008865CE" w:rsidRDefault="008865CE">
      <w:pPr>
        <w:pStyle w:val="CommentText"/>
      </w:pPr>
      <w:r>
        <w:rPr>
          <w:rStyle w:val="CommentReference"/>
        </w:rPr>
        <w:annotationRef/>
      </w:r>
      <w:r w:rsidR="00D655F6">
        <w:t xml:space="preserve">Sheet is not in sync with cost of </w:t>
      </w:r>
      <w:r w:rsidR="00C1385F">
        <w:t xml:space="preserve">production calculation. </w:t>
      </w:r>
      <w:r>
        <w:t xml:space="preserve">Comments are marked </w:t>
      </w:r>
      <w:r w:rsidR="0097787E">
        <w:t>excel sheet for clarification.</w:t>
      </w:r>
    </w:p>
  </w:comment>
  <w:comment w:id="1161" w:author="Hardik Malhotra" w:date="2021-11-25T17:35:00Z" w:initials="HM">
    <w:p w14:paraId="67C7BEED" w14:textId="4F9E2862" w:rsidR="00BD0FD7" w:rsidRDefault="00BD0FD7">
      <w:pPr>
        <w:pStyle w:val="CommentText"/>
      </w:pPr>
      <w:r>
        <w:rPr>
          <w:rStyle w:val="CommentReference"/>
        </w:rPr>
        <w:annotationRef/>
      </w:r>
      <w:r>
        <w:t>Modified.</w:t>
      </w:r>
    </w:p>
  </w:comment>
  <w:comment w:id="1673" w:author="Nikunj C Patel" w:date="2021-11-23T14:42:00Z" w:initials="NCP">
    <w:p w14:paraId="190F9644" w14:textId="73C6DA9A" w:rsidR="001A4EDC" w:rsidRDefault="001A4EDC">
      <w:pPr>
        <w:pStyle w:val="CommentText"/>
      </w:pPr>
      <w:r>
        <w:rPr>
          <w:rStyle w:val="CommentReference"/>
        </w:rPr>
        <w:annotationRef/>
      </w:r>
      <w:r>
        <w:t>Please include payback period also in trailing table</w:t>
      </w:r>
    </w:p>
  </w:comment>
  <w:comment w:id="1674" w:author="Hardik Malhotra" w:date="2021-11-25T17:36:00Z" w:initials="HM">
    <w:p w14:paraId="0180084E" w14:textId="39D74F91" w:rsidR="00BD0FD7" w:rsidRDefault="00BD0FD7">
      <w:pPr>
        <w:pStyle w:val="CommentText"/>
      </w:pPr>
      <w:r>
        <w:rPr>
          <w:rStyle w:val="CommentReference"/>
        </w:rPr>
        <w:annotationRef/>
      </w:r>
      <w:r>
        <w:t>Modified.</w:t>
      </w:r>
    </w:p>
  </w:comment>
  <w:comment w:id="2101" w:author="Nikunj C Patel" w:date="2021-11-23T15:01:00Z" w:initials="NCP">
    <w:p w14:paraId="70A30E57" w14:textId="1D64891D" w:rsidR="001606AB" w:rsidRDefault="001606AB">
      <w:pPr>
        <w:pStyle w:val="CommentText"/>
      </w:pPr>
      <w:r>
        <w:rPr>
          <w:rStyle w:val="CommentReference"/>
        </w:rPr>
        <w:annotationRef/>
      </w:r>
      <w:r w:rsidR="000133F8">
        <w:t>Which plant reference is considered?</w:t>
      </w:r>
    </w:p>
  </w:comment>
  <w:comment w:id="2102" w:author="Hardik Malhotra" w:date="2021-11-25T17:20:00Z" w:initials="HM">
    <w:p w14:paraId="3275A321" w14:textId="7536B23C" w:rsidR="00C568A4" w:rsidRDefault="00C568A4">
      <w:pPr>
        <w:pStyle w:val="CommentText"/>
      </w:pPr>
      <w:r>
        <w:rPr>
          <w:rStyle w:val="CommentReference"/>
        </w:rPr>
        <w:annotationRef/>
      </w:r>
      <w:r>
        <w:t>Validated with EPC contractor in India and NW Asia region</w:t>
      </w:r>
    </w:p>
  </w:comment>
  <w:comment w:id="2104" w:author="Nikunj C Patel" w:date="2021-11-23T15:02:00Z" w:initials="NCP">
    <w:p w14:paraId="57146784" w14:textId="32AE9A3A" w:rsidR="00F21860" w:rsidRDefault="00F21860">
      <w:pPr>
        <w:pStyle w:val="CommentText"/>
      </w:pPr>
      <w:r>
        <w:rPr>
          <w:rStyle w:val="CommentReference"/>
        </w:rPr>
        <w:annotationRef/>
      </w:r>
      <w:r>
        <w:t>epoxy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5B675" w15:done="0"/>
  <w15:commentEx w15:paraId="50BE10D7" w15:done="0"/>
  <w15:commentEx w15:paraId="30B6B40A" w15:paraIdParent="50BE10D7" w15:done="0"/>
  <w15:commentEx w15:paraId="359611DD" w15:done="0"/>
  <w15:commentEx w15:paraId="35EB17B5" w15:done="0"/>
  <w15:commentEx w15:paraId="2B9D4975" w15:paraIdParent="35EB17B5" w15:done="0"/>
  <w15:commentEx w15:paraId="2F7882F4" w15:done="0"/>
  <w15:commentEx w15:paraId="7F2B0168" w15:paraIdParent="2F7882F4" w15:done="0"/>
  <w15:commentEx w15:paraId="57158E2B" w15:paraIdParent="2F7882F4" w15:done="0"/>
  <w15:commentEx w15:paraId="1E3242C9" w15:done="0"/>
  <w15:commentEx w15:paraId="02FEC88A" w15:done="0"/>
  <w15:commentEx w15:paraId="5A955984" w15:done="0"/>
  <w15:commentEx w15:paraId="5B5596C8" w15:paraIdParent="5A955984" w15:done="0"/>
  <w15:commentEx w15:paraId="686C7CBC" w15:done="0"/>
  <w15:commentEx w15:paraId="6B18F778" w15:paraIdParent="686C7CBC" w15:done="0"/>
  <w15:commentEx w15:paraId="22606023" w15:done="0"/>
  <w15:commentEx w15:paraId="132DE5C2" w15:paraIdParent="22606023" w15:done="0"/>
  <w15:commentEx w15:paraId="08784A43" w15:done="1"/>
  <w15:commentEx w15:paraId="73EDD1C0" w15:paraIdParent="08784A43" w15:done="1"/>
  <w15:commentEx w15:paraId="145D8D24" w15:done="0"/>
  <w15:commentEx w15:paraId="46A3F8D8" w15:paraIdParent="145D8D24" w15:done="0"/>
  <w15:commentEx w15:paraId="31172D86" w15:done="0"/>
  <w15:commentEx w15:paraId="628A5A7C" w15:done="0"/>
  <w15:commentEx w15:paraId="4EE51814" w15:paraIdParent="628A5A7C" w15:done="0"/>
  <w15:commentEx w15:paraId="0A914DF9" w15:done="0"/>
  <w15:commentEx w15:paraId="1E2E2B44" w15:paraIdParent="0A914DF9" w15:done="0"/>
  <w15:commentEx w15:paraId="5D6D3B7F" w15:done="0"/>
  <w15:commentEx w15:paraId="2AADB7A8" w15:done="0"/>
  <w15:commentEx w15:paraId="13225107" w15:paraIdParent="2AADB7A8" w15:done="0"/>
  <w15:commentEx w15:paraId="7654F14D" w15:done="0"/>
  <w15:commentEx w15:paraId="758AA99B" w15:paraIdParent="7654F14D" w15:done="0"/>
  <w15:commentEx w15:paraId="317B83A8" w15:done="0"/>
  <w15:commentEx w15:paraId="1321557B" w15:paraIdParent="317B83A8" w15:done="0"/>
  <w15:commentEx w15:paraId="2ED4D906" w15:done="0"/>
  <w15:commentEx w15:paraId="47C18E8B" w15:paraIdParent="2ED4D906" w15:done="0"/>
  <w15:commentEx w15:paraId="27EBBD41" w15:done="0"/>
  <w15:commentEx w15:paraId="35ADC6F2" w15:paraIdParent="27EBBD41" w15:done="0"/>
  <w15:commentEx w15:paraId="77AEA403" w15:done="0"/>
  <w15:commentEx w15:paraId="7DBDD8BF" w15:paraIdParent="77AEA403" w15:done="0"/>
  <w15:commentEx w15:paraId="3F30D716" w15:done="0"/>
  <w15:commentEx w15:paraId="597D087A" w15:done="0"/>
  <w15:commentEx w15:paraId="41C85846" w15:paraIdParent="597D087A" w15:done="0"/>
  <w15:commentEx w15:paraId="3756904B" w15:done="0"/>
  <w15:commentEx w15:paraId="1088F1EE" w15:paraIdParent="3756904B" w15:done="0"/>
  <w15:commentEx w15:paraId="07B065BB" w15:done="0"/>
  <w15:commentEx w15:paraId="39072707" w15:paraIdParent="07B065BB" w15:done="0"/>
  <w15:commentEx w15:paraId="5546C429" w15:done="0"/>
  <w15:commentEx w15:paraId="5C7D714D" w15:paraIdParent="5546C429" w15:done="0"/>
  <w15:commentEx w15:paraId="5EF99B9B" w15:done="0"/>
  <w15:commentEx w15:paraId="6D57D3F8" w15:paraIdParent="5EF99B9B" w15:done="0"/>
  <w15:commentEx w15:paraId="34578A64" w15:done="0"/>
  <w15:commentEx w15:paraId="7DAD5A7E" w15:paraIdParent="34578A64" w15:done="0"/>
  <w15:commentEx w15:paraId="49BD6B01" w15:done="0"/>
  <w15:commentEx w15:paraId="6A78CE0C" w15:done="0"/>
  <w15:commentEx w15:paraId="7BF1521D" w15:paraIdParent="6A78CE0C" w15:done="0"/>
  <w15:commentEx w15:paraId="297D2681" w15:done="0"/>
  <w15:commentEx w15:paraId="72C4F614" w15:paraIdParent="297D2681" w15:done="0"/>
  <w15:commentEx w15:paraId="379FFCA3" w15:done="0"/>
  <w15:commentEx w15:paraId="3C438E77" w15:paraIdParent="379FFCA3" w15:done="0"/>
  <w15:commentEx w15:paraId="5BEB5E7D" w15:done="0"/>
  <w15:commentEx w15:paraId="34257C43" w15:paraIdParent="5BEB5E7D" w15:done="0"/>
  <w15:commentEx w15:paraId="773556FA" w15:done="0"/>
  <w15:commentEx w15:paraId="60308098" w15:paraIdParent="773556FA" w15:done="0"/>
  <w15:commentEx w15:paraId="19699677" w15:done="0"/>
  <w15:commentEx w15:paraId="5CBEE059" w15:paraIdParent="19699677" w15:done="0"/>
  <w15:commentEx w15:paraId="1FCF07BE" w15:done="0"/>
  <w15:commentEx w15:paraId="034591CC" w15:paraIdParent="1FCF07BE" w15:done="0"/>
  <w15:commentEx w15:paraId="1A4F037C" w15:done="0"/>
  <w15:commentEx w15:paraId="684FB3A5" w15:paraIdParent="1A4F037C" w15:done="0"/>
  <w15:commentEx w15:paraId="32597E53" w15:paraIdParent="1A4F037C" w15:done="0"/>
  <w15:commentEx w15:paraId="0BC35E53" w15:done="0"/>
  <w15:commentEx w15:paraId="3D2B7DD2" w15:paraIdParent="0BC35E53" w15:done="0"/>
  <w15:commentEx w15:paraId="67A4B4D7" w15:done="0"/>
  <w15:commentEx w15:paraId="67C7BEED" w15:paraIdParent="67A4B4D7" w15:done="0"/>
  <w15:commentEx w15:paraId="190F9644" w15:done="0"/>
  <w15:commentEx w15:paraId="0180084E" w15:paraIdParent="190F9644" w15:done="0"/>
  <w15:commentEx w15:paraId="70A30E57" w15:done="0"/>
  <w15:commentEx w15:paraId="3275A321" w15:paraIdParent="70A30E57" w15:done="0"/>
  <w15:commentEx w15:paraId="571467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9266" w16cex:dateUtc="2021-11-23T10:46:00Z"/>
  <w16cex:commentExtensible w16cex:durableId="254797DC" w16cex:dateUtc="2021-11-23T11:09:00Z"/>
  <w16cex:commentExtensible w16cex:durableId="254A4999" w16cex:dateUtc="2021-11-25T12:12:00Z"/>
  <w16cex:commentExtensible w16cex:durableId="25479850" w16cex:dateUtc="2021-11-23T11:11:00Z"/>
  <w16cex:commentExtensible w16cex:durableId="25479E2B" w16cex:dateUtc="2021-11-23T11:36:00Z"/>
  <w16cex:commentExtensible w16cex:durableId="254A3EBD" w16cex:dateUtc="2021-11-25T11:26:00Z"/>
  <w16cex:commentExtensible w16cex:durableId="25479F49" w16cex:dateUtc="2021-11-23T11:41:00Z"/>
  <w16cex:commentExtensible w16cex:durableId="254A2141" w16cex:dateUtc="2021-11-25T09:20:00Z"/>
  <w16cex:commentExtensible w16cex:durableId="254A459B" w16cex:dateUtc="2021-11-25T11:55:00Z"/>
  <w16cex:commentExtensible w16cex:durableId="2546034D" w16cex:dateUtc="2021-11-22T06:23:00Z"/>
  <w16cex:commentExtensible w16cex:durableId="254603A1" w16cex:dateUtc="2021-11-22T06:25:00Z"/>
  <w16cex:commentExtensible w16cex:durableId="254609C9" w16cex:dateUtc="2021-11-22T06:51:00Z"/>
  <w16cex:commentExtensible w16cex:durableId="254A41BC" w16cex:dateUtc="2021-11-25T11:39:00Z"/>
  <w16cex:commentExtensible w16cex:durableId="25461173" w16cex:dateUtc="2021-11-22T07:24:00Z"/>
  <w16cex:commentExtensible w16cex:durableId="254A211B" w16cex:dateUtc="2021-11-25T09:20:00Z"/>
  <w16cex:commentExtensible w16cex:durableId="25463EF0" w16cex:dateUtc="2021-11-22T10:38:00Z"/>
  <w16cex:commentExtensible w16cex:durableId="254A11A5" w16cex:dateUtc="2021-11-25T08:14:00Z"/>
  <w16cex:commentExtensible w16cex:durableId="25465024" w16cex:dateUtc="2021-11-22T11:51:00Z"/>
  <w16cex:commentExtensible w16cex:durableId="254A13DF" w16cex:dateUtc="2021-11-25T08:23:00Z"/>
  <w16cex:commentExtensible w16cex:durableId="25464D37" w16cex:dateUtc="2021-11-22T11:39:00Z"/>
  <w16cex:commentExtensible w16cex:durableId="254A141B" w16cex:dateUtc="2021-11-25T08:24:00Z"/>
  <w16cex:commentExtensible w16cex:durableId="25464D9B" w16cex:dateUtc="2021-11-22T11:40:00Z"/>
  <w16cex:commentExtensible w16cex:durableId="25464FFA" w16cex:dateUtc="2021-11-22T11:50:00Z"/>
  <w16cex:commentExtensible w16cex:durableId="254A17E6" w16cex:dateUtc="2021-11-25T08:40:00Z"/>
  <w16cex:commentExtensible w16cex:durableId="25464F7E" w16cex:dateUtc="2021-11-22T11:48:00Z"/>
  <w16cex:commentExtensible w16cex:durableId="254A14FB" w16cex:dateUtc="2021-11-25T08:28:00Z"/>
  <w16cex:commentExtensible w16cex:durableId="25471C7F" w16cex:dateUtc="2021-11-23T02:23:00Z"/>
  <w16cex:commentExtensible w16cex:durableId="25471DE7" w16cex:dateUtc="2021-11-23T02:29:00Z"/>
  <w16cex:commentExtensible w16cex:durableId="254A45F6" w16cex:dateUtc="2021-11-25T11:57:00Z"/>
  <w16cex:commentExtensible w16cex:durableId="25471E96" w16cex:dateUtc="2021-11-23T02:32:00Z"/>
  <w16cex:commentExtensible w16cex:durableId="254A460D" w16cex:dateUtc="2021-11-25T11:57:00Z"/>
  <w16cex:commentExtensible w16cex:durableId="254723DE" w16cex:dateUtc="2021-11-23T02:55:00Z"/>
  <w16cex:commentExtensible w16cex:durableId="254A462F" w16cex:dateUtc="2021-11-25T11:58:00Z"/>
  <w16cex:commentExtensible w16cex:durableId="25472A6E" w16cex:dateUtc="2021-11-23T03:23:00Z"/>
  <w16cex:commentExtensible w16cex:durableId="254A465B" w16cex:dateUtc="2021-11-25T11:58:00Z"/>
  <w16cex:commentExtensible w16cex:durableId="2547292A" w16cex:dateUtc="2021-11-23T03:17:00Z"/>
  <w16cex:commentExtensible w16cex:durableId="254A42F2" w16cex:dateUtc="2021-11-25T11:44:00Z"/>
  <w16cex:commentExtensible w16cex:durableId="25473A20" w16cex:dateUtc="2021-11-23T04:30:00Z"/>
  <w16cex:commentExtensible w16cex:durableId="254A46A2" w16cex:dateUtc="2021-11-25T12:00:00Z"/>
  <w16cex:commentExtensible w16cex:durableId="25473D16" w16cex:dateUtc="2021-11-23T04:42:00Z"/>
  <w16cex:commentExtensible w16cex:durableId="25473D98" w16cex:dateUtc="2021-11-23T04:44:00Z"/>
  <w16cex:commentExtensible w16cex:durableId="254A46B9" w16cex:dateUtc="2021-11-25T12:00:00Z"/>
  <w16cex:commentExtensible w16cex:durableId="25473EC6" w16cex:dateUtc="2021-11-23T04:49:00Z"/>
  <w16cex:commentExtensible w16cex:durableId="254A46CB" w16cex:dateUtc="2021-11-25T12:00:00Z"/>
  <w16cex:commentExtensible w16cex:durableId="25473F9C" w16cex:dateUtc="2021-11-23T04:53:00Z"/>
  <w16cex:commentExtensible w16cex:durableId="254A398F" w16cex:dateUtc="2021-11-25T11:04:00Z"/>
  <w16cex:commentExtensible w16cex:durableId="254760F4" w16cex:dateUtc="2021-11-23T07:15:00Z"/>
  <w16cex:commentExtensible w16cex:durableId="254A471C" w16cex:dateUtc="2021-11-25T12:02:00Z"/>
  <w16cex:commentExtensible w16cex:durableId="254760ED" w16cex:dateUtc="2021-11-23T07:15:00Z"/>
  <w16cex:commentExtensible w16cex:durableId="254A4725" w16cex:dateUtc="2021-11-25T12:02:00Z"/>
  <w16cex:commentExtensible w16cex:durableId="25475BCA" w16cex:dateUtc="2021-11-23T06:53:00Z"/>
  <w16cex:commentExtensible w16cex:durableId="254A47AB" w16cex:dateUtc="2021-11-25T12:04:00Z"/>
  <w16cex:commentExtensible w16cex:durableId="25475C49" w16cex:dateUtc="2021-11-23T06:55:00Z"/>
  <w16cex:commentExtensible w16cex:durableId="25475AAD" w16cex:dateUtc="2021-11-23T06:48:00Z"/>
  <w16cex:commentExtensible w16cex:durableId="254A190B" w16cex:dateUtc="2021-11-25T08:45:00Z"/>
  <w16cex:commentExtensible w16cex:durableId="254755A2" w16cex:dateUtc="2021-11-23T06:27:00Z"/>
  <w16cex:commentExtensible w16cex:durableId="254A19E3" w16cex:dateUtc="2021-11-25T08:49:00Z"/>
  <w16cex:commentExtensible w16cex:durableId="254754C1" w16cex:dateUtc="2021-11-23T06:23:00Z"/>
  <w16cex:commentExtensible w16cex:durableId="254A1A25" w16cex:dateUtc="2021-11-25T08:50:00Z"/>
  <w16cex:commentExtensible w16cex:durableId="2547560B" w16cex:dateUtc="2021-11-23T06:29:00Z"/>
  <w16cex:commentExtensible w16cex:durableId="254A1A57" w16cex:dateUtc="2021-11-25T08:51:00Z"/>
  <w16cex:commentExtensible w16cex:durableId="254756A6" w16cex:dateUtc="2021-11-23T06:31:00Z"/>
  <w16cex:commentExtensible w16cex:durableId="254A1A67" w16cex:dateUtc="2021-11-25T08:51:00Z"/>
  <w16cex:commentExtensible w16cex:durableId="2547586F" w16cex:dateUtc="2021-11-23T06:39:00Z"/>
  <w16cex:commentExtensible w16cex:durableId="254A1A7F" w16cex:dateUtc="2021-11-25T08:51:00Z"/>
  <w16cex:commentExtensible w16cex:durableId="25475A4E" w16cex:dateUtc="2021-11-23T06:47:00Z"/>
  <w16cex:commentExtensible w16cex:durableId="254A1B96" w16cex:dateUtc="2021-11-25T08:56:00Z"/>
  <w16cex:commentExtensible w16cex:durableId="25475784" w16cex:dateUtc="2021-11-23T06:35:00Z"/>
  <w16cex:commentExtensible w16cex:durableId="254A1BFB" w16cex:dateUtc="2021-11-25T08:58:00Z"/>
  <w16cex:commentExtensible w16cex:durableId="254A1DAE" w16cex:dateUtc="2021-11-25T09:05:00Z"/>
  <w16cex:commentExtensible w16cex:durableId="254757F0" w16cex:dateUtc="2021-11-23T06:37:00Z"/>
  <w16cex:commentExtensible w16cex:durableId="254A1BB8" w16cex:dateUtc="2021-11-25T08:57:00Z"/>
  <w16cex:commentExtensible w16cex:durableId="2547703E" w16cex:dateUtc="2021-11-23T08:20:00Z"/>
  <w16cex:commentExtensible w16cex:durableId="254A47EA" w16cex:dateUtc="2021-11-25T12:05:00Z"/>
  <w16cex:commentExtensible w16cex:durableId="25477C41" w16cex:dateUtc="2021-11-23T09:12:00Z"/>
  <w16cex:commentExtensible w16cex:durableId="254A4804" w16cex:dateUtc="2021-11-25T12:06:00Z"/>
  <w16cex:commentExtensible w16cex:durableId="254780B5" w16cex:dateUtc="2021-11-23T09:31:00Z"/>
  <w16cex:commentExtensible w16cex:durableId="254A4459" w16cex:dateUtc="2021-11-25T11:50:00Z"/>
  <w16cex:commentExtensible w16cex:durableId="25478105" w16cex:dateUtc="2021-11-23T09: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5B675" w16cid:durableId="25479266"/>
  <w16cid:commentId w16cid:paraId="50BE10D7" w16cid:durableId="254797DC"/>
  <w16cid:commentId w16cid:paraId="30B6B40A" w16cid:durableId="254A4999"/>
  <w16cid:commentId w16cid:paraId="359611DD" w16cid:durableId="25479850"/>
  <w16cid:commentId w16cid:paraId="35EB17B5" w16cid:durableId="25479E2B"/>
  <w16cid:commentId w16cid:paraId="2B9D4975" w16cid:durableId="254A3EBD"/>
  <w16cid:commentId w16cid:paraId="2F7882F4" w16cid:durableId="25479F49"/>
  <w16cid:commentId w16cid:paraId="7F2B0168" w16cid:durableId="254A2141"/>
  <w16cid:commentId w16cid:paraId="57158E2B" w16cid:durableId="254A459B"/>
  <w16cid:commentId w16cid:paraId="1E3242C9" w16cid:durableId="2546034D"/>
  <w16cid:commentId w16cid:paraId="02FEC88A" w16cid:durableId="254603A1"/>
  <w16cid:commentId w16cid:paraId="5A955984" w16cid:durableId="254609C9"/>
  <w16cid:commentId w16cid:paraId="5B5596C8" w16cid:durableId="254A41BC"/>
  <w16cid:commentId w16cid:paraId="686C7CBC" w16cid:durableId="25461173"/>
  <w16cid:commentId w16cid:paraId="6B18F778" w16cid:durableId="254A211B"/>
  <w16cid:commentId w16cid:paraId="22606023" w16cid:durableId="25463EF0"/>
  <w16cid:commentId w16cid:paraId="132DE5C2" w16cid:durableId="254A11A5"/>
  <w16cid:commentId w16cid:paraId="08784A43" w16cid:durableId="25465024"/>
  <w16cid:commentId w16cid:paraId="73EDD1C0" w16cid:durableId="254A13DF"/>
  <w16cid:commentId w16cid:paraId="145D8D24" w16cid:durableId="25464D37"/>
  <w16cid:commentId w16cid:paraId="46A3F8D8" w16cid:durableId="254A141B"/>
  <w16cid:commentId w16cid:paraId="31172D86" w16cid:durableId="25464D9B"/>
  <w16cid:commentId w16cid:paraId="628A5A7C" w16cid:durableId="25464FFA"/>
  <w16cid:commentId w16cid:paraId="4EE51814" w16cid:durableId="254A17E6"/>
  <w16cid:commentId w16cid:paraId="0A914DF9" w16cid:durableId="25464F7E"/>
  <w16cid:commentId w16cid:paraId="1E2E2B44" w16cid:durableId="254A14FB"/>
  <w16cid:commentId w16cid:paraId="5D6D3B7F" w16cid:durableId="25471C7F"/>
  <w16cid:commentId w16cid:paraId="2AADB7A8" w16cid:durableId="25471DE7"/>
  <w16cid:commentId w16cid:paraId="13225107" w16cid:durableId="254A45F6"/>
  <w16cid:commentId w16cid:paraId="7654F14D" w16cid:durableId="25471E96"/>
  <w16cid:commentId w16cid:paraId="758AA99B" w16cid:durableId="254A460D"/>
  <w16cid:commentId w16cid:paraId="317B83A8" w16cid:durableId="254723DE"/>
  <w16cid:commentId w16cid:paraId="1321557B" w16cid:durableId="254A462F"/>
  <w16cid:commentId w16cid:paraId="2ED4D906" w16cid:durableId="25472A6E"/>
  <w16cid:commentId w16cid:paraId="47C18E8B" w16cid:durableId="254A465B"/>
  <w16cid:commentId w16cid:paraId="27EBBD41" w16cid:durableId="2547292A"/>
  <w16cid:commentId w16cid:paraId="35ADC6F2" w16cid:durableId="254A42F2"/>
  <w16cid:commentId w16cid:paraId="77AEA403" w16cid:durableId="25473A20"/>
  <w16cid:commentId w16cid:paraId="7DBDD8BF" w16cid:durableId="254A46A2"/>
  <w16cid:commentId w16cid:paraId="3F30D716" w16cid:durableId="25473D16"/>
  <w16cid:commentId w16cid:paraId="597D087A" w16cid:durableId="25473D98"/>
  <w16cid:commentId w16cid:paraId="41C85846" w16cid:durableId="254A46B9"/>
  <w16cid:commentId w16cid:paraId="3756904B" w16cid:durableId="25473EC6"/>
  <w16cid:commentId w16cid:paraId="1088F1EE" w16cid:durableId="254A46CB"/>
  <w16cid:commentId w16cid:paraId="07B065BB" w16cid:durableId="25473F9C"/>
  <w16cid:commentId w16cid:paraId="39072707" w16cid:durableId="254A398F"/>
  <w16cid:commentId w16cid:paraId="5546C429" w16cid:durableId="254760F4"/>
  <w16cid:commentId w16cid:paraId="5C7D714D" w16cid:durableId="254A471C"/>
  <w16cid:commentId w16cid:paraId="5EF99B9B" w16cid:durableId="254760ED"/>
  <w16cid:commentId w16cid:paraId="6D57D3F8" w16cid:durableId="254A4725"/>
  <w16cid:commentId w16cid:paraId="34578A64" w16cid:durableId="25475BCA"/>
  <w16cid:commentId w16cid:paraId="7DAD5A7E" w16cid:durableId="254A47AB"/>
  <w16cid:commentId w16cid:paraId="49BD6B01" w16cid:durableId="25475C49"/>
  <w16cid:commentId w16cid:paraId="6A78CE0C" w16cid:durableId="25475AAD"/>
  <w16cid:commentId w16cid:paraId="7BF1521D" w16cid:durableId="254A190B"/>
  <w16cid:commentId w16cid:paraId="297D2681" w16cid:durableId="254755A2"/>
  <w16cid:commentId w16cid:paraId="72C4F614" w16cid:durableId="254A19E3"/>
  <w16cid:commentId w16cid:paraId="379FFCA3" w16cid:durableId="254754C1"/>
  <w16cid:commentId w16cid:paraId="3C438E77" w16cid:durableId="254A1A25"/>
  <w16cid:commentId w16cid:paraId="5BEB5E7D" w16cid:durableId="2547560B"/>
  <w16cid:commentId w16cid:paraId="34257C43" w16cid:durableId="254A1A57"/>
  <w16cid:commentId w16cid:paraId="773556FA" w16cid:durableId="254756A6"/>
  <w16cid:commentId w16cid:paraId="60308098" w16cid:durableId="254A1A67"/>
  <w16cid:commentId w16cid:paraId="19699677" w16cid:durableId="2547586F"/>
  <w16cid:commentId w16cid:paraId="5CBEE059" w16cid:durableId="254A1A7F"/>
  <w16cid:commentId w16cid:paraId="1FCF07BE" w16cid:durableId="25475A4E"/>
  <w16cid:commentId w16cid:paraId="034591CC" w16cid:durableId="254A1B96"/>
  <w16cid:commentId w16cid:paraId="1A4F037C" w16cid:durableId="25475784"/>
  <w16cid:commentId w16cid:paraId="684FB3A5" w16cid:durableId="254A1BFB"/>
  <w16cid:commentId w16cid:paraId="32597E53" w16cid:durableId="254A1DAE"/>
  <w16cid:commentId w16cid:paraId="0BC35E53" w16cid:durableId="254757F0"/>
  <w16cid:commentId w16cid:paraId="3D2B7DD2" w16cid:durableId="254A1BB8"/>
  <w16cid:commentId w16cid:paraId="67A4B4D7" w16cid:durableId="2547703E"/>
  <w16cid:commentId w16cid:paraId="67C7BEED" w16cid:durableId="254A47EA"/>
  <w16cid:commentId w16cid:paraId="190F9644" w16cid:durableId="25477C41"/>
  <w16cid:commentId w16cid:paraId="0180084E" w16cid:durableId="254A4804"/>
  <w16cid:commentId w16cid:paraId="70A30E57" w16cid:durableId="254780B5"/>
  <w16cid:commentId w16cid:paraId="3275A321" w16cid:durableId="254A4459"/>
  <w16cid:commentId w16cid:paraId="57146784" w16cid:durableId="254781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F6666" w14:textId="77777777" w:rsidR="00DB3C7C" w:rsidRDefault="00DB3C7C">
      <w:pPr>
        <w:spacing w:after="0" w:line="240" w:lineRule="auto"/>
      </w:pPr>
      <w:r>
        <w:separator/>
      </w:r>
    </w:p>
  </w:endnote>
  <w:endnote w:type="continuationSeparator" w:id="0">
    <w:p w14:paraId="2D8271B3" w14:textId="77777777" w:rsidR="00DB3C7C" w:rsidRDefault="00DB3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ewCenturySchlbk-Roman">
    <w:altName w:val="PMingLiU"/>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rail">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Palladio Uralic">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044235"/>
      <w:docPartObj>
        <w:docPartGallery w:val="Page Numbers (Bottom of Page)"/>
        <w:docPartUnique/>
      </w:docPartObj>
    </w:sdtPr>
    <w:sdtEndPr>
      <w:rPr>
        <w:noProof/>
      </w:rPr>
    </w:sdtEndPr>
    <w:sdtContent>
      <w:p w14:paraId="5607C998" w14:textId="77777777" w:rsidR="00C243CC" w:rsidRDefault="00C243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DB832" w14:textId="77777777" w:rsidR="00C243CC" w:rsidRDefault="00C243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262154"/>
      <w:docPartObj>
        <w:docPartGallery w:val="Page Numbers (Bottom of Page)"/>
        <w:docPartUnique/>
      </w:docPartObj>
    </w:sdtPr>
    <w:sdtEndPr>
      <w:rPr>
        <w:noProof/>
      </w:rPr>
    </w:sdtEndPr>
    <w:sdtContent>
      <w:p w14:paraId="7B5E38AC" w14:textId="77777777" w:rsidR="00AF6D5F" w:rsidRDefault="00040B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B1285A" w14:textId="77777777" w:rsidR="00AF6D5F" w:rsidRDefault="00DB3C7C">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A6E07" w14:textId="77777777" w:rsidR="00DB3C7C" w:rsidRDefault="00DB3C7C">
      <w:pPr>
        <w:spacing w:after="0" w:line="240" w:lineRule="auto"/>
      </w:pPr>
      <w:r>
        <w:separator/>
      </w:r>
    </w:p>
  </w:footnote>
  <w:footnote w:type="continuationSeparator" w:id="0">
    <w:p w14:paraId="1A4AF815" w14:textId="77777777" w:rsidR="00DB3C7C" w:rsidRDefault="00DB3C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270A" w14:textId="77777777" w:rsidR="00C243CC" w:rsidRDefault="00C243CC">
    <w:pPr>
      <w:pStyle w:val="Header"/>
    </w:pPr>
    <w:r>
      <w:rPr>
        <w:noProof/>
      </w:rPr>
      <w:drawing>
        <wp:anchor distT="0" distB="0" distL="114300" distR="114300" simplePos="0" relativeHeight="251661312" behindDoc="1" locked="0" layoutInCell="1" allowOverlap="1" wp14:anchorId="14A61B32" wp14:editId="436E02F6">
          <wp:simplePos x="0" y="0"/>
          <wp:positionH relativeFrom="page">
            <wp:posOffset>0</wp:posOffset>
          </wp:positionH>
          <wp:positionV relativeFrom="paragraph">
            <wp:posOffset>-509905</wp:posOffset>
          </wp:positionV>
          <wp:extent cx="7534275" cy="10718618"/>
          <wp:effectExtent l="0" t="0" r="0" b="6985"/>
          <wp:wrapNone/>
          <wp:docPr id="1713" name="Picture 17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E74813D" wp14:editId="068EF441">
          <wp:extent cx="1938740" cy="481771"/>
          <wp:effectExtent l="0" t="0" r="4445" b="0"/>
          <wp:docPr id="1714" name="Picture 1714"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1F11" w14:textId="77777777" w:rsidR="008D05CC" w:rsidRDefault="00040B88">
    <w:r>
      <w:rPr>
        <w:noProof/>
      </w:rPr>
      <w:drawing>
        <wp:anchor distT="0" distB="0" distL="114300" distR="114300" simplePos="0" relativeHeight="251659264" behindDoc="1" locked="0" layoutInCell="1" allowOverlap="1" wp14:anchorId="2A38DEC0" wp14:editId="51AFE8EE">
          <wp:simplePos x="0" y="0"/>
          <wp:positionH relativeFrom="page">
            <wp:posOffset>0</wp:posOffset>
          </wp:positionH>
          <wp:positionV relativeFrom="paragraph">
            <wp:posOffset>-509905</wp:posOffset>
          </wp:positionV>
          <wp:extent cx="7534275" cy="10718618"/>
          <wp:effectExtent l="0" t="0" r="0" b="6985"/>
          <wp:wrapNone/>
          <wp:docPr id="2171" name="Picture 217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71861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A025E">
      <w:rPr>
        <w:noProof/>
      </w:rPr>
      <w:drawing>
        <wp:inline distT="0" distB="0" distL="0" distR="0" wp14:anchorId="68B3C2B1" wp14:editId="5340FBC8">
          <wp:extent cx="1938740" cy="481771"/>
          <wp:effectExtent l="0" t="0" r="4445" b="0"/>
          <wp:docPr id="2173" name="Picture 2173"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1FA"/>
    <w:multiLevelType w:val="hybridMultilevel"/>
    <w:tmpl w:val="97F2A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595181"/>
    <w:multiLevelType w:val="hybridMultilevel"/>
    <w:tmpl w:val="040E03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E22300"/>
    <w:multiLevelType w:val="hybridMultilevel"/>
    <w:tmpl w:val="D6F2A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641D3F"/>
    <w:multiLevelType w:val="multilevel"/>
    <w:tmpl w:val="5C627272"/>
    <w:lvl w:ilvl="0">
      <w:start w:val="1"/>
      <w:numFmt w:val="bullet"/>
      <w:lvlText w:val=""/>
      <w:lvlJc w:val="left"/>
      <w:pPr>
        <w:ind w:left="720" w:hanging="360"/>
      </w:pPr>
      <w:rPr>
        <w:rFonts w:ascii="Symbol" w:hAnsi="Symbol"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B72EB1"/>
    <w:multiLevelType w:val="hybridMultilevel"/>
    <w:tmpl w:val="F76C86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441279"/>
    <w:multiLevelType w:val="multilevel"/>
    <w:tmpl w:val="4D3C6E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29F0F8C"/>
    <w:multiLevelType w:val="hybridMultilevel"/>
    <w:tmpl w:val="258018E8"/>
    <w:lvl w:ilvl="0" w:tplc="FA9CCB9C">
      <w:start w:val="1"/>
      <w:numFmt w:val="bullet"/>
      <w:lvlText w:val=""/>
      <w:lvlJc w:val="left"/>
      <w:pPr>
        <w:tabs>
          <w:tab w:val="num" w:pos="720"/>
        </w:tabs>
        <w:ind w:left="720" w:hanging="360"/>
      </w:pPr>
      <w:rPr>
        <w:rFonts w:ascii="Wingdings" w:hAnsi="Wingdings" w:hint="default"/>
      </w:rPr>
    </w:lvl>
    <w:lvl w:ilvl="1" w:tplc="9DB6CC6A">
      <w:numFmt w:val="bullet"/>
      <w:lvlText w:val=""/>
      <w:lvlJc w:val="left"/>
      <w:pPr>
        <w:tabs>
          <w:tab w:val="num" w:pos="1440"/>
        </w:tabs>
        <w:ind w:left="1440" w:hanging="360"/>
      </w:pPr>
      <w:rPr>
        <w:rFonts w:ascii="Wingdings" w:hAnsi="Wingdings" w:hint="default"/>
      </w:rPr>
    </w:lvl>
    <w:lvl w:ilvl="2" w:tplc="84E029B4" w:tentative="1">
      <w:start w:val="1"/>
      <w:numFmt w:val="bullet"/>
      <w:lvlText w:val=""/>
      <w:lvlJc w:val="left"/>
      <w:pPr>
        <w:tabs>
          <w:tab w:val="num" w:pos="2160"/>
        </w:tabs>
        <w:ind w:left="2160" w:hanging="360"/>
      </w:pPr>
      <w:rPr>
        <w:rFonts w:ascii="Wingdings" w:hAnsi="Wingdings" w:hint="default"/>
      </w:rPr>
    </w:lvl>
    <w:lvl w:ilvl="3" w:tplc="61C42CF4" w:tentative="1">
      <w:start w:val="1"/>
      <w:numFmt w:val="bullet"/>
      <w:lvlText w:val=""/>
      <w:lvlJc w:val="left"/>
      <w:pPr>
        <w:tabs>
          <w:tab w:val="num" w:pos="2880"/>
        </w:tabs>
        <w:ind w:left="2880" w:hanging="360"/>
      </w:pPr>
      <w:rPr>
        <w:rFonts w:ascii="Wingdings" w:hAnsi="Wingdings" w:hint="default"/>
      </w:rPr>
    </w:lvl>
    <w:lvl w:ilvl="4" w:tplc="D638D158" w:tentative="1">
      <w:start w:val="1"/>
      <w:numFmt w:val="bullet"/>
      <w:lvlText w:val=""/>
      <w:lvlJc w:val="left"/>
      <w:pPr>
        <w:tabs>
          <w:tab w:val="num" w:pos="3600"/>
        </w:tabs>
        <w:ind w:left="3600" w:hanging="360"/>
      </w:pPr>
      <w:rPr>
        <w:rFonts w:ascii="Wingdings" w:hAnsi="Wingdings" w:hint="default"/>
      </w:rPr>
    </w:lvl>
    <w:lvl w:ilvl="5" w:tplc="B1F23FEC" w:tentative="1">
      <w:start w:val="1"/>
      <w:numFmt w:val="bullet"/>
      <w:lvlText w:val=""/>
      <w:lvlJc w:val="left"/>
      <w:pPr>
        <w:tabs>
          <w:tab w:val="num" w:pos="4320"/>
        </w:tabs>
        <w:ind w:left="4320" w:hanging="360"/>
      </w:pPr>
      <w:rPr>
        <w:rFonts w:ascii="Wingdings" w:hAnsi="Wingdings" w:hint="default"/>
      </w:rPr>
    </w:lvl>
    <w:lvl w:ilvl="6" w:tplc="95F8D082" w:tentative="1">
      <w:start w:val="1"/>
      <w:numFmt w:val="bullet"/>
      <w:lvlText w:val=""/>
      <w:lvlJc w:val="left"/>
      <w:pPr>
        <w:tabs>
          <w:tab w:val="num" w:pos="5040"/>
        </w:tabs>
        <w:ind w:left="5040" w:hanging="360"/>
      </w:pPr>
      <w:rPr>
        <w:rFonts w:ascii="Wingdings" w:hAnsi="Wingdings" w:hint="default"/>
      </w:rPr>
    </w:lvl>
    <w:lvl w:ilvl="7" w:tplc="B36CC200" w:tentative="1">
      <w:start w:val="1"/>
      <w:numFmt w:val="bullet"/>
      <w:lvlText w:val=""/>
      <w:lvlJc w:val="left"/>
      <w:pPr>
        <w:tabs>
          <w:tab w:val="num" w:pos="5760"/>
        </w:tabs>
        <w:ind w:left="5760" w:hanging="360"/>
      </w:pPr>
      <w:rPr>
        <w:rFonts w:ascii="Wingdings" w:hAnsi="Wingdings" w:hint="default"/>
      </w:rPr>
    </w:lvl>
    <w:lvl w:ilvl="8" w:tplc="365CF7F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867DDD"/>
    <w:multiLevelType w:val="hybridMultilevel"/>
    <w:tmpl w:val="CA04B84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0" w15:restartNumberingAfterBreak="0">
    <w:nsid w:val="1A4B6F0D"/>
    <w:multiLevelType w:val="hybridMultilevel"/>
    <w:tmpl w:val="04CE8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0179E"/>
    <w:multiLevelType w:val="hybridMultilevel"/>
    <w:tmpl w:val="5FC8E4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E74C98"/>
    <w:multiLevelType w:val="hybridMultilevel"/>
    <w:tmpl w:val="43B04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943C06"/>
    <w:multiLevelType w:val="hybridMultilevel"/>
    <w:tmpl w:val="CDF24BD6"/>
    <w:lvl w:ilvl="0" w:tplc="2F9010CC">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4" w15:restartNumberingAfterBreak="0">
    <w:nsid w:val="235B0BB3"/>
    <w:multiLevelType w:val="hybridMultilevel"/>
    <w:tmpl w:val="0B446BBA"/>
    <w:lvl w:ilvl="0" w:tplc="1AE29574">
      <w:start w:val="1"/>
      <w:numFmt w:val="bullet"/>
      <w:lvlText w:val=""/>
      <w:lvlJc w:val="left"/>
      <w:pPr>
        <w:tabs>
          <w:tab w:val="num" w:pos="720"/>
        </w:tabs>
        <w:ind w:left="720" w:hanging="360"/>
      </w:pPr>
      <w:rPr>
        <w:rFonts w:ascii="Wingdings" w:hAnsi="Wingdings" w:hint="default"/>
      </w:rPr>
    </w:lvl>
    <w:lvl w:ilvl="1" w:tplc="F6BC3A1E" w:tentative="1">
      <w:start w:val="1"/>
      <w:numFmt w:val="bullet"/>
      <w:lvlText w:val=""/>
      <w:lvlJc w:val="left"/>
      <w:pPr>
        <w:tabs>
          <w:tab w:val="num" w:pos="1440"/>
        </w:tabs>
        <w:ind w:left="1440" w:hanging="360"/>
      </w:pPr>
      <w:rPr>
        <w:rFonts w:ascii="Wingdings" w:hAnsi="Wingdings" w:hint="default"/>
      </w:rPr>
    </w:lvl>
    <w:lvl w:ilvl="2" w:tplc="FBF80EE4" w:tentative="1">
      <w:start w:val="1"/>
      <w:numFmt w:val="bullet"/>
      <w:lvlText w:val=""/>
      <w:lvlJc w:val="left"/>
      <w:pPr>
        <w:tabs>
          <w:tab w:val="num" w:pos="2160"/>
        </w:tabs>
        <w:ind w:left="2160" w:hanging="360"/>
      </w:pPr>
      <w:rPr>
        <w:rFonts w:ascii="Wingdings" w:hAnsi="Wingdings" w:hint="default"/>
      </w:rPr>
    </w:lvl>
    <w:lvl w:ilvl="3" w:tplc="897E3726" w:tentative="1">
      <w:start w:val="1"/>
      <w:numFmt w:val="bullet"/>
      <w:lvlText w:val=""/>
      <w:lvlJc w:val="left"/>
      <w:pPr>
        <w:tabs>
          <w:tab w:val="num" w:pos="2880"/>
        </w:tabs>
        <w:ind w:left="2880" w:hanging="360"/>
      </w:pPr>
      <w:rPr>
        <w:rFonts w:ascii="Wingdings" w:hAnsi="Wingdings" w:hint="default"/>
      </w:rPr>
    </w:lvl>
    <w:lvl w:ilvl="4" w:tplc="389C366C" w:tentative="1">
      <w:start w:val="1"/>
      <w:numFmt w:val="bullet"/>
      <w:lvlText w:val=""/>
      <w:lvlJc w:val="left"/>
      <w:pPr>
        <w:tabs>
          <w:tab w:val="num" w:pos="3600"/>
        </w:tabs>
        <w:ind w:left="3600" w:hanging="360"/>
      </w:pPr>
      <w:rPr>
        <w:rFonts w:ascii="Wingdings" w:hAnsi="Wingdings" w:hint="default"/>
      </w:rPr>
    </w:lvl>
    <w:lvl w:ilvl="5" w:tplc="5660FE9E" w:tentative="1">
      <w:start w:val="1"/>
      <w:numFmt w:val="bullet"/>
      <w:lvlText w:val=""/>
      <w:lvlJc w:val="left"/>
      <w:pPr>
        <w:tabs>
          <w:tab w:val="num" w:pos="4320"/>
        </w:tabs>
        <w:ind w:left="4320" w:hanging="360"/>
      </w:pPr>
      <w:rPr>
        <w:rFonts w:ascii="Wingdings" w:hAnsi="Wingdings" w:hint="default"/>
      </w:rPr>
    </w:lvl>
    <w:lvl w:ilvl="6" w:tplc="7F2E6C9E" w:tentative="1">
      <w:start w:val="1"/>
      <w:numFmt w:val="bullet"/>
      <w:lvlText w:val=""/>
      <w:lvlJc w:val="left"/>
      <w:pPr>
        <w:tabs>
          <w:tab w:val="num" w:pos="5040"/>
        </w:tabs>
        <w:ind w:left="5040" w:hanging="360"/>
      </w:pPr>
      <w:rPr>
        <w:rFonts w:ascii="Wingdings" w:hAnsi="Wingdings" w:hint="default"/>
      </w:rPr>
    </w:lvl>
    <w:lvl w:ilvl="7" w:tplc="84BA61B8" w:tentative="1">
      <w:start w:val="1"/>
      <w:numFmt w:val="bullet"/>
      <w:lvlText w:val=""/>
      <w:lvlJc w:val="left"/>
      <w:pPr>
        <w:tabs>
          <w:tab w:val="num" w:pos="5760"/>
        </w:tabs>
        <w:ind w:left="5760" w:hanging="360"/>
      </w:pPr>
      <w:rPr>
        <w:rFonts w:ascii="Wingdings" w:hAnsi="Wingdings" w:hint="default"/>
      </w:rPr>
    </w:lvl>
    <w:lvl w:ilvl="8" w:tplc="423C441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6A82F41"/>
    <w:multiLevelType w:val="hybridMultilevel"/>
    <w:tmpl w:val="22A09BE2"/>
    <w:lvl w:ilvl="0" w:tplc="A25298AE">
      <w:start w:val="1"/>
      <w:numFmt w:val="bullet"/>
      <w:lvlText w:val="•"/>
      <w:lvlJc w:val="left"/>
      <w:pPr>
        <w:tabs>
          <w:tab w:val="num" w:pos="720"/>
        </w:tabs>
        <w:ind w:left="720" w:hanging="360"/>
      </w:pPr>
      <w:rPr>
        <w:rFonts w:ascii="Arial" w:hAnsi="Arial" w:hint="default"/>
      </w:rPr>
    </w:lvl>
    <w:lvl w:ilvl="1" w:tplc="EB7EEBDA" w:tentative="1">
      <w:start w:val="1"/>
      <w:numFmt w:val="bullet"/>
      <w:lvlText w:val="•"/>
      <w:lvlJc w:val="left"/>
      <w:pPr>
        <w:tabs>
          <w:tab w:val="num" w:pos="1440"/>
        </w:tabs>
        <w:ind w:left="1440" w:hanging="360"/>
      </w:pPr>
      <w:rPr>
        <w:rFonts w:ascii="Arial" w:hAnsi="Arial" w:hint="default"/>
      </w:rPr>
    </w:lvl>
    <w:lvl w:ilvl="2" w:tplc="9E941994" w:tentative="1">
      <w:start w:val="1"/>
      <w:numFmt w:val="bullet"/>
      <w:lvlText w:val="•"/>
      <w:lvlJc w:val="left"/>
      <w:pPr>
        <w:tabs>
          <w:tab w:val="num" w:pos="2160"/>
        </w:tabs>
        <w:ind w:left="2160" w:hanging="360"/>
      </w:pPr>
      <w:rPr>
        <w:rFonts w:ascii="Arial" w:hAnsi="Arial" w:hint="default"/>
      </w:rPr>
    </w:lvl>
    <w:lvl w:ilvl="3" w:tplc="9FE0CFE8" w:tentative="1">
      <w:start w:val="1"/>
      <w:numFmt w:val="bullet"/>
      <w:lvlText w:val="•"/>
      <w:lvlJc w:val="left"/>
      <w:pPr>
        <w:tabs>
          <w:tab w:val="num" w:pos="2880"/>
        </w:tabs>
        <w:ind w:left="2880" w:hanging="360"/>
      </w:pPr>
      <w:rPr>
        <w:rFonts w:ascii="Arial" w:hAnsi="Arial" w:hint="default"/>
      </w:rPr>
    </w:lvl>
    <w:lvl w:ilvl="4" w:tplc="8FAE7468" w:tentative="1">
      <w:start w:val="1"/>
      <w:numFmt w:val="bullet"/>
      <w:lvlText w:val="•"/>
      <w:lvlJc w:val="left"/>
      <w:pPr>
        <w:tabs>
          <w:tab w:val="num" w:pos="3600"/>
        </w:tabs>
        <w:ind w:left="3600" w:hanging="360"/>
      </w:pPr>
      <w:rPr>
        <w:rFonts w:ascii="Arial" w:hAnsi="Arial" w:hint="default"/>
      </w:rPr>
    </w:lvl>
    <w:lvl w:ilvl="5" w:tplc="29A4E1DA" w:tentative="1">
      <w:start w:val="1"/>
      <w:numFmt w:val="bullet"/>
      <w:lvlText w:val="•"/>
      <w:lvlJc w:val="left"/>
      <w:pPr>
        <w:tabs>
          <w:tab w:val="num" w:pos="4320"/>
        </w:tabs>
        <w:ind w:left="4320" w:hanging="360"/>
      </w:pPr>
      <w:rPr>
        <w:rFonts w:ascii="Arial" w:hAnsi="Arial" w:hint="default"/>
      </w:rPr>
    </w:lvl>
    <w:lvl w:ilvl="6" w:tplc="28A25040" w:tentative="1">
      <w:start w:val="1"/>
      <w:numFmt w:val="bullet"/>
      <w:lvlText w:val="•"/>
      <w:lvlJc w:val="left"/>
      <w:pPr>
        <w:tabs>
          <w:tab w:val="num" w:pos="5040"/>
        </w:tabs>
        <w:ind w:left="5040" w:hanging="360"/>
      </w:pPr>
      <w:rPr>
        <w:rFonts w:ascii="Arial" w:hAnsi="Arial" w:hint="default"/>
      </w:rPr>
    </w:lvl>
    <w:lvl w:ilvl="7" w:tplc="315885F6" w:tentative="1">
      <w:start w:val="1"/>
      <w:numFmt w:val="bullet"/>
      <w:lvlText w:val="•"/>
      <w:lvlJc w:val="left"/>
      <w:pPr>
        <w:tabs>
          <w:tab w:val="num" w:pos="5760"/>
        </w:tabs>
        <w:ind w:left="5760" w:hanging="360"/>
      </w:pPr>
      <w:rPr>
        <w:rFonts w:ascii="Arial" w:hAnsi="Arial" w:hint="default"/>
      </w:rPr>
    </w:lvl>
    <w:lvl w:ilvl="8" w:tplc="99FA830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05D219A"/>
    <w:multiLevelType w:val="hybridMultilevel"/>
    <w:tmpl w:val="91A04018"/>
    <w:lvl w:ilvl="0" w:tplc="62EC6762">
      <w:start w:val="1"/>
      <w:numFmt w:val="bullet"/>
      <w:lvlText w:val="•"/>
      <w:lvlJc w:val="left"/>
      <w:pPr>
        <w:tabs>
          <w:tab w:val="num" w:pos="720"/>
        </w:tabs>
        <w:ind w:left="720" w:hanging="360"/>
      </w:pPr>
      <w:rPr>
        <w:rFonts w:ascii="Arial" w:hAnsi="Arial" w:hint="default"/>
      </w:rPr>
    </w:lvl>
    <w:lvl w:ilvl="1" w:tplc="A55E9F32" w:tentative="1">
      <w:start w:val="1"/>
      <w:numFmt w:val="bullet"/>
      <w:lvlText w:val="•"/>
      <w:lvlJc w:val="left"/>
      <w:pPr>
        <w:tabs>
          <w:tab w:val="num" w:pos="1440"/>
        </w:tabs>
        <w:ind w:left="1440" w:hanging="360"/>
      </w:pPr>
      <w:rPr>
        <w:rFonts w:ascii="Arial" w:hAnsi="Arial" w:hint="default"/>
      </w:rPr>
    </w:lvl>
    <w:lvl w:ilvl="2" w:tplc="AAE83ACC" w:tentative="1">
      <w:start w:val="1"/>
      <w:numFmt w:val="bullet"/>
      <w:lvlText w:val="•"/>
      <w:lvlJc w:val="left"/>
      <w:pPr>
        <w:tabs>
          <w:tab w:val="num" w:pos="2160"/>
        </w:tabs>
        <w:ind w:left="2160" w:hanging="360"/>
      </w:pPr>
      <w:rPr>
        <w:rFonts w:ascii="Arial" w:hAnsi="Arial" w:hint="default"/>
      </w:rPr>
    </w:lvl>
    <w:lvl w:ilvl="3" w:tplc="05909FD0" w:tentative="1">
      <w:start w:val="1"/>
      <w:numFmt w:val="bullet"/>
      <w:lvlText w:val="•"/>
      <w:lvlJc w:val="left"/>
      <w:pPr>
        <w:tabs>
          <w:tab w:val="num" w:pos="2880"/>
        </w:tabs>
        <w:ind w:left="2880" w:hanging="360"/>
      </w:pPr>
      <w:rPr>
        <w:rFonts w:ascii="Arial" w:hAnsi="Arial" w:hint="default"/>
      </w:rPr>
    </w:lvl>
    <w:lvl w:ilvl="4" w:tplc="8B861B60" w:tentative="1">
      <w:start w:val="1"/>
      <w:numFmt w:val="bullet"/>
      <w:lvlText w:val="•"/>
      <w:lvlJc w:val="left"/>
      <w:pPr>
        <w:tabs>
          <w:tab w:val="num" w:pos="3600"/>
        </w:tabs>
        <w:ind w:left="3600" w:hanging="360"/>
      </w:pPr>
      <w:rPr>
        <w:rFonts w:ascii="Arial" w:hAnsi="Arial" w:hint="default"/>
      </w:rPr>
    </w:lvl>
    <w:lvl w:ilvl="5" w:tplc="913C41EA" w:tentative="1">
      <w:start w:val="1"/>
      <w:numFmt w:val="bullet"/>
      <w:lvlText w:val="•"/>
      <w:lvlJc w:val="left"/>
      <w:pPr>
        <w:tabs>
          <w:tab w:val="num" w:pos="4320"/>
        </w:tabs>
        <w:ind w:left="4320" w:hanging="360"/>
      </w:pPr>
      <w:rPr>
        <w:rFonts w:ascii="Arial" w:hAnsi="Arial" w:hint="default"/>
      </w:rPr>
    </w:lvl>
    <w:lvl w:ilvl="6" w:tplc="06924930" w:tentative="1">
      <w:start w:val="1"/>
      <w:numFmt w:val="bullet"/>
      <w:lvlText w:val="•"/>
      <w:lvlJc w:val="left"/>
      <w:pPr>
        <w:tabs>
          <w:tab w:val="num" w:pos="5040"/>
        </w:tabs>
        <w:ind w:left="5040" w:hanging="360"/>
      </w:pPr>
      <w:rPr>
        <w:rFonts w:ascii="Arial" w:hAnsi="Arial" w:hint="default"/>
      </w:rPr>
    </w:lvl>
    <w:lvl w:ilvl="7" w:tplc="32147AD4" w:tentative="1">
      <w:start w:val="1"/>
      <w:numFmt w:val="bullet"/>
      <w:lvlText w:val="•"/>
      <w:lvlJc w:val="left"/>
      <w:pPr>
        <w:tabs>
          <w:tab w:val="num" w:pos="5760"/>
        </w:tabs>
        <w:ind w:left="5760" w:hanging="360"/>
      </w:pPr>
      <w:rPr>
        <w:rFonts w:ascii="Arial" w:hAnsi="Arial" w:hint="default"/>
      </w:rPr>
    </w:lvl>
    <w:lvl w:ilvl="8" w:tplc="738641C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CC3B49"/>
    <w:multiLevelType w:val="hybridMultilevel"/>
    <w:tmpl w:val="61FEB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F87737"/>
    <w:multiLevelType w:val="hybridMultilevel"/>
    <w:tmpl w:val="904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D72E5"/>
    <w:multiLevelType w:val="hybridMultilevel"/>
    <w:tmpl w:val="F89AC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3947CF"/>
    <w:multiLevelType w:val="hybridMultilevel"/>
    <w:tmpl w:val="3ACE5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B6FB2"/>
    <w:multiLevelType w:val="hybridMultilevel"/>
    <w:tmpl w:val="8522F8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24" w15:restartNumberingAfterBreak="0">
    <w:nsid w:val="4AED1E1F"/>
    <w:multiLevelType w:val="hybridMultilevel"/>
    <w:tmpl w:val="606ED400"/>
    <w:lvl w:ilvl="0" w:tplc="55C623D8">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5" w15:restartNumberingAfterBreak="0">
    <w:nsid w:val="4B6767B2"/>
    <w:multiLevelType w:val="hybridMultilevel"/>
    <w:tmpl w:val="C950973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DA636F"/>
    <w:multiLevelType w:val="hybridMultilevel"/>
    <w:tmpl w:val="088EA5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0C7FD1"/>
    <w:multiLevelType w:val="hybridMultilevel"/>
    <w:tmpl w:val="8EF034E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5E3E15"/>
    <w:multiLevelType w:val="hybridMultilevel"/>
    <w:tmpl w:val="C2EC7DC4"/>
    <w:lvl w:ilvl="0" w:tplc="6B506E46">
      <w:start w:val="1"/>
      <w:numFmt w:val="bullet"/>
      <w:lvlText w:val=""/>
      <w:lvlJc w:val="left"/>
      <w:pPr>
        <w:tabs>
          <w:tab w:val="num" w:pos="720"/>
        </w:tabs>
        <w:ind w:left="720" w:hanging="360"/>
      </w:pPr>
      <w:rPr>
        <w:rFonts w:ascii="Wingdings" w:hAnsi="Wingdings" w:hint="default"/>
      </w:rPr>
    </w:lvl>
    <w:lvl w:ilvl="1" w:tplc="07C09118" w:tentative="1">
      <w:start w:val="1"/>
      <w:numFmt w:val="bullet"/>
      <w:lvlText w:val=""/>
      <w:lvlJc w:val="left"/>
      <w:pPr>
        <w:tabs>
          <w:tab w:val="num" w:pos="1440"/>
        </w:tabs>
        <w:ind w:left="1440" w:hanging="360"/>
      </w:pPr>
      <w:rPr>
        <w:rFonts w:ascii="Wingdings" w:hAnsi="Wingdings" w:hint="default"/>
      </w:rPr>
    </w:lvl>
    <w:lvl w:ilvl="2" w:tplc="D26AE99E" w:tentative="1">
      <w:start w:val="1"/>
      <w:numFmt w:val="bullet"/>
      <w:lvlText w:val=""/>
      <w:lvlJc w:val="left"/>
      <w:pPr>
        <w:tabs>
          <w:tab w:val="num" w:pos="2160"/>
        </w:tabs>
        <w:ind w:left="2160" w:hanging="360"/>
      </w:pPr>
      <w:rPr>
        <w:rFonts w:ascii="Wingdings" w:hAnsi="Wingdings" w:hint="default"/>
      </w:rPr>
    </w:lvl>
    <w:lvl w:ilvl="3" w:tplc="06984FDA" w:tentative="1">
      <w:start w:val="1"/>
      <w:numFmt w:val="bullet"/>
      <w:lvlText w:val=""/>
      <w:lvlJc w:val="left"/>
      <w:pPr>
        <w:tabs>
          <w:tab w:val="num" w:pos="2880"/>
        </w:tabs>
        <w:ind w:left="2880" w:hanging="360"/>
      </w:pPr>
      <w:rPr>
        <w:rFonts w:ascii="Wingdings" w:hAnsi="Wingdings" w:hint="default"/>
      </w:rPr>
    </w:lvl>
    <w:lvl w:ilvl="4" w:tplc="DF3CA40E" w:tentative="1">
      <w:start w:val="1"/>
      <w:numFmt w:val="bullet"/>
      <w:lvlText w:val=""/>
      <w:lvlJc w:val="left"/>
      <w:pPr>
        <w:tabs>
          <w:tab w:val="num" w:pos="3600"/>
        </w:tabs>
        <w:ind w:left="3600" w:hanging="360"/>
      </w:pPr>
      <w:rPr>
        <w:rFonts w:ascii="Wingdings" w:hAnsi="Wingdings" w:hint="default"/>
      </w:rPr>
    </w:lvl>
    <w:lvl w:ilvl="5" w:tplc="4CACF928" w:tentative="1">
      <w:start w:val="1"/>
      <w:numFmt w:val="bullet"/>
      <w:lvlText w:val=""/>
      <w:lvlJc w:val="left"/>
      <w:pPr>
        <w:tabs>
          <w:tab w:val="num" w:pos="4320"/>
        </w:tabs>
        <w:ind w:left="4320" w:hanging="360"/>
      </w:pPr>
      <w:rPr>
        <w:rFonts w:ascii="Wingdings" w:hAnsi="Wingdings" w:hint="default"/>
      </w:rPr>
    </w:lvl>
    <w:lvl w:ilvl="6" w:tplc="20AA9F08" w:tentative="1">
      <w:start w:val="1"/>
      <w:numFmt w:val="bullet"/>
      <w:lvlText w:val=""/>
      <w:lvlJc w:val="left"/>
      <w:pPr>
        <w:tabs>
          <w:tab w:val="num" w:pos="5040"/>
        </w:tabs>
        <w:ind w:left="5040" w:hanging="360"/>
      </w:pPr>
      <w:rPr>
        <w:rFonts w:ascii="Wingdings" w:hAnsi="Wingdings" w:hint="default"/>
      </w:rPr>
    </w:lvl>
    <w:lvl w:ilvl="7" w:tplc="6AB881D6" w:tentative="1">
      <w:start w:val="1"/>
      <w:numFmt w:val="bullet"/>
      <w:lvlText w:val=""/>
      <w:lvlJc w:val="left"/>
      <w:pPr>
        <w:tabs>
          <w:tab w:val="num" w:pos="5760"/>
        </w:tabs>
        <w:ind w:left="5760" w:hanging="360"/>
      </w:pPr>
      <w:rPr>
        <w:rFonts w:ascii="Wingdings" w:hAnsi="Wingdings" w:hint="default"/>
      </w:rPr>
    </w:lvl>
    <w:lvl w:ilvl="8" w:tplc="8006F9C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32A4B0F"/>
    <w:multiLevelType w:val="hybridMultilevel"/>
    <w:tmpl w:val="3CB41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3D01D8"/>
    <w:multiLevelType w:val="hybridMultilevel"/>
    <w:tmpl w:val="E8CE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C1391F"/>
    <w:multiLevelType w:val="multilevel"/>
    <w:tmpl w:val="F538FA1C"/>
    <w:lvl w:ilvl="0">
      <w:start w:val="1"/>
      <w:numFmt w:val="decimal"/>
      <w:lvlText w:val="%1."/>
      <w:lvlJc w:val="left"/>
      <w:pPr>
        <w:ind w:left="720" w:hanging="360"/>
      </w:pPr>
      <w:rPr>
        <w:rFonts w:hint="default"/>
      </w:rPr>
    </w:lvl>
    <w:lvl w:ilvl="1">
      <w:start w:val="3"/>
      <w:numFmt w:val="decimal"/>
      <w:isLgl/>
      <w:lvlText w:val="%1.%2"/>
      <w:lvlJc w:val="left"/>
      <w:pPr>
        <w:ind w:left="1155" w:hanging="795"/>
      </w:pPr>
      <w:rPr>
        <w:rFonts w:hint="default"/>
      </w:rPr>
    </w:lvl>
    <w:lvl w:ilvl="2">
      <w:start w:val="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387148"/>
    <w:multiLevelType w:val="hybridMultilevel"/>
    <w:tmpl w:val="3D847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D12B1C"/>
    <w:multiLevelType w:val="hybridMultilevel"/>
    <w:tmpl w:val="27542F88"/>
    <w:lvl w:ilvl="0" w:tplc="C5C25096">
      <w:start w:val="1"/>
      <w:numFmt w:val="bullet"/>
      <w:lvlText w:val=""/>
      <w:lvlJc w:val="left"/>
      <w:pPr>
        <w:tabs>
          <w:tab w:val="num" w:pos="720"/>
        </w:tabs>
        <w:ind w:left="720" w:hanging="360"/>
      </w:pPr>
      <w:rPr>
        <w:rFonts w:ascii="Wingdings" w:hAnsi="Wingdings" w:hint="default"/>
      </w:rPr>
    </w:lvl>
    <w:lvl w:ilvl="1" w:tplc="FD1E0A86" w:tentative="1">
      <w:start w:val="1"/>
      <w:numFmt w:val="bullet"/>
      <w:lvlText w:val=""/>
      <w:lvlJc w:val="left"/>
      <w:pPr>
        <w:tabs>
          <w:tab w:val="num" w:pos="1440"/>
        </w:tabs>
        <w:ind w:left="1440" w:hanging="360"/>
      </w:pPr>
      <w:rPr>
        <w:rFonts w:ascii="Wingdings" w:hAnsi="Wingdings" w:hint="default"/>
      </w:rPr>
    </w:lvl>
    <w:lvl w:ilvl="2" w:tplc="27263934" w:tentative="1">
      <w:start w:val="1"/>
      <w:numFmt w:val="bullet"/>
      <w:lvlText w:val=""/>
      <w:lvlJc w:val="left"/>
      <w:pPr>
        <w:tabs>
          <w:tab w:val="num" w:pos="2160"/>
        </w:tabs>
        <w:ind w:left="2160" w:hanging="360"/>
      </w:pPr>
      <w:rPr>
        <w:rFonts w:ascii="Wingdings" w:hAnsi="Wingdings" w:hint="default"/>
      </w:rPr>
    </w:lvl>
    <w:lvl w:ilvl="3" w:tplc="D018C434" w:tentative="1">
      <w:start w:val="1"/>
      <w:numFmt w:val="bullet"/>
      <w:lvlText w:val=""/>
      <w:lvlJc w:val="left"/>
      <w:pPr>
        <w:tabs>
          <w:tab w:val="num" w:pos="2880"/>
        </w:tabs>
        <w:ind w:left="2880" w:hanging="360"/>
      </w:pPr>
      <w:rPr>
        <w:rFonts w:ascii="Wingdings" w:hAnsi="Wingdings" w:hint="default"/>
      </w:rPr>
    </w:lvl>
    <w:lvl w:ilvl="4" w:tplc="8424FFA6" w:tentative="1">
      <w:start w:val="1"/>
      <w:numFmt w:val="bullet"/>
      <w:lvlText w:val=""/>
      <w:lvlJc w:val="left"/>
      <w:pPr>
        <w:tabs>
          <w:tab w:val="num" w:pos="3600"/>
        </w:tabs>
        <w:ind w:left="3600" w:hanging="360"/>
      </w:pPr>
      <w:rPr>
        <w:rFonts w:ascii="Wingdings" w:hAnsi="Wingdings" w:hint="default"/>
      </w:rPr>
    </w:lvl>
    <w:lvl w:ilvl="5" w:tplc="07FC87D6" w:tentative="1">
      <w:start w:val="1"/>
      <w:numFmt w:val="bullet"/>
      <w:lvlText w:val=""/>
      <w:lvlJc w:val="left"/>
      <w:pPr>
        <w:tabs>
          <w:tab w:val="num" w:pos="4320"/>
        </w:tabs>
        <w:ind w:left="4320" w:hanging="360"/>
      </w:pPr>
      <w:rPr>
        <w:rFonts w:ascii="Wingdings" w:hAnsi="Wingdings" w:hint="default"/>
      </w:rPr>
    </w:lvl>
    <w:lvl w:ilvl="6" w:tplc="B13CF686" w:tentative="1">
      <w:start w:val="1"/>
      <w:numFmt w:val="bullet"/>
      <w:lvlText w:val=""/>
      <w:lvlJc w:val="left"/>
      <w:pPr>
        <w:tabs>
          <w:tab w:val="num" w:pos="5040"/>
        </w:tabs>
        <w:ind w:left="5040" w:hanging="360"/>
      </w:pPr>
      <w:rPr>
        <w:rFonts w:ascii="Wingdings" w:hAnsi="Wingdings" w:hint="default"/>
      </w:rPr>
    </w:lvl>
    <w:lvl w:ilvl="7" w:tplc="119AAA64" w:tentative="1">
      <w:start w:val="1"/>
      <w:numFmt w:val="bullet"/>
      <w:lvlText w:val=""/>
      <w:lvlJc w:val="left"/>
      <w:pPr>
        <w:tabs>
          <w:tab w:val="num" w:pos="5760"/>
        </w:tabs>
        <w:ind w:left="5760" w:hanging="360"/>
      </w:pPr>
      <w:rPr>
        <w:rFonts w:ascii="Wingdings" w:hAnsi="Wingdings" w:hint="default"/>
      </w:rPr>
    </w:lvl>
    <w:lvl w:ilvl="8" w:tplc="6028370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C0F7285"/>
    <w:multiLevelType w:val="hybridMultilevel"/>
    <w:tmpl w:val="85849040"/>
    <w:lvl w:ilvl="0" w:tplc="F24A9D64">
      <w:start w:val="1"/>
      <w:numFmt w:val="lowerLetter"/>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7" w15:restartNumberingAfterBreak="0">
    <w:nsid w:val="600A3862"/>
    <w:multiLevelType w:val="hybridMultilevel"/>
    <w:tmpl w:val="67861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39" w15:restartNumberingAfterBreak="0">
    <w:nsid w:val="657F7358"/>
    <w:multiLevelType w:val="hybridMultilevel"/>
    <w:tmpl w:val="74E28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F03C7E"/>
    <w:multiLevelType w:val="hybridMultilevel"/>
    <w:tmpl w:val="767293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B2366F1"/>
    <w:multiLevelType w:val="hybridMultilevel"/>
    <w:tmpl w:val="D314402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B6830D2"/>
    <w:multiLevelType w:val="hybridMultilevel"/>
    <w:tmpl w:val="27A2F2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70302F4E"/>
    <w:multiLevelType w:val="hybridMultilevel"/>
    <w:tmpl w:val="E758A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0955B8A"/>
    <w:multiLevelType w:val="hybridMultilevel"/>
    <w:tmpl w:val="2302665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8D167A"/>
    <w:multiLevelType w:val="hybridMultilevel"/>
    <w:tmpl w:val="7F1830C4"/>
    <w:lvl w:ilvl="0" w:tplc="17022A2E">
      <w:start w:val="1"/>
      <w:numFmt w:val="decimal"/>
      <w:lvlText w:val="%1."/>
      <w:lvlJc w:val="left"/>
      <w:pPr>
        <w:ind w:left="644" w:hanging="360"/>
      </w:pPr>
      <w:rPr>
        <w:b/>
        <w:bCs/>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47" w15:restartNumberingAfterBreak="0">
    <w:nsid w:val="76B8453B"/>
    <w:multiLevelType w:val="multilevel"/>
    <w:tmpl w:val="A0B8230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9771A56"/>
    <w:multiLevelType w:val="hybridMultilevel"/>
    <w:tmpl w:val="31DE8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240A9C"/>
    <w:multiLevelType w:val="hybridMultilevel"/>
    <w:tmpl w:val="05E0B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AF60D8"/>
    <w:multiLevelType w:val="hybridMultilevel"/>
    <w:tmpl w:val="053078A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8"/>
  </w:num>
  <w:num w:numId="2">
    <w:abstractNumId w:val="18"/>
  </w:num>
  <w:num w:numId="3">
    <w:abstractNumId w:val="26"/>
  </w:num>
  <w:num w:numId="4">
    <w:abstractNumId w:val="51"/>
  </w:num>
  <w:num w:numId="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num>
  <w:num w:numId="8">
    <w:abstractNumId w:val="21"/>
  </w:num>
  <w:num w:numId="9">
    <w:abstractNumId w:val="14"/>
  </w:num>
  <w:num w:numId="10">
    <w:abstractNumId w:val="7"/>
  </w:num>
  <w:num w:numId="11">
    <w:abstractNumId w:val="28"/>
  </w:num>
  <w:num w:numId="12">
    <w:abstractNumId w:val="15"/>
  </w:num>
  <w:num w:numId="13">
    <w:abstractNumId w:val="45"/>
  </w:num>
  <w:num w:numId="14">
    <w:abstractNumId w:val="50"/>
  </w:num>
  <w:num w:numId="15">
    <w:abstractNumId w:val="36"/>
  </w:num>
  <w:num w:numId="16">
    <w:abstractNumId w:val="19"/>
  </w:num>
  <w:num w:numId="17">
    <w:abstractNumId w:val="30"/>
  </w:num>
  <w:num w:numId="18">
    <w:abstractNumId w:val="32"/>
  </w:num>
  <w:num w:numId="19">
    <w:abstractNumId w:val="4"/>
  </w:num>
  <w:num w:numId="20">
    <w:abstractNumId w:val="42"/>
  </w:num>
  <w:num w:numId="21">
    <w:abstractNumId w:val="41"/>
  </w:num>
  <w:num w:numId="22">
    <w:abstractNumId w:val="40"/>
  </w:num>
  <w:num w:numId="23">
    <w:abstractNumId w:val="31"/>
  </w:num>
  <w:num w:numId="24">
    <w:abstractNumId w:val="39"/>
  </w:num>
  <w:num w:numId="25">
    <w:abstractNumId w:val="47"/>
  </w:num>
  <w:num w:numId="26">
    <w:abstractNumId w:val="23"/>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9"/>
  </w:num>
  <w:num w:numId="29">
    <w:abstractNumId w:val="44"/>
  </w:num>
  <w:num w:numId="30">
    <w:abstractNumId w:val="6"/>
  </w:num>
  <w:num w:numId="31">
    <w:abstractNumId w:val="27"/>
  </w:num>
  <w:num w:numId="32">
    <w:abstractNumId w:val="12"/>
  </w:num>
  <w:num w:numId="33">
    <w:abstractNumId w:val="2"/>
  </w:num>
  <w:num w:numId="34">
    <w:abstractNumId w:val="33"/>
  </w:num>
  <w:num w:numId="35">
    <w:abstractNumId w:val="10"/>
  </w:num>
  <w:num w:numId="36">
    <w:abstractNumId w:val="11"/>
  </w:num>
  <w:num w:numId="37">
    <w:abstractNumId w:val="13"/>
  </w:num>
  <w:num w:numId="38">
    <w:abstractNumId w:val="24"/>
  </w:num>
  <w:num w:numId="39">
    <w:abstractNumId w:val="48"/>
  </w:num>
  <w:num w:numId="40">
    <w:abstractNumId w:val="29"/>
  </w:num>
  <w:num w:numId="41">
    <w:abstractNumId w:val="25"/>
  </w:num>
  <w:num w:numId="42">
    <w:abstractNumId w:val="5"/>
  </w:num>
  <w:num w:numId="43">
    <w:abstractNumId w:val="34"/>
  </w:num>
  <w:num w:numId="44">
    <w:abstractNumId w:val="3"/>
  </w:num>
  <w:num w:numId="45">
    <w:abstractNumId w:val="9"/>
  </w:num>
  <w:num w:numId="46">
    <w:abstractNumId w:val="37"/>
  </w:num>
  <w:num w:numId="47">
    <w:abstractNumId w:val="8"/>
  </w:num>
  <w:num w:numId="48">
    <w:abstractNumId w:val="20"/>
  </w:num>
  <w:num w:numId="49">
    <w:abstractNumId w:val="0"/>
  </w:num>
  <w:num w:numId="50">
    <w:abstractNumId w:val="16"/>
  </w:num>
  <w:num w:numId="51">
    <w:abstractNumId w:val="17"/>
  </w:num>
  <w:num w:numId="52">
    <w:abstractNumId w:val="2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rson w15:author="Nikunj C Patel">
    <w15:presenceInfo w15:providerId="AD" w15:userId="S::nikunj.c.patel@ril.com::1e6287c9-87dc-4404-9f17-2b7c411c2ab6"/>
  </w15:person>
  <w15:person w15:author="Ritu Kamra">
    <w15:presenceInfo w15:providerId="AD" w15:userId="S-1-5-21-1964979238-429942662-834490965-1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B88"/>
    <w:rsid w:val="000005CB"/>
    <w:rsid w:val="000012AC"/>
    <w:rsid w:val="000053C9"/>
    <w:rsid w:val="000100D7"/>
    <w:rsid w:val="00010222"/>
    <w:rsid w:val="0001075B"/>
    <w:rsid w:val="000114B3"/>
    <w:rsid w:val="000133F8"/>
    <w:rsid w:val="0001561A"/>
    <w:rsid w:val="00016D59"/>
    <w:rsid w:val="00021DC0"/>
    <w:rsid w:val="00023046"/>
    <w:rsid w:val="00023686"/>
    <w:rsid w:val="00024B28"/>
    <w:rsid w:val="0002705D"/>
    <w:rsid w:val="00027FDA"/>
    <w:rsid w:val="000328A0"/>
    <w:rsid w:val="00032BEB"/>
    <w:rsid w:val="000330DE"/>
    <w:rsid w:val="00033309"/>
    <w:rsid w:val="00040B88"/>
    <w:rsid w:val="000439FC"/>
    <w:rsid w:val="00045500"/>
    <w:rsid w:val="00046C01"/>
    <w:rsid w:val="000470DC"/>
    <w:rsid w:val="00047E4D"/>
    <w:rsid w:val="0005047C"/>
    <w:rsid w:val="00050DDE"/>
    <w:rsid w:val="0005116F"/>
    <w:rsid w:val="000523CA"/>
    <w:rsid w:val="00053AF5"/>
    <w:rsid w:val="00060510"/>
    <w:rsid w:val="000621A2"/>
    <w:rsid w:val="00062808"/>
    <w:rsid w:val="000640AE"/>
    <w:rsid w:val="00064267"/>
    <w:rsid w:val="00067A2E"/>
    <w:rsid w:val="000766EC"/>
    <w:rsid w:val="00077AFA"/>
    <w:rsid w:val="00083882"/>
    <w:rsid w:val="000861A8"/>
    <w:rsid w:val="00086F09"/>
    <w:rsid w:val="00090414"/>
    <w:rsid w:val="00096348"/>
    <w:rsid w:val="000A27F6"/>
    <w:rsid w:val="000A40DE"/>
    <w:rsid w:val="000A544E"/>
    <w:rsid w:val="000A7264"/>
    <w:rsid w:val="000A76C2"/>
    <w:rsid w:val="000B1709"/>
    <w:rsid w:val="000B1BB2"/>
    <w:rsid w:val="000B2125"/>
    <w:rsid w:val="000B3D40"/>
    <w:rsid w:val="000B432F"/>
    <w:rsid w:val="000B76FD"/>
    <w:rsid w:val="000C297F"/>
    <w:rsid w:val="000C4FD3"/>
    <w:rsid w:val="000C5718"/>
    <w:rsid w:val="000C6207"/>
    <w:rsid w:val="000C6F18"/>
    <w:rsid w:val="000C748A"/>
    <w:rsid w:val="000D2800"/>
    <w:rsid w:val="000E097E"/>
    <w:rsid w:val="000E2BE4"/>
    <w:rsid w:val="000E509E"/>
    <w:rsid w:val="000E7D16"/>
    <w:rsid w:val="000F01B1"/>
    <w:rsid w:val="000F1674"/>
    <w:rsid w:val="000F170C"/>
    <w:rsid w:val="000F57D5"/>
    <w:rsid w:val="000F6E70"/>
    <w:rsid w:val="000F725B"/>
    <w:rsid w:val="001009A3"/>
    <w:rsid w:val="00103076"/>
    <w:rsid w:val="00107F09"/>
    <w:rsid w:val="00112A6B"/>
    <w:rsid w:val="00113466"/>
    <w:rsid w:val="00114630"/>
    <w:rsid w:val="00115430"/>
    <w:rsid w:val="0012164D"/>
    <w:rsid w:val="0012246E"/>
    <w:rsid w:val="0012441D"/>
    <w:rsid w:val="001306E3"/>
    <w:rsid w:val="00131B83"/>
    <w:rsid w:val="00132971"/>
    <w:rsid w:val="00136639"/>
    <w:rsid w:val="001420DB"/>
    <w:rsid w:val="00147F7B"/>
    <w:rsid w:val="001502FE"/>
    <w:rsid w:val="0015432A"/>
    <w:rsid w:val="001543F7"/>
    <w:rsid w:val="001556F8"/>
    <w:rsid w:val="00155C6A"/>
    <w:rsid w:val="00156B5A"/>
    <w:rsid w:val="001606AB"/>
    <w:rsid w:val="001608B3"/>
    <w:rsid w:val="00161563"/>
    <w:rsid w:val="00163FCA"/>
    <w:rsid w:val="0016636F"/>
    <w:rsid w:val="0017121C"/>
    <w:rsid w:val="00174FDD"/>
    <w:rsid w:val="00177FA7"/>
    <w:rsid w:val="00182176"/>
    <w:rsid w:val="00186B15"/>
    <w:rsid w:val="00186D32"/>
    <w:rsid w:val="001874BD"/>
    <w:rsid w:val="00193B39"/>
    <w:rsid w:val="001961E4"/>
    <w:rsid w:val="00196C63"/>
    <w:rsid w:val="00196D9E"/>
    <w:rsid w:val="001A4EDC"/>
    <w:rsid w:val="001A6718"/>
    <w:rsid w:val="001A76FB"/>
    <w:rsid w:val="001A78E4"/>
    <w:rsid w:val="001A79A1"/>
    <w:rsid w:val="001B3418"/>
    <w:rsid w:val="001B3484"/>
    <w:rsid w:val="001B4B9E"/>
    <w:rsid w:val="001B5661"/>
    <w:rsid w:val="001C1AD8"/>
    <w:rsid w:val="001C4C3B"/>
    <w:rsid w:val="001D30E0"/>
    <w:rsid w:val="001D692F"/>
    <w:rsid w:val="001E53A9"/>
    <w:rsid w:val="001E5822"/>
    <w:rsid w:val="001F01D6"/>
    <w:rsid w:val="001F1D69"/>
    <w:rsid w:val="001F27AC"/>
    <w:rsid w:val="001F5207"/>
    <w:rsid w:val="001F6800"/>
    <w:rsid w:val="00200156"/>
    <w:rsid w:val="00202087"/>
    <w:rsid w:val="00203A8C"/>
    <w:rsid w:val="002055C8"/>
    <w:rsid w:val="00210EE3"/>
    <w:rsid w:val="00211F09"/>
    <w:rsid w:val="00212AF3"/>
    <w:rsid w:val="00214875"/>
    <w:rsid w:val="00217A27"/>
    <w:rsid w:val="002218C3"/>
    <w:rsid w:val="002334DB"/>
    <w:rsid w:val="00240496"/>
    <w:rsid w:val="00241023"/>
    <w:rsid w:val="00241106"/>
    <w:rsid w:val="00241133"/>
    <w:rsid w:val="00245B69"/>
    <w:rsid w:val="002460DE"/>
    <w:rsid w:val="0025092E"/>
    <w:rsid w:val="0026095B"/>
    <w:rsid w:val="00264D1C"/>
    <w:rsid w:val="00265A7C"/>
    <w:rsid w:val="002738A2"/>
    <w:rsid w:val="00281674"/>
    <w:rsid w:val="00282D30"/>
    <w:rsid w:val="00285185"/>
    <w:rsid w:val="002851CB"/>
    <w:rsid w:val="00285D0F"/>
    <w:rsid w:val="0028696A"/>
    <w:rsid w:val="00291B32"/>
    <w:rsid w:val="00293F0B"/>
    <w:rsid w:val="00295B36"/>
    <w:rsid w:val="002A17E5"/>
    <w:rsid w:val="002A2D14"/>
    <w:rsid w:val="002A2D2E"/>
    <w:rsid w:val="002A2E01"/>
    <w:rsid w:val="002B012D"/>
    <w:rsid w:val="002B3794"/>
    <w:rsid w:val="002B47A5"/>
    <w:rsid w:val="002B4BBA"/>
    <w:rsid w:val="002B5A81"/>
    <w:rsid w:val="002C02E4"/>
    <w:rsid w:val="002C04BC"/>
    <w:rsid w:val="002C4179"/>
    <w:rsid w:val="002D2E9A"/>
    <w:rsid w:val="002D39F6"/>
    <w:rsid w:val="002D437C"/>
    <w:rsid w:val="002D6F9E"/>
    <w:rsid w:val="002E1EE7"/>
    <w:rsid w:val="002E3039"/>
    <w:rsid w:val="002E375A"/>
    <w:rsid w:val="002E56DB"/>
    <w:rsid w:val="002E72A2"/>
    <w:rsid w:val="002E7320"/>
    <w:rsid w:val="002E7556"/>
    <w:rsid w:val="002E75C9"/>
    <w:rsid w:val="002F70F5"/>
    <w:rsid w:val="002F741D"/>
    <w:rsid w:val="00301199"/>
    <w:rsid w:val="003042BB"/>
    <w:rsid w:val="00304559"/>
    <w:rsid w:val="00306E87"/>
    <w:rsid w:val="00315A4B"/>
    <w:rsid w:val="00315C17"/>
    <w:rsid w:val="00317646"/>
    <w:rsid w:val="00317924"/>
    <w:rsid w:val="0032242F"/>
    <w:rsid w:val="003232BE"/>
    <w:rsid w:val="0033101F"/>
    <w:rsid w:val="003328AE"/>
    <w:rsid w:val="00332DAD"/>
    <w:rsid w:val="00332FA3"/>
    <w:rsid w:val="003334FC"/>
    <w:rsid w:val="003343BE"/>
    <w:rsid w:val="00341912"/>
    <w:rsid w:val="00344B01"/>
    <w:rsid w:val="003463BD"/>
    <w:rsid w:val="00346A0C"/>
    <w:rsid w:val="00352569"/>
    <w:rsid w:val="00353C97"/>
    <w:rsid w:val="00354D8E"/>
    <w:rsid w:val="00355840"/>
    <w:rsid w:val="003558E3"/>
    <w:rsid w:val="00356809"/>
    <w:rsid w:val="00360177"/>
    <w:rsid w:val="003635AF"/>
    <w:rsid w:val="00363CE1"/>
    <w:rsid w:val="00365319"/>
    <w:rsid w:val="0036584F"/>
    <w:rsid w:val="0036675E"/>
    <w:rsid w:val="00370CE0"/>
    <w:rsid w:val="00372568"/>
    <w:rsid w:val="00372571"/>
    <w:rsid w:val="003766F2"/>
    <w:rsid w:val="003768D9"/>
    <w:rsid w:val="003830F3"/>
    <w:rsid w:val="00383281"/>
    <w:rsid w:val="0038376E"/>
    <w:rsid w:val="00383FC9"/>
    <w:rsid w:val="00387124"/>
    <w:rsid w:val="00390C8A"/>
    <w:rsid w:val="00390F48"/>
    <w:rsid w:val="003924B9"/>
    <w:rsid w:val="003944F1"/>
    <w:rsid w:val="00397528"/>
    <w:rsid w:val="00397855"/>
    <w:rsid w:val="003A249D"/>
    <w:rsid w:val="003A2D61"/>
    <w:rsid w:val="003A6391"/>
    <w:rsid w:val="003A6FDE"/>
    <w:rsid w:val="003B05A9"/>
    <w:rsid w:val="003B2A03"/>
    <w:rsid w:val="003B5788"/>
    <w:rsid w:val="003B738F"/>
    <w:rsid w:val="003C357B"/>
    <w:rsid w:val="003D1BBD"/>
    <w:rsid w:val="003D25DE"/>
    <w:rsid w:val="003D2A4B"/>
    <w:rsid w:val="003D4DB7"/>
    <w:rsid w:val="003D5D0D"/>
    <w:rsid w:val="003D7B7A"/>
    <w:rsid w:val="003E0F01"/>
    <w:rsid w:val="003E2200"/>
    <w:rsid w:val="003E4BF6"/>
    <w:rsid w:val="003E7331"/>
    <w:rsid w:val="003F09F6"/>
    <w:rsid w:val="003F4B41"/>
    <w:rsid w:val="004013B1"/>
    <w:rsid w:val="0040478C"/>
    <w:rsid w:val="0041288C"/>
    <w:rsid w:val="00416909"/>
    <w:rsid w:val="00423A1F"/>
    <w:rsid w:val="00423ADB"/>
    <w:rsid w:val="004244C2"/>
    <w:rsid w:val="004309DA"/>
    <w:rsid w:val="004329B8"/>
    <w:rsid w:val="00433D07"/>
    <w:rsid w:val="00434A53"/>
    <w:rsid w:val="0044106F"/>
    <w:rsid w:val="00441265"/>
    <w:rsid w:val="00442CF8"/>
    <w:rsid w:val="004535BD"/>
    <w:rsid w:val="00454B4B"/>
    <w:rsid w:val="0045721D"/>
    <w:rsid w:val="0045732B"/>
    <w:rsid w:val="00460D57"/>
    <w:rsid w:val="00461D73"/>
    <w:rsid w:val="00463AEF"/>
    <w:rsid w:val="004679EE"/>
    <w:rsid w:val="00471C64"/>
    <w:rsid w:val="004731BB"/>
    <w:rsid w:val="004732D4"/>
    <w:rsid w:val="00473887"/>
    <w:rsid w:val="00480044"/>
    <w:rsid w:val="0048466B"/>
    <w:rsid w:val="00484AD6"/>
    <w:rsid w:val="004850BC"/>
    <w:rsid w:val="00486BF8"/>
    <w:rsid w:val="00490180"/>
    <w:rsid w:val="004921FD"/>
    <w:rsid w:val="00493018"/>
    <w:rsid w:val="004944DB"/>
    <w:rsid w:val="004959E3"/>
    <w:rsid w:val="00495C9E"/>
    <w:rsid w:val="00496483"/>
    <w:rsid w:val="00496A37"/>
    <w:rsid w:val="004A0B2B"/>
    <w:rsid w:val="004A17FA"/>
    <w:rsid w:val="004A4D2D"/>
    <w:rsid w:val="004A677A"/>
    <w:rsid w:val="004B053C"/>
    <w:rsid w:val="004B07DE"/>
    <w:rsid w:val="004B0ED5"/>
    <w:rsid w:val="004B4F49"/>
    <w:rsid w:val="004C2670"/>
    <w:rsid w:val="004C7319"/>
    <w:rsid w:val="004D06D5"/>
    <w:rsid w:val="004D07CE"/>
    <w:rsid w:val="004D1435"/>
    <w:rsid w:val="004D3294"/>
    <w:rsid w:val="004D426E"/>
    <w:rsid w:val="004D434F"/>
    <w:rsid w:val="004D63F1"/>
    <w:rsid w:val="004D648A"/>
    <w:rsid w:val="004E5CDC"/>
    <w:rsid w:val="004F27E9"/>
    <w:rsid w:val="004F3281"/>
    <w:rsid w:val="004F4FE3"/>
    <w:rsid w:val="004F5849"/>
    <w:rsid w:val="004F6053"/>
    <w:rsid w:val="004F70C3"/>
    <w:rsid w:val="0050100B"/>
    <w:rsid w:val="0050201C"/>
    <w:rsid w:val="00503AA7"/>
    <w:rsid w:val="0051066E"/>
    <w:rsid w:val="00513487"/>
    <w:rsid w:val="00517117"/>
    <w:rsid w:val="00517419"/>
    <w:rsid w:val="00521719"/>
    <w:rsid w:val="00521B5D"/>
    <w:rsid w:val="005240AC"/>
    <w:rsid w:val="0052446E"/>
    <w:rsid w:val="005256C1"/>
    <w:rsid w:val="005278FB"/>
    <w:rsid w:val="0053062E"/>
    <w:rsid w:val="005316E5"/>
    <w:rsid w:val="00532691"/>
    <w:rsid w:val="0053682E"/>
    <w:rsid w:val="005415AD"/>
    <w:rsid w:val="00542815"/>
    <w:rsid w:val="00542DBF"/>
    <w:rsid w:val="00542F13"/>
    <w:rsid w:val="0054439B"/>
    <w:rsid w:val="005457B4"/>
    <w:rsid w:val="0055117A"/>
    <w:rsid w:val="00554C34"/>
    <w:rsid w:val="005625D1"/>
    <w:rsid w:val="0056443C"/>
    <w:rsid w:val="00565E33"/>
    <w:rsid w:val="0056632D"/>
    <w:rsid w:val="00571155"/>
    <w:rsid w:val="00571702"/>
    <w:rsid w:val="00572FFB"/>
    <w:rsid w:val="00574E11"/>
    <w:rsid w:val="005765DF"/>
    <w:rsid w:val="00580F10"/>
    <w:rsid w:val="005834A1"/>
    <w:rsid w:val="00584EB0"/>
    <w:rsid w:val="00585CB4"/>
    <w:rsid w:val="00590DEB"/>
    <w:rsid w:val="005918A7"/>
    <w:rsid w:val="00592AA5"/>
    <w:rsid w:val="0059585C"/>
    <w:rsid w:val="0059724D"/>
    <w:rsid w:val="00597453"/>
    <w:rsid w:val="005A18CB"/>
    <w:rsid w:val="005A24CE"/>
    <w:rsid w:val="005A29BD"/>
    <w:rsid w:val="005A56B6"/>
    <w:rsid w:val="005A5F31"/>
    <w:rsid w:val="005B141F"/>
    <w:rsid w:val="005B3826"/>
    <w:rsid w:val="005B59CA"/>
    <w:rsid w:val="005B6062"/>
    <w:rsid w:val="005C595F"/>
    <w:rsid w:val="005C6DC8"/>
    <w:rsid w:val="005D1E61"/>
    <w:rsid w:val="005D375E"/>
    <w:rsid w:val="005D431A"/>
    <w:rsid w:val="005D48CA"/>
    <w:rsid w:val="005E09F6"/>
    <w:rsid w:val="005E1B04"/>
    <w:rsid w:val="005F0005"/>
    <w:rsid w:val="005F3F01"/>
    <w:rsid w:val="005F43B5"/>
    <w:rsid w:val="005F589A"/>
    <w:rsid w:val="006043BA"/>
    <w:rsid w:val="00612023"/>
    <w:rsid w:val="0061302F"/>
    <w:rsid w:val="006133A1"/>
    <w:rsid w:val="00620F9F"/>
    <w:rsid w:val="00621289"/>
    <w:rsid w:val="006252E3"/>
    <w:rsid w:val="00627729"/>
    <w:rsid w:val="00627FD1"/>
    <w:rsid w:val="006307E4"/>
    <w:rsid w:val="00631120"/>
    <w:rsid w:val="00631FC8"/>
    <w:rsid w:val="006332F0"/>
    <w:rsid w:val="00636534"/>
    <w:rsid w:val="0063777E"/>
    <w:rsid w:val="00637845"/>
    <w:rsid w:val="00642F55"/>
    <w:rsid w:val="006561EF"/>
    <w:rsid w:val="006566A9"/>
    <w:rsid w:val="00661EF0"/>
    <w:rsid w:val="00661F12"/>
    <w:rsid w:val="00663282"/>
    <w:rsid w:val="00664093"/>
    <w:rsid w:val="006667D3"/>
    <w:rsid w:val="00672D9E"/>
    <w:rsid w:val="00677364"/>
    <w:rsid w:val="006809CA"/>
    <w:rsid w:val="0068266D"/>
    <w:rsid w:val="00693916"/>
    <w:rsid w:val="00697BFB"/>
    <w:rsid w:val="006A0A36"/>
    <w:rsid w:val="006A2431"/>
    <w:rsid w:val="006A384D"/>
    <w:rsid w:val="006A4316"/>
    <w:rsid w:val="006A4CC3"/>
    <w:rsid w:val="006A749E"/>
    <w:rsid w:val="006B2291"/>
    <w:rsid w:val="006B22DB"/>
    <w:rsid w:val="006B795B"/>
    <w:rsid w:val="006C2CAB"/>
    <w:rsid w:val="006C4FEE"/>
    <w:rsid w:val="006C56D4"/>
    <w:rsid w:val="006D0C54"/>
    <w:rsid w:val="006D4262"/>
    <w:rsid w:val="006D598C"/>
    <w:rsid w:val="006E13A8"/>
    <w:rsid w:val="006E27F3"/>
    <w:rsid w:val="006E5053"/>
    <w:rsid w:val="006F0777"/>
    <w:rsid w:val="006F08C7"/>
    <w:rsid w:val="006F203D"/>
    <w:rsid w:val="006F286C"/>
    <w:rsid w:val="006F2EF5"/>
    <w:rsid w:val="006F3ABC"/>
    <w:rsid w:val="0070058D"/>
    <w:rsid w:val="00702555"/>
    <w:rsid w:val="007069B6"/>
    <w:rsid w:val="007069BE"/>
    <w:rsid w:val="00710222"/>
    <w:rsid w:val="00711D0F"/>
    <w:rsid w:val="0071274C"/>
    <w:rsid w:val="007163FC"/>
    <w:rsid w:val="00717896"/>
    <w:rsid w:val="00720F97"/>
    <w:rsid w:val="007258CA"/>
    <w:rsid w:val="007315A7"/>
    <w:rsid w:val="007332C6"/>
    <w:rsid w:val="007345D6"/>
    <w:rsid w:val="0074066E"/>
    <w:rsid w:val="0074207D"/>
    <w:rsid w:val="00745ED8"/>
    <w:rsid w:val="0076389C"/>
    <w:rsid w:val="00764FD0"/>
    <w:rsid w:val="00770066"/>
    <w:rsid w:val="00772FA4"/>
    <w:rsid w:val="00774016"/>
    <w:rsid w:val="00774D74"/>
    <w:rsid w:val="0077639A"/>
    <w:rsid w:val="007828C5"/>
    <w:rsid w:val="007833B3"/>
    <w:rsid w:val="00793C0B"/>
    <w:rsid w:val="00794C87"/>
    <w:rsid w:val="00797D29"/>
    <w:rsid w:val="007A08BC"/>
    <w:rsid w:val="007A1E5D"/>
    <w:rsid w:val="007A5B18"/>
    <w:rsid w:val="007B4399"/>
    <w:rsid w:val="007B51FD"/>
    <w:rsid w:val="007C089E"/>
    <w:rsid w:val="007C16B9"/>
    <w:rsid w:val="007C20D1"/>
    <w:rsid w:val="007C2CCC"/>
    <w:rsid w:val="007C3BFB"/>
    <w:rsid w:val="007C72F0"/>
    <w:rsid w:val="007C78C9"/>
    <w:rsid w:val="007C7975"/>
    <w:rsid w:val="007D1BF1"/>
    <w:rsid w:val="007D2321"/>
    <w:rsid w:val="007D54AB"/>
    <w:rsid w:val="007D78BF"/>
    <w:rsid w:val="007E0968"/>
    <w:rsid w:val="007E0D27"/>
    <w:rsid w:val="007E1D8F"/>
    <w:rsid w:val="007E6DF1"/>
    <w:rsid w:val="007E7206"/>
    <w:rsid w:val="007F2441"/>
    <w:rsid w:val="007F4362"/>
    <w:rsid w:val="007F6DF1"/>
    <w:rsid w:val="007F7DF6"/>
    <w:rsid w:val="00802924"/>
    <w:rsid w:val="00804DD0"/>
    <w:rsid w:val="008066CC"/>
    <w:rsid w:val="008119CD"/>
    <w:rsid w:val="00813F09"/>
    <w:rsid w:val="00814F83"/>
    <w:rsid w:val="00820652"/>
    <w:rsid w:val="00822F17"/>
    <w:rsid w:val="00824145"/>
    <w:rsid w:val="008245AC"/>
    <w:rsid w:val="0082583F"/>
    <w:rsid w:val="00831F6F"/>
    <w:rsid w:val="00835D03"/>
    <w:rsid w:val="008444AF"/>
    <w:rsid w:val="00844A84"/>
    <w:rsid w:val="0085267C"/>
    <w:rsid w:val="008526D4"/>
    <w:rsid w:val="008554B8"/>
    <w:rsid w:val="008569E0"/>
    <w:rsid w:val="008574B8"/>
    <w:rsid w:val="00862226"/>
    <w:rsid w:val="00862460"/>
    <w:rsid w:val="00862822"/>
    <w:rsid w:val="00862A65"/>
    <w:rsid w:val="008703B1"/>
    <w:rsid w:val="0087092F"/>
    <w:rsid w:val="00870F93"/>
    <w:rsid w:val="008719ED"/>
    <w:rsid w:val="00874EB6"/>
    <w:rsid w:val="0088175D"/>
    <w:rsid w:val="008865CE"/>
    <w:rsid w:val="008903D1"/>
    <w:rsid w:val="00891777"/>
    <w:rsid w:val="0089180E"/>
    <w:rsid w:val="008946E7"/>
    <w:rsid w:val="00896161"/>
    <w:rsid w:val="00897CBB"/>
    <w:rsid w:val="008A1D5C"/>
    <w:rsid w:val="008A6BF1"/>
    <w:rsid w:val="008B09CF"/>
    <w:rsid w:val="008B2E6E"/>
    <w:rsid w:val="008B746D"/>
    <w:rsid w:val="008B7FAA"/>
    <w:rsid w:val="008C0F1C"/>
    <w:rsid w:val="008D18D8"/>
    <w:rsid w:val="008D1E33"/>
    <w:rsid w:val="008D37BF"/>
    <w:rsid w:val="008D3A3A"/>
    <w:rsid w:val="008D6378"/>
    <w:rsid w:val="008E054B"/>
    <w:rsid w:val="008E0A15"/>
    <w:rsid w:val="008E1743"/>
    <w:rsid w:val="008E4249"/>
    <w:rsid w:val="008F3647"/>
    <w:rsid w:val="008F3858"/>
    <w:rsid w:val="008F4CBF"/>
    <w:rsid w:val="008F62CE"/>
    <w:rsid w:val="008F6BAD"/>
    <w:rsid w:val="0090036A"/>
    <w:rsid w:val="00903F46"/>
    <w:rsid w:val="009052E4"/>
    <w:rsid w:val="00910160"/>
    <w:rsid w:val="00913404"/>
    <w:rsid w:val="00913DC9"/>
    <w:rsid w:val="00914029"/>
    <w:rsid w:val="009154E2"/>
    <w:rsid w:val="00917F46"/>
    <w:rsid w:val="00920164"/>
    <w:rsid w:val="00924216"/>
    <w:rsid w:val="009242A0"/>
    <w:rsid w:val="00925765"/>
    <w:rsid w:val="0093248F"/>
    <w:rsid w:val="0093279B"/>
    <w:rsid w:val="00937C7C"/>
    <w:rsid w:val="00944A21"/>
    <w:rsid w:val="00944A79"/>
    <w:rsid w:val="00947EE5"/>
    <w:rsid w:val="00955F6C"/>
    <w:rsid w:val="00957677"/>
    <w:rsid w:val="009722A8"/>
    <w:rsid w:val="00973918"/>
    <w:rsid w:val="0097564C"/>
    <w:rsid w:val="00975BDB"/>
    <w:rsid w:val="009760CD"/>
    <w:rsid w:val="00976CAA"/>
    <w:rsid w:val="0097787E"/>
    <w:rsid w:val="009803E1"/>
    <w:rsid w:val="009818DC"/>
    <w:rsid w:val="00987988"/>
    <w:rsid w:val="00987BE3"/>
    <w:rsid w:val="00997198"/>
    <w:rsid w:val="009977BF"/>
    <w:rsid w:val="009A0D09"/>
    <w:rsid w:val="009A2D65"/>
    <w:rsid w:val="009A39E7"/>
    <w:rsid w:val="009A3EBC"/>
    <w:rsid w:val="009A5CC5"/>
    <w:rsid w:val="009A6290"/>
    <w:rsid w:val="009A7910"/>
    <w:rsid w:val="009B0293"/>
    <w:rsid w:val="009B02E8"/>
    <w:rsid w:val="009B02F3"/>
    <w:rsid w:val="009C0363"/>
    <w:rsid w:val="009C221C"/>
    <w:rsid w:val="009C48FE"/>
    <w:rsid w:val="009C6141"/>
    <w:rsid w:val="009C6F20"/>
    <w:rsid w:val="009D3FAA"/>
    <w:rsid w:val="009D719E"/>
    <w:rsid w:val="009E0439"/>
    <w:rsid w:val="009E3864"/>
    <w:rsid w:val="009E44F5"/>
    <w:rsid w:val="009E6031"/>
    <w:rsid w:val="009F3D87"/>
    <w:rsid w:val="009F788C"/>
    <w:rsid w:val="00A04FFE"/>
    <w:rsid w:val="00A0746F"/>
    <w:rsid w:val="00A11B53"/>
    <w:rsid w:val="00A1307C"/>
    <w:rsid w:val="00A1399A"/>
    <w:rsid w:val="00A13D98"/>
    <w:rsid w:val="00A14132"/>
    <w:rsid w:val="00A17585"/>
    <w:rsid w:val="00A17640"/>
    <w:rsid w:val="00A254BD"/>
    <w:rsid w:val="00A31076"/>
    <w:rsid w:val="00A321D7"/>
    <w:rsid w:val="00A32AA8"/>
    <w:rsid w:val="00A3411A"/>
    <w:rsid w:val="00A34C56"/>
    <w:rsid w:val="00A35351"/>
    <w:rsid w:val="00A35CB1"/>
    <w:rsid w:val="00A41092"/>
    <w:rsid w:val="00A41421"/>
    <w:rsid w:val="00A419BA"/>
    <w:rsid w:val="00A45E39"/>
    <w:rsid w:val="00A45E5B"/>
    <w:rsid w:val="00A50FE6"/>
    <w:rsid w:val="00A51D74"/>
    <w:rsid w:val="00A532DE"/>
    <w:rsid w:val="00A533D1"/>
    <w:rsid w:val="00A53558"/>
    <w:rsid w:val="00A55F29"/>
    <w:rsid w:val="00A5732E"/>
    <w:rsid w:val="00A61F42"/>
    <w:rsid w:val="00A67948"/>
    <w:rsid w:val="00A71EA2"/>
    <w:rsid w:val="00A720A3"/>
    <w:rsid w:val="00A72AC1"/>
    <w:rsid w:val="00A75D68"/>
    <w:rsid w:val="00A75EF4"/>
    <w:rsid w:val="00A77101"/>
    <w:rsid w:val="00A806D6"/>
    <w:rsid w:val="00A82421"/>
    <w:rsid w:val="00A8293F"/>
    <w:rsid w:val="00A82E79"/>
    <w:rsid w:val="00A83BEB"/>
    <w:rsid w:val="00A8551B"/>
    <w:rsid w:val="00A86F3C"/>
    <w:rsid w:val="00A876A5"/>
    <w:rsid w:val="00A91EA7"/>
    <w:rsid w:val="00A9257E"/>
    <w:rsid w:val="00A957C3"/>
    <w:rsid w:val="00AA1309"/>
    <w:rsid w:val="00AA1544"/>
    <w:rsid w:val="00AA6858"/>
    <w:rsid w:val="00AC07A8"/>
    <w:rsid w:val="00AC0A14"/>
    <w:rsid w:val="00AC43DA"/>
    <w:rsid w:val="00AC691F"/>
    <w:rsid w:val="00AC6AE7"/>
    <w:rsid w:val="00AD08EA"/>
    <w:rsid w:val="00AD0F7A"/>
    <w:rsid w:val="00AD3672"/>
    <w:rsid w:val="00AD37F5"/>
    <w:rsid w:val="00AD3B25"/>
    <w:rsid w:val="00AD5945"/>
    <w:rsid w:val="00AD6364"/>
    <w:rsid w:val="00AD76D1"/>
    <w:rsid w:val="00AE0539"/>
    <w:rsid w:val="00AE1729"/>
    <w:rsid w:val="00AE7F12"/>
    <w:rsid w:val="00AF26A3"/>
    <w:rsid w:val="00B054E9"/>
    <w:rsid w:val="00B067C9"/>
    <w:rsid w:val="00B06BBB"/>
    <w:rsid w:val="00B077F6"/>
    <w:rsid w:val="00B12E4B"/>
    <w:rsid w:val="00B20CCE"/>
    <w:rsid w:val="00B26864"/>
    <w:rsid w:val="00B30F4E"/>
    <w:rsid w:val="00B3410E"/>
    <w:rsid w:val="00B34B54"/>
    <w:rsid w:val="00B37DE4"/>
    <w:rsid w:val="00B428FE"/>
    <w:rsid w:val="00B4358C"/>
    <w:rsid w:val="00B43CD8"/>
    <w:rsid w:val="00B5106F"/>
    <w:rsid w:val="00B55291"/>
    <w:rsid w:val="00B57A43"/>
    <w:rsid w:val="00B72656"/>
    <w:rsid w:val="00B72C11"/>
    <w:rsid w:val="00B72CDC"/>
    <w:rsid w:val="00B856A8"/>
    <w:rsid w:val="00B903F3"/>
    <w:rsid w:val="00B935C0"/>
    <w:rsid w:val="00B95E7C"/>
    <w:rsid w:val="00B96E70"/>
    <w:rsid w:val="00B97C52"/>
    <w:rsid w:val="00BA46AA"/>
    <w:rsid w:val="00BA5826"/>
    <w:rsid w:val="00BB12CB"/>
    <w:rsid w:val="00BB2FBB"/>
    <w:rsid w:val="00BB4DB6"/>
    <w:rsid w:val="00BB5B46"/>
    <w:rsid w:val="00BB6639"/>
    <w:rsid w:val="00BB6A55"/>
    <w:rsid w:val="00BB7167"/>
    <w:rsid w:val="00BC32E2"/>
    <w:rsid w:val="00BC518D"/>
    <w:rsid w:val="00BD0379"/>
    <w:rsid w:val="00BD061D"/>
    <w:rsid w:val="00BD0FD7"/>
    <w:rsid w:val="00BD41DA"/>
    <w:rsid w:val="00BD4B1D"/>
    <w:rsid w:val="00BD70BC"/>
    <w:rsid w:val="00BE1035"/>
    <w:rsid w:val="00BE2C0C"/>
    <w:rsid w:val="00BE46F9"/>
    <w:rsid w:val="00BE47ED"/>
    <w:rsid w:val="00BE4DA8"/>
    <w:rsid w:val="00BF0088"/>
    <w:rsid w:val="00BF0E39"/>
    <w:rsid w:val="00BF28F1"/>
    <w:rsid w:val="00BF3EED"/>
    <w:rsid w:val="00C020FC"/>
    <w:rsid w:val="00C07D3A"/>
    <w:rsid w:val="00C1015B"/>
    <w:rsid w:val="00C116B8"/>
    <w:rsid w:val="00C1200C"/>
    <w:rsid w:val="00C1385F"/>
    <w:rsid w:val="00C14CD9"/>
    <w:rsid w:val="00C16586"/>
    <w:rsid w:val="00C200CF"/>
    <w:rsid w:val="00C2155C"/>
    <w:rsid w:val="00C243CC"/>
    <w:rsid w:val="00C24636"/>
    <w:rsid w:val="00C254FC"/>
    <w:rsid w:val="00C30C8D"/>
    <w:rsid w:val="00C31060"/>
    <w:rsid w:val="00C35E69"/>
    <w:rsid w:val="00C37D72"/>
    <w:rsid w:val="00C42CD2"/>
    <w:rsid w:val="00C44D5F"/>
    <w:rsid w:val="00C465DE"/>
    <w:rsid w:val="00C507C8"/>
    <w:rsid w:val="00C526B6"/>
    <w:rsid w:val="00C55005"/>
    <w:rsid w:val="00C568A4"/>
    <w:rsid w:val="00C625B8"/>
    <w:rsid w:val="00C70462"/>
    <w:rsid w:val="00C762B7"/>
    <w:rsid w:val="00C77C2B"/>
    <w:rsid w:val="00C8315E"/>
    <w:rsid w:val="00C8603D"/>
    <w:rsid w:val="00C91D63"/>
    <w:rsid w:val="00C9446A"/>
    <w:rsid w:val="00C94CD8"/>
    <w:rsid w:val="00C96FDB"/>
    <w:rsid w:val="00C97FAC"/>
    <w:rsid w:val="00C97FDF"/>
    <w:rsid w:val="00CA018E"/>
    <w:rsid w:val="00CA0E2D"/>
    <w:rsid w:val="00CA308E"/>
    <w:rsid w:val="00CA4DEC"/>
    <w:rsid w:val="00CA507E"/>
    <w:rsid w:val="00CA58DD"/>
    <w:rsid w:val="00CA6AA8"/>
    <w:rsid w:val="00CA7B27"/>
    <w:rsid w:val="00CB0948"/>
    <w:rsid w:val="00CB0C89"/>
    <w:rsid w:val="00CB2957"/>
    <w:rsid w:val="00CB5746"/>
    <w:rsid w:val="00CC5279"/>
    <w:rsid w:val="00CC55FA"/>
    <w:rsid w:val="00CC57FF"/>
    <w:rsid w:val="00CC758A"/>
    <w:rsid w:val="00CD10C0"/>
    <w:rsid w:val="00CD200B"/>
    <w:rsid w:val="00CD5CA3"/>
    <w:rsid w:val="00CD7B85"/>
    <w:rsid w:val="00CD7E78"/>
    <w:rsid w:val="00CE1FAD"/>
    <w:rsid w:val="00CE4988"/>
    <w:rsid w:val="00CE498F"/>
    <w:rsid w:val="00CE76EC"/>
    <w:rsid w:val="00CE7B1A"/>
    <w:rsid w:val="00CF4403"/>
    <w:rsid w:val="00D0233C"/>
    <w:rsid w:val="00D029EA"/>
    <w:rsid w:val="00D02B3A"/>
    <w:rsid w:val="00D051CB"/>
    <w:rsid w:val="00D15B35"/>
    <w:rsid w:val="00D16273"/>
    <w:rsid w:val="00D16319"/>
    <w:rsid w:val="00D255D0"/>
    <w:rsid w:val="00D261D1"/>
    <w:rsid w:val="00D31C32"/>
    <w:rsid w:val="00D32EFB"/>
    <w:rsid w:val="00D331B7"/>
    <w:rsid w:val="00D33E3B"/>
    <w:rsid w:val="00D33FA4"/>
    <w:rsid w:val="00D43CA3"/>
    <w:rsid w:val="00D4567C"/>
    <w:rsid w:val="00D45696"/>
    <w:rsid w:val="00D45B00"/>
    <w:rsid w:val="00D46623"/>
    <w:rsid w:val="00D519D8"/>
    <w:rsid w:val="00D522A8"/>
    <w:rsid w:val="00D53660"/>
    <w:rsid w:val="00D623E0"/>
    <w:rsid w:val="00D62ED3"/>
    <w:rsid w:val="00D6343D"/>
    <w:rsid w:val="00D655F6"/>
    <w:rsid w:val="00D66CE0"/>
    <w:rsid w:val="00D67578"/>
    <w:rsid w:val="00D6774D"/>
    <w:rsid w:val="00D73F9F"/>
    <w:rsid w:val="00D760AE"/>
    <w:rsid w:val="00D7790B"/>
    <w:rsid w:val="00D80769"/>
    <w:rsid w:val="00D8224C"/>
    <w:rsid w:val="00D833D3"/>
    <w:rsid w:val="00D873EB"/>
    <w:rsid w:val="00DA190D"/>
    <w:rsid w:val="00DA1B21"/>
    <w:rsid w:val="00DA289A"/>
    <w:rsid w:val="00DB100B"/>
    <w:rsid w:val="00DB3C7C"/>
    <w:rsid w:val="00DB405C"/>
    <w:rsid w:val="00DB531D"/>
    <w:rsid w:val="00DB697E"/>
    <w:rsid w:val="00DB6D24"/>
    <w:rsid w:val="00DC01A2"/>
    <w:rsid w:val="00DC3A36"/>
    <w:rsid w:val="00DD0687"/>
    <w:rsid w:val="00DD0CA3"/>
    <w:rsid w:val="00DD5244"/>
    <w:rsid w:val="00DD6832"/>
    <w:rsid w:val="00DD7642"/>
    <w:rsid w:val="00DD7A9E"/>
    <w:rsid w:val="00DE1DA9"/>
    <w:rsid w:val="00DE277B"/>
    <w:rsid w:val="00DE3359"/>
    <w:rsid w:val="00DE3CB9"/>
    <w:rsid w:val="00DF5DA6"/>
    <w:rsid w:val="00DF68B9"/>
    <w:rsid w:val="00E00E15"/>
    <w:rsid w:val="00E0301C"/>
    <w:rsid w:val="00E035E1"/>
    <w:rsid w:val="00E133E2"/>
    <w:rsid w:val="00E15157"/>
    <w:rsid w:val="00E15A8C"/>
    <w:rsid w:val="00E15AC6"/>
    <w:rsid w:val="00E15CA0"/>
    <w:rsid w:val="00E20A20"/>
    <w:rsid w:val="00E21795"/>
    <w:rsid w:val="00E23146"/>
    <w:rsid w:val="00E23863"/>
    <w:rsid w:val="00E23D6D"/>
    <w:rsid w:val="00E350F6"/>
    <w:rsid w:val="00E36BEB"/>
    <w:rsid w:val="00E41DAF"/>
    <w:rsid w:val="00E43808"/>
    <w:rsid w:val="00E43CFA"/>
    <w:rsid w:val="00E451CA"/>
    <w:rsid w:val="00E45832"/>
    <w:rsid w:val="00E45E5C"/>
    <w:rsid w:val="00E460C1"/>
    <w:rsid w:val="00E46734"/>
    <w:rsid w:val="00E476F7"/>
    <w:rsid w:val="00E47B92"/>
    <w:rsid w:val="00E47F3C"/>
    <w:rsid w:val="00E508B9"/>
    <w:rsid w:val="00E51A76"/>
    <w:rsid w:val="00E5438C"/>
    <w:rsid w:val="00E54505"/>
    <w:rsid w:val="00E615EE"/>
    <w:rsid w:val="00E6314D"/>
    <w:rsid w:val="00E64E56"/>
    <w:rsid w:val="00E65CB4"/>
    <w:rsid w:val="00E667F6"/>
    <w:rsid w:val="00E66BBC"/>
    <w:rsid w:val="00E7067C"/>
    <w:rsid w:val="00E80591"/>
    <w:rsid w:val="00E8121B"/>
    <w:rsid w:val="00E82503"/>
    <w:rsid w:val="00E835A2"/>
    <w:rsid w:val="00E844EA"/>
    <w:rsid w:val="00E84D8B"/>
    <w:rsid w:val="00E86165"/>
    <w:rsid w:val="00E863FE"/>
    <w:rsid w:val="00E918DD"/>
    <w:rsid w:val="00E924F8"/>
    <w:rsid w:val="00E93514"/>
    <w:rsid w:val="00E9637C"/>
    <w:rsid w:val="00E966D4"/>
    <w:rsid w:val="00EA109B"/>
    <w:rsid w:val="00EA2BCB"/>
    <w:rsid w:val="00EA2EE6"/>
    <w:rsid w:val="00EA5312"/>
    <w:rsid w:val="00EA5BF5"/>
    <w:rsid w:val="00EA61A0"/>
    <w:rsid w:val="00EB1166"/>
    <w:rsid w:val="00EB1939"/>
    <w:rsid w:val="00EB2906"/>
    <w:rsid w:val="00EB2F0C"/>
    <w:rsid w:val="00EB3970"/>
    <w:rsid w:val="00EC3556"/>
    <w:rsid w:val="00ED63FE"/>
    <w:rsid w:val="00ED6F80"/>
    <w:rsid w:val="00ED7CBD"/>
    <w:rsid w:val="00EE1C3B"/>
    <w:rsid w:val="00EE6EC2"/>
    <w:rsid w:val="00EE7426"/>
    <w:rsid w:val="00EE77AB"/>
    <w:rsid w:val="00EF20B9"/>
    <w:rsid w:val="00EF38C3"/>
    <w:rsid w:val="00EF3C4E"/>
    <w:rsid w:val="00F01BFD"/>
    <w:rsid w:val="00F0210F"/>
    <w:rsid w:val="00F1055B"/>
    <w:rsid w:val="00F12392"/>
    <w:rsid w:val="00F130A9"/>
    <w:rsid w:val="00F2074C"/>
    <w:rsid w:val="00F21860"/>
    <w:rsid w:val="00F218E6"/>
    <w:rsid w:val="00F21C1E"/>
    <w:rsid w:val="00F21E46"/>
    <w:rsid w:val="00F22583"/>
    <w:rsid w:val="00F230F1"/>
    <w:rsid w:val="00F26CBA"/>
    <w:rsid w:val="00F27A38"/>
    <w:rsid w:val="00F3255D"/>
    <w:rsid w:val="00F325D5"/>
    <w:rsid w:val="00F34046"/>
    <w:rsid w:val="00F36052"/>
    <w:rsid w:val="00F373C5"/>
    <w:rsid w:val="00F37CE8"/>
    <w:rsid w:val="00F42148"/>
    <w:rsid w:val="00F4283D"/>
    <w:rsid w:val="00F44317"/>
    <w:rsid w:val="00F50D3D"/>
    <w:rsid w:val="00F52F27"/>
    <w:rsid w:val="00F572C4"/>
    <w:rsid w:val="00F65819"/>
    <w:rsid w:val="00F7018B"/>
    <w:rsid w:val="00F72EFA"/>
    <w:rsid w:val="00F81D1E"/>
    <w:rsid w:val="00F82FEA"/>
    <w:rsid w:val="00F83302"/>
    <w:rsid w:val="00F835E7"/>
    <w:rsid w:val="00F845D8"/>
    <w:rsid w:val="00F8502B"/>
    <w:rsid w:val="00F8799B"/>
    <w:rsid w:val="00F95148"/>
    <w:rsid w:val="00F95A82"/>
    <w:rsid w:val="00F97615"/>
    <w:rsid w:val="00FA0D73"/>
    <w:rsid w:val="00FA18F6"/>
    <w:rsid w:val="00FA24A8"/>
    <w:rsid w:val="00FA466D"/>
    <w:rsid w:val="00FA771F"/>
    <w:rsid w:val="00FC228C"/>
    <w:rsid w:val="00FC2347"/>
    <w:rsid w:val="00FC5DA3"/>
    <w:rsid w:val="00FC7E13"/>
    <w:rsid w:val="00FC7F85"/>
    <w:rsid w:val="00FD1313"/>
    <w:rsid w:val="00FD316F"/>
    <w:rsid w:val="00FD389C"/>
    <w:rsid w:val="00FD39DE"/>
    <w:rsid w:val="00FE14C8"/>
    <w:rsid w:val="00FE21C6"/>
    <w:rsid w:val="00FE45EF"/>
    <w:rsid w:val="00FE4CF3"/>
    <w:rsid w:val="00FE687B"/>
    <w:rsid w:val="00FF0E21"/>
    <w:rsid w:val="00FF218A"/>
    <w:rsid w:val="00FF26F2"/>
    <w:rsid w:val="00FF7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BFDF9"/>
  <w15:chartTrackingRefBased/>
  <w15:docId w15:val="{F007C19E-1A5D-41D7-95AE-FBEB7C72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B88"/>
    <w:rPr>
      <w:lang w:val="en-IN"/>
    </w:rPr>
  </w:style>
  <w:style w:type="paragraph" w:styleId="Heading1">
    <w:name w:val="heading 1"/>
    <w:basedOn w:val="Normal"/>
    <w:link w:val="Heading1Char"/>
    <w:uiPriority w:val="9"/>
    <w:qFormat/>
    <w:rsid w:val="00642F5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B34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2F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3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F55"/>
    <w:rPr>
      <w:rFonts w:ascii="Times New Roman" w:eastAsia="Times New Roman" w:hAnsi="Times New Roman" w:cs="Times New Roman"/>
      <w:b/>
      <w:bCs/>
      <w:kern w:val="36"/>
      <w:sz w:val="48"/>
      <w:szCs w:val="48"/>
      <w:lang w:val="en-IN" w:eastAsia="en-IN"/>
    </w:rPr>
  </w:style>
  <w:style w:type="character" w:customStyle="1" w:styleId="Heading3Char">
    <w:name w:val="Heading 3 Char"/>
    <w:basedOn w:val="DefaultParagraphFont"/>
    <w:link w:val="Heading3"/>
    <w:uiPriority w:val="9"/>
    <w:rsid w:val="00642F55"/>
    <w:rPr>
      <w:rFonts w:asciiTheme="majorHAnsi" w:eastAsiaTheme="majorEastAsia" w:hAnsiTheme="majorHAnsi" w:cstheme="majorBidi"/>
      <w:color w:val="1F3763" w:themeColor="accent1" w:themeShade="7F"/>
      <w:sz w:val="24"/>
      <w:szCs w:val="24"/>
      <w:lang w:val="en-IN"/>
    </w:rPr>
  </w:style>
  <w:style w:type="paragraph" w:styleId="Header">
    <w:name w:val="header"/>
    <w:basedOn w:val="Normal"/>
    <w:link w:val="HeaderChar"/>
    <w:uiPriority w:val="99"/>
    <w:unhideWhenUsed/>
    <w:rsid w:val="00040B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B88"/>
    <w:rPr>
      <w:lang w:val="en-IN"/>
    </w:rPr>
  </w:style>
  <w:style w:type="paragraph" w:styleId="Footer">
    <w:name w:val="footer"/>
    <w:basedOn w:val="Normal"/>
    <w:link w:val="FooterChar"/>
    <w:uiPriority w:val="99"/>
    <w:unhideWhenUsed/>
    <w:rsid w:val="00040B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B88"/>
    <w:rPr>
      <w:lang w:val="en-IN"/>
    </w:rPr>
  </w:style>
  <w:style w:type="paragraph" w:styleId="BodyText">
    <w:name w:val="Body Text"/>
    <w:basedOn w:val="Normal"/>
    <w:link w:val="BodyTextChar"/>
    <w:uiPriority w:val="1"/>
    <w:qFormat/>
    <w:rsid w:val="00040B88"/>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040B88"/>
    <w:rPr>
      <w:rFonts w:ascii="Arial" w:eastAsia="Arial" w:hAnsi="Arial" w:cs="Arial"/>
      <w:sz w:val="24"/>
      <w:szCs w:val="24"/>
    </w:rPr>
  </w:style>
  <w:style w:type="paragraph" w:styleId="ListParagraph">
    <w:name w:val="List Paragraph"/>
    <w:basedOn w:val="Normal"/>
    <w:uiPriority w:val="34"/>
    <w:qFormat/>
    <w:rsid w:val="00040B88"/>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040B88"/>
    <w:pPr>
      <w:spacing w:after="0" w:line="240" w:lineRule="auto"/>
    </w:pPr>
    <w:rPr>
      <w:lang w:val="en-IN"/>
    </w:rPr>
  </w:style>
  <w:style w:type="character" w:styleId="CommentReference">
    <w:name w:val="annotation reference"/>
    <w:basedOn w:val="DefaultParagraphFont"/>
    <w:uiPriority w:val="99"/>
    <w:semiHidden/>
    <w:unhideWhenUsed/>
    <w:rsid w:val="00040B88"/>
    <w:rPr>
      <w:sz w:val="16"/>
      <w:szCs w:val="16"/>
    </w:rPr>
  </w:style>
  <w:style w:type="paragraph" w:styleId="CommentText">
    <w:name w:val="annotation text"/>
    <w:basedOn w:val="Normal"/>
    <w:link w:val="CommentTextChar"/>
    <w:uiPriority w:val="99"/>
    <w:semiHidden/>
    <w:unhideWhenUsed/>
    <w:rsid w:val="00040B88"/>
    <w:pPr>
      <w:spacing w:line="240" w:lineRule="auto"/>
    </w:pPr>
    <w:rPr>
      <w:sz w:val="20"/>
      <w:szCs w:val="20"/>
    </w:rPr>
  </w:style>
  <w:style w:type="character" w:customStyle="1" w:styleId="CommentTextChar">
    <w:name w:val="Comment Text Char"/>
    <w:basedOn w:val="DefaultParagraphFont"/>
    <w:link w:val="CommentText"/>
    <w:uiPriority w:val="99"/>
    <w:semiHidden/>
    <w:rsid w:val="00040B88"/>
    <w:rPr>
      <w:sz w:val="20"/>
      <w:szCs w:val="20"/>
      <w:lang w:val="en-IN"/>
    </w:rPr>
  </w:style>
  <w:style w:type="paragraph" w:styleId="CommentSubject">
    <w:name w:val="annotation subject"/>
    <w:basedOn w:val="CommentText"/>
    <w:next w:val="CommentText"/>
    <w:link w:val="CommentSubjectChar"/>
    <w:uiPriority w:val="99"/>
    <w:semiHidden/>
    <w:unhideWhenUsed/>
    <w:rsid w:val="00040B88"/>
    <w:rPr>
      <w:b/>
      <w:bCs/>
    </w:rPr>
  </w:style>
  <w:style w:type="character" w:customStyle="1" w:styleId="CommentSubjectChar">
    <w:name w:val="Comment Subject Char"/>
    <w:basedOn w:val="CommentTextChar"/>
    <w:link w:val="CommentSubject"/>
    <w:uiPriority w:val="99"/>
    <w:semiHidden/>
    <w:rsid w:val="00040B88"/>
    <w:rPr>
      <w:b/>
      <w:bCs/>
      <w:sz w:val="20"/>
      <w:szCs w:val="20"/>
      <w:lang w:val="en-IN"/>
    </w:rPr>
  </w:style>
  <w:style w:type="paragraph" w:styleId="Revision">
    <w:name w:val="Revision"/>
    <w:hidden/>
    <w:uiPriority w:val="99"/>
    <w:semiHidden/>
    <w:rsid w:val="00040B88"/>
    <w:pPr>
      <w:spacing w:after="0" w:line="240" w:lineRule="auto"/>
    </w:pPr>
    <w:rPr>
      <w:lang w:val="en-IN"/>
    </w:rPr>
  </w:style>
  <w:style w:type="paragraph" w:styleId="NormalWeb">
    <w:name w:val="Normal (Web)"/>
    <w:basedOn w:val="Normal"/>
    <w:uiPriority w:val="99"/>
    <w:semiHidden/>
    <w:unhideWhenUsed/>
    <w:rsid w:val="00040B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n-location">
    <w:name w:val="xn-location"/>
    <w:basedOn w:val="DefaultParagraphFont"/>
    <w:rsid w:val="00040B88"/>
  </w:style>
  <w:style w:type="table" w:styleId="TableGrid">
    <w:name w:val="Table Grid"/>
    <w:basedOn w:val="TableNormal"/>
    <w:uiPriority w:val="39"/>
    <w:rsid w:val="00040B8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40B88"/>
    <w:rPr>
      <w:i/>
      <w:iCs/>
    </w:rPr>
  </w:style>
  <w:style w:type="paragraph" w:customStyle="1" w:styleId="TableParagraph">
    <w:name w:val="Table Paragraph"/>
    <w:basedOn w:val="Normal"/>
    <w:uiPriority w:val="1"/>
    <w:qFormat/>
    <w:rsid w:val="00040B88"/>
    <w:pPr>
      <w:widowControl w:val="0"/>
      <w:autoSpaceDE w:val="0"/>
      <w:autoSpaceDN w:val="0"/>
      <w:spacing w:after="0" w:line="240" w:lineRule="auto"/>
    </w:pPr>
    <w:rPr>
      <w:rFonts w:ascii="Tahoma" w:eastAsia="Tahoma" w:hAnsi="Tahoma" w:cs="Tahoma"/>
      <w:lang w:val="en-US"/>
    </w:rPr>
  </w:style>
  <w:style w:type="paragraph" w:customStyle="1" w:styleId="Default">
    <w:name w:val="Default"/>
    <w:rsid w:val="005B59CA"/>
    <w:pPr>
      <w:autoSpaceDE w:val="0"/>
      <w:autoSpaceDN w:val="0"/>
      <w:adjustRightInd w:val="0"/>
      <w:spacing w:after="0" w:line="240" w:lineRule="auto"/>
    </w:pPr>
    <w:rPr>
      <w:rFonts w:ascii="CNDBJG+TimesNewRoman" w:eastAsia="Times New Roman" w:hAnsi="CNDBJG+TimesNewRoman" w:cs="CNDBJG+TimesNewRoman"/>
      <w:color w:val="000000"/>
      <w:sz w:val="24"/>
      <w:szCs w:val="24"/>
    </w:rPr>
  </w:style>
  <w:style w:type="table" w:styleId="GridTable4-Accent1">
    <w:name w:val="Grid Table 4 Accent 1"/>
    <w:basedOn w:val="TableNormal"/>
    <w:uiPriority w:val="49"/>
    <w:rsid w:val="00186D3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86D3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6">
    <w:name w:val="Grid Table 5 Dark Accent 6"/>
    <w:basedOn w:val="TableNormal"/>
    <w:uiPriority w:val="50"/>
    <w:rsid w:val="00186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GridLight">
    <w:name w:val="Grid Table Light"/>
    <w:basedOn w:val="TableNormal"/>
    <w:uiPriority w:val="40"/>
    <w:rsid w:val="00186D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6D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42F55"/>
    <w:rPr>
      <w:b/>
      <w:bCs/>
    </w:rPr>
  </w:style>
  <w:style w:type="character" w:styleId="Hyperlink">
    <w:name w:val="Hyperlink"/>
    <w:basedOn w:val="DefaultParagraphFont"/>
    <w:uiPriority w:val="99"/>
    <w:unhideWhenUsed/>
    <w:rsid w:val="00642F55"/>
    <w:rPr>
      <w:color w:val="0563C1" w:themeColor="hyperlink"/>
      <w:u w:val="single"/>
    </w:rPr>
  </w:style>
  <w:style w:type="character" w:customStyle="1" w:styleId="style11">
    <w:name w:val="style11"/>
    <w:basedOn w:val="DefaultParagraphFont"/>
    <w:rsid w:val="00642F55"/>
    <w:rPr>
      <w:rFonts w:ascii="Verdana" w:hAnsi="Verdana" w:hint="default"/>
      <w:b w:val="0"/>
      <w:bCs w:val="0"/>
      <w:color w:val="333333"/>
      <w:sz w:val="20"/>
      <w:szCs w:val="20"/>
    </w:rPr>
  </w:style>
  <w:style w:type="paragraph" w:styleId="PlainText">
    <w:name w:val="Plain Text"/>
    <w:basedOn w:val="Normal"/>
    <w:link w:val="PlainTextChar"/>
    <w:uiPriority w:val="99"/>
    <w:unhideWhenUsed/>
    <w:rsid w:val="00642F5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642F55"/>
    <w:rPr>
      <w:rFonts w:ascii="Consolas" w:hAnsi="Consolas" w:cs="Consolas"/>
      <w:color w:val="5A5A5A"/>
      <w:sz w:val="21"/>
      <w:szCs w:val="21"/>
    </w:rPr>
  </w:style>
  <w:style w:type="character" w:customStyle="1" w:styleId="Heading2Char">
    <w:name w:val="Heading 2 Char"/>
    <w:basedOn w:val="DefaultParagraphFont"/>
    <w:link w:val="Heading2"/>
    <w:uiPriority w:val="9"/>
    <w:rsid w:val="001B3484"/>
    <w:rPr>
      <w:rFonts w:asciiTheme="majorHAnsi" w:eastAsiaTheme="majorEastAsia" w:hAnsiTheme="majorHAnsi" w:cstheme="majorBidi"/>
      <w:color w:val="2F5496" w:themeColor="accent1" w:themeShade="BF"/>
      <w:sz w:val="26"/>
      <w:szCs w:val="26"/>
      <w:lang w:val="en-IN"/>
    </w:rPr>
  </w:style>
  <w:style w:type="character" w:customStyle="1" w:styleId="Heading4Char">
    <w:name w:val="Heading 4 Char"/>
    <w:basedOn w:val="DefaultParagraphFont"/>
    <w:link w:val="Heading4"/>
    <w:uiPriority w:val="9"/>
    <w:rsid w:val="001B3484"/>
    <w:rPr>
      <w:rFonts w:asciiTheme="majorHAnsi" w:eastAsiaTheme="majorEastAsia" w:hAnsiTheme="majorHAnsi" w:cstheme="majorBidi"/>
      <w:i/>
      <w:iCs/>
      <w:color w:val="2F5496" w:themeColor="accent1" w:themeShade="BF"/>
      <w:lang w:val="en-IN"/>
    </w:rPr>
  </w:style>
  <w:style w:type="character" w:styleId="FollowedHyperlink">
    <w:name w:val="FollowedHyperlink"/>
    <w:basedOn w:val="DefaultParagraphFont"/>
    <w:uiPriority w:val="99"/>
    <w:semiHidden/>
    <w:unhideWhenUsed/>
    <w:rsid w:val="002E56DB"/>
    <w:rPr>
      <w:color w:val="954F72" w:themeColor="followedHyperlink"/>
      <w:u w:val="single"/>
    </w:rPr>
  </w:style>
  <w:style w:type="paragraph" w:styleId="TOC1">
    <w:name w:val="toc 1"/>
    <w:basedOn w:val="Normal"/>
    <w:next w:val="Normal"/>
    <w:autoRedefine/>
    <w:uiPriority w:val="39"/>
    <w:unhideWhenUsed/>
    <w:rsid w:val="001B3484"/>
    <w:pPr>
      <w:spacing w:after="100"/>
    </w:pPr>
  </w:style>
  <w:style w:type="paragraph" w:styleId="TOC2">
    <w:name w:val="toc 2"/>
    <w:basedOn w:val="Normal"/>
    <w:next w:val="Normal"/>
    <w:autoRedefine/>
    <w:uiPriority w:val="39"/>
    <w:unhideWhenUsed/>
    <w:rsid w:val="001B3484"/>
    <w:pPr>
      <w:spacing w:after="100"/>
      <w:ind w:left="220"/>
    </w:pPr>
  </w:style>
  <w:style w:type="paragraph" w:customStyle="1" w:styleId="trt0xe">
    <w:name w:val="trt0xe"/>
    <w:basedOn w:val="Normal"/>
    <w:rsid w:val="003558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891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6899">
      <w:bodyDiv w:val="1"/>
      <w:marLeft w:val="0"/>
      <w:marRight w:val="0"/>
      <w:marTop w:val="0"/>
      <w:marBottom w:val="0"/>
      <w:divBdr>
        <w:top w:val="none" w:sz="0" w:space="0" w:color="auto"/>
        <w:left w:val="none" w:sz="0" w:space="0" w:color="auto"/>
        <w:bottom w:val="none" w:sz="0" w:space="0" w:color="auto"/>
        <w:right w:val="none" w:sz="0" w:space="0" w:color="auto"/>
      </w:divBdr>
    </w:div>
    <w:div w:id="42022808">
      <w:bodyDiv w:val="1"/>
      <w:marLeft w:val="0"/>
      <w:marRight w:val="0"/>
      <w:marTop w:val="0"/>
      <w:marBottom w:val="0"/>
      <w:divBdr>
        <w:top w:val="none" w:sz="0" w:space="0" w:color="auto"/>
        <w:left w:val="none" w:sz="0" w:space="0" w:color="auto"/>
        <w:bottom w:val="none" w:sz="0" w:space="0" w:color="auto"/>
        <w:right w:val="none" w:sz="0" w:space="0" w:color="auto"/>
      </w:divBdr>
    </w:div>
    <w:div w:id="68159537">
      <w:bodyDiv w:val="1"/>
      <w:marLeft w:val="0"/>
      <w:marRight w:val="0"/>
      <w:marTop w:val="0"/>
      <w:marBottom w:val="0"/>
      <w:divBdr>
        <w:top w:val="none" w:sz="0" w:space="0" w:color="auto"/>
        <w:left w:val="none" w:sz="0" w:space="0" w:color="auto"/>
        <w:bottom w:val="none" w:sz="0" w:space="0" w:color="auto"/>
        <w:right w:val="none" w:sz="0" w:space="0" w:color="auto"/>
      </w:divBdr>
    </w:div>
    <w:div w:id="70736768">
      <w:bodyDiv w:val="1"/>
      <w:marLeft w:val="0"/>
      <w:marRight w:val="0"/>
      <w:marTop w:val="0"/>
      <w:marBottom w:val="0"/>
      <w:divBdr>
        <w:top w:val="none" w:sz="0" w:space="0" w:color="auto"/>
        <w:left w:val="none" w:sz="0" w:space="0" w:color="auto"/>
        <w:bottom w:val="none" w:sz="0" w:space="0" w:color="auto"/>
        <w:right w:val="none" w:sz="0" w:space="0" w:color="auto"/>
      </w:divBdr>
    </w:div>
    <w:div w:id="79378917">
      <w:bodyDiv w:val="1"/>
      <w:marLeft w:val="0"/>
      <w:marRight w:val="0"/>
      <w:marTop w:val="0"/>
      <w:marBottom w:val="0"/>
      <w:divBdr>
        <w:top w:val="none" w:sz="0" w:space="0" w:color="auto"/>
        <w:left w:val="none" w:sz="0" w:space="0" w:color="auto"/>
        <w:bottom w:val="none" w:sz="0" w:space="0" w:color="auto"/>
        <w:right w:val="none" w:sz="0" w:space="0" w:color="auto"/>
      </w:divBdr>
    </w:div>
    <w:div w:id="79527293">
      <w:bodyDiv w:val="1"/>
      <w:marLeft w:val="0"/>
      <w:marRight w:val="0"/>
      <w:marTop w:val="0"/>
      <w:marBottom w:val="0"/>
      <w:divBdr>
        <w:top w:val="none" w:sz="0" w:space="0" w:color="auto"/>
        <w:left w:val="none" w:sz="0" w:space="0" w:color="auto"/>
        <w:bottom w:val="none" w:sz="0" w:space="0" w:color="auto"/>
        <w:right w:val="none" w:sz="0" w:space="0" w:color="auto"/>
      </w:divBdr>
    </w:div>
    <w:div w:id="82654951">
      <w:bodyDiv w:val="1"/>
      <w:marLeft w:val="0"/>
      <w:marRight w:val="0"/>
      <w:marTop w:val="0"/>
      <w:marBottom w:val="0"/>
      <w:divBdr>
        <w:top w:val="none" w:sz="0" w:space="0" w:color="auto"/>
        <w:left w:val="none" w:sz="0" w:space="0" w:color="auto"/>
        <w:bottom w:val="none" w:sz="0" w:space="0" w:color="auto"/>
        <w:right w:val="none" w:sz="0" w:space="0" w:color="auto"/>
      </w:divBdr>
    </w:div>
    <w:div w:id="90468821">
      <w:bodyDiv w:val="1"/>
      <w:marLeft w:val="0"/>
      <w:marRight w:val="0"/>
      <w:marTop w:val="0"/>
      <w:marBottom w:val="0"/>
      <w:divBdr>
        <w:top w:val="none" w:sz="0" w:space="0" w:color="auto"/>
        <w:left w:val="none" w:sz="0" w:space="0" w:color="auto"/>
        <w:bottom w:val="none" w:sz="0" w:space="0" w:color="auto"/>
        <w:right w:val="none" w:sz="0" w:space="0" w:color="auto"/>
      </w:divBdr>
    </w:div>
    <w:div w:id="92938152">
      <w:bodyDiv w:val="1"/>
      <w:marLeft w:val="0"/>
      <w:marRight w:val="0"/>
      <w:marTop w:val="0"/>
      <w:marBottom w:val="0"/>
      <w:divBdr>
        <w:top w:val="none" w:sz="0" w:space="0" w:color="auto"/>
        <w:left w:val="none" w:sz="0" w:space="0" w:color="auto"/>
        <w:bottom w:val="none" w:sz="0" w:space="0" w:color="auto"/>
        <w:right w:val="none" w:sz="0" w:space="0" w:color="auto"/>
      </w:divBdr>
    </w:div>
    <w:div w:id="119998577">
      <w:bodyDiv w:val="1"/>
      <w:marLeft w:val="0"/>
      <w:marRight w:val="0"/>
      <w:marTop w:val="0"/>
      <w:marBottom w:val="0"/>
      <w:divBdr>
        <w:top w:val="none" w:sz="0" w:space="0" w:color="auto"/>
        <w:left w:val="none" w:sz="0" w:space="0" w:color="auto"/>
        <w:bottom w:val="none" w:sz="0" w:space="0" w:color="auto"/>
        <w:right w:val="none" w:sz="0" w:space="0" w:color="auto"/>
      </w:divBdr>
    </w:div>
    <w:div w:id="125465971">
      <w:bodyDiv w:val="1"/>
      <w:marLeft w:val="0"/>
      <w:marRight w:val="0"/>
      <w:marTop w:val="0"/>
      <w:marBottom w:val="0"/>
      <w:divBdr>
        <w:top w:val="none" w:sz="0" w:space="0" w:color="auto"/>
        <w:left w:val="none" w:sz="0" w:space="0" w:color="auto"/>
        <w:bottom w:val="none" w:sz="0" w:space="0" w:color="auto"/>
        <w:right w:val="none" w:sz="0" w:space="0" w:color="auto"/>
      </w:divBdr>
    </w:div>
    <w:div w:id="131407304">
      <w:bodyDiv w:val="1"/>
      <w:marLeft w:val="0"/>
      <w:marRight w:val="0"/>
      <w:marTop w:val="0"/>
      <w:marBottom w:val="0"/>
      <w:divBdr>
        <w:top w:val="none" w:sz="0" w:space="0" w:color="auto"/>
        <w:left w:val="none" w:sz="0" w:space="0" w:color="auto"/>
        <w:bottom w:val="none" w:sz="0" w:space="0" w:color="auto"/>
        <w:right w:val="none" w:sz="0" w:space="0" w:color="auto"/>
      </w:divBdr>
    </w:div>
    <w:div w:id="132454263">
      <w:bodyDiv w:val="1"/>
      <w:marLeft w:val="0"/>
      <w:marRight w:val="0"/>
      <w:marTop w:val="0"/>
      <w:marBottom w:val="0"/>
      <w:divBdr>
        <w:top w:val="none" w:sz="0" w:space="0" w:color="auto"/>
        <w:left w:val="none" w:sz="0" w:space="0" w:color="auto"/>
        <w:bottom w:val="none" w:sz="0" w:space="0" w:color="auto"/>
        <w:right w:val="none" w:sz="0" w:space="0" w:color="auto"/>
      </w:divBdr>
    </w:div>
    <w:div w:id="155534366">
      <w:bodyDiv w:val="1"/>
      <w:marLeft w:val="0"/>
      <w:marRight w:val="0"/>
      <w:marTop w:val="0"/>
      <w:marBottom w:val="0"/>
      <w:divBdr>
        <w:top w:val="none" w:sz="0" w:space="0" w:color="auto"/>
        <w:left w:val="none" w:sz="0" w:space="0" w:color="auto"/>
        <w:bottom w:val="none" w:sz="0" w:space="0" w:color="auto"/>
        <w:right w:val="none" w:sz="0" w:space="0" w:color="auto"/>
      </w:divBdr>
    </w:div>
    <w:div w:id="155613578">
      <w:bodyDiv w:val="1"/>
      <w:marLeft w:val="0"/>
      <w:marRight w:val="0"/>
      <w:marTop w:val="0"/>
      <w:marBottom w:val="0"/>
      <w:divBdr>
        <w:top w:val="none" w:sz="0" w:space="0" w:color="auto"/>
        <w:left w:val="none" w:sz="0" w:space="0" w:color="auto"/>
        <w:bottom w:val="none" w:sz="0" w:space="0" w:color="auto"/>
        <w:right w:val="none" w:sz="0" w:space="0" w:color="auto"/>
      </w:divBdr>
    </w:div>
    <w:div w:id="173037179">
      <w:bodyDiv w:val="1"/>
      <w:marLeft w:val="0"/>
      <w:marRight w:val="0"/>
      <w:marTop w:val="0"/>
      <w:marBottom w:val="0"/>
      <w:divBdr>
        <w:top w:val="none" w:sz="0" w:space="0" w:color="auto"/>
        <w:left w:val="none" w:sz="0" w:space="0" w:color="auto"/>
        <w:bottom w:val="none" w:sz="0" w:space="0" w:color="auto"/>
        <w:right w:val="none" w:sz="0" w:space="0" w:color="auto"/>
      </w:divBdr>
    </w:div>
    <w:div w:id="217860496">
      <w:bodyDiv w:val="1"/>
      <w:marLeft w:val="0"/>
      <w:marRight w:val="0"/>
      <w:marTop w:val="0"/>
      <w:marBottom w:val="0"/>
      <w:divBdr>
        <w:top w:val="none" w:sz="0" w:space="0" w:color="auto"/>
        <w:left w:val="none" w:sz="0" w:space="0" w:color="auto"/>
        <w:bottom w:val="none" w:sz="0" w:space="0" w:color="auto"/>
        <w:right w:val="none" w:sz="0" w:space="0" w:color="auto"/>
      </w:divBdr>
    </w:div>
    <w:div w:id="222185398">
      <w:bodyDiv w:val="1"/>
      <w:marLeft w:val="0"/>
      <w:marRight w:val="0"/>
      <w:marTop w:val="0"/>
      <w:marBottom w:val="0"/>
      <w:divBdr>
        <w:top w:val="none" w:sz="0" w:space="0" w:color="auto"/>
        <w:left w:val="none" w:sz="0" w:space="0" w:color="auto"/>
        <w:bottom w:val="none" w:sz="0" w:space="0" w:color="auto"/>
        <w:right w:val="none" w:sz="0" w:space="0" w:color="auto"/>
      </w:divBdr>
    </w:div>
    <w:div w:id="222715871">
      <w:bodyDiv w:val="1"/>
      <w:marLeft w:val="0"/>
      <w:marRight w:val="0"/>
      <w:marTop w:val="0"/>
      <w:marBottom w:val="0"/>
      <w:divBdr>
        <w:top w:val="none" w:sz="0" w:space="0" w:color="auto"/>
        <w:left w:val="none" w:sz="0" w:space="0" w:color="auto"/>
        <w:bottom w:val="none" w:sz="0" w:space="0" w:color="auto"/>
        <w:right w:val="none" w:sz="0" w:space="0" w:color="auto"/>
      </w:divBdr>
    </w:div>
    <w:div w:id="224410968">
      <w:bodyDiv w:val="1"/>
      <w:marLeft w:val="0"/>
      <w:marRight w:val="0"/>
      <w:marTop w:val="0"/>
      <w:marBottom w:val="0"/>
      <w:divBdr>
        <w:top w:val="none" w:sz="0" w:space="0" w:color="auto"/>
        <w:left w:val="none" w:sz="0" w:space="0" w:color="auto"/>
        <w:bottom w:val="none" w:sz="0" w:space="0" w:color="auto"/>
        <w:right w:val="none" w:sz="0" w:space="0" w:color="auto"/>
      </w:divBdr>
    </w:div>
    <w:div w:id="252007199">
      <w:bodyDiv w:val="1"/>
      <w:marLeft w:val="0"/>
      <w:marRight w:val="0"/>
      <w:marTop w:val="0"/>
      <w:marBottom w:val="0"/>
      <w:divBdr>
        <w:top w:val="none" w:sz="0" w:space="0" w:color="auto"/>
        <w:left w:val="none" w:sz="0" w:space="0" w:color="auto"/>
        <w:bottom w:val="none" w:sz="0" w:space="0" w:color="auto"/>
        <w:right w:val="none" w:sz="0" w:space="0" w:color="auto"/>
      </w:divBdr>
    </w:div>
    <w:div w:id="278729639">
      <w:bodyDiv w:val="1"/>
      <w:marLeft w:val="0"/>
      <w:marRight w:val="0"/>
      <w:marTop w:val="0"/>
      <w:marBottom w:val="0"/>
      <w:divBdr>
        <w:top w:val="none" w:sz="0" w:space="0" w:color="auto"/>
        <w:left w:val="none" w:sz="0" w:space="0" w:color="auto"/>
        <w:bottom w:val="none" w:sz="0" w:space="0" w:color="auto"/>
        <w:right w:val="none" w:sz="0" w:space="0" w:color="auto"/>
      </w:divBdr>
    </w:div>
    <w:div w:id="284192767">
      <w:bodyDiv w:val="1"/>
      <w:marLeft w:val="0"/>
      <w:marRight w:val="0"/>
      <w:marTop w:val="0"/>
      <w:marBottom w:val="0"/>
      <w:divBdr>
        <w:top w:val="none" w:sz="0" w:space="0" w:color="auto"/>
        <w:left w:val="none" w:sz="0" w:space="0" w:color="auto"/>
        <w:bottom w:val="none" w:sz="0" w:space="0" w:color="auto"/>
        <w:right w:val="none" w:sz="0" w:space="0" w:color="auto"/>
      </w:divBdr>
    </w:div>
    <w:div w:id="288441590">
      <w:bodyDiv w:val="1"/>
      <w:marLeft w:val="0"/>
      <w:marRight w:val="0"/>
      <w:marTop w:val="0"/>
      <w:marBottom w:val="0"/>
      <w:divBdr>
        <w:top w:val="none" w:sz="0" w:space="0" w:color="auto"/>
        <w:left w:val="none" w:sz="0" w:space="0" w:color="auto"/>
        <w:bottom w:val="none" w:sz="0" w:space="0" w:color="auto"/>
        <w:right w:val="none" w:sz="0" w:space="0" w:color="auto"/>
      </w:divBdr>
    </w:div>
    <w:div w:id="292097735">
      <w:bodyDiv w:val="1"/>
      <w:marLeft w:val="0"/>
      <w:marRight w:val="0"/>
      <w:marTop w:val="0"/>
      <w:marBottom w:val="0"/>
      <w:divBdr>
        <w:top w:val="none" w:sz="0" w:space="0" w:color="auto"/>
        <w:left w:val="none" w:sz="0" w:space="0" w:color="auto"/>
        <w:bottom w:val="none" w:sz="0" w:space="0" w:color="auto"/>
        <w:right w:val="none" w:sz="0" w:space="0" w:color="auto"/>
      </w:divBdr>
    </w:div>
    <w:div w:id="293027414">
      <w:bodyDiv w:val="1"/>
      <w:marLeft w:val="0"/>
      <w:marRight w:val="0"/>
      <w:marTop w:val="0"/>
      <w:marBottom w:val="0"/>
      <w:divBdr>
        <w:top w:val="none" w:sz="0" w:space="0" w:color="auto"/>
        <w:left w:val="none" w:sz="0" w:space="0" w:color="auto"/>
        <w:bottom w:val="none" w:sz="0" w:space="0" w:color="auto"/>
        <w:right w:val="none" w:sz="0" w:space="0" w:color="auto"/>
      </w:divBdr>
    </w:div>
    <w:div w:id="304164084">
      <w:bodyDiv w:val="1"/>
      <w:marLeft w:val="0"/>
      <w:marRight w:val="0"/>
      <w:marTop w:val="0"/>
      <w:marBottom w:val="0"/>
      <w:divBdr>
        <w:top w:val="none" w:sz="0" w:space="0" w:color="auto"/>
        <w:left w:val="none" w:sz="0" w:space="0" w:color="auto"/>
        <w:bottom w:val="none" w:sz="0" w:space="0" w:color="auto"/>
        <w:right w:val="none" w:sz="0" w:space="0" w:color="auto"/>
      </w:divBdr>
    </w:div>
    <w:div w:id="329723245">
      <w:bodyDiv w:val="1"/>
      <w:marLeft w:val="0"/>
      <w:marRight w:val="0"/>
      <w:marTop w:val="0"/>
      <w:marBottom w:val="0"/>
      <w:divBdr>
        <w:top w:val="none" w:sz="0" w:space="0" w:color="auto"/>
        <w:left w:val="none" w:sz="0" w:space="0" w:color="auto"/>
        <w:bottom w:val="none" w:sz="0" w:space="0" w:color="auto"/>
        <w:right w:val="none" w:sz="0" w:space="0" w:color="auto"/>
      </w:divBdr>
    </w:div>
    <w:div w:id="338310683">
      <w:bodyDiv w:val="1"/>
      <w:marLeft w:val="0"/>
      <w:marRight w:val="0"/>
      <w:marTop w:val="0"/>
      <w:marBottom w:val="0"/>
      <w:divBdr>
        <w:top w:val="none" w:sz="0" w:space="0" w:color="auto"/>
        <w:left w:val="none" w:sz="0" w:space="0" w:color="auto"/>
        <w:bottom w:val="none" w:sz="0" w:space="0" w:color="auto"/>
        <w:right w:val="none" w:sz="0" w:space="0" w:color="auto"/>
      </w:divBdr>
      <w:divsChild>
        <w:div w:id="1219584900">
          <w:marLeft w:val="274"/>
          <w:marRight w:val="0"/>
          <w:marTop w:val="120"/>
          <w:marBottom w:val="120"/>
          <w:divBdr>
            <w:top w:val="none" w:sz="0" w:space="0" w:color="auto"/>
            <w:left w:val="none" w:sz="0" w:space="0" w:color="auto"/>
            <w:bottom w:val="none" w:sz="0" w:space="0" w:color="auto"/>
            <w:right w:val="none" w:sz="0" w:space="0" w:color="auto"/>
          </w:divBdr>
        </w:div>
        <w:div w:id="1621497204">
          <w:marLeft w:val="274"/>
          <w:marRight w:val="0"/>
          <w:marTop w:val="120"/>
          <w:marBottom w:val="120"/>
          <w:divBdr>
            <w:top w:val="none" w:sz="0" w:space="0" w:color="auto"/>
            <w:left w:val="none" w:sz="0" w:space="0" w:color="auto"/>
            <w:bottom w:val="none" w:sz="0" w:space="0" w:color="auto"/>
            <w:right w:val="none" w:sz="0" w:space="0" w:color="auto"/>
          </w:divBdr>
        </w:div>
        <w:div w:id="762183912">
          <w:marLeft w:val="274"/>
          <w:marRight w:val="0"/>
          <w:marTop w:val="120"/>
          <w:marBottom w:val="120"/>
          <w:divBdr>
            <w:top w:val="none" w:sz="0" w:space="0" w:color="auto"/>
            <w:left w:val="none" w:sz="0" w:space="0" w:color="auto"/>
            <w:bottom w:val="none" w:sz="0" w:space="0" w:color="auto"/>
            <w:right w:val="none" w:sz="0" w:space="0" w:color="auto"/>
          </w:divBdr>
        </w:div>
        <w:div w:id="155271314">
          <w:marLeft w:val="274"/>
          <w:marRight w:val="0"/>
          <w:marTop w:val="120"/>
          <w:marBottom w:val="120"/>
          <w:divBdr>
            <w:top w:val="none" w:sz="0" w:space="0" w:color="auto"/>
            <w:left w:val="none" w:sz="0" w:space="0" w:color="auto"/>
            <w:bottom w:val="none" w:sz="0" w:space="0" w:color="auto"/>
            <w:right w:val="none" w:sz="0" w:space="0" w:color="auto"/>
          </w:divBdr>
        </w:div>
        <w:div w:id="199779349">
          <w:marLeft w:val="274"/>
          <w:marRight w:val="0"/>
          <w:marTop w:val="120"/>
          <w:marBottom w:val="120"/>
          <w:divBdr>
            <w:top w:val="none" w:sz="0" w:space="0" w:color="auto"/>
            <w:left w:val="none" w:sz="0" w:space="0" w:color="auto"/>
            <w:bottom w:val="none" w:sz="0" w:space="0" w:color="auto"/>
            <w:right w:val="none" w:sz="0" w:space="0" w:color="auto"/>
          </w:divBdr>
        </w:div>
        <w:div w:id="1435318565">
          <w:marLeft w:val="274"/>
          <w:marRight w:val="0"/>
          <w:marTop w:val="120"/>
          <w:marBottom w:val="120"/>
          <w:divBdr>
            <w:top w:val="none" w:sz="0" w:space="0" w:color="auto"/>
            <w:left w:val="none" w:sz="0" w:space="0" w:color="auto"/>
            <w:bottom w:val="none" w:sz="0" w:space="0" w:color="auto"/>
            <w:right w:val="none" w:sz="0" w:space="0" w:color="auto"/>
          </w:divBdr>
        </w:div>
      </w:divsChild>
    </w:div>
    <w:div w:id="344863562">
      <w:bodyDiv w:val="1"/>
      <w:marLeft w:val="0"/>
      <w:marRight w:val="0"/>
      <w:marTop w:val="0"/>
      <w:marBottom w:val="0"/>
      <w:divBdr>
        <w:top w:val="none" w:sz="0" w:space="0" w:color="auto"/>
        <w:left w:val="none" w:sz="0" w:space="0" w:color="auto"/>
        <w:bottom w:val="none" w:sz="0" w:space="0" w:color="auto"/>
        <w:right w:val="none" w:sz="0" w:space="0" w:color="auto"/>
      </w:divBdr>
    </w:div>
    <w:div w:id="352802158">
      <w:bodyDiv w:val="1"/>
      <w:marLeft w:val="0"/>
      <w:marRight w:val="0"/>
      <w:marTop w:val="0"/>
      <w:marBottom w:val="0"/>
      <w:divBdr>
        <w:top w:val="none" w:sz="0" w:space="0" w:color="auto"/>
        <w:left w:val="none" w:sz="0" w:space="0" w:color="auto"/>
        <w:bottom w:val="none" w:sz="0" w:space="0" w:color="auto"/>
        <w:right w:val="none" w:sz="0" w:space="0" w:color="auto"/>
      </w:divBdr>
    </w:div>
    <w:div w:id="374693733">
      <w:bodyDiv w:val="1"/>
      <w:marLeft w:val="0"/>
      <w:marRight w:val="0"/>
      <w:marTop w:val="0"/>
      <w:marBottom w:val="0"/>
      <w:divBdr>
        <w:top w:val="none" w:sz="0" w:space="0" w:color="auto"/>
        <w:left w:val="none" w:sz="0" w:space="0" w:color="auto"/>
        <w:bottom w:val="none" w:sz="0" w:space="0" w:color="auto"/>
        <w:right w:val="none" w:sz="0" w:space="0" w:color="auto"/>
      </w:divBdr>
    </w:div>
    <w:div w:id="378287512">
      <w:bodyDiv w:val="1"/>
      <w:marLeft w:val="0"/>
      <w:marRight w:val="0"/>
      <w:marTop w:val="0"/>
      <w:marBottom w:val="0"/>
      <w:divBdr>
        <w:top w:val="none" w:sz="0" w:space="0" w:color="auto"/>
        <w:left w:val="none" w:sz="0" w:space="0" w:color="auto"/>
        <w:bottom w:val="none" w:sz="0" w:space="0" w:color="auto"/>
        <w:right w:val="none" w:sz="0" w:space="0" w:color="auto"/>
      </w:divBdr>
    </w:div>
    <w:div w:id="378749560">
      <w:bodyDiv w:val="1"/>
      <w:marLeft w:val="0"/>
      <w:marRight w:val="0"/>
      <w:marTop w:val="0"/>
      <w:marBottom w:val="0"/>
      <w:divBdr>
        <w:top w:val="none" w:sz="0" w:space="0" w:color="auto"/>
        <w:left w:val="none" w:sz="0" w:space="0" w:color="auto"/>
        <w:bottom w:val="none" w:sz="0" w:space="0" w:color="auto"/>
        <w:right w:val="none" w:sz="0" w:space="0" w:color="auto"/>
      </w:divBdr>
    </w:div>
    <w:div w:id="400640305">
      <w:bodyDiv w:val="1"/>
      <w:marLeft w:val="0"/>
      <w:marRight w:val="0"/>
      <w:marTop w:val="0"/>
      <w:marBottom w:val="0"/>
      <w:divBdr>
        <w:top w:val="none" w:sz="0" w:space="0" w:color="auto"/>
        <w:left w:val="none" w:sz="0" w:space="0" w:color="auto"/>
        <w:bottom w:val="none" w:sz="0" w:space="0" w:color="auto"/>
        <w:right w:val="none" w:sz="0" w:space="0" w:color="auto"/>
      </w:divBdr>
    </w:div>
    <w:div w:id="411044752">
      <w:bodyDiv w:val="1"/>
      <w:marLeft w:val="0"/>
      <w:marRight w:val="0"/>
      <w:marTop w:val="0"/>
      <w:marBottom w:val="0"/>
      <w:divBdr>
        <w:top w:val="none" w:sz="0" w:space="0" w:color="auto"/>
        <w:left w:val="none" w:sz="0" w:space="0" w:color="auto"/>
        <w:bottom w:val="none" w:sz="0" w:space="0" w:color="auto"/>
        <w:right w:val="none" w:sz="0" w:space="0" w:color="auto"/>
      </w:divBdr>
    </w:div>
    <w:div w:id="423381059">
      <w:bodyDiv w:val="1"/>
      <w:marLeft w:val="0"/>
      <w:marRight w:val="0"/>
      <w:marTop w:val="0"/>
      <w:marBottom w:val="0"/>
      <w:divBdr>
        <w:top w:val="none" w:sz="0" w:space="0" w:color="auto"/>
        <w:left w:val="none" w:sz="0" w:space="0" w:color="auto"/>
        <w:bottom w:val="none" w:sz="0" w:space="0" w:color="auto"/>
        <w:right w:val="none" w:sz="0" w:space="0" w:color="auto"/>
      </w:divBdr>
    </w:div>
    <w:div w:id="426344315">
      <w:bodyDiv w:val="1"/>
      <w:marLeft w:val="0"/>
      <w:marRight w:val="0"/>
      <w:marTop w:val="0"/>
      <w:marBottom w:val="0"/>
      <w:divBdr>
        <w:top w:val="none" w:sz="0" w:space="0" w:color="auto"/>
        <w:left w:val="none" w:sz="0" w:space="0" w:color="auto"/>
        <w:bottom w:val="none" w:sz="0" w:space="0" w:color="auto"/>
        <w:right w:val="none" w:sz="0" w:space="0" w:color="auto"/>
      </w:divBdr>
    </w:div>
    <w:div w:id="426577586">
      <w:bodyDiv w:val="1"/>
      <w:marLeft w:val="0"/>
      <w:marRight w:val="0"/>
      <w:marTop w:val="0"/>
      <w:marBottom w:val="0"/>
      <w:divBdr>
        <w:top w:val="none" w:sz="0" w:space="0" w:color="auto"/>
        <w:left w:val="none" w:sz="0" w:space="0" w:color="auto"/>
        <w:bottom w:val="none" w:sz="0" w:space="0" w:color="auto"/>
        <w:right w:val="none" w:sz="0" w:space="0" w:color="auto"/>
      </w:divBdr>
    </w:div>
    <w:div w:id="431122131">
      <w:bodyDiv w:val="1"/>
      <w:marLeft w:val="0"/>
      <w:marRight w:val="0"/>
      <w:marTop w:val="0"/>
      <w:marBottom w:val="0"/>
      <w:divBdr>
        <w:top w:val="none" w:sz="0" w:space="0" w:color="auto"/>
        <w:left w:val="none" w:sz="0" w:space="0" w:color="auto"/>
        <w:bottom w:val="none" w:sz="0" w:space="0" w:color="auto"/>
        <w:right w:val="none" w:sz="0" w:space="0" w:color="auto"/>
      </w:divBdr>
    </w:div>
    <w:div w:id="436144904">
      <w:bodyDiv w:val="1"/>
      <w:marLeft w:val="0"/>
      <w:marRight w:val="0"/>
      <w:marTop w:val="0"/>
      <w:marBottom w:val="0"/>
      <w:divBdr>
        <w:top w:val="none" w:sz="0" w:space="0" w:color="auto"/>
        <w:left w:val="none" w:sz="0" w:space="0" w:color="auto"/>
        <w:bottom w:val="none" w:sz="0" w:space="0" w:color="auto"/>
        <w:right w:val="none" w:sz="0" w:space="0" w:color="auto"/>
      </w:divBdr>
    </w:div>
    <w:div w:id="448938983">
      <w:bodyDiv w:val="1"/>
      <w:marLeft w:val="0"/>
      <w:marRight w:val="0"/>
      <w:marTop w:val="0"/>
      <w:marBottom w:val="0"/>
      <w:divBdr>
        <w:top w:val="none" w:sz="0" w:space="0" w:color="auto"/>
        <w:left w:val="none" w:sz="0" w:space="0" w:color="auto"/>
        <w:bottom w:val="none" w:sz="0" w:space="0" w:color="auto"/>
        <w:right w:val="none" w:sz="0" w:space="0" w:color="auto"/>
      </w:divBdr>
    </w:div>
    <w:div w:id="454180242">
      <w:bodyDiv w:val="1"/>
      <w:marLeft w:val="0"/>
      <w:marRight w:val="0"/>
      <w:marTop w:val="0"/>
      <w:marBottom w:val="0"/>
      <w:divBdr>
        <w:top w:val="none" w:sz="0" w:space="0" w:color="auto"/>
        <w:left w:val="none" w:sz="0" w:space="0" w:color="auto"/>
        <w:bottom w:val="none" w:sz="0" w:space="0" w:color="auto"/>
        <w:right w:val="none" w:sz="0" w:space="0" w:color="auto"/>
      </w:divBdr>
    </w:div>
    <w:div w:id="456028504">
      <w:bodyDiv w:val="1"/>
      <w:marLeft w:val="0"/>
      <w:marRight w:val="0"/>
      <w:marTop w:val="0"/>
      <w:marBottom w:val="0"/>
      <w:divBdr>
        <w:top w:val="none" w:sz="0" w:space="0" w:color="auto"/>
        <w:left w:val="none" w:sz="0" w:space="0" w:color="auto"/>
        <w:bottom w:val="none" w:sz="0" w:space="0" w:color="auto"/>
        <w:right w:val="none" w:sz="0" w:space="0" w:color="auto"/>
      </w:divBdr>
    </w:div>
    <w:div w:id="494762786">
      <w:bodyDiv w:val="1"/>
      <w:marLeft w:val="0"/>
      <w:marRight w:val="0"/>
      <w:marTop w:val="0"/>
      <w:marBottom w:val="0"/>
      <w:divBdr>
        <w:top w:val="none" w:sz="0" w:space="0" w:color="auto"/>
        <w:left w:val="none" w:sz="0" w:space="0" w:color="auto"/>
        <w:bottom w:val="none" w:sz="0" w:space="0" w:color="auto"/>
        <w:right w:val="none" w:sz="0" w:space="0" w:color="auto"/>
      </w:divBdr>
    </w:div>
    <w:div w:id="495926276">
      <w:bodyDiv w:val="1"/>
      <w:marLeft w:val="0"/>
      <w:marRight w:val="0"/>
      <w:marTop w:val="0"/>
      <w:marBottom w:val="0"/>
      <w:divBdr>
        <w:top w:val="none" w:sz="0" w:space="0" w:color="auto"/>
        <w:left w:val="none" w:sz="0" w:space="0" w:color="auto"/>
        <w:bottom w:val="none" w:sz="0" w:space="0" w:color="auto"/>
        <w:right w:val="none" w:sz="0" w:space="0" w:color="auto"/>
      </w:divBdr>
    </w:div>
    <w:div w:id="500508975">
      <w:bodyDiv w:val="1"/>
      <w:marLeft w:val="0"/>
      <w:marRight w:val="0"/>
      <w:marTop w:val="0"/>
      <w:marBottom w:val="0"/>
      <w:divBdr>
        <w:top w:val="none" w:sz="0" w:space="0" w:color="auto"/>
        <w:left w:val="none" w:sz="0" w:space="0" w:color="auto"/>
        <w:bottom w:val="none" w:sz="0" w:space="0" w:color="auto"/>
        <w:right w:val="none" w:sz="0" w:space="0" w:color="auto"/>
      </w:divBdr>
    </w:div>
    <w:div w:id="565920993">
      <w:bodyDiv w:val="1"/>
      <w:marLeft w:val="0"/>
      <w:marRight w:val="0"/>
      <w:marTop w:val="0"/>
      <w:marBottom w:val="0"/>
      <w:divBdr>
        <w:top w:val="none" w:sz="0" w:space="0" w:color="auto"/>
        <w:left w:val="none" w:sz="0" w:space="0" w:color="auto"/>
        <w:bottom w:val="none" w:sz="0" w:space="0" w:color="auto"/>
        <w:right w:val="none" w:sz="0" w:space="0" w:color="auto"/>
      </w:divBdr>
    </w:div>
    <w:div w:id="576593121">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8268323">
      <w:bodyDiv w:val="1"/>
      <w:marLeft w:val="0"/>
      <w:marRight w:val="0"/>
      <w:marTop w:val="0"/>
      <w:marBottom w:val="0"/>
      <w:divBdr>
        <w:top w:val="none" w:sz="0" w:space="0" w:color="auto"/>
        <w:left w:val="none" w:sz="0" w:space="0" w:color="auto"/>
        <w:bottom w:val="none" w:sz="0" w:space="0" w:color="auto"/>
        <w:right w:val="none" w:sz="0" w:space="0" w:color="auto"/>
      </w:divBdr>
    </w:div>
    <w:div w:id="588462095">
      <w:bodyDiv w:val="1"/>
      <w:marLeft w:val="0"/>
      <w:marRight w:val="0"/>
      <w:marTop w:val="0"/>
      <w:marBottom w:val="0"/>
      <w:divBdr>
        <w:top w:val="none" w:sz="0" w:space="0" w:color="auto"/>
        <w:left w:val="none" w:sz="0" w:space="0" w:color="auto"/>
        <w:bottom w:val="none" w:sz="0" w:space="0" w:color="auto"/>
        <w:right w:val="none" w:sz="0" w:space="0" w:color="auto"/>
      </w:divBdr>
    </w:div>
    <w:div w:id="594359952">
      <w:bodyDiv w:val="1"/>
      <w:marLeft w:val="0"/>
      <w:marRight w:val="0"/>
      <w:marTop w:val="0"/>
      <w:marBottom w:val="0"/>
      <w:divBdr>
        <w:top w:val="none" w:sz="0" w:space="0" w:color="auto"/>
        <w:left w:val="none" w:sz="0" w:space="0" w:color="auto"/>
        <w:bottom w:val="none" w:sz="0" w:space="0" w:color="auto"/>
        <w:right w:val="none" w:sz="0" w:space="0" w:color="auto"/>
      </w:divBdr>
    </w:div>
    <w:div w:id="608010021">
      <w:bodyDiv w:val="1"/>
      <w:marLeft w:val="0"/>
      <w:marRight w:val="0"/>
      <w:marTop w:val="0"/>
      <w:marBottom w:val="0"/>
      <w:divBdr>
        <w:top w:val="none" w:sz="0" w:space="0" w:color="auto"/>
        <w:left w:val="none" w:sz="0" w:space="0" w:color="auto"/>
        <w:bottom w:val="none" w:sz="0" w:space="0" w:color="auto"/>
        <w:right w:val="none" w:sz="0" w:space="0" w:color="auto"/>
      </w:divBdr>
    </w:div>
    <w:div w:id="611934495">
      <w:bodyDiv w:val="1"/>
      <w:marLeft w:val="0"/>
      <w:marRight w:val="0"/>
      <w:marTop w:val="0"/>
      <w:marBottom w:val="0"/>
      <w:divBdr>
        <w:top w:val="none" w:sz="0" w:space="0" w:color="auto"/>
        <w:left w:val="none" w:sz="0" w:space="0" w:color="auto"/>
        <w:bottom w:val="none" w:sz="0" w:space="0" w:color="auto"/>
        <w:right w:val="none" w:sz="0" w:space="0" w:color="auto"/>
      </w:divBdr>
    </w:div>
    <w:div w:id="633950615">
      <w:bodyDiv w:val="1"/>
      <w:marLeft w:val="0"/>
      <w:marRight w:val="0"/>
      <w:marTop w:val="0"/>
      <w:marBottom w:val="0"/>
      <w:divBdr>
        <w:top w:val="none" w:sz="0" w:space="0" w:color="auto"/>
        <w:left w:val="none" w:sz="0" w:space="0" w:color="auto"/>
        <w:bottom w:val="none" w:sz="0" w:space="0" w:color="auto"/>
        <w:right w:val="none" w:sz="0" w:space="0" w:color="auto"/>
      </w:divBdr>
    </w:div>
    <w:div w:id="638266593">
      <w:bodyDiv w:val="1"/>
      <w:marLeft w:val="0"/>
      <w:marRight w:val="0"/>
      <w:marTop w:val="0"/>
      <w:marBottom w:val="0"/>
      <w:divBdr>
        <w:top w:val="none" w:sz="0" w:space="0" w:color="auto"/>
        <w:left w:val="none" w:sz="0" w:space="0" w:color="auto"/>
        <w:bottom w:val="none" w:sz="0" w:space="0" w:color="auto"/>
        <w:right w:val="none" w:sz="0" w:space="0" w:color="auto"/>
      </w:divBdr>
    </w:div>
    <w:div w:id="649678057">
      <w:bodyDiv w:val="1"/>
      <w:marLeft w:val="0"/>
      <w:marRight w:val="0"/>
      <w:marTop w:val="0"/>
      <w:marBottom w:val="0"/>
      <w:divBdr>
        <w:top w:val="none" w:sz="0" w:space="0" w:color="auto"/>
        <w:left w:val="none" w:sz="0" w:space="0" w:color="auto"/>
        <w:bottom w:val="none" w:sz="0" w:space="0" w:color="auto"/>
        <w:right w:val="none" w:sz="0" w:space="0" w:color="auto"/>
      </w:divBdr>
    </w:div>
    <w:div w:id="651174566">
      <w:bodyDiv w:val="1"/>
      <w:marLeft w:val="0"/>
      <w:marRight w:val="0"/>
      <w:marTop w:val="0"/>
      <w:marBottom w:val="0"/>
      <w:divBdr>
        <w:top w:val="none" w:sz="0" w:space="0" w:color="auto"/>
        <w:left w:val="none" w:sz="0" w:space="0" w:color="auto"/>
        <w:bottom w:val="none" w:sz="0" w:space="0" w:color="auto"/>
        <w:right w:val="none" w:sz="0" w:space="0" w:color="auto"/>
      </w:divBdr>
    </w:div>
    <w:div w:id="653685960">
      <w:bodyDiv w:val="1"/>
      <w:marLeft w:val="0"/>
      <w:marRight w:val="0"/>
      <w:marTop w:val="0"/>
      <w:marBottom w:val="0"/>
      <w:divBdr>
        <w:top w:val="none" w:sz="0" w:space="0" w:color="auto"/>
        <w:left w:val="none" w:sz="0" w:space="0" w:color="auto"/>
        <w:bottom w:val="none" w:sz="0" w:space="0" w:color="auto"/>
        <w:right w:val="none" w:sz="0" w:space="0" w:color="auto"/>
      </w:divBdr>
    </w:div>
    <w:div w:id="654263717">
      <w:bodyDiv w:val="1"/>
      <w:marLeft w:val="0"/>
      <w:marRight w:val="0"/>
      <w:marTop w:val="0"/>
      <w:marBottom w:val="0"/>
      <w:divBdr>
        <w:top w:val="none" w:sz="0" w:space="0" w:color="auto"/>
        <w:left w:val="none" w:sz="0" w:space="0" w:color="auto"/>
        <w:bottom w:val="none" w:sz="0" w:space="0" w:color="auto"/>
        <w:right w:val="none" w:sz="0" w:space="0" w:color="auto"/>
      </w:divBdr>
    </w:div>
    <w:div w:id="691029794">
      <w:bodyDiv w:val="1"/>
      <w:marLeft w:val="0"/>
      <w:marRight w:val="0"/>
      <w:marTop w:val="0"/>
      <w:marBottom w:val="0"/>
      <w:divBdr>
        <w:top w:val="none" w:sz="0" w:space="0" w:color="auto"/>
        <w:left w:val="none" w:sz="0" w:space="0" w:color="auto"/>
        <w:bottom w:val="none" w:sz="0" w:space="0" w:color="auto"/>
        <w:right w:val="none" w:sz="0" w:space="0" w:color="auto"/>
      </w:divBdr>
    </w:div>
    <w:div w:id="700319899">
      <w:bodyDiv w:val="1"/>
      <w:marLeft w:val="0"/>
      <w:marRight w:val="0"/>
      <w:marTop w:val="0"/>
      <w:marBottom w:val="0"/>
      <w:divBdr>
        <w:top w:val="none" w:sz="0" w:space="0" w:color="auto"/>
        <w:left w:val="none" w:sz="0" w:space="0" w:color="auto"/>
        <w:bottom w:val="none" w:sz="0" w:space="0" w:color="auto"/>
        <w:right w:val="none" w:sz="0" w:space="0" w:color="auto"/>
      </w:divBdr>
    </w:div>
    <w:div w:id="706636735">
      <w:bodyDiv w:val="1"/>
      <w:marLeft w:val="0"/>
      <w:marRight w:val="0"/>
      <w:marTop w:val="0"/>
      <w:marBottom w:val="0"/>
      <w:divBdr>
        <w:top w:val="none" w:sz="0" w:space="0" w:color="auto"/>
        <w:left w:val="none" w:sz="0" w:space="0" w:color="auto"/>
        <w:bottom w:val="none" w:sz="0" w:space="0" w:color="auto"/>
        <w:right w:val="none" w:sz="0" w:space="0" w:color="auto"/>
      </w:divBdr>
    </w:div>
    <w:div w:id="710349065">
      <w:bodyDiv w:val="1"/>
      <w:marLeft w:val="0"/>
      <w:marRight w:val="0"/>
      <w:marTop w:val="0"/>
      <w:marBottom w:val="0"/>
      <w:divBdr>
        <w:top w:val="none" w:sz="0" w:space="0" w:color="auto"/>
        <w:left w:val="none" w:sz="0" w:space="0" w:color="auto"/>
        <w:bottom w:val="none" w:sz="0" w:space="0" w:color="auto"/>
        <w:right w:val="none" w:sz="0" w:space="0" w:color="auto"/>
      </w:divBdr>
    </w:div>
    <w:div w:id="717506913">
      <w:bodyDiv w:val="1"/>
      <w:marLeft w:val="0"/>
      <w:marRight w:val="0"/>
      <w:marTop w:val="0"/>
      <w:marBottom w:val="0"/>
      <w:divBdr>
        <w:top w:val="none" w:sz="0" w:space="0" w:color="auto"/>
        <w:left w:val="none" w:sz="0" w:space="0" w:color="auto"/>
        <w:bottom w:val="none" w:sz="0" w:space="0" w:color="auto"/>
        <w:right w:val="none" w:sz="0" w:space="0" w:color="auto"/>
      </w:divBdr>
    </w:div>
    <w:div w:id="731083143">
      <w:bodyDiv w:val="1"/>
      <w:marLeft w:val="0"/>
      <w:marRight w:val="0"/>
      <w:marTop w:val="0"/>
      <w:marBottom w:val="0"/>
      <w:divBdr>
        <w:top w:val="none" w:sz="0" w:space="0" w:color="auto"/>
        <w:left w:val="none" w:sz="0" w:space="0" w:color="auto"/>
        <w:bottom w:val="none" w:sz="0" w:space="0" w:color="auto"/>
        <w:right w:val="none" w:sz="0" w:space="0" w:color="auto"/>
      </w:divBdr>
    </w:div>
    <w:div w:id="755981585">
      <w:bodyDiv w:val="1"/>
      <w:marLeft w:val="0"/>
      <w:marRight w:val="0"/>
      <w:marTop w:val="0"/>
      <w:marBottom w:val="0"/>
      <w:divBdr>
        <w:top w:val="none" w:sz="0" w:space="0" w:color="auto"/>
        <w:left w:val="none" w:sz="0" w:space="0" w:color="auto"/>
        <w:bottom w:val="none" w:sz="0" w:space="0" w:color="auto"/>
        <w:right w:val="none" w:sz="0" w:space="0" w:color="auto"/>
      </w:divBdr>
    </w:div>
    <w:div w:id="776407701">
      <w:bodyDiv w:val="1"/>
      <w:marLeft w:val="0"/>
      <w:marRight w:val="0"/>
      <w:marTop w:val="0"/>
      <w:marBottom w:val="0"/>
      <w:divBdr>
        <w:top w:val="none" w:sz="0" w:space="0" w:color="auto"/>
        <w:left w:val="none" w:sz="0" w:space="0" w:color="auto"/>
        <w:bottom w:val="none" w:sz="0" w:space="0" w:color="auto"/>
        <w:right w:val="none" w:sz="0" w:space="0" w:color="auto"/>
      </w:divBdr>
    </w:div>
    <w:div w:id="783962175">
      <w:bodyDiv w:val="1"/>
      <w:marLeft w:val="0"/>
      <w:marRight w:val="0"/>
      <w:marTop w:val="0"/>
      <w:marBottom w:val="0"/>
      <w:divBdr>
        <w:top w:val="none" w:sz="0" w:space="0" w:color="auto"/>
        <w:left w:val="none" w:sz="0" w:space="0" w:color="auto"/>
        <w:bottom w:val="none" w:sz="0" w:space="0" w:color="auto"/>
        <w:right w:val="none" w:sz="0" w:space="0" w:color="auto"/>
      </w:divBdr>
    </w:div>
    <w:div w:id="792212821">
      <w:bodyDiv w:val="1"/>
      <w:marLeft w:val="0"/>
      <w:marRight w:val="0"/>
      <w:marTop w:val="0"/>
      <w:marBottom w:val="0"/>
      <w:divBdr>
        <w:top w:val="none" w:sz="0" w:space="0" w:color="auto"/>
        <w:left w:val="none" w:sz="0" w:space="0" w:color="auto"/>
        <w:bottom w:val="none" w:sz="0" w:space="0" w:color="auto"/>
        <w:right w:val="none" w:sz="0" w:space="0" w:color="auto"/>
      </w:divBdr>
      <w:divsChild>
        <w:div w:id="129252584">
          <w:marLeft w:val="274"/>
          <w:marRight w:val="0"/>
          <w:marTop w:val="0"/>
          <w:marBottom w:val="0"/>
          <w:divBdr>
            <w:top w:val="none" w:sz="0" w:space="0" w:color="auto"/>
            <w:left w:val="none" w:sz="0" w:space="0" w:color="auto"/>
            <w:bottom w:val="none" w:sz="0" w:space="0" w:color="auto"/>
            <w:right w:val="none" w:sz="0" w:space="0" w:color="auto"/>
          </w:divBdr>
        </w:div>
        <w:div w:id="294340295">
          <w:marLeft w:val="274"/>
          <w:marRight w:val="0"/>
          <w:marTop w:val="0"/>
          <w:marBottom w:val="0"/>
          <w:divBdr>
            <w:top w:val="none" w:sz="0" w:space="0" w:color="auto"/>
            <w:left w:val="none" w:sz="0" w:space="0" w:color="auto"/>
            <w:bottom w:val="none" w:sz="0" w:space="0" w:color="auto"/>
            <w:right w:val="none" w:sz="0" w:space="0" w:color="auto"/>
          </w:divBdr>
        </w:div>
        <w:div w:id="1632056048">
          <w:marLeft w:val="994"/>
          <w:marRight w:val="0"/>
          <w:marTop w:val="0"/>
          <w:marBottom w:val="0"/>
          <w:divBdr>
            <w:top w:val="none" w:sz="0" w:space="0" w:color="auto"/>
            <w:left w:val="none" w:sz="0" w:space="0" w:color="auto"/>
            <w:bottom w:val="none" w:sz="0" w:space="0" w:color="auto"/>
            <w:right w:val="none" w:sz="0" w:space="0" w:color="auto"/>
          </w:divBdr>
        </w:div>
        <w:div w:id="2091735581">
          <w:marLeft w:val="994"/>
          <w:marRight w:val="0"/>
          <w:marTop w:val="0"/>
          <w:marBottom w:val="120"/>
          <w:divBdr>
            <w:top w:val="none" w:sz="0" w:space="0" w:color="auto"/>
            <w:left w:val="none" w:sz="0" w:space="0" w:color="auto"/>
            <w:bottom w:val="none" w:sz="0" w:space="0" w:color="auto"/>
            <w:right w:val="none" w:sz="0" w:space="0" w:color="auto"/>
          </w:divBdr>
        </w:div>
        <w:div w:id="1520435751">
          <w:marLeft w:val="274"/>
          <w:marRight w:val="0"/>
          <w:marTop w:val="0"/>
          <w:marBottom w:val="120"/>
          <w:divBdr>
            <w:top w:val="none" w:sz="0" w:space="0" w:color="auto"/>
            <w:left w:val="none" w:sz="0" w:space="0" w:color="auto"/>
            <w:bottom w:val="none" w:sz="0" w:space="0" w:color="auto"/>
            <w:right w:val="none" w:sz="0" w:space="0" w:color="auto"/>
          </w:divBdr>
        </w:div>
        <w:div w:id="1856573500">
          <w:marLeft w:val="274"/>
          <w:marRight w:val="0"/>
          <w:marTop w:val="0"/>
          <w:marBottom w:val="120"/>
          <w:divBdr>
            <w:top w:val="none" w:sz="0" w:space="0" w:color="auto"/>
            <w:left w:val="none" w:sz="0" w:space="0" w:color="auto"/>
            <w:bottom w:val="none" w:sz="0" w:space="0" w:color="auto"/>
            <w:right w:val="none" w:sz="0" w:space="0" w:color="auto"/>
          </w:divBdr>
        </w:div>
        <w:div w:id="1519392887">
          <w:marLeft w:val="274"/>
          <w:marRight w:val="0"/>
          <w:marTop w:val="0"/>
          <w:marBottom w:val="120"/>
          <w:divBdr>
            <w:top w:val="none" w:sz="0" w:space="0" w:color="auto"/>
            <w:left w:val="none" w:sz="0" w:space="0" w:color="auto"/>
            <w:bottom w:val="none" w:sz="0" w:space="0" w:color="auto"/>
            <w:right w:val="none" w:sz="0" w:space="0" w:color="auto"/>
          </w:divBdr>
        </w:div>
      </w:divsChild>
    </w:div>
    <w:div w:id="800029190">
      <w:bodyDiv w:val="1"/>
      <w:marLeft w:val="0"/>
      <w:marRight w:val="0"/>
      <w:marTop w:val="0"/>
      <w:marBottom w:val="0"/>
      <w:divBdr>
        <w:top w:val="none" w:sz="0" w:space="0" w:color="auto"/>
        <w:left w:val="none" w:sz="0" w:space="0" w:color="auto"/>
        <w:bottom w:val="none" w:sz="0" w:space="0" w:color="auto"/>
        <w:right w:val="none" w:sz="0" w:space="0" w:color="auto"/>
      </w:divBdr>
    </w:div>
    <w:div w:id="803161257">
      <w:bodyDiv w:val="1"/>
      <w:marLeft w:val="0"/>
      <w:marRight w:val="0"/>
      <w:marTop w:val="0"/>
      <w:marBottom w:val="0"/>
      <w:divBdr>
        <w:top w:val="none" w:sz="0" w:space="0" w:color="auto"/>
        <w:left w:val="none" w:sz="0" w:space="0" w:color="auto"/>
        <w:bottom w:val="none" w:sz="0" w:space="0" w:color="auto"/>
        <w:right w:val="none" w:sz="0" w:space="0" w:color="auto"/>
      </w:divBdr>
    </w:div>
    <w:div w:id="812719955">
      <w:bodyDiv w:val="1"/>
      <w:marLeft w:val="0"/>
      <w:marRight w:val="0"/>
      <w:marTop w:val="0"/>
      <w:marBottom w:val="0"/>
      <w:divBdr>
        <w:top w:val="none" w:sz="0" w:space="0" w:color="auto"/>
        <w:left w:val="none" w:sz="0" w:space="0" w:color="auto"/>
        <w:bottom w:val="none" w:sz="0" w:space="0" w:color="auto"/>
        <w:right w:val="none" w:sz="0" w:space="0" w:color="auto"/>
      </w:divBdr>
    </w:div>
    <w:div w:id="823468593">
      <w:bodyDiv w:val="1"/>
      <w:marLeft w:val="0"/>
      <w:marRight w:val="0"/>
      <w:marTop w:val="0"/>
      <w:marBottom w:val="0"/>
      <w:divBdr>
        <w:top w:val="none" w:sz="0" w:space="0" w:color="auto"/>
        <w:left w:val="none" w:sz="0" w:space="0" w:color="auto"/>
        <w:bottom w:val="none" w:sz="0" w:space="0" w:color="auto"/>
        <w:right w:val="none" w:sz="0" w:space="0" w:color="auto"/>
      </w:divBdr>
    </w:div>
    <w:div w:id="833490353">
      <w:bodyDiv w:val="1"/>
      <w:marLeft w:val="0"/>
      <w:marRight w:val="0"/>
      <w:marTop w:val="0"/>
      <w:marBottom w:val="0"/>
      <w:divBdr>
        <w:top w:val="none" w:sz="0" w:space="0" w:color="auto"/>
        <w:left w:val="none" w:sz="0" w:space="0" w:color="auto"/>
        <w:bottom w:val="none" w:sz="0" w:space="0" w:color="auto"/>
        <w:right w:val="none" w:sz="0" w:space="0" w:color="auto"/>
      </w:divBdr>
    </w:div>
    <w:div w:id="846136000">
      <w:bodyDiv w:val="1"/>
      <w:marLeft w:val="0"/>
      <w:marRight w:val="0"/>
      <w:marTop w:val="0"/>
      <w:marBottom w:val="0"/>
      <w:divBdr>
        <w:top w:val="none" w:sz="0" w:space="0" w:color="auto"/>
        <w:left w:val="none" w:sz="0" w:space="0" w:color="auto"/>
        <w:bottom w:val="none" w:sz="0" w:space="0" w:color="auto"/>
        <w:right w:val="none" w:sz="0" w:space="0" w:color="auto"/>
      </w:divBdr>
    </w:div>
    <w:div w:id="848980357">
      <w:bodyDiv w:val="1"/>
      <w:marLeft w:val="0"/>
      <w:marRight w:val="0"/>
      <w:marTop w:val="0"/>
      <w:marBottom w:val="0"/>
      <w:divBdr>
        <w:top w:val="none" w:sz="0" w:space="0" w:color="auto"/>
        <w:left w:val="none" w:sz="0" w:space="0" w:color="auto"/>
        <w:bottom w:val="none" w:sz="0" w:space="0" w:color="auto"/>
        <w:right w:val="none" w:sz="0" w:space="0" w:color="auto"/>
      </w:divBdr>
    </w:div>
    <w:div w:id="854802608">
      <w:bodyDiv w:val="1"/>
      <w:marLeft w:val="0"/>
      <w:marRight w:val="0"/>
      <w:marTop w:val="0"/>
      <w:marBottom w:val="0"/>
      <w:divBdr>
        <w:top w:val="none" w:sz="0" w:space="0" w:color="auto"/>
        <w:left w:val="none" w:sz="0" w:space="0" w:color="auto"/>
        <w:bottom w:val="none" w:sz="0" w:space="0" w:color="auto"/>
        <w:right w:val="none" w:sz="0" w:space="0" w:color="auto"/>
      </w:divBdr>
    </w:div>
    <w:div w:id="857039352">
      <w:bodyDiv w:val="1"/>
      <w:marLeft w:val="0"/>
      <w:marRight w:val="0"/>
      <w:marTop w:val="0"/>
      <w:marBottom w:val="0"/>
      <w:divBdr>
        <w:top w:val="none" w:sz="0" w:space="0" w:color="auto"/>
        <w:left w:val="none" w:sz="0" w:space="0" w:color="auto"/>
        <w:bottom w:val="none" w:sz="0" w:space="0" w:color="auto"/>
        <w:right w:val="none" w:sz="0" w:space="0" w:color="auto"/>
      </w:divBdr>
    </w:div>
    <w:div w:id="862937211">
      <w:bodyDiv w:val="1"/>
      <w:marLeft w:val="0"/>
      <w:marRight w:val="0"/>
      <w:marTop w:val="0"/>
      <w:marBottom w:val="0"/>
      <w:divBdr>
        <w:top w:val="none" w:sz="0" w:space="0" w:color="auto"/>
        <w:left w:val="none" w:sz="0" w:space="0" w:color="auto"/>
        <w:bottom w:val="none" w:sz="0" w:space="0" w:color="auto"/>
        <w:right w:val="none" w:sz="0" w:space="0" w:color="auto"/>
      </w:divBdr>
    </w:div>
    <w:div w:id="868034403">
      <w:bodyDiv w:val="1"/>
      <w:marLeft w:val="0"/>
      <w:marRight w:val="0"/>
      <w:marTop w:val="0"/>
      <w:marBottom w:val="0"/>
      <w:divBdr>
        <w:top w:val="none" w:sz="0" w:space="0" w:color="auto"/>
        <w:left w:val="none" w:sz="0" w:space="0" w:color="auto"/>
        <w:bottom w:val="none" w:sz="0" w:space="0" w:color="auto"/>
        <w:right w:val="none" w:sz="0" w:space="0" w:color="auto"/>
      </w:divBdr>
    </w:div>
    <w:div w:id="868488425">
      <w:bodyDiv w:val="1"/>
      <w:marLeft w:val="0"/>
      <w:marRight w:val="0"/>
      <w:marTop w:val="0"/>
      <w:marBottom w:val="0"/>
      <w:divBdr>
        <w:top w:val="none" w:sz="0" w:space="0" w:color="auto"/>
        <w:left w:val="none" w:sz="0" w:space="0" w:color="auto"/>
        <w:bottom w:val="none" w:sz="0" w:space="0" w:color="auto"/>
        <w:right w:val="none" w:sz="0" w:space="0" w:color="auto"/>
      </w:divBdr>
    </w:div>
    <w:div w:id="873661439">
      <w:bodyDiv w:val="1"/>
      <w:marLeft w:val="0"/>
      <w:marRight w:val="0"/>
      <w:marTop w:val="0"/>
      <w:marBottom w:val="0"/>
      <w:divBdr>
        <w:top w:val="none" w:sz="0" w:space="0" w:color="auto"/>
        <w:left w:val="none" w:sz="0" w:space="0" w:color="auto"/>
        <w:bottom w:val="none" w:sz="0" w:space="0" w:color="auto"/>
        <w:right w:val="none" w:sz="0" w:space="0" w:color="auto"/>
      </w:divBdr>
    </w:div>
    <w:div w:id="873687253">
      <w:bodyDiv w:val="1"/>
      <w:marLeft w:val="0"/>
      <w:marRight w:val="0"/>
      <w:marTop w:val="0"/>
      <w:marBottom w:val="0"/>
      <w:divBdr>
        <w:top w:val="none" w:sz="0" w:space="0" w:color="auto"/>
        <w:left w:val="none" w:sz="0" w:space="0" w:color="auto"/>
        <w:bottom w:val="none" w:sz="0" w:space="0" w:color="auto"/>
        <w:right w:val="none" w:sz="0" w:space="0" w:color="auto"/>
      </w:divBdr>
    </w:div>
    <w:div w:id="880942216">
      <w:bodyDiv w:val="1"/>
      <w:marLeft w:val="0"/>
      <w:marRight w:val="0"/>
      <w:marTop w:val="0"/>
      <w:marBottom w:val="0"/>
      <w:divBdr>
        <w:top w:val="none" w:sz="0" w:space="0" w:color="auto"/>
        <w:left w:val="none" w:sz="0" w:space="0" w:color="auto"/>
        <w:bottom w:val="none" w:sz="0" w:space="0" w:color="auto"/>
        <w:right w:val="none" w:sz="0" w:space="0" w:color="auto"/>
      </w:divBdr>
    </w:div>
    <w:div w:id="892079944">
      <w:bodyDiv w:val="1"/>
      <w:marLeft w:val="0"/>
      <w:marRight w:val="0"/>
      <w:marTop w:val="0"/>
      <w:marBottom w:val="0"/>
      <w:divBdr>
        <w:top w:val="none" w:sz="0" w:space="0" w:color="auto"/>
        <w:left w:val="none" w:sz="0" w:space="0" w:color="auto"/>
        <w:bottom w:val="none" w:sz="0" w:space="0" w:color="auto"/>
        <w:right w:val="none" w:sz="0" w:space="0" w:color="auto"/>
      </w:divBdr>
    </w:div>
    <w:div w:id="905841558">
      <w:bodyDiv w:val="1"/>
      <w:marLeft w:val="0"/>
      <w:marRight w:val="0"/>
      <w:marTop w:val="0"/>
      <w:marBottom w:val="0"/>
      <w:divBdr>
        <w:top w:val="none" w:sz="0" w:space="0" w:color="auto"/>
        <w:left w:val="none" w:sz="0" w:space="0" w:color="auto"/>
        <w:bottom w:val="none" w:sz="0" w:space="0" w:color="auto"/>
        <w:right w:val="none" w:sz="0" w:space="0" w:color="auto"/>
      </w:divBdr>
      <w:divsChild>
        <w:div w:id="1707372252">
          <w:marLeft w:val="274"/>
          <w:marRight w:val="0"/>
          <w:marTop w:val="0"/>
          <w:marBottom w:val="0"/>
          <w:divBdr>
            <w:top w:val="none" w:sz="0" w:space="0" w:color="auto"/>
            <w:left w:val="none" w:sz="0" w:space="0" w:color="auto"/>
            <w:bottom w:val="none" w:sz="0" w:space="0" w:color="auto"/>
            <w:right w:val="none" w:sz="0" w:space="0" w:color="auto"/>
          </w:divBdr>
        </w:div>
        <w:div w:id="1120565652">
          <w:marLeft w:val="274"/>
          <w:marRight w:val="0"/>
          <w:marTop w:val="0"/>
          <w:marBottom w:val="0"/>
          <w:divBdr>
            <w:top w:val="none" w:sz="0" w:space="0" w:color="auto"/>
            <w:left w:val="none" w:sz="0" w:space="0" w:color="auto"/>
            <w:bottom w:val="none" w:sz="0" w:space="0" w:color="auto"/>
            <w:right w:val="none" w:sz="0" w:space="0" w:color="auto"/>
          </w:divBdr>
        </w:div>
        <w:div w:id="1028482654">
          <w:marLeft w:val="994"/>
          <w:marRight w:val="0"/>
          <w:marTop w:val="0"/>
          <w:marBottom w:val="0"/>
          <w:divBdr>
            <w:top w:val="none" w:sz="0" w:space="0" w:color="auto"/>
            <w:left w:val="none" w:sz="0" w:space="0" w:color="auto"/>
            <w:bottom w:val="none" w:sz="0" w:space="0" w:color="auto"/>
            <w:right w:val="none" w:sz="0" w:space="0" w:color="auto"/>
          </w:divBdr>
        </w:div>
        <w:div w:id="1622229406">
          <w:marLeft w:val="994"/>
          <w:marRight w:val="0"/>
          <w:marTop w:val="0"/>
          <w:marBottom w:val="120"/>
          <w:divBdr>
            <w:top w:val="none" w:sz="0" w:space="0" w:color="auto"/>
            <w:left w:val="none" w:sz="0" w:space="0" w:color="auto"/>
            <w:bottom w:val="none" w:sz="0" w:space="0" w:color="auto"/>
            <w:right w:val="none" w:sz="0" w:space="0" w:color="auto"/>
          </w:divBdr>
        </w:div>
        <w:div w:id="1459447454">
          <w:marLeft w:val="274"/>
          <w:marRight w:val="0"/>
          <w:marTop w:val="0"/>
          <w:marBottom w:val="120"/>
          <w:divBdr>
            <w:top w:val="none" w:sz="0" w:space="0" w:color="auto"/>
            <w:left w:val="none" w:sz="0" w:space="0" w:color="auto"/>
            <w:bottom w:val="none" w:sz="0" w:space="0" w:color="auto"/>
            <w:right w:val="none" w:sz="0" w:space="0" w:color="auto"/>
          </w:divBdr>
        </w:div>
        <w:div w:id="366613244">
          <w:marLeft w:val="274"/>
          <w:marRight w:val="0"/>
          <w:marTop w:val="0"/>
          <w:marBottom w:val="120"/>
          <w:divBdr>
            <w:top w:val="none" w:sz="0" w:space="0" w:color="auto"/>
            <w:left w:val="none" w:sz="0" w:space="0" w:color="auto"/>
            <w:bottom w:val="none" w:sz="0" w:space="0" w:color="auto"/>
            <w:right w:val="none" w:sz="0" w:space="0" w:color="auto"/>
          </w:divBdr>
        </w:div>
        <w:div w:id="1560438472">
          <w:marLeft w:val="274"/>
          <w:marRight w:val="0"/>
          <w:marTop w:val="0"/>
          <w:marBottom w:val="120"/>
          <w:divBdr>
            <w:top w:val="none" w:sz="0" w:space="0" w:color="auto"/>
            <w:left w:val="none" w:sz="0" w:space="0" w:color="auto"/>
            <w:bottom w:val="none" w:sz="0" w:space="0" w:color="auto"/>
            <w:right w:val="none" w:sz="0" w:space="0" w:color="auto"/>
          </w:divBdr>
        </w:div>
      </w:divsChild>
    </w:div>
    <w:div w:id="925072650">
      <w:bodyDiv w:val="1"/>
      <w:marLeft w:val="0"/>
      <w:marRight w:val="0"/>
      <w:marTop w:val="0"/>
      <w:marBottom w:val="0"/>
      <w:divBdr>
        <w:top w:val="none" w:sz="0" w:space="0" w:color="auto"/>
        <w:left w:val="none" w:sz="0" w:space="0" w:color="auto"/>
        <w:bottom w:val="none" w:sz="0" w:space="0" w:color="auto"/>
        <w:right w:val="none" w:sz="0" w:space="0" w:color="auto"/>
      </w:divBdr>
    </w:div>
    <w:div w:id="952054843">
      <w:bodyDiv w:val="1"/>
      <w:marLeft w:val="0"/>
      <w:marRight w:val="0"/>
      <w:marTop w:val="0"/>
      <w:marBottom w:val="0"/>
      <w:divBdr>
        <w:top w:val="none" w:sz="0" w:space="0" w:color="auto"/>
        <w:left w:val="none" w:sz="0" w:space="0" w:color="auto"/>
        <w:bottom w:val="none" w:sz="0" w:space="0" w:color="auto"/>
        <w:right w:val="none" w:sz="0" w:space="0" w:color="auto"/>
      </w:divBdr>
    </w:div>
    <w:div w:id="976489147">
      <w:bodyDiv w:val="1"/>
      <w:marLeft w:val="0"/>
      <w:marRight w:val="0"/>
      <w:marTop w:val="0"/>
      <w:marBottom w:val="0"/>
      <w:divBdr>
        <w:top w:val="none" w:sz="0" w:space="0" w:color="auto"/>
        <w:left w:val="none" w:sz="0" w:space="0" w:color="auto"/>
        <w:bottom w:val="none" w:sz="0" w:space="0" w:color="auto"/>
        <w:right w:val="none" w:sz="0" w:space="0" w:color="auto"/>
      </w:divBdr>
    </w:div>
    <w:div w:id="993069739">
      <w:bodyDiv w:val="1"/>
      <w:marLeft w:val="0"/>
      <w:marRight w:val="0"/>
      <w:marTop w:val="0"/>
      <w:marBottom w:val="0"/>
      <w:divBdr>
        <w:top w:val="none" w:sz="0" w:space="0" w:color="auto"/>
        <w:left w:val="none" w:sz="0" w:space="0" w:color="auto"/>
        <w:bottom w:val="none" w:sz="0" w:space="0" w:color="auto"/>
        <w:right w:val="none" w:sz="0" w:space="0" w:color="auto"/>
      </w:divBdr>
    </w:div>
    <w:div w:id="995109411">
      <w:bodyDiv w:val="1"/>
      <w:marLeft w:val="0"/>
      <w:marRight w:val="0"/>
      <w:marTop w:val="0"/>
      <w:marBottom w:val="0"/>
      <w:divBdr>
        <w:top w:val="none" w:sz="0" w:space="0" w:color="auto"/>
        <w:left w:val="none" w:sz="0" w:space="0" w:color="auto"/>
        <w:bottom w:val="none" w:sz="0" w:space="0" w:color="auto"/>
        <w:right w:val="none" w:sz="0" w:space="0" w:color="auto"/>
      </w:divBdr>
    </w:div>
    <w:div w:id="1008603692">
      <w:bodyDiv w:val="1"/>
      <w:marLeft w:val="0"/>
      <w:marRight w:val="0"/>
      <w:marTop w:val="0"/>
      <w:marBottom w:val="0"/>
      <w:divBdr>
        <w:top w:val="none" w:sz="0" w:space="0" w:color="auto"/>
        <w:left w:val="none" w:sz="0" w:space="0" w:color="auto"/>
        <w:bottom w:val="none" w:sz="0" w:space="0" w:color="auto"/>
        <w:right w:val="none" w:sz="0" w:space="0" w:color="auto"/>
      </w:divBdr>
    </w:div>
    <w:div w:id="1009525378">
      <w:bodyDiv w:val="1"/>
      <w:marLeft w:val="0"/>
      <w:marRight w:val="0"/>
      <w:marTop w:val="0"/>
      <w:marBottom w:val="0"/>
      <w:divBdr>
        <w:top w:val="none" w:sz="0" w:space="0" w:color="auto"/>
        <w:left w:val="none" w:sz="0" w:space="0" w:color="auto"/>
        <w:bottom w:val="none" w:sz="0" w:space="0" w:color="auto"/>
        <w:right w:val="none" w:sz="0" w:space="0" w:color="auto"/>
      </w:divBdr>
    </w:div>
    <w:div w:id="1019702065">
      <w:bodyDiv w:val="1"/>
      <w:marLeft w:val="0"/>
      <w:marRight w:val="0"/>
      <w:marTop w:val="0"/>
      <w:marBottom w:val="0"/>
      <w:divBdr>
        <w:top w:val="none" w:sz="0" w:space="0" w:color="auto"/>
        <w:left w:val="none" w:sz="0" w:space="0" w:color="auto"/>
        <w:bottom w:val="none" w:sz="0" w:space="0" w:color="auto"/>
        <w:right w:val="none" w:sz="0" w:space="0" w:color="auto"/>
      </w:divBdr>
    </w:div>
    <w:div w:id="1024938033">
      <w:bodyDiv w:val="1"/>
      <w:marLeft w:val="0"/>
      <w:marRight w:val="0"/>
      <w:marTop w:val="0"/>
      <w:marBottom w:val="0"/>
      <w:divBdr>
        <w:top w:val="none" w:sz="0" w:space="0" w:color="auto"/>
        <w:left w:val="none" w:sz="0" w:space="0" w:color="auto"/>
        <w:bottom w:val="none" w:sz="0" w:space="0" w:color="auto"/>
        <w:right w:val="none" w:sz="0" w:space="0" w:color="auto"/>
      </w:divBdr>
    </w:div>
    <w:div w:id="1032151074">
      <w:bodyDiv w:val="1"/>
      <w:marLeft w:val="0"/>
      <w:marRight w:val="0"/>
      <w:marTop w:val="0"/>
      <w:marBottom w:val="0"/>
      <w:divBdr>
        <w:top w:val="none" w:sz="0" w:space="0" w:color="auto"/>
        <w:left w:val="none" w:sz="0" w:space="0" w:color="auto"/>
        <w:bottom w:val="none" w:sz="0" w:space="0" w:color="auto"/>
        <w:right w:val="none" w:sz="0" w:space="0" w:color="auto"/>
      </w:divBdr>
    </w:div>
    <w:div w:id="1051609200">
      <w:bodyDiv w:val="1"/>
      <w:marLeft w:val="0"/>
      <w:marRight w:val="0"/>
      <w:marTop w:val="0"/>
      <w:marBottom w:val="0"/>
      <w:divBdr>
        <w:top w:val="none" w:sz="0" w:space="0" w:color="auto"/>
        <w:left w:val="none" w:sz="0" w:space="0" w:color="auto"/>
        <w:bottom w:val="none" w:sz="0" w:space="0" w:color="auto"/>
        <w:right w:val="none" w:sz="0" w:space="0" w:color="auto"/>
      </w:divBdr>
    </w:div>
    <w:div w:id="1052122898">
      <w:bodyDiv w:val="1"/>
      <w:marLeft w:val="0"/>
      <w:marRight w:val="0"/>
      <w:marTop w:val="0"/>
      <w:marBottom w:val="0"/>
      <w:divBdr>
        <w:top w:val="none" w:sz="0" w:space="0" w:color="auto"/>
        <w:left w:val="none" w:sz="0" w:space="0" w:color="auto"/>
        <w:bottom w:val="none" w:sz="0" w:space="0" w:color="auto"/>
        <w:right w:val="none" w:sz="0" w:space="0" w:color="auto"/>
      </w:divBdr>
    </w:div>
    <w:div w:id="1063218097">
      <w:bodyDiv w:val="1"/>
      <w:marLeft w:val="0"/>
      <w:marRight w:val="0"/>
      <w:marTop w:val="0"/>
      <w:marBottom w:val="0"/>
      <w:divBdr>
        <w:top w:val="none" w:sz="0" w:space="0" w:color="auto"/>
        <w:left w:val="none" w:sz="0" w:space="0" w:color="auto"/>
        <w:bottom w:val="none" w:sz="0" w:space="0" w:color="auto"/>
        <w:right w:val="none" w:sz="0" w:space="0" w:color="auto"/>
      </w:divBdr>
    </w:div>
    <w:div w:id="1072435292">
      <w:bodyDiv w:val="1"/>
      <w:marLeft w:val="0"/>
      <w:marRight w:val="0"/>
      <w:marTop w:val="0"/>
      <w:marBottom w:val="0"/>
      <w:divBdr>
        <w:top w:val="none" w:sz="0" w:space="0" w:color="auto"/>
        <w:left w:val="none" w:sz="0" w:space="0" w:color="auto"/>
        <w:bottom w:val="none" w:sz="0" w:space="0" w:color="auto"/>
        <w:right w:val="none" w:sz="0" w:space="0" w:color="auto"/>
      </w:divBdr>
    </w:div>
    <w:div w:id="1073628472">
      <w:bodyDiv w:val="1"/>
      <w:marLeft w:val="0"/>
      <w:marRight w:val="0"/>
      <w:marTop w:val="0"/>
      <w:marBottom w:val="0"/>
      <w:divBdr>
        <w:top w:val="none" w:sz="0" w:space="0" w:color="auto"/>
        <w:left w:val="none" w:sz="0" w:space="0" w:color="auto"/>
        <w:bottom w:val="none" w:sz="0" w:space="0" w:color="auto"/>
        <w:right w:val="none" w:sz="0" w:space="0" w:color="auto"/>
      </w:divBdr>
    </w:div>
    <w:div w:id="1083408221">
      <w:bodyDiv w:val="1"/>
      <w:marLeft w:val="0"/>
      <w:marRight w:val="0"/>
      <w:marTop w:val="0"/>
      <w:marBottom w:val="0"/>
      <w:divBdr>
        <w:top w:val="none" w:sz="0" w:space="0" w:color="auto"/>
        <w:left w:val="none" w:sz="0" w:space="0" w:color="auto"/>
        <w:bottom w:val="none" w:sz="0" w:space="0" w:color="auto"/>
        <w:right w:val="none" w:sz="0" w:space="0" w:color="auto"/>
      </w:divBdr>
    </w:div>
    <w:div w:id="1097553796">
      <w:bodyDiv w:val="1"/>
      <w:marLeft w:val="0"/>
      <w:marRight w:val="0"/>
      <w:marTop w:val="0"/>
      <w:marBottom w:val="0"/>
      <w:divBdr>
        <w:top w:val="none" w:sz="0" w:space="0" w:color="auto"/>
        <w:left w:val="none" w:sz="0" w:space="0" w:color="auto"/>
        <w:bottom w:val="none" w:sz="0" w:space="0" w:color="auto"/>
        <w:right w:val="none" w:sz="0" w:space="0" w:color="auto"/>
      </w:divBdr>
    </w:div>
    <w:div w:id="1114909991">
      <w:bodyDiv w:val="1"/>
      <w:marLeft w:val="0"/>
      <w:marRight w:val="0"/>
      <w:marTop w:val="0"/>
      <w:marBottom w:val="0"/>
      <w:divBdr>
        <w:top w:val="none" w:sz="0" w:space="0" w:color="auto"/>
        <w:left w:val="none" w:sz="0" w:space="0" w:color="auto"/>
        <w:bottom w:val="none" w:sz="0" w:space="0" w:color="auto"/>
        <w:right w:val="none" w:sz="0" w:space="0" w:color="auto"/>
      </w:divBdr>
    </w:div>
    <w:div w:id="1132792859">
      <w:bodyDiv w:val="1"/>
      <w:marLeft w:val="0"/>
      <w:marRight w:val="0"/>
      <w:marTop w:val="0"/>
      <w:marBottom w:val="0"/>
      <w:divBdr>
        <w:top w:val="none" w:sz="0" w:space="0" w:color="auto"/>
        <w:left w:val="none" w:sz="0" w:space="0" w:color="auto"/>
        <w:bottom w:val="none" w:sz="0" w:space="0" w:color="auto"/>
        <w:right w:val="none" w:sz="0" w:space="0" w:color="auto"/>
      </w:divBdr>
    </w:div>
    <w:div w:id="1150295292">
      <w:bodyDiv w:val="1"/>
      <w:marLeft w:val="0"/>
      <w:marRight w:val="0"/>
      <w:marTop w:val="0"/>
      <w:marBottom w:val="0"/>
      <w:divBdr>
        <w:top w:val="none" w:sz="0" w:space="0" w:color="auto"/>
        <w:left w:val="none" w:sz="0" w:space="0" w:color="auto"/>
        <w:bottom w:val="none" w:sz="0" w:space="0" w:color="auto"/>
        <w:right w:val="none" w:sz="0" w:space="0" w:color="auto"/>
      </w:divBdr>
    </w:div>
    <w:div w:id="1158224539">
      <w:bodyDiv w:val="1"/>
      <w:marLeft w:val="0"/>
      <w:marRight w:val="0"/>
      <w:marTop w:val="0"/>
      <w:marBottom w:val="0"/>
      <w:divBdr>
        <w:top w:val="none" w:sz="0" w:space="0" w:color="auto"/>
        <w:left w:val="none" w:sz="0" w:space="0" w:color="auto"/>
        <w:bottom w:val="none" w:sz="0" w:space="0" w:color="auto"/>
        <w:right w:val="none" w:sz="0" w:space="0" w:color="auto"/>
      </w:divBdr>
    </w:div>
    <w:div w:id="1163818470">
      <w:bodyDiv w:val="1"/>
      <w:marLeft w:val="0"/>
      <w:marRight w:val="0"/>
      <w:marTop w:val="0"/>
      <w:marBottom w:val="0"/>
      <w:divBdr>
        <w:top w:val="none" w:sz="0" w:space="0" w:color="auto"/>
        <w:left w:val="none" w:sz="0" w:space="0" w:color="auto"/>
        <w:bottom w:val="none" w:sz="0" w:space="0" w:color="auto"/>
        <w:right w:val="none" w:sz="0" w:space="0" w:color="auto"/>
      </w:divBdr>
    </w:div>
    <w:div w:id="1180704143">
      <w:bodyDiv w:val="1"/>
      <w:marLeft w:val="0"/>
      <w:marRight w:val="0"/>
      <w:marTop w:val="0"/>
      <w:marBottom w:val="0"/>
      <w:divBdr>
        <w:top w:val="none" w:sz="0" w:space="0" w:color="auto"/>
        <w:left w:val="none" w:sz="0" w:space="0" w:color="auto"/>
        <w:bottom w:val="none" w:sz="0" w:space="0" w:color="auto"/>
        <w:right w:val="none" w:sz="0" w:space="0" w:color="auto"/>
      </w:divBdr>
    </w:div>
    <w:div w:id="1187250523">
      <w:bodyDiv w:val="1"/>
      <w:marLeft w:val="0"/>
      <w:marRight w:val="0"/>
      <w:marTop w:val="0"/>
      <w:marBottom w:val="0"/>
      <w:divBdr>
        <w:top w:val="none" w:sz="0" w:space="0" w:color="auto"/>
        <w:left w:val="none" w:sz="0" w:space="0" w:color="auto"/>
        <w:bottom w:val="none" w:sz="0" w:space="0" w:color="auto"/>
        <w:right w:val="none" w:sz="0" w:space="0" w:color="auto"/>
      </w:divBdr>
    </w:div>
    <w:div w:id="1199004791">
      <w:bodyDiv w:val="1"/>
      <w:marLeft w:val="0"/>
      <w:marRight w:val="0"/>
      <w:marTop w:val="0"/>
      <w:marBottom w:val="0"/>
      <w:divBdr>
        <w:top w:val="none" w:sz="0" w:space="0" w:color="auto"/>
        <w:left w:val="none" w:sz="0" w:space="0" w:color="auto"/>
        <w:bottom w:val="none" w:sz="0" w:space="0" w:color="auto"/>
        <w:right w:val="none" w:sz="0" w:space="0" w:color="auto"/>
      </w:divBdr>
    </w:div>
    <w:div w:id="1205486553">
      <w:bodyDiv w:val="1"/>
      <w:marLeft w:val="0"/>
      <w:marRight w:val="0"/>
      <w:marTop w:val="0"/>
      <w:marBottom w:val="0"/>
      <w:divBdr>
        <w:top w:val="none" w:sz="0" w:space="0" w:color="auto"/>
        <w:left w:val="none" w:sz="0" w:space="0" w:color="auto"/>
        <w:bottom w:val="none" w:sz="0" w:space="0" w:color="auto"/>
        <w:right w:val="none" w:sz="0" w:space="0" w:color="auto"/>
      </w:divBdr>
    </w:div>
    <w:div w:id="1213923862">
      <w:bodyDiv w:val="1"/>
      <w:marLeft w:val="0"/>
      <w:marRight w:val="0"/>
      <w:marTop w:val="0"/>
      <w:marBottom w:val="0"/>
      <w:divBdr>
        <w:top w:val="none" w:sz="0" w:space="0" w:color="auto"/>
        <w:left w:val="none" w:sz="0" w:space="0" w:color="auto"/>
        <w:bottom w:val="none" w:sz="0" w:space="0" w:color="auto"/>
        <w:right w:val="none" w:sz="0" w:space="0" w:color="auto"/>
      </w:divBdr>
    </w:div>
    <w:div w:id="1225333015">
      <w:bodyDiv w:val="1"/>
      <w:marLeft w:val="0"/>
      <w:marRight w:val="0"/>
      <w:marTop w:val="0"/>
      <w:marBottom w:val="0"/>
      <w:divBdr>
        <w:top w:val="none" w:sz="0" w:space="0" w:color="auto"/>
        <w:left w:val="none" w:sz="0" w:space="0" w:color="auto"/>
        <w:bottom w:val="none" w:sz="0" w:space="0" w:color="auto"/>
        <w:right w:val="none" w:sz="0" w:space="0" w:color="auto"/>
      </w:divBdr>
    </w:div>
    <w:div w:id="1230919514">
      <w:bodyDiv w:val="1"/>
      <w:marLeft w:val="0"/>
      <w:marRight w:val="0"/>
      <w:marTop w:val="0"/>
      <w:marBottom w:val="0"/>
      <w:divBdr>
        <w:top w:val="none" w:sz="0" w:space="0" w:color="auto"/>
        <w:left w:val="none" w:sz="0" w:space="0" w:color="auto"/>
        <w:bottom w:val="none" w:sz="0" w:space="0" w:color="auto"/>
        <w:right w:val="none" w:sz="0" w:space="0" w:color="auto"/>
      </w:divBdr>
    </w:div>
    <w:div w:id="1242525287">
      <w:bodyDiv w:val="1"/>
      <w:marLeft w:val="0"/>
      <w:marRight w:val="0"/>
      <w:marTop w:val="0"/>
      <w:marBottom w:val="0"/>
      <w:divBdr>
        <w:top w:val="none" w:sz="0" w:space="0" w:color="auto"/>
        <w:left w:val="none" w:sz="0" w:space="0" w:color="auto"/>
        <w:bottom w:val="none" w:sz="0" w:space="0" w:color="auto"/>
        <w:right w:val="none" w:sz="0" w:space="0" w:color="auto"/>
      </w:divBdr>
    </w:div>
    <w:div w:id="1256523093">
      <w:bodyDiv w:val="1"/>
      <w:marLeft w:val="0"/>
      <w:marRight w:val="0"/>
      <w:marTop w:val="0"/>
      <w:marBottom w:val="0"/>
      <w:divBdr>
        <w:top w:val="none" w:sz="0" w:space="0" w:color="auto"/>
        <w:left w:val="none" w:sz="0" w:space="0" w:color="auto"/>
        <w:bottom w:val="none" w:sz="0" w:space="0" w:color="auto"/>
        <w:right w:val="none" w:sz="0" w:space="0" w:color="auto"/>
      </w:divBdr>
    </w:div>
    <w:div w:id="1261379283">
      <w:bodyDiv w:val="1"/>
      <w:marLeft w:val="0"/>
      <w:marRight w:val="0"/>
      <w:marTop w:val="0"/>
      <w:marBottom w:val="0"/>
      <w:divBdr>
        <w:top w:val="none" w:sz="0" w:space="0" w:color="auto"/>
        <w:left w:val="none" w:sz="0" w:space="0" w:color="auto"/>
        <w:bottom w:val="none" w:sz="0" w:space="0" w:color="auto"/>
        <w:right w:val="none" w:sz="0" w:space="0" w:color="auto"/>
      </w:divBdr>
    </w:div>
    <w:div w:id="1293093161">
      <w:bodyDiv w:val="1"/>
      <w:marLeft w:val="0"/>
      <w:marRight w:val="0"/>
      <w:marTop w:val="0"/>
      <w:marBottom w:val="0"/>
      <w:divBdr>
        <w:top w:val="none" w:sz="0" w:space="0" w:color="auto"/>
        <w:left w:val="none" w:sz="0" w:space="0" w:color="auto"/>
        <w:bottom w:val="none" w:sz="0" w:space="0" w:color="auto"/>
        <w:right w:val="none" w:sz="0" w:space="0" w:color="auto"/>
      </w:divBdr>
    </w:div>
    <w:div w:id="1301493095">
      <w:bodyDiv w:val="1"/>
      <w:marLeft w:val="0"/>
      <w:marRight w:val="0"/>
      <w:marTop w:val="0"/>
      <w:marBottom w:val="0"/>
      <w:divBdr>
        <w:top w:val="none" w:sz="0" w:space="0" w:color="auto"/>
        <w:left w:val="none" w:sz="0" w:space="0" w:color="auto"/>
        <w:bottom w:val="none" w:sz="0" w:space="0" w:color="auto"/>
        <w:right w:val="none" w:sz="0" w:space="0" w:color="auto"/>
      </w:divBdr>
    </w:div>
    <w:div w:id="1314718347">
      <w:bodyDiv w:val="1"/>
      <w:marLeft w:val="0"/>
      <w:marRight w:val="0"/>
      <w:marTop w:val="0"/>
      <w:marBottom w:val="0"/>
      <w:divBdr>
        <w:top w:val="none" w:sz="0" w:space="0" w:color="auto"/>
        <w:left w:val="none" w:sz="0" w:space="0" w:color="auto"/>
        <w:bottom w:val="none" w:sz="0" w:space="0" w:color="auto"/>
        <w:right w:val="none" w:sz="0" w:space="0" w:color="auto"/>
      </w:divBdr>
    </w:div>
    <w:div w:id="1329141281">
      <w:bodyDiv w:val="1"/>
      <w:marLeft w:val="0"/>
      <w:marRight w:val="0"/>
      <w:marTop w:val="0"/>
      <w:marBottom w:val="0"/>
      <w:divBdr>
        <w:top w:val="none" w:sz="0" w:space="0" w:color="auto"/>
        <w:left w:val="none" w:sz="0" w:space="0" w:color="auto"/>
        <w:bottom w:val="none" w:sz="0" w:space="0" w:color="auto"/>
        <w:right w:val="none" w:sz="0" w:space="0" w:color="auto"/>
      </w:divBdr>
    </w:div>
    <w:div w:id="1359892960">
      <w:bodyDiv w:val="1"/>
      <w:marLeft w:val="0"/>
      <w:marRight w:val="0"/>
      <w:marTop w:val="0"/>
      <w:marBottom w:val="0"/>
      <w:divBdr>
        <w:top w:val="none" w:sz="0" w:space="0" w:color="auto"/>
        <w:left w:val="none" w:sz="0" w:space="0" w:color="auto"/>
        <w:bottom w:val="none" w:sz="0" w:space="0" w:color="auto"/>
        <w:right w:val="none" w:sz="0" w:space="0" w:color="auto"/>
      </w:divBdr>
    </w:div>
    <w:div w:id="1362583401">
      <w:bodyDiv w:val="1"/>
      <w:marLeft w:val="0"/>
      <w:marRight w:val="0"/>
      <w:marTop w:val="0"/>
      <w:marBottom w:val="0"/>
      <w:divBdr>
        <w:top w:val="none" w:sz="0" w:space="0" w:color="auto"/>
        <w:left w:val="none" w:sz="0" w:space="0" w:color="auto"/>
        <w:bottom w:val="none" w:sz="0" w:space="0" w:color="auto"/>
        <w:right w:val="none" w:sz="0" w:space="0" w:color="auto"/>
      </w:divBdr>
    </w:div>
    <w:div w:id="1372726888">
      <w:bodyDiv w:val="1"/>
      <w:marLeft w:val="0"/>
      <w:marRight w:val="0"/>
      <w:marTop w:val="0"/>
      <w:marBottom w:val="0"/>
      <w:divBdr>
        <w:top w:val="none" w:sz="0" w:space="0" w:color="auto"/>
        <w:left w:val="none" w:sz="0" w:space="0" w:color="auto"/>
        <w:bottom w:val="none" w:sz="0" w:space="0" w:color="auto"/>
        <w:right w:val="none" w:sz="0" w:space="0" w:color="auto"/>
      </w:divBdr>
    </w:div>
    <w:div w:id="1397430442">
      <w:bodyDiv w:val="1"/>
      <w:marLeft w:val="0"/>
      <w:marRight w:val="0"/>
      <w:marTop w:val="0"/>
      <w:marBottom w:val="0"/>
      <w:divBdr>
        <w:top w:val="none" w:sz="0" w:space="0" w:color="auto"/>
        <w:left w:val="none" w:sz="0" w:space="0" w:color="auto"/>
        <w:bottom w:val="none" w:sz="0" w:space="0" w:color="auto"/>
        <w:right w:val="none" w:sz="0" w:space="0" w:color="auto"/>
      </w:divBdr>
    </w:div>
    <w:div w:id="1411390280">
      <w:bodyDiv w:val="1"/>
      <w:marLeft w:val="0"/>
      <w:marRight w:val="0"/>
      <w:marTop w:val="0"/>
      <w:marBottom w:val="0"/>
      <w:divBdr>
        <w:top w:val="none" w:sz="0" w:space="0" w:color="auto"/>
        <w:left w:val="none" w:sz="0" w:space="0" w:color="auto"/>
        <w:bottom w:val="none" w:sz="0" w:space="0" w:color="auto"/>
        <w:right w:val="none" w:sz="0" w:space="0" w:color="auto"/>
      </w:divBdr>
    </w:div>
    <w:div w:id="1416587381">
      <w:bodyDiv w:val="1"/>
      <w:marLeft w:val="0"/>
      <w:marRight w:val="0"/>
      <w:marTop w:val="0"/>
      <w:marBottom w:val="0"/>
      <w:divBdr>
        <w:top w:val="none" w:sz="0" w:space="0" w:color="auto"/>
        <w:left w:val="none" w:sz="0" w:space="0" w:color="auto"/>
        <w:bottom w:val="none" w:sz="0" w:space="0" w:color="auto"/>
        <w:right w:val="none" w:sz="0" w:space="0" w:color="auto"/>
      </w:divBdr>
    </w:div>
    <w:div w:id="1426462706">
      <w:bodyDiv w:val="1"/>
      <w:marLeft w:val="0"/>
      <w:marRight w:val="0"/>
      <w:marTop w:val="0"/>
      <w:marBottom w:val="0"/>
      <w:divBdr>
        <w:top w:val="none" w:sz="0" w:space="0" w:color="auto"/>
        <w:left w:val="none" w:sz="0" w:space="0" w:color="auto"/>
        <w:bottom w:val="none" w:sz="0" w:space="0" w:color="auto"/>
        <w:right w:val="none" w:sz="0" w:space="0" w:color="auto"/>
      </w:divBdr>
    </w:div>
    <w:div w:id="1431923773">
      <w:bodyDiv w:val="1"/>
      <w:marLeft w:val="0"/>
      <w:marRight w:val="0"/>
      <w:marTop w:val="0"/>
      <w:marBottom w:val="0"/>
      <w:divBdr>
        <w:top w:val="none" w:sz="0" w:space="0" w:color="auto"/>
        <w:left w:val="none" w:sz="0" w:space="0" w:color="auto"/>
        <w:bottom w:val="none" w:sz="0" w:space="0" w:color="auto"/>
        <w:right w:val="none" w:sz="0" w:space="0" w:color="auto"/>
      </w:divBdr>
    </w:div>
    <w:div w:id="1432167796">
      <w:bodyDiv w:val="1"/>
      <w:marLeft w:val="0"/>
      <w:marRight w:val="0"/>
      <w:marTop w:val="0"/>
      <w:marBottom w:val="0"/>
      <w:divBdr>
        <w:top w:val="none" w:sz="0" w:space="0" w:color="auto"/>
        <w:left w:val="none" w:sz="0" w:space="0" w:color="auto"/>
        <w:bottom w:val="none" w:sz="0" w:space="0" w:color="auto"/>
        <w:right w:val="none" w:sz="0" w:space="0" w:color="auto"/>
      </w:divBdr>
    </w:div>
    <w:div w:id="1433207739">
      <w:bodyDiv w:val="1"/>
      <w:marLeft w:val="0"/>
      <w:marRight w:val="0"/>
      <w:marTop w:val="0"/>
      <w:marBottom w:val="0"/>
      <w:divBdr>
        <w:top w:val="none" w:sz="0" w:space="0" w:color="auto"/>
        <w:left w:val="none" w:sz="0" w:space="0" w:color="auto"/>
        <w:bottom w:val="none" w:sz="0" w:space="0" w:color="auto"/>
        <w:right w:val="none" w:sz="0" w:space="0" w:color="auto"/>
      </w:divBdr>
    </w:div>
    <w:div w:id="1442645079">
      <w:bodyDiv w:val="1"/>
      <w:marLeft w:val="0"/>
      <w:marRight w:val="0"/>
      <w:marTop w:val="0"/>
      <w:marBottom w:val="0"/>
      <w:divBdr>
        <w:top w:val="none" w:sz="0" w:space="0" w:color="auto"/>
        <w:left w:val="none" w:sz="0" w:space="0" w:color="auto"/>
        <w:bottom w:val="none" w:sz="0" w:space="0" w:color="auto"/>
        <w:right w:val="none" w:sz="0" w:space="0" w:color="auto"/>
      </w:divBdr>
    </w:div>
    <w:div w:id="1460147855">
      <w:bodyDiv w:val="1"/>
      <w:marLeft w:val="0"/>
      <w:marRight w:val="0"/>
      <w:marTop w:val="0"/>
      <w:marBottom w:val="0"/>
      <w:divBdr>
        <w:top w:val="none" w:sz="0" w:space="0" w:color="auto"/>
        <w:left w:val="none" w:sz="0" w:space="0" w:color="auto"/>
        <w:bottom w:val="none" w:sz="0" w:space="0" w:color="auto"/>
        <w:right w:val="none" w:sz="0" w:space="0" w:color="auto"/>
      </w:divBdr>
    </w:div>
    <w:div w:id="1470324458">
      <w:bodyDiv w:val="1"/>
      <w:marLeft w:val="0"/>
      <w:marRight w:val="0"/>
      <w:marTop w:val="0"/>
      <w:marBottom w:val="0"/>
      <w:divBdr>
        <w:top w:val="none" w:sz="0" w:space="0" w:color="auto"/>
        <w:left w:val="none" w:sz="0" w:space="0" w:color="auto"/>
        <w:bottom w:val="none" w:sz="0" w:space="0" w:color="auto"/>
        <w:right w:val="none" w:sz="0" w:space="0" w:color="auto"/>
      </w:divBdr>
    </w:div>
    <w:div w:id="1484396809">
      <w:bodyDiv w:val="1"/>
      <w:marLeft w:val="0"/>
      <w:marRight w:val="0"/>
      <w:marTop w:val="0"/>
      <w:marBottom w:val="0"/>
      <w:divBdr>
        <w:top w:val="none" w:sz="0" w:space="0" w:color="auto"/>
        <w:left w:val="none" w:sz="0" w:space="0" w:color="auto"/>
        <w:bottom w:val="none" w:sz="0" w:space="0" w:color="auto"/>
        <w:right w:val="none" w:sz="0" w:space="0" w:color="auto"/>
      </w:divBdr>
    </w:div>
    <w:div w:id="1501122630">
      <w:bodyDiv w:val="1"/>
      <w:marLeft w:val="0"/>
      <w:marRight w:val="0"/>
      <w:marTop w:val="0"/>
      <w:marBottom w:val="0"/>
      <w:divBdr>
        <w:top w:val="none" w:sz="0" w:space="0" w:color="auto"/>
        <w:left w:val="none" w:sz="0" w:space="0" w:color="auto"/>
        <w:bottom w:val="none" w:sz="0" w:space="0" w:color="auto"/>
        <w:right w:val="none" w:sz="0" w:space="0" w:color="auto"/>
      </w:divBdr>
    </w:div>
    <w:div w:id="1511331281">
      <w:bodyDiv w:val="1"/>
      <w:marLeft w:val="0"/>
      <w:marRight w:val="0"/>
      <w:marTop w:val="0"/>
      <w:marBottom w:val="0"/>
      <w:divBdr>
        <w:top w:val="none" w:sz="0" w:space="0" w:color="auto"/>
        <w:left w:val="none" w:sz="0" w:space="0" w:color="auto"/>
        <w:bottom w:val="none" w:sz="0" w:space="0" w:color="auto"/>
        <w:right w:val="none" w:sz="0" w:space="0" w:color="auto"/>
      </w:divBdr>
    </w:div>
    <w:div w:id="1515262220">
      <w:bodyDiv w:val="1"/>
      <w:marLeft w:val="0"/>
      <w:marRight w:val="0"/>
      <w:marTop w:val="0"/>
      <w:marBottom w:val="0"/>
      <w:divBdr>
        <w:top w:val="none" w:sz="0" w:space="0" w:color="auto"/>
        <w:left w:val="none" w:sz="0" w:space="0" w:color="auto"/>
        <w:bottom w:val="none" w:sz="0" w:space="0" w:color="auto"/>
        <w:right w:val="none" w:sz="0" w:space="0" w:color="auto"/>
      </w:divBdr>
    </w:div>
    <w:div w:id="1522205626">
      <w:bodyDiv w:val="1"/>
      <w:marLeft w:val="0"/>
      <w:marRight w:val="0"/>
      <w:marTop w:val="0"/>
      <w:marBottom w:val="0"/>
      <w:divBdr>
        <w:top w:val="none" w:sz="0" w:space="0" w:color="auto"/>
        <w:left w:val="none" w:sz="0" w:space="0" w:color="auto"/>
        <w:bottom w:val="none" w:sz="0" w:space="0" w:color="auto"/>
        <w:right w:val="none" w:sz="0" w:space="0" w:color="auto"/>
      </w:divBdr>
    </w:div>
    <w:div w:id="1528324128">
      <w:bodyDiv w:val="1"/>
      <w:marLeft w:val="0"/>
      <w:marRight w:val="0"/>
      <w:marTop w:val="0"/>
      <w:marBottom w:val="0"/>
      <w:divBdr>
        <w:top w:val="none" w:sz="0" w:space="0" w:color="auto"/>
        <w:left w:val="none" w:sz="0" w:space="0" w:color="auto"/>
        <w:bottom w:val="none" w:sz="0" w:space="0" w:color="auto"/>
        <w:right w:val="none" w:sz="0" w:space="0" w:color="auto"/>
      </w:divBdr>
    </w:div>
    <w:div w:id="1534077233">
      <w:bodyDiv w:val="1"/>
      <w:marLeft w:val="0"/>
      <w:marRight w:val="0"/>
      <w:marTop w:val="0"/>
      <w:marBottom w:val="0"/>
      <w:divBdr>
        <w:top w:val="none" w:sz="0" w:space="0" w:color="auto"/>
        <w:left w:val="none" w:sz="0" w:space="0" w:color="auto"/>
        <w:bottom w:val="none" w:sz="0" w:space="0" w:color="auto"/>
        <w:right w:val="none" w:sz="0" w:space="0" w:color="auto"/>
      </w:divBdr>
    </w:div>
    <w:div w:id="1535268721">
      <w:bodyDiv w:val="1"/>
      <w:marLeft w:val="0"/>
      <w:marRight w:val="0"/>
      <w:marTop w:val="0"/>
      <w:marBottom w:val="0"/>
      <w:divBdr>
        <w:top w:val="none" w:sz="0" w:space="0" w:color="auto"/>
        <w:left w:val="none" w:sz="0" w:space="0" w:color="auto"/>
        <w:bottom w:val="none" w:sz="0" w:space="0" w:color="auto"/>
        <w:right w:val="none" w:sz="0" w:space="0" w:color="auto"/>
      </w:divBdr>
    </w:div>
    <w:div w:id="1535922376">
      <w:bodyDiv w:val="1"/>
      <w:marLeft w:val="0"/>
      <w:marRight w:val="0"/>
      <w:marTop w:val="0"/>
      <w:marBottom w:val="0"/>
      <w:divBdr>
        <w:top w:val="none" w:sz="0" w:space="0" w:color="auto"/>
        <w:left w:val="none" w:sz="0" w:space="0" w:color="auto"/>
        <w:bottom w:val="none" w:sz="0" w:space="0" w:color="auto"/>
        <w:right w:val="none" w:sz="0" w:space="0" w:color="auto"/>
      </w:divBdr>
    </w:div>
    <w:div w:id="1545871964">
      <w:bodyDiv w:val="1"/>
      <w:marLeft w:val="0"/>
      <w:marRight w:val="0"/>
      <w:marTop w:val="0"/>
      <w:marBottom w:val="0"/>
      <w:divBdr>
        <w:top w:val="none" w:sz="0" w:space="0" w:color="auto"/>
        <w:left w:val="none" w:sz="0" w:space="0" w:color="auto"/>
        <w:bottom w:val="none" w:sz="0" w:space="0" w:color="auto"/>
        <w:right w:val="none" w:sz="0" w:space="0" w:color="auto"/>
      </w:divBdr>
    </w:div>
    <w:div w:id="1549485722">
      <w:bodyDiv w:val="1"/>
      <w:marLeft w:val="0"/>
      <w:marRight w:val="0"/>
      <w:marTop w:val="0"/>
      <w:marBottom w:val="0"/>
      <w:divBdr>
        <w:top w:val="none" w:sz="0" w:space="0" w:color="auto"/>
        <w:left w:val="none" w:sz="0" w:space="0" w:color="auto"/>
        <w:bottom w:val="none" w:sz="0" w:space="0" w:color="auto"/>
        <w:right w:val="none" w:sz="0" w:space="0" w:color="auto"/>
      </w:divBdr>
    </w:div>
    <w:div w:id="1554853974">
      <w:bodyDiv w:val="1"/>
      <w:marLeft w:val="0"/>
      <w:marRight w:val="0"/>
      <w:marTop w:val="0"/>
      <w:marBottom w:val="0"/>
      <w:divBdr>
        <w:top w:val="none" w:sz="0" w:space="0" w:color="auto"/>
        <w:left w:val="none" w:sz="0" w:space="0" w:color="auto"/>
        <w:bottom w:val="none" w:sz="0" w:space="0" w:color="auto"/>
        <w:right w:val="none" w:sz="0" w:space="0" w:color="auto"/>
      </w:divBdr>
    </w:div>
    <w:div w:id="1558660670">
      <w:bodyDiv w:val="1"/>
      <w:marLeft w:val="0"/>
      <w:marRight w:val="0"/>
      <w:marTop w:val="0"/>
      <w:marBottom w:val="0"/>
      <w:divBdr>
        <w:top w:val="none" w:sz="0" w:space="0" w:color="auto"/>
        <w:left w:val="none" w:sz="0" w:space="0" w:color="auto"/>
        <w:bottom w:val="none" w:sz="0" w:space="0" w:color="auto"/>
        <w:right w:val="none" w:sz="0" w:space="0" w:color="auto"/>
      </w:divBdr>
    </w:div>
    <w:div w:id="1560555754">
      <w:bodyDiv w:val="1"/>
      <w:marLeft w:val="0"/>
      <w:marRight w:val="0"/>
      <w:marTop w:val="0"/>
      <w:marBottom w:val="0"/>
      <w:divBdr>
        <w:top w:val="none" w:sz="0" w:space="0" w:color="auto"/>
        <w:left w:val="none" w:sz="0" w:space="0" w:color="auto"/>
        <w:bottom w:val="none" w:sz="0" w:space="0" w:color="auto"/>
        <w:right w:val="none" w:sz="0" w:space="0" w:color="auto"/>
      </w:divBdr>
    </w:div>
    <w:div w:id="1563129088">
      <w:bodyDiv w:val="1"/>
      <w:marLeft w:val="0"/>
      <w:marRight w:val="0"/>
      <w:marTop w:val="0"/>
      <w:marBottom w:val="0"/>
      <w:divBdr>
        <w:top w:val="none" w:sz="0" w:space="0" w:color="auto"/>
        <w:left w:val="none" w:sz="0" w:space="0" w:color="auto"/>
        <w:bottom w:val="none" w:sz="0" w:space="0" w:color="auto"/>
        <w:right w:val="none" w:sz="0" w:space="0" w:color="auto"/>
      </w:divBdr>
    </w:div>
    <w:div w:id="1564440084">
      <w:bodyDiv w:val="1"/>
      <w:marLeft w:val="0"/>
      <w:marRight w:val="0"/>
      <w:marTop w:val="0"/>
      <w:marBottom w:val="0"/>
      <w:divBdr>
        <w:top w:val="none" w:sz="0" w:space="0" w:color="auto"/>
        <w:left w:val="none" w:sz="0" w:space="0" w:color="auto"/>
        <w:bottom w:val="none" w:sz="0" w:space="0" w:color="auto"/>
        <w:right w:val="none" w:sz="0" w:space="0" w:color="auto"/>
      </w:divBdr>
    </w:div>
    <w:div w:id="1588617246">
      <w:bodyDiv w:val="1"/>
      <w:marLeft w:val="0"/>
      <w:marRight w:val="0"/>
      <w:marTop w:val="0"/>
      <w:marBottom w:val="0"/>
      <w:divBdr>
        <w:top w:val="none" w:sz="0" w:space="0" w:color="auto"/>
        <w:left w:val="none" w:sz="0" w:space="0" w:color="auto"/>
        <w:bottom w:val="none" w:sz="0" w:space="0" w:color="auto"/>
        <w:right w:val="none" w:sz="0" w:space="0" w:color="auto"/>
      </w:divBdr>
    </w:div>
    <w:div w:id="1588687433">
      <w:bodyDiv w:val="1"/>
      <w:marLeft w:val="0"/>
      <w:marRight w:val="0"/>
      <w:marTop w:val="0"/>
      <w:marBottom w:val="0"/>
      <w:divBdr>
        <w:top w:val="none" w:sz="0" w:space="0" w:color="auto"/>
        <w:left w:val="none" w:sz="0" w:space="0" w:color="auto"/>
        <w:bottom w:val="none" w:sz="0" w:space="0" w:color="auto"/>
        <w:right w:val="none" w:sz="0" w:space="0" w:color="auto"/>
      </w:divBdr>
    </w:div>
    <w:div w:id="1603881786">
      <w:bodyDiv w:val="1"/>
      <w:marLeft w:val="0"/>
      <w:marRight w:val="0"/>
      <w:marTop w:val="0"/>
      <w:marBottom w:val="0"/>
      <w:divBdr>
        <w:top w:val="none" w:sz="0" w:space="0" w:color="auto"/>
        <w:left w:val="none" w:sz="0" w:space="0" w:color="auto"/>
        <w:bottom w:val="none" w:sz="0" w:space="0" w:color="auto"/>
        <w:right w:val="none" w:sz="0" w:space="0" w:color="auto"/>
      </w:divBdr>
    </w:div>
    <w:div w:id="1607077206">
      <w:bodyDiv w:val="1"/>
      <w:marLeft w:val="0"/>
      <w:marRight w:val="0"/>
      <w:marTop w:val="0"/>
      <w:marBottom w:val="0"/>
      <w:divBdr>
        <w:top w:val="none" w:sz="0" w:space="0" w:color="auto"/>
        <w:left w:val="none" w:sz="0" w:space="0" w:color="auto"/>
        <w:bottom w:val="none" w:sz="0" w:space="0" w:color="auto"/>
        <w:right w:val="none" w:sz="0" w:space="0" w:color="auto"/>
      </w:divBdr>
    </w:div>
    <w:div w:id="1623993466">
      <w:bodyDiv w:val="1"/>
      <w:marLeft w:val="0"/>
      <w:marRight w:val="0"/>
      <w:marTop w:val="0"/>
      <w:marBottom w:val="0"/>
      <w:divBdr>
        <w:top w:val="none" w:sz="0" w:space="0" w:color="auto"/>
        <w:left w:val="none" w:sz="0" w:space="0" w:color="auto"/>
        <w:bottom w:val="none" w:sz="0" w:space="0" w:color="auto"/>
        <w:right w:val="none" w:sz="0" w:space="0" w:color="auto"/>
      </w:divBdr>
    </w:div>
    <w:div w:id="1625038756">
      <w:bodyDiv w:val="1"/>
      <w:marLeft w:val="0"/>
      <w:marRight w:val="0"/>
      <w:marTop w:val="0"/>
      <w:marBottom w:val="0"/>
      <w:divBdr>
        <w:top w:val="none" w:sz="0" w:space="0" w:color="auto"/>
        <w:left w:val="none" w:sz="0" w:space="0" w:color="auto"/>
        <w:bottom w:val="none" w:sz="0" w:space="0" w:color="auto"/>
        <w:right w:val="none" w:sz="0" w:space="0" w:color="auto"/>
      </w:divBdr>
    </w:div>
    <w:div w:id="1629311692">
      <w:bodyDiv w:val="1"/>
      <w:marLeft w:val="0"/>
      <w:marRight w:val="0"/>
      <w:marTop w:val="0"/>
      <w:marBottom w:val="0"/>
      <w:divBdr>
        <w:top w:val="none" w:sz="0" w:space="0" w:color="auto"/>
        <w:left w:val="none" w:sz="0" w:space="0" w:color="auto"/>
        <w:bottom w:val="none" w:sz="0" w:space="0" w:color="auto"/>
        <w:right w:val="none" w:sz="0" w:space="0" w:color="auto"/>
      </w:divBdr>
    </w:div>
    <w:div w:id="1649162891">
      <w:bodyDiv w:val="1"/>
      <w:marLeft w:val="0"/>
      <w:marRight w:val="0"/>
      <w:marTop w:val="0"/>
      <w:marBottom w:val="0"/>
      <w:divBdr>
        <w:top w:val="none" w:sz="0" w:space="0" w:color="auto"/>
        <w:left w:val="none" w:sz="0" w:space="0" w:color="auto"/>
        <w:bottom w:val="none" w:sz="0" w:space="0" w:color="auto"/>
        <w:right w:val="none" w:sz="0" w:space="0" w:color="auto"/>
      </w:divBdr>
    </w:div>
    <w:div w:id="1654479674">
      <w:bodyDiv w:val="1"/>
      <w:marLeft w:val="0"/>
      <w:marRight w:val="0"/>
      <w:marTop w:val="0"/>
      <w:marBottom w:val="0"/>
      <w:divBdr>
        <w:top w:val="none" w:sz="0" w:space="0" w:color="auto"/>
        <w:left w:val="none" w:sz="0" w:space="0" w:color="auto"/>
        <w:bottom w:val="none" w:sz="0" w:space="0" w:color="auto"/>
        <w:right w:val="none" w:sz="0" w:space="0" w:color="auto"/>
      </w:divBdr>
    </w:div>
    <w:div w:id="1658147804">
      <w:bodyDiv w:val="1"/>
      <w:marLeft w:val="0"/>
      <w:marRight w:val="0"/>
      <w:marTop w:val="0"/>
      <w:marBottom w:val="0"/>
      <w:divBdr>
        <w:top w:val="none" w:sz="0" w:space="0" w:color="auto"/>
        <w:left w:val="none" w:sz="0" w:space="0" w:color="auto"/>
        <w:bottom w:val="none" w:sz="0" w:space="0" w:color="auto"/>
        <w:right w:val="none" w:sz="0" w:space="0" w:color="auto"/>
      </w:divBdr>
    </w:div>
    <w:div w:id="1669937572">
      <w:bodyDiv w:val="1"/>
      <w:marLeft w:val="0"/>
      <w:marRight w:val="0"/>
      <w:marTop w:val="0"/>
      <w:marBottom w:val="0"/>
      <w:divBdr>
        <w:top w:val="none" w:sz="0" w:space="0" w:color="auto"/>
        <w:left w:val="none" w:sz="0" w:space="0" w:color="auto"/>
        <w:bottom w:val="none" w:sz="0" w:space="0" w:color="auto"/>
        <w:right w:val="none" w:sz="0" w:space="0" w:color="auto"/>
      </w:divBdr>
    </w:div>
    <w:div w:id="1682009914">
      <w:bodyDiv w:val="1"/>
      <w:marLeft w:val="0"/>
      <w:marRight w:val="0"/>
      <w:marTop w:val="0"/>
      <w:marBottom w:val="0"/>
      <w:divBdr>
        <w:top w:val="none" w:sz="0" w:space="0" w:color="auto"/>
        <w:left w:val="none" w:sz="0" w:space="0" w:color="auto"/>
        <w:bottom w:val="none" w:sz="0" w:space="0" w:color="auto"/>
        <w:right w:val="none" w:sz="0" w:space="0" w:color="auto"/>
      </w:divBdr>
    </w:div>
    <w:div w:id="1688285784">
      <w:bodyDiv w:val="1"/>
      <w:marLeft w:val="0"/>
      <w:marRight w:val="0"/>
      <w:marTop w:val="0"/>
      <w:marBottom w:val="0"/>
      <w:divBdr>
        <w:top w:val="none" w:sz="0" w:space="0" w:color="auto"/>
        <w:left w:val="none" w:sz="0" w:space="0" w:color="auto"/>
        <w:bottom w:val="none" w:sz="0" w:space="0" w:color="auto"/>
        <w:right w:val="none" w:sz="0" w:space="0" w:color="auto"/>
      </w:divBdr>
    </w:div>
    <w:div w:id="1694964060">
      <w:bodyDiv w:val="1"/>
      <w:marLeft w:val="0"/>
      <w:marRight w:val="0"/>
      <w:marTop w:val="0"/>
      <w:marBottom w:val="0"/>
      <w:divBdr>
        <w:top w:val="none" w:sz="0" w:space="0" w:color="auto"/>
        <w:left w:val="none" w:sz="0" w:space="0" w:color="auto"/>
        <w:bottom w:val="none" w:sz="0" w:space="0" w:color="auto"/>
        <w:right w:val="none" w:sz="0" w:space="0" w:color="auto"/>
      </w:divBdr>
    </w:div>
    <w:div w:id="1702045570">
      <w:bodyDiv w:val="1"/>
      <w:marLeft w:val="0"/>
      <w:marRight w:val="0"/>
      <w:marTop w:val="0"/>
      <w:marBottom w:val="0"/>
      <w:divBdr>
        <w:top w:val="none" w:sz="0" w:space="0" w:color="auto"/>
        <w:left w:val="none" w:sz="0" w:space="0" w:color="auto"/>
        <w:bottom w:val="none" w:sz="0" w:space="0" w:color="auto"/>
        <w:right w:val="none" w:sz="0" w:space="0" w:color="auto"/>
      </w:divBdr>
    </w:div>
    <w:div w:id="1710259832">
      <w:bodyDiv w:val="1"/>
      <w:marLeft w:val="0"/>
      <w:marRight w:val="0"/>
      <w:marTop w:val="0"/>
      <w:marBottom w:val="0"/>
      <w:divBdr>
        <w:top w:val="none" w:sz="0" w:space="0" w:color="auto"/>
        <w:left w:val="none" w:sz="0" w:space="0" w:color="auto"/>
        <w:bottom w:val="none" w:sz="0" w:space="0" w:color="auto"/>
        <w:right w:val="none" w:sz="0" w:space="0" w:color="auto"/>
      </w:divBdr>
    </w:div>
    <w:div w:id="1725985703">
      <w:bodyDiv w:val="1"/>
      <w:marLeft w:val="0"/>
      <w:marRight w:val="0"/>
      <w:marTop w:val="0"/>
      <w:marBottom w:val="0"/>
      <w:divBdr>
        <w:top w:val="none" w:sz="0" w:space="0" w:color="auto"/>
        <w:left w:val="none" w:sz="0" w:space="0" w:color="auto"/>
        <w:bottom w:val="none" w:sz="0" w:space="0" w:color="auto"/>
        <w:right w:val="none" w:sz="0" w:space="0" w:color="auto"/>
      </w:divBdr>
    </w:div>
    <w:div w:id="1753162168">
      <w:bodyDiv w:val="1"/>
      <w:marLeft w:val="0"/>
      <w:marRight w:val="0"/>
      <w:marTop w:val="0"/>
      <w:marBottom w:val="0"/>
      <w:divBdr>
        <w:top w:val="none" w:sz="0" w:space="0" w:color="auto"/>
        <w:left w:val="none" w:sz="0" w:space="0" w:color="auto"/>
        <w:bottom w:val="none" w:sz="0" w:space="0" w:color="auto"/>
        <w:right w:val="none" w:sz="0" w:space="0" w:color="auto"/>
      </w:divBdr>
    </w:div>
    <w:div w:id="1769034559">
      <w:bodyDiv w:val="1"/>
      <w:marLeft w:val="0"/>
      <w:marRight w:val="0"/>
      <w:marTop w:val="0"/>
      <w:marBottom w:val="0"/>
      <w:divBdr>
        <w:top w:val="none" w:sz="0" w:space="0" w:color="auto"/>
        <w:left w:val="none" w:sz="0" w:space="0" w:color="auto"/>
        <w:bottom w:val="none" w:sz="0" w:space="0" w:color="auto"/>
        <w:right w:val="none" w:sz="0" w:space="0" w:color="auto"/>
      </w:divBdr>
    </w:div>
    <w:div w:id="1778014762">
      <w:bodyDiv w:val="1"/>
      <w:marLeft w:val="0"/>
      <w:marRight w:val="0"/>
      <w:marTop w:val="0"/>
      <w:marBottom w:val="0"/>
      <w:divBdr>
        <w:top w:val="none" w:sz="0" w:space="0" w:color="auto"/>
        <w:left w:val="none" w:sz="0" w:space="0" w:color="auto"/>
        <w:bottom w:val="none" w:sz="0" w:space="0" w:color="auto"/>
        <w:right w:val="none" w:sz="0" w:space="0" w:color="auto"/>
      </w:divBdr>
      <w:divsChild>
        <w:div w:id="569847784">
          <w:marLeft w:val="446"/>
          <w:marRight w:val="0"/>
          <w:marTop w:val="0"/>
          <w:marBottom w:val="0"/>
          <w:divBdr>
            <w:top w:val="none" w:sz="0" w:space="0" w:color="auto"/>
            <w:left w:val="none" w:sz="0" w:space="0" w:color="auto"/>
            <w:bottom w:val="none" w:sz="0" w:space="0" w:color="auto"/>
            <w:right w:val="none" w:sz="0" w:space="0" w:color="auto"/>
          </w:divBdr>
        </w:div>
        <w:div w:id="1645503013">
          <w:marLeft w:val="446"/>
          <w:marRight w:val="0"/>
          <w:marTop w:val="0"/>
          <w:marBottom w:val="0"/>
          <w:divBdr>
            <w:top w:val="none" w:sz="0" w:space="0" w:color="auto"/>
            <w:left w:val="none" w:sz="0" w:space="0" w:color="auto"/>
            <w:bottom w:val="none" w:sz="0" w:space="0" w:color="auto"/>
            <w:right w:val="none" w:sz="0" w:space="0" w:color="auto"/>
          </w:divBdr>
        </w:div>
        <w:div w:id="720130940">
          <w:marLeft w:val="446"/>
          <w:marRight w:val="0"/>
          <w:marTop w:val="0"/>
          <w:marBottom w:val="0"/>
          <w:divBdr>
            <w:top w:val="none" w:sz="0" w:space="0" w:color="auto"/>
            <w:left w:val="none" w:sz="0" w:space="0" w:color="auto"/>
            <w:bottom w:val="none" w:sz="0" w:space="0" w:color="auto"/>
            <w:right w:val="none" w:sz="0" w:space="0" w:color="auto"/>
          </w:divBdr>
        </w:div>
      </w:divsChild>
    </w:div>
    <w:div w:id="1794055679">
      <w:bodyDiv w:val="1"/>
      <w:marLeft w:val="0"/>
      <w:marRight w:val="0"/>
      <w:marTop w:val="0"/>
      <w:marBottom w:val="0"/>
      <w:divBdr>
        <w:top w:val="none" w:sz="0" w:space="0" w:color="auto"/>
        <w:left w:val="none" w:sz="0" w:space="0" w:color="auto"/>
        <w:bottom w:val="none" w:sz="0" w:space="0" w:color="auto"/>
        <w:right w:val="none" w:sz="0" w:space="0" w:color="auto"/>
      </w:divBdr>
    </w:div>
    <w:div w:id="1804038030">
      <w:bodyDiv w:val="1"/>
      <w:marLeft w:val="0"/>
      <w:marRight w:val="0"/>
      <w:marTop w:val="0"/>
      <w:marBottom w:val="0"/>
      <w:divBdr>
        <w:top w:val="none" w:sz="0" w:space="0" w:color="auto"/>
        <w:left w:val="none" w:sz="0" w:space="0" w:color="auto"/>
        <w:bottom w:val="none" w:sz="0" w:space="0" w:color="auto"/>
        <w:right w:val="none" w:sz="0" w:space="0" w:color="auto"/>
      </w:divBdr>
    </w:div>
    <w:div w:id="1805149903">
      <w:bodyDiv w:val="1"/>
      <w:marLeft w:val="0"/>
      <w:marRight w:val="0"/>
      <w:marTop w:val="0"/>
      <w:marBottom w:val="0"/>
      <w:divBdr>
        <w:top w:val="none" w:sz="0" w:space="0" w:color="auto"/>
        <w:left w:val="none" w:sz="0" w:space="0" w:color="auto"/>
        <w:bottom w:val="none" w:sz="0" w:space="0" w:color="auto"/>
        <w:right w:val="none" w:sz="0" w:space="0" w:color="auto"/>
      </w:divBdr>
    </w:div>
    <w:div w:id="1807122392">
      <w:bodyDiv w:val="1"/>
      <w:marLeft w:val="0"/>
      <w:marRight w:val="0"/>
      <w:marTop w:val="0"/>
      <w:marBottom w:val="0"/>
      <w:divBdr>
        <w:top w:val="none" w:sz="0" w:space="0" w:color="auto"/>
        <w:left w:val="none" w:sz="0" w:space="0" w:color="auto"/>
        <w:bottom w:val="none" w:sz="0" w:space="0" w:color="auto"/>
        <w:right w:val="none" w:sz="0" w:space="0" w:color="auto"/>
      </w:divBdr>
    </w:div>
    <w:div w:id="1822967386">
      <w:bodyDiv w:val="1"/>
      <w:marLeft w:val="0"/>
      <w:marRight w:val="0"/>
      <w:marTop w:val="0"/>
      <w:marBottom w:val="0"/>
      <w:divBdr>
        <w:top w:val="none" w:sz="0" w:space="0" w:color="auto"/>
        <w:left w:val="none" w:sz="0" w:space="0" w:color="auto"/>
        <w:bottom w:val="none" w:sz="0" w:space="0" w:color="auto"/>
        <w:right w:val="none" w:sz="0" w:space="0" w:color="auto"/>
      </w:divBdr>
    </w:div>
    <w:div w:id="1830752505">
      <w:bodyDiv w:val="1"/>
      <w:marLeft w:val="0"/>
      <w:marRight w:val="0"/>
      <w:marTop w:val="0"/>
      <w:marBottom w:val="0"/>
      <w:divBdr>
        <w:top w:val="none" w:sz="0" w:space="0" w:color="auto"/>
        <w:left w:val="none" w:sz="0" w:space="0" w:color="auto"/>
        <w:bottom w:val="none" w:sz="0" w:space="0" w:color="auto"/>
        <w:right w:val="none" w:sz="0" w:space="0" w:color="auto"/>
      </w:divBdr>
    </w:div>
    <w:div w:id="1843858184">
      <w:bodyDiv w:val="1"/>
      <w:marLeft w:val="0"/>
      <w:marRight w:val="0"/>
      <w:marTop w:val="0"/>
      <w:marBottom w:val="0"/>
      <w:divBdr>
        <w:top w:val="none" w:sz="0" w:space="0" w:color="auto"/>
        <w:left w:val="none" w:sz="0" w:space="0" w:color="auto"/>
        <w:bottom w:val="none" w:sz="0" w:space="0" w:color="auto"/>
        <w:right w:val="none" w:sz="0" w:space="0" w:color="auto"/>
      </w:divBdr>
    </w:div>
    <w:div w:id="1872570857">
      <w:bodyDiv w:val="1"/>
      <w:marLeft w:val="0"/>
      <w:marRight w:val="0"/>
      <w:marTop w:val="0"/>
      <w:marBottom w:val="0"/>
      <w:divBdr>
        <w:top w:val="none" w:sz="0" w:space="0" w:color="auto"/>
        <w:left w:val="none" w:sz="0" w:space="0" w:color="auto"/>
        <w:bottom w:val="none" w:sz="0" w:space="0" w:color="auto"/>
        <w:right w:val="none" w:sz="0" w:space="0" w:color="auto"/>
      </w:divBdr>
    </w:div>
    <w:div w:id="1878616658">
      <w:bodyDiv w:val="1"/>
      <w:marLeft w:val="0"/>
      <w:marRight w:val="0"/>
      <w:marTop w:val="0"/>
      <w:marBottom w:val="0"/>
      <w:divBdr>
        <w:top w:val="none" w:sz="0" w:space="0" w:color="auto"/>
        <w:left w:val="none" w:sz="0" w:space="0" w:color="auto"/>
        <w:bottom w:val="none" w:sz="0" w:space="0" w:color="auto"/>
        <w:right w:val="none" w:sz="0" w:space="0" w:color="auto"/>
      </w:divBdr>
    </w:div>
    <w:div w:id="1881893179">
      <w:bodyDiv w:val="1"/>
      <w:marLeft w:val="0"/>
      <w:marRight w:val="0"/>
      <w:marTop w:val="0"/>
      <w:marBottom w:val="0"/>
      <w:divBdr>
        <w:top w:val="none" w:sz="0" w:space="0" w:color="auto"/>
        <w:left w:val="none" w:sz="0" w:space="0" w:color="auto"/>
        <w:bottom w:val="none" w:sz="0" w:space="0" w:color="auto"/>
        <w:right w:val="none" w:sz="0" w:space="0" w:color="auto"/>
      </w:divBdr>
    </w:div>
    <w:div w:id="1888101690">
      <w:bodyDiv w:val="1"/>
      <w:marLeft w:val="0"/>
      <w:marRight w:val="0"/>
      <w:marTop w:val="0"/>
      <w:marBottom w:val="0"/>
      <w:divBdr>
        <w:top w:val="none" w:sz="0" w:space="0" w:color="auto"/>
        <w:left w:val="none" w:sz="0" w:space="0" w:color="auto"/>
        <w:bottom w:val="none" w:sz="0" w:space="0" w:color="auto"/>
        <w:right w:val="none" w:sz="0" w:space="0" w:color="auto"/>
      </w:divBdr>
    </w:div>
    <w:div w:id="1889535002">
      <w:bodyDiv w:val="1"/>
      <w:marLeft w:val="0"/>
      <w:marRight w:val="0"/>
      <w:marTop w:val="0"/>
      <w:marBottom w:val="0"/>
      <w:divBdr>
        <w:top w:val="none" w:sz="0" w:space="0" w:color="auto"/>
        <w:left w:val="none" w:sz="0" w:space="0" w:color="auto"/>
        <w:bottom w:val="none" w:sz="0" w:space="0" w:color="auto"/>
        <w:right w:val="none" w:sz="0" w:space="0" w:color="auto"/>
      </w:divBdr>
    </w:div>
    <w:div w:id="1899047277">
      <w:bodyDiv w:val="1"/>
      <w:marLeft w:val="0"/>
      <w:marRight w:val="0"/>
      <w:marTop w:val="0"/>
      <w:marBottom w:val="0"/>
      <w:divBdr>
        <w:top w:val="none" w:sz="0" w:space="0" w:color="auto"/>
        <w:left w:val="none" w:sz="0" w:space="0" w:color="auto"/>
        <w:bottom w:val="none" w:sz="0" w:space="0" w:color="auto"/>
        <w:right w:val="none" w:sz="0" w:space="0" w:color="auto"/>
      </w:divBdr>
    </w:div>
    <w:div w:id="1903906876">
      <w:bodyDiv w:val="1"/>
      <w:marLeft w:val="0"/>
      <w:marRight w:val="0"/>
      <w:marTop w:val="0"/>
      <w:marBottom w:val="0"/>
      <w:divBdr>
        <w:top w:val="none" w:sz="0" w:space="0" w:color="auto"/>
        <w:left w:val="none" w:sz="0" w:space="0" w:color="auto"/>
        <w:bottom w:val="none" w:sz="0" w:space="0" w:color="auto"/>
        <w:right w:val="none" w:sz="0" w:space="0" w:color="auto"/>
      </w:divBdr>
    </w:div>
    <w:div w:id="1908302816">
      <w:bodyDiv w:val="1"/>
      <w:marLeft w:val="0"/>
      <w:marRight w:val="0"/>
      <w:marTop w:val="0"/>
      <w:marBottom w:val="0"/>
      <w:divBdr>
        <w:top w:val="none" w:sz="0" w:space="0" w:color="auto"/>
        <w:left w:val="none" w:sz="0" w:space="0" w:color="auto"/>
        <w:bottom w:val="none" w:sz="0" w:space="0" w:color="auto"/>
        <w:right w:val="none" w:sz="0" w:space="0" w:color="auto"/>
      </w:divBdr>
    </w:div>
    <w:div w:id="1946422073">
      <w:bodyDiv w:val="1"/>
      <w:marLeft w:val="0"/>
      <w:marRight w:val="0"/>
      <w:marTop w:val="0"/>
      <w:marBottom w:val="0"/>
      <w:divBdr>
        <w:top w:val="none" w:sz="0" w:space="0" w:color="auto"/>
        <w:left w:val="none" w:sz="0" w:space="0" w:color="auto"/>
        <w:bottom w:val="none" w:sz="0" w:space="0" w:color="auto"/>
        <w:right w:val="none" w:sz="0" w:space="0" w:color="auto"/>
      </w:divBdr>
    </w:div>
    <w:div w:id="1949657921">
      <w:bodyDiv w:val="1"/>
      <w:marLeft w:val="0"/>
      <w:marRight w:val="0"/>
      <w:marTop w:val="0"/>
      <w:marBottom w:val="0"/>
      <w:divBdr>
        <w:top w:val="none" w:sz="0" w:space="0" w:color="auto"/>
        <w:left w:val="none" w:sz="0" w:space="0" w:color="auto"/>
        <w:bottom w:val="none" w:sz="0" w:space="0" w:color="auto"/>
        <w:right w:val="none" w:sz="0" w:space="0" w:color="auto"/>
      </w:divBdr>
    </w:div>
    <w:div w:id="1950815282">
      <w:bodyDiv w:val="1"/>
      <w:marLeft w:val="0"/>
      <w:marRight w:val="0"/>
      <w:marTop w:val="0"/>
      <w:marBottom w:val="0"/>
      <w:divBdr>
        <w:top w:val="none" w:sz="0" w:space="0" w:color="auto"/>
        <w:left w:val="none" w:sz="0" w:space="0" w:color="auto"/>
        <w:bottom w:val="none" w:sz="0" w:space="0" w:color="auto"/>
        <w:right w:val="none" w:sz="0" w:space="0" w:color="auto"/>
      </w:divBdr>
    </w:div>
    <w:div w:id="1959020586">
      <w:bodyDiv w:val="1"/>
      <w:marLeft w:val="0"/>
      <w:marRight w:val="0"/>
      <w:marTop w:val="0"/>
      <w:marBottom w:val="0"/>
      <w:divBdr>
        <w:top w:val="none" w:sz="0" w:space="0" w:color="auto"/>
        <w:left w:val="none" w:sz="0" w:space="0" w:color="auto"/>
        <w:bottom w:val="none" w:sz="0" w:space="0" w:color="auto"/>
        <w:right w:val="none" w:sz="0" w:space="0" w:color="auto"/>
      </w:divBdr>
    </w:div>
    <w:div w:id="1987852403">
      <w:bodyDiv w:val="1"/>
      <w:marLeft w:val="0"/>
      <w:marRight w:val="0"/>
      <w:marTop w:val="0"/>
      <w:marBottom w:val="0"/>
      <w:divBdr>
        <w:top w:val="none" w:sz="0" w:space="0" w:color="auto"/>
        <w:left w:val="none" w:sz="0" w:space="0" w:color="auto"/>
        <w:bottom w:val="none" w:sz="0" w:space="0" w:color="auto"/>
        <w:right w:val="none" w:sz="0" w:space="0" w:color="auto"/>
      </w:divBdr>
    </w:div>
    <w:div w:id="1991398812">
      <w:bodyDiv w:val="1"/>
      <w:marLeft w:val="0"/>
      <w:marRight w:val="0"/>
      <w:marTop w:val="0"/>
      <w:marBottom w:val="0"/>
      <w:divBdr>
        <w:top w:val="none" w:sz="0" w:space="0" w:color="auto"/>
        <w:left w:val="none" w:sz="0" w:space="0" w:color="auto"/>
        <w:bottom w:val="none" w:sz="0" w:space="0" w:color="auto"/>
        <w:right w:val="none" w:sz="0" w:space="0" w:color="auto"/>
      </w:divBdr>
    </w:div>
    <w:div w:id="1995331440">
      <w:bodyDiv w:val="1"/>
      <w:marLeft w:val="0"/>
      <w:marRight w:val="0"/>
      <w:marTop w:val="0"/>
      <w:marBottom w:val="0"/>
      <w:divBdr>
        <w:top w:val="none" w:sz="0" w:space="0" w:color="auto"/>
        <w:left w:val="none" w:sz="0" w:space="0" w:color="auto"/>
        <w:bottom w:val="none" w:sz="0" w:space="0" w:color="auto"/>
        <w:right w:val="none" w:sz="0" w:space="0" w:color="auto"/>
      </w:divBdr>
    </w:div>
    <w:div w:id="1995836301">
      <w:bodyDiv w:val="1"/>
      <w:marLeft w:val="0"/>
      <w:marRight w:val="0"/>
      <w:marTop w:val="0"/>
      <w:marBottom w:val="0"/>
      <w:divBdr>
        <w:top w:val="none" w:sz="0" w:space="0" w:color="auto"/>
        <w:left w:val="none" w:sz="0" w:space="0" w:color="auto"/>
        <w:bottom w:val="none" w:sz="0" w:space="0" w:color="auto"/>
        <w:right w:val="none" w:sz="0" w:space="0" w:color="auto"/>
      </w:divBdr>
    </w:div>
    <w:div w:id="2007584809">
      <w:bodyDiv w:val="1"/>
      <w:marLeft w:val="0"/>
      <w:marRight w:val="0"/>
      <w:marTop w:val="0"/>
      <w:marBottom w:val="0"/>
      <w:divBdr>
        <w:top w:val="none" w:sz="0" w:space="0" w:color="auto"/>
        <w:left w:val="none" w:sz="0" w:space="0" w:color="auto"/>
        <w:bottom w:val="none" w:sz="0" w:space="0" w:color="auto"/>
        <w:right w:val="none" w:sz="0" w:space="0" w:color="auto"/>
      </w:divBdr>
    </w:div>
    <w:div w:id="2011248253">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78942566">
      <w:bodyDiv w:val="1"/>
      <w:marLeft w:val="0"/>
      <w:marRight w:val="0"/>
      <w:marTop w:val="0"/>
      <w:marBottom w:val="0"/>
      <w:divBdr>
        <w:top w:val="none" w:sz="0" w:space="0" w:color="auto"/>
        <w:left w:val="none" w:sz="0" w:space="0" w:color="auto"/>
        <w:bottom w:val="none" w:sz="0" w:space="0" w:color="auto"/>
        <w:right w:val="none" w:sz="0" w:space="0" w:color="auto"/>
      </w:divBdr>
    </w:div>
    <w:div w:id="2079161984">
      <w:bodyDiv w:val="1"/>
      <w:marLeft w:val="0"/>
      <w:marRight w:val="0"/>
      <w:marTop w:val="0"/>
      <w:marBottom w:val="0"/>
      <w:divBdr>
        <w:top w:val="none" w:sz="0" w:space="0" w:color="auto"/>
        <w:left w:val="none" w:sz="0" w:space="0" w:color="auto"/>
        <w:bottom w:val="none" w:sz="0" w:space="0" w:color="auto"/>
        <w:right w:val="none" w:sz="0" w:space="0" w:color="auto"/>
      </w:divBdr>
    </w:div>
    <w:div w:id="2079816748">
      <w:bodyDiv w:val="1"/>
      <w:marLeft w:val="0"/>
      <w:marRight w:val="0"/>
      <w:marTop w:val="0"/>
      <w:marBottom w:val="0"/>
      <w:divBdr>
        <w:top w:val="none" w:sz="0" w:space="0" w:color="auto"/>
        <w:left w:val="none" w:sz="0" w:space="0" w:color="auto"/>
        <w:bottom w:val="none" w:sz="0" w:space="0" w:color="auto"/>
        <w:right w:val="none" w:sz="0" w:space="0" w:color="auto"/>
      </w:divBdr>
    </w:div>
    <w:div w:id="2085491719">
      <w:bodyDiv w:val="1"/>
      <w:marLeft w:val="0"/>
      <w:marRight w:val="0"/>
      <w:marTop w:val="0"/>
      <w:marBottom w:val="0"/>
      <w:divBdr>
        <w:top w:val="none" w:sz="0" w:space="0" w:color="auto"/>
        <w:left w:val="none" w:sz="0" w:space="0" w:color="auto"/>
        <w:bottom w:val="none" w:sz="0" w:space="0" w:color="auto"/>
        <w:right w:val="none" w:sz="0" w:space="0" w:color="auto"/>
      </w:divBdr>
    </w:div>
    <w:div w:id="210830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hall.com/epoxy-resins-in-encyclopedia-of-polymer-science-and-fr_5b1c54ae7f8b9a68778b4570.html" TargetMode="External"/><Relationship Id="rId21" Type="http://schemas.openxmlformats.org/officeDocument/2006/relationships/comments" Target="comments.xml"/><Relationship Id="rId42" Type="http://schemas.openxmlformats.org/officeDocument/2006/relationships/chart" Target="charts/chart17.xml"/><Relationship Id="rId63" Type="http://schemas.openxmlformats.org/officeDocument/2006/relationships/chart" Target="charts/chart31.xml"/><Relationship Id="rId84" Type="http://schemas.openxmlformats.org/officeDocument/2006/relationships/chart" Target="charts/chart48.xml"/><Relationship Id="rId16" Type="http://schemas.openxmlformats.org/officeDocument/2006/relationships/chart" Target="charts/chart2.xml"/><Relationship Id="rId107" Type="http://schemas.openxmlformats.org/officeDocument/2006/relationships/chart" Target="charts/chart62.xml"/><Relationship Id="rId11" Type="http://schemas.openxmlformats.org/officeDocument/2006/relationships/image" Target="media/image4.png"/><Relationship Id="rId32" Type="http://schemas.openxmlformats.org/officeDocument/2006/relationships/chart" Target="charts/chart9.xml"/><Relationship Id="rId37" Type="http://schemas.openxmlformats.org/officeDocument/2006/relationships/chart" Target="charts/chart12.xml"/><Relationship Id="rId53" Type="http://schemas.openxmlformats.org/officeDocument/2006/relationships/chart" Target="charts/chart27.xml"/><Relationship Id="rId58" Type="http://schemas.openxmlformats.org/officeDocument/2006/relationships/diagramQuickStyle" Target="diagrams/quickStyle1.xml"/><Relationship Id="rId74" Type="http://schemas.openxmlformats.org/officeDocument/2006/relationships/chart" Target="charts/chart41.xml"/><Relationship Id="rId79" Type="http://schemas.openxmlformats.org/officeDocument/2006/relationships/image" Target="media/image20.png"/><Relationship Id="rId102" Type="http://schemas.openxmlformats.org/officeDocument/2006/relationships/image" Target="media/image22.png"/><Relationship Id="rId123" Type="http://schemas.openxmlformats.org/officeDocument/2006/relationships/image" Target="media/image34.png"/><Relationship Id="rId128"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chart" Target="charts/chart54.xml"/><Relationship Id="rId95" Type="http://schemas.openxmlformats.org/officeDocument/2006/relationships/chart" Target="charts/chart59.xml"/><Relationship Id="rId22" Type="http://schemas.microsoft.com/office/2011/relationships/commentsExtended" Target="commentsExtended.xml"/><Relationship Id="rId27" Type="http://schemas.openxmlformats.org/officeDocument/2006/relationships/chart" Target="charts/chart4.xml"/><Relationship Id="rId43" Type="http://schemas.openxmlformats.org/officeDocument/2006/relationships/chart" Target="charts/chart18.xml"/><Relationship Id="rId48" Type="http://schemas.openxmlformats.org/officeDocument/2006/relationships/chart" Target="charts/chart22.xml"/><Relationship Id="rId64" Type="http://schemas.openxmlformats.org/officeDocument/2006/relationships/chart" Target="charts/chart32.xml"/><Relationship Id="rId69" Type="http://schemas.openxmlformats.org/officeDocument/2006/relationships/chart" Target="charts/chart36.xml"/><Relationship Id="rId113" Type="http://schemas.openxmlformats.org/officeDocument/2006/relationships/image" Target="media/image25.png"/><Relationship Id="rId118" Type="http://schemas.openxmlformats.org/officeDocument/2006/relationships/image" Target="media/image29.png"/><Relationship Id="rId134" Type="http://schemas.openxmlformats.org/officeDocument/2006/relationships/hyperlink" Target="https://www.sciencedirect.com/topics/engineering/butanediol" TargetMode="External"/><Relationship Id="rId80" Type="http://schemas.openxmlformats.org/officeDocument/2006/relationships/chart" Target="charts/chart44.xml"/><Relationship Id="rId85" Type="http://schemas.openxmlformats.org/officeDocument/2006/relationships/chart" Target="charts/chart49.xm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8.jpeg"/><Relationship Id="rId38" Type="http://schemas.openxmlformats.org/officeDocument/2006/relationships/chart" Target="charts/chart13.xml"/><Relationship Id="rId59" Type="http://schemas.openxmlformats.org/officeDocument/2006/relationships/diagramColors" Target="diagrams/colors1.xml"/><Relationship Id="rId103" Type="http://schemas.openxmlformats.org/officeDocument/2006/relationships/image" Target="media/image23.png"/><Relationship Id="rId108" Type="http://schemas.openxmlformats.org/officeDocument/2006/relationships/chart" Target="charts/chart63.xml"/><Relationship Id="rId124" Type="http://schemas.openxmlformats.org/officeDocument/2006/relationships/image" Target="media/image35.png"/><Relationship Id="rId129" Type="http://schemas.openxmlformats.org/officeDocument/2006/relationships/image" Target="media/image40.svg"/><Relationship Id="rId54" Type="http://schemas.openxmlformats.org/officeDocument/2006/relationships/image" Target="media/image11.png"/><Relationship Id="rId70" Type="http://schemas.openxmlformats.org/officeDocument/2006/relationships/chart" Target="charts/chart37.xml"/><Relationship Id="rId75" Type="http://schemas.openxmlformats.org/officeDocument/2006/relationships/chart" Target="charts/chart42.xml"/><Relationship Id="rId91" Type="http://schemas.openxmlformats.org/officeDocument/2006/relationships/chart" Target="charts/chart55.xml"/><Relationship Id="rId96" Type="http://schemas.openxmlformats.org/officeDocument/2006/relationships/diagramData" Target="diagrams/data2.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6/09/relationships/commentsIds" Target="commentsIds.xml"/><Relationship Id="rId28" Type="http://schemas.openxmlformats.org/officeDocument/2006/relationships/chart" Target="charts/chart5.xml"/><Relationship Id="rId49" Type="http://schemas.openxmlformats.org/officeDocument/2006/relationships/chart" Target="charts/chart23.xml"/><Relationship Id="rId114" Type="http://schemas.openxmlformats.org/officeDocument/2006/relationships/image" Target="media/image26.png"/><Relationship Id="rId119" Type="http://schemas.openxmlformats.org/officeDocument/2006/relationships/image" Target="media/image30.png"/><Relationship Id="rId44" Type="http://schemas.openxmlformats.org/officeDocument/2006/relationships/image" Target="media/image10.png"/><Relationship Id="rId60" Type="http://schemas.microsoft.com/office/2007/relationships/diagramDrawing" Target="diagrams/drawing1.xml"/><Relationship Id="rId65" Type="http://schemas.openxmlformats.org/officeDocument/2006/relationships/chart" Target="charts/chart33.xml"/><Relationship Id="rId81" Type="http://schemas.openxmlformats.org/officeDocument/2006/relationships/chart" Target="charts/chart45.xml"/><Relationship Id="rId86" Type="http://schemas.openxmlformats.org/officeDocument/2006/relationships/chart" Target="charts/chart50.xml"/><Relationship Id="rId130" Type="http://schemas.openxmlformats.org/officeDocument/2006/relationships/image" Target="media/image41.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chart" Target="charts/chart14.xml"/><Relationship Id="rId109" Type="http://schemas.openxmlformats.org/officeDocument/2006/relationships/chart" Target="charts/chart64.xml"/><Relationship Id="rId34" Type="http://schemas.openxmlformats.org/officeDocument/2006/relationships/image" Target="media/image9.png"/><Relationship Id="rId50" Type="http://schemas.openxmlformats.org/officeDocument/2006/relationships/chart" Target="charts/chart24.xml"/><Relationship Id="rId55" Type="http://schemas.openxmlformats.org/officeDocument/2006/relationships/chart" Target="charts/chart28.xml"/><Relationship Id="rId76" Type="http://schemas.openxmlformats.org/officeDocument/2006/relationships/chart" Target="charts/chart43.xml"/><Relationship Id="rId97" Type="http://schemas.openxmlformats.org/officeDocument/2006/relationships/diagramLayout" Target="diagrams/layout2.xml"/><Relationship Id="rId104" Type="http://schemas.openxmlformats.org/officeDocument/2006/relationships/image" Target="media/image24.png"/><Relationship Id="rId120" Type="http://schemas.openxmlformats.org/officeDocument/2006/relationships/image" Target="media/image31.png"/><Relationship Id="rId12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chart" Target="charts/chart56.xml"/><Relationship Id="rId2" Type="http://schemas.openxmlformats.org/officeDocument/2006/relationships/numbering" Target="numbering.xml"/><Relationship Id="rId29" Type="http://schemas.openxmlformats.org/officeDocument/2006/relationships/chart" Target="charts/chart6.xml"/><Relationship Id="rId24" Type="http://schemas.microsoft.com/office/2018/08/relationships/commentsExtensible" Target="commentsExtensible.xml"/><Relationship Id="rId40" Type="http://schemas.openxmlformats.org/officeDocument/2006/relationships/chart" Target="charts/chart15.xml"/><Relationship Id="rId45" Type="http://schemas.openxmlformats.org/officeDocument/2006/relationships/chart" Target="charts/chart19.xml"/><Relationship Id="rId66" Type="http://schemas.openxmlformats.org/officeDocument/2006/relationships/chart" Target="charts/chart34.xml"/><Relationship Id="rId87" Type="http://schemas.openxmlformats.org/officeDocument/2006/relationships/chart" Target="charts/chart51.xml"/><Relationship Id="rId110" Type="http://schemas.openxmlformats.org/officeDocument/2006/relationships/hyperlink" Target="https://en.wikipedia.org/wiki/Epichlorohydrin" TargetMode="External"/><Relationship Id="rId115" Type="http://schemas.openxmlformats.org/officeDocument/2006/relationships/image" Target="media/image27.png"/><Relationship Id="rId131" Type="http://schemas.openxmlformats.org/officeDocument/2006/relationships/image" Target="media/image42.svg"/><Relationship Id="rId136" Type="http://schemas.microsoft.com/office/2011/relationships/people" Target="people.xml"/><Relationship Id="rId61" Type="http://schemas.openxmlformats.org/officeDocument/2006/relationships/chart" Target="charts/chart29.xml"/><Relationship Id="rId82" Type="http://schemas.openxmlformats.org/officeDocument/2006/relationships/chart" Target="charts/chart46.xml"/><Relationship Id="rId19" Type="http://schemas.openxmlformats.org/officeDocument/2006/relationships/oleObject" Target="embeddings/Microsoft_Excel_Chart.xls"/><Relationship Id="rId14" Type="http://schemas.openxmlformats.org/officeDocument/2006/relationships/image" Target="media/image5.png"/><Relationship Id="rId30" Type="http://schemas.openxmlformats.org/officeDocument/2006/relationships/chart" Target="charts/chart7.xml"/><Relationship Id="rId35" Type="http://schemas.openxmlformats.org/officeDocument/2006/relationships/chart" Target="charts/chart10.xml"/><Relationship Id="rId56" Type="http://schemas.openxmlformats.org/officeDocument/2006/relationships/diagramData" Target="diagrams/data1.xml"/><Relationship Id="rId77" Type="http://schemas.openxmlformats.org/officeDocument/2006/relationships/image" Target="media/image18.png"/><Relationship Id="rId100" Type="http://schemas.microsoft.com/office/2007/relationships/diagramDrawing" Target="diagrams/drawing2.xml"/><Relationship Id="rId105" Type="http://schemas.openxmlformats.org/officeDocument/2006/relationships/chart" Target="charts/chart60.xml"/><Relationship Id="rId12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chart" Target="charts/chart25.xml"/><Relationship Id="rId72" Type="http://schemas.openxmlformats.org/officeDocument/2006/relationships/chart" Target="charts/chart39.xml"/><Relationship Id="rId93" Type="http://schemas.openxmlformats.org/officeDocument/2006/relationships/chart" Target="charts/chart57.xml"/><Relationship Id="rId98" Type="http://schemas.openxmlformats.org/officeDocument/2006/relationships/diagramQuickStyle" Target="diagrams/quickStyle2.xml"/><Relationship Id="rId121"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chart" Target="charts/chart3.xml"/><Relationship Id="rId46" Type="http://schemas.openxmlformats.org/officeDocument/2006/relationships/chart" Target="charts/chart20.xml"/><Relationship Id="rId67" Type="http://schemas.openxmlformats.org/officeDocument/2006/relationships/chart" Target="charts/chart35.xml"/><Relationship Id="rId116" Type="http://schemas.openxmlformats.org/officeDocument/2006/relationships/image" Target="media/image28.png"/><Relationship Id="rId137" Type="http://schemas.openxmlformats.org/officeDocument/2006/relationships/theme" Target="theme/theme1.xml"/><Relationship Id="rId20" Type="http://schemas.openxmlformats.org/officeDocument/2006/relationships/oleObject" Target="embeddings/Microsoft_Excel_Chart1.xls"/><Relationship Id="rId41" Type="http://schemas.openxmlformats.org/officeDocument/2006/relationships/chart" Target="charts/chart16.xml"/><Relationship Id="rId62" Type="http://schemas.openxmlformats.org/officeDocument/2006/relationships/chart" Target="charts/chart30.xml"/><Relationship Id="rId83" Type="http://schemas.openxmlformats.org/officeDocument/2006/relationships/chart" Target="charts/chart47.xml"/><Relationship Id="rId88" Type="http://schemas.openxmlformats.org/officeDocument/2006/relationships/chart" Target="charts/chart52.xml"/><Relationship Id="rId111" Type="http://schemas.openxmlformats.org/officeDocument/2006/relationships/hyperlink" Target="https://en.wikipedia.org/wiki/Bisphenol_A" TargetMode="External"/><Relationship Id="rId132" Type="http://schemas.openxmlformats.org/officeDocument/2006/relationships/image" Target="media/image43.png"/><Relationship Id="rId15" Type="http://schemas.openxmlformats.org/officeDocument/2006/relationships/chart" Target="charts/chart1.xml"/><Relationship Id="rId36" Type="http://schemas.openxmlformats.org/officeDocument/2006/relationships/chart" Target="charts/chart11.xml"/><Relationship Id="rId57" Type="http://schemas.openxmlformats.org/officeDocument/2006/relationships/diagramLayout" Target="diagrams/layout1.xml"/><Relationship Id="rId106" Type="http://schemas.openxmlformats.org/officeDocument/2006/relationships/chart" Target="charts/chart61.xml"/><Relationship Id="rId12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chart" Target="charts/chart8.xml"/><Relationship Id="rId52" Type="http://schemas.openxmlformats.org/officeDocument/2006/relationships/chart" Target="charts/chart26.xml"/><Relationship Id="rId73" Type="http://schemas.openxmlformats.org/officeDocument/2006/relationships/chart" Target="charts/chart40.xml"/><Relationship Id="rId78" Type="http://schemas.openxmlformats.org/officeDocument/2006/relationships/image" Target="media/image19.jpeg"/><Relationship Id="rId94" Type="http://schemas.openxmlformats.org/officeDocument/2006/relationships/chart" Target="charts/chart58.xml"/><Relationship Id="rId99" Type="http://schemas.openxmlformats.org/officeDocument/2006/relationships/diagramColors" Target="diagrams/colors2.xml"/><Relationship Id="rId101" Type="http://schemas.openxmlformats.org/officeDocument/2006/relationships/image" Target="media/image21.png"/><Relationship Id="rId12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www.sika.com/en/media/media-releases/2021/sika-exploits-further-growth-potential-in-qatar.html" TargetMode="External"/><Relationship Id="rId47" Type="http://schemas.openxmlformats.org/officeDocument/2006/relationships/chart" Target="charts/chart21.xml"/><Relationship Id="rId68" Type="http://schemas.openxmlformats.org/officeDocument/2006/relationships/image" Target="media/image17.png"/><Relationship Id="rId89" Type="http://schemas.openxmlformats.org/officeDocument/2006/relationships/chart" Target="charts/chart53.xml"/><Relationship Id="rId112" Type="http://schemas.openxmlformats.org/officeDocument/2006/relationships/hyperlink" Target="https://en.wikipedia.org/wiki/Bisphenol_A_diglycidyl_ether" TargetMode="External"/><Relationship Id="rId133"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3.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4.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6.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chartUserShapes" Target="../drawings/drawing8.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kamna.kapoor\AppData\Local\Microsoft\Windows\INetCache\Content.Outlook\DF7FFMQ8\Epoxy%20Resin.xlsx" TargetMode="External"/><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9.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file:///C:\Users\hardik.malhotra\AppData\Local\Microsoft\Windows\INetCache\Content.Outlook\LL310JUQ\Book1%20%20%20USD.xlsx" TargetMode="External"/><Relationship Id="rId2" Type="http://schemas.microsoft.com/office/2011/relationships/chartColorStyle" Target="colors64.xml"/><Relationship Id="rId1" Type="http://schemas.microsoft.com/office/2011/relationships/chartStyle" Target="style64.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9695-4469-89A3-BA9446820FB7}"/>
              </c:ext>
            </c:extLst>
          </c:dPt>
          <c:dPt>
            <c:idx val="1"/>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3-9695-4469-89A3-BA9446820FB7}"/>
              </c:ext>
            </c:extLst>
          </c:dPt>
          <c:cat>
            <c:numRef>
              <c:f>Sheet1!$A$2:$A$3</c:f>
              <c:numCache>
                <c:formatCode>General</c:formatCode>
                <c:ptCount val="2"/>
              </c:numCache>
            </c:numRef>
          </c:cat>
          <c:val>
            <c:numRef>
              <c:f>Sheet1!$B$2:$B$3</c:f>
              <c:numCache>
                <c:formatCode>0%</c:formatCode>
                <c:ptCount val="2"/>
                <c:pt idx="0">
                  <c:v>0.25</c:v>
                </c:pt>
                <c:pt idx="1">
                  <c:v>0.75</c:v>
                </c:pt>
              </c:numCache>
            </c:numRef>
          </c:val>
          <c:extLst>
            <c:ext xmlns:c16="http://schemas.microsoft.com/office/drawing/2014/chart" uri="{C3380CC4-5D6E-409C-BE32-E72D297353CC}">
              <c16:uniqueId val="{00000004-9695-4469-89A3-BA9446820FB7}"/>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2334.5</c:v>
                </c:pt>
                <c:pt idx="1">
                  <c:v>2364.5</c:v>
                </c:pt>
                <c:pt idx="2">
                  <c:v>2607</c:v>
                </c:pt>
                <c:pt idx="3">
                  <c:v>2701</c:v>
                </c:pt>
                <c:pt idx="4">
                  <c:v>2816</c:v>
                </c:pt>
                <c:pt idx="5">
                  <c:v>2856</c:v>
                </c:pt>
                <c:pt idx="6">
                  <c:v>2891</c:v>
                </c:pt>
                <c:pt idx="7">
                  <c:v>2901</c:v>
                </c:pt>
                <c:pt idx="8">
                  <c:v>2921</c:v>
                </c:pt>
                <c:pt idx="9">
                  <c:v>3006</c:v>
                </c:pt>
                <c:pt idx="10">
                  <c:v>3157</c:v>
                </c:pt>
                <c:pt idx="11">
                  <c:v>3157</c:v>
                </c:pt>
                <c:pt idx="12">
                  <c:v>3157</c:v>
                </c:pt>
                <c:pt idx="13">
                  <c:v>3157</c:v>
                </c:pt>
                <c:pt idx="14">
                  <c:v>3157</c:v>
                </c:pt>
                <c:pt idx="15">
                  <c:v>3157</c:v>
                </c:pt>
              </c:numCache>
            </c:numRef>
          </c:val>
          <c:extLst>
            <c:ext xmlns:c16="http://schemas.microsoft.com/office/drawing/2014/chart" uri="{C3380CC4-5D6E-409C-BE32-E72D297353CC}">
              <c16:uniqueId val="{00000000-CF65-4997-9AE1-E1206717B586}"/>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1819.2542962962964</c:v>
                </c:pt>
                <c:pt idx="1">
                  <c:v>1907.9595185185185</c:v>
                </c:pt>
                <c:pt idx="2">
                  <c:v>2061.9685121951225</c:v>
                </c:pt>
                <c:pt idx="3">
                  <c:v>2142.2574923780485</c:v>
                </c:pt>
                <c:pt idx="4">
                  <c:v>2261.8954069599572</c:v>
                </c:pt>
                <c:pt idx="5">
                  <c:v>2134.8195000000001</c:v>
                </c:pt>
                <c:pt idx="6">
                  <c:v>2302.7569609756092</c:v>
                </c:pt>
                <c:pt idx="7">
                  <c:v>2248.6</c:v>
                </c:pt>
                <c:pt idx="8">
                  <c:v>2256.92</c:v>
                </c:pt>
                <c:pt idx="9">
                  <c:v>2383.9700000000003</c:v>
                </c:pt>
                <c:pt idx="10">
                  <c:v>2435.02</c:v>
                </c:pt>
                <c:pt idx="11">
                  <c:v>2486.4499999999998</c:v>
                </c:pt>
                <c:pt idx="12">
                  <c:v>2525.8000000000002</c:v>
                </c:pt>
                <c:pt idx="13">
                  <c:v>2596.1800000000003</c:v>
                </c:pt>
                <c:pt idx="14">
                  <c:v>2640.9300000000003</c:v>
                </c:pt>
                <c:pt idx="15">
                  <c:v>2700.9500000000003</c:v>
                </c:pt>
              </c:numCache>
            </c:numRef>
          </c:val>
          <c:extLst>
            <c:ext xmlns:c16="http://schemas.microsoft.com/office/drawing/2014/chart" uri="{C3380CC4-5D6E-409C-BE32-E72D297353CC}">
              <c16:uniqueId val="{00000001-CF65-4997-9AE1-E1206717B58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3A5-4813-AA1D-86DBD683EF99}"/>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3A5-4813-AA1D-86DBD683EF99}"/>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3A5-4813-AA1D-86DBD683EF99}"/>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3A5-4813-AA1D-86DBD683EF99}"/>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63A5-4813-AA1D-86DBD683EF99}"/>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63A5-4813-AA1D-86DBD683EF99}"/>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3A5-4813-AA1D-86DBD683EF99}"/>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3A5-4813-AA1D-86DBD683EF99}"/>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1594.4624722962963</c:v>
                </c:pt>
                <c:pt idx="1">
                  <c:v>1683.0008110540432</c:v>
                </c:pt>
                <c:pt idx="2">
                  <c:v>1863.7498134713792</c:v>
                </c:pt>
                <c:pt idx="3">
                  <c:v>1923.5323283780485</c:v>
                </c:pt>
                <c:pt idx="4">
                  <c:v>2052.9701162948008</c:v>
                </c:pt>
                <c:pt idx="5">
                  <c:v>2040.0695000000003</c:v>
                </c:pt>
                <c:pt idx="6">
                  <c:v>2200.4189627000005</c:v>
                </c:pt>
                <c:pt idx="7">
                  <c:v>2366.5505943838507</c:v>
                </c:pt>
                <c:pt idx="8">
                  <c:v>2526.3405130916308</c:v>
                </c:pt>
                <c:pt idx="9">
                  <c:v>2699.6595627091897</c:v>
                </c:pt>
                <c:pt idx="10">
                  <c:v>2870.4532040300319</c:v>
                </c:pt>
                <c:pt idx="11">
                  <c:v>3027.4669942904748</c:v>
                </c:pt>
                <c:pt idx="12">
                  <c:v>3185.5007713924374</c:v>
                </c:pt>
                <c:pt idx="13">
                  <c:v>3346.0500102706164</c:v>
                </c:pt>
                <c:pt idx="14">
                  <c:v>3509.3372507718227</c:v>
                </c:pt>
                <c:pt idx="15">
                  <c:v>3674.9779690082528</c:v>
                </c:pt>
              </c:numCache>
            </c:numRef>
          </c:val>
          <c:extLst>
            <c:ext xmlns:c16="http://schemas.microsoft.com/office/drawing/2014/chart" uri="{C3380CC4-5D6E-409C-BE32-E72D297353CC}">
              <c16:uniqueId val="{0000000E-63A5-4813-AA1D-86DBD683EF99}"/>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00"/>
          <c:min val="10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0.77929076731475533</c:v>
                </c:pt>
                <c:pt idx="1">
                  <c:v>0.80691880673229799</c:v>
                </c:pt>
                <c:pt idx="2">
                  <c:v>0.7909353709992798</c:v>
                </c:pt>
                <c:pt idx="3">
                  <c:v>0.79313494719661182</c:v>
                </c:pt>
                <c:pt idx="4">
                  <c:v>0.8032299030397575</c:v>
                </c:pt>
                <c:pt idx="5">
                  <c:v>0.74748581932773106</c:v>
                </c:pt>
                <c:pt idx="6">
                  <c:v>0.7965261020323795</c:v>
                </c:pt>
                <c:pt idx="7">
                  <c:v>0.77511203033436737</c:v>
                </c:pt>
                <c:pt idx="8">
                  <c:v>0.77798000689417446</c:v>
                </c:pt>
                <c:pt idx="9">
                  <c:v>0.7930705256154359</c:v>
                </c:pt>
                <c:pt idx="10">
                  <c:v>0.80363696369636961</c:v>
                </c:pt>
                <c:pt idx="11">
                  <c:v>0.82061056105610553</c:v>
                </c:pt>
                <c:pt idx="12">
                  <c:v>0.83359735973597371</c:v>
                </c:pt>
                <c:pt idx="13">
                  <c:v>0.85682508250825096</c:v>
                </c:pt>
                <c:pt idx="14">
                  <c:v>0.8715940594059407</c:v>
                </c:pt>
                <c:pt idx="15">
                  <c:v>0.89140264026402649</c:v>
                </c:pt>
              </c:numCache>
            </c:numRef>
          </c:val>
          <c:extLst>
            <c:ext xmlns:c16="http://schemas.microsoft.com/office/drawing/2014/chart" uri="{C3380CC4-5D6E-409C-BE32-E72D297353CC}">
              <c16:uniqueId val="{00000000-CF86-4B52-817A-4215954C7EC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653530186622429E-2"/>
          <c:y val="9.3564880615146895E-2"/>
          <c:w val="0.94034652392533535"/>
          <c:h val="0.64213689101954818"/>
        </c:manualLayout>
      </c:layout>
      <c:barChart>
        <c:barDir val="col"/>
        <c:grouping val="clustered"/>
        <c:varyColors val="0"/>
        <c:ser>
          <c:idx val="0"/>
          <c:order val="0"/>
          <c:tx>
            <c:strRef>
              <c:f>Sheet1!$B$1</c:f>
              <c:strCache>
                <c:ptCount val="1"/>
                <c:pt idx="0">
                  <c:v>2010</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a:bevelT w="190500" h="381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Sheet1!$B$2:$B$6</c:f>
              <c:numCache>
                <c:formatCode>0</c:formatCode>
                <c:ptCount val="5"/>
                <c:pt idx="0">
                  <c:v>173</c:v>
                </c:pt>
                <c:pt idx="1">
                  <c:v>49</c:v>
                </c:pt>
                <c:pt idx="2">
                  <c:v>47</c:v>
                </c:pt>
                <c:pt idx="3">
                  <c:v>26</c:v>
                </c:pt>
                <c:pt idx="4">
                  <c:v>13</c:v>
                </c:pt>
              </c:numCache>
            </c:numRef>
          </c:val>
          <c:extLst>
            <c:ext xmlns:c16="http://schemas.microsoft.com/office/drawing/2014/chart" uri="{C3380CC4-5D6E-409C-BE32-E72D297353CC}">
              <c16:uniqueId val="{00000000-C0A2-4044-8010-D50925AE4E3B}"/>
            </c:ext>
          </c:extLst>
        </c:ser>
        <c:ser>
          <c:idx val="1"/>
          <c:order val="1"/>
          <c:tx>
            <c:strRef>
              <c:f>Sheet1!$C$1</c:f>
              <c:strCache>
                <c:ptCount val="1"/>
                <c:pt idx="0">
                  <c:v>2019</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Sheet1!$C$2:$C$6</c:f>
              <c:numCache>
                <c:formatCode>0</c:formatCode>
                <c:ptCount val="5"/>
                <c:pt idx="0">
                  <c:v>154</c:v>
                </c:pt>
                <c:pt idx="1">
                  <c:v>53</c:v>
                </c:pt>
                <c:pt idx="2">
                  <c:v>37</c:v>
                </c:pt>
                <c:pt idx="3">
                  <c:v>33</c:v>
                </c:pt>
                <c:pt idx="4">
                  <c:v>11</c:v>
                </c:pt>
              </c:numCache>
            </c:numRef>
          </c:val>
          <c:extLst>
            <c:ext xmlns:c16="http://schemas.microsoft.com/office/drawing/2014/chart" uri="{C3380CC4-5D6E-409C-BE32-E72D297353CC}">
              <c16:uniqueId val="{00000001-C0A2-4044-8010-D50925AE4E3B}"/>
            </c:ext>
          </c:extLst>
        </c:ser>
        <c:ser>
          <c:idx val="2"/>
          <c:order val="2"/>
          <c:tx>
            <c:strRef>
              <c:f>Sheet1!$D$1</c:f>
              <c:strCache>
                <c:ptCount val="1"/>
                <c:pt idx="0">
                  <c:v>2025F</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China</c:v>
                </c:pt>
                <c:pt idx="1">
                  <c:v>India</c:v>
                </c:pt>
                <c:pt idx="2">
                  <c:v>Australia</c:v>
                </c:pt>
                <c:pt idx="3">
                  <c:v>Japan</c:v>
                </c:pt>
                <c:pt idx="4">
                  <c:v>South Korea</c:v>
                </c:pt>
              </c:strCache>
            </c:strRef>
          </c:cat>
          <c:val>
            <c:numRef>
              <c:f>Sheet1!$D$2:$D$6</c:f>
              <c:numCache>
                <c:formatCode>0</c:formatCode>
                <c:ptCount val="5"/>
                <c:pt idx="0">
                  <c:v>260</c:v>
                </c:pt>
                <c:pt idx="1">
                  <c:v>65</c:v>
                </c:pt>
                <c:pt idx="2">
                  <c:v>54</c:v>
                </c:pt>
                <c:pt idx="3">
                  <c:v>35</c:v>
                </c:pt>
                <c:pt idx="4">
                  <c:v>14</c:v>
                </c:pt>
              </c:numCache>
            </c:numRef>
          </c:val>
          <c:extLst>
            <c:ext xmlns:c16="http://schemas.microsoft.com/office/drawing/2014/chart" uri="{C3380CC4-5D6E-409C-BE32-E72D297353CC}">
              <c16:uniqueId val="{00000002-C0A2-4044-8010-D50925AE4E3B}"/>
            </c:ext>
          </c:extLst>
        </c:ser>
        <c:dLbls>
          <c:dLblPos val="outEnd"/>
          <c:showLegendKey val="0"/>
          <c:showVal val="1"/>
          <c:showCatName val="0"/>
          <c:showSerName val="0"/>
          <c:showPercent val="0"/>
          <c:showBubbleSize val="0"/>
        </c:dLbls>
        <c:gapWidth val="164"/>
        <c:overlap val="-22"/>
        <c:axId val="360159952"/>
        <c:axId val="360157328"/>
      </c:barChart>
      <c:catAx>
        <c:axId val="36015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60157328"/>
        <c:crosses val="autoZero"/>
        <c:auto val="1"/>
        <c:lblAlgn val="ctr"/>
        <c:lblOffset val="100"/>
        <c:noMultiLvlLbl val="0"/>
      </c:catAx>
      <c:valAx>
        <c:axId val="360157328"/>
        <c:scaling>
          <c:orientation val="minMax"/>
        </c:scaling>
        <c:delete val="1"/>
        <c:axPos val="l"/>
        <c:numFmt formatCode="0" sourceLinked="1"/>
        <c:majorTickMark val="none"/>
        <c:minorTickMark val="none"/>
        <c:tickLblPos val="nextTo"/>
        <c:crossAx val="360159952"/>
        <c:crosses val="autoZero"/>
        <c:crossBetween val="between"/>
      </c:valAx>
      <c:spPr>
        <a:noFill/>
        <a:ln w="25400">
          <a:noFill/>
        </a:ln>
        <a:effectLst/>
      </c:spPr>
    </c:plotArea>
    <c:legend>
      <c:legendPos val="r"/>
      <c:layout>
        <c:manualLayout>
          <c:xMode val="edge"/>
          <c:yMode val="edge"/>
          <c:x val="0.26993804931576104"/>
          <c:y val="0.85087007313534035"/>
          <c:w val="0.52632216939921395"/>
          <c:h val="0.138245048965047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3.6499999999999977</c:v>
                </c:pt>
                <c:pt idx="1">
                  <c:v>3.2600000000000073</c:v>
                </c:pt>
                <c:pt idx="2">
                  <c:v>3.2300000000000106</c:v>
                </c:pt>
                <c:pt idx="3">
                  <c:v>3.2299999999999995</c:v>
                </c:pt>
                <c:pt idx="4">
                  <c:v>3.1200000000000006</c:v>
                </c:pt>
                <c:pt idx="5">
                  <c:v>3.7100000000000022</c:v>
                </c:pt>
                <c:pt idx="6">
                  <c:v>3.4799999999999831</c:v>
                </c:pt>
                <c:pt idx="7">
                  <c:v>3.279999999999994</c:v>
                </c:pt>
                <c:pt idx="8">
                  <c:v>3.0599999999999961</c:v>
                </c:pt>
                <c:pt idx="9">
                  <c:v>3.080000000000005</c:v>
                </c:pt>
                <c:pt idx="10">
                  <c:v>2.839999999999987</c:v>
                </c:pt>
                <c:pt idx="11">
                  <c:v>2.7099999999999902</c:v>
                </c:pt>
                <c:pt idx="12">
                  <c:v>2.629999999999999</c:v>
                </c:pt>
                <c:pt idx="13">
                  <c:v>2.5399999999999978</c:v>
                </c:pt>
                <c:pt idx="14">
                  <c:v>2.4599999999999955</c:v>
                </c:pt>
                <c:pt idx="15">
                  <c:v>2.4000000000000021</c:v>
                </c:pt>
              </c:numCache>
            </c:numRef>
          </c:val>
          <c:extLst>
            <c:ext xmlns:c16="http://schemas.microsoft.com/office/drawing/2014/chart" uri="{C3380CC4-5D6E-409C-BE32-E72D297353CC}">
              <c16:uniqueId val="{00000000-B7ED-4D03-8335-45686A33FB5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6.2700000000000005</c:v>
                </c:pt>
                <c:pt idx="1">
                  <c:v>6.25</c:v>
                </c:pt>
                <c:pt idx="2">
                  <c:v>6.25</c:v>
                </c:pt>
                <c:pt idx="3">
                  <c:v>6.2700000000000005</c:v>
                </c:pt>
                <c:pt idx="4">
                  <c:v>6.23</c:v>
                </c:pt>
                <c:pt idx="5">
                  <c:v>6.25</c:v>
                </c:pt>
                <c:pt idx="6">
                  <c:v>6.25</c:v>
                </c:pt>
                <c:pt idx="7">
                  <c:v>6.2600000000000007</c:v>
                </c:pt>
                <c:pt idx="8">
                  <c:v>6.2799999999999994</c:v>
                </c:pt>
                <c:pt idx="9">
                  <c:v>6.29</c:v>
                </c:pt>
                <c:pt idx="10">
                  <c:v>6.3100000000000005</c:v>
                </c:pt>
                <c:pt idx="11">
                  <c:v>6.32</c:v>
                </c:pt>
                <c:pt idx="12">
                  <c:v>6.3100000000000005</c:v>
                </c:pt>
                <c:pt idx="13">
                  <c:v>6.3299999999999992</c:v>
                </c:pt>
                <c:pt idx="14">
                  <c:v>6.34</c:v>
                </c:pt>
                <c:pt idx="15">
                  <c:v>6.35</c:v>
                </c:pt>
              </c:numCache>
            </c:numRef>
          </c:val>
          <c:extLst>
            <c:ext xmlns:c16="http://schemas.microsoft.com/office/drawing/2014/chart" uri="{C3380CC4-5D6E-409C-BE32-E72D297353CC}">
              <c16:uniqueId val="{00000001-B7ED-4D03-8335-45686A33FB57}"/>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8.75</c:v>
                </c:pt>
                <c:pt idx="1">
                  <c:v>8.76</c:v>
                </c:pt>
                <c:pt idx="2">
                  <c:v>8.7900000000000009</c:v>
                </c:pt>
                <c:pt idx="3">
                  <c:v>8.7800000000000011</c:v>
                </c:pt>
                <c:pt idx="4">
                  <c:v>8.81</c:v>
                </c:pt>
                <c:pt idx="5">
                  <c:v>8.7099999999999991</c:v>
                </c:pt>
                <c:pt idx="6">
                  <c:v>8.73</c:v>
                </c:pt>
                <c:pt idx="7">
                  <c:v>8.74</c:v>
                </c:pt>
                <c:pt idx="8">
                  <c:v>8.75</c:v>
                </c:pt>
                <c:pt idx="9">
                  <c:v>8.7800000000000011</c:v>
                </c:pt>
                <c:pt idx="10">
                  <c:v>8.77</c:v>
                </c:pt>
                <c:pt idx="11">
                  <c:v>8.76</c:v>
                </c:pt>
                <c:pt idx="12">
                  <c:v>8.7800000000000011</c:v>
                </c:pt>
                <c:pt idx="13">
                  <c:v>8.7900000000000009</c:v>
                </c:pt>
                <c:pt idx="14">
                  <c:v>8.81</c:v>
                </c:pt>
                <c:pt idx="15">
                  <c:v>8.81</c:v>
                </c:pt>
              </c:numCache>
            </c:numRef>
          </c:val>
          <c:extLst>
            <c:ext xmlns:c16="http://schemas.microsoft.com/office/drawing/2014/chart" uri="{C3380CC4-5D6E-409C-BE32-E72D297353CC}">
              <c16:uniqueId val="{00000002-B7ED-4D03-8335-45686A33FB57}"/>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9.06</c:v>
                </c:pt>
                <c:pt idx="1">
                  <c:v>9.08</c:v>
                </c:pt>
                <c:pt idx="2">
                  <c:v>9.1</c:v>
                </c:pt>
                <c:pt idx="3">
                  <c:v>9.15</c:v>
                </c:pt>
                <c:pt idx="4">
                  <c:v>9.24</c:v>
                </c:pt>
                <c:pt idx="5">
                  <c:v>9.01</c:v>
                </c:pt>
                <c:pt idx="6">
                  <c:v>9.0300000000000011</c:v>
                </c:pt>
                <c:pt idx="7">
                  <c:v>9.0300000000000011</c:v>
                </c:pt>
                <c:pt idx="8">
                  <c:v>9.0399999999999991</c:v>
                </c:pt>
                <c:pt idx="9">
                  <c:v>9.0399999999999991</c:v>
                </c:pt>
                <c:pt idx="10">
                  <c:v>9.0499999999999989</c:v>
                </c:pt>
                <c:pt idx="11">
                  <c:v>9.06</c:v>
                </c:pt>
                <c:pt idx="12">
                  <c:v>9.08</c:v>
                </c:pt>
                <c:pt idx="13">
                  <c:v>9.08</c:v>
                </c:pt>
                <c:pt idx="14">
                  <c:v>9.09</c:v>
                </c:pt>
                <c:pt idx="15">
                  <c:v>9.1</c:v>
                </c:pt>
              </c:numCache>
            </c:numRef>
          </c:val>
          <c:extLst>
            <c:ext xmlns:c16="http://schemas.microsoft.com/office/drawing/2014/chart" uri="{C3380CC4-5D6E-409C-BE32-E72D297353CC}">
              <c16:uniqueId val="{00000003-B7ED-4D03-8335-45686A33FB5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28.23</c:v>
                </c:pt>
                <c:pt idx="1">
                  <c:v>28.28</c:v>
                </c:pt>
                <c:pt idx="2">
                  <c:v>28.38</c:v>
                </c:pt>
                <c:pt idx="3">
                  <c:v>28.38</c:v>
                </c:pt>
                <c:pt idx="4">
                  <c:v>28.42</c:v>
                </c:pt>
                <c:pt idx="5">
                  <c:v>28.35</c:v>
                </c:pt>
                <c:pt idx="6">
                  <c:v>28.400000000000002</c:v>
                </c:pt>
                <c:pt idx="7">
                  <c:v>28.43</c:v>
                </c:pt>
                <c:pt idx="8">
                  <c:v>28.46</c:v>
                </c:pt>
                <c:pt idx="9">
                  <c:v>28.48</c:v>
                </c:pt>
                <c:pt idx="10">
                  <c:v>28.500000000000004</c:v>
                </c:pt>
                <c:pt idx="11">
                  <c:v>28.51</c:v>
                </c:pt>
                <c:pt idx="12">
                  <c:v>28.53</c:v>
                </c:pt>
                <c:pt idx="13">
                  <c:v>28.52</c:v>
                </c:pt>
                <c:pt idx="14">
                  <c:v>28.560000000000002</c:v>
                </c:pt>
                <c:pt idx="15">
                  <c:v>28.560000000000002</c:v>
                </c:pt>
              </c:numCache>
            </c:numRef>
          </c:val>
          <c:extLst>
            <c:ext xmlns:c16="http://schemas.microsoft.com/office/drawing/2014/chart" uri="{C3380CC4-5D6E-409C-BE32-E72D297353CC}">
              <c16:uniqueId val="{00000004-B7ED-4D03-8335-45686A33FB5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44.04</c:v>
                </c:pt>
                <c:pt idx="1">
                  <c:v>44.37</c:v>
                </c:pt>
                <c:pt idx="2">
                  <c:v>44.25</c:v>
                </c:pt>
                <c:pt idx="3">
                  <c:v>44.190000000000005</c:v>
                </c:pt>
                <c:pt idx="4">
                  <c:v>44.18</c:v>
                </c:pt>
                <c:pt idx="5">
                  <c:v>43.97</c:v>
                </c:pt>
                <c:pt idx="6">
                  <c:v>44.11</c:v>
                </c:pt>
                <c:pt idx="7">
                  <c:v>44.26</c:v>
                </c:pt>
                <c:pt idx="8">
                  <c:v>44.41</c:v>
                </c:pt>
                <c:pt idx="9">
                  <c:v>44.330000000000005</c:v>
                </c:pt>
                <c:pt idx="10">
                  <c:v>44.53</c:v>
                </c:pt>
                <c:pt idx="11">
                  <c:v>44.64</c:v>
                </c:pt>
                <c:pt idx="12">
                  <c:v>44.67</c:v>
                </c:pt>
                <c:pt idx="13">
                  <c:v>44.74</c:v>
                </c:pt>
                <c:pt idx="14">
                  <c:v>44.74</c:v>
                </c:pt>
                <c:pt idx="15">
                  <c:v>44.78</c:v>
                </c:pt>
              </c:numCache>
            </c:numRef>
          </c:val>
          <c:extLst>
            <c:ext xmlns:c16="http://schemas.microsoft.com/office/drawing/2014/chart" uri="{C3380CC4-5D6E-409C-BE32-E72D297353CC}">
              <c16:uniqueId val="{00000005-B7ED-4D03-8335-45686A33FB5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c:v>
                </c:pt>
                <c:pt idx="1">
                  <c:v>9.1899999999999871</c:v>
                </c:pt>
                <c:pt idx="2">
                  <c:v>9.0899999999999981</c:v>
                </c:pt>
                <c:pt idx="3">
                  <c:v>8.9700000000000006</c:v>
                </c:pt>
                <c:pt idx="4">
                  <c:v>8.5400000000000027</c:v>
                </c:pt>
                <c:pt idx="5">
                  <c:v>8.3399999999999928</c:v>
                </c:pt>
                <c:pt idx="6">
                  <c:v>8.4989999999999899</c:v>
                </c:pt>
                <c:pt idx="7">
                  <c:v>8.3699999999999992</c:v>
                </c:pt>
                <c:pt idx="8">
                  <c:v>8.8400000000000034</c:v>
                </c:pt>
                <c:pt idx="9">
                  <c:v>8.5499999999999901</c:v>
                </c:pt>
                <c:pt idx="10">
                  <c:v>8.484999999999987</c:v>
                </c:pt>
                <c:pt idx="11">
                  <c:v>8.6359999999999992</c:v>
                </c:pt>
                <c:pt idx="12">
                  <c:v>8.8500000000000014</c:v>
                </c:pt>
                <c:pt idx="13">
                  <c:v>8.8079999999999927</c:v>
                </c:pt>
                <c:pt idx="14">
                  <c:v>8.829999999999993</c:v>
                </c:pt>
                <c:pt idx="15">
                  <c:v>8.8399999999999928</c:v>
                </c:pt>
              </c:numCache>
            </c:numRef>
          </c:val>
          <c:extLst>
            <c:ext xmlns:c16="http://schemas.microsoft.com/office/drawing/2014/chart" uri="{C3380CC4-5D6E-409C-BE32-E72D297353CC}">
              <c16:uniqueId val="{00000000-9CEF-458D-A84C-A62F3C518F69}"/>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1.1599999999999999</c:v>
                </c:pt>
                <c:pt idx="2">
                  <c:v>1.17</c:v>
                </c:pt>
                <c:pt idx="3">
                  <c:v>1.1299999999999999</c:v>
                </c:pt>
                <c:pt idx="4">
                  <c:v>1.1499999999999999</c:v>
                </c:pt>
                <c:pt idx="5">
                  <c:v>1.08</c:v>
                </c:pt>
                <c:pt idx="6">
                  <c:v>1.1240000000000001</c:v>
                </c:pt>
                <c:pt idx="7">
                  <c:v>1.1299999999999999</c:v>
                </c:pt>
                <c:pt idx="8">
                  <c:v>1.1499999999999999</c:v>
                </c:pt>
                <c:pt idx="9">
                  <c:v>1.21</c:v>
                </c:pt>
                <c:pt idx="10">
                  <c:v>1.18</c:v>
                </c:pt>
                <c:pt idx="11">
                  <c:v>1.25</c:v>
                </c:pt>
                <c:pt idx="12">
                  <c:v>1.34</c:v>
                </c:pt>
                <c:pt idx="13">
                  <c:v>1.32</c:v>
                </c:pt>
                <c:pt idx="14">
                  <c:v>1.43</c:v>
                </c:pt>
                <c:pt idx="15">
                  <c:v>1.52</c:v>
                </c:pt>
              </c:numCache>
            </c:numRef>
          </c:val>
          <c:extLst>
            <c:ext xmlns:c16="http://schemas.microsoft.com/office/drawing/2014/chart" uri="{C3380CC4-5D6E-409C-BE32-E72D297353CC}">
              <c16:uniqueId val="{00000001-9CEF-458D-A84C-A62F3C518F69}"/>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1.5000000000000002</c:v>
                </c:pt>
                <c:pt idx="1">
                  <c:v>1.5699999999999998</c:v>
                </c:pt>
                <c:pt idx="2">
                  <c:v>1.52</c:v>
                </c:pt>
                <c:pt idx="3">
                  <c:v>1.7500000000000002</c:v>
                </c:pt>
                <c:pt idx="4">
                  <c:v>1.72</c:v>
                </c:pt>
                <c:pt idx="5">
                  <c:v>1.82</c:v>
                </c:pt>
                <c:pt idx="6">
                  <c:v>1.8530000000000002</c:v>
                </c:pt>
                <c:pt idx="7">
                  <c:v>1.83</c:v>
                </c:pt>
                <c:pt idx="8">
                  <c:v>1.95</c:v>
                </c:pt>
                <c:pt idx="9">
                  <c:v>1.97</c:v>
                </c:pt>
                <c:pt idx="10">
                  <c:v>2.0099999999999998</c:v>
                </c:pt>
                <c:pt idx="11">
                  <c:v>1.9800000000000002</c:v>
                </c:pt>
                <c:pt idx="12">
                  <c:v>2.04</c:v>
                </c:pt>
                <c:pt idx="13">
                  <c:v>2.08</c:v>
                </c:pt>
                <c:pt idx="14">
                  <c:v>2.11</c:v>
                </c:pt>
                <c:pt idx="15">
                  <c:v>2.15</c:v>
                </c:pt>
              </c:numCache>
            </c:numRef>
          </c:val>
          <c:extLst>
            <c:ext xmlns:c16="http://schemas.microsoft.com/office/drawing/2014/chart" uri="{C3380CC4-5D6E-409C-BE32-E72D297353CC}">
              <c16:uniqueId val="{00000002-9CEF-458D-A84C-A62F3C518F69}"/>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c:v>
                </c:pt>
                <c:pt idx="1">
                  <c:v>3.63</c:v>
                </c:pt>
                <c:pt idx="2">
                  <c:v>3.83</c:v>
                </c:pt>
                <c:pt idx="3">
                  <c:v>3.81</c:v>
                </c:pt>
                <c:pt idx="4">
                  <c:v>4.2299999999999995</c:v>
                </c:pt>
                <c:pt idx="5">
                  <c:v>4.55</c:v>
                </c:pt>
                <c:pt idx="6">
                  <c:v>4.63</c:v>
                </c:pt>
                <c:pt idx="7">
                  <c:v>4.74</c:v>
                </c:pt>
                <c:pt idx="8">
                  <c:v>4.5199999999999996</c:v>
                </c:pt>
                <c:pt idx="9">
                  <c:v>5.0299999999999994</c:v>
                </c:pt>
                <c:pt idx="10">
                  <c:v>5.4950000000000001</c:v>
                </c:pt>
                <c:pt idx="11">
                  <c:v>5.6840000000000002</c:v>
                </c:pt>
                <c:pt idx="12">
                  <c:v>5.34</c:v>
                </c:pt>
                <c:pt idx="13">
                  <c:v>6.0620000000000003</c:v>
                </c:pt>
                <c:pt idx="14">
                  <c:v>6.21</c:v>
                </c:pt>
                <c:pt idx="15">
                  <c:v>6.4399999999999995</c:v>
                </c:pt>
              </c:numCache>
            </c:numRef>
          </c:val>
          <c:extLst>
            <c:ext xmlns:c16="http://schemas.microsoft.com/office/drawing/2014/chart" uri="{C3380CC4-5D6E-409C-BE32-E72D297353CC}">
              <c16:uniqueId val="{00000003-9CEF-458D-A84C-A62F3C518F69}"/>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84.55</c:v>
                </c:pt>
                <c:pt idx="1">
                  <c:v>84.45</c:v>
                </c:pt>
                <c:pt idx="2">
                  <c:v>84.39</c:v>
                </c:pt>
                <c:pt idx="3">
                  <c:v>84.34</c:v>
                </c:pt>
                <c:pt idx="4">
                  <c:v>84.36</c:v>
                </c:pt>
                <c:pt idx="5">
                  <c:v>84.210000000000008</c:v>
                </c:pt>
                <c:pt idx="6">
                  <c:v>83.894000000000005</c:v>
                </c:pt>
                <c:pt idx="7">
                  <c:v>83.93</c:v>
                </c:pt>
                <c:pt idx="8">
                  <c:v>83.54</c:v>
                </c:pt>
                <c:pt idx="9">
                  <c:v>83.240000000000009</c:v>
                </c:pt>
                <c:pt idx="10">
                  <c:v>82.83</c:v>
                </c:pt>
                <c:pt idx="11">
                  <c:v>82.45</c:v>
                </c:pt>
                <c:pt idx="12">
                  <c:v>82.43</c:v>
                </c:pt>
                <c:pt idx="13">
                  <c:v>81.73</c:v>
                </c:pt>
                <c:pt idx="14">
                  <c:v>81.42</c:v>
                </c:pt>
                <c:pt idx="15">
                  <c:v>81.050000000000011</c:v>
                </c:pt>
              </c:numCache>
            </c:numRef>
          </c:val>
          <c:extLst>
            <c:ext xmlns:c16="http://schemas.microsoft.com/office/drawing/2014/chart" uri="{C3380CC4-5D6E-409C-BE32-E72D297353CC}">
              <c16:uniqueId val="{00000004-9CEF-458D-A84C-A62F3C518F6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3"/>
          <c:order val="0"/>
          <c:tx>
            <c:strRef>
              <c:f>Sheet1!$C$1</c:f>
              <c:strCache>
                <c:ptCount val="1"/>
                <c:pt idx="0">
                  <c:v>Semi-Solid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8.48</c:v>
                </c:pt>
                <c:pt idx="1">
                  <c:v>8.44</c:v>
                </c:pt>
                <c:pt idx="2">
                  <c:v>8.3000000000000007</c:v>
                </c:pt>
                <c:pt idx="3">
                  <c:v>8.2900000000000009</c:v>
                </c:pt>
                <c:pt idx="4">
                  <c:v>8.18</c:v>
                </c:pt>
                <c:pt idx="5">
                  <c:v>8.2199999999999989</c:v>
                </c:pt>
                <c:pt idx="6">
                  <c:v>8.129999999999999</c:v>
                </c:pt>
                <c:pt idx="7">
                  <c:v>8.1199999999999992</c:v>
                </c:pt>
                <c:pt idx="8">
                  <c:v>8.08</c:v>
                </c:pt>
                <c:pt idx="9">
                  <c:v>8.0399999999999991</c:v>
                </c:pt>
                <c:pt idx="10">
                  <c:v>7.99</c:v>
                </c:pt>
                <c:pt idx="11">
                  <c:v>7.95</c:v>
                </c:pt>
                <c:pt idx="12">
                  <c:v>7.9</c:v>
                </c:pt>
                <c:pt idx="13">
                  <c:v>7.85</c:v>
                </c:pt>
                <c:pt idx="14">
                  <c:v>7.8</c:v>
                </c:pt>
                <c:pt idx="15">
                  <c:v>7.75</c:v>
                </c:pt>
              </c:numCache>
            </c:numRef>
          </c:val>
          <c:extLst>
            <c:ext xmlns:c16="http://schemas.microsoft.com/office/drawing/2014/chart" uri="{C3380CC4-5D6E-409C-BE32-E72D297353CC}">
              <c16:uniqueId val="{00000000-ED2E-4CA7-86FA-161E4E09ABE7}"/>
            </c:ext>
          </c:extLst>
        </c:ser>
        <c:ser>
          <c:idx val="0"/>
          <c:order val="1"/>
          <c:tx>
            <c:strRef>
              <c:f>Sheet1!$D$1</c:f>
              <c:strCache>
                <c:ptCount val="1"/>
                <c:pt idx="0">
                  <c:v>Solid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41.390000000000008</c:v>
                </c:pt>
                <c:pt idx="1">
                  <c:v>41.13</c:v>
                </c:pt>
                <c:pt idx="2">
                  <c:v>41.53</c:v>
                </c:pt>
                <c:pt idx="3">
                  <c:v>41.290000000000006</c:v>
                </c:pt>
                <c:pt idx="4">
                  <c:v>41.459999999999994</c:v>
                </c:pt>
                <c:pt idx="5">
                  <c:v>41.169999999999995</c:v>
                </c:pt>
                <c:pt idx="6">
                  <c:v>41.199999999999989</c:v>
                </c:pt>
                <c:pt idx="7">
                  <c:v>41.169999999999995</c:v>
                </c:pt>
                <c:pt idx="8">
                  <c:v>41.180000000000007</c:v>
                </c:pt>
                <c:pt idx="9">
                  <c:v>41.189999999999991</c:v>
                </c:pt>
                <c:pt idx="10">
                  <c:v>41.21</c:v>
                </c:pt>
                <c:pt idx="11">
                  <c:v>41.22</c:v>
                </c:pt>
                <c:pt idx="12">
                  <c:v>41.250000000000007</c:v>
                </c:pt>
                <c:pt idx="13">
                  <c:v>41.269999999999996</c:v>
                </c:pt>
                <c:pt idx="14">
                  <c:v>41.290000000000006</c:v>
                </c:pt>
                <c:pt idx="15">
                  <c:v>41.32</c:v>
                </c:pt>
              </c:numCache>
            </c:numRef>
          </c:val>
          <c:extLst>
            <c:ext xmlns:c16="http://schemas.microsoft.com/office/drawing/2014/chart" uri="{C3380CC4-5D6E-409C-BE32-E72D297353CC}">
              <c16:uniqueId val="{00000001-ED2E-4CA7-86FA-161E4E09ABE7}"/>
            </c:ext>
          </c:extLst>
        </c:ser>
        <c:ser>
          <c:idx val="2"/>
          <c:order val="2"/>
          <c:tx>
            <c:strRef>
              <c:f>Sheet1!$B$1</c:f>
              <c:strCache>
                <c:ptCount val="1"/>
                <c:pt idx="0">
                  <c:v>Liquid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50.129999999999995</c:v>
                </c:pt>
                <c:pt idx="1">
                  <c:v>50.43</c:v>
                </c:pt>
                <c:pt idx="2">
                  <c:v>50.17</c:v>
                </c:pt>
                <c:pt idx="3">
                  <c:v>50.42</c:v>
                </c:pt>
                <c:pt idx="4">
                  <c:v>50.360000000000007</c:v>
                </c:pt>
                <c:pt idx="5">
                  <c:v>50.61</c:v>
                </c:pt>
                <c:pt idx="6">
                  <c:v>50.67</c:v>
                </c:pt>
                <c:pt idx="7">
                  <c:v>50.71</c:v>
                </c:pt>
                <c:pt idx="8">
                  <c:v>50.739999999999995</c:v>
                </c:pt>
                <c:pt idx="9">
                  <c:v>50.77</c:v>
                </c:pt>
                <c:pt idx="10">
                  <c:v>50.8</c:v>
                </c:pt>
                <c:pt idx="11">
                  <c:v>50.83</c:v>
                </c:pt>
                <c:pt idx="12">
                  <c:v>50.849999999999994</c:v>
                </c:pt>
                <c:pt idx="13">
                  <c:v>50.88</c:v>
                </c:pt>
                <c:pt idx="14">
                  <c:v>50.91</c:v>
                </c:pt>
                <c:pt idx="15">
                  <c:v>50.93</c:v>
                </c:pt>
              </c:numCache>
            </c:numRef>
          </c:val>
          <c:extLst>
            <c:ext xmlns:c16="http://schemas.microsoft.com/office/drawing/2014/chart" uri="{C3380CC4-5D6E-409C-BE32-E72D297353CC}">
              <c16:uniqueId val="{00000002-ED2E-4CA7-86FA-161E4E09ABE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41.87</c:v>
                </c:pt>
                <c:pt idx="1">
                  <c:v>41.510000000000005</c:v>
                </c:pt>
                <c:pt idx="2">
                  <c:v>40.28</c:v>
                </c:pt>
                <c:pt idx="3">
                  <c:v>39.43</c:v>
                </c:pt>
                <c:pt idx="4">
                  <c:v>38.870000000000005</c:v>
                </c:pt>
                <c:pt idx="5">
                  <c:v>37.92</c:v>
                </c:pt>
              </c:numCache>
            </c:numRef>
          </c:val>
          <c:extLst>
            <c:ext xmlns:c16="http://schemas.microsoft.com/office/drawing/2014/chart" uri="{C3380CC4-5D6E-409C-BE32-E72D297353CC}">
              <c16:uniqueId val="{00000000-1196-4AF6-A10C-E14E430284F9}"/>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58.13</c:v>
                </c:pt>
                <c:pt idx="1">
                  <c:v>58.489999999999995</c:v>
                </c:pt>
                <c:pt idx="2">
                  <c:v>59.72</c:v>
                </c:pt>
                <c:pt idx="3">
                  <c:v>60.57</c:v>
                </c:pt>
                <c:pt idx="4">
                  <c:v>61.129999999999995</c:v>
                </c:pt>
                <c:pt idx="5">
                  <c:v>62.08</c:v>
                </c:pt>
              </c:numCache>
            </c:numRef>
          </c:val>
          <c:extLst>
            <c:ext xmlns:c16="http://schemas.microsoft.com/office/drawing/2014/chart" uri="{C3380CC4-5D6E-409C-BE32-E72D297353CC}">
              <c16:uniqueId val="{00000001-1196-4AF6-A10C-E14E430284F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975-49B2-B06A-F68CEAB9815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975-49B2-B06A-F68CEAB9815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975-49B2-B06A-F68CEAB9815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975-49B2-B06A-F68CEAB9815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975-49B2-B06A-F68CEAB9815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975-49B2-B06A-F68CEAB9815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975-49B2-B06A-F68CEAB98158}"/>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4975-49B2-B06A-F68CEAB9815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975-49B2-B06A-F68CEAB98158}"/>
                </c:ext>
              </c:extLst>
            </c:dLbl>
            <c:dLbl>
              <c:idx val="1"/>
              <c:layout>
                <c:manualLayout>
                  <c:x val="0.20953630796150466"/>
                  <c:y val="-0.18821712503328389"/>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975-49B2-B06A-F68CEAB98158}"/>
                </c:ext>
              </c:extLst>
            </c:dLbl>
            <c:dLbl>
              <c:idx val="2"/>
              <c:layout>
                <c:manualLayout>
                  <c:x val="0.21880379996748195"/>
                  <c:y val="-9.035337974057590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4975-49B2-B06A-F68CEAB98158}"/>
                </c:ext>
              </c:extLst>
            </c:dLbl>
            <c:dLbl>
              <c:idx val="3"/>
              <c:layout>
                <c:manualLayout>
                  <c:x val="0.18504788671327588"/>
                  <c:y val="-2.8685001331354436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4975-49B2-B06A-F68CEAB98158}"/>
                </c:ext>
              </c:extLst>
            </c:dLbl>
            <c:dLbl>
              <c:idx val="4"/>
              <c:layout>
                <c:manualLayout>
                  <c:x val="0.25678768030102433"/>
                  <c:y val="8.843453262075691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4975-49B2-B06A-F68CEAB98158}"/>
                </c:ext>
              </c:extLst>
            </c:dLbl>
            <c:dLbl>
              <c:idx val="5"/>
              <c:layout>
                <c:manualLayout>
                  <c:x val="9.6066863323500423E-2"/>
                  <c:y val="0.1686257885019447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4975-49B2-B06A-F68CEAB98158}"/>
                </c:ext>
              </c:extLst>
            </c:dLbl>
            <c:dLbl>
              <c:idx val="6"/>
              <c:layout>
                <c:manualLayout>
                  <c:x val="-0.14202463630099335"/>
                  <c:y val="0.1694670774848796"/>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4975-49B2-B06A-F68CEAB9815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Kukdo Chemical</c:v>
                </c:pt>
                <c:pt idx="1">
                  <c:v>Nan Ya Electronic Material (Kunshan) Co. Ltd.</c:v>
                </c:pt>
                <c:pt idx="2">
                  <c:v>Jiangsu Sanmu Group</c:v>
                </c:pt>
                <c:pt idx="3">
                  <c:v>Nan Ya Plastics Co Ltd</c:v>
                </c:pt>
                <c:pt idx="4">
                  <c:v>Nantong Xincheng Synthetic Material Co Ltd</c:v>
                </c:pt>
                <c:pt idx="5">
                  <c:v>Nippon Steel Chemical &amp; Material Co., Ltd.</c:v>
                </c:pt>
                <c:pt idx="6">
                  <c:v>The Dow Chemical Company</c:v>
                </c:pt>
                <c:pt idx="7">
                  <c:v>Others</c:v>
                </c:pt>
              </c:strCache>
            </c:strRef>
          </c:cat>
          <c:val>
            <c:numRef>
              <c:f>Sheet1!$B$2:$B$9</c:f>
              <c:numCache>
                <c:formatCode>0.00%</c:formatCode>
                <c:ptCount val="8"/>
                <c:pt idx="0">
                  <c:v>0.11609999999999999</c:v>
                </c:pt>
                <c:pt idx="1">
                  <c:v>8.7400000000000005E-2</c:v>
                </c:pt>
                <c:pt idx="2">
                  <c:v>7.22E-2</c:v>
                </c:pt>
                <c:pt idx="3">
                  <c:v>7.0599999999999996E-2</c:v>
                </c:pt>
                <c:pt idx="4">
                  <c:v>4.4200000000000003E-2</c:v>
                </c:pt>
                <c:pt idx="5">
                  <c:v>4.0399999999999998E-2</c:v>
                </c:pt>
                <c:pt idx="6">
                  <c:v>3.5900000000000001E-2</c:v>
                </c:pt>
                <c:pt idx="7">
                  <c:v>0.53320000000000001</c:v>
                </c:pt>
              </c:numCache>
            </c:numRef>
          </c:val>
          <c:extLst>
            <c:ext xmlns:c16="http://schemas.microsoft.com/office/drawing/2014/chart" uri="{C3380CC4-5D6E-409C-BE32-E72D297353CC}">
              <c16:uniqueId val="{00000010-4975-49B2-B06A-F68CEAB9815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4EE-41EE-B25F-34B6E1993E52}"/>
              </c:ext>
            </c:extLst>
          </c:dPt>
          <c:dPt>
            <c:idx val="5"/>
            <c:invertIfNegative val="0"/>
            <c:bubble3D val="0"/>
            <c:extLst>
              <c:ext xmlns:c16="http://schemas.microsoft.com/office/drawing/2014/chart" uri="{C3380CC4-5D6E-409C-BE32-E72D297353CC}">
                <c16:uniqueId val="{00000001-A4EE-41EE-B25F-34B6E1993E52}"/>
              </c:ext>
            </c:extLst>
          </c:dPt>
          <c:dPt>
            <c:idx val="6"/>
            <c:invertIfNegative val="0"/>
            <c:bubble3D val="0"/>
            <c:extLst>
              <c:ext xmlns:c16="http://schemas.microsoft.com/office/drawing/2014/chart" uri="{C3380CC4-5D6E-409C-BE32-E72D297353CC}">
                <c16:uniqueId val="{00000002-A4EE-41EE-B25F-34B6E1993E52}"/>
              </c:ext>
            </c:extLst>
          </c:dPt>
          <c:dPt>
            <c:idx val="7"/>
            <c:invertIfNegative val="0"/>
            <c:bubble3D val="0"/>
            <c:extLst>
              <c:ext xmlns:c16="http://schemas.microsoft.com/office/drawing/2014/chart" uri="{C3380CC4-5D6E-409C-BE32-E72D297353CC}">
                <c16:uniqueId val="{00000003-A4EE-41EE-B25F-34B6E1993E52}"/>
              </c:ext>
            </c:extLst>
          </c:dPt>
          <c:dPt>
            <c:idx val="8"/>
            <c:invertIfNegative val="0"/>
            <c:bubble3D val="0"/>
            <c:extLst>
              <c:ext xmlns:c16="http://schemas.microsoft.com/office/drawing/2014/chart" uri="{C3380CC4-5D6E-409C-BE32-E72D297353CC}">
                <c16:uniqueId val="{00000004-A4EE-41EE-B25F-34B6E1993E52}"/>
              </c:ext>
            </c:extLst>
          </c:dPt>
          <c:dPt>
            <c:idx val="9"/>
            <c:invertIfNegative val="0"/>
            <c:bubble3D val="0"/>
            <c:extLst>
              <c:ext xmlns:c16="http://schemas.microsoft.com/office/drawing/2014/chart" uri="{C3380CC4-5D6E-409C-BE32-E72D297353CC}">
                <c16:uniqueId val="{00000005-A4EE-41EE-B25F-34B6E1993E52}"/>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741</c:v>
                </c:pt>
                <c:pt idx="1">
                  <c:v>741</c:v>
                </c:pt>
                <c:pt idx="2">
                  <c:v>751</c:v>
                </c:pt>
                <c:pt idx="3">
                  <c:v>893</c:v>
                </c:pt>
                <c:pt idx="4">
                  <c:v>913</c:v>
                </c:pt>
                <c:pt idx="5">
                  <c:v>938</c:v>
                </c:pt>
                <c:pt idx="6">
                  <c:v>938</c:v>
                </c:pt>
                <c:pt idx="7">
                  <c:v>938</c:v>
                </c:pt>
                <c:pt idx="8">
                  <c:v>938</c:v>
                </c:pt>
                <c:pt idx="9">
                  <c:v>938</c:v>
                </c:pt>
                <c:pt idx="10">
                  <c:v>938</c:v>
                </c:pt>
                <c:pt idx="11">
                  <c:v>938</c:v>
                </c:pt>
                <c:pt idx="12">
                  <c:v>938</c:v>
                </c:pt>
                <c:pt idx="13">
                  <c:v>938</c:v>
                </c:pt>
                <c:pt idx="14">
                  <c:v>938</c:v>
                </c:pt>
                <c:pt idx="15">
                  <c:v>938</c:v>
                </c:pt>
              </c:numCache>
            </c:numRef>
          </c:val>
          <c:extLst>
            <c:ext xmlns:c16="http://schemas.microsoft.com/office/drawing/2014/chart" uri="{C3380CC4-5D6E-409C-BE32-E72D297353CC}">
              <c16:uniqueId val="{00000006-A4EE-41EE-B25F-34B6E1993E52}"/>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525.52</c:v>
                </c:pt>
                <c:pt idx="1">
                  <c:v>541.75</c:v>
                </c:pt>
                <c:pt idx="2">
                  <c:v>562.89400000000001</c:v>
                </c:pt>
                <c:pt idx="3">
                  <c:v>670.0200000000001</c:v>
                </c:pt>
                <c:pt idx="4">
                  <c:v>695.91200000000003</c:v>
                </c:pt>
                <c:pt idx="5">
                  <c:v>621.05333333333328</c:v>
                </c:pt>
                <c:pt idx="6">
                  <c:v>676.77733333333333</c:v>
                </c:pt>
                <c:pt idx="7">
                  <c:v>699.81</c:v>
                </c:pt>
                <c:pt idx="8">
                  <c:v>707.15999999999985</c:v>
                </c:pt>
                <c:pt idx="9">
                  <c:v>728.7700000000001</c:v>
                </c:pt>
                <c:pt idx="10">
                  <c:v>741.0200000000001</c:v>
                </c:pt>
                <c:pt idx="11">
                  <c:v>759.85</c:v>
                </c:pt>
                <c:pt idx="12">
                  <c:v>767.20000000000016</c:v>
                </c:pt>
                <c:pt idx="13">
                  <c:v>785.93999999999994</c:v>
                </c:pt>
                <c:pt idx="14">
                  <c:v>790.84</c:v>
                </c:pt>
                <c:pt idx="15">
                  <c:v>812.2</c:v>
                </c:pt>
              </c:numCache>
            </c:numRef>
          </c:val>
          <c:extLst>
            <c:ext xmlns:c16="http://schemas.microsoft.com/office/drawing/2014/chart" uri="{C3380CC4-5D6E-409C-BE32-E72D297353CC}">
              <c16:uniqueId val="{00000007-A4EE-41EE-B25F-34B6E1993E52}"/>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517034214465457"/>
          <c:y val="0.36081249999999998"/>
          <c:w val="0.27409893433900218"/>
          <c:h val="0.49878789370078741"/>
        </c:manualLayout>
      </c:layout>
      <c:pieChart>
        <c:varyColors val="1"/>
        <c:ser>
          <c:idx val="0"/>
          <c:order val="0"/>
          <c:tx>
            <c:strRef>
              <c:f>Sheet1!$B$1</c:f>
              <c:strCache>
                <c:ptCount val="1"/>
                <c:pt idx="0">
                  <c:v>Sales</c:v>
                </c:pt>
              </c:strCache>
            </c:strRef>
          </c:tx>
          <c:spPr>
            <a:solidFill>
              <a:schemeClr val="accent1">
                <a:lumMod val="75000"/>
              </a:schemeClr>
            </a:solidFill>
          </c:spPr>
          <c:dPt>
            <c:idx val="0"/>
            <c:bubble3D val="0"/>
            <c:spPr>
              <a:solidFill>
                <a:schemeClr val="accent2"/>
              </a:solidFill>
              <a:ln w="19050">
                <a:solidFill>
                  <a:schemeClr val="lt1"/>
                </a:solidFill>
              </a:ln>
              <a:effectLst/>
            </c:spPr>
            <c:extLst>
              <c:ext xmlns:c16="http://schemas.microsoft.com/office/drawing/2014/chart" uri="{C3380CC4-5D6E-409C-BE32-E72D297353CC}">
                <c16:uniqueId val="{00000001-B0C0-419C-B215-5AC4755951C1}"/>
              </c:ext>
            </c:extLst>
          </c:dPt>
          <c:cat>
            <c:numRef>
              <c:f>Sheet1!$A$2</c:f>
              <c:numCache>
                <c:formatCode>General</c:formatCode>
                <c:ptCount val="1"/>
              </c:numCache>
            </c:numRef>
          </c:cat>
          <c:val>
            <c:numRef>
              <c:f>Sheet1!$B$2</c:f>
              <c:numCache>
                <c:formatCode>0%</c:formatCode>
                <c:ptCount val="1"/>
                <c:pt idx="0">
                  <c:v>1</c:v>
                </c:pt>
              </c:numCache>
            </c:numRef>
          </c:val>
          <c:extLst>
            <c:ext xmlns:c16="http://schemas.microsoft.com/office/drawing/2014/chart" uri="{C3380CC4-5D6E-409C-BE32-E72D297353CC}">
              <c16:uniqueId val="{00000002-B0C0-419C-B215-5AC4755951C1}"/>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5C39-499A-8D8C-1EAD317F1771}"/>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5C39-499A-8D8C-1EAD317F1771}"/>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5C39-499A-8D8C-1EAD317F1771}"/>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5C39-499A-8D8C-1EAD317F1771}"/>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5C39-499A-8D8C-1EAD317F1771}"/>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C39-499A-8D8C-1EAD317F177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C39-499A-8D8C-1EAD317F1771}"/>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506.79159999999996</c:v>
                </c:pt>
                <c:pt idx="1">
                  <c:v>530.3130000000001</c:v>
                </c:pt>
                <c:pt idx="2">
                  <c:v>554.6981199999999</c:v>
                </c:pt>
                <c:pt idx="3">
                  <c:v>573.69360000000006</c:v>
                </c:pt>
                <c:pt idx="4">
                  <c:v>599.37796000000003</c:v>
                </c:pt>
                <c:pt idx="5">
                  <c:v>550.56426666666664</c:v>
                </c:pt>
                <c:pt idx="6">
                  <c:v>582.0014862933333</c:v>
                </c:pt>
                <c:pt idx="7">
                  <c:v>603.8202653200359</c:v>
                </c:pt>
                <c:pt idx="8">
                  <c:v>627.76875573232269</c:v>
                </c:pt>
                <c:pt idx="9">
                  <c:v>652.35608736835252</c:v>
                </c:pt>
                <c:pt idx="10">
                  <c:v>675.06908598185817</c:v>
                </c:pt>
                <c:pt idx="11">
                  <c:v>701.07690997999009</c:v>
                </c:pt>
                <c:pt idx="12">
                  <c:v>729.00011384404525</c:v>
                </c:pt>
                <c:pt idx="13">
                  <c:v>757.82026086583926</c:v>
                </c:pt>
                <c:pt idx="14">
                  <c:v>788.88888489461226</c:v>
                </c:pt>
                <c:pt idx="15">
                  <c:v>821.75830853886225</c:v>
                </c:pt>
              </c:numCache>
            </c:numRef>
          </c:val>
          <c:extLst>
            <c:ext xmlns:c16="http://schemas.microsoft.com/office/drawing/2014/chart" uri="{C3380CC4-5D6E-409C-BE32-E72D297353CC}">
              <c16:uniqueId val="{0000000C-5C39-499A-8D8C-1EAD317F177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944770139967762E-2"/>
          <c:y val="0"/>
          <c:w val="0.88537107710337026"/>
          <c:h val="0.84804650446602259"/>
        </c:manualLayout>
      </c:layout>
      <c:barChart>
        <c:barDir val="col"/>
        <c:grouping val="clustered"/>
        <c:varyColors val="0"/>
        <c:ser>
          <c:idx val="0"/>
          <c:order val="0"/>
          <c:tx>
            <c:strRef>
              <c:f>Sheet1!$B$1</c:f>
              <c:strCache>
                <c:ptCount val="1"/>
                <c:pt idx="0">
                  <c:v>USD Billion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0">
                <a:spAutoFit/>
              </a:bodyPr>
              <a:lstStyle/>
              <a:p>
                <a:pPr algn="ctr">
                  <a:defRPr lang="en-IN" sz="10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_ * #,##0_ ;_ * \-#,##0_ ;_ * "-"??_ ;_ @_ </c:formatCode>
                <c:ptCount val="5"/>
                <c:pt idx="0">
                  <c:v>1951</c:v>
                </c:pt>
                <c:pt idx="1">
                  <c:v>2037</c:v>
                </c:pt>
                <c:pt idx="2">
                  <c:v>2085</c:v>
                </c:pt>
                <c:pt idx="3">
                  <c:v>2096</c:v>
                </c:pt>
                <c:pt idx="4">
                  <c:v>2100</c:v>
                </c:pt>
              </c:numCache>
            </c:numRef>
          </c:val>
          <c:extLst>
            <c:ext xmlns:c16="http://schemas.microsoft.com/office/drawing/2014/chart" uri="{C3380CC4-5D6E-409C-BE32-E72D297353CC}">
              <c16:uniqueId val="{00000000-5555-4ADD-8F9F-B757F2B4553C}"/>
            </c:ext>
          </c:extLst>
        </c:ser>
        <c:dLbls>
          <c:showLegendKey val="0"/>
          <c:showVal val="0"/>
          <c:showCatName val="0"/>
          <c:showSerName val="0"/>
          <c:showPercent val="0"/>
          <c:showBubbleSize val="0"/>
        </c:dLbls>
        <c:gapWidth val="219"/>
        <c:overlap val="-27"/>
        <c:axId val="926508200"/>
        <c:axId val="926518040"/>
      </c:barChart>
      <c:catAx>
        <c:axId val="926508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IN" sz="1000" b="1"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926518040"/>
        <c:crosses val="autoZero"/>
        <c:auto val="1"/>
        <c:lblAlgn val="ctr"/>
        <c:lblOffset val="100"/>
        <c:noMultiLvlLbl val="0"/>
      </c:catAx>
      <c:valAx>
        <c:axId val="926518040"/>
        <c:scaling>
          <c:orientation val="minMax"/>
        </c:scaling>
        <c:delete val="1"/>
        <c:axPos val="l"/>
        <c:numFmt formatCode="_ * #,##0_ ;_ * \-#,##0_ ;_ * &quot;-&quot;??_ ;_ @_ " sourceLinked="1"/>
        <c:majorTickMark val="none"/>
        <c:minorTickMark val="none"/>
        <c:tickLblPos val="nextTo"/>
        <c:crossAx val="926508200"/>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0.70920000000000005</c:v>
                </c:pt>
                <c:pt idx="1">
                  <c:v>0.73109999999999997</c:v>
                </c:pt>
                <c:pt idx="2">
                  <c:v>0.74950000000000006</c:v>
                </c:pt>
                <c:pt idx="3">
                  <c:v>0.75029999999999997</c:v>
                </c:pt>
                <c:pt idx="4">
                  <c:v>0.76219999999999999</c:v>
                </c:pt>
                <c:pt idx="5">
                  <c:v>0.66210000000000002</c:v>
                </c:pt>
                <c:pt idx="6">
                  <c:v>0.72150000000000003</c:v>
                </c:pt>
                <c:pt idx="7">
                  <c:v>0.74609999999999999</c:v>
                </c:pt>
                <c:pt idx="8">
                  <c:v>0.75390000000000001</c:v>
                </c:pt>
                <c:pt idx="9">
                  <c:v>0.77690000000000003</c:v>
                </c:pt>
                <c:pt idx="10">
                  <c:v>0.79</c:v>
                </c:pt>
                <c:pt idx="11">
                  <c:v>0.81010000000000004</c:v>
                </c:pt>
                <c:pt idx="12">
                  <c:v>0.81789999999999996</c:v>
                </c:pt>
                <c:pt idx="13">
                  <c:v>0.83789999999999998</c:v>
                </c:pt>
                <c:pt idx="14">
                  <c:v>0.84309999999999996</c:v>
                </c:pt>
                <c:pt idx="15">
                  <c:v>0.8659</c:v>
                </c:pt>
              </c:numCache>
            </c:numRef>
          </c:val>
          <c:extLst>
            <c:ext xmlns:c16="http://schemas.microsoft.com/office/drawing/2014/chart" uri="{C3380CC4-5D6E-409C-BE32-E72D297353CC}">
              <c16:uniqueId val="{00000000-A19C-4D00-90D6-EA45BD3B311C}"/>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8.379999999999999</c:v>
                </c:pt>
                <c:pt idx="1">
                  <c:v>7.360000000000011</c:v>
                </c:pt>
                <c:pt idx="2">
                  <c:v>7.2000000000000064</c:v>
                </c:pt>
                <c:pt idx="3">
                  <c:v>6.9300000000000139</c:v>
                </c:pt>
                <c:pt idx="4">
                  <c:v>6.6199999999999921</c:v>
                </c:pt>
                <c:pt idx="5">
                  <c:v>7.7099999999999946</c:v>
                </c:pt>
                <c:pt idx="6">
                  <c:v>6.3399999999999901</c:v>
                </c:pt>
                <c:pt idx="7">
                  <c:v>6.1199999999999921</c:v>
                </c:pt>
                <c:pt idx="8">
                  <c:v>5.8899999999999952</c:v>
                </c:pt>
                <c:pt idx="9">
                  <c:v>5.9199999999999919</c:v>
                </c:pt>
                <c:pt idx="10">
                  <c:v>5.6499999999999995</c:v>
                </c:pt>
                <c:pt idx="11">
                  <c:v>5.5300000000000127</c:v>
                </c:pt>
                <c:pt idx="12">
                  <c:v>5.4399999999999888</c:v>
                </c:pt>
                <c:pt idx="13">
                  <c:v>5.3500000000000103</c:v>
                </c:pt>
                <c:pt idx="14">
                  <c:v>5.24</c:v>
                </c:pt>
                <c:pt idx="15">
                  <c:v>5.1499999999999879</c:v>
                </c:pt>
              </c:numCache>
            </c:numRef>
          </c:val>
          <c:extLst>
            <c:ext xmlns:c16="http://schemas.microsoft.com/office/drawing/2014/chart" uri="{C3380CC4-5D6E-409C-BE32-E72D297353CC}">
              <c16:uniqueId val="{00000000-12B9-4D84-9112-01E8E43FA127}"/>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5.9499999999999993</c:v>
                </c:pt>
                <c:pt idx="1">
                  <c:v>6.4</c:v>
                </c:pt>
                <c:pt idx="2">
                  <c:v>6.419999999999999</c:v>
                </c:pt>
                <c:pt idx="3">
                  <c:v>6.4600000000000009</c:v>
                </c:pt>
                <c:pt idx="4">
                  <c:v>6.41</c:v>
                </c:pt>
                <c:pt idx="5">
                  <c:v>6.419999999999999</c:v>
                </c:pt>
                <c:pt idx="6">
                  <c:v>6.419999999999999</c:v>
                </c:pt>
                <c:pt idx="7">
                  <c:v>6.419999999999999</c:v>
                </c:pt>
                <c:pt idx="8">
                  <c:v>6.4399999999999995</c:v>
                </c:pt>
                <c:pt idx="9">
                  <c:v>6.45</c:v>
                </c:pt>
                <c:pt idx="10">
                  <c:v>6.47</c:v>
                </c:pt>
                <c:pt idx="11">
                  <c:v>6.4799999999999995</c:v>
                </c:pt>
                <c:pt idx="12">
                  <c:v>6.47</c:v>
                </c:pt>
                <c:pt idx="13">
                  <c:v>6.49</c:v>
                </c:pt>
                <c:pt idx="14">
                  <c:v>6.5</c:v>
                </c:pt>
                <c:pt idx="15">
                  <c:v>6.5100000000000007</c:v>
                </c:pt>
              </c:numCache>
            </c:numRef>
          </c:val>
          <c:extLst>
            <c:ext xmlns:c16="http://schemas.microsoft.com/office/drawing/2014/chart" uri="{C3380CC4-5D6E-409C-BE32-E72D297353CC}">
              <c16:uniqueId val="{00000001-12B9-4D84-9112-01E8E43FA127}"/>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7.4399999999999995</c:v>
                </c:pt>
                <c:pt idx="1">
                  <c:v>7.1800000000000006</c:v>
                </c:pt>
                <c:pt idx="2">
                  <c:v>7.19</c:v>
                </c:pt>
                <c:pt idx="3">
                  <c:v>7.1</c:v>
                </c:pt>
                <c:pt idx="4">
                  <c:v>7.1400000000000006</c:v>
                </c:pt>
                <c:pt idx="5">
                  <c:v>6.97</c:v>
                </c:pt>
                <c:pt idx="6">
                  <c:v>6.84</c:v>
                </c:pt>
                <c:pt idx="7">
                  <c:v>6.8500000000000005</c:v>
                </c:pt>
                <c:pt idx="8">
                  <c:v>6.8599999999999994</c:v>
                </c:pt>
                <c:pt idx="9">
                  <c:v>6.8599999999999994</c:v>
                </c:pt>
                <c:pt idx="10">
                  <c:v>6.87</c:v>
                </c:pt>
                <c:pt idx="11">
                  <c:v>6.88</c:v>
                </c:pt>
                <c:pt idx="12">
                  <c:v>6.9</c:v>
                </c:pt>
                <c:pt idx="13">
                  <c:v>6.8900000000000006</c:v>
                </c:pt>
                <c:pt idx="14">
                  <c:v>6.9099999999999993</c:v>
                </c:pt>
                <c:pt idx="15">
                  <c:v>6.92</c:v>
                </c:pt>
              </c:numCache>
            </c:numRef>
          </c:val>
          <c:extLst>
            <c:ext xmlns:c16="http://schemas.microsoft.com/office/drawing/2014/chart" uri="{C3380CC4-5D6E-409C-BE32-E72D297353CC}">
              <c16:uniqueId val="{00000002-12B9-4D84-9112-01E8E43FA127}"/>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18.920000000000002</c:v>
                </c:pt>
                <c:pt idx="1">
                  <c:v>19.329999999999998</c:v>
                </c:pt>
                <c:pt idx="2">
                  <c:v>19.29</c:v>
                </c:pt>
                <c:pt idx="3">
                  <c:v>19.28</c:v>
                </c:pt>
                <c:pt idx="4">
                  <c:v>19.25</c:v>
                </c:pt>
                <c:pt idx="5">
                  <c:v>19.21</c:v>
                </c:pt>
                <c:pt idx="6">
                  <c:v>19.16</c:v>
                </c:pt>
                <c:pt idx="7">
                  <c:v>19.18</c:v>
                </c:pt>
                <c:pt idx="8">
                  <c:v>19.2</c:v>
                </c:pt>
                <c:pt idx="9">
                  <c:v>19.23</c:v>
                </c:pt>
                <c:pt idx="10">
                  <c:v>19.220000000000002</c:v>
                </c:pt>
                <c:pt idx="11">
                  <c:v>19.21</c:v>
                </c:pt>
                <c:pt idx="12">
                  <c:v>19.23</c:v>
                </c:pt>
                <c:pt idx="13">
                  <c:v>19.239999999999998</c:v>
                </c:pt>
                <c:pt idx="14">
                  <c:v>19.25</c:v>
                </c:pt>
                <c:pt idx="15">
                  <c:v>19.259999999999998</c:v>
                </c:pt>
              </c:numCache>
            </c:numRef>
          </c:val>
          <c:extLst>
            <c:ext xmlns:c16="http://schemas.microsoft.com/office/drawing/2014/chart" uri="{C3380CC4-5D6E-409C-BE32-E72D297353CC}">
              <c16:uniqueId val="{00000003-12B9-4D84-9112-01E8E43FA127}"/>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19.91</c:v>
                </c:pt>
                <c:pt idx="1">
                  <c:v>20.07</c:v>
                </c:pt>
                <c:pt idx="2">
                  <c:v>20.23</c:v>
                </c:pt>
                <c:pt idx="3">
                  <c:v>20.59</c:v>
                </c:pt>
                <c:pt idx="4">
                  <c:v>20.76</c:v>
                </c:pt>
                <c:pt idx="5">
                  <c:v>20.46</c:v>
                </c:pt>
                <c:pt idx="6">
                  <c:v>21.34</c:v>
                </c:pt>
                <c:pt idx="7">
                  <c:v>21.37</c:v>
                </c:pt>
                <c:pt idx="8">
                  <c:v>21.42</c:v>
                </c:pt>
                <c:pt idx="9">
                  <c:v>21.44</c:v>
                </c:pt>
                <c:pt idx="10">
                  <c:v>21.47</c:v>
                </c:pt>
                <c:pt idx="11">
                  <c:v>21.47</c:v>
                </c:pt>
                <c:pt idx="12">
                  <c:v>21.51</c:v>
                </c:pt>
                <c:pt idx="13">
                  <c:v>21.5</c:v>
                </c:pt>
                <c:pt idx="14">
                  <c:v>21.55</c:v>
                </c:pt>
                <c:pt idx="15">
                  <c:v>21.560000000000002</c:v>
                </c:pt>
              </c:numCache>
            </c:numRef>
          </c:val>
          <c:extLst>
            <c:ext xmlns:c16="http://schemas.microsoft.com/office/drawing/2014/chart" uri="{C3380CC4-5D6E-409C-BE32-E72D297353CC}">
              <c16:uniqueId val="{00000004-12B9-4D84-9112-01E8E43FA127}"/>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39.4</c:v>
                </c:pt>
                <c:pt idx="1">
                  <c:v>39.660000000000004</c:v>
                </c:pt>
                <c:pt idx="2">
                  <c:v>39.67</c:v>
                </c:pt>
                <c:pt idx="3">
                  <c:v>39.64</c:v>
                </c:pt>
                <c:pt idx="4">
                  <c:v>39.82</c:v>
                </c:pt>
                <c:pt idx="5">
                  <c:v>39.229999999999997</c:v>
                </c:pt>
                <c:pt idx="6">
                  <c:v>39.900000000000006</c:v>
                </c:pt>
                <c:pt idx="7">
                  <c:v>40.06</c:v>
                </c:pt>
                <c:pt idx="8">
                  <c:v>40.19</c:v>
                </c:pt>
                <c:pt idx="9">
                  <c:v>40.1</c:v>
                </c:pt>
                <c:pt idx="10">
                  <c:v>40.32</c:v>
                </c:pt>
                <c:pt idx="11">
                  <c:v>40.43</c:v>
                </c:pt>
                <c:pt idx="12">
                  <c:v>40.450000000000003</c:v>
                </c:pt>
                <c:pt idx="13">
                  <c:v>40.53</c:v>
                </c:pt>
                <c:pt idx="14">
                  <c:v>40.550000000000004</c:v>
                </c:pt>
                <c:pt idx="15">
                  <c:v>40.6</c:v>
                </c:pt>
              </c:numCache>
            </c:numRef>
          </c:val>
          <c:extLst>
            <c:ext xmlns:c16="http://schemas.microsoft.com/office/drawing/2014/chart" uri="{C3380CC4-5D6E-409C-BE32-E72D297353CC}">
              <c16:uniqueId val="{00000005-12B9-4D84-9112-01E8E43FA12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5575115126113113"/>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9.4100000000000072</c:v>
                </c:pt>
                <c:pt idx="1">
                  <c:v>9.4199999999999946</c:v>
                </c:pt>
                <c:pt idx="2">
                  <c:v>10.060000000000002</c:v>
                </c:pt>
                <c:pt idx="3">
                  <c:v>10.410000000000007</c:v>
                </c:pt>
                <c:pt idx="4">
                  <c:v>10.610000000000008</c:v>
                </c:pt>
                <c:pt idx="5">
                  <c:v>10.840000000000005</c:v>
                </c:pt>
                <c:pt idx="6">
                  <c:v>10.744000000000009</c:v>
                </c:pt>
                <c:pt idx="7">
                  <c:v>10.539999999999994</c:v>
                </c:pt>
                <c:pt idx="8">
                  <c:v>10.557400000000017</c:v>
                </c:pt>
                <c:pt idx="9">
                  <c:v>10.408000000000007</c:v>
                </c:pt>
                <c:pt idx="10">
                  <c:v>10.389999999999999</c:v>
                </c:pt>
                <c:pt idx="11">
                  <c:v>10.1248</c:v>
                </c:pt>
                <c:pt idx="12">
                  <c:v>9.8806000000000171</c:v>
                </c:pt>
                <c:pt idx="13">
                  <c:v>9.6960000000000051</c:v>
                </c:pt>
                <c:pt idx="14">
                  <c:v>9.5260000000000016</c:v>
                </c:pt>
                <c:pt idx="15">
                  <c:v>9.4380000000000024</c:v>
                </c:pt>
              </c:numCache>
            </c:numRef>
          </c:val>
          <c:extLst>
            <c:ext xmlns:c16="http://schemas.microsoft.com/office/drawing/2014/chart" uri="{C3380CC4-5D6E-409C-BE32-E72D297353CC}">
              <c16:uniqueId val="{00000000-6597-49E9-AAAA-0B301611F69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2.21</c:v>
                </c:pt>
                <c:pt idx="1">
                  <c:v>2.17</c:v>
                </c:pt>
                <c:pt idx="2">
                  <c:v>2.15</c:v>
                </c:pt>
                <c:pt idx="3">
                  <c:v>2</c:v>
                </c:pt>
                <c:pt idx="4">
                  <c:v>1.96</c:v>
                </c:pt>
                <c:pt idx="5">
                  <c:v>1.92</c:v>
                </c:pt>
                <c:pt idx="6">
                  <c:v>1.95</c:v>
                </c:pt>
                <c:pt idx="7">
                  <c:v>1.94</c:v>
                </c:pt>
                <c:pt idx="8">
                  <c:v>1.96</c:v>
                </c:pt>
                <c:pt idx="9">
                  <c:v>1.9720000000000002</c:v>
                </c:pt>
                <c:pt idx="10">
                  <c:v>2</c:v>
                </c:pt>
                <c:pt idx="11">
                  <c:v>2.0099999999999998</c:v>
                </c:pt>
                <c:pt idx="12">
                  <c:v>2.0500000000000003</c:v>
                </c:pt>
                <c:pt idx="13">
                  <c:v>2.024</c:v>
                </c:pt>
                <c:pt idx="14">
                  <c:v>2.04</c:v>
                </c:pt>
                <c:pt idx="15">
                  <c:v>2.0499999999999998</c:v>
                </c:pt>
              </c:numCache>
            </c:numRef>
          </c:val>
          <c:extLst>
            <c:ext xmlns:c16="http://schemas.microsoft.com/office/drawing/2014/chart" uri="{C3380CC4-5D6E-409C-BE32-E72D297353CC}">
              <c16:uniqueId val="{00000001-6597-49E9-AAAA-0B301611F69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2.73</c:v>
                </c:pt>
                <c:pt idx="1">
                  <c:v>2.8400000000000003</c:v>
                </c:pt>
                <c:pt idx="2">
                  <c:v>2.86</c:v>
                </c:pt>
                <c:pt idx="3">
                  <c:v>2.96</c:v>
                </c:pt>
                <c:pt idx="4">
                  <c:v>3.06</c:v>
                </c:pt>
                <c:pt idx="5">
                  <c:v>3.15</c:v>
                </c:pt>
                <c:pt idx="6">
                  <c:v>3.2399999999999998</c:v>
                </c:pt>
                <c:pt idx="7">
                  <c:v>3.3000000000000003</c:v>
                </c:pt>
                <c:pt idx="8">
                  <c:v>3.26</c:v>
                </c:pt>
                <c:pt idx="9">
                  <c:v>3.4099999999999997</c:v>
                </c:pt>
                <c:pt idx="10">
                  <c:v>3.46</c:v>
                </c:pt>
                <c:pt idx="11">
                  <c:v>3.53</c:v>
                </c:pt>
                <c:pt idx="12">
                  <c:v>3.6700000000000004</c:v>
                </c:pt>
                <c:pt idx="13">
                  <c:v>3.73</c:v>
                </c:pt>
                <c:pt idx="14">
                  <c:v>3.8699999999999997</c:v>
                </c:pt>
                <c:pt idx="15">
                  <c:v>3.92</c:v>
                </c:pt>
              </c:numCache>
            </c:numRef>
          </c:val>
          <c:extLst>
            <c:ext xmlns:c16="http://schemas.microsoft.com/office/drawing/2014/chart" uri="{C3380CC4-5D6E-409C-BE32-E72D297353CC}">
              <c16:uniqueId val="{00000002-6597-49E9-AAAA-0B301611F69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2.64</c:v>
                </c:pt>
                <c:pt idx="1">
                  <c:v>2.73</c:v>
                </c:pt>
                <c:pt idx="2">
                  <c:v>2.7199999999999998</c:v>
                </c:pt>
                <c:pt idx="3">
                  <c:v>2.76</c:v>
                </c:pt>
                <c:pt idx="4">
                  <c:v>2.94</c:v>
                </c:pt>
                <c:pt idx="5">
                  <c:v>3.0499999999999994</c:v>
                </c:pt>
                <c:pt idx="6">
                  <c:v>3.1259999999999994</c:v>
                </c:pt>
                <c:pt idx="7">
                  <c:v>3.2199999999999998</c:v>
                </c:pt>
                <c:pt idx="8">
                  <c:v>3.26</c:v>
                </c:pt>
                <c:pt idx="9">
                  <c:v>3.34</c:v>
                </c:pt>
                <c:pt idx="10">
                  <c:v>3.2399999999999998</c:v>
                </c:pt>
                <c:pt idx="11">
                  <c:v>3.45</c:v>
                </c:pt>
                <c:pt idx="12">
                  <c:v>3.54</c:v>
                </c:pt>
                <c:pt idx="13">
                  <c:v>3.6799999999999997</c:v>
                </c:pt>
                <c:pt idx="14">
                  <c:v>3.734</c:v>
                </c:pt>
                <c:pt idx="15">
                  <c:v>3.8099999999999996</c:v>
                </c:pt>
              </c:numCache>
            </c:numRef>
          </c:val>
          <c:extLst>
            <c:ext xmlns:c16="http://schemas.microsoft.com/office/drawing/2014/chart" uri="{C3380CC4-5D6E-409C-BE32-E72D297353CC}">
              <c16:uniqueId val="{00000003-6597-49E9-AAAA-0B301611F69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83.009999999999991</c:v>
                </c:pt>
                <c:pt idx="1">
                  <c:v>82.84</c:v>
                </c:pt>
                <c:pt idx="2">
                  <c:v>82.210000000000008</c:v>
                </c:pt>
                <c:pt idx="3">
                  <c:v>81.87</c:v>
                </c:pt>
                <c:pt idx="4">
                  <c:v>81.430000000000007</c:v>
                </c:pt>
                <c:pt idx="5">
                  <c:v>81.040000000000006</c:v>
                </c:pt>
                <c:pt idx="6">
                  <c:v>80.94</c:v>
                </c:pt>
                <c:pt idx="7">
                  <c:v>81</c:v>
                </c:pt>
                <c:pt idx="8">
                  <c:v>80.962599999999995</c:v>
                </c:pt>
                <c:pt idx="9">
                  <c:v>80.87</c:v>
                </c:pt>
                <c:pt idx="10">
                  <c:v>80.910000000000011</c:v>
                </c:pt>
                <c:pt idx="11">
                  <c:v>80.885199999999998</c:v>
                </c:pt>
                <c:pt idx="12">
                  <c:v>80.859399999999994</c:v>
                </c:pt>
                <c:pt idx="13">
                  <c:v>80.87</c:v>
                </c:pt>
                <c:pt idx="14">
                  <c:v>80.83</c:v>
                </c:pt>
                <c:pt idx="15">
                  <c:v>80.781999999999996</c:v>
                </c:pt>
              </c:numCache>
            </c:numRef>
          </c:val>
          <c:extLst>
            <c:ext xmlns:c16="http://schemas.microsoft.com/office/drawing/2014/chart" uri="{C3380CC4-5D6E-409C-BE32-E72D297353CC}">
              <c16:uniqueId val="{00000004-6597-49E9-AAAA-0B301611F6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43.897890705410283</c:v>
                </c:pt>
                <c:pt idx="1">
                  <c:v>44.447554345679862</c:v>
                </c:pt>
                <c:pt idx="2">
                  <c:v>44.322352323757229</c:v>
                </c:pt>
                <c:pt idx="3">
                  <c:v>45.970743287669656</c:v>
                </c:pt>
                <c:pt idx="4">
                  <c:v>46.23591654752456</c:v>
                </c:pt>
                <c:pt idx="5">
                  <c:v>45.459084842487705</c:v>
                </c:pt>
              </c:numCache>
            </c:numRef>
          </c:val>
          <c:extLst>
            <c:ext xmlns:c16="http://schemas.microsoft.com/office/drawing/2014/chart" uri="{C3380CC4-5D6E-409C-BE32-E72D297353CC}">
              <c16:uniqueId val="{00000000-DFA8-43F9-8FA1-75783F000B80}"/>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56.102109294589717</c:v>
                </c:pt>
                <c:pt idx="1">
                  <c:v>55.552445654320138</c:v>
                </c:pt>
                <c:pt idx="2">
                  <c:v>55.677647676242771</c:v>
                </c:pt>
                <c:pt idx="3">
                  <c:v>54.029256712330344</c:v>
                </c:pt>
                <c:pt idx="4">
                  <c:v>53.76408345247544</c:v>
                </c:pt>
                <c:pt idx="5">
                  <c:v>54.540915157512295</c:v>
                </c:pt>
              </c:numCache>
            </c:numRef>
          </c:val>
          <c:extLst>
            <c:ext xmlns:c16="http://schemas.microsoft.com/office/drawing/2014/chart" uri="{C3380CC4-5D6E-409C-BE32-E72D297353CC}">
              <c16:uniqueId val="{00000001-DFA8-43F9-8FA1-75783F000B8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12.46</c:v>
                </c:pt>
                <c:pt idx="1">
                  <c:v>12.479999999999999</c:v>
                </c:pt>
                <c:pt idx="2">
                  <c:v>11.99</c:v>
                </c:pt>
                <c:pt idx="3">
                  <c:v>11.23</c:v>
                </c:pt>
                <c:pt idx="4">
                  <c:v>10.86</c:v>
                </c:pt>
                <c:pt idx="5">
                  <c:v>11.459999999999999</c:v>
                </c:pt>
                <c:pt idx="6">
                  <c:v>9.6</c:v>
                </c:pt>
                <c:pt idx="7">
                  <c:v>9.5399999999999991</c:v>
                </c:pt>
                <c:pt idx="8">
                  <c:v>9.5299999999999994</c:v>
                </c:pt>
                <c:pt idx="9">
                  <c:v>9.4499999999999993</c:v>
                </c:pt>
                <c:pt idx="10">
                  <c:v>9.35</c:v>
                </c:pt>
                <c:pt idx="11">
                  <c:v>9.2899999999999991</c:v>
                </c:pt>
                <c:pt idx="12">
                  <c:v>9.1800000000000015</c:v>
                </c:pt>
                <c:pt idx="13">
                  <c:v>9.11</c:v>
                </c:pt>
                <c:pt idx="14">
                  <c:v>9.01</c:v>
                </c:pt>
                <c:pt idx="15">
                  <c:v>8.92</c:v>
                </c:pt>
              </c:numCache>
            </c:numRef>
          </c:val>
          <c:extLst>
            <c:ext xmlns:c16="http://schemas.microsoft.com/office/drawing/2014/chart" uri="{C3380CC4-5D6E-409C-BE32-E72D297353CC}">
              <c16:uniqueId val="{00000000-563F-4602-8E66-1365178A88A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38.029999999999994</c:v>
                </c:pt>
                <c:pt idx="1">
                  <c:v>37.519999999999996</c:v>
                </c:pt>
                <c:pt idx="2">
                  <c:v>37.639999999999993</c:v>
                </c:pt>
                <c:pt idx="3">
                  <c:v>36.930000000000007</c:v>
                </c:pt>
                <c:pt idx="4">
                  <c:v>36.799999999999997</c:v>
                </c:pt>
                <c:pt idx="5">
                  <c:v>36.880000000000003</c:v>
                </c:pt>
                <c:pt idx="6">
                  <c:v>35.99</c:v>
                </c:pt>
                <c:pt idx="7">
                  <c:v>36.01</c:v>
                </c:pt>
                <c:pt idx="8">
                  <c:v>35.699999999999996</c:v>
                </c:pt>
                <c:pt idx="9">
                  <c:v>35.699999999999996</c:v>
                </c:pt>
                <c:pt idx="10">
                  <c:v>35.68</c:v>
                </c:pt>
                <c:pt idx="11">
                  <c:v>35.68</c:v>
                </c:pt>
                <c:pt idx="12">
                  <c:v>35.63000000000001</c:v>
                </c:pt>
                <c:pt idx="13">
                  <c:v>35.589999999999996</c:v>
                </c:pt>
                <c:pt idx="14">
                  <c:v>35.56</c:v>
                </c:pt>
                <c:pt idx="15">
                  <c:v>35.51</c:v>
                </c:pt>
              </c:numCache>
            </c:numRef>
          </c:val>
          <c:extLst>
            <c:ext xmlns:c16="http://schemas.microsoft.com/office/drawing/2014/chart" uri="{C3380CC4-5D6E-409C-BE32-E72D297353CC}">
              <c16:uniqueId val="{00000001-563F-4602-8E66-1365178A88A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49.51</c:v>
                </c:pt>
                <c:pt idx="1">
                  <c:v>50</c:v>
                </c:pt>
                <c:pt idx="2">
                  <c:v>50.370000000000005</c:v>
                </c:pt>
                <c:pt idx="3">
                  <c:v>51.839999999999996</c:v>
                </c:pt>
                <c:pt idx="4">
                  <c:v>52.339999999999996</c:v>
                </c:pt>
                <c:pt idx="5">
                  <c:v>51.66</c:v>
                </c:pt>
                <c:pt idx="6">
                  <c:v>54.410000000000004</c:v>
                </c:pt>
                <c:pt idx="7">
                  <c:v>54.449999999999996</c:v>
                </c:pt>
                <c:pt idx="8">
                  <c:v>54.769999999999996</c:v>
                </c:pt>
                <c:pt idx="9">
                  <c:v>54.85</c:v>
                </c:pt>
                <c:pt idx="10">
                  <c:v>54.97</c:v>
                </c:pt>
                <c:pt idx="11">
                  <c:v>55.03</c:v>
                </c:pt>
                <c:pt idx="12">
                  <c:v>55.19</c:v>
                </c:pt>
                <c:pt idx="13">
                  <c:v>55.300000000000004</c:v>
                </c:pt>
                <c:pt idx="14">
                  <c:v>55.43</c:v>
                </c:pt>
                <c:pt idx="15">
                  <c:v>55.57</c:v>
                </c:pt>
              </c:numCache>
            </c:numRef>
          </c:val>
          <c:extLst>
            <c:ext xmlns:c16="http://schemas.microsoft.com/office/drawing/2014/chart" uri="{C3380CC4-5D6E-409C-BE32-E72D297353CC}">
              <c16:uniqueId val="{00000002-563F-4602-8E66-1365178A88A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5D3-400D-9350-20794AA3A0B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5D3-400D-9350-20794AA3A0B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5D3-400D-9350-20794AA3A0B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5D3-400D-9350-20794AA3A0B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5D3-400D-9350-20794AA3A0B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5D3-400D-9350-20794AA3A0B4}"/>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5D3-400D-9350-20794AA3A0B4}"/>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5D3-400D-9350-20794AA3A0B4}"/>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5D3-400D-9350-20794AA3A0B4}"/>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5D3-400D-9350-20794AA3A0B4}"/>
                </c:ext>
              </c:extLst>
            </c:dLbl>
            <c:dLbl>
              <c:idx val="4"/>
              <c:layout>
                <c:manualLayout>
                  <c:x val="9.3562508226294722E-2"/>
                  <c:y val="0.174154589371980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5D3-400D-9350-20794AA3A0B4}"/>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5D3-400D-9350-20794AA3A0B4}"/>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Olin Corporation</c:v>
                </c:pt>
                <c:pt idx="1">
                  <c:v>Huntsman Corporation</c:v>
                </c:pt>
                <c:pt idx="2">
                  <c:v>Hexion Inc.</c:v>
                </c:pt>
                <c:pt idx="3">
                  <c:v>Spolchemie A.S. </c:v>
                </c:pt>
                <c:pt idx="4">
                  <c:v>Alchemie Ltd.</c:v>
                </c:pt>
                <c:pt idx="5">
                  <c:v>Others</c:v>
                </c:pt>
              </c:strCache>
            </c:strRef>
          </c:cat>
          <c:val>
            <c:numRef>
              <c:f>Sheet1!$B$2:$B$7</c:f>
              <c:numCache>
                <c:formatCode>0.00%</c:formatCode>
                <c:ptCount val="6"/>
                <c:pt idx="0">
                  <c:v>0.2402</c:v>
                </c:pt>
                <c:pt idx="1">
                  <c:v>0.1273</c:v>
                </c:pt>
                <c:pt idx="2">
                  <c:v>0.10460000000000001</c:v>
                </c:pt>
                <c:pt idx="3">
                  <c:v>6.6800000000000012E-2</c:v>
                </c:pt>
                <c:pt idx="4">
                  <c:v>6.0599999999999994E-2</c:v>
                </c:pt>
                <c:pt idx="5">
                  <c:v>0.40049999999999997</c:v>
                </c:pt>
              </c:numCache>
            </c:numRef>
          </c:val>
          <c:extLst>
            <c:ext xmlns:c16="http://schemas.microsoft.com/office/drawing/2014/chart" uri="{C3380CC4-5D6E-409C-BE32-E72D297353CC}">
              <c16:uniqueId val="{00000010-95D3-400D-9350-20794AA3A0B4}"/>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835-48D5-9996-E0AFFF219937}"/>
              </c:ext>
            </c:extLst>
          </c:dPt>
          <c:dPt>
            <c:idx val="5"/>
            <c:invertIfNegative val="0"/>
            <c:bubble3D val="0"/>
            <c:extLst>
              <c:ext xmlns:c16="http://schemas.microsoft.com/office/drawing/2014/chart" uri="{C3380CC4-5D6E-409C-BE32-E72D297353CC}">
                <c16:uniqueId val="{00000001-0835-48D5-9996-E0AFFF219937}"/>
              </c:ext>
            </c:extLst>
          </c:dPt>
          <c:dPt>
            <c:idx val="6"/>
            <c:invertIfNegative val="0"/>
            <c:bubble3D val="0"/>
            <c:extLst>
              <c:ext xmlns:c16="http://schemas.microsoft.com/office/drawing/2014/chart" uri="{C3380CC4-5D6E-409C-BE32-E72D297353CC}">
                <c16:uniqueId val="{00000002-0835-48D5-9996-E0AFFF219937}"/>
              </c:ext>
            </c:extLst>
          </c:dPt>
          <c:dPt>
            <c:idx val="7"/>
            <c:invertIfNegative val="0"/>
            <c:bubble3D val="0"/>
            <c:extLst>
              <c:ext xmlns:c16="http://schemas.microsoft.com/office/drawing/2014/chart" uri="{C3380CC4-5D6E-409C-BE32-E72D297353CC}">
                <c16:uniqueId val="{00000003-0835-48D5-9996-E0AFFF219937}"/>
              </c:ext>
            </c:extLst>
          </c:dPt>
          <c:dPt>
            <c:idx val="8"/>
            <c:invertIfNegative val="0"/>
            <c:bubble3D val="0"/>
            <c:extLst>
              <c:ext xmlns:c16="http://schemas.microsoft.com/office/drawing/2014/chart" uri="{C3380CC4-5D6E-409C-BE32-E72D297353CC}">
                <c16:uniqueId val="{00000004-0835-48D5-9996-E0AFFF219937}"/>
              </c:ext>
            </c:extLst>
          </c:dPt>
          <c:dPt>
            <c:idx val="9"/>
            <c:invertIfNegative val="0"/>
            <c:bubble3D val="0"/>
            <c:extLst>
              <c:ext xmlns:c16="http://schemas.microsoft.com/office/drawing/2014/chart" uri="{C3380CC4-5D6E-409C-BE32-E72D297353CC}">
                <c16:uniqueId val="{00000005-0835-48D5-9996-E0AFFF219937}"/>
              </c:ext>
            </c:extLst>
          </c:dPt>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427</c:v>
                </c:pt>
                <c:pt idx="5">
                  <c:v>427</c:v>
                </c:pt>
                <c:pt idx="6">
                  <c:v>427</c:v>
                </c:pt>
                <c:pt idx="7">
                  <c:v>427</c:v>
                </c:pt>
                <c:pt idx="8">
                  <c:v>427</c:v>
                </c:pt>
                <c:pt idx="9">
                  <c:v>427</c:v>
                </c:pt>
                <c:pt idx="10">
                  <c:v>427</c:v>
                </c:pt>
                <c:pt idx="11">
                  <c:v>427</c:v>
                </c:pt>
                <c:pt idx="12">
                  <c:v>427</c:v>
                </c:pt>
                <c:pt idx="13">
                  <c:v>427</c:v>
                </c:pt>
                <c:pt idx="14">
                  <c:v>427</c:v>
                </c:pt>
                <c:pt idx="15">
                  <c:v>427</c:v>
                </c:pt>
              </c:numCache>
            </c:numRef>
          </c:val>
          <c:extLst>
            <c:ext xmlns:c16="http://schemas.microsoft.com/office/drawing/2014/chart" uri="{C3380CC4-5D6E-409C-BE32-E72D297353CC}">
              <c16:uniqueId val="{00000006-0835-48D5-9996-E0AFFF21993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321.43470588235294</c:v>
                </c:pt>
                <c:pt idx="1">
                  <c:v>325.37058823529418</c:v>
                </c:pt>
                <c:pt idx="2">
                  <c:v>318.49</c:v>
                </c:pt>
                <c:pt idx="3">
                  <c:v>311.86599999999999</c:v>
                </c:pt>
                <c:pt idx="4">
                  <c:v>320.18</c:v>
                </c:pt>
                <c:pt idx="5">
                  <c:v>287.36</c:v>
                </c:pt>
                <c:pt idx="6">
                  <c:v>299.04000000000002</c:v>
                </c:pt>
                <c:pt idx="7">
                  <c:v>308.25</c:v>
                </c:pt>
                <c:pt idx="8">
                  <c:v>308.25</c:v>
                </c:pt>
                <c:pt idx="9">
                  <c:v>319.85999999999996</c:v>
                </c:pt>
                <c:pt idx="10">
                  <c:v>319.85999999999996</c:v>
                </c:pt>
                <c:pt idx="11">
                  <c:v>330.8</c:v>
                </c:pt>
                <c:pt idx="12">
                  <c:v>330.8</c:v>
                </c:pt>
                <c:pt idx="13">
                  <c:v>346.15000000000003</c:v>
                </c:pt>
                <c:pt idx="14">
                  <c:v>346.15000000000003</c:v>
                </c:pt>
                <c:pt idx="15">
                  <c:v>356.56</c:v>
                </c:pt>
              </c:numCache>
            </c:numRef>
          </c:val>
          <c:extLst>
            <c:ext xmlns:c16="http://schemas.microsoft.com/office/drawing/2014/chart" uri="{C3380CC4-5D6E-409C-BE32-E72D297353CC}">
              <c16:uniqueId val="{00000007-0835-48D5-9996-E0AFFF21993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4522606413328768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D23-4998-9498-E26D034BFD36}"/>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D23-4998-9498-E26D034BFD36}"/>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D23-4998-9498-E26D034BFD36}"/>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D23-4998-9498-E26D034BFD36}"/>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D23-4998-9498-E26D034BFD36}"/>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D23-4998-9498-E26D034BFD36}"/>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D23-4998-9498-E26D034BFD36}"/>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D23-4998-9498-E26D034BFD36}"/>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298.86201176470593</c:v>
                </c:pt>
                <c:pt idx="1">
                  <c:v>308.86317647058837</c:v>
                </c:pt>
                <c:pt idx="2">
                  <c:v>318.23020000000002</c:v>
                </c:pt>
                <c:pt idx="3">
                  <c:v>326.42867999999999</c:v>
                </c:pt>
                <c:pt idx="4">
                  <c:v>336.59539999999998</c:v>
                </c:pt>
                <c:pt idx="5">
                  <c:v>316.57879999999994</c:v>
                </c:pt>
                <c:pt idx="6">
                  <c:v>334.65544947999996</c:v>
                </c:pt>
                <c:pt idx="7">
                  <c:v>350.11653124597598</c:v>
                </c:pt>
                <c:pt idx="8">
                  <c:v>366.62454022065776</c:v>
                </c:pt>
                <c:pt idx="9">
                  <c:v>382.09303919118298</c:v>
                </c:pt>
                <c:pt idx="10">
                  <c:v>397.03811754621591</c:v>
                </c:pt>
                <c:pt idx="11">
                  <c:v>412.08130177565533</c:v>
                </c:pt>
                <c:pt idx="12">
                  <c:v>426.05392880065187</c:v>
                </c:pt>
                <c:pt idx="13">
                  <c:v>439.34756013530591</c:v>
                </c:pt>
                <c:pt idx="14">
                  <c:v>452.04117940378524</c:v>
                </c:pt>
                <c:pt idx="15">
                  <c:v>465.25660530807579</c:v>
                </c:pt>
              </c:numCache>
            </c:numRef>
          </c:val>
          <c:extLst>
            <c:ext xmlns:c16="http://schemas.microsoft.com/office/drawing/2014/chart" uri="{C3380CC4-5D6E-409C-BE32-E72D297353CC}">
              <c16:uniqueId val="{0000000E-1D23-4998-9498-E26D034BFD36}"/>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1EE4-4AC4-9F68-7D659AE8F938}"/>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1EE4-4AC4-9F68-7D659AE8F938}"/>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1EE4-4AC4-9F68-7D659AE8F938}"/>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1EE4-4AC4-9F68-7D659AE8F938}"/>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1EE4-4AC4-9F68-7D659AE8F938}"/>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E4-4AC4-9F68-7D659AE8F938}"/>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E4-4AC4-9F68-7D659AE8F938}"/>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E4-4AC4-9F68-7D659AE8F938}"/>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2753.5550440610023</c:v>
                </c:pt>
                <c:pt idx="1">
                  <c:v>2891.2939075246313</c:v>
                </c:pt>
                <c:pt idx="2">
                  <c:v>3110.4380534713791</c:v>
                </c:pt>
                <c:pt idx="3">
                  <c:v>3187.1406083780485</c:v>
                </c:pt>
                <c:pt idx="4">
                  <c:v>3364.6494762948014</c:v>
                </c:pt>
                <c:pt idx="5">
                  <c:v>3261.0786066666665</c:v>
                </c:pt>
                <c:pt idx="6">
                  <c:v>3493.8847493613334</c:v>
                </c:pt>
                <c:pt idx="7">
                  <c:v>3718.9566984430303</c:v>
                </c:pt>
                <c:pt idx="8">
                  <c:v>3939.2224010013674</c:v>
                </c:pt>
                <c:pt idx="9">
                  <c:v>4172.3060866181504</c:v>
                </c:pt>
                <c:pt idx="10">
                  <c:v>4399.7090902196423</c:v>
                </c:pt>
                <c:pt idx="11">
                  <c:v>4615.8378581602692</c:v>
                </c:pt>
                <c:pt idx="12">
                  <c:v>4834.6192767547418</c:v>
                </c:pt>
                <c:pt idx="13">
                  <c:v>5055.4050015884777</c:v>
                </c:pt>
                <c:pt idx="14">
                  <c:v>5280.5390131454778</c:v>
                </c:pt>
                <c:pt idx="15">
                  <c:v>5511.294512573988</c:v>
                </c:pt>
              </c:numCache>
            </c:numRef>
          </c:val>
          <c:extLst>
            <c:ext xmlns:c16="http://schemas.microsoft.com/office/drawing/2014/chart" uri="{C3380CC4-5D6E-409C-BE32-E72D297353CC}">
              <c16:uniqueId val="{0000000D-1EE4-4AC4-9F68-7D659AE8F938}"/>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6500"/>
          <c:min val="200"/>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75.28</c:v>
                </c:pt>
                <c:pt idx="1">
                  <c:v>76.2</c:v>
                </c:pt>
                <c:pt idx="2">
                  <c:v>74.59</c:v>
                </c:pt>
                <c:pt idx="3">
                  <c:v>73.040000000000006</c:v>
                </c:pt>
                <c:pt idx="4">
                  <c:v>74.98</c:v>
                </c:pt>
                <c:pt idx="5">
                  <c:v>67.300000000000011</c:v>
                </c:pt>
                <c:pt idx="6">
                  <c:v>70.03</c:v>
                </c:pt>
                <c:pt idx="7">
                  <c:v>72.19</c:v>
                </c:pt>
                <c:pt idx="8">
                  <c:v>72.19</c:v>
                </c:pt>
                <c:pt idx="9">
                  <c:v>74.91</c:v>
                </c:pt>
                <c:pt idx="10">
                  <c:v>74.91</c:v>
                </c:pt>
                <c:pt idx="11">
                  <c:v>77.47</c:v>
                </c:pt>
                <c:pt idx="12">
                  <c:v>77.47</c:v>
                </c:pt>
                <c:pt idx="13">
                  <c:v>81.069999999999993</c:v>
                </c:pt>
                <c:pt idx="14">
                  <c:v>81.069999999999993</c:v>
                </c:pt>
                <c:pt idx="15">
                  <c:v>83.5</c:v>
                </c:pt>
              </c:numCache>
            </c:numRef>
          </c:val>
          <c:extLst>
            <c:ext xmlns:c16="http://schemas.microsoft.com/office/drawing/2014/chart" uri="{C3380CC4-5D6E-409C-BE32-E72D297353CC}">
              <c16:uniqueId val="{00000000-E8BC-46D4-ACBA-F86EE4073F0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General"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4.43</c:v>
                </c:pt>
                <c:pt idx="1">
                  <c:v>3.27</c:v>
                </c:pt>
                <c:pt idx="2">
                  <c:v>3.25</c:v>
                </c:pt>
                <c:pt idx="3">
                  <c:v>3.29</c:v>
                </c:pt>
                <c:pt idx="4">
                  <c:v>3.2300000000000004</c:v>
                </c:pt>
                <c:pt idx="5">
                  <c:v>4.55</c:v>
                </c:pt>
                <c:pt idx="6">
                  <c:v>4.0599999999999996</c:v>
                </c:pt>
                <c:pt idx="7">
                  <c:v>3.82</c:v>
                </c:pt>
                <c:pt idx="8">
                  <c:v>3.56</c:v>
                </c:pt>
                <c:pt idx="9">
                  <c:v>3.5700000000000003</c:v>
                </c:pt>
                <c:pt idx="10">
                  <c:v>3.3099999999999996</c:v>
                </c:pt>
                <c:pt idx="11">
                  <c:v>3.2099999999999995</c:v>
                </c:pt>
                <c:pt idx="12">
                  <c:v>3.1300000000000003</c:v>
                </c:pt>
                <c:pt idx="13">
                  <c:v>3.0300000000000002</c:v>
                </c:pt>
                <c:pt idx="14">
                  <c:v>2.93</c:v>
                </c:pt>
                <c:pt idx="15">
                  <c:v>2.85</c:v>
                </c:pt>
              </c:numCache>
            </c:numRef>
          </c:val>
          <c:extLst>
            <c:ext xmlns:c16="http://schemas.microsoft.com/office/drawing/2014/chart" uri="{C3380CC4-5D6E-409C-BE32-E72D297353CC}">
              <c16:uniqueId val="{00000000-9119-4BD0-A09F-4F0EA660625F}"/>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6.35</c:v>
                </c:pt>
                <c:pt idx="1">
                  <c:v>6.8000000000000007</c:v>
                </c:pt>
                <c:pt idx="2">
                  <c:v>6.81</c:v>
                </c:pt>
                <c:pt idx="3">
                  <c:v>6.83</c:v>
                </c:pt>
                <c:pt idx="4">
                  <c:v>6.78</c:v>
                </c:pt>
                <c:pt idx="5">
                  <c:v>6.77</c:v>
                </c:pt>
                <c:pt idx="6">
                  <c:v>6.78</c:v>
                </c:pt>
                <c:pt idx="7">
                  <c:v>6.8000000000000007</c:v>
                </c:pt>
                <c:pt idx="8">
                  <c:v>6.8199999999999994</c:v>
                </c:pt>
                <c:pt idx="9">
                  <c:v>6.83</c:v>
                </c:pt>
                <c:pt idx="10">
                  <c:v>6.8500000000000005</c:v>
                </c:pt>
                <c:pt idx="11">
                  <c:v>6.8599999999999994</c:v>
                </c:pt>
                <c:pt idx="12">
                  <c:v>6.8500000000000005</c:v>
                </c:pt>
                <c:pt idx="13">
                  <c:v>6.87</c:v>
                </c:pt>
                <c:pt idx="14">
                  <c:v>6.88</c:v>
                </c:pt>
                <c:pt idx="15">
                  <c:v>6.8900000000000006</c:v>
                </c:pt>
              </c:numCache>
            </c:numRef>
          </c:val>
          <c:extLst>
            <c:ext xmlns:c16="http://schemas.microsoft.com/office/drawing/2014/chart" uri="{C3380CC4-5D6E-409C-BE32-E72D297353CC}">
              <c16:uniqueId val="{00000001-9119-4BD0-A09F-4F0EA660625F}"/>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8.24</c:v>
                </c:pt>
                <c:pt idx="1">
                  <c:v>8.1199999999999992</c:v>
                </c:pt>
                <c:pt idx="2">
                  <c:v>8.1199999999999992</c:v>
                </c:pt>
                <c:pt idx="3">
                  <c:v>8.129999999999999</c:v>
                </c:pt>
                <c:pt idx="4">
                  <c:v>8.17</c:v>
                </c:pt>
                <c:pt idx="5">
                  <c:v>7.99</c:v>
                </c:pt>
                <c:pt idx="6">
                  <c:v>7.9600000000000009</c:v>
                </c:pt>
                <c:pt idx="7">
                  <c:v>7.9600000000000009</c:v>
                </c:pt>
                <c:pt idx="8">
                  <c:v>7.9699999999999989</c:v>
                </c:pt>
                <c:pt idx="9">
                  <c:v>7.9600000000000009</c:v>
                </c:pt>
                <c:pt idx="10">
                  <c:v>7.9799999999999995</c:v>
                </c:pt>
                <c:pt idx="11">
                  <c:v>7.9799999999999995</c:v>
                </c:pt>
                <c:pt idx="12">
                  <c:v>8</c:v>
                </c:pt>
                <c:pt idx="13">
                  <c:v>8</c:v>
                </c:pt>
                <c:pt idx="14">
                  <c:v>8.02</c:v>
                </c:pt>
                <c:pt idx="15">
                  <c:v>8.0299999999999994</c:v>
                </c:pt>
              </c:numCache>
            </c:numRef>
          </c:val>
          <c:extLst>
            <c:ext xmlns:c16="http://schemas.microsoft.com/office/drawing/2014/chart" uri="{C3380CC4-5D6E-409C-BE32-E72D297353CC}">
              <c16:uniqueId val="{00000002-9119-4BD0-A09F-4F0EA660625F}"/>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19.040000000000003</c:v>
                </c:pt>
                <c:pt idx="1">
                  <c:v>19.38</c:v>
                </c:pt>
                <c:pt idx="2">
                  <c:v>19.39</c:v>
                </c:pt>
                <c:pt idx="3">
                  <c:v>19.37</c:v>
                </c:pt>
                <c:pt idx="4">
                  <c:v>19.37</c:v>
                </c:pt>
                <c:pt idx="5">
                  <c:v>19.48</c:v>
                </c:pt>
                <c:pt idx="6">
                  <c:v>19.52</c:v>
                </c:pt>
                <c:pt idx="7">
                  <c:v>19.54</c:v>
                </c:pt>
                <c:pt idx="8">
                  <c:v>19.57</c:v>
                </c:pt>
                <c:pt idx="9">
                  <c:v>19.600000000000001</c:v>
                </c:pt>
                <c:pt idx="10">
                  <c:v>19.59</c:v>
                </c:pt>
                <c:pt idx="11">
                  <c:v>19.59</c:v>
                </c:pt>
                <c:pt idx="12">
                  <c:v>19.61</c:v>
                </c:pt>
                <c:pt idx="13">
                  <c:v>19.62</c:v>
                </c:pt>
                <c:pt idx="14">
                  <c:v>19.64</c:v>
                </c:pt>
                <c:pt idx="15">
                  <c:v>19.650000000000002</c:v>
                </c:pt>
              </c:numCache>
            </c:numRef>
          </c:val>
          <c:extLst>
            <c:ext xmlns:c16="http://schemas.microsoft.com/office/drawing/2014/chart" uri="{C3380CC4-5D6E-409C-BE32-E72D297353CC}">
              <c16:uniqueId val="{00000003-9119-4BD0-A09F-4F0EA660625F}"/>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19.43</c:v>
                </c:pt>
                <c:pt idx="1">
                  <c:v>19.54</c:v>
                </c:pt>
                <c:pt idx="2">
                  <c:v>19.62</c:v>
                </c:pt>
                <c:pt idx="3">
                  <c:v>19.72</c:v>
                </c:pt>
                <c:pt idx="4">
                  <c:v>19.73</c:v>
                </c:pt>
                <c:pt idx="5">
                  <c:v>19.39</c:v>
                </c:pt>
                <c:pt idx="6">
                  <c:v>19.650000000000002</c:v>
                </c:pt>
                <c:pt idx="7">
                  <c:v>19.689999999999998</c:v>
                </c:pt>
                <c:pt idx="8">
                  <c:v>19.75</c:v>
                </c:pt>
                <c:pt idx="9">
                  <c:v>19.79</c:v>
                </c:pt>
                <c:pt idx="10">
                  <c:v>19.809999999999999</c:v>
                </c:pt>
                <c:pt idx="11">
                  <c:v>19.809999999999999</c:v>
                </c:pt>
                <c:pt idx="12">
                  <c:v>19.84</c:v>
                </c:pt>
                <c:pt idx="13">
                  <c:v>19.84</c:v>
                </c:pt>
                <c:pt idx="14">
                  <c:v>19.869999999999997</c:v>
                </c:pt>
                <c:pt idx="15">
                  <c:v>19.88</c:v>
                </c:pt>
              </c:numCache>
            </c:numRef>
          </c:val>
          <c:extLst>
            <c:ext xmlns:c16="http://schemas.microsoft.com/office/drawing/2014/chart" uri="{C3380CC4-5D6E-409C-BE32-E72D297353CC}">
              <c16:uniqueId val="{00000004-9119-4BD0-A09F-4F0EA660625F}"/>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42.51</c:v>
                </c:pt>
                <c:pt idx="1">
                  <c:v>42.89</c:v>
                </c:pt>
                <c:pt idx="2">
                  <c:v>42.809999999999995</c:v>
                </c:pt>
                <c:pt idx="3">
                  <c:v>42.66</c:v>
                </c:pt>
                <c:pt idx="4">
                  <c:v>42.72</c:v>
                </c:pt>
                <c:pt idx="5">
                  <c:v>41.82</c:v>
                </c:pt>
                <c:pt idx="6">
                  <c:v>42.03</c:v>
                </c:pt>
                <c:pt idx="7">
                  <c:v>42.19</c:v>
                </c:pt>
                <c:pt idx="8">
                  <c:v>42.33</c:v>
                </c:pt>
                <c:pt idx="9">
                  <c:v>42.25</c:v>
                </c:pt>
                <c:pt idx="10">
                  <c:v>42.46</c:v>
                </c:pt>
                <c:pt idx="11">
                  <c:v>42.55</c:v>
                </c:pt>
                <c:pt idx="12">
                  <c:v>42.57</c:v>
                </c:pt>
                <c:pt idx="13">
                  <c:v>42.64</c:v>
                </c:pt>
                <c:pt idx="14">
                  <c:v>42.66</c:v>
                </c:pt>
                <c:pt idx="15">
                  <c:v>42.699999999999996</c:v>
                </c:pt>
              </c:numCache>
            </c:numRef>
          </c:val>
          <c:extLst>
            <c:ext xmlns:c16="http://schemas.microsoft.com/office/drawing/2014/chart" uri="{C3380CC4-5D6E-409C-BE32-E72D297353CC}">
              <c16:uniqueId val="{00000005-9119-4BD0-A09F-4F0EA660625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8.1049999999999951</c:v>
                </c:pt>
                <c:pt idx="1">
                  <c:v>8.8500000000000014</c:v>
                </c:pt>
                <c:pt idx="2">
                  <c:v>9.17</c:v>
                </c:pt>
                <c:pt idx="3">
                  <c:v>9.9500000000000028</c:v>
                </c:pt>
                <c:pt idx="4">
                  <c:v>10.360000000000003</c:v>
                </c:pt>
                <c:pt idx="5">
                  <c:v>11.209999999999997</c:v>
                </c:pt>
                <c:pt idx="6">
                  <c:v>11.195000000000011</c:v>
                </c:pt>
                <c:pt idx="7">
                  <c:v>11.216000000000005</c:v>
                </c:pt>
                <c:pt idx="8">
                  <c:v>10.902999999999995</c:v>
                </c:pt>
                <c:pt idx="9">
                  <c:v>11.082000000000015</c:v>
                </c:pt>
                <c:pt idx="10">
                  <c:v>11.229999999999995</c:v>
                </c:pt>
                <c:pt idx="11">
                  <c:v>11.359999999999992</c:v>
                </c:pt>
                <c:pt idx="12">
                  <c:v>11.175000000000001</c:v>
                </c:pt>
                <c:pt idx="13">
                  <c:v>11.129999999999995</c:v>
                </c:pt>
                <c:pt idx="14">
                  <c:v>11.087000000000003</c:v>
                </c:pt>
                <c:pt idx="15">
                  <c:v>11.199999999999989</c:v>
                </c:pt>
              </c:numCache>
            </c:numRef>
          </c:val>
          <c:extLst>
            <c:ext xmlns:c16="http://schemas.microsoft.com/office/drawing/2014/chart" uri="{C3380CC4-5D6E-409C-BE32-E72D297353CC}">
              <c16:uniqueId val="{00000000-ECA1-4F78-8883-92E49D8F49C4}"/>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5.71</c:v>
                </c:pt>
                <c:pt idx="1">
                  <c:v>5.65</c:v>
                </c:pt>
                <c:pt idx="2">
                  <c:v>5.72</c:v>
                </c:pt>
                <c:pt idx="3">
                  <c:v>5.78</c:v>
                </c:pt>
                <c:pt idx="4">
                  <c:v>5.84</c:v>
                </c:pt>
                <c:pt idx="5">
                  <c:v>5.81</c:v>
                </c:pt>
                <c:pt idx="6">
                  <c:v>5.8409999999999993</c:v>
                </c:pt>
                <c:pt idx="7">
                  <c:v>5.8719999999999999</c:v>
                </c:pt>
                <c:pt idx="8">
                  <c:v>5.91</c:v>
                </c:pt>
                <c:pt idx="9">
                  <c:v>5.9339999999999993</c:v>
                </c:pt>
                <c:pt idx="10">
                  <c:v>5.92</c:v>
                </c:pt>
                <c:pt idx="11">
                  <c:v>5.9959999999999996</c:v>
                </c:pt>
                <c:pt idx="12">
                  <c:v>6.05</c:v>
                </c:pt>
                <c:pt idx="13">
                  <c:v>6.03</c:v>
                </c:pt>
                <c:pt idx="14">
                  <c:v>6.0889999999999995</c:v>
                </c:pt>
                <c:pt idx="15">
                  <c:v>6.1199999999999992</c:v>
                </c:pt>
              </c:numCache>
            </c:numRef>
          </c:val>
          <c:extLst>
            <c:ext xmlns:c16="http://schemas.microsoft.com/office/drawing/2014/chart" uri="{C3380CC4-5D6E-409C-BE32-E72D297353CC}">
              <c16:uniqueId val="{00000001-ECA1-4F78-8883-92E49D8F49C4}"/>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4.8550000000000004</c:v>
                </c:pt>
                <c:pt idx="1">
                  <c:v>4.72</c:v>
                </c:pt>
                <c:pt idx="2">
                  <c:v>4.54</c:v>
                </c:pt>
                <c:pt idx="3">
                  <c:v>4.42</c:v>
                </c:pt>
                <c:pt idx="4">
                  <c:v>4.25</c:v>
                </c:pt>
                <c:pt idx="5">
                  <c:v>4.1500000000000004</c:v>
                </c:pt>
                <c:pt idx="6">
                  <c:v>4.2700000000000005</c:v>
                </c:pt>
                <c:pt idx="7">
                  <c:v>4.362000000000001</c:v>
                </c:pt>
                <c:pt idx="8">
                  <c:v>4.5199999999999996</c:v>
                </c:pt>
                <c:pt idx="9">
                  <c:v>4.5739999999999998</c:v>
                </c:pt>
                <c:pt idx="10">
                  <c:v>4.5</c:v>
                </c:pt>
                <c:pt idx="11">
                  <c:v>4.63</c:v>
                </c:pt>
                <c:pt idx="12">
                  <c:v>4.8920000000000003</c:v>
                </c:pt>
                <c:pt idx="13">
                  <c:v>4.9979999999999993</c:v>
                </c:pt>
                <c:pt idx="14">
                  <c:v>5.1040000000000001</c:v>
                </c:pt>
                <c:pt idx="15">
                  <c:v>5.21</c:v>
                </c:pt>
              </c:numCache>
            </c:numRef>
          </c:val>
          <c:extLst>
            <c:ext xmlns:c16="http://schemas.microsoft.com/office/drawing/2014/chart" uri="{C3380CC4-5D6E-409C-BE32-E72D297353CC}">
              <c16:uniqueId val="{00000002-ECA1-4F78-8883-92E49D8F49C4}"/>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ECA1-4F78-8883-92E49D8F49C4}"/>
              </c:ext>
            </c:extLst>
          </c:dPt>
          <c:dPt>
            <c:idx val="9"/>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6-ECA1-4F78-8883-92E49D8F49C4}"/>
              </c:ext>
            </c:extLst>
          </c:dPt>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5.81</c:v>
                </c:pt>
                <c:pt idx="1">
                  <c:v>5.76</c:v>
                </c:pt>
                <c:pt idx="2">
                  <c:v>5.74</c:v>
                </c:pt>
                <c:pt idx="3">
                  <c:v>5.83</c:v>
                </c:pt>
                <c:pt idx="4">
                  <c:v>5.71</c:v>
                </c:pt>
                <c:pt idx="5">
                  <c:v>5.62</c:v>
                </c:pt>
                <c:pt idx="6">
                  <c:v>5.6790000000000003</c:v>
                </c:pt>
                <c:pt idx="7">
                  <c:v>5.7299999999999995</c:v>
                </c:pt>
                <c:pt idx="8">
                  <c:v>5.7969999999999997</c:v>
                </c:pt>
                <c:pt idx="9">
                  <c:v>5.7799999999999994</c:v>
                </c:pt>
                <c:pt idx="10">
                  <c:v>5.8500000000000005</c:v>
                </c:pt>
                <c:pt idx="11">
                  <c:v>5.9740000000000002</c:v>
                </c:pt>
                <c:pt idx="12">
                  <c:v>6.0330000000000004</c:v>
                </c:pt>
                <c:pt idx="13">
                  <c:v>6.0920000000000005</c:v>
                </c:pt>
                <c:pt idx="14">
                  <c:v>6.17</c:v>
                </c:pt>
                <c:pt idx="15">
                  <c:v>6.21</c:v>
                </c:pt>
              </c:numCache>
            </c:numRef>
          </c:val>
          <c:extLst>
            <c:ext xmlns:c16="http://schemas.microsoft.com/office/drawing/2014/chart" uri="{C3380CC4-5D6E-409C-BE32-E72D297353CC}">
              <c16:uniqueId val="{00000007-ECA1-4F78-8883-92E49D8F49C4}"/>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75.52</c:v>
                </c:pt>
                <c:pt idx="1">
                  <c:v>75.02</c:v>
                </c:pt>
                <c:pt idx="2">
                  <c:v>74.83</c:v>
                </c:pt>
                <c:pt idx="3">
                  <c:v>74.02</c:v>
                </c:pt>
                <c:pt idx="4">
                  <c:v>73.839999999999989</c:v>
                </c:pt>
                <c:pt idx="5">
                  <c:v>73.209999999999994</c:v>
                </c:pt>
                <c:pt idx="6">
                  <c:v>73.015000000000001</c:v>
                </c:pt>
                <c:pt idx="7">
                  <c:v>72.819999999999993</c:v>
                </c:pt>
                <c:pt idx="8">
                  <c:v>72.87</c:v>
                </c:pt>
                <c:pt idx="9">
                  <c:v>72.63</c:v>
                </c:pt>
                <c:pt idx="10">
                  <c:v>72.5</c:v>
                </c:pt>
                <c:pt idx="11">
                  <c:v>72.040000000000006</c:v>
                </c:pt>
                <c:pt idx="12">
                  <c:v>71.850000000000009</c:v>
                </c:pt>
                <c:pt idx="13">
                  <c:v>71.75</c:v>
                </c:pt>
                <c:pt idx="14">
                  <c:v>71.55</c:v>
                </c:pt>
                <c:pt idx="15">
                  <c:v>71.260000000000005</c:v>
                </c:pt>
              </c:numCache>
            </c:numRef>
          </c:val>
          <c:extLst>
            <c:ext xmlns:c16="http://schemas.microsoft.com/office/drawing/2014/chart" uri="{C3380CC4-5D6E-409C-BE32-E72D297353CC}">
              <c16:uniqueId val="{00000008-ECA1-4F78-8883-92E49D8F49C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0"/>
          <c:order val="0"/>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49.830000000000005</c:v>
                </c:pt>
                <c:pt idx="1">
                  <c:v>49.504000000000005</c:v>
                </c:pt>
                <c:pt idx="2">
                  <c:v>49.88</c:v>
                </c:pt>
                <c:pt idx="3">
                  <c:v>49.561999999999998</c:v>
                </c:pt>
                <c:pt idx="4">
                  <c:v>50.06</c:v>
                </c:pt>
                <c:pt idx="5">
                  <c:v>49.800000000000004</c:v>
                </c:pt>
              </c:numCache>
            </c:numRef>
          </c:val>
          <c:extLst>
            <c:ext xmlns:c16="http://schemas.microsoft.com/office/drawing/2014/chart" uri="{C3380CC4-5D6E-409C-BE32-E72D297353CC}">
              <c16:uniqueId val="{00000000-F675-4867-B6BB-82CC21C7021B}"/>
            </c:ext>
          </c:extLst>
        </c:ser>
        <c:ser>
          <c:idx val="1"/>
          <c:order val="1"/>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50.17</c:v>
                </c:pt>
                <c:pt idx="1">
                  <c:v>50.495999999999995</c:v>
                </c:pt>
                <c:pt idx="2">
                  <c:v>50.12</c:v>
                </c:pt>
                <c:pt idx="3">
                  <c:v>50.438000000000002</c:v>
                </c:pt>
                <c:pt idx="4">
                  <c:v>49.94</c:v>
                </c:pt>
                <c:pt idx="5">
                  <c:v>50.2</c:v>
                </c:pt>
              </c:numCache>
            </c:numRef>
          </c:val>
          <c:extLst>
            <c:ext xmlns:c16="http://schemas.microsoft.com/office/drawing/2014/chart" uri="{C3380CC4-5D6E-409C-BE32-E72D297353CC}">
              <c16:uniqueId val="{00000001-F675-4867-B6BB-82CC21C7021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10.34</c:v>
                </c:pt>
                <c:pt idx="1">
                  <c:v>10.299999999999999</c:v>
                </c:pt>
                <c:pt idx="2">
                  <c:v>10.26</c:v>
                </c:pt>
                <c:pt idx="3">
                  <c:v>10.15</c:v>
                </c:pt>
                <c:pt idx="4">
                  <c:v>10.11</c:v>
                </c:pt>
                <c:pt idx="5">
                  <c:v>10.08</c:v>
                </c:pt>
                <c:pt idx="6">
                  <c:v>9.99</c:v>
                </c:pt>
                <c:pt idx="7">
                  <c:v>9.93</c:v>
                </c:pt>
                <c:pt idx="8">
                  <c:v>9.86</c:v>
                </c:pt>
                <c:pt idx="9">
                  <c:v>9.7900000000000009</c:v>
                </c:pt>
                <c:pt idx="10">
                  <c:v>9.7199999999999989</c:v>
                </c:pt>
                <c:pt idx="11">
                  <c:v>9.65</c:v>
                </c:pt>
                <c:pt idx="12">
                  <c:v>9.58</c:v>
                </c:pt>
                <c:pt idx="13">
                  <c:v>9.51</c:v>
                </c:pt>
                <c:pt idx="14">
                  <c:v>9.44</c:v>
                </c:pt>
                <c:pt idx="15">
                  <c:v>9.36</c:v>
                </c:pt>
              </c:numCache>
            </c:numRef>
          </c:val>
          <c:extLst>
            <c:ext xmlns:c16="http://schemas.microsoft.com/office/drawing/2014/chart" uri="{C3380CC4-5D6E-409C-BE32-E72D297353CC}">
              <c16:uniqueId val="{00000000-D0EF-4159-89EA-E6FE64B9BAB9}"/>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34.01</c:v>
                </c:pt>
                <c:pt idx="1">
                  <c:v>33.799999999999997</c:v>
                </c:pt>
                <c:pt idx="2">
                  <c:v>33.770000000000003</c:v>
                </c:pt>
                <c:pt idx="3">
                  <c:v>33.739999999999995</c:v>
                </c:pt>
                <c:pt idx="4">
                  <c:v>33.75</c:v>
                </c:pt>
                <c:pt idx="5">
                  <c:v>33.730000000000004</c:v>
                </c:pt>
                <c:pt idx="6">
                  <c:v>33.699999999999996</c:v>
                </c:pt>
                <c:pt idx="7">
                  <c:v>33.67</c:v>
                </c:pt>
                <c:pt idx="8">
                  <c:v>33.64</c:v>
                </c:pt>
                <c:pt idx="9">
                  <c:v>33.599999999999994</c:v>
                </c:pt>
                <c:pt idx="10">
                  <c:v>33.57</c:v>
                </c:pt>
                <c:pt idx="11">
                  <c:v>33.539999999999992</c:v>
                </c:pt>
                <c:pt idx="12">
                  <c:v>33.51</c:v>
                </c:pt>
                <c:pt idx="13">
                  <c:v>33.479999999999997</c:v>
                </c:pt>
                <c:pt idx="14">
                  <c:v>33.449999999999989</c:v>
                </c:pt>
                <c:pt idx="15">
                  <c:v>33.429999999999993</c:v>
                </c:pt>
              </c:numCache>
            </c:numRef>
          </c:val>
          <c:extLst>
            <c:ext xmlns:c16="http://schemas.microsoft.com/office/drawing/2014/chart" uri="{C3380CC4-5D6E-409C-BE32-E72D297353CC}">
              <c16:uniqueId val="{00000001-D0EF-4159-89EA-E6FE64B9BAB9}"/>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55.65</c:v>
                </c:pt>
                <c:pt idx="1">
                  <c:v>55.900000000000006</c:v>
                </c:pt>
                <c:pt idx="2">
                  <c:v>55.97</c:v>
                </c:pt>
                <c:pt idx="3">
                  <c:v>56.110000000000007</c:v>
                </c:pt>
                <c:pt idx="4">
                  <c:v>56.14</c:v>
                </c:pt>
                <c:pt idx="5">
                  <c:v>56.19</c:v>
                </c:pt>
                <c:pt idx="6">
                  <c:v>56.31</c:v>
                </c:pt>
                <c:pt idx="7">
                  <c:v>56.399999999999991</c:v>
                </c:pt>
                <c:pt idx="8">
                  <c:v>56.499999999999993</c:v>
                </c:pt>
                <c:pt idx="9">
                  <c:v>56.610000000000007</c:v>
                </c:pt>
                <c:pt idx="10">
                  <c:v>56.710000000000008</c:v>
                </c:pt>
                <c:pt idx="11">
                  <c:v>56.81</c:v>
                </c:pt>
                <c:pt idx="12">
                  <c:v>56.910000000000004</c:v>
                </c:pt>
                <c:pt idx="13">
                  <c:v>57.010000000000005</c:v>
                </c:pt>
                <c:pt idx="14">
                  <c:v>57.110000000000007</c:v>
                </c:pt>
                <c:pt idx="15">
                  <c:v>57.210000000000008</c:v>
                </c:pt>
              </c:numCache>
            </c:numRef>
          </c:val>
          <c:extLst>
            <c:ext xmlns:c16="http://schemas.microsoft.com/office/drawing/2014/chart" uri="{C3380CC4-5D6E-409C-BE32-E72D297353CC}">
              <c16:uniqueId val="{00000002-D0EF-4159-89EA-E6FE64B9BAB9}"/>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663-490F-A140-DFB9146149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663-490F-A140-DFB91461490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663-490F-A140-DFB91461490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663-490F-A140-DFB91461490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663-490F-A140-DFB914614909}"/>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663-490F-A140-DFB914614909}"/>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663-490F-A140-DFB914614909}"/>
                </c:ext>
              </c:extLst>
            </c:dLbl>
            <c:dLbl>
              <c:idx val="2"/>
              <c:layout>
                <c:manualLayout>
                  <c:x val="-0.1351785009174738"/>
                  <c:y val="0.11254517098406178"/>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663-490F-A140-DFB914614909}"/>
                </c:ext>
              </c:extLst>
            </c:dLbl>
            <c:dLbl>
              <c:idx val="3"/>
              <c:layout>
                <c:manualLayout>
                  <c:x val="-0.14926873078918237"/>
                  <c:y val="-6.083951462588913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663-490F-A140-DFB914614909}"/>
                </c:ext>
              </c:extLst>
            </c:dLbl>
            <c:dLbl>
              <c:idx val="4"/>
              <c:layout>
                <c:manualLayout>
                  <c:x val="-4.8030334703737257E-2"/>
                  <c:y val="-0.13019323671497585"/>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0281219272369713"/>
                      <c:h val="7.1135455894100197E-2"/>
                    </c:manualLayout>
                  </c15:layout>
                </c:ext>
                <c:ext xmlns:c16="http://schemas.microsoft.com/office/drawing/2014/chart" uri="{C3380CC4-5D6E-409C-BE32-E72D297353CC}">
                  <c16:uniqueId val="{00000009-6663-490F-A140-DFB91461490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Hexion Inc.</c:v>
                </c:pt>
                <c:pt idx="2">
                  <c:v>Huntsman Corporation</c:v>
                </c:pt>
                <c:pt idx="3">
                  <c:v>Dow Chemical</c:v>
                </c:pt>
                <c:pt idx="4">
                  <c:v>Others</c:v>
                </c:pt>
              </c:strCache>
            </c:strRef>
          </c:cat>
          <c:val>
            <c:numRef>
              <c:f>Sheet1!$B$2:$B$6</c:f>
              <c:numCache>
                <c:formatCode>0.00%</c:formatCode>
                <c:ptCount val="5"/>
                <c:pt idx="0">
                  <c:v>0.38279999999999997</c:v>
                </c:pt>
                <c:pt idx="1">
                  <c:v>0.27810000000000001</c:v>
                </c:pt>
                <c:pt idx="2">
                  <c:v>0.14480000000000001</c:v>
                </c:pt>
                <c:pt idx="3">
                  <c:v>0.1326</c:v>
                </c:pt>
                <c:pt idx="4">
                  <c:v>6.1699999999999998E-2</c:v>
                </c:pt>
              </c:numCache>
            </c:numRef>
          </c:val>
          <c:extLst>
            <c:ext xmlns:c16="http://schemas.microsoft.com/office/drawing/2014/chart" uri="{C3380CC4-5D6E-409C-BE32-E72D297353CC}">
              <c16:uniqueId val="{0000000C-6663-490F-A140-DFB914614909}"/>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4868-4E0A-95E5-18685F8E10DC}"/>
              </c:ext>
            </c:extLst>
          </c:dPt>
          <c:dPt>
            <c:idx val="5"/>
            <c:invertIfNegative val="0"/>
            <c:bubble3D val="0"/>
            <c:extLst>
              <c:ext xmlns:c16="http://schemas.microsoft.com/office/drawing/2014/chart" uri="{C3380CC4-5D6E-409C-BE32-E72D297353CC}">
                <c16:uniqueId val="{00000001-4868-4E0A-95E5-18685F8E10DC}"/>
              </c:ext>
            </c:extLst>
          </c:dPt>
          <c:dPt>
            <c:idx val="6"/>
            <c:invertIfNegative val="0"/>
            <c:bubble3D val="0"/>
            <c:extLst>
              <c:ext xmlns:c16="http://schemas.microsoft.com/office/drawing/2014/chart" uri="{C3380CC4-5D6E-409C-BE32-E72D297353CC}">
                <c16:uniqueId val="{00000002-4868-4E0A-95E5-18685F8E10DC}"/>
              </c:ext>
            </c:extLst>
          </c:dPt>
          <c:dPt>
            <c:idx val="7"/>
            <c:invertIfNegative val="0"/>
            <c:bubble3D val="0"/>
            <c:extLst>
              <c:ext xmlns:c16="http://schemas.microsoft.com/office/drawing/2014/chart" uri="{C3380CC4-5D6E-409C-BE32-E72D297353CC}">
                <c16:uniqueId val="{00000003-4868-4E0A-95E5-18685F8E10DC}"/>
              </c:ext>
            </c:extLst>
          </c:dPt>
          <c:dPt>
            <c:idx val="8"/>
            <c:invertIfNegative val="0"/>
            <c:bubble3D val="0"/>
            <c:extLst>
              <c:ext xmlns:c16="http://schemas.microsoft.com/office/drawing/2014/chart" uri="{C3380CC4-5D6E-409C-BE32-E72D297353CC}">
                <c16:uniqueId val="{00000004-4868-4E0A-95E5-18685F8E10DC}"/>
              </c:ext>
            </c:extLst>
          </c:dPt>
          <c:dPt>
            <c:idx val="9"/>
            <c:invertIfNegative val="0"/>
            <c:bubble3D val="0"/>
            <c:extLst>
              <c:ext xmlns:c16="http://schemas.microsoft.com/office/drawing/2014/chart" uri="{C3380CC4-5D6E-409C-BE32-E72D297353CC}">
                <c16:uniqueId val="{00000005-4868-4E0A-95E5-18685F8E10DC}"/>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43</c:v>
                </c:pt>
                <c:pt idx="1">
                  <c:v>43</c:v>
                </c:pt>
                <c:pt idx="2">
                  <c:v>43</c:v>
                </c:pt>
                <c:pt idx="3">
                  <c:v>43</c:v>
                </c:pt>
                <c:pt idx="4">
                  <c:v>43</c:v>
                </c:pt>
                <c:pt idx="5">
                  <c:v>43</c:v>
                </c:pt>
                <c:pt idx="6">
                  <c:v>43</c:v>
                </c:pt>
                <c:pt idx="7">
                  <c:v>43</c:v>
                </c:pt>
                <c:pt idx="8">
                  <c:v>43</c:v>
                </c:pt>
                <c:pt idx="9">
                  <c:v>43</c:v>
                </c:pt>
                <c:pt idx="10">
                  <c:v>43</c:v>
                </c:pt>
                <c:pt idx="11">
                  <c:v>43</c:v>
                </c:pt>
                <c:pt idx="12">
                  <c:v>43</c:v>
                </c:pt>
                <c:pt idx="13">
                  <c:v>43</c:v>
                </c:pt>
                <c:pt idx="14">
                  <c:v>43</c:v>
                </c:pt>
                <c:pt idx="15">
                  <c:v>43</c:v>
                </c:pt>
              </c:numCache>
            </c:numRef>
          </c:val>
          <c:extLst>
            <c:ext xmlns:c16="http://schemas.microsoft.com/office/drawing/2014/chart" uri="{C3380CC4-5D6E-409C-BE32-E72D297353CC}">
              <c16:uniqueId val="{00000006-4868-4E0A-95E5-18685F8E10DC}"/>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33.497399999999999</c:v>
                </c:pt>
                <c:pt idx="1">
                  <c:v>35.82</c:v>
                </c:pt>
                <c:pt idx="2">
                  <c:v>35.15</c:v>
                </c:pt>
                <c:pt idx="3">
                  <c:v>34.46</c:v>
                </c:pt>
                <c:pt idx="4">
                  <c:v>33.22</c:v>
                </c:pt>
                <c:pt idx="5">
                  <c:v>31.75</c:v>
                </c:pt>
                <c:pt idx="6">
                  <c:v>32.97</c:v>
                </c:pt>
                <c:pt idx="7">
                  <c:v>33.400000000000006</c:v>
                </c:pt>
                <c:pt idx="8">
                  <c:v>33.400000000000006</c:v>
                </c:pt>
                <c:pt idx="9">
                  <c:v>34.56</c:v>
                </c:pt>
                <c:pt idx="10">
                  <c:v>34.56</c:v>
                </c:pt>
                <c:pt idx="11">
                  <c:v>35.85</c:v>
                </c:pt>
                <c:pt idx="12">
                  <c:v>35.85</c:v>
                </c:pt>
                <c:pt idx="13">
                  <c:v>37.04</c:v>
                </c:pt>
                <c:pt idx="14">
                  <c:v>37.04</c:v>
                </c:pt>
                <c:pt idx="15">
                  <c:v>38.200000000000003</c:v>
                </c:pt>
              </c:numCache>
            </c:numRef>
          </c:val>
          <c:extLst>
            <c:ext xmlns:c16="http://schemas.microsoft.com/office/drawing/2014/chart" uri="{C3380CC4-5D6E-409C-BE32-E72D297353CC}">
              <c16:uniqueId val="{00000007-4868-4E0A-95E5-18685F8E10DC}"/>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4386313528990694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05E-438B-946C-7A3C6E11E9E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05E-438B-946C-7A3C6E11E9E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05E-438B-946C-7A3C6E11E9E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05E-438B-946C-7A3C6E11E9ED}"/>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05E-438B-946C-7A3C6E11E9ED}"/>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05E-438B-946C-7A3C6E11E9ED}"/>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05E-438B-946C-7A3C6E11E9ED}"/>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05E-438B-946C-7A3C6E11E9ED}"/>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79.577399999999997</c:v>
                </c:pt>
                <c:pt idx="1">
                  <c:v>84.7</c:v>
                </c:pt>
                <c:pt idx="2">
                  <c:v>82.04</c:v>
                </c:pt>
                <c:pt idx="3">
                  <c:v>86.16</c:v>
                </c:pt>
                <c:pt idx="4">
                  <c:v>85.33</c:v>
                </c:pt>
                <c:pt idx="5">
                  <c:v>82.86999999999999</c:v>
                </c:pt>
                <c:pt idx="6">
                  <c:v>87.601876999999988</c:v>
                </c:pt>
                <c:pt idx="7">
                  <c:v>92.141280750997609</c:v>
                </c:pt>
                <c:pt idx="8">
                  <c:v>96.476570245388061</c:v>
                </c:pt>
                <c:pt idx="9">
                  <c:v>100.72879859591139</c:v>
                </c:pt>
                <c:pt idx="10">
                  <c:v>104.66273126349074</c:v>
                </c:pt>
                <c:pt idx="11">
                  <c:v>108.62726266018082</c:v>
                </c:pt>
                <c:pt idx="12">
                  <c:v>112.41241375708161</c:v>
                </c:pt>
                <c:pt idx="13">
                  <c:v>116.10867390548235</c:v>
                </c:pt>
                <c:pt idx="14">
                  <c:v>119.93437579321944</c:v>
                </c:pt>
                <c:pt idx="15">
                  <c:v>123.98699517346554</c:v>
                </c:pt>
              </c:numCache>
            </c:numRef>
          </c:val>
          <c:extLst>
            <c:ext xmlns:c16="http://schemas.microsoft.com/office/drawing/2014/chart" uri="{C3380CC4-5D6E-409C-BE32-E72D297353CC}">
              <c16:uniqueId val="{0000000E-805E-438B-946C-7A3C6E11E9ED}"/>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0.77900930232558141</c:v>
                </c:pt>
                <c:pt idx="1">
                  <c:v>0.83302325581395353</c:v>
                </c:pt>
                <c:pt idx="2">
                  <c:v>0.81744186046511624</c:v>
                </c:pt>
                <c:pt idx="3">
                  <c:v>0.80139534883720931</c:v>
                </c:pt>
                <c:pt idx="4">
                  <c:v>0.77255813953488373</c:v>
                </c:pt>
                <c:pt idx="5">
                  <c:v>0.73837209302325579</c:v>
                </c:pt>
                <c:pt idx="6">
                  <c:v>0.76674418604651162</c:v>
                </c:pt>
                <c:pt idx="7">
                  <c:v>0.77674418604651174</c:v>
                </c:pt>
                <c:pt idx="8">
                  <c:v>0.77674418604651174</c:v>
                </c:pt>
                <c:pt idx="9">
                  <c:v>0.80372093023255819</c:v>
                </c:pt>
                <c:pt idx="10">
                  <c:v>0.80372093023255819</c:v>
                </c:pt>
                <c:pt idx="11">
                  <c:v>0.83372093023255822</c:v>
                </c:pt>
                <c:pt idx="12">
                  <c:v>0.83372093023255822</c:v>
                </c:pt>
                <c:pt idx="13">
                  <c:v>0.86139534883720925</c:v>
                </c:pt>
                <c:pt idx="14">
                  <c:v>0.86139534883720925</c:v>
                </c:pt>
                <c:pt idx="15">
                  <c:v>0.88837209302325593</c:v>
                </c:pt>
              </c:numCache>
            </c:numRef>
          </c:val>
          <c:extLst>
            <c:ext xmlns:c16="http://schemas.microsoft.com/office/drawing/2014/chart" uri="{C3380CC4-5D6E-409C-BE32-E72D297353CC}">
              <c16:uniqueId val="{00000000-B096-441D-90F2-E458DEA6DEC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8.82</c:v>
                </c:pt>
                <c:pt idx="1">
                  <c:v>7.9600000000000009</c:v>
                </c:pt>
                <c:pt idx="2">
                  <c:v>7.9799999999999995</c:v>
                </c:pt>
                <c:pt idx="3">
                  <c:v>7.9399999999999995</c:v>
                </c:pt>
                <c:pt idx="4">
                  <c:v>7.84</c:v>
                </c:pt>
                <c:pt idx="5">
                  <c:v>8.74</c:v>
                </c:pt>
                <c:pt idx="6">
                  <c:v>8.52</c:v>
                </c:pt>
                <c:pt idx="7">
                  <c:v>8.2799999999999994</c:v>
                </c:pt>
                <c:pt idx="8">
                  <c:v>8.06</c:v>
                </c:pt>
                <c:pt idx="9">
                  <c:v>8.09</c:v>
                </c:pt>
                <c:pt idx="10">
                  <c:v>7.84</c:v>
                </c:pt>
                <c:pt idx="11">
                  <c:v>7.7299999999999995</c:v>
                </c:pt>
                <c:pt idx="12">
                  <c:v>7.66</c:v>
                </c:pt>
                <c:pt idx="13">
                  <c:v>7.5600000000000005</c:v>
                </c:pt>
                <c:pt idx="14">
                  <c:v>7.4700000000000006</c:v>
                </c:pt>
                <c:pt idx="15">
                  <c:v>7.3999999999999995</c:v>
                </c:pt>
              </c:numCache>
            </c:numRef>
          </c:val>
          <c:extLst>
            <c:ext xmlns:c16="http://schemas.microsoft.com/office/drawing/2014/chart" uri="{C3380CC4-5D6E-409C-BE32-E72D297353CC}">
              <c16:uniqueId val="{00000000-024C-4A43-AA3D-25B23F79113B}"/>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7.13</c:v>
                </c:pt>
                <c:pt idx="1">
                  <c:v>7.5600000000000005</c:v>
                </c:pt>
                <c:pt idx="2">
                  <c:v>7.57</c:v>
                </c:pt>
                <c:pt idx="3">
                  <c:v>7.59</c:v>
                </c:pt>
                <c:pt idx="4">
                  <c:v>7.5399999999999991</c:v>
                </c:pt>
                <c:pt idx="5">
                  <c:v>7.580000000000001</c:v>
                </c:pt>
                <c:pt idx="6">
                  <c:v>7.580000000000001</c:v>
                </c:pt>
                <c:pt idx="7">
                  <c:v>7.59</c:v>
                </c:pt>
                <c:pt idx="8">
                  <c:v>7.61</c:v>
                </c:pt>
                <c:pt idx="9">
                  <c:v>7.62</c:v>
                </c:pt>
                <c:pt idx="10">
                  <c:v>7.64</c:v>
                </c:pt>
                <c:pt idx="11">
                  <c:v>7.6499999999999995</c:v>
                </c:pt>
                <c:pt idx="12">
                  <c:v>7.64</c:v>
                </c:pt>
                <c:pt idx="13">
                  <c:v>7.66</c:v>
                </c:pt>
                <c:pt idx="14">
                  <c:v>7.6700000000000008</c:v>
                </c:pt>
                <c:pt idx="15">
                  <c:v>7.68</c:v>
                </c:pt>
              </c:numCache>
            </c:numRef>
          </c:val>
          <c:extLst>
            <c:ext xmlns:c16="http://schemas.microsoft.com/office/drawing/2014/chart" uri="{C3380CC4-5D6E-409C-BE32-E72D297353CC}">
              <c16:uniqueId val="{00000001-024C-4A43-AA3D-25B23F79113B}"/>
            </c:ext>
          </c:extLst>
        </c:ser>
        <c:ser>
          <c:idx val="1"/>
          <c:order val="2"/>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11.41</c:v>
                </c:pt>
                <c:pt idx="1">
                  <c:v>11.09</c:v>
                </c:pt>
                <c:pt idx="2">
                  <c:v>11.1</c:v>
                </c:pt>
                <c:pt idx="3">
                  <c:v>11.16</c:v>
                </c:pt>
                <c:pt idx="4">
                  <c:v>11.219999999999999</c:v>
                </c:pt>
                <c:pt idx="5">
                  <c:v>11.05</c:v>
                </c:pt>
                <c:pt idx="6">
                  <c:v>11.07</c:v>
                </c:pt>
                <c:pt idx="7">
                  <c:v>11.08</c:v>
                </c:pt>
                <c:pt idx="8">
                  <c:v>11.09</c:v>
                </c:pt>
                <c:pt idx="9">
                  <c:v>11.09</c:v>
                </c:pt>
                <c:pt idx="10">
                  <c:v>11.110000000000001</c:v>
                </c:pt>
                <c:pt idx="11">
                  <c:v>11.12</c:v>
                </c:pt>
                <c:pt idx="12">
                  <c:v>11.14</c:v>
                </c:pt>
                <c:pt idx="13">
                  <c:v>11.14</c:v>
                </c:pt>
                <c:pt idx="14">
                  <c:v>11.16</c:v>
                </c:pt>
                <c:pt idx="15">
                  <c:v>11.17</c:v>
                </c:pt>
              </c:numCache>
            </c:numRef>
          </c:val>
          <c:extLst>
            <c:ext xmlns:c16="http://schemas.microsoft.com/office/drawing/2014/chart" uri="{C3380CC4-5D6E-409C-BE32-E72D297353CC}">
              <c16:uniqueId val="{00000002-024C-4A43-AA3D-25B23F79113B}"/>
            </c:ext>
          </c:extLst>
        </c:ser>
        <c:ser>
          <c:idx val="0"/>
          <c:order val="3"/>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11.709999999999999</c:v>
                </c:pt>
                <c:pt idx="1">
                  <c:v>12.08</c:v>
                </c:pt>
                <c:pt idx="2">
                  <c:v>12.1</c:v>
                </c:pt>
                <c:pt idx="3">
                  <c:v>12.139999999999999</c:v>
                </c:pt>
                <c:pt idx="4">
                  <c:v>12.15</c:v>
                </c:pt>
                <c:pt idx="5">
                  <c:v>11.97</c:v>
                </c:pt>
                <c:pt idx="6">
                  <c:v>12</c:v>
                </c:pt>
                <c:pt idx="7">
                  <c:v>12.02</c:v>
                </c:pt>
                <c:pt idx="8">
                  <c:v>12.04</c:v>
                </c:pt>
                <c:pt idx="9">
                  <c:v>12.07</c:v>
                </c:pt>
                <c:pt idx="10">
                  <c:v>12.06</c:v>
                </c:pt>
                <c:pt idx="11">
                  <c:v>12.049999999999999</c:v>
                </c:pt>
                <c:pt idx="12">
                  <c:v>12.07</c:v>
                </c:pt>
                <c:pt idx="13">
                  <c:v>12.08</c:v>
                </c:pt>
                <c:pt idx="14">
                  <c:v>12.1</c:v>
                </c:pt>
                <c:pt idx="15">
                  <c:v>12.11</c:v>
                </c:pt>
              </c:numCache>
            </c:numRef>
          </c:val>
          <c:extLst>
            <c:ext xmlns:c16="http://schemas.microsoft.com/office/drawing/2014/chart" uri="{C3380CC4-5D6E-409C-BE32-E72D297353CC}">
              <c16:uniqueId val="{00000003-024C-4A43-AA3D-25B23F79113B}"/>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21.759999999999998</c:v>
                </c:pt>
                <c:pt idx="1">
                  <c:v>21.81</c:v>
                </c:pt>
                <c:pt idx="2">
                  <c:v>21.87</c:v>
                </c:pt>
                <c:pt idx="3">
                  <c:v>21.83</c:v>
                </c:pt>
                <c:pt idx="4">
                  <c:v>21.87</c:v>
                </c:pt>
                <c:pt idx="5">
                  <c:v>21.87</c:v>
                </c:pt>
                <c:pt idx="6">
                  <c:v>21.92</c:v>
                </c:pt>
                <c:pt idx="7">
                  <c:v>21.959999999999997</c:v>
                </c:pt>
                <c:pt idx="8">
                  <c:v>22</c:v>
                </c:pt>
                <c:pt idx="9">
                  <c:v>22.02</c:v>
                </c:pt>
                <c:pt idx="10">
                  <c:v>22.03</c:v>
                </c:pt>
                <c:pt idx="11">
                  <c:v>22.03</c:v>
                </c:pt>
                <c:pt idx="12">
                  <c:v>22.05</c:v>
                </c:pt>
                <c:pt idx="13">
                  <c:v>22.05</c:v>
                </c:pt>
                <c:pt idx="14">
                  <c:v>22.08</c:v>
                </c:pt>
                <c:pt idx="15">
                  <c:v>22.08</c:v>
                </c:pt>
              </c:numCache>
            </c:numRef>
          </c:val>
          <c:extLst>
            <c:ext xmlns:c16="http://schemas.microsoft.com/office/drawing/2014/chart" uri="{C3380CC4-5D6E-409C-BE32-E72D297353CC}">
              <c16:uniqueId val="{00000004-024C-4A43-AA3D-25B23F79113B}"/>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39.17</c:v>
                </c:pt>
                <c:pt idx="1">
                  <c:v>39.5</c:v>
                </c:pt>
                <c:pt idx="2">
                  <c:v>39.379999999999995</c:v>
                </c:pt>
                <c:pt idx="3">
                  <c:v>39.340000000000003</c:v>
                </c:pt>
                <c:pt idx="4">
                  <c:v>39.379999999999995</c:v>
                </c:pt>
                <c:pt idx="5">
                  <c:v>38.79</c:v>
                </c:pt>
                <c:pt idx="6">
                  <c:v>38.909999999999997</c:v>
                </c:pt>
                <c:pt idx="7">
                  <c:v>39.07</c:v>
                </c:pt>
                <c:pt idx="8">
                  <c:v>39.200000000000003</c:v>
                </c:pt>
                <c:pt idx="9">
                  <c:v>39.11</c:v>
                </c:pt>
                <c:pt idx="10">
                  <c:v>39.32</c:v>
                </c:pt>
                <c:pt idx="11">
                  <c:v>39.42</c:v>
                </c:pt>
                <c:pt idx="12">
                  <c:v>39.44</c:v>
                </c:pt>
                <c:pt idx="13">
                  <c:v>39.51</c:v>
                </c:pt>
                <c:pt idx="14">
                  <c:v>39.519999999999996</c:v>
                </c:pt>
                <c:pt idx="15">
                  <c:v>39.56</c:v>
                </c:pt>
              </c:numCache>
            </c:numRef>
          </c:val>
          <c:extLst>
            <c:ext xmlns:c16="http://schemas.microsoft.com/office/drawing/2014/chart" uri="{C3380CC4-5D6E-409C-BE32-E72D297353CC}">
              <c16:uniqueId val="{00000005-024C-4A43-AA3D-25B23F79113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913752995822824"/>
          <c:w val="1"/>
          <c:h val="0.55780117495278303"/>
        </c:manualLayout>
      </c:layout>
      <c:barChart>
        <c:barDir val="col"/>
        <c:grouping val="clustered"/>
        <c:varyColors val="0"/>
        <c:ser>
          <c:idx val="0"/>
          <c:order val="0"/>
          <c:tx>
            <c:strRef>
              <c:f>Sheet1!$B$1</c:f>
              <c:strCache>
                <c:ptCount val="1"/>
                <c:pt idx="0">
                  <c:v>By Volume (Million Tonnes)</c:v>
                </c:pt>
              </c:strCache>
            </c:strRef>
          </c:tx>
          <c:spPr>
            <a:solidFill>
              <a:schemeClr val="accent5">
                <a:lumMod val="75000"/>
              </a:schemeClr>
            </a:solidFill>
            <a:ln>
              <a:noFill/>
            </a:ln>
            <a:effectLst>
              <a:outerShdw blurRad="57150" dist="19050" dir="5400000" algn="ctr" rotWithShape="0">
                <a:srgbClr val="000000">
                  <a:alpha val="63000"/>
                </a:srgbClr>
              </a:outerShdw>
            </a:effectLst>
          </c:spPr>
          <c:invertIfNegative val="0"/>
          <c:dPt>
            <c:idx val="3"/>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C96-409E-9DB8-07F8D097DD3A}"/>
              </c:ext>
            </c:extLst>
          </c:dPt>
          <c:dPt>
            <c:idx val="4"/>
            <c:invertIfNegative val="0"/>
            <c:bubble3D val="0"/>
            <c:spPr>
              <a:solidFill>
                <a:schemeClr val="accent6">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C96-409E-9DB8-07F8D097DD3A}"/>
              </c:ext>
            </c:extLst>
          </c:dPt>
          <c:dPt>
            <c:idx val="11"/>
            <c:invertIfNegative val="0"/>
            <c:bubble3D val="0"/>
            <c:spPr>
              <a:solidFill>
                <a:schemeClr val="accent5">
                  <a:lumMod val="75000"/>
                </a:schemeClr>
              </a:solidFill>
              <a:ln>
                <a:noFill/>
              </a:ln>
              <a:effectLst/>
            </c:spPr>
            <c:extLst>
              <c:ext xmlns:c16="http://schemas.microsoft.com/office/drawing/2014/chart" uri="{C3380CC4-5D6E-409C-BE32-E72D297353CC}">
                <c16:uniqueId val="{00000005-4C96-409E-9DB8-07F8D097DD3A}"/>
              </c:ext>
            </c:extLst>
          </c:dPt>
          <c:dLbls>
            <c:spPr>
              <a:solidFill>
                <a:schemeClr val="accent2">
                  <a:lumMod val="20000"/>
                  <a:lumOff val="80000"/>
                </a:schemeClr>
              </a:solidFill>
              <a:ln>
                <a:noFill/>
              </a:ln>
              <a:effectLst/>
            </c:spPr>
            <c:txPr>
              <a:bodyPr rot="0" spcFirstLastPara="1" vertOverflow="ellipsis" vert="horz" wrap="square" anchor="ctr" anchorCtr="1"/>
              <a:lstStyle/>
              <a:p>
                <a:pPr algn="ct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2019</c:v>
                </c:pt>
                <c:pt idx="1">
                  <c:v>2020</c:v>
                </c:pt>
                <c:pt idx="2">
                  <c:v>2021E</c:v>
                </c:pt>
                <c:pt idx="3">
                  <c:v>2025F</c:v>
                </c:pt>
                <c:pt idx="4">
                  <c:v>2030F</c:v>
                </c:pt>
              </c:strCache>
            </c:strRef>
          </c:cat>
          <c:val>
            <c:numRef>
              <c:f>Sheet1!$B$2:$B$6</c:f>
              <c:numCache>
                <c:formatCode>0.00</c:formatCode>
                <c:ptCount val="5"/>
                <c:pt idx="0">
                  <c:v>60</c:v>
                </c:pt>
                <c:pt idx="1">
                  <c:v>93</c:v>
                </c:pt>
                <c:pt idx="2">
                  <c:v>88</c:v>
                </c:pt>
                <c:pt idx="3">
                  <c:v>160</c:v>
                </c:pt>
                <c:pt idx="4">
                  <c:v>280</c:v>
                </c:pt>
              </c:numCache>
            </c:numRef>
          </c:val>
          <c:extLst>
            <c:ext xmlns:c16="http://schemas.microsoft.com/office/drawing/2014/chart" uri="{C3380CC4-5D6E-409C-BE32-E72D297353CC}">
              <c16:uniqueId val="{00000006-4C96-409E-9DB8-07F8D097DD3A}"/>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3">
    <c:autoUpdate val="0"/>
  </c:externalData>
  <c:userShapes r:id="rId4"/>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9.2050000000000072</c:v>
                </c:pt>
                <c:pt idx="1">
                  <c:v>8.4959999999999916</c:v>
                </c:pt>
                <c:pt idx="2">
                  <c:v>7.7870000000000106</c:v>
                </c:pt>
                <c:pt idx="3">
                  <c:v>7.0779999999999959</c:v>
                </c:pt>
                <c:pt idx="4">
                  <c:v>6.3689999999999909</c:v>
                </c:pt>
                <c:pt idx="5">
                  <c:v>5.660000000000009</c:v>
                </c:pt>
                <c:pt idx="6">
                  <c:v>5.8410000000000188</c:v>
                </c:pt>
                <c:pt idx="7">
                  <c:v>6.0220000000000056</c:v>
                </c:pt>
                <c:pt idx="8">
                  <c:v>6.2030000000000136</c:v>
                </c:pt>
                <c:pt idx="9">
                  <c:v>6.3840000000000003</c:v>
                </c:pt>
                <c:pt idx="10">
                  <c:v>6.5650000000000102</c:v>
                </c:pt>
                <c:pt idx="11">
                  <c:v>6.7459999999999969</c:v>
                </c:pt>
                <c:pt idx="12">
                  <c:v>6.9270000000000049</c:v>
                </c:pt>
                <c:pt idx="13">
                  <c:v>7.1080000000000148</c:v>
                </c:pt>
                <c:pt idx="14">
                  <c:v>7.2890000000000015</c:v>
                </c:pt>
                <c:pt idx="15">
                  <c:v>7.4700000000000095</c:v>
                </c:pt>
              </c:numCache>
            </c:numRef>
          </c:val>
          <c:extLst>
            <c:ext xmlns:c16="http://schemas.microsoft.com/office/drawing/2014/chart" uri="{C3380CC4-5D6E-409C-BE32-E72D297353CC}">
              <c16:uniqueId val="{00000000-CFF6-454A-8B20-B8FB8087CF2E}"/>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1.27</c:v>
                </c:pt>
                <c:pt idx="2">
                  <c:v>1.34</c:v>
                </c:pt>
                <c:pt idx="3">
                  <c:v>1.4100000000000001</c:v>
                </c:pt>
                <c:pt idx="4">
                  <c:v>1.48</c:v>
                </c:pt>
                <c:pt idx="5">
                  <c:v>1.55</c:v>
                </c:pt>
                <c:pt idx="6">
                  <c:v>1.5669999999999999</c:v>
                </c:pt>
                <c:pt idx="7">
                  <c:v>1.5840000000000001</c:v>
                </c:pt>
                <c:pt idx="8">
                  <c:v>1.601</c:v>
                </c:pt>
                <c:pt idx="9">
                  <c:v>1.6179999999999999</c:v>
                </c:pt>
                <c:pt idx="10">
                  <c:v>1.635</c:v>
                </c:pt>
                <c:pt idx="11">
                  <c:v>1.6519999999999999</c:v>
                </c:pt>
                <c:pt idx="12">
                  <c:v>1.669</c:v>
                </c:pt>
                <c:pt idx="13">
                  <c:v>1.6859999999999999</c:v>
                </c:pt>
                <c:pt idx="14">
                  <c:v>1.7030000000000001</c:v>
                </c:pt>
                <c:pt idx="15">
                  <c:v>1.72</c:v>
                </c:pt>
              </c:numCache>
            </c:numRef>
          </c:val>
          <c:extLst>
            <c:ext xmlns:c16="http://schemas.microsoft.com/office/drawing/2014/chart" uri="{C3380CC4-5D6E-409C-BE32-E72D297353CC}">
              <c16:uniqueId val="{00000001-CFF6-454A-8B20-B8FB8087CF2E}"/>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2.0449999999999999</c:v>
                </c:pt>
                <c:pt idx="1">
                  <c:v>2.1800000000000002</c:v>
                </c:pt>
                <c:pt idx="2">
                  <c:v>2.3149999999999995</c:v>
                </c:pt>
                <c:pt idx="3">
                  <c:v>2.4499999999999997</c:v>
                </c:pt>
                <c:pt idx="4">
                  <c:v>2.585</c:v>
                </c:pt>
                <c:pt idx="5">
                  <c:v>2.7199999999999993</c:v>
                </c:pt>
                <c:pt idx="6">
                  <c:v>2.7429999999999994</c:v>
                </c:pt>
                <c:pt idx="7">
                  <c:v>2.7659999999999996</c:v>
                </c:pt>
                <c:pt idx="8">
                  <c:v>2.7889999999999993</c:v>
                </c:pt>
                <c:pt idx="9">
                  <c:v>2.8119999999999994</c:v>
                </c:pt>
                <c:pt idx="10">
                  <c:v>2.8349999999999995</c:v>
                </c:pt>
                <c:pt idx="11">
                  <c:v>2.8579999999999997</c:v>
                </c:pt>
                <c:pt idx="12">
                  <c:v>2.8809999999999993</c:v>
                </c:pt>
                <c:pt idx="13">
                  <c:v>2.9039999999999995</c:v>
                </c:pt>
                <c:pt idx="14">
                  <c:v>2.9269999999999996</c:v>
                </c:pt>
                <c:pt idx="15">
                  <c:v>2.9499999999999997</c:v>
                </c:pt>
              </c:numCache>
            </c:numRef>
          </c:val>
          <c:extLst>
            <c:ext xmlns:c16="http://schemas.microsoft.com/office/drawing/2014/chart" uri="{C3380CC4-5D6E-409C-BE32-E72D297353CC}">
              <c16:uniqueId val="{00000002-CFF6-454A-8B20-B8FB8087CF2E}"/>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1.2099999999999997</c:v>
                </c:pt>
                <c:pt idx="1">
                  <c:v>1.3519999999999996</c:v>
                </c:pt>
                <c:pt idx="2">
                  <c:v>1.4939999999999998</c:v>
                </c:pt>
                <c:pt idx="3">
                  <c:v>1.6359999999999997</c:v>
                </c:pt>
                <c:pt idx="4">
                  <c:v>1.7779999999999998</c:v>
                </c:pt>
                <c:pt idx="5">
                  <c:v>1.9199999999999995</c:v>
                </c:pt>
                <c:pt idx="6">
                  <c:v>1.9429999999999996</c:v>
                </c:pt>
                <c:pt idx="7">
                  <c:v>1.9659999999999993</c:v>
                </c:pt>
                <c:pt idx="8">
                  <c:v>1.9889999999999994</c:v>
                </c:pt>
                <c:pt idx="9">
                  <c:v>2.0119999999999996</c:v>
                </c:pt>
                <c:pt idx="10">
                  <c:v>2.0349999999999997</c:v>
                </c:pt>
                <c:pt idx="11">
                  <c:v>2.0579999999999994</c:v>
                </c:pt>
                <c:pt idx="12">
                  <c:v>2.0809999999999995</c:v>
                </c:pt>
                <c:pt idx="13">
                  <c:v>2.1039999999999996</c:v>
                </c:pt>
                <c:pt idx="14">
                  <c:v>2.1269999999999998</c:v>
                </c:pt>
                <c:pt idx="15">
                  <c:v>2.15</c:v>
                </c:pt>
              </c:numCache>
            </c:numRef>
          </c:val>
          <c:extLst>
            <c:ext xmlns:c16="http://schemas.microsoft.com/office/drawing/2014/chart" uri="{C3380CC4-5D6E-409C-BE32-E72D297353CC}">
              <c16:uniqueId val="{00000003-CFF6-454A-8B20-B8FB8087CF2E}"/>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86.339999999999989</c:v>
                </c:pt>
                <c:pt idx="1">
                  <c:v>86.701999999999998</c:v>
                </c:pt>
                <c:pt idx="2">
                  <c:v>87.063999999999993</c:v>
                </c:pt>
                <c:pt idx="3">
                  <c:v>87.426000000000002</c:v>
                </c:pt>
                <c:pt idx="4">
                  <c:v>87.787999999999997</c:v>
                </c:pt>
                <c:pt idx="5">
                  <c:v>88.149999999999991</c:v>
                </c:pt>
                <c:pt idx="6">
                  <c:v>87.905999999999992</c:v>
                </c:pt>
                <c:pt idx="7">
                  <c:v>87.661999999999992</c:v>
                </c:pt>
                <c:pt idx="8">
                  <c:v>87.417999999999992</c:v>
                </c:pt>
                <c:pt idx="9">
                  <c:v>87.173999999999992</c:v>
                </c:pt>
                <c:pt idx="10">
                  <c:v>86.929999999999993</c:v>
                </c:pt>
                <c:pt idx="11">
                  <c:v>86.685999999999993</c:v>
                </c:pt>
                <c:pt idx="12">
                  <c:v>86.441999999999993</c:v>
                </c:pt>
                <c:pt idx="13">
                  <c:v>86.197999999999993</c:v>
                </c:pt>
                <c:pt idx="14">
                  <c:v>85.953999999999994</c:v>
                </c:pt>
                <c:pt idx="15">
                  <c:v>85.71</c:v>
                </c:pt>
              </c:numCache>
            </c:numRef>
          </c:val>
          <c:extLst>
            <c:ext xmlns:c16="http://schemas.microsoft.com/office/drawing/2014/chart" uri="{C3380CC4-5D6E-409C-BE32-E72D297353CC}">
              <c16:uniqueId val="{00000004-CFF6-454A-8B20-B8FB8087CF2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43.479503744783045</c:v>
                </c:pt>
                <c:pt idx="1">
                  <c:v>43.436855513769267</c:v>
                </c:pt>
                <c:pt idx="2">
                  <c:v>43.043557059143353</c:v>
                </c:pt>
                <c:pt idx="3">
                  <c:v>43.131060028325521</c:v>
                </c:pt>
                <c:pt idx="4">
                  <c:v>42.839036755386573</c:v>
                </c:pt>
                <c:pt idx="5">
                  <c:v>43.467758169496072</c:v>
                </c:pt>
              </c:numCache>
            </c:numRef>
          </c:val>
          <c:extLst>
            <c:ext xmlns:c16="http://schemas.microsoft.com/office/drawing/2014/chart" uri="{C3380CC4-5D6E-409C-BE32-E72D297353CC}">
              <c16:uniqueId val="{00000000-69A6-4F6C-B3D7-1FFEBDCE0DA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56.520496255216955</c:v>
                </c:pt>
                <c:pt idx="1">
                  <c:v>56.563144486230733</c:v>
                </c:pt>
                <c:pt idx="2">
                  <c:v>56.956442940856647</c:v>
                </c:pt>
                <c:pt idx="3">
                  <c:v>56.868939971674479</c:v>
                </c:pt>
                <c:pt idx="4">
                  <c:v>57.160963244613427</c:v>
                </c:pt>
                <c:pt idx="5">
                  <c:v>56.532241830503928</c:v>
                </c:pt>
              </c:numCache>
            </c:numRef>
          </c:val>
          <c:extLst>
            <c:ext xmlns:c16="http://schemas.microsoft.com/office/drawing/2014/chart" uri="{C3380CC4-5D6E-409C-BE32-E72D297353CC}">
              <c16:uniqueId val="{00000001-69A6-4F6C-B3D7-1FFEBDCE0DA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8.67</c:v>
                </c:pt>
                <c:pt idx="1">
                  <c:v>8.51</c:v>
                </c:pt>
                <c:pt idx="2">
                  <c:v>7.88</c:v>
                </c:pt>
                <c:pt idx="3">
                  <c:v>7.7399999999999993</c:v>
                </c:pt>
                <c:pt idx="4">
                  <c:v>7.9200000000000008</c:v>
                </c:pt>
                <c:pt idx="5">
                  <c:v>8.3099999999999987</c:v>
                </c:pt>
                <c:pt idx="6">
                  <c:v>8.14</c:v>
                </c:pt>
                <c:pt idx="7">
                  <c:v>8.15</c:v>
                </c:pt>
                <c:pt idx="8">
                  <c:v>8.1</c:v>
                </c:pt>
                <c:pt idx="9">
                  <c:v>8.0500000000000007</c:v>
                </c:pt>
                <c:pt idx="10">
                  <c:v>7.99</c:v>
                </c:pt>
                <c:pt idx="11">
                  <c:v>7.9399999999999995</c:v>
                </c:pt>
                <c:pt idx="12">
                  <c:v>7.89</c:v>
                </c:pt>
                <c:pt idx="13">
                  <c:v>7.8299999999999992</c:v>
                </c:pt>
                <c:pt idx="14">
                  <c:v>7.7700000000000005</c:v>
                </c:pt>
                <c:pt idx="15">
                  <c:v>7.7</c:v>
                </c:pt>
              </c:numCache>
            </c:numRef>
          </c:val>
          <c:extLst>
            <c:ext xmlns:c16="http://schemas.microsoft.com/office/drawing/2014/chart" uri="{C3380CC4-5D6E-409C-BE32-E72D297353CC}">
              <c16:uniqueId val="{00000000-00E8-4839-8751-87134C4DFF31}"/>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34.130000000000003</c:v>
                </c:pt>
                <c:pt idx="1">
                  <c:v>34.14</c:v>
                </c:pt>
                <c:pt idx="2">
                  <c:v>33.53</c:v>
                </c:pt>
                <c:pt idx="3">
                  <c:v>33.5</c:v>
                </c:pt>
                <c:pt idx="4">
                  <c:v>33.67</c:v>
                </c:pt>
                <c:pt idx="5">
                  <c:v>33.879999999999995</c:v>
                </c:pt>
                <c:pt idx="6">
                  <c:v>33.94</c:v>
                </c:pt>
                <c:pt idx="7">
                  <c:v>33.800000000000004</c:v>
                </c:pt>
                <c:pt idx="8">
                  <c:v>33.770000000000003</c:v>
                </c:pt>
                <c:pt idx="9">
                  <c:v>33.729999999999997</c:v>
                </c:pt>
                <c:pt idx="10">
                  <c:v>33.700000000000003</c:v>
                </c:pt>
                <c:pt idx="11">
                  <c:v>33.67</c:v>
                </c:pt>
                <c:pt idx="12">
                  <c:v>33.629999999999995</c:v>
                </c:pt>
                <c:pt idx="13">
                  <c:v>33.6</c:v>
                </c:pt>
                <c:pt idx="14">
                  <c:v>33.57</c:v>
                </c:pt>
                <c:pt idx="15">
                  <c:v>33.550000000000004</c:v>
                </c:pt>
              </c:numCache>
            </c:numRef>
          </c:val>
          <c:extLst>
            <c:ext xmlns:c16="http://schemas.microsoft.com/office/drawing/2014/chart" uri="{C3380CC4-5D6E-409C-BE32-E72D297353CC}">
              <c16:uniqueId val="{00000001-00E8-4839-8751-87134C4DFF31}"/>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57.199999999999996</c:v>
                </c:pt>
                <c:pt idx="1">
                  <c:v>57.35</c:v>
                </c:pt>
                <c:pt idx="2">
                  <c:v>58.589999999999996</c:v>
                </c:pt>
                <c:pt idx="3">
                  <c:v>58.76</c:v>
                </c:pt>
                <c:pt idx="4">
                  <c:v>58.41</c:v>
                </c:pt>
                <c:pt idx="5">
                  <c:v>57.809999999999995</c:v>
                </c:pt>
                <c:pt idx="6">
                  <c:v>57.92</c:v>
                </c:pt>
                <c:pt idx="7">
                  <c:v>58.050000000000004</c:v>
                </c:pt>
                <c:pt idx="8">
                  <c:v>58.13</c:v>
                </c:pt>
                <c:pt idx="9">
                  <c:v>58.220000000000006</c:v>
                </c:pt>
                <c:pt idx="10">
                  <c:v>58.309999999999995</c:v>
                </c:pt>
                <c:pt idx="11">
                  <c:v>58.39</c:v>
                </c:pt>
                <c:pt idx="12">
                  <c:v>58.48</c:v>
                </c:pt>
                <c:pt idx="13">
                  <c:v>58.57</c:v>
                </c:pt>
                <c:pt idx="14">
                  <c:v>58.660000000000004</c:v>
                </c:pt>
                <c:pt idx="15">
                  <c:v>58.75</c:v>
                </c:pt>
              </c:numCache>
            </c:numRef>
          </c:val>
          <c:extLst>
            <c:ext xmlns:c16="http://schemas.microsoft.com/office/drawing/2014/chart" uri="{C3380CC4-5D6E-409C-BE32-E72D297353CC}">
              <c16:uniqueId val="{00000002-00E8-4839-8751-87134C4DFF3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97E-4315-B700-876D9F6EF4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97E-4315-B700-876D9F6EF4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97E-4315-B700-876D9F6EF4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97E-4315-B700-876D9F6EF4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97E-4315-B700-876D9F6EF4D8}"/>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A97E-4315-B700-876D9F6EF4D8}"/>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A97E-4315-B700-876D9F6EF4D8}"/>
                </c:ext>
              </c:extLst>
            </c:dLbl>
            <c:dLbl>
              <c:idx val="2"/>
              <c:layout>
                <c:manualLayout>
                  <c:x val="0.1952049799084849"/>
                  <c:y val="5.9405074365704288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97E-4315-B700-876D9F6EF4D8}"/>
                </c:ext>
              </c:extLst>
            </c:dLbl>
            <c:dLbl>
              <c:idx val="3"/>
              <c:layout>
                <c:manualLayout>
                  <c:x val="0.1240842682275335"/>
                  <c:y val="0.1689236618487376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97E-4315-B700-876D9F6EF4D8}"/>
                </c:ext>
              </c:extLst>
            </c:dLbl>
            <c:dLbl>
              <c:idx val="4"/>
              <c:layout>
                <c:manualLayout>
                  <c:x val="-0.22895454439876431"/>
                  <c:y val="-6.915885249232499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A97E-4315-B700-876D9F6EF4D8}"/>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Olin Corporation</c:v>
                </c:pt>
                <c:pt idx="1">
                  <c:v>Kukdo Chemical </c:v>
                </c:pt>
                <c:pt idx="2">
                  <c:v>Nan Ya Plastics Co Ltd</c:v>
                </c:pt>
                <c:pt idx="3">
                  <c:v>Huntsman Corporation</c:v>
                </c:pt>
                <c:pt idx="4">
                  <c:v>Others</c:v>
                </c:pt>
              </c:strCache>
            </c:strRef>
          </c:cat>
          <c:val>
            <c:numRef>
              <c:f>Sheet1!$B$2:$B$6</c:f>
              <c:numCache>
                <c:formatCode>0.00%</c:formatCode>
                <c:ptCount val="5"/>
                <c:pt idx="0">
                  <c:v>0.1484</c:v>
                </c:pt>
                <c:pt idx="1">
                  <c:v>8.6499999999999994E-2</c:v>
                </c:pt>
                <c:pt idx="2">
                  <c:v>7.3200000000000001E-2</c:v>
                </c:pt>
                <c:pt idx="3">
                  <c:v>2.0199999999999999E-2</c:v>
                </c:pt>
                <c:pt idx="4">
                  <c:v>0.67169999999999996</c:v>
                </c:pt>
              </c:numCache>
            </c:numRef>
          </c:val>
          <c:extLst>
            <c:ext xmlns:c16="http://schemas.microsoft.com/office/drawing/2014/chart" uri="{C3380CC4-5D6E-409C-BE32-E72D297353CC}">
              <c16:uniqueId val="{0000000A-A97E-4315-B700-876D9F6EF4D8}"/>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AA8-42A7-A83E-0265EE059417}"/>
              </c:ext>
            </c:extLst>
          </c:dPt>
          <c:dPt>
            <c:idx val="5"/>
            <c:invertIfNegative val="0"/>
            <c:bubble3D val="0"/>
            <c:extLst>
              <c:ext xmlns:c16="http://schemas.microsoft.com/office/drawing/2014/chart" uri="{C3380CC4-5D6E-409C-BE32-E72D297353CC}">
                <c16:uniqueId val="{00000001-5AA8-42A7-A83E-0265EE059417}"/>
              </c:ext>
            </c:extLst>
          </c:dPt>
          <c:dPt>
            <c:idx val="6"/>
            <c:invertIfNegative val="0"/>
            <c:bubble3D val="0"/>
            <c:extLst>
              <c:ext xmlns:c16="http://schemas.microsoft.com/office/drawing/2014/chart" uri="{C3380CC4-5D6E-409C-BE32-E72D297353CC}">
                <c16:uniqueId val="{00000002-5AA8-42A7-A83E-0265EE059417}"/>
              </c:ext>
            </c:extLst>
          </c:dPt>
          <c:dPt>
            <c:idx val="7"/>
            <c:invertIfNegative val="0"/>
            <c:bubble3D val="0"/>
            <c:extLst>
              <c:ext xmlns:c16="http://schemas.microsoft.com/office/drawing/2014/chart" uri="{C3380CC4-5D6E-409C-BE32-E72D297353CC}">
                <c16:uniqueId val="{00000003-5AA8-42A7-A83E-0265EE059417}"/>
              </c:ext>
            </c:extLst>
          </c:dPt>
          <c:dPt>
            <c:idx val="8"/>
            <c:invertIfNegative val="0"/>
            <c:bubble3D val="0"/>
            <c:extLst>
              <c:ext xmlns:c16="http://schemas.microsoft.com/office/drawing/2014/chart" uri="{C3380CC4-5D6E-409C-BE32-E72D297353CC}">
                <c16:uniqueId val="{00000004-5AA8-42A7-A83E-0265EE059417}"/>
              </c:ext>
            </c:extLst>
          </c:dPt>
          <c:dPt>
            <c:idx val="9"/>
            <c:invertIfNegative val="0"/>
            <c:bubble3D val="0"/>
            <c:extLst>
              <c:ext xmlns:c16="http://schemas.microsoft.com/office/drawing/2014/chart" uri="{C3380CC4-5D6E-409C-BE32-E72D297353CC}">
                <c16:uniqueId val="{00000005-5AA8-42A7-A83E-0265EE059417}"/>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220</c:v>
                </c:pt>
                <c:pt idx="1">
                  <c:v>220</c:v>
                </c:pt>
                <c:pt idx="2">
                  <c:v>220</c:v>
                </c:pt>
                <c:pt idx="3">
                  <c:v>220</c:v>
                </c:pt>
                <c:pt idx="4">
                  <c:v>220</c:v>
                </c:pt>
                <c:pt idx="5">
                  <c:v>220</c:v>
                </c:pt>
                <c:pt idx="6">
                  <c:v>220</c:v>
                </c:pt>
                <c:pt idx="7">
                  <c:v>220</c:v>
                </c:pt>
                <c:pt idx="8">
                  <c:v>220</c:v>
                </c:pt>
                <c:pt idx="9">
                  <c:v>220</c:v>
                </c:pt>
                <c:pt idx="10">
                  <c:v>220</c:v>
                </c:pt>
                <c:pt idx="11">
                  <c:v>220</c:v>
                </c:pt>
                <c:pt idx="12">
                  <c:v>220</c:v>
                </c:pt>
                <c:pt idx="13">
                  <c:v>220</c:v>
                </c:pt>
                <c:pt idx="14">
                  <c:v>220</c:v>
                </c:pt>
                <c:pt idx="15">
                  <c:v>220</c:v>
                </c:pt>
              </c:numCache>
            </c:numRef>
          </c:val>
          <c:extLst>
            <c:ext xmlns:c16="http://schemas.microsoft.com/office/drawing/2014/chart" uri="{C3380CC4-5D6E-409C-BE32-E72D297353CC}">
              <c16:uniqueId val="{00000006-5AA8-42A7-A83E-0265EE05941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166.57</c:v>
                </c:pt>
                <c:pt idx="1">
                  <c:v>175.45</c:v>
                </c:pt>
                <c:pt idx="2">
                  <c:v>172.05</c:v>
                </c:pt>
                <c:pt idx="3">
                  <c:v>169.8</c:v>
                </c:pt>
                <c:pt idx="4">
                  <c:v>159.19999999999999</c:v>
                </c:pt>
                <c:pt idx="5">
                  <c:v>171.35</c:v>
                </c:pt>
                <c:pt idx="6">
                  <c:v>173.82</c:v>
                </c:pt>
                <c:pt idx="7">
                  <c:v>178</c:v>
                </c:pt>
                <c:pt idx="8">
                  <c:v>178</c:v>
                </c:pt>
                <c:pt idx="9">
                  <c:v>183.6</c:v>
                </c:pt>
                <c:pt idx="10">
                  <c:v>183.6</c:v>
                </c:pt>
                <c:pt idx="11">
                  <c:v>186</c:v>
                </c:pt>
                <c:pt idx="12">
                  <c:v>188</c:v>
                </c:pt>
                <c:pt idx="13">
                  <c:v>194</c:v>
                </c:pt>
                <c:pt idx="14">
                  <c:v>197</c:v>
                </c:pt>
                <c:pt idx="15">
                  <c:v>200.6</c:v>
                </c:pt>
              </c:numCache>
            </c:numRef>
          </c:val>
          <c:extLst>
            <c:ext xmlns:c16="http://schemas.microsoft.com/office/drawing/2014/chart" uri="{C3380CC4-5D6E-409C-BE32-E72D297353CC}">
              <c16:uniqueId val="{00000007-5AA8-42A7-A83E-0265EE05941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30411242697485397"/>
          <c:w val="1"/>
          <c:h val="0.40282615252730503"/>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CF45-475B-B9FE-D8B22C5B4B3B}"/>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CF45-475B-B9FE-D8B22C5B4B3B}"/>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CF45-475B-B9FE-D8B22C5B4B3B}"/>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CF45-475B-B9FE-D8B22C5B4B3B}"/>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CF45-475B-B9FE-D8B22C5B4B3B}"/>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CF45-475B-B9FE-D8B22C5B4B3B}"/>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F45-475B-B9FE-D8B22C5B4B3B}"/>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F45-475B-B9FE-D8B22C5B4B3B}"/>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273.86156</c:v>
                </c:pt>
                <c:pt idx="1">
                  <c:v>284.41692</c:v>
                </c:pt>
                <c:pt idx="2">
                  <c:v>291.71991999999995</c:v>
                </c:pt>
                <c:pt idx="3">
                  <c:v>277.32599999999996</c:v>
                </c:pt>
                <c:pt idx="4">
                  <c:v>290.37599999999998</c:v>
                </c:pt>
                <c:pt idx="5">
                  <c:v>270.99603999999999</c:v>
                </c:pt>
                <c:pt idx="6">
                  <c:v>289.20697388799999</c:v>
                </c:pt>
                <c:pt idx="7">
                  <c:v>306.32802674216958</c:v>
                </c:pt>
                <c:pt idx="8">
                  <c:v>322.01202171136867</c:v>
                </c:pt>
                <c:pt idx="9">
                  <c:v>337.46859875351436</c:v>
                </c:pt>
                <c:pt idx="10">
                  <c:v>352.48595139804576</c:v>
                </c:pt>
                <c:pt idx="11">
                  <c:v>366.58538945396759</c:v>
                </c:pt>
                <c:pt idx="12">
                  <c:v>381.65204896052569</c:v>
                </c:pt>
                <c:pt idx="13">
                  <c:v>396.07849641123357</c:v>
                </c:pt>
                <c:pt idx="14">
                  <c:v>410.33732228203797</c:v>
                </c:pt>
                <c:pt idx="15">
                  <c:v>425.31463454533235</c:v>
                </c:pt>
              </c:numCache>
            </c:numRef>
          </c:val>
          <c:extLst>
            <c:ext xmlns:c16="http://schemas.microsoft.com/office/drawing/2014/chart" uri="{C3380CC4-5D6E-409C-BE32-E72D297353CC}">
              <c16:uniqueId val="{0000000E-CF45-475B-B9FE-D8B22C5B4B3B}"/>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0.75714545454545457</c:v>
                </c:pt>
                <c:pt idx="1">
                  <c:v>0.7975181818181819</c:v>
                </c:pt>
                <c:pt idx="2">
                  <c:v>0.78206363636363629</c:v>
                </c:pt>
                <c:pt idx="3">
                  <c:v>0.77181818181818174</c:v>
                </c:pt>
                <c:pt idx="4">
                  <c:v>0.72363636363636374</c:v>
                </c:pt>
                <c:pt idx="5">
                  <c:v>0.77885454545454547</c:v>
                </c:pt>
                <c:pt idx="6">
                  <c:v>0.79007272727272726</c:v>
                </c:pt>
                <c:pt idx="7">
                  <c:v>0.80909090909090908</c:v>
                </c:pt>
                <c:pt idx="8">
                  <c:v>0.80909090909090908</c:v>
                </c:pt>
                <c:pt idx="9">
                  <c:v>0.8345454545454547</c:v>
                </c:pt>
                <c:pt idx="10">
                  <c:v>0.8345454545454547</c:v>
                </c:pt>
                <c:pt idx="11">
                  <c:v>0.84545454545454546</c:v>
                </c:pt>
                <c:pt idx="12">
                  <c:v>0.8545454545454545</c:v>
                </c:pt>
                <c:pt idx="13">
                  <c:v>0.88181818181818183</c:v>
                </c:pt>
                <c:pt idx="14">
                  <c:v>0.8954545454545455</c:v>
                </c:pt>
                <c:pt idx="15">
                  <c:v>0.91181818181818175</c:v>
                </c:pt>
              </c:numCache>
            </c:numRef>
          </c:val>
          <c:extLst>
            <c:ext xmlns:c16="http://schemas.microsoft.com/office/drawing/2014/chart" uri="{C3380CC4-5D6E-409C-BE32-E72D297353CC}">
              <c16:uniqueId val="{00000000-AACF-46D0-B1C1-D43EB272CCC6}"/>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4.5999999999999996</c:v>
                </c:pt>
                <c:pt idx="1">
                  <c:v>4.05</c:v>
                </c:pt>
                <c:pt idx="2">
                  <c:v>3.83</c:v>
                </c:pt>
                <c:pt idx="3">
                  <c:v>4.09</c:v>
                </c:pt>
                <c:pt idx="4">
                  <c:v>4.07</c:v>
                </c:pt>
                <c:pt idx="5">
                  <c:v>4.97</c:v>
                </c:pt>
                <c:pt idx="6">
                  <c:v>4.8099999999999996</c:v>
                </c:pt>
                <c:pt idx="7">
                  <c:v>4.5999999999999996</c:v>
                </c:pt>
                <c:pt idx="8">
                  <c:v>4.3999999999999995</c:v>
                </c:pt>
                <c:pt idx="9">
                  <c:v>4.45</c:v>
                </c:pt>
                <c:pt idx="10">
                  <c:v>4.22</c:v>
                </c:pt>
                <c:pt idx="11">
                  <c:v>4.09</c:v>
                </c:pt>
                <c:pt idx="12">
                  <c:v>4.0199999999999996</c:v>
                </c:pt>
                <c:pt idx="13">
                  <c:v>3.9</c:v>
                </c:pt>
                <c:pt idx="14">
                  <c:v>3.8</c:v>
                </c:pt>
                <c:pt idx="15">
                  <c:v>3.71</c:v>
                </c:pt>
              </c:numCache>
            </c:numRef>
          </c:val>
          <c:extLst>
            <c:ext xmlns:c16="http://schemas.microsoft.com/office/drawing/2014/chart" uri="{C3380CC4-5D6E-409C-BE32-E72D297353CC}">
              <c16:uniqueId val="{00000000-73E8-4442-B80D-3B1511CA6B6A}"/>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6.38</c:v>
                </c:pt>
                <c:pt idx="1">
                  <c:v>6.34</c:v>
                </c:pt>
                <c:pt idx="2">
                  <c:v>6.3100000000000005</c:v>
                </c:pt>
                <c:pt idx="3">
                  <c:v>6.3299999999999992</c:v>
                </c:pt>
                <c:pt idx="4">
                  <c:v>6.34</c:v>
                </c:pt>
                <c:pt idx="5">
                  <c:v>6.41</c:v>
                </c:pt>
                <c:pt idx="6">
                  <c:v>6.41</c:v>
                </c:pt>
                <c:pt idx="7">
                  <c:v>6.43</c:v>
                </c:pt>
                <c:pt idx="8">
                  <c:v>6.45</c:v>
                </c:pt>
                <c:pt idx="9">
                  <c:v>6.4600000000000009</c:v>
                </c:pt>
                <c:pt idx="10">
                  <c:v>6.49</c:v>
                </c:pt>
                <c:pt idx="11">
                  <c:v>6.5</c:v>
                </c:pt>
                <c:pt idx="12">
                  <c:v>6.49</c:v>
                </c:pt>
                <c:pt idx="13">
                  <c:v>6.52</c:v>
                </c:pt>
                <c:pt idx="14">
                  <c:v>6.54</c:v>
                </c:pt>
                <c:pt idx="15">
                  <c:v>6.5500000000000007</c:v>
                </c:pt>
              </c:numCache>
            </c:numRef>
          </c:val>
          <c:extLst>
            <c:ext xmlns:c16="http://schemas.microsoft.com/office/drawing/2014/chart" uri="{C3380CC4-5D6E-409C-BE32-E72D297353CC}">
              <c16:uniqueId val="{00000001-73E8-4442-B80D-3B1511CA6B6A}"/>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9.4700000000000006</c:v>
                </c:pt>
                <c:pt idx="1">
                  <c:v>9.5</c:v>
                </c:pt>
                <c:pt idx="2">
                  <c:v>9.5200000000000014</c:v>
                </c:pt>
                <c:pt idx="3">
                  <c:v>9.49</c:v>
                </c:pt>
                <c:pt idx="4">
                  <c:v>9.56</c:v>
                </c:pt>
                <c:pt idx="5">
                  <c:v>9.49</c:v>
                </c:pt>
                <c:pt idx="6">
                  <c:v>9.5200000000000014</c:v>
                </c:pt>
                <c:pt idx="7">
                  <c:v>9.5299999999999994</c:v>
                </c:pt>
                <c:pt idx="8">
                  <c:v>9.5500000000000007</c:v>
                </c:pt>
                <c:pt idx="9">
                  <c:v>9.58</c:v>
                </c:pt>
                <c:pt idx="10">
                  <c:v>9.5699999999999985</c:v>
                </c:pt>
                <c:pt idx="11">
                  <c:v>9.58</c:v>
                </c:pt>
                <c:pt idx="12">
                  <c:v>9.6</c:v>
                </c:pt>
                <c:pt idx="13">
                  <c:v>9.6199999999999992</c:v>
                </c:pt>
                <c:pt idx="14">
                  <c:v>9.65</c:v>
                </c:pt>
                <c:pt idx="15">
                  <c:v>9.68</c:v>
                </c:pt>
              </c:numCache>
            </c:numRef>
          </c:val>
          <c:extLst>
            <c:ext xmlns:c16="http://schemas.microsoft.com/office/drawing/2014/chart" uri="{C3380CC4-5D6E-409C-BE32-E72D297353CC}">
              <c16:uniqueId val="{00000002-73E8-4442-B80D-3B1511CA6B6A}"/>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12.75</c:v>
                </c:pt>
                <c:pt idx="1">
                  <c:v>12.86</c:v>
                </c:pt>
                <c:pt idx="2">
                  <c:v>12.989999999999998</c:v>
                </c:pt>
                <c:pt idx="3">
                  <c:v>12.97</c:v>
                </c:pt>
                <c:pt idx="4">
                  <c:v>12.959999999999999</c:v>
                </c:pt>
                <c:pt idx="5">
                  <c:v>12.64</c:v>
                </c:pt>
                <c:pt idx="6">
                  <c:v>12.65</c:v>
                </c:pt>
                <c:pt idx="7">
                  <c:v>12.65</c:v>
                </c:pt>
                <c:pt idx="8">
                  <c:v>12.65</c:v>
                </c:pt>
                <c:pt idx="9">
                  <c:v>12.64</c:v>
                </c:pt>
                <c:pt idx="10">
                  <c:v>12.65</c:v>
                </c:pt>
                <c:pt idx="11">
                  <c:v>12.659999999999998</c:v>
                </c:pt>
                <c:pt idx="12">
                  <c:v>12.68</c:v>
                </c:pt>
                <c:pt idx="13">
                  <c:v>12.690000000000001</c:v>
                </c:pt>
                <c:pt idx="14">
                  <c:v>12.709999999999999</c:v>
                </c:pt>
                <c:pt idx="15">
                  <c:v>12.72</c:v>
                </c:pt>
              </c:numCache>
            </c:numRef>
          </c:val>
          <c:extLst>
            <c:ext xmlns:c16="http://schemas.microsoft.com/office/drawing/2014/chart" uri="{C3380CC4-5D6E-409C-BE32-E72D297353CC}">
              <c16:uniqueId val="{00000003-73E8-4442-B80D-3B1511CA6B6A}"/>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26.640000000000004</c:v>
                </c:pt>
                <c:pt idx="1">
                  <c:v>26.700000000000003</c:v>
                </c:pt>
                <c:pt idx="2">
                  <c:v>26.8</c:v>
                </c:pt>
                <c:pt idx="3">
                  <c:v>26.77</c:v>
                </c:pt>
                <c:pt idx="4">
                  <c:v>26.75</c:v>
                </c:pt>
                <c:pt idx="5">
                  <c:v>26.619999999999997</c:v>
                </c:pt>
                <c:pt idx="6">
                  <c:v>26.650000000000002</c:v>
                </c:pt>
                <c:pt idx="7">
                  <c:v>26.669999999999998</c:v>
                </c:pt>
                <c:pt idx="8">
                  <c:v>26.71</c:v>
                </c:pt>
                <c:pt idx="9">
                  <c:v>26.729999999999997</c:v>
                </c:pt>
                <c:pt idx="10">
                  <c:v>26.729999999999997</c:v>
                </c:pt>
                <c:pt idx="11">
                  <c:v>26.729999999999997</c:v>
                </c:pt>
                <c:pt idx="12">
                  <c:v>26.75</c:v>
                </c:pt>
                <c:pt idx="13">
                  <c:v>26.729999999999997</c:v>
                </c:pt>
                <c:pt idx="14">
                  <c:v>26.75</c:v>
                </c:pt>
                <c:pt idx="15">
                  <c:v>26.75</c:v>
                </c:pt>
              </c:numCache>
            </c:numRef>
          </c:val>
          <c:extLst>
            <c:ext xmlns:c16="http://schemas.microsoft.com/office/drawing/2014/chart" uri="{C3380CC4-5D6E-409C-BE32-E72D297353CC}">
              <c16:uniqueId val="{00000004-73E8-4442-B80D-3B1511CA6B6A}"/>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40.160000000000004</c:v>
                </c:pt>
                <c:pt idx="1">
                  <c:v>40.550000000000004</c:v>
                </c:pt>
                <c:pt idx="2">
                  <c:v>40.550000000000004</c:v>
                </c:pt>
                <c:pt idx="3">
                  <c:v>40.35</c:v>
                </c:pt>
                <c:pt idx="4">
                  <c:v>40.32</c:v>
                </c:pt>
                <c:pt idx="5">
                  <c:v>39.869999999999997</c:v>
                </c:pt>
                <c:pt idx="6">
                  <c:v>39.96</c:v>
                </c:pt>
                <c:pt idx="7">
                  <c:v>40.119999999999997</c:v>
                </c:pt>
                <c:pt idx="8">
                  <c:v>40.239999999999995</c:v>
                </c:pt>
                <c:pt idx="9">
                  <c:v>40.14</c:v>
                </c:pt>
                <c:pt idx="10">
                  <c:v>40.339999999999996</c:v>
                </c:pt>
                <c:pt idx="11">
                  <c:v>40.44</c:v>
                </c:pt>
                <c:pt idx="12">
                  <c:v>40.46</c:v>
                </c:pt>
                <c:pt idx="13">
                  <c:v>40.54</c:v>
                </c:pt>
                <c:pt idx="14">
                  <c:v>40.550000000000004</c:v>
                </c:pt>
                <c:pt idx="15">
                  <c:v>40.589999999999996</c:v>
                </c:pt>
              </c:numCache>
            </c:numRef>
          </c:val>
          <c:extLst>
            <c:ext xmlns:c16="http://schemas.microsoft.com/office/drawing/2014/chart" uri="{C3380CC4-5D6E-409C-BE32-E72D297353CC}">
              <c16:uniqueId val="{00000005-73E8-4442-B80D-3B1511CA6B6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61104840207679889"/>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7.3799999999999972</c:v>
                </c:pt>
                <c:pt idx="1">
                  <c:v>7.7239999999999975</c:v>
                </c:pt>
                <c:pt idx="2">
                  <c:v>8.0679999999999978</c:v>
                </c:pt>
                <c:pt idx="3">
                  <c:v>8.4119999999999973</c:v>
                </c:pt>
                <c:pt idx="4">
                  <c:v>8.7560000000000073</c:v>
                </c:pt>
                <c:pt idx="5">
                  <c:v>9.1000000000000192</c:v>
                </c:pt>
                <c:pt idx="6">
                  <c:v>9.1489999999999956</c:v>
                </c:pt>
                <c:pt idx="7">
                  <c:v>9.1980000000000057</c:v>
                </c:pt>
                <c:pt idx="8">
                  <c:v>9.2469999999999946</c:v>
                </c:pt>
                <c:pt idx="9">
                  <c:v>9.2960000000000154</c:v>
                </c:pt>
                <c:pt idx="10">
                  <c:v>9.3450000000000024</c:v>
                </c:pt>
                <c:pt idx="11">
                  <c:v>9.3940000000000019</c:v>
                </c:pt>
                <c:pt idx="12">
                  <c:v>9.4430000000000121</c:v>
                </c:pt>
                <c:pt idx="13">
                  <c:v>9.4920000000000115</c:v>
                </c:pt>
                <c:pt idx="14">
                  <c:v>9.541000000000011</c:v>
                </c:pt>
                <c:pt idx="15">
                  <c:v>9.5899999999999981</c:v>
                </c:pt>
              </c:numCache>
            </c:numRef>
          </c:val>
          <c:extLst>
            <c:ext xmlns:c16="http://schemas.microsoft.com/office/drawing/2014/chart" uri="{C3380CC4-5D6E-409C-BE32-E72D297353CC}">
              <c16:uniqueId val="{00000000-A611-4F7C-BBE5-316833560E41}"/>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2.82</c:v>
                </c:pt>
                <c:pt idx="1">
                  <c:v>2.7659999999999996</c:v>
                </c:pt>
                <c:pt idx="2">
                  <c:v>2.7119999999999997</c:v>
                </c:pt>
                <c:pt idx="3">
                  <c:v>2.6579999999999999</c:v>
                </c:pt>
                <c:pt idx="4">
                  <c:v>2.6039999999999996</c:v>
                </c:pt>
                <c:pt idx="5">
                  <c:v>2.5499999999999998</c:v>
                </c:pt>
                <c:pt idx="6">
                  <c:v>2.6</c:v>
                </c:pt>
                <c:pt idx="7">
                  <c:v>2.6499999999999995</c:v>
                </c:pt>
                <c:pt idx="8">
                  <c:v>2.6999999999999997</c:v>
                </c:pt>
                <c:pt idx="9">
                  <c:v>2.7499999999999996</c:v>
                </c:pt>
                <c:pt idx="10">
                  <c:v>2.8</c:v>
                </c:pt>
                <c:pt idx="11">
                  <c:v>2.8499999999999996</c:v>
                </c:pt>
                <c:pt idx="12">
                  <c:v>2.9</c:v>
                </c:pt>
                <c:pt idx="13">
                  <c:v>2.9499999999999997</c:v>
                </c:pt>
                <c:pt idx="14">
                  <c:v>3</c:v>
                </c:pt>
                <c:pt idx="15">
                  <c:v>3.0499999999999994</c:v>
                </c:pt>
              </c:numCache>
            </c:numRef>
          </c:val>
          <c:extLst>
            <c:ext xmlns:c16="http://schemas.microsoft.com/office/drawing/2014/chart" uri="{C3380CC4-5D6E-409C-BE32-E72D297353CC}">
              <c16:uniqueId val="{00000001-A611-4F7C-BBE5-316833560E41}"/>
            </c:ext>
          </c:extLst>
        </c:ser>
        <c:ser>
          <c:idx val="3"/>
          <c:order val="2"/>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2.94</c:v>
                </c:pt>
                <c:pt idx="1">
                  <c:v>2.9619999999999997</c:v>
                </c:pt>
                <c:pt idx="2">
                  <c:v>2.984</c:v>
                </c:pt>
                <c:pt idx="3">
                  <c:v>3.0059999999999998</c:v>
                </c:pt>
                <c:pt idx="4">
                  <c:v>3.0279999999999996</c:v>
                </c:pt>
                <c:pt idx="5">
                  <c:v>3.05</c:v>
                </c:pt>
                <c:pt idx="6">
                  <c:v>3.117</c:v>
                </c:pt>
                <c:pt idx="7">
                  <c:v>3.1840000000000002</c:v>
                </c:pt>
                <c:pt idx="8">
                  <c:v>3.2509999999999999</c:v>
                </c:pt>
                <c:pt idx="9">
                  <c:v>3.3179999999999996</c:v>
                </c:pt>
                <c:pt idx="10">
                  <c:v>3.3849999999999998</c:v>
                </c:pt>
                <c:pt idx="11">
                  <c:v>3.4519999999999995</c:v>
                </c:pt>
                <c:pt idx="12">
                  <c:v>3.5190000000000001</c:v>
                </c:pt>
                <c:pt idx="13">
                  <c:v>3.5859999999999994</c:v>
                </c:pt>
                <c:pt idx="14">
                  <c:v>3.6529999999999991</c:v>
                </c:pt>
                <c:pt idx="15">
                  <c:v>3.7199999999999998</c:v>
                </c:pt>
              </c:numCache>
            </c:numRef>
          </c:val>
          <c:extLst>
            <c:ext xmlns:c16="http://schemas.microsoft.com/office/drawing/2014/chart" uri="{C3380CC4-5D6E-409C-BE32-E72D297353CC}">
              <c16:uniqueId val="{00000002-A611-4F7C-BBE5-316833560E41}"/>
            </c:ext>
          </c:extLst>
        </c:ser>
        <c:ser>
          <c:idx val="0"/>
          <c:order val="3"/>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3.71</c:v>
                </c:pt>
                <c:pt idx="1">
                  <c:v>3.798</c:v>
                </c:pt>
                <c:pt idx="2">
                  <c:v>3.8860000000000006</c:v>
                </c:pt>
                <c:pt idx="3">
                  <c:v>3.9740000000000006</c:v>
                </c:pt>
                <c:pt idx="4">
                  <c:v>4.0620000000000003</c:v>
                </c:pt>
                <c:pt idx="5">
                  <c:v>4.1500000000000004</c:v>
                </c:pt>
                <c:pt idx="6">
                  <c:v>4.2170000000000005</c:v>
                </c:pt>
                <c:pt idx="7">
                  <c:v>4.2840000000000007</c:v>
                </c:pt>
                <c:pt idx="8">
                  <c:v>4.3510000000000009</c:v>
                </c:pt>
                <c:pt idx="9">
                  <c:v>4.4180000000000001</c:v>
                </c:pt>
                <c:pt idx="10">
                  <c:v>4.4850000000000003</c:v>
                </c:pt>
                <c:pt idx="11">
                  <c:v>4.5520000000000005</c:v>
                </c:pt>
                <c:pt idx="12">
                  <c:v>4.6189999999999998</c:v>
                </c:pt>
                <c:pt idx="13">
                  <c:v>4.6859999999999999</c:v>
                </c:pt>
                <c:pt idx="14">
                  <c:v>4.7530000000000001</c:v>
                </c:pt>
                <c:pt idx="15">
                  <c:v>4.82</c:v>
                </c:pt>
              </c:numCache>
            </c:numRef>
          </c:val>
          <c:extLst>
            <c:ext xmlns:c16="http://schemas.microsoft.com/office/drawing/2014/chart" uri="{C3380CC4-5D6E-409C-BE32-E72D297353CC}">
              <c16:uniqueId val="{00000003-A611-4F7C-BBE5-316833560E41}"/>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83.15</c:v>
                </c:pt>
                <c:pt idx="1">
                  <c:v>82.75</c:v>
                </c:pt>
                <c:pt idx="2">
                  <c:v>82.35</c:v>
                </c:pt>
                <c:pt idx="3">
                  <c:v>81.95</c:v>
                </c:pt>
                <c:pt idx="4">
                  <c:v>81.55</c:v>
                </c:pt>
                <c:pt idx="5">
                  <c:v>81.149999999999991</c:v>
                </c:pt>
                <c:pt idx="6">
                  <c:v>80.917000000000002</c:v>
                </c:pt>
                <c:pt idx="7">
                  <c:v>80.683999999999997</c:v>
                </c:pt>
                <c:pt idx="8">
                  <c:v>80.450999999999993</c:v>
                </c:pt>
                <c:pt idx="9">
                  <c:v>80.217999999999989</c:v>
                </c:pt>
                <c:pt idx="10">
                  <c:v>79.984999999999999</c:v>
                </c:pt>
                <c:pt idx="11">
                  <c:v>79.751999999999995</c:v>
                </c:pt>
                <c:pt idx="12">
                  <c:v>79.518999999999991</c:v>
                </c:pt>
                <c:pt idx="13">
                  <c:v>79.285999999999987</c:v>
                </c:pt>
                <c:pt idx="14">
                  <c:v>79.052999999999997</c:v>
                </c:pt>
                <c:pt idx="15">
                  <c:v>78.820000000000007</c:v>
                </c:pt>
              </c:numCache>
            </c:numRef>
          </c:val>
          <c:extLst>
            <c:ext xmlns:c16="http://schemas.microsoft.com/office/drawing/2014/chart" uri="{C3380CC4-5D6E-409C-BE32-E72D297353CC}">
              <c16:uniqueId val="{00000004-A611-4F7C-BBE5-316833560E4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05575558677354"/>
          <c:y val="0.25376344086021507"/>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52.697062552831788</c:v>
                </c:pt>
                <c:pt idx="1">
                  <c:v>52.45191948846815</c:v>
                </c:pt>
                <c:pt idx="2">
                  <c:v>52.096963019075829</c:v>
                </c:pt>
                <c:pt idx="3">
                  <c:v>52.287066246056789</c:v>
                </c:pt>
                <c:pt idx="4">
                  <c:v>52.834516393838427</c:v>
                </c:pt>
                <c:pt idx="5">
                  <c:v>52.90808803451479</c:v>
                </c:pt>
              </c:numCache>
            </c:numRef>
          </c:val>
          <c:extLst>
            <c:ext xmlns:c16="http://schemas.microsoft.com/office/drawing/2014/chart" uri="{C3380CC4-5D6E-409C-BE32-E72D297353CC}">
              <c16:uniqueId val="{00000000-DC09-42B5-94E4-766EFD136A4F}"/>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47.302937447168212</c:v>
                </c:pt>
                <c:pt idx="1">
                  <c:v>47.548080511531857</c:v>
                </c:pt>
                <c:pt idx="2">
                  <c:v>47.903036980924178</c:v>
                </c:pt>
                <c:pt idx="3">
                  <c:v>47.712933753943219</c:v>
                </c:pt>
                <c:pt idx="4">
                  <c:v>47.165483606161565</c:v>
                </c:pt>
                <c:pt idx="5">
                  <c:v>47.091911965485217</c:v>
                </c:pt>
              </c:numCache>
            </c:numRef>
          </c:val>
          <c:extLst>
            <c:ext xmlns:c16="http://schemas.microsoft.com/office/drawing/2014/chart" uri="{C3380CC4-5D6E-409C-BE32-E72D297353CC}">
              <c16:uniqueId val="{00000001-DC09-42B5-94E4-766EFD136A4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49793297771733"/>
          <c:y val="0"/>
          <c:w val="0.79939629460648565"/>
          <c:h val="0.65852586244640188"/>
        </c:manualLayout>
      </c:layout>
      <c:barChart>
        <c:barDir val="col"/>
        <c:grouping val="stacked"/>
        <c:varyColors val="0"/>
        <c:ser>
          <c:idx val="3"/>
          <c:order val="0"/>
          <c:tx>
            <c:strRef>
              <c:f>Sheet1!$F$1</c:f>
              <c:strCache>
                <c:ptCount val="1"/>
                <c:pt idx="0">
                  <c:v>Others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8.996840243648192</c:v>
                </c:pt>
                <c:pt idx="1">
                  <c:v>9.0313241581818957</c:v>
                </c:pt>
                <c:pt idx="2">
                  <c:v>9.1409509308449746</c:v>
                </c:pt>
                <c:pt idx="3">
                  <c:v>9.2298744028496156</c:v>
                </c:pt>
                <c:pt idx="4">
                  <c:v>9.0544030019751052</c:v>
                </c:pt>
                <c:pt idx="5">
                  <c:v>9.0357382776448265</c:v>
                </c:pt>
                <c:pt idx="6">
                  <c:v>9.1183573422487285</c:v>
                </c:pt>
                <c:pt idx="7">
                  <c:v>9.0002879255332644</c:v>
                </c:pt>
                <c:pt idx="8">
                  <c:v>9.274381837449539</c:v>
                </c:pt>
                <c:pt idx="9">
                  <c:v>9.0804285295779135</c:v>
                </c:pt>
                <c:pt idx="10">
                  <c:v>9.0482330831019731</c:v>
                </c:pt>
                <c:pt idx="11">
                  <c:v>9.1210341448704604</c:v>
                </c:pt>
                <c:pt idx="12">
                  <c:v>9.2123932712947756</c:v>
                </c:pt>
                <c:pt idx="13">
                  <c:v>9.1574561507206411</c:v>
                </c:pt>
                <c:pt idx="14">
                  <c:v>9.1474400500920936</c:v>
                </c:pt>
                <c:pt idx="15">
                  <c:v>9.1554505435316784</c:v>
                </c:pt>
              </c:numCache>
            </c:numRef>
          </c:val>
          <c:extLst>
            <c:ext xmlns:c16="http://schemas.microsoft.com/office/drawing/2014/chart" uri="{C3380CC4-5D6E-409C-BE32-E72D297353CC}">
              <c16:uniqueId val="{00000000-E685-4A2A-8C58-C3B34BA64C34}"/>
            </c:ext>
          </c:extLst>
        </c:ser>
        <c:ser>
          <c:idx val="2"/>
          <c:order val="1"/>
          <c:tx>
            <c:strRef>
              <c:f>Sheet1!$E$1</c:f>
              <c:strCache>
                <c:ptCount val="1"/>
                <c:pt idx="0">
                  <c:v>Cycloaliphatic Epoxy Based Resin</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2.0365123919446857</c:v>
                </c:pt>
                <c:pt idx="1">
                  <c:v>1.9861015456286997</c:v>
                </c:pt>
                <c:pt idx="2">
                  <c:v>1.9593841452652458</c:v>
                </c:pt>
                <c:pt idx="3">
                  <c:v>1.9033846807764125</c:v>
                </c:pt>
                <c:pt idx="4">
                  <c:v>1.897327231355165</c:v>
                </c:pt>
                <c:pt idx="5">
                  <c:v>1.8150956772091789</c:v>
                </c:pt>
                <c:pt idx="6">
                  <c:v>1.8466855746477318</c:v>
                </c:pt>
                <c:pt idx="7">
                  <c:v>1.844393299953986</c:v>
                </c:pt>
                <c:pt idx="8">
                  <c:v>1.8598495047438757</c:v>
                </c:pt>
                <c:pt idx="9">
                  <c:v>1.8961677422956984</c:v>
                </c:pt>
                <c:pt idx="10">
                  <c:v>1.8741745576890945</c:v>
                </c:pt>
                <c:pt idx="11">
                  <c:v>1.9256652179656146</c:v>
                </c:pt>
                <c:pt idx="12">
                  <c:v>1.9929293798091516</c:v>
                </c:pt>
                <c:pt idx="13">
                  <c:v>1.9709737982718503</c:v>
                </c:pt>
                <c:pt idx="14">
                  <c:v>2.0481667718155667</c:v>
                </c:pt>
                <c:pt idx="15">
                  <c:v>2.1099233057522349</c:v>
                </c:pt>
              </c:numCache>
            </c:numRef>
          </c:val>
          <c:extLst>
            <c:ext xmlns:c16="http://schemas.microsoft.com/office/drawing/2014/chart" uri="{C3380CC4-5D6E-409C-BE32-E72D297353CC}">
              <c16:uniqueId val="{00000001-E685-4A2A-8C58-C3B34BA64C34}"/>
            </c:ext>
          </c:extLst>
        </c:ser>
        <c:ser>
          <c:idx val="1"/>
          <c:order val="2"/>
          <c:tx>
            <c:strRef>
              <c:f>Sheet1!$D$1</c:f>
              <c:strCache>
                <c:ptCount val="1"/>
                <c:pt idx="0">
                  <c:v>Epoxy Phenol Novolac Based Resin</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2.3260737162224658</c:v>
                </c:pt>
                <c:pt idx="1">
                  <c:v>2.3764778221176011</c:v>
                </c:pt>
                <c:pt idx="2">
                  <c:v>2.3108152399224866</c:v>
                </c:pt>
                <c:pt idx="3">
                  <c:v>2.4537087882800948</c:v>
                </c:pt>
                <c:pt idx="4">
                  <c:v>2.435861752426113</c:v>
                </c:pt>
                <c:pt idx="5">
                  <c:v>2.4872279678933467</c:v>
                </c:pt>
                <c:pt idx="6">
                  <c:v>2.5335459854157723</c:v>
                </c:pt>
                <c:pt idx="7">
                  <c:v>2.532370120264388</c:v>
                </c:pt>
                <c:pt idx="8">
                  <c:v>2.6147750693831409</c:v>
                </c:pt>
                <c:pt idx="9">
                  <c:v>2.6519489651433696</c:v>
                </c:pt>
                <c:pt idx="10">
                  <c:v>2.6750950120477697</c:v>
                </c:pt>
                <c:pt idx="11">
                  <c:v>2.6769302469709979</c:v>
                </c:pt>
                <c:pt idx="12">
                  <c:v>2.7602626029906525</c:v>
                </c:pt>
                <c:pt idx="13">
                  <c:v>2.8040317479408952</c:v>
                </c:pt>
                <c:pt idx="14">
                  <c:v>2.8531748248795337</c:v>
                </c:pt>
                <c:pt idx="15">
                  <c:v>2.8962814914622279</c:v>
                </c:pt>
              </c:numCache>
            </c:numRef>
          </c:val>
          <c:extLst>
            <c:ext xmlns:c16="http://schemas.microsoft.com/office/drawing/2014/chart" uri="{C3380CC4-5D6E-409C-BE32-E72D297353CC}">
              <c16:uniqueId val="{00000002-E685-4A2A-8C58-C3B34BA64C34}"/>
            </c:ext>
          </c:extLst>
        </c:ser>
        <c:ser>
          <c:idx val="0"/>
          <c:order val="3"/>
          <c:tx>
            <c:strRef>
              <c:f>Sheet1!$C$1</c:f>
              <c:strCache>
                <c:ptCount val="1"/>
                <c:pt idx="0">
                  <c:v>Bisphenol F Based Resin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3.4416073514182557</c:v>
                </c:pt>
                <c:pt idx="1">
                  <c:v>3.5600174098001403</c:v>
                </c:pt>
                <c:pt idx="2">
                  <c:v>3.6865039020719701</c:v>
                </c:pt>
                <c:pt idx="3">
                  <c:v>3.6991563524146542</c:v>
                </c:pt>
                <c:pt idx="4">
                  <c:v>3.9823375037218915</c:v>
                </c:pt>
                <c:pt idx="5">
                  <c:v>4.2091467492603076</c:v>
                </c:pt>
                <c:pt idx="6">
                  <c:v>4.2873347005532896</c:v>
                </c:pt>
                <c:pt idx="7">
                  <c:v>4.3895152093831271</c:v>
                </c:pt>
                <c:pt idx="8">
                  <c:v>4.2723306759842377</c:v>
                </c:pt>
                <c:pt idx="9">
                  <c:v>4.6231128425758348</c:v>
                </c:pt>
                <c:pt idx="10">
                  <c:v>4.9296874727898032</c:v>
                </c:pt>
                <c:pt idx="11">
                  <c:v>5.1079825217545345</c:v>
                </c:pt>
                <c:pt idx="12">
                  <c:v>4.910124315715108</c:v>
                </c:pt>
                <c:pt idx="13">
                  <c:v>5.4226455027846665</c:v>
                </c:pt>
                <c:pt idx="14">
                  <c:v>5.5452392422675976</c:v>
                </c:pt>
                <c:pt idx="15">
                  <c:v>5.7220210611304338</c:v>
                </c:pt>
              </c:numCache>
            </c:numRef>
          </c:val>
          <c:extLst>
            <c:ext xmlns:c16="http://schemas.microsoft.com/office/drawing/2014/chart" uri="{C3380CC4-5D6E-409C-BE32-E72D297353CC}">
              <c16:uniqueId val="{00000003-E685-4A2A-8C58-C3B34BA64C34}"/>
            </c:ext>
          </c:extLst>
        </c:ser>
        <c:ser>
          <c:idx val="6"/>
          <c:order val="4"/>
          <c:tx>
            <c:strRef>
              <c:f>Sheet1!$B$1</c:f>
              <c:strCache>
                <c:ptCount val="1"/>
                <c:pt idx="0">
                  <c:v>Bisphenol A Based Resin</c:v>
                </c:pt>
              </c:strCache>
            </c:strRef>
          </c:tx>
          <c:spPr>
            <a:solidFill>
              <a:schemeClr val="accent1">
                <a:lumMod val="60000"/>
              </a:schemeClr>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83.1989662967664</c:v>
                </c:pt>
                <c:pt idx="1">
                  <c:v>83.046079064271666</c:v>
                </c:pt>
                <c:pt idx="2">
                  <c:v>82.90234578189532</c:v>
                </c:pt>
                <c:pt idx="3">
                  <c:v>82.713875775679227</c:v>
                </c:pt>
                <c:pt idx="4">
                  <c:v>82.630070510521733</c:v>
                </c:pt>
                <c:pt idx="5">
                  <c:v>82.45279132799233</c:v>
                </c:pt>
                <c:pt idx="6">
                  <c:v>82.214076397134477</c:v>
                </c:pt>
                <c:pt idx="7">
                  <c:v>82.233433444865227</c:v>
                </c:pt>
                <c:pt idx="8">
                  <c:v>81.978662912439205</c:v>
                </c:pt>
                <c:pt idx="9">
                  <c:v>81.748341920407199</c:v>
                </c:pt>
                <c:pt idx="10">
                  <c:v>81.47280987437135</c:v>
                </c:pt>
                <c:pt idx="11">
                  <c:v>81.168387868438401</c:v>
                </c:pt>
                <c:pt idx="12">
                  <c:v>81.124290430190314</c:v>
                </c:pt>
                <c:pt idx="13">
                  <c:v>80.644892800281937</c:v>
                </c:pt>
                <c:pt idx="14">
                  <c:v>80.405979110945196</c:v>
                </c:pt>
                <c:pt idx="15">
                  <c:v>80.116323598123429</c:v>
                </c:pt>
              </c:numCache>
            </c:numRef>
          </c:val>
          <c:extLst>
            <c:ext xmlns:c16="http://schemas.microsoft.com/office/drawing/2014/chart" uri="{C3380CC4-5D6E-409C-BE32-E72D297353CC}">
              <c16:uniqueId val="{00000004-E685-4A2A-8C58-C3B34BA64C34}"/>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1"/>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4"/>
          <c:order val="0"/>
          <c:tx>
            <c:strRef>
              <c:f>Sheet1!$C$1</c:f>
              <c:strCache>
                <c:ptCount val="1"/>
                <c:pt idx="0">
                  <c:v>Semi-Solid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5.16</c:v>
                </c:pt>
                <c:pt idx="1">
                  <c:v>4.8899999999999997</c:v>
                </c:pt>
                <c:pt idx="2">
                  <c:v>4.97</c:v>
                </c:pt>
                <c:pt idx="3">
                  <c:v>4.96</c:v>
                </c:pt>
                <c:pt idx="4">
                  <c:v>4.97</c:v>
                </c:pt>
                <c:pt idx="5">
                  <c:v>5.2</c:v>
                </c:pt>
                <c:pt idx="6">
                  <c:v>4.87</c:v>
                </c:pt>
                <c:pt idx="7">
                  <c:v>4.74</c:v>
                </c:pt>
                <c:pt idx="8">
                  <c:v>4.78</c:v>
                </c:pt>
                <c:pt idx="9">
                  <c:v>5.16</c:v>
                </c:pt>
                <c:pt idx="10">
                  <c:v>5.04</c:v>
                </c:pt>
                <c:pt idx="11">
                  <c:v>4.92</c:v>
                </c:pt>
                <c:pt idx="12">
                  <c:v>4.8</c:v>
                </c:pt>
                <c:pt idx="13">
                  <c:v>4.67</c:v>
                </c:pt>
                <c:pt idx="14">
                  <c:v>4.55</c:v>
                </c:pt>
                <c:pt idx="15">
                  <c:v>4.4799999999999995</c:v>
                </c:pt>
              </c:numCache>
            </c:numRef>
          </c:val>
          <c:extLst>
            <c:ext xmlns:c16="http://schemas.microsoft.com/office/drawing/2014/chart" uri="{C3380CC4-5D6E-409C-BE32-E72D297353CC}">
              <c16:uniqueId val="{00000000-B086-46B2-AB0B-D24E57C03C9F}"/>
            </c:ext>
          </c:extLst>
        </c:ser>
        <c:ser>
          <c:idx val="1"/>
          <c:order val="1"/>
          <c:tx>
            <c:strRef>
              <c:f>Sheet1!$D$1</c:f>
              <c:strCache>
                <c:ptCount val="1"/>
                <c:pt idx="0">
                  <c:v>Solid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c:v>
                </c:pt>
                <c:pt idx="1">
                  <c:v>39.770000000000003</c:v>
                </c:pt>
                <c:pt idx="2">
                  <c:v>39.839999999999996</c:v>
                </c:pt>
                <c:pt idx="3">
                  <c:v>39.69</c:v>
                </c:pt>
                <c:pt idx="4">
                  <c:v>39.290000000000006</c:v>
                </c:pt>
                <c:pt idx="5">
                  <c:v>38.68</c:v>
                </c:pt>
                <c:pt idx="6">
                  <c:v>38.93</c:v>
                </c:pt>
                <c:pt idx="7">
                  <c:v>38.92</c:v>
                </c:pt>
                <c:pt idx="8">
                  <c:v>38.76</c:v>
                </c:pt>
                <c:pt idx="9">
                  <c:v>38.269999999999996</c:v>
                </c:pt>
                <c:pt idx="10">
                  <c:v>38.279999999999994</c:v>
                </c:pt>
                <c:pt idx="11">
                  <c:v>38.29</c:v>
                </c:pt>
                <c:pt idx="12">
                  <c:v>38.299999999999997</c:v>
                </c:pt>
                <c:pt idx="13">
                  <c:v>38.31</c:v>
                </c:pt>
                <c:pt idx="14">
                  <c:v>38.32</c:v>
                </c:pt>
                <c:pt idx="15">
                  <c:v>38.26</c:v>
                </c:pt>
              </c:numCache>
            </c:numRef>
          </c:val>
          <c:extLst>
            <c:ext xmlns:c16="http://schemas.microsoft.com/office/drawing/2014/chart" uri="{C3380CC4-5D6E-409C-BE32-E72D297353CC}">
              <c16:uniqueId val="{00000001-B086-46B2-AB0B-D24E57C03C9F}"/>
            </c:ext>
          </c:extLst>
        </c:ser>
        <c:ser>
          <c:idx val="5"/>
          <c:order val="2"/>
          <c:tx>
            <c:strRef>
              <c:f>Sheet1!$B$1</c:f>
              <c:strCache>
                <c:ptCount val="1"/>
                <c:pt idx="0">
                  <c:v>Liquid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55.34</c:v>
                </c:pt>
                <c:pt idx="1">
                  <c:v>55.34</c:v>
                </c:pt>
                <c:pt idx="2">
                  <c:v>55.19</c:v>
                </c:pt>
                <c:pt idx="3">
                  <c:v>55.35</c:v>
                </c:pt>
                <c:pt idx="4">
                  <c:v>55.74</c:v>
                </c:pt>
                <c:pt idx="5">
                  <c:v>56.120000000000005</c:v>
                </c:pt>
                <c:pt idx="6">
                  <c:v>56.2</c:v>
                </c:pt>
                <c:pt idx="7">
                  <c:v>56.34</c:v>
                </c:pt>
                <c:pt idx="8">
                  <c:v>56.46</c:v>
                </c:pt>
                <c:pt idx="9">
                  <c:v>56.57</c:v>
                </c:pt>
                <c:pt idx="10">
                  <c:v>56.68</c:v>
                </c:pt>
                <c:pt idx="11">
                  <c:v>56.79</c:v>
                </c:pt>
                <c:pt idx="12">
                  <c:v>56.899999999999991</c:v>
                </c:pt>
                <c:pt idx="13">
                  <c:v>57.02</c:v>
                </c:pt>
                <c:pt idx="14">
                  <c:v>57.13</c:v>
                </c:pt>
                <c:pt idx="15">
                  <c:v>57.26</c:v>
                </c:pt>
              </c:numCache>
            </c:numRef>
          </c:val>
          <c:extLst>
            <c:ext xmlns:c16="http://schemas.microsoft.com/office/drawing/2014/chart" uri="{C3380CC4-5D6E-409C-BE32-E72D297353CC}">
              <c16:uniqueId val="{00000002-B086-46B2-AB0B-D24E57C03C9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E6-48C9-8B52-478D7BF626F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E6-48C9-8B52-478D7BF626F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E6-48C9-8B52-478D7BF626F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6E6-48C9-8B52-478D7BF626F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6E6-48C9-8B52-478D7BF626FF}"/>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6E6-48C9-8B52-478D7BF626FF}"/>
                </c:ext>
              </c:extLst>
            </c:dLbl>
            <c:dLbl>
              <c:idx val="1"/>
              <c:layout>
                <c:manualLayout>
                  <c:x val="0.23116855968225225"/>
                  <c:y val="-4.6422458062307433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6E6-48C9-8B52-478D7BF626FF}"/>
                </c:ext>
              </c:extLst>
            </c:dLbl>
            <c:dLbl>
              <c:idx val="2"/>
              <c:layout>
                <c:manualLayout>
                  <c:x val="0.21683723162923205"/>
                  <c:y val="1.4340598729505752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6E6-48C9-8B52-478D7BF626FF}"/>
                </c:ext>
              </c:extLst>
            </c:dLbl>
            <c:dLbl>
              <c:idx val="3"/>
              <c:layout>
                <c:manualLayout>
                  <c:x val="0.17718161336027702"/>
                  <c:y val="8.408802160599490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6E6-48C9-8B52-478D7BF626FF}"/>
                </c:ext>
              </c:extLst>
            </c:dLbl>
            <c:dLbl>
              <c:idx val="4"/>
              <c:layout>
                <c:manualLayout>
                  <c:x val="-0.1522583792070239"/>
                  <c:y val="-5.3456959184449773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6967551622418878"/>
                      <c:h val="6.1473620145307925E-2"/>
                    </c:manualLayout>
                  </c15:layout>
                </c:ext>
                <c:ext xmlns:c16="http://schemas.microsoft.com/office/drawing/2014/chart" uri="{C3380CC4-5D6E-409C-BE32-E72D297353CC}">
                  <c16:uniqueId val="{00000009-C6E6-48C9-8B52-478D7BF626F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NAMA Chemicals</c:v>
                </c:pt>
                <c:pt idx="1">
                  <c:v>Izel Kimya</c:v>
                </c:pt>
                <c:pt idx="2">
                  <c:v>Olin Corporation</c:v>
                </c:pt>
                <c:pt idx="3">
                  <c:v>Hexion Inc.</c:v>
                </c:pt>
                <c:pt idx="4">
                  <c:v>Others</c:v>
                </c:pt>
              </c:strCache>
            </c:strRef>
          </c:cat>
          <c:val>
            <c:numRef>
              <c:f>Sheet1!$B$2:$B$6</c:f>
              <c:numCache>
                <c:formatCode>0.00%</c:formatCode>
                <c:ptCount val="5"/>
                <c:pt idx="0">
                  <c:v>0.3004</c:v>
                </c:pt>
                <c:pt idx="1">
                  <c:v>9.5100000000000004E-2</c:v>
                </c:pt>
                <c:pt idx="2">
                  <c:v>9.1499999999999998E-2</c:v>
                </c:pt>
                <c:pt idx="3">
                  <c:v>8.3299999999999999E-2</c:v>
                </c:pt>
                <c:pt idx="4">
                  <c:v>0.42969999999999997</c:v>
                </c:pt>
              </c:numCache>
            </c:numRef>
          </c:val>
          <c:extLst>
            <c:ext xmlns:c16="http://schemas.microsoft.com/office/drawing/2014/chart" uri="{C3380CC4-5D6E-409C-BE32-E72D297353CC}">
              <c16:uniqueId val="{0000000A-C6E6-48C9-8B52-478D7BF626FF}"/>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General</c:formatCode>
                <c:ptCount val="16"/>
                <c:pt idx="0">
                  <c:v>84</c:v>
                </c:pt>
                <c:pt idx="1">
                  <c:v>84</c:v>
                </c:pt>
                <c:pt idx="2">
                  <c:v>106</c:v>
                </c:pt>
                <c:pt idx="3">
                  <c:v>136</c:v>
                </c:pt>
                <c:pt idx="4">
                  <c:v>176</c:v>
                </c:pt>
                <c:pt idx="5">
                  <c:v>176</c:v>
                </c:pt>
                <c:pt idx="6">
                  <c:v>176</c:v>
                </c:pt>
                <c:pt idx="7">
                  <c:v>176</c:v>
                </c:pt>
                <c:pt idx="8">
                  <c:v>211</c:v>
                </c:pt>
                <c:pt idx="9">
                  <c:v>235</c:v>
                </c:pt>
                <c:pt idx="10">
                  <c:v>235</c:v>
                </c:pt>
                <c:pt idx="11">
                  <c:v>235</c:v>
                </c:pt>
                <c:pt idx="12">
                  <c:v>235</c:v>
                </c:pt>
                <c:pt idx="13">
                  <c:v>235</c:v>
                </c:pt>
                <c:pt idx="14">
                  <c:v>235</c:v>
                </c:pt>
                <c:pt idx="15">
                  <c:v>235</c:v>
                </c:pt>
              </c:numCache>
            </c:numRef>
          </c:val>
          <c:extLst>
            <c:ext xmlns:c16="http://schemas.microsoft.com/office/drawing/2014/chart" uri="{C3380CC4-5D6E-409C-BE32-E72D297353CC}">
              <c16:uniqueId val="{00000000-0DFB-48F3-A934-FAC0E853B58F}"/>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55.66</c:v>
                </c:pt>
                <c:pt idx="1">
                  <c:v>68.567999999999998</c:v>
                </c:pt>
                <c:pt idx="2">
                  <c:v>89.139999999999986</c:v>
                </c:pt>
                <c:pt idx="3">
                  <c:v>89.7</c:v>
                </c:pt>
                <c:pt idx="4">
                  <c:v>101.58</c:v>
                </c:pt>
                <c:pt idx="5">
                  <c:v>93.86</c:v>
                </c:pt>
                <c:pt idx="6">
                  <c:v>119.80000000000001</c:v>
                </c:pt>
                <c:pt idx="7">
                  <c:v>141.1</c:v>
                </c:pt>
                <c:pt idx="8">
                  <c:v>163.1</c:v>
                </c:pt>
                <c:pt idx="9">
                  <c:v>190</c:v>
                </c:pt>
                <c:pt idx="10">
                  <c:v>193.5</c:v>
                </c:pt>
                <c:pt idx="11">
                  <c:v>198</c:v>
                </c:pt>
                <c:pt idx="12">
                  <c:v>200.5</c:v>
                </c:pt>
                <c:pt idx="13">
                  <c:v>205</c:v>
                </c:pt>
                <c:pt idx="14">
                  <c:v>206.25</c:v>
                </c:pt>
                <c:pt idx="15">
                  <c:v>206.25</c:v>
                </c:pt>
              </c:numCache>
            </c:numRef>
          </c:val>
          <c:extLst>
            <c:ext xmlns:c16="http://schemas.microsoft.com/office/drawing/2014/chart" uri="{C3380CC4-5D6E-409C-BE32-E72D297353CC}">
              <c16:uniqueId val="{00000001-0DFB-48F3-A934-FAC0E853B58F}"/>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General"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3FAD-410A-8EA4-C5DA3FAB83CD}"/>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3FAD-410A-8EA4-C5DA3FAB83CD}"/>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3FAD-410A-8EA4-C5DA3FAB83CD}"/>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3FAD-410A-8EA4-C5DA3FAB83CD}"/>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3FAD-410A-8EA4-C5DA3FAB83CD}"/>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FAD-410A-8EA4-C5DA3FAB83CD}"/>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FAD-410A-8EA4-C5DA3FAB83CD}"/>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3FAD-410A-8EA4-C5DA3FAB83CD}"/>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65.429999999999993</c:v>
                </c:pt>
                <c:pt idx="1">
                  <c:v>71.787999999999997</c:v>
                </c:pt>
                <c:pt idx="2">
                  <c:v>79.649999999999991</c:v>
                </c:pt>
                <c:pt idx="3">
                  <c:v>89.47</c:v>
                </c:pt>
                <c:pt idx="4">
                  <c:v>103.02</c:v>
                </c:pt>
                <c:pt idx="5">
                  <c:v>88.83</c:v>
                </c:pt>
                <c:pt idx="6">
                  <c:v>98.112735000000001</c:v>
                </c:pt>
                <c:pt idx="7">
                  <c:v>107.53155756</c:v>
                </c:pt>
                <c:pt idx="8">
                  <c:v>117.69328974941999</c:v>
                </c:pt>
                <c:pt idx="9">
                  <c:v>128.53284173534158</c:v>
                </c:pt>
                <c:pt idx="10">
                  <c:v>139.84373180805164</c:v>
                </c:pt>
                <c:pt idx="11">
                  <c:v>152.03810522171375</c:v>
                </c:pt>
                <c:pt idx="12">
                  <c:v>164.87012130242638</c:v>
                </c:pt>
                <c:pt idx="13">
                  <c:v>178.40595826135558</c:v>
                </c:pt>
                <c:pt idx="14">
                  <c:v>192.78547849722085</c:v>
                </c:pt>
                <c:pt idx="15">
                  <c:v>207.72</c:v>
                </c:pt>
              </c:numCache>
            </c:numRef>
          </c:val>
          <c:extLst>
            <c:ext xmlns:c16="http://schemas.microsoft.com/office/drawing/2014/chart" uri="{C3380CC4-5D6E-409C-BE32-E72D297353CC}">
              <c16:uniqueId val="{0000000D-3FAD-410A-8EA4-C5DA3FAB83CD}"/>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0.66</c:v>
                </c:pt>
                <c:pt idx="1">
                  <c:v>0.82</c:v>
                </c:pt>
                <c:pt idx="2">
                  <c:v>0.84</c:v>
                </c:pt>
                <c:pt idx="3">
                  <c:v>0.66</c:v>
                </c:pt>
                <c:pt idx="4">
                  <c:v>0.57999999999999996</c:v>
                </c:pt>
                <c:pt idx="5">
                  <c:v>0.53</c:v>
                </c:pt>
                <c:pt idx="6">
                  <c:v>0.68</c:v>
                </c:pt>
                <c:pt idx="7">
                  <c:v>0.8</c:v>
                </c:pt>
                <c:pt idx="8">
                  <c:v>0.77</c:v>
                </c:pt>
                <c:pt idx="9">
                  <c:v>0.81</c:v>
                </c:pt>
                <c:pt idx="10">
                  <c:v>0.82</c:v>
                </c:pt>
                <c:pt idx="11">
                  <c:v>0.84</c:v>
                </c:pt>
                <c:pt idx="12">
                  <c:v>0.85</c:v>
                </c:pt>
                <c:pt idx="13">
                  <c:v>0.87</c:v>
                </c:pt>
                <c:pt idx="14">
                  <c:v>0.88</c:v>
                </c:pt>
                <c:pt idx="15">
                  <c:v>0.88</c:v>
                </c:pt>
              </c:numCache>
            </c:numRef>
          </c:val>
          <c:extLst>
            <c:ext xmlns:c16="http://schemas.microsoft.com/office/drawing/2014/chart" uri="{C3380CC4-5D6E-409C-BE32-E72D297353CC}">
              <c16:uniqueId val="{00000000-974D-45C3-B0A5-8F71248A3C60}"/>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55652014523446"/>
          <c:y val="0"/>
          <c:w val="0.79753429038309287"/>
          <c:h val="0.61104840207679889"/>
        </c:manualLayout>
      </c:layout>
      <c:barChart>
        <c:barDir val="col"/>
        <c:grouping val="stacked"/>
        <c:varyColors val="0"/>
        <c:ser>
          <c:idx val="5"/>
          <c:order val="0"/>
          <c:tx>
            <c:strRef>
              <c:f>Sheet1!$G$1</c:f>
              <c:strCache>
                <c:ptCount val="1"/>
                <c:pt idx="0">
                  <c:v>Others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4.5999999999999925</c:v>
                </c:pt>
                <c:pt idx="1">
                  <c:v>4.4499999999999984</c:v>
                </c:pt>
                <c:pt idx="2">
                  <c:v>4.5999999999999925</c:v>
                </c:pt>
                <c:pt idx="3">
                  <c:v>4.390000000000005</c:v>
                </c:pt>
                <c:pt idx="4">
                  <c:v>4.2399999999999878</c:v>
                </c:pt>
                <c:pt idx="5">
                  <c:v>4.3499999999999979</c:v>
                </c:pt>
                <c:pt idx="6">
                  <c:v>3.4000000000000141</c:v>
                </c:pt>
                <c:pt idx="7">
                  <c:v>3.9999999999999925</c:v>
                </c:pt>
                <c:pt idx="8">
                  <c:v>3.8099999999999912</c:v>
                </c:pt>
                <c:pt idx="9">
                  <c:v>3.8599999999999968</c:v>
                </c:pt>
                <c:pt idx="10">
                  <c:v>3.7600000000000078</c:v>
                </c:pt>
                <c:pt idx="11">
                  <c:v>3.5999999999999921</c:v>
                </c:pt>
                <c:pt idx="12">
                  <c:v>3.4799999999999942</c:v>
                </c:pt>
                <c:pt idx="13">
                  <c:v>3.4300000000000108</c:v>
                </c:pt>
                <c:pt idx="14">
                  <c:v>3.4299999999999886</c:v>
                </c:pt>
                <c:pt idx="15">
                  <c:v>3.3599999999999963</c:v>
                </c:pt>
              </c:numCache>
            </c:numRef>
          </c:val>
          <c:extLst>
            <c:ext xmlns:c16="http://schemas.microsoft.com/office/drawing/2014/chart" uri="{C3380CC4-5D6E-409C-BE32-E72D297353CC}">
              <c16:uniqueId val="{00000000-D983-4C14-B857-C3544FABC6E6}"/>
            </c:ext>
          </c:extLst>
        </c:ser>
        <c:ser>
          <c:idx val="4"/>
          <c:order val="1"/>
          <c:tx>
            <c:strRef>
              <c:f>Sheet1!$F$1</c:f>
              <c:strCache>
                <c:ptCount val="1"/>
                <c:pt idx="0">
                  <c:v>Adhesives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6.11</c:v>
                </c:pt>
                <c:pt idx="1">
                  <c:v>6.16</c:v>
                </c:pt>
                <c:pt idx="2">
                  <c:v>6.11</c:v>
                </c:pt>
                <c:pt idx="3">
                  <c:v>6.18</c:v>
                </c:pt>
                <c:pt idx="4">
                  <c:v>6.23</c:v>
                </c:pt>
                <c:pt idx="5">
                  <c:v>6.2600000000000007</c:v>
                </c:pt>
                <c:pt idx="6">
                  <c:v>6.2799999999999994</c:v>
                </c:pt>
                <c:pt idx="7">
                  <c:v>6.3100000000000005</c:v>
                </c:pt>
                <c:pt idx="8">
                  <c:v>6.34</c:v>
                </c:pt>
                <c:pt idx="9">
                  <c:v>6.370000000000001</c:v>
                </c:pt>
                <c:pt idx="10">
                  <c:v>6.4</c:v>
                </c:pt>
                <c:pt idx="11">
                  <c:v>6.43</c:v>
                </c:pt>
                <c:pt idx="12">
                  <c:v>6.45</c:v>
                </c:pt>
                <c:pt idx="13">
                  <c:v>6.4799999999999995</c:v>
                </c:pt>
                <c:pt idx="14">
                  <c:v>6.5100000000000007</c:v>
                </c:pt>
                <c:pt idx="15">
                  <c:v>6.54</c:v>
                </c:pt>
              </c:numCache>
            </c:numRef>
          </c:val>
          <c:extLst>
            <c:ext xmlns:c16="http://schemas.microsoft.com/office/drawing/2014/chart" uri="{C3380CC4-5D6E-409C-BE32-E72D297353CC}">
              <c16:uniqueId val="{00000001-D983-4C14-B857-C3544FABC6E6}"/>
            </c:ext>
          </c:extLst>
        </c:ser>
        <c:ser>
          <c:idx val="0"/>
          <c:order val="2"/>
          <c:tx>
            <c:strRef>
              <c:f>Sheet1!$E$1</c:f>
              <c:strCache>
                <c:ptCount val="1"/>
                <c:pt idx="0">
                  <c:v>Composite Materials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8.32</c:v>
                </c:pt>
                <c:pt idx="1">
                  <c:v>8.3699999999999992</c:v>
                </c:pt>
                <c:pt idx="2">
                  <c:v>8.32</c:v>
                </c:pt>
                <c:pt idx="3">
                  <c:v>8.39</c:v>
                </c:pt>
                <c:pt idx="4">
                  <c:v>8.44</c:v>
                </c:pt>
                <c:pt idx="5">
                  <c:v>8.4699999999999989</c:v>
                </c:pt>
                <c:pt idx="6">
                  <c:v>8.49</c:v>
                </c:pt>
                <c:pt idx="7">
                  <c:v>8.52</c:v>
                </c:pt>
                <c:pt idx="8">
                  <c:v>8.5500000000000007</c:v>
                </c:pt>
                <c:pt idx="9">
                  <c:v>8.58</c:v>
                </c:pt>
                <c:pt idx="10">
                  <c:v>8.61</c:v>
                </c:pt>
                <c:pt idx="11">
                  <c:v>8.64</c:v>
                </c:pt>
                <c:pt idx="12">
                  <c:v>8.66</c:v>
                </c:pt>
                <c:pt idx="13">
                  <c:v>8.6900000000000013</c:v>
                </c:pt>
                <c:pt idx="14">
                  <c:v>8.7200000000000006</c:v>
                </c:pt>
                <c:pt idx="15">
                  <c:v>8.75</c:v>
                </c:pt>
              </c:numCache>
            </c:numRef>
          </c:val>
          <c:extLst>
            <c:ext xmlns:c16="http://schemas.microsoft.com/office/drawing/2014/chart" uri="{C3380CC4-5D6E-409C-BE32-E72D297353CC}">
              <c16:uniqueId val="{00000002-D983-4C14-B857-C3544FABC6E6}"/>
            </c:ext>
          </c:extLst>
        </c:ser>
        <c:ser>
          <c:idx val="1"/>
          <c:order val="3"/>
          <c:tx>
            <c:strRef>
              <c:f>Sheet1!$D$1</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11.23</c:v>
                </c:pt>
                <c:pt idx="1">
                  <c:v>11.28</c:v>
                </c:pt>
                <c:pt idx="2">
                  <c:v>11.23</c:v>
                </c:pt>
                <c:pt idx="3">
                  <c:v>11.3</c:v>
                </c:pt>
                <c:pt idx="4">
                  <c:v>11.35</c:v>
                </c:pt>
                <c:pt idx="5">
                  <c:v>11.379999999999999</c:v>
                </c:pt>
                <c:pt idx="6">
                  <c:v>11.4</c:v>
                </c:pt>
                <c:pt idx="7">
                  <c:v>11.43</c:v>
                </c:pt>
                <c:pt idx="8">
                  <c:v>11.459999999999999</c:v>
                </c:pt>
                <c:pt idx="9">
                  <c:v>11.49</c:v>
                </c:pt>
                <c:pt idx="10">
                  <c:v>11.52</c:v>
                </c:pt>
                <c:pt idx="11">
                  <c:v>11.55</c:v>
                </c:pt>
                <c:pt idx="12">
                  <c:v>11.57</c:v>
                </c:pt>
                <c:pt idx="13">
                  <c:v>11.600000000000001</c:v>
                </c:pt>
                <c:pt idx="14">
                  <c:v>11.63</c:v>
                </c:pt>
                <c:pt idx="15">
                  <c:v>11.66</c:v>
                </c:pt>
              </c:numCache>
            </c:numRef>
          </c:val>
          <c:extLst>
            <c:ext xmlns:c16="http://schemas.microsoft.com/office/drawing/2014/chart" uri="{C3380CC4-5D6E-409C-BE32-E72D297353CC}">
              <c16:uniqueId val="{00000003-D983-4C14-B857-C3544FABC6E6}"/>
            </c:ext>
          </c:extLst>
        </c:ser>
        <c:ser>
          <c:idx val="2"/>
          <c:order val="4"/>
          <c:tx>
            <c:strRef>
              <c:f>Sheet1!$C$1</c:f>
              <c:strCache>
                <c:ptCount val="1"/>
                <c:pt idx="0">
                  <c:v>Electrical &amp; Electronics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25.669999999999998</c:v>
                </c:pt>
                <c:pt idx="1">
                  <c:v>25.47</c:v>
                </c:pt>
                <c:pt idx="2">
                  <c:v>25.590000000000003</c:v>
                </c:pt>
                <c:pt idx="3">
                  <c:v>25.629999999999995</c:v>
                </c:pt>
                <c:pt idx="4">
                  <c:v>25.89</c:v>
                </c:pt>
                <c:pt idx="5">
                  <c:v>25.330000000000002</c:v>
                </c:pt>
                <c:pt idx="6">
                  <c:v>25.86</c:v>
                </c:pt>
                <c:pt idx="7">
                  <c:v>25.75</c:v>
                </c:pt>
                <c:pt idx="8">
                  <c:v>25.66</c:v>
                </c:pt>
                <c:pt idx="9">
                  <c:v>25.61</c:v>
                </c:pt>
                <c:pt idx="10">
                  <c:v>25.71</c:v>
                </c:pt>
                <c:pt idx="11">
                  <c:v>25.75</c:v>
                </c:pt>
                <c:pt idx="12">
                  <c:v>25.71</c:v>
                </c:pt>
                <c:pt idx="13">
                  <c:v>25.72</c:v>
                </c:pt>
                <c:pt idx="14">
                  <c:v>25.759999999999998</c:v>
                </c:pt>
                <c:pt idx="15">
                  <c:v>25.77</c:v>
                </c:pt>
              </c:numCache>
            </c:numRef>
          </c:val>
          <c:extLst>
            <c:ext xmlns:c16="http://schemas.microsoft.com/office/drawing/2014/chart" uri="{C3380CC4-5D6E-409C-BE32-E72D297353CC}">
              <c16:uniqueId val="{00000004-D983-4C14-B857-C3544FABC6E6}"/>
            </c:ext>
          </c:extLst>
        </c:ser>
        <c:ser>
          <c:idx val="3"/>
          <c:order val="5"/>
          <c:tx>
            <c:strRef>
              <c:f>Sheet1!$B$1</c:f>
              <c:strCache>
                <c:ptCount val="1"/>
                <c:pt idx="0">
                  <c:v>Paints &amp; Coatings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44.07</c:v>
                </c:pt>
                <c:pt idx="1">
                  <c:v>44.269999999999996</c:v>
                </c:pt>
                <c:pt idx="2">
                  <c:v>44.15</c:v>
                </c:pt>
                <c:pt idx="3">
                  <c:v>44.11</c:v>
                </c:pt>
                <c:pt idx="4">
                  <c:v>43.85</c:v>
                </c:pt>
                <c:pt idx="5">
                  <c:v>44.21</c:v>
                </c:pt>
                <c:pt idx="6">
                  <c:v>44.57</c:v>
                </c:pt>
                <c:pt idx="7">
                  <c:v>43.99</c:v>
                </c:pt>
                <c:pt idx="8">
                  <c:v>44.18</c:v>
                </c:pt>
                <c:pt idx="9">
                  <c:v>44.09</c:v>
                </c:pt>
                <c:pt idx="10">
                  <c:v>44</c:v>
                </c:pt>
                <c:pt idx="11">
                  <c:v>44.03</c:v>
                </c:pt>
                <c:pt idx="12">
                  <c:v>44.13</c:v>
                </c:pt>
                <c:pt idx="13">
                  <c:v>44.080000000000005</c:v>
                </c:pt>
                <c:pt idx="14">
                  <c:v>43.95</c:v>
                </c:pt>
                <c:pt idx="15">
                  <c:v>43.919999999999995</c:v>
                </c:pt>
              </c:numCache>
            </c:numRef>
          </c:val>
          <c:extLst>
            <c:ext xmlns:c16="http://schemas.microsoft.com/office/drawing/2014/chart" uri="{C3380CC4-5D6E-409C-BE32-E72D297353CC}">
              <c16:uniqueId val="{00000005-D983-4C14-B857-C3544FABC6E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3"/>
          <c:order val="0"/>
          <c:tx>
            <c:strRef>
              <c:f>Sheet1!$D$1</c:f>
              <c:strCache>
                <c:ptCount val="1"/>
                <c:pt idx="0">
                  <c:v>Semi-Solid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6.67</c:v>
                </c:pt>
                <c:pt idx="1">
                  <c:v>6.6266666666666652</c:v>
                </c:pt>
                <c:pt idx="2">
                  <c:v>6.583333333333333</c:v>
                </c:pt>
                <c:pt idx="3">
                  <c:v>6.54</c:v>
                </c:pt>
                <c:pt idx="4">
                  <c:v>6.4966666666666661</c:v>
                </c:pt>
                <c:pt idx="5">
                  <c:v>6.4533333333333331</c:v>
                </c:pt>
                <c:pt idx="6">
                  <c:v>6.41</c:v>
                </c:pt>
                <c:pt idx="7">
                  <c:v>6.3666666666666663</c:v>
                </c:pt>
                <c:pt idx="8">
                  <c:v>6.3233333333333333</c:v>
                </c:pt>
                <c:pt idx="9">
                  <c:v>6.2799999999999994</c:v>
                </c:pt>
                <c:pt idx="10">
                  <c:v>6.2366666666666664</c:v>
                </c:pt>
                <c:pt idx="11">
                  <c:v>6.1933333333333342</c:v>
                </c:pt>
                <c:pt idx="12">
                  <c:v>6.15</c:v>
                </c:pt>
                <c:pt idx="13">
                  <c:v>6.1066666666666674</c:v>
                </c:pt>
                <c:pt idx="14">
                  <c:v>6.0633333333333344</c:v>
                </c:pt>
                <c:pt idx="15">
                  <c:v>6.0200000000000014</c:v>
                </c:pt>
              </c:numCache>
            </c:numRef>
          </c:val>
          <c:extLst>
            <c:ext xmlns:c16="http://schemas.microsoft.com/office/drawing/2014/chart" uri="{C3380CC4-5D6E-409C-BE32-E72D297353CC}">
              <c16:uniqueId val="{00000000-67E1-455A-9BD7-52DB7A46DF9C}"/>
            </c:ext>
          </c:extLst>
        </c:ser>
        <c:ser>
          <c:idx val="1"/>
          <c:order val="1"/>
          <c:tx>
            <c:strRef>
              <c:f>Sheet1!$C$1</c:f>
              <c:strCache>
                <c:ptCount val="1"/>
                <c:pt idx="0">
                  <c:v>Liquid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45.330000000000005</c:v>
                </c:pt>
                <c:pt idx="1">
                  <c:v>45.419333333333334</c:v>
                </c:pt>
                <c:pt idx="2">
                  <c:v>45.50866666666667</c:v>
                </c:pt>
                <c:pt idx="3">
                  <c:v>45.597999999999999</c:v>
                </c:pt>
                <c:pt idx="4">
                  <c:v>45.687333333333335</c:v>
                </c:pt>
                <c:pt idx="5">
                  <c:v>45.776666666666664</c:v>
                </c:pt>
                <c:pt idx="6">
                  <c:v>45.866</c:v>
                </c:pt>
                <c:pt idx="7">
                  <c:v>45.955333333333328</c:v>
                </c:pt>
                <c:pt idx="8">
                  <c:v>46.044666666666664</c:v>
                </c:pt>
                <c:pt idx="9">
                  <c:v>46.134</c:v>
                </c:pt>
                <c:pt idx="10">
                  <c:v>46.223333333333336</c:v>
                </c:pt>
                <c:pt idx="11">
                  <c:v>46.312666666666665</c:v>
                </c:pt>
                <c:pt idx="12">
                  <c:v>46.402000000000001</c:v>
                </c:pt>
                <c:pt idx="13">
                  <c:v>46.49133333333333</c:v>
                </c:pt>
                <c:pt idx="14">
                  <c:v>46.580666666666666</c:v>
                </c:pt>
                <c:pt idx="15">
                  <c:v>46.67</c:v>
                </c:pt>
              </c:numCache>
            </c:numRef>
          </c:val>
          <c:extLst>
            <c:ext xmlns:c16="http://schemas.microsoft.com/office/drawing/2014/chart" uri="{C3380CC4-5D6E-409C-BE32-E72D297353CC}">
              <c16:uniqueId val="{00000001-67E1-455A-9BD7-52DB7A46DF9C}"/>
            </c:ext>
          </c:extLst>
        </c:ser>
        <c:ser>
          <c:idx val="2"/>
          <c:order val="2"/>
          <c:tx>
            <c:strRef>
              <c:f>Sheet1!$B$1</c:f>
              <c:strCache>
                <c:ptCount val="1"/>
                <c:pt idx="0">
                  <c:v>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c:v>
                </c:pt>
                <c:pt idx="1">
                  <c:v>47.953999999999994</c:v>
                </c:pt>
                <c:pt idx="2">
                  <c:v>47.907999999999994</c:v>
                </c:pt>
                <c:pt idx="3">
                  <c:v>47.862000000000002</c:v>
                </c:pt>
                <c:pt idx="4">
                  <c:v>47.816000000000003</c:v>
                </c:pt>
                <c:pt idx="5">
                  <c:v>47.77</c:v>
                </c:pt>
                <c:pt idx="6">
                  <c:v>47.723999999999997</c:v>
                </c:pt>
                <c:pt idx="7">
                  <c:v>47.677999999999997</c:v>
                </c:pt>
                <c:pt idx="8">
                  <c:v>47.631999999999998</c:v>
                </c:pt>
                <c:pt idx="9">
                  <c:v>47.586000000000006</c:v>
                </c:pt>
                <c:pt idx="10">
                  <c:v>47.540000000000006</c:v>
                </c:pt>
                <c:pt idx="11">
                  <c:v>47.494</c:v>
                </c:pt>
                <c:pt idx="12">
                  <c:v>47.448</c:v>
                </c:pt>
                <c:pt idx="13">
                  <c:v>47.402000000000001</c:v>
                </c:pt>
                <c:pt idx="14">
                  <c:v>47.355999999999995</c:v>
                </c:pt>
                <c:pt idx="15">
                  <c:v>47.309999999999995</c:v>
                </c:pt>
              </c:numCache>
            </c:numRef>
          </c:val>
          <c:extLst>
            <c:ext xmlns:c16="http://schemas.microsoft.com/office/drawing/2014/chart" uri="{C3380CC4-5D6E-409C-BE32-E72D297353CC}">
              <c16:uniqueId val="{00000002-67E1-455A-9BD7-52DB7A46DF9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700" b="0" i="0" u="none" strike="noStrike" kern="1200" cap="none" spc="0" normalizeH="0" baseline="0">
                <a:solidFill>
                  <a:schemeClr val="dk1">
                    <a:lumMod val="65000"/>
                    <a:lumOff val="35000"/>
                  </a:schemeClr>
                </a:solidFill>
                <a:latin typeface="Veradana"/>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700" b="0" i="0" u="none" strike="noStrike" kern="1200" baseline="0">
                <a:solidFill>
                  <a:schemeClr val="dk1">
                    <a:lumMod val="65000"/>
                    <a:lumOff val="35000"/>
                  </a:schemeClr>
                </a:solidFill>
                <a:latin typeface="Veradana"/>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latin typeface="Veradana"/>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43.769999999999996</c:v>
                </c:pt>
                <c:pt idx="1">
                  <c:v>44.86</c:v>
                </c:pt>
                <c:pt idx="2">
                  <c:v>43.69</c:v>
                </c:pt>
                <c:pt idx="3">
                  <c:v>43.74</c:v>
                </c:pt>
                <c:pt idx="4">
                  <c:v>43.779999999999994</c:v>
                </c:pt>
                <c:pt idx="5">
                  <c:v>43.16</c:v>
                </c:pt>
              </c:numCache>
            </c:numRef>
          </c:val>
          <c:extLst>
            <c:ext xmlns:c16="http://schemas.microsoft.com/office/drawing/2014/chart" uri="{C3380CC4-5D6E-409C-BE32-E72D297353CC}">
              <c16:uniqueId val="{00000000-EC61-4568-8CCC-616BFE115EF2}"/>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56.230000000000004</c:v>
                </c:pt>
                <c:pt idx="1">
                  <c:v>55.14</c:v>
                </c:pt>
                <c:pt idx="2">
                  <c:v>56.31</c:v>
                </c:pt>
                <c:pt idx="3">
                  <c:v>56.26</c:v>
                </c:pt>
                <c:pt idx="4">
                  <c:v>56.220000000000006</c:v>
                </c:pt>
                <c:pt idx="5">
                  <c:v>56.84</c:v>
                </c:pt>
              </c:numCache>
            </c:numRef>
          </c:val>
          <c:extLst>
            <c:ext xmlns:c16="http://schemas.microsoft.com/office/drawing/2014/chart" uri="{C3380CC4-5D6E-409C-BE32-E72D297353CC}">
              <c16:uniqueId val="{00000001-EC61-4568-8CCC-616BFE115EF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9560163915995"/>
          <c:y val="0"/>
          <c:w val="0.79931642222713295"/>
          <c:h val="0.74556882170144168"/>
        </c:manualLayout>
      </c:layout>
      <c:barChart>
        <c:barDir val="col"/>
        <c:grouping val="stacked"/>
        <c:varyColors val="0"/>
        <c:ser>
          <c:idx val="4"/>
          <c:order val="0"/>
          <c:tx>
            <c:strRef>
              <c:f>Sheet1!$F$1</c:f>
              <c:strCache>
                <c:ptCount val="1"/>
                <c:pt idx="0">
                  <c:v>Others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9.2999999999999972</c:v>
                </c:pt>
                <c:pt idx="1">
                  <c:v>9.1899999999999871</c:v>
                </c:pt>
                <c:pt idx="2">
                  <c:v>9.0899999999999981</c:v>
                </c:pt>
                <c:pt idx="3">
                  <c:v>8.9700000000000006</c:v>
                </c:pt>
                <c:pt idx="4">
                  <c:v>8.5400000000000027</c:v>
                </c:pt>
                <c:pt idx="5">
                  <c:v>8.3399999999999928</c:v>
                </c:pt>
                <c:pt idx="6">
                  <c:v>8.4989999999999899</c:v>
                </c:pt>
                <c:pt idx="7">
                  <c:v>8.3699999999999992</c:v>
                </c:pt>
                <c:pt idx="8">
                  <c:v>8.8400000000000034</c:v>
                </c:pt>
                <c:pt idx="9">
                  <c:v>8.5499999999999901</c:v>
                </c:pt>
                <c:pt idx="10">
                  <c:v>8.484999999999987</c:v>
                </c:pt>
                <c:pt idx="11">
                  <c:v>8.6359999999999992</c:v>
                </c:pt>
                <c:pt idx="12">
                  <c:v>8.8500000000000014</c:v>
                </c:pt>
                <c:pt idx="13">
                  <c:v>8.8079999999999927</c:v>
                </c:pt>
                <c:pt idx="14">
                  <c:v>8.829999999999993</c:v>
                </c:pt>
                <c:pt idx="15">
                  <c:v>8.8399999999999928</c:v>
                </c:pt>
              </c:numCache>
            </c:numRef>
          </c:val>
          <c:extLst>
            <c:ext xmlns:c16="http://schemas.microsoft.com/office/drawing/2014/chart" uri="{C3380CC4-5D6E-409C-BE32-E72D297353CC}">
              <c16:uniqueId val="{00000000-5EC4-4000-995B-4CAF56F2F11F}"/>
            </c:ext>
          </c:extLst>
        </c:ser>
        <c:ser>
          <c:idx val="1"/>
          <c:order val="1"/>
          <c:tx>
            <c:strRef>
              <c:f>Sheet1!$E$1</c:f>
              <c:strCache>
                <c:ptCount val="1"/>
                <c:pt idx="0">
                  <c:v>Cycloaliphatic Epoxy Based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1.2</c:v>
                </c:pt>
                <c:pt idx="1">
                  <c:v>1.1599999999999999</c:v>
                </c:pt>
                <c:pt idx="2">
                  <c:v>1.17</c:v>
                </c:pt>
                <c:pt idx="3">
                  <c:v>1.1299999999999999</c:v>
                </c:pt>
                <c:pt idx="4">
                  <c:v>1.1499999999999999</c:v>
                </c:pt>
                <c:pt idx="5">
                  <c:v>1.08</c:v>
                </c:pt>
                <c:pt idx="6">
                  <c:v>1.1240000000000001</c:v>
                </c:pt>
                <c:pt idx="7">
                  <c:v>1.1299999999999999</c:v>
                </c:pt>
                <c:pt idx="8">
                  <c:v>1.1499999999999999</c:v>
                </c:pt>
                <c:pt idx="9">
                  <c:v>1.21</c:v>
                </c:pt>
                <c:pt idx="10">
                  <c:v>1.18</c:v>
                </c:pt>
                <c:pt idx="11">
                  <c:v>1.25</c:v>
                </c:pt>
                <c:pt idx="12">
                  <c:v>1.34</c:v>
                </c:pt>
                <c:pt idx="13">
                  <c:v>1.32</c:v>
                </c:pt>
                <c:pt idx="14">
                  <c:v>1.43</c:v>
                </c:pt>
                <c:pt idx="15">
                  <c:v>1.52</c:v>
                </c:pt>
              </c:numCache>
            </c:numRef>
          </c:val>
          <c:extLst>
            <c:ext xmlns:c16="http://schemas.microsoft.com/office/drawing/2014/chart" uri="{C3380CC4-5D6E-409C-BE32-E72D297353CC}">
              <c16:uniqueId val="{00000001-5EC4-4000-995B-4CAF56F2F11F}"/>
            </c:ext>
          </c:extLst>
        </c:ser>
        <c:ser>
          <c:idx val="0"/>
          <c:order val="2"/>
          <c:tx>
            <c:strRef>
              <c:f>Sheet1!$D$1</c:f>
              <c:strCache>
                <c:ptCount val="1"/>
                <c:pt idx="0">
                  <c:v>Epoxy Phenol Novolac Based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1.5000000000000002</c:v>
                </c:pt>
                <c:pt idx="1">
                  <c:v>1.5699999999999998</c:v>
                </c:pt>
                <c:pt idx="2">
                  <c:v>1.52</c:v>
                </c:pt>
                <c:pt idx="3">
                  <c:v>1.7500000000000002</c:v>
                </c:pt>
                <c:pt idx="4">
                  <c:v>1.72</c:v>
                </c:pt>
                <c:pt idx="5">
                  <c:v>1.82</c:v>
                </c:pt>
                <c:pt idx="6">
                  <c:v>1.8530000000000002</c:v>
                </c:pt>
                <c:pt idx="7">
                  <c:v>1.83</c:v>
                </c:pt>
                <c:pt idx="8">
                  <c:v>1.95</c:v>
                </c:pt>
                <c:pt idx="9">
                  <c:v>1.97</c:v>
                </c:pt>
                <c:pt idx="10">
                  <c:v>2.0099999999999998</c:v>
                </c:pt>
                <c:pt idx="11">
                  <c:v>1.9800000000000002</c:v>
                </c:pt>
                <c:pt idx="12">
                  <c:v>2.04</c:v>
                </c:pt>
                <c:pt idx="13">
                  <c:v>2.08</c:v>
                </c:pt>
                <c:pt idx="14">
                  <c:v>2.11</c:v>
                </c:pt>
                <c:pt idx="15">
                  <c:v>2.15</c:v>
                </c:pt>
              </c:numCache>
            </c:numRef>
          </c:val>
          <c:extLst>
            <c:ext xmlns:c16="http://schemas.microsoft.com/office/drawing/2014/chart" uri="{C3380CC4-5D6E-409C-BE32-E72D297353CC}">
              <c16:uniqueId val="{00000002-5EC4-4000-995B-4CAF56F2F11F}"/>
            </c:ext>
          </c:extLst>
        </c:ser>
        <c:ser>
          <c:idx val="3"/>
          <c:order val="3"/>
          <c:tx>
            <c:strRef>
              <c:f>Sheet1!$C$1</c:f>
              <c:strCache>
                <c:ptCount val="1"/>
                <c:pt idx="0">
                  <c:v>Bisphenol F Based Resin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3.45</c:v>
                </c:pt>
                <c:pt idx="1">
                  <c:v>3.63</c:v>
                </c:pt>
                <c:pt idx="2">
                  <c:v>3.83</c:v>
                </c:pt>
                <c:pt idx="3">
                  <c:v>3.81</c:v>
                </c:pt>
                <c:pt idx="4">
                  <c:v>4.2299999999999995</c:v>
                </c:pt>
                <c:pt idx="5">
                  <c:v>4.55</c:v>
                </c:pt>
                <c:pt idx="6">
                  <c:v>4.63</c:v>
                </c:pt>
                <c:pt idx="7">
                  <c:v>4.74</c:v>
                </c:pt>
                <c:pt idx="8">
                  <c:v>4.5199999999999996</c:v>
                </c:pt>
                <c:pt idx="9">
                  <c:v>5.0299999999999994</c:v>
                </c:pt>
                <c:pt idx="10">
                  <c:v>5.4950000000000001</c:v>
                </c:pt>
                <c:pt idx="11">
                  <c:v>5.6840000000000002</c:v>
                </c:pt>
                <c:pt idx="12">
                  <c:v>5.34</c:v>
                </c:pt>
                <c:pt idx="13">
                  <c:v>6.0620000000000003</c:v>
                </c:pt>
                <c:pt idx="14">
                  <c:v>6.21</c:v>
                </c:pt>
                <c:pt idx="15">
                  <c:v>6.4399999999999995</c:v>
                </c:pt>
              </c:numCache>
            </c:numRef>
          </c:val>
          <c:extLst>
            <c:ext xmlns:c16="http://schemas.microsoft.com/office/drawing/2014/chart" uri="{C3380CC4-5D6E-409C-BE32-E72D297353CC}">
              <c16:uniqueId val="{00000003-5EC4-4000-995B-4CAF56F2F11F}"/>
            </c:ext>
          </c:extLst>
        </c:ser>
        <c:ser>
          <c:idx val="2"/>
          <c:order val="4"/>
          <c:tx>
            <c:strRef>
              <c:f>Sheet1!$B$1</c:f>
              <c:strCache>
                <c:ptCount val="1"/>
                <c:pt idx="0">
                  <c:v>Bisphenol A Based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84.55</c:v>
                </c:pt>
                <c:pt idx="1">
                  <c:v>84.45</c:v>
                </c:pt>
                <c:pt idx="2">
                  <c:v>84.39</c:v>
                </c:pt>
                <c:pt idx="3">
                  <c:v>84.34</c:v>
                </c:pt>
                <c:pt idx="4">
                  <c:v>84.36</c:v>
                </c:pt>
                <c:pt idx="5">
                  <c:v>84.210000000000008</c:v>
                </c:pt>
                <c:pt idx="6">
                  <c:v>83.894000000000005</c:v>
                </c:pt>
                <c:pt idx="7">
                  <c:v>83.93</c:v>
                </c:pt>
                <c:pt idx="8">
                  <c:v>83.54</c:v>
                </c:pt>
                <c:pt idx="9">
                  <c:v>83.240000000000009</c:v>
                </c:pt>
                <c:pt idx="10">
                  <c:v>82.83</c:v>
                </c:pt>
                <c:pt idx="11">
                  <c:v>82.45</c:v>
                </c:pt>
                <c:pt idx="12">
                  <c:v>82.43</c:v>
                </c:pt>
                <c:pt idx="13">
                  <c:v>81.73</c:v>
                </c:pt>
                <c:pt idx="14">
                  <c:v>81.42</c:v>
                </c:pt>
                <c:pt idx="15">
                  <c:v>81.050000000000011</c:v>
                </c:pt>
              </c:numCache>
            </c:numRef>
          </c:val>
          <c:extLst>
            <c:ext xmlns:c16="http://schemas.microsoft.com/office/drawing/2014/chart" uri="{C3380CC4-5D6E-409C-BE32-E72D297353CC}">
              <c16:uniqueId val="{00000004-5EC4-4000-995B-4CAF56F2F11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FE-4A6D-B119-5791643FB5D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FE-4A6D-B119-5791643FB5D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1FE-4A6D-B119-5791643FB5D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1FE-4A6D-B119-5791643FB5D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1FE-4A6D-B119-5791643FB5D1}"/>
              </c:ext>
            </c:extLst>
          </c:dPt>
          <c:dLbls>
            <c:dLbl>
              <c:idx val="0"/>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1FE-4A6D-B119-5791643FB5D1}"/>
                </c:ext>
              </c:extLst>
            </c:dLbl>
            <c:dLbl>
              <c:idx val="1"/>
              <c:layout>
                <c:manualLayout>
                  <c:x val="-0.14304477427047282"/>
                  <c:y val="5.457415649130815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1FE-4A6D-B119-5791643FB5D1}"/>
                </c:ext>
              </c:extLst>
            </c:dLbl>
            <c:dLbl>
              <c:idx val="2"/>
              <c:layout>
                <c:manualLayout>
                  <c:x val="-0.17391834870198747"/>
                  <c:y val="2.46300734147362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1FE-4A6D-B119-5791643FB5D1}"/>
                </c:ext>
              </c:extLst>
            </c:dLbl>
            <c:dLbl>
              <c:idx val="3"/>
              <c:layout>
                <c:manualLayout>
                  <c:x val="-0.17502458210422811"/>
                  <c:y val="-7.729468599033816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1FE-4A6D-B119-5791643FB5D1}"/>
                </c:ext>
              </c:extLst>
            </c:dLbl>
            <c:dLbl>
              <c:idx val="4"/>
              <c:layout>
                <c:manualLayout>
                  <c:x val="-0.12586037364798433"/>
                  <c:y val="-6.2801932367149774E-2"/>
                </c:manualLayout>
              </c:layout>
              <c:spPr>
                <a:noFill/>
                <a:ln>
                  <a:noFill/>
                </a:ln>
                <a:effectLst/>
              </c:spPr>
              <c:txPr>
                <a:bodyPr rot="0" spcFirstLastPara="1" vertOverflow="ellipsis" vert="horz" wrap="square" lIns="38100" tIns="19050" rIns="38100" bIns="19050" anchor="ctr" anchorCtr="1">
                  <a:no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extLst>
                <c:ext xmlns:c15="http://schemas.microsoft.com/office/drawing/2012/chart" uri="{CE6537A1-D6FC-4f65-9D91-7224C49458BB}">
                  <c15:layout>
                    <c:manualLayout>
                      <c:w val="0.11834808259587021"/>
                      <c:h val="0.12910647038685383"/>
                    </c:manualLayout>
                  </c15:layout>
                </c:ext>
                <c:ext xmlns:c16="http://schemas.microsoft.com/office/drawing/2014/chart" uri="{C3380CC4-5D6E-409C-BE32-E72D297353CC}">
                  <c16:uniqueId val="{00000009-C1FE-4A6D-B119-5791643FB5D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Grasim Industries Ltd.</c:v>
                </c:pt>
                <c:pt idx="1">
                  <c:v>Atul Ltd.</c:v>
                </c:pt>
                <c:pt idx="2">
                  <c:v>Hindusthan Specialty Chemicals Ltd</c:v>
                </c:pt>
                <c:pt idx="3">
                  <c:v>Kukdo Chemical India Private Limited</c:v>
                </c:pt>
                <c:pt idx="4">
                  <c:v>Others </c:v>
                </c:pt>
              </c:strCache>
            </c:strRef>
          </c:cat>
          <c:val>
            <c:numRef>
              <c:f>Sheet1!$B$2:$B$6</c:f>
              <c:numCache>
                <c:formatCode>0.00%</c:formatCode>
                <c:ptCount val="5"/>
                <c:pt idx="0">
                  <c:v>0.41270000000000001</c:v>
                </c:pt>
                <c:pt idx="1">
                  <c:v>0.23449999999999999</c:v>
                </c:pt>
                <c:pt idx="2">
                  <c:v>0.1226</c:v>
                </c:pt>
                <c:pt idx="3">
                  <c:v>0</c:v>
                </c:pt>
                <c:pt idx="4">
                  <c:v>0.23019999999999996</c:v>
                </c:pt>
              </c:numCache>
            </c:numRef>
          </c:val>
          <c:extLst>
            <c:ext xmlns:c16="http://schemas.microsoft.com/office/drawing/2014/chart" uri="{C3380CC4-5D6E-409C-BE32-E72D297353CC}">
              <c16:uniqueId val="{0000000A-C1FE-4A6D-B119-5791643FB5D1}"/>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9832139840484"/>
          <c:y val="0"/>
          <c:w val="0.81639588677915731"/>
          <c:h val="0.72379695231640373"/>
        </c:manualLayout>
      </c:layout>
      <c:barChart>
        <c:barDir val="col"/>
        <c:grouping val="stacked"/>
        <c:varyColors val="0"/>
        <c:ser>
          <c:idx val="2"/>
          <c:order val="0"/>
          <c:tx>
            <c:strRef>
              <c:f>Sheet1!$C$1</c:f>
              <c:strCache>
                <c:ptCount val="1"/>
                <c:pt idx="0">
                  <c:v>Semi-Solid</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9.09</c:v>
                </c:pt>
                <c:pt idx="1">
                  <c:v>9.0300000000000011</c:v>
                </c:pt>
                <c:pt idx="2">
                  <c:v>8.84</c:v>
                </c:pt>
                <c:pt idx="3">
                  <c:v>8.7099999999999991</c:v>
                </c:pt>
                <c:pt idx="4">
                  <c:v>8.57</c:v>
                </c:pt>
                <c:pt idx="5">
                  <c:v>8.6999999999999993</c:v>
                </c:pt>
                <c:pt idx="6">
                  <c:v>8.2799999999999994</c:v>
                </c:pt>
                <c:pt idx="7">
                  <c:v>8.24</c:v>
                </c:pt>
                <c:pt idx="8">
                  <c:v>8.2100000000000009</c:v>
                </c:pt>
                <c:pt idx="9">
                  <c:v>8.19</c:v>
                </c:pt>
                <c:pt idx="10">
                  <c:v>8.1199999999999992</c:v>
                </c:pt>
                <c:pt idx="11">
                  <c:v>8.06</c:v>
                </c:pt>
                <c:pt idx="12">
                  <c:v>8</c:v>
                </c:pt>
                <c:pt idx="13">
                  <c:v>7.93</c:v>
                </c:pt>
                <c:pt idx="14">
                  <c:v>7.870000000000001</c:v>
                </c:pt>
                <c:pt idx="15">
                  <c:v>7.8100000000000005</c:v>
                </c:pt>
              </c:numCache>
            </c:numRef>
          </c:val>
          <c:extLst>
            <c:ext xmlns:c16="http://schemas.microsoft.com/office/drawing/2014/chart" uri="{C3380CC4-5D6E-409C-BE32-E72D297353CC}">
              <c16:uniqueId val="{00000000-D8F5-4BAB-AF87-AC4E170E302C}"/>
            </c:ext>
          </c:extLst>
        </c:ser>
        <c:ser>
          <c:idx val="1"/>
          <c:order val="1"/>
          <c:tx>
            <c:strRef>
              <c:f>Sheet1!$D$1</c:f>
              <c:strCache>
                <c:ptCount val="1"/>
                <c:pt idx="0">
                  <c:v>Solid</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39.57</c:v>
                </c:pt>
                <c:pt idx="1">
                  <c:v>39.35</c:v>
                </c:pt>
                <c:pt idx="2">
                  <c:v>39.67</c:v>
                </c:pt>
                <c:pt idx="3">
                  <c:v>39.379999999999995</c:v>
                </c:pt>
                <c:pt idx="4">
                  <c:v>39.47</c:v>
                </c:pt>
                <c:pt idx="5">
                  <c:v>39.33</c:v>
                </c:pt>
                <c:pt idx="6">
                  <c:v>39.25</c:v>
                </c:pt>
                <c:pt idx="7">
                  <c:v>39.26</c:v>
                </c:pt>
                <c:pt idx="8">
                  <c:v>39.22</c:v>
                </c:pt>
                <c:pt idx="9">
                  <c:v>39.22</c:v>
                </c:pt>
                <c:pt idx="10">
                  <c:v>39.26</c:v>
                </c:pt>
                <c:pt idx="11">
                  <c:v>39.290000000000006</c:v>
                </c:pt>
                <c:pt idx="12">
                  <c:v>39.31</c:v>
                </c:pt>
                <c:pt idx="13">
                  <c:v>39.340000000000003</c:v>
                </c:pt>
                <c:pt idx="14">
                  <c:v>39.35</c:v>
                </c:pt>
                <c:pt idx="15">
                  <c:v>39.369999999999997</c:v>
                </c:pt>
              </c:numCache>
            </c:numRef>
          </c:val>
          <c:extLst>
            <c:ext xmlns:c16="http://schemas.microsoft.com/office/drawing/2014/chart" uri="{C3380CC4-5D6E-409C-BE32-E72D297353CC}">
              <c16:uniqueId val="{00000001-D8F5-4BAB-AF87-AC4E170E302C}"/>
            </c:ext>
          </c:extLst>
        </c:ser>
        <c:ser>
          <c:idx val="3"/>
          <c:order val="2"/>
          <c:tx>
            <c:strRef>
              <c:f>Sheet1!$B$1</c:f>
              <c:strCache>
                <c:ptCount val="1"/>
                <c:pt idx="0">
                  <c:v>Liquid</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51.339999999999996</c:v>
                </c:pt>
                <c:pt idx="1">
                  <c:v>51.62</c:v>
                </c:pt>
                <c:pt idx="2">
                  <c:v>51.49</c:v>
                </c:pt>
                <c:pt idx="3">
                  <c:v>51.910000000000004</c:v>
                </c:pt>
                <c:pt idx="4">
                  <c:v>51.959999999999994</c:v>
                </c:pt>
                <c:pt idx="5">
                  <c:v>51.970000000000006</c:v>
                </c:pt>
                <c:pt idx="6">
                  <c:v>52.470000000000006</c:v>
                </c:pt>
                <c:pt idx="7">
                  <c:v>52.5</c:v>
                </c:pt>
                <c:pt idx="8">
                  <c:v>52.569999999999993</c:v>
                </c:pt>
                <c:pt idx="9">
                  <c:v>52.59</c:v>
                </c:pt>
                <c:pt idx="10">
                  <c:v>52.62</c:v>
                </c:pt>
                <c:pt idx="11">
                  <c:v>52.65</c:v>
                </c:pt>
                <c:pt idx="12">
                  <c:v>52.690000000000005</c:v>
                </c:pt>
                <c:pt idx="13">
                  <c:v>52.73</c:v>
                </c:pt>
                <c:pt idx="14">
                  <c:v>52.78</c:v>
                </c:pt>
                <c:pt idx="15">
                  <c:v>52.82</c:v>
                </c:pt>
              </c:numCache>
            </c:numRef>
          </c:val>
          <c:extLst>
            <c:ext xmlns:c16="http://schemas.microsoft.com/office/drawing/2014/chart" uri="{C3380CC4-5D6E-409C-BE32-E72D297353CC}">
              <c16:uniqueId val="{00000002-D8F5-4BAB-AF87-AC4E170E302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sz="1050"/>
              <a:t>India Wind Energy Installed Capacity (MW)</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clustered"/>
        <c:varyColors val="0"/>
        <c:ser>
          <c:idx val="0"/>
          <c:order val="0"/>
          <c:tx>
            <c:strRef>
              <c:f>Sheet1!$B$1</c:f>
              <c:strCache>
                <c:ptCount val="1"/>
                <c:pt idx="0">
                  <c:v>India Wind Energy Installed Capacity (MW)</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General</c:formatCode>
                <c:ptCount val="6"/>
                <c:pt idx="0">
                  <c:v>27000</c:v>
                </c:pt>
                <c:pt idx="1">
                  <c:v>32000</c:v>
                </c:pt>
                <c:pt idx="2">
                  <c:v>34000</c:v>
                </c:pt>
                <c:pt idx="3">
                  <c:v>35000</c:v>
                </c:pt>
                <c:pt idx="4">
                  <c:v>38000</c:v>
                </c:pt>
                <c:pt idx="5">
                  <c:v>40000</c:v>
                </c:pt>
              </c:numCache>
            </c:numRef>
          </c:val>
          <c:extLst>
            <c:ext xmlns:c16="http://schemas.microsoft.com/office/drawing/2014/chart" uri="{C3380CC4-5D6E-409C-BE32-E72D297353CC}">
              <c16:uniqueId val="{00000000-375E-4C41-A139-46860F237D69}"/>
            </c:ext>
          </c:extLst>
        </c:ser>
        <c:dLbls>
          <c:dLblPos val="outEnd"/>
          <c:showLegendKey val="0"/>
          <c:showVal val="1"/>
          <c:showCatName val="0"/>
          <c:showSerName val="0"/>
          <c:showPercent val="0"/>
          <c:showBubbleSize val="0"/>
        </c:dLbls>
        <c:gapWidth val="219"/>
        <c:overlap val="-27"/>
        <c:axId val="333093816"/>
        <c:axId val="333094472"/>
      </c:barChart>
      <c:catAx>
        <c:axId val="333093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333094472"/>
        <c:crosses val="autoZero"/>
        <c:auto val="1"/>
        <c:lblAlgn val="ctr"/>
        <c:lblOffset val="100"/>
        <c:noMultiLvlLbl val="0"/>
      </c:catAx>
      <c:valAx>
        <c:axId val="333094472"/>
        <c:scaling>
          <c:orientation val="minMax"/>
        </c:scaling>
        <c:delete val="1"/>
        <c:axPos val="l"/>
        <c:numFmt formatCode="General" sourceLinked="1"/>
        <c:majorTickMark val="none"/>
        <c:minorTickMark val="none"/>
        <c:tickLblPos val="nextTo"/>
        <c:crossAx val="333093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b="1">
                <a:solidFill>
                  <a:sysClr val="windowText" lastClr="000000"/>
                </a:solidFill>
              </a:rPr>
              <a:t>LER</a:t>
            </a:r>
            <a:r>
              <a:rPr lang="en-IN" b="1" baseline="0">
                <a:solidFill>
                  <a:sysClr val="windowText" lastClr="000000"/>
                </a:solidFill>
              </a:rPr>
              <a:t> vs Feedstock Price Comparison</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strRef>
              <c:f>Sheet1!$B$14</c:f>
              <c:strCache>
                <c:ptCount val="1"/>
                <c:pt idx="0">
                  <c:v>BPA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Sheet1!$B$15:$B$55</c:f>
              <c:numCache>
                <c:formatCode>0.00</c:formatCode>
                <c:ptCount val="41"/>
                <c:pt idx="0">
                  <c:v>2750</c:v>
                </c:pt>
                <c:pt idx="1">
                  <c:v>2815</c:v>
                </c:pt>
                <c:pt idx="2">
                  <c:v>2875</c:v>
                </c:pt>
                <c:pt idx="3">
                  <c:v>2942</c:v>
                </c:pt>
                <c:pt idx="4">
                  <c:v>3010</c:v>
                </c:pt>
                <c:pt idx="5">
                  <c:v>3120</c:v>
                </c:pt>
                <c:pt idx="6">
                  <c:v>3260</c:v>
                </c:pt>
                <c:pt idx="7">
                  <c:v>3400</c:v>
                </c:pt>
                <c:pt idx="8">
                  <c:v>3527</c:v>
                </c:pt>
                <c:pt idx="9">
                  <c:v>3654.9</c:v>
                </c:pt>
                <c:pt idx="10">
                  <c:v>3734</c:v>
                </c:pt>
                <c:pt idx="11">
                  <c:v>3815</c:v>
                </c:pt>
                <c:pt idx="12">
                  <c:v>3960</c:v>
                </c:pt>
                <c:pt idx="13">
                  <c:v>3969.2999999999997</c:v>
                </c:pt>
                <c:pt idx="14">
                  <c:v>4215</c:v>
                </c:pt>
                <c:pt idx="15">
                  <c:v>3980</c:v>
                </c:pt>
                <c:pt idx="16">
                  <c:v>3930</c:v>
                </c:pt>
                <c:pt idx="17">
                  <c:v>3890</c:v>
                </c:pt>
                <c:pt idx="18">
                  <c:v>3750</c:v>
                </c:pt>
                <c:pt idx="19">
                  <c:v>3660</c:v>
                </c:pt>
                <c:pt idx="20">
                  <c:v>3565</c:v>
                </c:pt>
                <c:pt idx="21">
                  <c:v>3500</c:v>
                </c:pt>
                <c:pt idx="22">
                  <c:v>3485</c:v>
                </c:pt>
                <c:pt idx="23">
                  <c:v>3518</c:v>
                </c:pt>
                <c:pt idx="24">
                  <c:v>3552</c:v>
                </c:pt>
                <c:pt idx="25">
                  <c:v>3590</c:v>
                </c:pt>
                <c:pt idx="26">
                  <c:v>3630</c:v>
                </c:pt>
                <c:pt idx="27">
                  <c:v>3675</c:v>
                </c:pt>
                <c:pt idx="28">
                  <c:v>3825</c:v>
                </c:pt>
                <c:pt idx="29">
                  <c:v>3975</c:v>
                </c:pt>
                <c:pt idx="30">
                  <c:v>3750</c:v>
                </c:pt>
                <c:pt idx="31">
                  <c:v>3765</c:v>
                </c:pt>
                <c:pt idx="32">
                  <c:v>3920</c:v>
                </c:pt>
                <c:pt idx="33">
                  <c:v>4077.45</c:v>
                </c:pt>
                <c:pt idx="34">
                  <c:v>4050</c:v>
                </c:pt>
                <c:pt idx="35">
                  <c:v>4140</c:v>
                </c:pt>
                <c:pt idx="36">
                  <c:v>4230</c:v>
                </c:pt>
                <c:pt idx="37">
                  <c:v>4200</c:v>
                </c:pt>
                <c:pt idx="38">
                  <c:v>3910</c:v>
                </c:pt>
                <c:pt idx="39">
                  <c:v>3590</c:v>
                </c:pt>
                <c:pt idx="40">
                  <c:v>3450</c:v>
                </c:pt>
              </c:numCache>
            </c:numRef>
          </c:val>
          <c:smooth val="0"/>
          <c:extLst>
            <c:ext xmlns:c16="http://schemas.microsoft.com/office/drawing/2014/chart" uri="{C3380CC4-5D6E-409C-BE32-E72D297353CC}">
              <c16:uniqueId val="{00000000-7A4B-475F-8544-BAF378D136CB}"/>
            </c:ext>
          </c:extLst>
        </c:ser>
        <c:ser>
          <c:idx val="1"/>
          <c:order val="1"/>
          <c:tx>
            <c:strRef>
              <c:f>Sheet1!$C$14</c:f>
              <c:strCache>
                <c:ptCount val="1"/>
                <c:pt idx="0">
                  <c:v>ECH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Sheet1!$C$15:$C$55</c:f>
              <c:numCache>
                <c:formatCode>0.00</c:formatCode>
                <c:ptCount val="41"/>
                <c:pt idx="0">
                  <c:v>1933</c:v>
                </c:pt>
                <c:pt idx="1">
                  <c:v>1905</c:v>
                </c:pt>
                <c:pt idx="2">
                  <c:v>1881</c:v>
                </c:pt>
                <c:pt idx="3">
                  <c:v>1858</c:v>
                </c:pt>
                <c:pt idx="4">
                  <c:v>1750</c:v>
                </c:pt>
                <c:pt idx="5">
                  <c:v>1690</c:v>
                </c:pt>
                <c:pt idx="6">
                  <c:v>1697</c:v>
                </c:pt>
                <c:pt idx="7">
                  <c:v>1695</c:v>
                </c:pt>
                <c:pt idx="8">
                  <c:v>1725</c:v>
                </c:pt>
                <c:pt idx="9">
                  <c:v>1800</c:v>
                </c:pt>
                <c:pt idx="10">
                  <c:v>1848</c:v>
                </c:pt>
                <c:pt idx="11">
                  <c:v>1856</c:v>
                </c:pt>
                <c:pt idx="12">
                  <c:v>1887</c:v>
                </c:pt>
                <c:pt idx="13">
                  <c:v>1969</c:v>
                </c:pt>
                <c:pt idx="14">
                  <c:v>1982</c:v>
                </c:pt>
                <c:pt idx="15">
                  <c:v>2415</c:v>
                </c:pt>
                <c:pt idx="16">
                  <c:v>2530</c:v>
                </c:pt>
                <c:pt idx="17">
                  <c:v>2360</c:v>
                </c:pt>
                <c:pt idx="18">
                  <c:v>2250</c:v>
                </c:pt>
                <c:pt idx="19">
                  <c:v>2164</c:v>
                </c:pt>
                <c:pt idx="20">
                  <c:v>2148</c:v>
                </c:pt>
                <c:pt idx="21">
                  <c:v>2150</c:v>
                </c:pt>
                <c:pt idx="22">
                  <c:v>2041</c:v>
                </c:pt>
                <c:pt idx="23">
                  <c:v>2010</c:v>
                </c:pt>
                <c:pt idx="24">
                  <c:v>2035</c:v>
                </c:pt>
                <c:pt idx="25">
                  <c:v>2021</c:v>
                </c:pt>
                <c:pt idx="26">
                  <c:v>2030</c:v>
                </c:pt>
                <c:pt idx="27">
                  <c:v>2080</c:v>
                </c:pt>
                <c:pt idx="28">
                  <c:v>2215</c:v>
                </c:pt>
                <c:pt idx="29">
                  <c:v>2374</c:v>
                </c:pt>
                <c:pt idx="30">
                  <c:v>2100</c:v>
                </c:pt>
                <c:pt idx="31">
                  <c:v>2138</c:v>
                </c:pt>
                <c:pt idx="32">
                  <c:v>2175</c:v>
                </c:pt>
                <c:pt idx="33">
                  <c:v>2212</c:v>
                </c:pt>
                <c:pt idx="34">
                  <c:v>2250</c:v>
                </c:pt>
                <c:pt idx="35">
                  <c:v>2320</c:v>
                </c:pt>
                <c:pt idx="36">
                  <c:v>2389</c:v>
                </c:pt>
                <c:pt idx="37">
                  <c:v>2790</c:v>
                </c:pt>
                <c:pt idx="38">
                  <c:v>3190</c:v>
                </c:pt>
                <c:pt idx="39">
                  <c:v>3175</c:v>
                </c:pt>
                <c:pt idx="40">
                  <c:v>3150</c:v>
                </c:pt>
              </c:numCache>
            </c:numRef>
          </c:val>
          <c:smooth val="0"/>
          <c:extLst>
            <c:ext xmlns:c16="http://schemas.microsoft.com/office/drawing/2014/chart" uri="{C3380CC4-5D6E-409C-BE32-E72D297353CC}">
              <c16:uniqueId val="{00000001-7A4B-475F-8544-BAF378D136CB}"/>
            </c:ext>
          </c:extLst>
        </c:ser>
        <c:ser>
          <c:idx val="2"/>
          <c:order val="2"/>
          <c:tx>
            <c:strRef>
              <c:f>Sheet1!$D$14</c:f>
              <c:strCache>
                <c:ptCount val="1"/>
                <c:pt idx="0">
                  <c:v>Epoxy Resin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Sheet1!$D$15:$D$55</c:f>
              <c:numCache>
                <c:formatCode>0.00</c:formatCode>
                <c:ptCount val="41"/>
                <c:pt idx="0">
                  <c:v>4100</c:v>
                </c:pt>
                <c:pt idx="1">
                  <c:v>4144</c:v>
                </c:pt>
                <c:pt idx="2">
                  <c:v>4187</c:v>
                </c:pt>
                <c:pt idx="3">
                  <c:v>4230</c:v>
                </c:pt>
                <c:pt idx="4">
                  <c:v>4265</c:v>
                </c:pt>
                <c:pt idx="5">
                  <c:v>4310</c:v>
                </c:pt>
                <c:pt idx="6">
                  <c:v>4485</c:v>
                </c:pt>
                <c:pt idx="7">
                  <c:v>4660</c:v>
                </c:pt>
                <c:pt idx="8">
                  <c:v>4835</c:v>
                </c:pt>
                <c:pt idx="9">
                  <c:v>5010</c:v>
                </c:pt>
                <c:pt idx="10">
                  <c:v>5145</c:v>
                </c:pt>
                <c:pt idx="11">
                  <c:v>5280</c:v>
                </c:pt>
                <c:pt idx="12">
                  <c:v>5415</c:v>
                </c:pt>
                <c:pt idx="13">
                  <c:v>5550</c:v>
                </c:pt>
                <c:pt idx="14">
                  <c:v>5540</c:v>
                </c:pt>
                <c:pt idx="15">
                  <c:v>5500</c:v>
                </c:pt>
                <c:pt idx="16">
                  <c:v>5460</c:v>
                </c:pt>
                <c:pt idx="17">
                  <c:v>5398</c:v>
                </c:pt>
                <c:pt idx="18">
                  <c:v>5338.5</c:v>
                </c:pt>
                <c:pt idx="19">
                  <c:v>5200</c:v>
                </c:pt>
                <c:pt idx="20">
                  <c:v>5065</c:v>
                </c:pt>
                <c:pt idx="21">
                  <c:v>4930</c:v>
                </c:pt>
                <c:pt idx="22">
                  <c:v>4793</c:v>
                </c:pt>
                <c:pt idx="23">
                  <c:v>4822</c:v>
                </c:pt>
                <c:pt idx="24">
                  <c:v>4850</c:v>
                </c:pt>
                <c:pt idx="25">
                  <c:v>4878</c:v>
                </c:pt>
                <c:pt idx="26">
                  <c:v>4905</c:v>
                </c:pt>
                <c:pt idx="27">
                  <c:v>4960</c:v>
                </c:pt>
                <c:pt idx="28">
                  <c:v>5020</c:v>
                </c:pt>
                <c:pt idx="29">
                  <c:v>5080</c:v>
                </c:pt>
                <c:pt idx="30">
                  <c:v>5140</c:v>
                </c:pt>
                <c:pt idx="31">
                  <c:v>5200</c:v>
                </c:pt>
                <c:pt idx="32">
                  <c:v>5265</c:v>
                </c:pt>
                <c:pt idx="33">
                  <c:v>5325</c:v>
                </c:pt>
                <c:pt idx="34">
                  <c:v>5380</c:v>
                </c:pt>
                <c:pt idx="35">
                  <c:v>5445</c:v>
                </c:pt>
                <c:pt idx="36">
                  <c:v>5470</c:v>
                </c:pt>
                <c:pt idx="37">
                  <c:v>5692</c:v>
                </c:pt>
                <c:pt idx="38">
                  <c:v>5915</c:v>
                </c:pt>
                <c:pt idx="39">
                  <c:v>6000</c:v>
                </c:pt>
                <c:pt idx="40">
                  <c:v>5860</c:v>
                </c:pt>
              </c:numCache>
            </c:numRef>
          </c:val>
          <c:smooth val="0"/>
          <c:extLst>
            <c:ext xmlns:c16="http://schemas.microsoft.com/office/drawing/2014/chart" uri="{C3380CC4-5D6E-409C-BE32-E72D297353CC}">
              <c16:uniqueId val="{00000002-7A4B-475F-8544-BAF378D136CB}"/>
            </c:ext>
          </c:extLst>
        </c:ser>
        <c:ser>
          <c:idx val="3"/>
          <c:order val="3"/>
          <c:tx>
            <c:strRef>
              <c:f>Sheet1!$E$14</c:f>
              <c:strCache>
                <c:ptCount val="1"/>
                <c:pt idx="0">
                  <c:v>LER-ECH Spread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Sheet1!$A$15:$A$55</c:f>
              <c:numCache>
                <c:formatCode>d\-mmm\-yy</c:formatCode>
                <c:ptCount val="41"/>
                <c:pt idx="0">
                  <c:v>44197</c:v>
                </c:pt>
                <c:pt idx="1">
                  <c:v>44204</c:v>
                </c:pt>
                <c:pt idx="2">
                  <c:v>44211</c:v>
                </c:pt>
                <c:pt idx="3">
                  <c:v>44218</c:v>
                </c:pt>
                <c:pt idx="4">
                  <c:v>44225</c:v>
                </c:pt>
                <c:pt idx="5">
                  <c:v>44232</c:v>
                </c:pt>
                <c:pt idx="6">
                  <c:v>44239</c:v>
                </c:pt>
                <c:pt idx="7">
                  <c:v>44246</c:v>
                </c:pt>
                <c:pt idx="8">
                  <c:v>44253</c:v>
                </c:pt>
                <c:pt idx="9">
                  <c:v>44260</c:v>
                </c:pt>
                <c:pt idx="10">
                  <c:v>44267</c:v>
                </c:pt>
                <c:pt idx="11">
                  <c:v>44274</c:v>
                </c:pt>
                <c:pt idx="12">
                  <c:v>44281</c:v>
                </c:pt>
                <c:pt idx="13">
                  <c:v>44288</c:v>
                </c:pt>
                <c:pt idx="14">
                  <c:v>44295</c:v>
                </c:pt>
                <c:pt idx="15">
                  <c:v>44302</c:v>
                </c:pt>
                <c:pt idx="16">
                  <c:v>44309</c:v>
                </c:pt>
                <c:pt idx="17">
                  <c:v>44316</c:v>
                </c:pt>
                <c:pt idx="18">
                  <c:v>44323</c:v>
                </c:pt>
                <c:pt idx="19">
                  <c:v>44330</c:v>
                </c:pt>
                <c:pt idx="20">
                  <c:v>44337</c:v>
                </c:pt>
                <c:pt idx="21">
                  <c:v>44344</c:v>
                </c:pt>
                <c:pt idx="22">
                  <c:v>44351</c:v>
                </c:pt>
                <c:pt idx="23">
                  <c:v>44358</c:v>
                </c:pt>
                <c:pt idx="24">
                  <c:v>44365</c:v>
                </c:pt>
                <c:pt idx="25">
                  <c:v>44372</c:v>
                </c:pt>
                <c:pt idx="26">
                  <c:v>44379</c:v>
                </c:pt>
                <c:pt idx="27">
                  <c:v>44386</c:v>
                </c:pt>
                <c:pt idx="28">
                  <c:v>44393</c:v>
                </c:pt>
                <c:pt idx="29">
                  <c:v>44400</c:v>
                </c:pt>
                <c:pt idx="30">
                  <c:v>44407</c:v>
                </c:pt>
                <c:pt idx="31">
                  <c:v>44414</c:v>
                </c:pt>
                <c:pt idx="32">
                  <c:v>44421</c:v>
                </c:pt>
                <c:pt idx="33">
                  <c:v>44428</c:v>
                </c:pt>
                <c:pt idx="34">
                  <c:v>44435</c:v>
                </c:pt>
                <c:pt idx="35">
                  <c:v>44442</c:v>
                </c:pt>
                <c:pt idx="36">
                  <c:v>44449</c:v>
                </c:pt>
                <c:pt idx="37">
                  <c:v>44456</c:v>
                </c:pt>
                <c:pt idx="38">
                  <c:v>44463</c:v>
                </c:pt>
                <c:pt idx="39">
                  <c:v>44470</c:v>
                </c:pt>
                <c:pt idx="40">
                  <c:v>44477</c:v>
                </c:pt>
              </c:numCache>
            </c:numRef>
          </c:cat>
          <c:val>
            <c:numRef>
              <c:f>Sheet1!$E$15:$E$55</c:f>
              <c:numCache>
                <c:formatCode>0.00</c:formatCode>
                <c:ptCount val="41"/>
                <c:pt idx="0">
                  <c:v>2167</c:v>
                </c:pt>
                <c:pt idx="1">
                  <c:v>2239</c:v>
                </c:pt>
                <c:pt idx="2">
                  <c:v>2306</c:v>
                </c:pt>
                <c:pt idx="3">
                  <c:v>2372</c:v>
                </c:pt>
                <c:pt idx="4">
                  <c:v>2515</c:v>
                </c:pt>
                <c:pt idx="5">
                  <c:v>2620</c:v>
                </c:pt>
                <c:pt idx="6">
                  <c:v>2788</c:v>
                </c:pt>
                <c:pt idx="7">
                  <c:v>2965</c:v>
                </c:pt>
                <c:pt idx="8">
                  <c:v>3110</c:v>
                </c:pt>
                <c:pt idx="9">
                  <c:v>3210</c:v>
                </c:pt>
                <c:pt idx="10">
                  <c:v>3297</c:v>
                </c:pt>
                <c:pt idx="11">
                  <c:v>3424</c:v>
                </c:pt>
                <c:pt idx="12">
                  <c:v>3528</c:v>
                </c:pt>
                <c:pt idx="13">
                  <c:v>3581</c:v>
                </c:pt>
                <c:pt idx="14">
                  <c:v>3558</c:v>
                </c:pt>
                <c:pt idx="15">
                  <c:v>3085</c:v>
                </c:pt>
                <c:pt idx="16">
                  <c:v>2930</c:v>
                </c:pt>
                <c:pt idx="17">
                  <c:v>3038</c:v>
                </c:pt>
                <c:pt idx="18">
                  <c:v>3088.5</c:v>
                </c:pt>
                <c:pt idx="19">
                  <c:v>3036</c:v>
                </c:pt>
                <c:pt idx="20">
                  <c:v>2917</c:v>
                </c:pt>
                <c:pt idx="21">
                  <c:v>2780</c:v>
                </c:pt>
                <c:pt idx="22">
                  <c:v>2752</c:v>
                </c:pt>
                <c:pt idx="23">
                  <c:v>2812</c:v>
                </c:pt>
                <c:pt idx="24">
                  <c:v>2815</c:v>
                </c:pt>
                <c:pt idx="25">
                  <c:v>2857</c:v>
                </c:pt>
                <c:pt idx="26">
                  <c:v>2875</c:v>
                </c:pt>
                <c:pt idx="27">
                  <c:v>2880</c:v>
                </c:pt>
                <c:pt idx="28">
                  <c:v>2805</c:v>
                </c:pt>
                <c:pt idx="29">
                  <c:v>2706</c:v>
                </c:pt>
                <c:pt idx="30">
                  <c:v>3040</c:v>
                </c:pt>
                <c:pt idx="31">
                  <c:v>3062</c:v>
                </c:pt>
                <c:pt idx="32">
                  <c:v>3090</c:v>
                </c:pt>
                <c:pt idx="33">
                  <c:v>3113</c:v>
                </c:pt>
                <c:pt idx="34">
                  <c:v>3130</c:v>
                </c:pt>
                <c:pt idx="35">
                  <c:v>3125</c:v>
                </c:pt>
                <c:pt idx="36">
                  <c:v>3081</c:v>
                </c:pt>
                <c:pt idx="37">
                  <c:v>2902</c:v>
                </c:pt>
                <c:pt idx="38">
                  <c:v>2725</c:v>
                </c:pt>
                <c:pt idx="39">
                  <c:v>2825</c:v>
                </c:pt>
                <c:pt idx="40">
                  <c:v>2710</c:v>
                </c:pt>
              </c:numCache>
            </c:numRef>
          </c:val>
          <c:smooth val="0"/>
          <c:extLst>
            <c:ext xmlns:c16="http://schemas.microsoft.com/office/drawing/2014/chart" uri="{C3380CC4-5D6E-409C-BE32-E72D297353CC}">
              <c16:uniqueId val="{00000003-7A4B-475F-8544-BAF378D136CB}"/>
            </c:ext>
          </c:extLst>
        </c:ser>
        <c:dLbls>
          <c:showLegendKey val="0"/>
          <c:showVal val="0"/>
          <c:showCatName val="0"/>
          <c:showSerName val="0"/>
          <c:showPercent val="0"/>
          <c:showBubbleSize val="0"/>
        </c:dLbls>
        <c:marker val="1"/>
        <c:smooth val="0"/>
        <c:axId val="835598320"/>
        <c:axId val="835599632"/>
      </c:lineChart>
      <c:dateAx>
        <c:axId val="83559832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9632"/>
        <c:crosses val="autoZero"/>
        <c:auto val="1"/>
        <c:lblOffset val="100"/>
        <c:baseTimeUnit val="days"/>
        <c:majorUnit val="1"/>
        <c:majorTimeUnit val="months"/>
      </c:dateAx>
      <c:valAx>
        <c:axId val="835599632"/>
        <c:scaling>
          <c:orientation val="minMax"/>
          <c:min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FOB China</a:t>
                </a:r>
                <a:r>
                  <a:rPr lang="en-IN" baseline="0"/>
                  <a:t> (</a:t>
                </a:r>
                <a:r>
                  <a:rPr lang="en-IN"/>
                  <a:t>$/tonne)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5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Ex-Mumbai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4108</c:v>
                </c:pt>
                <c:pt idx="1">
                  <c:v>3119</c:v>
                </c:pt>
                <c:pt idx="2">
                  <c:v>3490</c:v>
                </c:pt>
                <c:pt idx="3">
                  <c:v>5451</c:v>
                </c:pt>
                <c:pt idx="4">
                  <c:v>4986</c:v>
                </c:pt>
                <c:pt idx="5">
                  <c:v>3946</c:v>
                </c:pt>
                <c:pt idx="6">
                  <c:v>4836</c:v>
                </c:pt>
                <c:pt idx="7">
                  <c:v>4933</c:v>
                </c:pt>
                <c:pt idx="8">
                  <c:v>5031</c:v>
                </c:pt>
                <c:pt idx="9">
                  <c:v>5112</c:v>
                </c:pt>
                <c:pt idx="10">
                  <c:v>5240</c:v>
                </c:pt>
                <c:pt idx="11">
                  <c:v>5365</c:v>
                </c:pt>
                <c:pt idx="12">
                  <c:v>5446</c:v>
                </c:pt>
                <c:pt idx="13">
                  <c:v>5555</c:v>
                </c:pt>
                <c:pt idx="14">
                  <c:v>5655</c:v>
                </c:pt>
                <c:pt idx="15">
                  <c:v>5768</c:v>
                </c:pt>
              </c:numCache>
            </c:numRef>
          </c:val>
          <c:extLst>
            <c:ext xmlns:c16="http://schemas.microsoft.com/office/drawing/2014/chart" uri="{C3380CC4-5D6E-409C-BE32-E72D297353CC}">
              <c16:uniqueId val="{00000000-7599-4D9E-8552-AD6BCE6D5386}"/>
            </c:ext>
          </c:extLst>
        </c:ser>
        <c:ser>
          <c:idx val="1"/>
          <c:order val="1"/>
          <c:tx>
            <c:strRef>
              <c:f>Sheet1!$C$1</c:f>
              <c:strCache>
                <c:ptCount val="1"/>
                <c:pt idx="0">
                  <c:v>Semi Solid epoxy Epoxy Resin Ex-Mumbai</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3497</c:v>
                </c:pt>
                <c:pt idx="1">
                  <c:v>2474</c:v>
                </c:pt>
                <c:pt idx="2">
                  <c:v>2859</c:v>
                </c:pt>
                <c:pt idx="3">
                  <c:v>4916</c:v>
                </c:pt>
                <c:pt idx="4">
                  <c:v>4399</c:v>
                </c:pt>
                <c:pt idx="5">
                  <c:v>3300</c:v>
                </c:pt>
                <c:pt idx="6">
                  <c:v>4183</c:v>
                </c:pt>
                <c:pt idx="7">
                  <c:v>4267</c:v>
                </c:pt>
                <c:pt idx="8">
                  <c:v>4339</c:v>
                </c:pt>
                <c:pt idx="9">
                  <c:v>4409</c:v>
                </c:pt>
                <c:pt idx="10">
                  <c:v>4506</c:v>
                </c:pt>
                <c:pt idx="11">
                  <c:v>4614</c:v>
                </c:pt>
                <c:pt idx="12">
                  <c:v>4692</c:v>
                </c:pt>
                <c:pt idx="13">
                  <c:v>4786</c:v>
                </c:pt>
                <c:pt idx="14">
                  <c:v>4853</c:v>
                </c:pt>
                <c:pt idx="15">
                  <c:v>4950</c:v>
                </c:pt>
              </c:numCache>
            </c:numRef>
          </c:val>
          <c:extLst>
            <c:ext xmlns:c16="http://schemas.microsoft.com/office/drawing/2014/chart" uri="{C3380CC4-5D6E-409C-BE32-E72D297353CC}">
              <c16:uniqueId val="{00000001-7599-4D9E-8552-AD6BCE6D5386}"/>
            </c:ext>
          </c:extLst>
        </c:ser>
        <c:ser>
          <c:idx val="2"/>
          <c:order val="2"/>
          <c:tx>
            <c:strRef>
              <c:f>Sheet1!$D$1</c:f>
              <c:strCache>
                <c:ptCount val="1"/>
                <c:pt idx="0">
                  <c:v>Solid Epoxy Resin Ex-Mumbai</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5235</c:v>
                </c:pt>
                <c:pt idx="1">
                  <c:v>4195</c:v>
                </c:pt>
                <c:pt idx="2">
                  <c:v>4601</c:v>
                </c:pt>
                <c:pt idx="3">
                  <c:v>6650</c:v>
                </c:pt>
                <c:pt idx="4">
                  <c:v>5931</c:v>
                </c:pt>
                <c:pt idx="5">
                  <c:v>4783</c:v>
                </c:pt>
                <c:pt idx="6">
                  <c:v>5613</c:v>
                </c:pt>
                <c:pt idx="7">
                  <c:v>5725</c:v>
                </c:pt>
                <c:pt idx="8">
                  <c:v>5840</c:v>
                </c:pt>
                <c:pt idx="9">
                  <c:v>5933</c:v>
                </c:pt>
                <c:pt idx="10">
                  <c:v>6082</c:v>
                </c:pt>
                <c:pt idx="11">
                  <c:v>6227</c:v>
                </c:pt>
                <c:pt idx="12">
                  <c:v>6321</c:v>
                </c:pt>
                <c:pt idx="13">
                  <c:v>6447</c:v>
                </c:pt>
                <c:pt idx="14">
                  <c:v>6563</c:v>
                </c:pt>
                <c:pt idx="15">
                  <c:v>6695</c:v>
                </c:pt>
              </c:numCache>
            </c:numRef>
          </c:val>
          <c:extLst>
            <c:ext xmlns:c16="http://schemas.microsoft.com/office/drawing/2014/chart" uri="{C3380CC4-5D6E-409C-BE32-E72D297353CC}">
              <c16:uniqueId val="{00000002-7599-4D9E-8552-AD6BCE6D5386}"/>
            </c:ext>
          </c:extLst>
        </c:ser>
        <c:ser>
          <c:idx val="3"/>
          <c:order val="3"/>
          <c:tx>
            <c:strRef>
              <c:f>Sheet1!$E$1</c:f>
              <c:strCache>
                <c:ptCount val="1"/>
                <c:pt idx="0">
                  <c:v>Liquid Epoxy Resin FOB Ningbo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0</c:formatCode>
                <c:ptCount val="16"/>
                <c:pt idx="0">
                  <c:v>2706</c:v>
                </c:pt>
                <c:pt idx="1">
                  <c:v>1200</c:v>
                </c:pt>
                <c:pt idx="2">
                  <c:v>2077</c:v>
                </c:pt>
                <c:pt idx="3">
                  <c:v>3063</c:v>
                </c:pt>
                <c:pt idx="4">
                  <c:v>2754</c:v>
                </c:pt>
                <c:pt idx="5">
                  <c:v>2512</c:v>
                </c:pt>
                <c:pt idx="6">
                  <c:v>4778</c:v>
                </c:pt>
                <c:pt idx="7">
                  <c:v>4845</c:v>
                </c:pt>
                <c:pt idx="8">
                  <c:v>4922</c:v>
                </c:pt>
                <c:pt idx="9">
                  <c:v>4984</c:v>
                </c:pt>
                <c:pt idx="10">
                  <c:v>5074</c:v>
                </c:pt>
                <c:pt idx="11">
                  <c:v>5150</c:v>
                </c:pt>
                <c:pt idx="12">
                  <c:v>5258</c:v>
                </c:pt>
                <c:pt idx="13">
                  <c:v>5368</c:v>
                </c:pt>
                <c:pt idx="14">
                  <c:v>5492</c:v>
                </c:pt>
                <c:pt idx="15">
                  <c:v>5580</c:v>
                </c:pt>
              </c:numCache>
            </c:numRef>
          </c:val>
          <c:extLst>
            <c:ext xmlns:c16="http://schemas.microsoft.com/office/drawing/2014/chart" uri="{C3380CC4-5D6E-409C-BE32-E72D297353CC}">
              <c16:uniqueId val="{00000003-7599-4D9E-8552-AD6BCE6D5386}"/>
            </c:ext>
          </c:extLst>
        </c:ser>
        <c:ser>
          <c:idx val="4"/>
          <c:order val="4"/>
          <c:tx>
            <c:strRef>
              <c:f>Sheet1!$F$1</c:f>
              <c:strCache>
                <c:ptCount val="1"/>
                <c:pt idx="0">
                  <c:v>Solid Epoxy Resin FOB Ningbo</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0</c:formatCode>
                <c:ptCount val="16"/>
                <c:pt idx="0">
                  <c:v>3833</c:v>
                </c:pt>
                <c:pt idx="1">
                  <c:v>2276</c:v>
                </c:pt>
                <c:pt idx="2">
                  <c:v>3188</c:v>
                </c:pt>
                <c:pt idx="3">
                  <c:v>3114</c:v>
                </c:pt>
                <c:pt idx="4">
                  <c:v>2801</c:v>
                </c:pt>
                <c:pt idx="5">
                  <c:v>2709</c:v>
                </c:pt>
                <c:pt idx="6">
                  <c:v>5030</c:v>
                </c:pt>
                <c:pt idx="7">
                  <c:v>5131</c:v>
                </c:pt>
                <c:pt idx="8">
                  <c:v>5208</c:v>
                </c:pt>
                <c:pt idx="9">
                  <c:v>5271</c:v>
                </c:pt>
                <c:pt idx="10">
                  <c:v>5381</c:v>
                </c:pt>
                <c:pt idx="11">
                  <c:v>5462</c:v>
                </c:pt>
                <c:pt idx="12">
                  <c:v>5528</c:v>
                </c:pt>
                <c:pt idx="13">
                  <c:v>5644</c:v>
                </c:pt>
                <c:pt idx="14">
                  <c:v>5729</c:v>
                </c:pt>
                <c:pt idx="15">
                  <c:v>5798</c:v>
                </c:pt>
              </c:numCache>
            </c:numRef>
          </c:val>
          <c:extLst>
            <c:ext xmlns:c16="http://schemas.microsoft.com/office/drawing/2014/chart" uri="{C3380CC4-5D6E-409C-BE32-E72D297353CC}">
              <c16:uniqueId val="{00000004-7599-4D9E-8552-AD6BCE6D5386}"/>
            </c:ext>
          </c:extLst>
        </c:ser>
        <c:ser>
          <c:idx val="5"/>
          <c:order val="5"/>
          <c:tx>
            <c:strRef>
              <c:f>Sheet1!$G$1</c:f>
              <c:strCache>
                <c:ptCount val="1"/>
                <c:pt idx="0">
                  <c:v>Liquid Epoxy Resin FOB Seoul</c:v>
                </c:pt>
              </c:strCache>
            </c:strRef>
          </c:tx>
          <c:spPr>
            <a:solidFill>
              <a:schemeClr val="accent6"/>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Sheet1!$G$2:$G$17</c:f>
              <c:numCache>
                <c:formatCode>0</c:formatCode>
                <c:ptCount val="16"/>
                <c:pt idx="0">
                  <c:v>2606</c:v>
                </c:pt>
                <c:pt idx="1">
                  <c:v>1100</c:v>
                </c:pt>
                <c:pt idx="2">
                  <c:v>1977</c:v>
                </c:pt>
                <c:pt idx="3">
                  <c:v>2965</c:v>
                </c:pt>
                <c:pt idx="4">
                  <c:v>2657</c:v>
                </c:pt>
                <c:pt idx="5">
                  <c:v>2420</c:v>
                </c:pt>
                <c:pt idx="6">
                  <c:v>4680</c:v>
                </c:pt>
                <c:pt idx="7">
                  <c:v>4746</c:v>
                </c:pt>
                <c:pt idx="8">
                  <c:v>4821</c:v>
                </c:pt>
                <c:pt idx="9">
                  <c:v>4928</c:v>
                </c:pt>
                <c:pt idx="10">
                  <c:v>5016</c:v>
                </c:pt>
                <c:pt idx="11">
                  <c:v>5142</c:v>
                </c:pt>
                <c:pt idx="12">
                  <c:v>5250</c:v>
                </c:pt>
                <c:pt idx="13">
                  <c:v>5386</c:v>
                </c:pt>
                <c:pt idx="14">
                  <c:v>5510</c:v>
                </c:pt>
                <c:pt idx="15">
                  <c:v>5599</c:v>
                </c:pt>
              </c:numCache>
            </c:numRef>
          </c:val>
          <c:extLst>
            <c:ext xmlns:c16="http://schemas.microsoft.com/office/drawing/2014/chart" uri="{C3380CC4-5D6E-409C-BE32-E72D297353CC}">
              <c16:uniqueId val="{00000005-7599-4D9E-8552-AD6BCE6D5386}"/>
            </c:ext>
          </c:extLst>
        </c:ser>
        <c:ser>
          <c:idx val="6"/>
          <c:order val="6"/>
          <c:tx>
            <c:strRef>
              <c:f>Sheet1!$H$1</c:f>
              <c:strCache>
                <c:ptCount val="1"/>
                <c:pt idx="0">
                  <c:v>Solid Epoxy Resin FOB Seoul</c:v>
                </c:pt>
              </c:strCache>
            </c:strRef>
          </c:tx>
          <c:spPr>
            <a:solidFill>
              <a:schemeClr val="accent1">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Sheet1!$H$2:$H$17</c:f>
              <c:numCache>
                <c:formatCode>0</c:formatCode>
                <c:ptCount val="16"/>
                <c:pt idx="0">
                  <c:v>3733</c:v>
                </c:pt>
                <c:pt idx="1">
                  <c:v>2176</c:v>
                </c:pt>
                <c:pt idx="2">
                  <c:v>3088</c:v>
                </c:pt>
                <c:pt idx="3">
                  <c:v>3017</c:v>
                </c:pt>
                <c:pt idx="4">
                  <c:v>2704</c:v>
                </c:pt>
                <c:pt idx="5">
                  <c:v>2617</c:v>
                </c:pt>
                <c:pt idx="6">
                  <c:v>4932</c:v>
                </c:pt>
                <c:pt idx="7">
                  <c:v>5001</c:v>
                </c:pt>
                <c:pt idx="8">
                  <c:v>5081</c:v>
                </c:pt>
                <c:pt idx="9">
                  <c:v>5145</c:v>
                </c:pt>
                <c:pt idx="10">
                  <c:v>5237</c:v>
                </c:pt>
                <c:pt idx="11">
                  <c:v>5373</c:v>
                </c:pt>
                <c:pt idx="12">
                  <c:v>5486</c:v>
                </c:pt>
                <c:pt idx="13">
                  <c:v>5601</c:v>
                </c:pt>
                <c:pt idx="14">
                  <c:v>5730</c:v>
                </c:pt>
                <c:pt idx="15">
                  <c:v>5822</c:v>
                </c:pt>
              </c:numCache>
            </c:numRef>
          </c:val>
          <c:extLst>
            <c:ext xmlns:c16="http://schemas.microsoft.com/office/drawing/2014/chart" uri="{C3380CC4-5D6E-409C-BE32-E72D297353CC}">
              <c16:uniqueId val="{00000006-7599-4D9E-8552-AD6BCE6D5386}"/>
            </c:ext>
          </c:extLst>
        </c:ser>
        <c:ser>
          <c:idx val="7"/>
          <c:order val="7"/>
          <c:tx>
            <c:strRef>
              <c:f>Sheet1!$I$1</c:f>
              <c:strCache>
                <c:ptCount val="1"/>
                <c:pt idx="0">
                  <c:v>Liquid Epoxy Resin FOB Hamburg</c:v>
                </c:pt>
              </c:strCache>
            </c:strRef>
          </c:tx>
          <c:spPr>
            <a:solidFill>
              <a:schemeClr val="accent2">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Sheet1!$I$2:$I$17</c:f>
              <c:numCache>
                <c:formatCode>0</c:formatCode>
                <c:ptCount val="16"/>
                <c:pt idx="0">
                  <c:v>2931</c:v>
                </c:pt>
                <c:pt idx="1">
                  <c:v>1830</c:v>
                </c:pt>
                <c:pt idx="2">
                  <c:v>2640</c:v>
                </c:pt>
                <c:pt idx="3">
                  <c:v>3044</c:v>
                </c:pt>
                <c:pt idx="4">
                  <c:v>4567</c:v>
                </c:pt>
                <c:pt idx="5">
                  <c:v>4491</c:v>
                </c:pt>
                <c:pt idx="6">
                  <c:v>5134</c:v>
                </c:pt>
                <c:pt idx="7">
                  <c:v>5475</c:v>
                </c:pt>
                <c:pt idx="8">
                  <c:v>5557</c:v>
                </c:pt>
                <c:pt idx="9">
                  <c:v>5625</c:v>
                </c:pt>
                <c:pt idx="10">
                  <c:v>5743</c:v>
                </c:pt>
                <c:pt idx="11">
                  <c:v>5829</c:v>
                </c:pt>
                <c:pt idx="12">
                  <c:v>5900</c:v>
                </c:pt>
                <c:pt idx="13">
                  <c:v>6023</c:v>
                </c:pt>
                <c:pt idx="14">
                  <c:v>6114</c:v>
                </c:pt>
                <c:pt idx="15">
                  <c:v>6188</c:v>
                </c:pt>
              </c:numCache>
            </c:numRef>
          </c:val>
          <c:extLst>
            <c:ext xmlns:c16="http://schemas.microsoft.com/office/drawing/2014/chart" uri="{C3380CC4-5D6E-409C-BE32-E72D297353CC}">
              <c16:uniqueId val="{00000007-7599-4D9E-8552-AD6BCE6D5386}"/>
            </c:ext>
          </c:extLst>
        </c:ser>
        <c:ser>
          <c:idx val="8"/>
          <c:order val="8"/>
          <c:tx>
            <c:strRef>
              <c:f>Sheet1!$J$1</c:f>
              <c:strCache>
                <c:ptCount val="1"/>
                <c:pt idx="0">
                  <c:v>Solid Epoxy Resin FOB Hamburg</c:v>
                </c:pt>
              </c:strCache>
            </c:strRef>
          </c:tx>
          <c:spPr>
            <a:solidFill>
              <a:schemeClr val="accent3">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Sheet1!$J$2:$J$17</c:f>
              <c:numCache>
                <c:formatCode>0</c:formatCode>
                <c:ptCount val="16"/>
                <c:pt idx="0">
                  <c:v>4058</c:v>
                </c:pt>
                <c:pt idx="1">
                  <c:v>2906</c:v>
                </c:pt>
                <c:pt idx="2">
                  <c:v>3751</c:v>
                </c:pt>
                <c:pt idx="3">
                  <c:v>4101</c:v>
                </c:pt>
                <c:pt idx="4">
                  <c:v>5653</c:v>
                </c:pt>
                <c:pt idx="5">
                  <c:v>5404</c:v>
                </c:pt>
                <c:pt idx="6">
                  <c:v>5976</c:v>
                </c:pt>
                <c:pt idx="7">
                  <c:v>6297</c:v>
                </c:pt>
                <c:pt idx="8">
                  <c:v>6398</c:v>
                </c:pt>
                <c:pt idx="9">
                  <c:v>6478</c:v>
                </c:pt>
                <c:pt idx="10">
                  <c:v>6594</c:v>
                </c:pt>
                <c:pt idx="11">
                  <c:v>6693</c:v>
                </c:pt>
                <c:pt idx="12">
                  <c:v>6834</c:v>
                </c:pt>
                <c:pt idx="13">
                  <c:v>6977</c:v>
                </c:pt>
                <c:pt idx="14">
                  <c:v>7138</c:v>
                </c:pt>
                <c:pt idx="15">
                  <c:v>7253</c:v>
                </c:pt>
              </c:numCache>
            </c:numRef>
          </c:val>
          <c:extLst>
            <c:ext xmlns:c16="http://schemas.microsoft.com/office/drawing/2014/chart" uri="{C3380CC4-5D6E-409C-BE32-E72D297353CC}">
              <c16:uniqueId val="{00000008-7599-4D9E-8552-AD6BCE6D5386}"/>
            </c:ext>
          </c:extLst>
        </c:ser>
        <c:ser>
          <c:idx val="9"/>
          <c:order val="9"/>
          <c:tx>
            <c:strRef>
              <c:f>Sheet1!$K$1</c:f>
              <c:strCache>
                <c:ptCount val="1"/>
                <c:pt idx="0">
                  <c:v>Liquid Epoxy Resin FOB Texas</c:v>
                </c:pt>
              </c:strCache>
            </c:strRef>
          </c:tx>
          <c:spPr>
            <a:solidFill>
              <a:schemeClr val="accent4">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Sheet1!$K$2:$K$17</c:f>
              <c:numCache>
                <c:formatCode>0</c:formatCode>
                <c:ptCount val="16"/>
                <c:pt idx="0">
                  <c:v>2849</c:v>
                </c:pt>
                <c:pt idx="1">
                  <c:v>1604</c:v>
                </c:pt>
                <c:pt idx="2">
                  <c:v>2827</c:v>
                </c:pt>
                <c:pt idx="3">
                  <c:v>3153</c:v>
                </c:pt>
                <c:pt idx="4">
                  <c:v>4548</c:v>
                </c:pt>
                <c:pt idx="5">
                  <c:v>3063</c:v>
                </c:pt>
                <c:pt idx="6">
                  <c:v>5134</c:v>
                </c:pt>
                <c:pt idx="7">
                  <c:v>5206</c:v>
                </c:pt>
                <c:pt idx="8">
                  <c:v>5289</c:v>
                </c:pt>
                <c:pt idx="9">
                  <c:v>5406</c:v>
                </c:pt>
                <c:pt idx="10">
                  <c:v>5503</c:v>
                </c:pt>
                <c:pt idx="11">
                  <c:v>5640</c:v>
                </c:pt>
                <c:pt idx="12">
                  <c:v>5759</c:v>
                </c:pt>
                <c:pt idx="13">
                  <c:v>5909</c:v>
                </c:pt>
                <c:pt idx="14">
                  <c:v>6044</c:v>
                </c:pt>
                <c:pt idx="15">
                  <c:v>6142</c:v>
                </c:pt>
              </c:numCache>
            </c:numRef>
          </c:val>
          <c:extLst>
            <c:ext xmlns:c16="http://schemas.microsoft.com/office/drawing/2014/chart" uri="{C3380CC4-5D6E-409C-BE32-E72D297353CC}">
              <c16:uniqueId val="{00000009-7599-4D9E-8552-AD6BCE6D5386}"/>
            </c:ext>
          </c:extLst>
        </c:ser>
        <c:ser>
          <c:idx val="10"/>
          <c:order val="10"/>
          <c:tx>
            <c:strRef>
              <c:f>Sheet1!$L$1</c:f>
              <c:strCache>
                <c:ptCount val="1"/>
                <c:pt idx="0">
                  <c:v>Solid Epoxy Resin FOB Texas</c:v>
                </c:pt>
              </c:strCache>
            </c:strRef>
          </c:tx>
          <c:spPr>
            <a:solidFill>
              <a:schemeClr val="accent5">
                <a:lumMod val="60000"/>
              </a:schemeClr>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Sheet1!$L$2:$L$17</c:f>
              <c:numCache>
                <c:formatCode>0</c:formatCode>
                <c:ptCount val="16"/>
                <c:pt idx="0">
                  <c:v>3976</c:v>
                </c:pt>
                <c:pt idx="1">
                  <c:v>2680</c:v>
                </c:pt>
                <c:pt idx="2">
                  <c:v>3938</c:v>
                </c:pt>
                <c:pt idx="3">
                  <c:v>4210</c:v>
                </c:pt>
                <c:pt idx="4">
                  <c:v>5640</c:v>
                </c:pt>
                <c:pt idx="5">
                  <c:v>5208</c:v>
                </c:pt>
                <c:pt idx="6">
                  <c:v>5976</c:v>
                </c:pt>
                <c:pt idx="7">
                  <c:v>6096</c:v>
                </c:pt>
                <c:pt idx="8">
                  <c:v>6187</c:v>
                </c:pt>
                <c:pt idx="9">
                  <c:v>6262</c:v>
                </c:pt>
                <c:pt idx="10">
                  <c:v>6393</c:v>
                </c:pt>
                <c:pt idx="11">
                  <c:v>6489</c:v>
                </c:pt>
                <c:pt idx="12">
                  <c:v>6568</c:v>
                </c:pt>
                <c:pt idx="13">
                  <c:v>6706</c:v>
                </c:pt>
                <c:pt idx="14">
                  <c:v>6806</c:v>
                </c:pt>
                <c:pt idx="15">
                  <c:v>6889</c:v>
                </c:pt>
              </c:numCache>
            </c:numRef>
          </c:val>
          <c:extLst>
            <c:ext xmlns:c16="http://schemas.microsoft.com/office/drawing/2014/chart" uri="{C3380CC4-5D6E-409C-BE32-E72D297353CC}">
              <c16:uniqueId val="{0000000A-7599-4D9E-8552-AD6BCE6D5386}"/>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690863315252008E-2"/>
          <c:y val="8.9205867159249233E-2"/>
          <c:w val="0.91334796589380463"/>
          <c:h val="0.80613150927250066"/>
        </c:manualLayout>
      </c:layout>
      <c:barChart>
        <c:barDir val="col"/>
        <c:grouping val="stacked"/>
        <c:varyColors val="0"/>
        <c:ser>
          <c:idx val="0"/>
          <c:order val="0"/>
          <c:tx>
            <c:strRef>
              <c:f>Sheet1!$B$1</c:f>
              <c:strCache>
                <c:ptCount val="1"/>
                <c:pt idx="0">
                  <c:v>Liquid Epoxy Resin Ex-Mumbai EEW 185</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0</c:formatCode>
                <c:ptCount val="16"/>
                <c:pt idx="0">
                  <c:v>2805</c:v>
                </c:pt>
                <c:pt idx="1">
                  <c:v>2500</c:v>
                </c:pt>
                <c:pt idx="2">
                  <c:v>2915</c:v>
                </c:pt>
                <c:pt idx="3">
                  <c:v>3120</c:v>
                </c:pt>
                <c:pt idx="4">
                  <c:v>3202</c:v>
                </c:pt>
                <c:pt idx="5">
                  <c:v>2805</c:v>
                </c:pt>
                <c:pt idx="6">
                  <c:v>3060</c:v>
                </c:pt>
                <c:pt idx="7">
                  <c:v>3150</c:v>
                </c:pt>
                <c:pt idx="8">
                  <c:v>3150</c:v>
                </c:pt>
                <c:pt idx="9">
                  <c:v>3200</c:v>
                </c:pt>
                <c:pt idx="10">
                  <c:v>3290</c:v>
                </c:pt>
                <c:pt idx="11">
                  <c:v>3340</c:v>
                </c:pt>
                <c:pt idx="12">
                  <c:v>3392</c:v>
                </c:pt>
                <c:pt idx="13">
                  <c:v>3450</c:v>
                </c:pt>
                <c:pt idx="14">
                  <c:v>3500</c:v>
                </c:pt>
                <c:pt idx="15">
                  <c:v>3562</c:v>
                </c:pt>
              </c:numCache>
            </c:numRef>
          </c:val>
          <c:extLst>
            <c:ext xmlns:c16="http://schemas.microsoft.com/office/drawing/2014/chart" uri="{C3380CC4-5D6E-409C-BE32-E72D297353CC}">
              <c16:uniqueId val="{00000000-257D-474E-98E6-382A70538B43}"/>
            </c:ext>
          </c:extLst>
        </c:ser>
        <c:ser>
          <c:idx val="1"/>
          <c:order val="1"/>
          <c:tx>
            <c:strRef>
              <c:f>Sheet1!$C$1</c:f>
              <c:strCache>
                <c:ptCount val="1"/>
                <c:pt idx="0">
                  <c:v>Semi Solid epoxy Epoxy Resin EEW 860 Ex-Mumbai</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0</c:formatCode>
                <c:ptCount val="16"/>
                <c:pt idx="0">
                  <c:v>2580.6</c:v>
                </c:pt>
                <c:pt idx="1">
                  <c:v>2300</c:v>
                </c:pt>
                <c:pt idx="2">
                  <c:v>2681.8</c:v>
                </c:pt>
                <c:pt idx="3">
                  <c:v>2870.4</c:v>
                </c:pt>
                <c:pt idx="4">
                  <c:v>2945.84</c:v>
                </c:pt>
                <c:pt idx="5">
                  <c:v>2580.6</c:v>
                </c:pt>
                <c:pt idx="6">
                  <c:v>2671</c:v>
                </c:pt>
                <c:pt idx="7">
                  <c:v>2710</c:v>
                </c:pt>
                <c:pt idx="8">
                  <c:v>2750</c:v>
                </c:pt>
                <c:pt idx="9">
                  <c:v>2790</c:v>
                </c:pt>
                <c:pt idx="10">
                  <c:v>2830</c:v>
                </c:pt>
                <c:pt idx="11">
                  <c:v>3290</c:v>
                </c:pt>
                <c:pt idx="12">
                  <c:v>3340</c:v>
                </c:pt>
                <c:pt idx="13">
                  <c:v>3390</c:v>
                </c:pt>
                <c:pt idx="14">
                  <c:v>3440</c:v>
                </c:pt>
                <c:pt idx="15">
                  <c:v>3490</c:v>
                </c:pt>
              </c:numCache>
            </c:numRef>
          </c:val>
          <c:extLst>
            <c:ext xmlns:c16="http://schemas.microsoft.com/office/drawing/2014/chart" uri="{C3380CC4-5D6E-409C-BE32-E72D297353CC}">
              <c16:uniqueId val="{00000001-257D-474E-98E6-382A70538B43}"/>
            </c:ext>
          </c:extLst>
        </c:ser>
        <c:ser>
          <c:idx val="2"/>
          <c:order val="2"/>
          <c:tx>
            <c:strRef>
              <c:f>Sheet1!$D$1</c:f>
              <c:strCache>
                <c:ptCount val="1"/>
                <c:pt idx="0">
                  <c:v>Semi-Solid Epoxy Resin EEW 335 Ex-Mumbai</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0</c:formatCode>
                <c:ptCount val="16"/>
                <c:pt idx="0">
                  <c:v>2663.1792</c:v>
                </c:pt>
                <c:pt idx="1">
                  <c:v>2373.6</c:v>
                </c:pt>
                <c:pt idx="2">
                  <c:v>2767.6176</c:v>
                </c:pt>
                <c:pt idx="3">
                  <c:v>2962.2528000000002</c:v>
                </c:pt>
                <c:pt idx="4">
                  <c:v>3040.1068800000003</c:v>
                </c:pt>
                <c:pt idx="5">
                  <c:v>2663.1792</c:v>
                </c:pt>
                <c:pt idx="6">
                  <c:v>3050</c:v>
                </c:pt>
                <c:pt idx="7">
                  <c:v>3110</c:v>
                </c:pt>
                <c:pt idx="8">
                  <c:v>3120</c:v>
                </c:pt>
                <c:pt idx="9">
                  <c:v>3150</c:v>
                </c:pt>
                <c:pt idx="10">
                  <c:v>3340</c:v>
                </c:pt>
                <c:pt idx="11">
                  <c:v>3385</c:v>
                </c:pt>
                <c:pt idx="12">
                  <c:v>3446.88</c:v>
                </c:pt>
                <c:pt idx="13">
                  <c:v>3460</c:v>
                </c:pt>
                <c:pt idx="14">
                  <c:v>3502</c:v>
                </c:pt>
                <c:pt idx="15">
                  <c:v>3540</c:v>
                </c:pt>
              </c:numCache>
            </c:numRef>
          </c:val>
          <c:extLst>
            <c:ext xmlns:c16="http://schemas.microsoft.com/office/drawing/2014/chart" uri="{C3380CC4-5D6E-409C-BE32-E72D297353CC}">
              <c16:uniqueId val="{00000002-257D-474E-98E6-382A70538B43}"/>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0" sourceLinked="1"/>
        <c:majorTickMark val="out"/>
        <c:minorTickMark val="none"/>
        <c:tickLblPos val="nextTo"/>
        <c:crossAx val="567335776"/>
        <c:crosses val="autoZero"/>
        <c:crossBetween val="between"/>
        <c:majorUnit val="500"/>
        <c:minorUnit val="1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ysClr val="windowText" lastClr="000000"/>
                </a:solidFill>
                <a:latin typeface="+mn-lt"/>
                <a:ea typeface="Verdana" panose="020B0604030504040204" pitchFamily="34" charset="0"/>
                <a:cs typeface="Verdana" panose="020B0604030504040204" pitchFamily="34" charset="0"/>
              </a:defRPr>
            </a:pPr>
            <a:r>
              <a:rPr lang="en-IN" sz="900" b="0" i="0" baseline="0">
                <a:effectLst/>
                <a:latin typeface="+mn-lt"/>
              </a:rPr>
              <a:t>Spot Price Quarterly Average -  Cycloalipahtic Phenol Based Epoxy Resin in West Region</a:t>
            </a:r>
          </a:p>
        </c:rich>
      </c:tx>
      <c:overlay val="0"/>
      <c:spPr>
        <a:noFill/>
        <a:ln>
          <a:noFill/>
        </a:ln>
        <a:effectLst/>
      </c:spPr>
      <c:txPr>
        <a:bodyPr rot="0" spcFirstLastPara="1" vertOverflow="ellipsis" vert="horz" wrap="square" anchor="ctr" anchorCtr="1"/>
        <a:lstStyle/>
        <a:p>
          <a:pPr>
            <a:defRPr sz="900" b="0" i="0" u="none" strike="noStrike" kern="1200" spc="0" baseline="0">
              <a:solidFill>
                <a:sysClr val="windowText" lastClr="000000"/>
              </a:solidFill>
              <a:latin typeface="+mn-lt"/>
              <a:ea typeface="Verdana" panose="020B0604030504040204" pitchFamily="34" charset="0"/>
              <a:cs typeface="Verdana" panose="020B0604030504040204" pitchFamily="34" charset="0"/>
            </a:defRPr>
          </a:pPr>
          <a:endParaRPr lang="en-US"/>
        </a:p>
      </c:txPr>
    </c:title>
    <c:autoTitleDeleted val="0"/>
    <c:plotArea>
      <c:layout/>
      <c:barChart>
        <c:barDir val="col"/>
        <c:grouping val="clustered"/>
        <c:varyColors val="0"/>
        <c:ser>
          <c:idx val="0"/>
          <c:order val="0"/>
          <c:tx>
            <c:strRef>
              <c:f>Sheet2!$C$1</c:f>
              <c:strCache>
                <c:ptCount val="1"/>
                <c:pt idx="0">
                  <c:v>Liquid Epoxy Resin</c:v>
                </c:pt>
              </c:strCache>
            </c:strRef>
          </c:tx>
          <c:spPr>
            <a:solidFill>
              <a:schemeClr val="accent1"/>
            </a:solidFill>
            <a:ln>
              <a:noFill/>
            </a:ln>
            <a:effectLst/>
          </c:spPr>
          <c:invertIfNegative val="0"/>
          <c:cat>
            <c:strRef>
              <c:f>Sheet2!$B$2:$B$25</c:f>
              <c:strCache>
                <c:ptCount val="24"/>
                <c:pt idx="0">
                  <c:v>Q1 2016</c:v>
                </c:pt>
                <c:pt idx="1">
                  <c:v>Q2 2016</c:v>
                </c:pt>
                <c:pt idx="2">
                  <c:v>Q3 2016</c:v>
                </c:pt>
                <c:pt idx="3">
                  <c:v>Q4 2016</c:v>
                </c:pt>
                <c:pt idx="4">
                  <c:v>Q1 2017</c:v>
                </c:pt>
                <c:pt idx="5">
                  <c:v>Q2 2017</c:v>
                </c:pt>
                <c:pt idx="6">
                  <c:v>Q3 2017</c:v>
                </c:pt>
                <c:pt idx="7">
                  <c:v>Q4 2017</c:v>
                </c:pt>
                <c:pt idx="8">
                  <c:v>Q1 2018</c:v>
                </c:pt>
                <c:pt idx="9">
                  <c:v>Q2 2018</c:v>
                </c:pt>
                <c:pt idx="10">
                  <c:v>Q3 2018</c:v>
                </c:pt>
                <c:pt idx="11">
                  <c:v>Q4 2018</c:v>
                </c:pt>
                <c:pt idx="12">
                  <c:v>Q1 2019</c:v>
                </c:pt>
                <c:pt idx="13">
                  <c:v>Q2 2019</c:v>
                </c:pt>
                <c:pt idx="14">
                  <c:v>Q3 2019</c:v>
                </c:pt>
                <c:pt idx="15">
                  <c:v>Q4 2019</c:v>
                </c:pt>
                <c:pt idx="16">
                  <c:v>Q1 2020</c:v>
                </c:pt>
                <c:pt idx="17">
                  <c:v>Q2 2020</c:v>
                </c:pt>
                <c:pt idx="18">
                  <c:v>Q3 2020</c:v>
                </c:pt>
                <c:pt idx="19">
                  <c:v>Q4 2020</c:v>
                </c:pt>
                <c:pt idx="20">
                  <c:v>Q1 2021</c:v>
                </c:pt>
                <c:pt idx="21">
                  <c:v>Q2 2021</c:v>
                </c:pt>
                <c:pt idx="22">
                  <c:v>Q3 2021</c:v>
                </c:pt>
                <c:pt idx="23">
                  <c:v>Q4 2021</c:v>
                </c:pt>
              </c:strCache>
            </c:strRef>
          </c:cat>
          <c:val>
            <c:numRef>
              <c:f>Sheet2!$C$2:$C$25</c:f>
              <c:numCache>
                <c:formatCode>0</c:formatCode>
                <c:ptCount val="24"/>
                <c:pt idx="0">
                  <c:v>3050.7361999999998</c:v>
                </c:pt>
                <c:pt idx="1">
                  <c:v>3702.5955930077557</c:v>
                </c:pt>
                <c:pt idx="2">
                  <c:v>2913</c:v>
                </c:pt>
                <c:pt idx="3">
                  <c:v>2706</c:v>
                </c:pt>
                <c:pt idx="4">
                  <c:v>3316.3276000000001</c:v>
                </c:pt>
                <c:pt idx="5">
                  <c:v>3845.2378199999998</c:v>
                </c:pt>
                <c:pt idx="6">
                  <c:v>3163.37</c:v>
                </c:pt>
                <c:pt idx="7">
                  <c:v>3650.2359999999999</c:v>
                </c:pt>
                <c:pt idx="8">
                  <c:v>5450.3468000000003</c:v>
                </c:pt>
                <c:pt idx="9">
                  <c:v>5270.23</c:v>
                </c:pt>
                <c:pt idx="10">
                  <c:v>5482.3680000000004</c:v>
                </c:pt>
                <c:pt idx="11">
                  <c:v>5660.2380000000003</c:v>
                </c:pt>
                <c:pt idx="12">
                  <c:v>5045.8063146976765</c:v>
                </c:pt>
                <c:pt idx="13">
                  <c:v>5015.6411188083584</c:v>
                </c:pt>
                <c:pt idx="14">
                  <c:v>4879.9019922795014</c:v>
                </c:pt>
                <c:pt idx="15">
                  <c:v>4650.3265000000001</c:v>
                </c:pt>
                <c:pt idx="16">
                  <c:v>4056.9080234833659</c:v>
                </c:pt>
                <c:pt idx="17">
                  <c:v>3829.6516634050881</c:v>
                </c:pt>
                <c:pt idx="18">
                  <c:v>3726.4187866927591</c:v>
                </c:pt>
                <c:pt idx="19">
                  <c:v>4050</c:v>
                </c:pt>
                <c:pt idx="20">
                  <c:v>5022.4109589041091</c:v>
                </c:pt>
                <c:pt idx="21">
                  <c:v>4550</c:v>
                </c:pt>
                <c:pt idx="22">
                  <c:v>4660.8236999999999</c:v>
                </c:pt>
                <c:pt idx="23">
                  <c:v>5044.1565557729946</c:v>
                </c:pt>
              </c:numCache>
            </c:numRef>
          </c:val>
          <c:extLst>
            <c:ext xmlns:c16="http://schemas.microsoft.com/office/drawing/2014/chart" uri="{C3380CC4-5D6E-409C-BE32-E72D297353CC}">
              <c16:uniqueId val="{00000000-E678-4AC8-98EE-4C8486715782}"/>
            </c:ext>
          </c:extLst>
        </c:ser>
        <c:dLbls>
          <c:showLegendKey val="0"/>
          <c:showVal val="0"/>
          <c:showCatName val="0"/>
          <c:showSerName val="0"/>
          <c:showPercent val="0"/>
          <c:showBubbleSize val="0"/>
        </c:dLbls>
        <c:gapWidth val="219"/>
        <c:overlap val="-27"/>
        <c:axId val="1782035904"/>
        <c:axId val="1782036320"/>
      </c:barChart>
      <c:catAx>
        <c:axId val="178203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6320"/>
        <c:crosses val="autoZero"/>
        <c:auto val="1"/>
        <c:lblAlgn val="ctr"/>
        <c:lblOffset val="100"/>
        <c:noMultiLvlLbl val="0"/>
      </c:catAx>
      <c:valAx>
        <c:axId val="178203632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82035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c:formatCode>
                <c:ptCount val="6"/>
                <c:pt idx="0">
                  <c:v>44.269999999999996</c:v>
                </c:pt>
                <c:pt idx="1">
                  <c:v>44.14</c:v>
                </c:pt>
                <c:pt idx="2">
                  <c:v>43.19</c:v>
                </c:pt>
                <c:pt idx="3">
                  <c:v>42.95</c:v>
                </c:pt>
                <c:pt idx="4">
                  <c:v>42.6</c:v>
                </c:pt>
                <c:pt idx="5">
                  <c:v>41.77</c:v>
                </c:pt>
              </c:numCache>
            </c:numRef>
          </c:val>
          <c:extLst>
            <c:ext xmlns:c16="http://schemas.microsoft.com/office/drawing/2014/chart" uri="{C3380CC4-5D6E-409C-BE32-E72D297353CC}">
              <c16:uniqueId val="{00000000-4D0C-42B7-BB8C-A729CAF437EE}"/>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c:formatCode>
                <c:ptCount val="6"/>
                <c:pt idx="0">
                  <c:v>55.730000000000004</c:v>
                </c:pt>
                <c:pt idx="1">
                  <c:v>55.86</c:v>
                </c:pt>
                <c:pt idx="2">
                  <c:v>56.81</c:v>
                </c:pt>
                <c:pt idx="3">
                  <c:v>57.05</c:v>
                </c:pt>
                <c:pt idx="4">
                  <c:v>57.4</c:v>
                </c:pt>
                <c:pt idx="5">
                  <c:v>58.230000000000004</c:v>
                </c:pt>
              </c:numCache>
            </c:numRef>
          </c:val>
          <c:extLst>
            <c:ext xmlns:c16="http://schemas.microsoft.com/office/drawing/2014/chart" uri="{C3380CC4-5D6E-409C-BE32-E72D297353CC}">
              <c16:uniqueId val="{00000001-4D0C-42B7-BB8C-A729CAF437EE}"/>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91335016772411"/>
          <c:y val="0"/>
          <c:w val="0.77698085195005662"/>
          <c:h val="0.61104840207679889"/>
        </c:manualLayout>
      </c:layout>
      <c:barChart>
        <c:barDir val="col"/>
        <c:grouping val="stacked"/>
        <c:varyColors val="0"/>
        <c:ser>
          <c:idx val="5"/>
          <c:order val="0"/>
          <c:tx>
            <c:strRef>
              <c:f>Sheet1!$G$1</c:f>
              <c:strCache>
                <c:ptCount val="1"/>
                <c:pt idx="0">
                  <c:v>Others</c:v>
                </c:pt>
              </c:strCache>
            </c:strRef>
          </c:tx>
          <c:spPr>
            <a:solidFill>
              <a:schemeClr val="accent6"/>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Sheet1!$G$2:$G$17</c:f>
              <c:numCache>
                <c:formatCode>0.0</c:formatCode>
                <c:ptCount val="16"/>
                <c:pt idx="0">
                  <c:v>4.5503038569453294</c:v>
                </c:pt>
                <c:pt idx="1">
                  <c:v>3.906429769285801</c:v>
                </c:pt>
                <c:pt idx="2">
                  <c:v>3.8123320642710699</c:v>
                </c:pt>
                <c:pt idx="3">
                  <c:v>3.8476877487410714</c:v>
                </c:pt>
                <c:pt idx="4">
                  <c:v>3.6822637509973584</c:v>
                </c:pt>
                <c:pt idx="5">
                  <c:v>4.3945647562240788</c:v>
                </c:pt>
                <c:pt idx="6">
                  <c:v>3.9861440350000348</c:v>
                </c:pt>
                <c:pt idx="7">
                  <c:v>3.7516239466367831</c:v>
                </c:pt>
                <c:pt idx="8">
                  <c:v>3.5094957869031802</c:v>
                </c:pt>
                <c:pt idx="9">
                  <c:v>3.5158931589953686</c:v>
                </c:pt>
                <c:pt idx="10">
                  <c:v>3.2456876060277819</c:v>
                </c:pt>
                <c:pt idx="11">
                  <c:v>3.1015808399243254</c:v>
                </c:pt>
                <c:pt idx="12">
                  <c:v>3.0050013882679436</c:v>
                </c:pt>
                <c:pt idx="13">
                  <c:v>2.8900282505787711</c:v>
                </c:pt>
                <c:pt idx="14">
                  <c:v>2.7776380766430626</c:v>
                </c:pt>
                <c:pt idx="15">
                  <c:v>2.6844905580025076</c:v>
                </c:pt>
              </c:numCache>
            </c:numRef>
          </c:val>
          <c:extLst>
            <c:ext xmlns:c16="http://schemas.microsoft.com/office/drawing/2014/chart" uri="{C3380CC4-5D6E-409C-BE32-E72D297353CC}">
              <c16:uniqueId val="{00000000-B488-4DA8-8E62-09E9FE88B512}"/>
            </c:ext>
          </c:extLst>
        </c:ser>
        <c:ser>
          <c:idx val="4"/>
          <c:order val="1"/>
          <c:tx>
            <c:strRef>
              <c:f>Sheet1!$F$1</c:f>
              <c:strCache>
                <c:ptCount val="1"/>
                <c:pt idx="0">
                  <c:v>Adhesives</c:v>
                </c:pt>
              </c:strCache>
            </c:strRef>
          </c:tx>
          <c:spPr>
            <a:solidFill>
              <a:schemeClr val="accent5"/>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Sheet1!$F$2:$F$17</c:f>
              <c:numCache>
                <c:formatCode>0.0</c:formatCode>
                <c:ptCount val="16"/>
                <c:pt idx="0">
                  <c:v>6.3719897276446762</c:v>
                </c:pt>
                <c:pt idx="1">
                  <c:v>6.5135115641900363</c:v>
                </c:pt>
                <c:pt idx="2">
                  <c:v>6.5055326480251976</c:v>
                </c:pt>
                <c:pt idx="3">
                  <c:v>6.5460194862824714</c:v>
                </c:pt>
                <c:pt idx="4">
                  <c:v>6.4684063590369965</c:v>
                </c:pt>
                <c:pt idx="5">
                  <c:v>6.4781613247428842</c:v>
                </c:pt>
                <c:pt idx="6">
                  <c:v>6.4763408357604328</c:v>
                </c:pt>
                <c:pt idx="7">
                  <c:v>6.4824114386161984</c:v>
                </c:pt>
                <c:pt idx="8">
                  <c:v>6.5002981732324105</c:v>
                </c:pt>
                <c:pt idx="9">
                  <c:v>6.5073049935924168</c:v>
                </c:pt>
                <c:pt idx="10">
                  <c:v>6.5245874397117962</c:v>
                </c:pt>
                <c:pt idx="11">
                  <c:v>6.5323909297842473</c:v>
                </c:pt>
                <c:pt idx="12">
                  <c:v>6.5205764457437878</c:v>
                </c:pt>
                <c:pt idx="13">
                  <c:v>6.537394841501162</c:v>
                </c:pt>
                <c:pt idx="14">
                  <c:v>6.5446940805089806</c:v>
                </c:pt>
                <c:pt idx="15">
                  <c:v>6.5527064167330114</c:v>
                </c:pt>
              </c:numCache>
            </c:numRef>
          </c:val>
          <c:extLst>
            <c:ext xmlns:c16="http://schemas.microsoft.com/office/drawing/2014/chart" uri="{C3380CC4-5D6E-409C-BE32-E72D297353CC}">
              <c16:uniqueId val="{00000001-B488-4DA8-8E62-09E9FE88B512}"/>
            </c:ext>
          </c:extLst>
        </c:ser>
        <c:ser>
          <c:idx val="0"/>
          <c:order val="2"/>
          <c:tx>
            <c:strRef>
              <c:f>Sheet1!$E$1</c:f>
              <c:strCache>
                <c:ptCount val="1"/>
                <c:pt idx="0">
                  <c:v>Construction</c:v>
                </c:pt>
              </c:strCache>
            </c:strRef>
          </c:tx>
          <c:spPr>
            <a:solidFill>
              <a:schemeClr val="accent1"/>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c:formatCode>
                <c:ptCount val="16"/>
                <c:pt idx="0">
                  <c:v>9.5355991553738697</c:v>
                </c:pt>
                <c:pt idx="1">
                  <c:v>9.4469124335024866</c:v>
                </c:pt>
                <c:pt idx="2">
                  <c:v>9.5009503617352031</c:v>
                </c:pt>
                <c:pt idx="3">
                  <c:v>9.4234685588541147</c:v>
                </c:pt>
                <c:pt idx="4">
                  <c:v>9.4357750341271363</c:v>
                </c:pt>
                <c:pt idx="5">
                  <c:v>9.2267545605298906</c:v>
                </c:pt>
                <c:pt idx="6">
                  <c:v>9.2823642843947862</c:v>
                </c:pt>
                <c:pt idx="7">
                  <c:v>9.2789463031129937</c:v>
                </c:pt>
                <c:pt idx="8">
                  <c:v>9.2817448288289395</c:v>
                </c:pt>
                <c:pt idx="9">
                  <c:v>9.2751719481554993</c:v>
                </c:pt>
                <c:pt idx="10">
                  <c:v>9.2911534535956424</c:v>
                </c:pt>
                <c:pt idx="11">
                  <c:v>9.2966447843166282</c:v>
                </c:pt>
                <c:pt idx="12">
                  <c:v>9.3119264851833261</c:v>
                </c:pt>
                <c:pt idx="13">
                  <c:v>9.3081334983513226</c:v>
                </c:pt>
                <c:pt idx="14">
                  <c:v>9.3243944949629771</c:v>
                </c:pt>
                <c:pt idx="15">
                  <c:v>9.3318095286335208</c:v>
                </c:pt>
              </c:numCache>
            </c:numRef>
          </c:val>
          <c:extLst>
            <c:ext xmlns:c16="http://schemas.microsoft.com/office/drawing/2014/chart" uri="{C3380CC4-5D6E-409C-BE32-E72D297353CC}">
              <c16:uniqueId val="{00000002-B488-4DA8-8E62-09E9FE88B512}"/>
            </c:ext>
          </c:extLst>
        </c:ser>
        <c:ser>
          <c:idx val="1"/>
          <c:order val="3"/>
          <c:tx>
            <c:strRef>
              <c:f>Sheet1!$D$1</c:f>
              <c:strCache>
                <c:ptCount val="1"/>
                <c:pt idx="0">
                  <c:v>Composite Materials </c:v>
                </c:pt>
              </c:strCache>
            </c:strRef>
          </c:tx>
          <c:spPr>
            <a:solidFill>
              <a:schemeClr val="accent2"/>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c:formatCode>
                <c:ptCount val="16"/>
                <c:pt idx="0">
                  <c:v>11.737820064958905</c:v>
                </c:pt>
                <c:pt idx="1">
                  <c:v>11.927068913152601</c:v>
                </c:pt>
                <c:pt idx="2">
                  <c:v>11.894248805251518</c:v>
                </c:pt>
                <c:pt idx="3">
                  <c:v>12.070079583070955</c:v>
                </c:pt>
                <c:pt idx="4">
                  <c:v>11.940244749249164</c:v>
                </c:pt>
                <c:pt idx="5">
                  <c:v>11.645923628363089</c:v>
                </c:pt>
                <c:pt idx="6">
                  <c:v>11.453619281465675</c:v>
                </c:pt>
                <c:pt idx="7">
                  <c:v>11.415154934909353</c:v>
                </c:pt>
                <c:pt idx="8">
                  <c:v>11.395927362285924</c:v>
                </c:pt>
                <c:pt idx="9">
                  <c:v>11.383608034140837</c:v>
                </c:pt>
                <c:pt idx="10">
                  <c:v>11.32872924030988</c:v>
                </c:pt>
                <c:pt idx="11">
                  <c:v>11.291439568170231</c:v>
                </c:pt>
                <c:pt idx="12">
                  <c:v>11.274963248076327</c:v>
                </c:pt>
                <c:pt idx="13">
                  <c:v>11.246002886969555</c:v>
                </c:pt>
                <c:pt idx="14">
                  <c:v>11.228811464591756</c:v>
                </c:pt>
                <c:pt idx="15">
                  <c:v>11.206253381804663</c:v>
                </c:pt>
              </c:numCache>
            </c:numRef>
          </c:val>
          <c:extLst>
            <c:ext xmlns:c16="http://schemas.microsoft.com/office/drawing/2014/chart" uri="{C3380CC4-5D6E-409C-BE32-E72D297353CC}">
              <c16:uniqueId val="{00000003-B488-4DA8-8E62-09E9FE88B512}"/>
            </c:ext>
          </c:extLst>
        </c:ser>
        <c:ser>
          <c:idx val="2"/>
          <c:order val="4"/>
          <c:tx>
            <c:strRef>
              <c:f>Sheet1!$C$1</c:f>
              <c:strCache>
                <c:ptCount val="1"/>
                <c:pt idx="0">
                  <c:v>Electrical &amp; Electronics</c:v>
                </c:pt>
              </c:strCache>
            </c:strRef>
          </c:tx>
          <c:spPr>
            <a:solidFill>
              <a:schemeClr val="accent3"/>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25.333125594929239</c:v>
                </c:pt>
                <c:pt idx="1">
                  <c:v>25.429880859125127</c:v>
                </c:pt>
                <c:pt idx="2">
                  <c:v>25.596173320522702</c:v>
                </c:pt>
                <c:pt idx="3">
                  <c:v>25.515872981329768</c:v>
                </c:pt>
                <c:pt idx="4">
                  <c:v>25.770799869624494</c:v>
                </c:pt>
                <c:pt idx="5">
                  <c:v>25.835892735433958</c:v>
                </c:pt>
                <c:pt idx="6">
                  <c:v>26.114794247470112</c:v>
                </c:pt>
                <c:pt idx="7">
                  <c:v>26.193633048795562</c:v>
                </c:pt>
                <c:pt idx="8">
                  <c:v>26.26855457833388</c:v>
                </c:pt>
                <c:pt idx="9">
                  <c:v>26.33008725753217</c:v>
                </c:pt>
                <c:pt idx="10">
                  <c:v>26.388769730484192</c:v>
                </c:pt>
                <c:pt idx="11">
                  <c:v>26.428958460503999</c:v>
                </c:pt>
                <c:pt idx="12">
                  <c:v>26.486418069638891</c:v>
                </c:pt>
                <c:pt idx="13">
                  <c:v>26.520269148086363</c:v>
                </c:pt>
                <c:pt idx="14">
                  <c:v>26.592264800496462</c:v>
                </c:pt>
                <c:pt idx="15">
                  <c:v>26.630758765101525</c:v>
                </c:pt>
              </c:numCache>
            </c:numRef>
          </c:val>
          <c:extLst>
            <c:ext xmlns:c16="http://schemas.microsoft.com/office/drawing/2014/chart" uri="{C3380CC4-5D6E-409C-BE32-E72D297353CC}">
              <c16:uniqueId val="{00000004-B488-4DA8-8E62-09E9FE88B512}"/>
            </c:ext>
          </c:extLst>
        </c:ser>
        <c:ser>
          <c:idx val="3"/>
          <c:order val="5"/>
          <c:tx>
            <c:strRef>
              <c:f>Sheet1!$B$1</c:f>
              <c:strCache>
                <c:ptCount val="1"/>
                <c:pt idx="0">
                  <c:v>Paints &amp; Coatings</c:v>
                </c:pt>
              </c:strCache>
            </c:strRef>
          </c:tx>
          <c:spPr>
            <a:solidFill>
              <a:schemeClr val="accent4"/>
            </a:solidFill>
            <a:ln>
              <a:noFill/>
            </a:ln>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42.471161600147958</c:v>
                </c:pt>
                <c:pt idx="1">
                  <c:v>42.77619646074394</c:v>
                </c:pt>
                <c:pt idx="2">
                  <c:v>42.690762800194285</c:v>
                </c:pt>
                <c:pt idx="3">
                  <c:v>42.59687164172162</c:v>
                </c:pt>
                <c:pt idx="4">
                  <c:v>42.702510236964855</c:v>
                </c:pt>
                <c:pt idx="5">
                  <c:v>42.418702994706102</c:v>
                </c:pt>
                <c:pt idx="6">
                  <c:v>42.686737315908964</c:v>
                </c:pt>
                <c:pt idx="7">
                  <c:v>42.878230327929117</c:v>
                </c:pt>
                <c:pt idx="8">
                  <c:v>43.043979270415647</c:v>
                </c:pt>
                <c:pt idx="9">
                  <c:v>42.987934607583718</c:v>
                </c:pt>
                <c:pt idx="10">
                  <c:v>43.221072529870696</c:v>
                </c:pt>
                <c:pt idx="11">
                  <c:v>43.348985417300547</c:v>
                </c:pt>
                <c:pt idx="12">
                  <c:v>43.401114363089718</c:v>
                </c:pt>
                <c:pt idx="13">
                  <c:v>43.498171374512836</c:v>
                </c:pt>
                <c:pt idx="14">
                  <c:v>43.532197082796756</c:v>
                </c:pt>
                <c:pt idx="15">
                  <c:v>43.593981349724757</c:v>
                </c:pt>
              </c:numCache>
            </c:numRef>
          </c:val>
          <c:extLst>
            <c:ext xmlns:c16="http://schemas.microsoft.com/office/drawing/2014/chart" uri="{C3380CC4-5D6E-409C-BE32-E72D297353CC}">
              <c16:uniqueId val="{00000005-B488-4DA8-8E62-09E9FE88B51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dk1">
                    <a:lumMod val="65000"/>
                    <a:lumOff val="35000"/>
                  </a:schemeClr>
                </a:solidFill>
                <a:latin typeface="Verdana" panose="020B0604030504040204" pitchFamily="34" charset="0"/>
                <a:ea typeface="Verdana" panose="020B0604030504040204" pitchFamily="34" charset="0"/>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600">
          <a:latin typeface="Verdana" panose="020B0604030504040204" pitchFamily="34" charset="0"/>
          <a:ea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89E-4E54-865D-E15AF949086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89E-4E54-865D-E15AF949086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89E-4E54-865D-E15AF949086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89E-4E54-865D-E15AF949086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89E-4E54-865D-E15AF9490863}"/>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89E-4E54-865D-E15AF9490863}"/>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89E-4E54-865D-E15AF9490863}"/>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989E-4E54-865D-E15AF9490863}"/>
              </c:ext>
            </c:extLst>
          </c:dPt>
          <c:dLbls>
            <c:dLbl>
              <c:idx val="0"/>
              <c:layout>
                <c:manualLayout>
                  <c:x val="0.12499999999999994"/>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89E-4E54-865D-E15AF9490863}"/>
                </c:ext>
              </c:extLst>
            </c:dLbl>
            <c:dLbl>
              <c:idx val="1"/>
              <c:layout>
                <c:manualLayout>
                  <c:x val="0.18593750000000001"/>
                  <c:y val="-0.16406248990757324"/>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89E-4E54-865D-E15AF9490863}"/>
                </c:ext>
              </c:extLst>
            </c:dLbl>
            <c:dLbl>
              <c:idx val="2"/>
              <c:layout>
                <c:manualLayout>
                  <c:x val="0.2109375"/>
                  <c:y val="-4.6874997116449574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989E-4E54-865D-E15AF9490863}"/>
                </c:ext>
              </c:extLst>
            </c:dLbl>
            <c:dLbl>
              <c:idx val="3"/>
              <c:layout>
                <c:manualLayout>
                  <c:x val="0.14374999999999999"/>
                  <c:y val="9.3749994232898981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89E-4E54-865D-E15AF9490863}"/>
                </c:ext>
              </c:extLst>
            </c:dLbl>
            <c:dLbl>
              <c:idx val="4"/>
              <c:layout>
                <c:manualLayout>
                  <c:x val="0.17812500000000001"/>
                  <c:y val="0.14999999077263837"/>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89E-4E54-865D-E15AF9490863}"/>
                </c:ext>
              </c:extLst>
            </c:dLbl>
            <c:dLbl>
              <c:idx val="5"/>
              <c:layout>
                <c:manualLayout>
                  <c:x val="0.1"/>
                  <c:y val="0.17343748933086311"/>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89E-4E54-865D-E15AF9490863}"/>
                </c:ext>
              </c:extLst>
            </c:dLbl>
            <c:dLbl>
              <c:idx val="6"/>
              <c:layout>
                <c:manualLayout>
                  <c:x val="-5.156250000000006E-2"/>
                  <c:y val="0.14531249106099325"/>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989E-4E54-865D-E15AF949086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Nan Ya Plastics Co Ltd</c:v>
                </c:pt>
                <c:pt idx="1">
                  <c:v>Olin Corporation</c:v>
                </c:pt>
                <c:pt idx="2">
                  <c:v>Kukdo Chemical</c:v>
                </c:pt>
                <c:pt idx="3">
                  <c:v>Hexion Inc.</c:v>
                </c:pt>
                <c:pt idx="4">
                  <c:v>Huntsman Corporation</c:v>
                </c:pt>
                <c:pt idx="5">
                  <c:v>Jiangsu Sanmu Group</c:v>
                </c:pt>
                <c:pt idx="6">
                  <c:v>The Dow Chemical Company</c:v>
                </c:pt>
                <c:pt idx="7">
                  <c:v>Others</c:v>
                </c:pt>
              </c:strCache>
            </c:strRef>
          </c:cat>
          <c:val>
            <c:numRef>
              <c:f>Sheet1!$B$2:$B$9</c:f>
              <c:numCache>
                <c:formatCode>0.00%</c:formatCode>
                <c:ptCount val="8"/>
                <c:pt idx="0">
                  <c:v>0.1114</c:v>
                </c:pt>
                <c:pt idx="1">
                  <c:v>0.1033</c:v>
                </c:pt>
                <c:pt idx="2">
                  <c:v>7.2900000000000006E-2</c:v>
                </c:pt>
                <c:pt idx="3">
                  <c:v>5.5300000000000002E-2</c:v>
                </c:pt>
                <c:pt idx="4">
                  <c:v>5.4299999999999994E-2</c:v>
                </c:pt>
                <c:pt idx="5">
                  <c:v>5.050000000000001E-2</c:v>
                </c:pt>
                <c:pt idx="6">
                  <c:v>4.6899999999999997E-2</c:v>
                </c:pt>
                <c:pt idx="7">
                  <c:v>0.50539999999999996</c:v>
                </c:pt>
              </c:numCache>
            </c:numRef>
          </c:val>
          <c:extLst>
            <c:ext xmlns:c16="http://schemas.microsoft.com/office/drawing/2014/chart" uri="{C3380CC4-5D6E-409C-BE32-E72D297353CC}">
              <c16:uniqueId val="{00000010-989E-4E54-865D-E15AF9490863}"/>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1197"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22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16.png"/><Relationship Id="rId4"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16.png"/><Relationship Id="rId4"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7BE7E0-AF94-4A92-88B4-A3038ACC07F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8D429FF-4E7F-4C25-BF8E-5555A0275457}">
      <dgm:prSet phldrT="[Text]" custT="1"/>
      <dgm:spPr/>
      <dgm: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gm:t>
    </dgm:pt>
    <dgm:pt modelId="{171E98AE-11CC-4312-9C01-5D432BBA6338}" type="par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606F7270-B787-47B0-8BF5-0F65B27274F1}" type="sibTrans" cxnId="{E6C5D4E4-78C9-4B23-98AD-3E5833207B7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8114D3D-D560-4A95-89C8-B0A32A8E061A}">
      <dgm:prSet custT="1"/>
      <dgm:spPr/>
      <dgm:t>
        <a:bodyPr/>
        <a:lstStyle/>
        <a:p>
          <a:pPr algn="l"/>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gm:t>
    </dgm:pt>
    <dgm:pt modelId="{FBF603EB-B2A6-45BD-9741-4DF733BC39CD}" type="par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730FBC92-A722-4DB4-923D-E1C07BEF27F9}" type="sibTrans" cxnId="{07677448-7559-415A-A33F-9C8A69AE85CC}">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FCB6B189-73A1-451C-8DA1-159178BDEE8B}">
      <dgm:prSet phldrT="[Text]" custT="1"/>
      <dgm:spPr/>
      <dgm: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gm:t>
    </dgm:pt>
    <dgm:pt modelId="{BAE33730-6062-40F2-8FF6-CD39A078B42D}" type="sib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CF417DB7-C6C9-44F2-8035-74F123FC7A00}" type="parTrans" cxnId="{096297EE-576E-4C75-A990-86CF913A9C9F}">
      <dgm:prSet/>
      <dgm:spPr/>
      <dgm:t>
        <a:bodyPr/>
        <a:lstStyle/>
        <a:p>
          <a:pPr algn="l"/>
          <a:endParaRPr lang="en-US" sz="1100">
            <a:solidFill>
              <a:schemeClr val="bg2">
                <a:lumMod val="25000"/>
              </a:schemeClr>
            </a:solidFill>
            <a:latin typeface="Arial" panose="020B0604020202020204" pitchFamily="34" charset="0"/>
            <a:cs typeface="Arial" panose="020B0604020202020204" pitchFamily="34" charset="0"/>
          </a:endParaRPr>
        </a:p>
      </dgm:t>
    </dgm:pt>
    <dgm:pt modelId="{9C47235E-D011-4B39-980C-34BE9D259CB8}">
      <dgm:prSet custT="1"/>
      <dgm:spPr/>
      <dgm:t>
        <a:bodyPr/>
        <a:lstStyle/>
        <a:p>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gm:t>
    </dgm:pt>
    <dgm:pt modelId="{3947D740-80A2-4509-8B1B-DE13C2A4F398}" type="par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A7C0DC81-FA5B-4E8E-BC0E-A98CD479B511}" type="sibTrans" cxnId="{2851418E-8B09-44C6-BFA7-D49F9BDC7738}">
      <dgm:prSet/>
      <dgm:spPr/>
      <dgm:t>
        <a:bodyPr/>
        <a:lstStyle/>
        <a:p>
          <a:endParaRPr lang="en-IN" sz="1100">
            <a:latin typeface="Arial" panose="020B0604020202020204" pitchFamily="34" charset="0"/>
            <a:cs typeface="Arial" panose="020B0604020202020204" pitchFamily="34" charset="0"/>
          </a:endParaRPr>
        </a:p>
      </dgm:t>
    </dgm:pt>
    <dgm:pt modelId="{DA35FB1B-4DF4-4700-A5D4-4743A285D294}">
      <dgm:prSet custT="1"/>
      <dgm:spPr/>
      <dgm:t>
        <a:bodyPr/>
        <a:lstStyle/>
        <a:p>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gm:t>
    </dgm:pt>
    <dgm:pt modelId="{DBAE1CF7-06FD-4E53-8538-911F350750E2}" type="par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923CC469-9FDE-4C40-A63B-6C241B18E950}" type="sibTrans" cxnId="{D0DC35EE-058E-4720-8750-6B593E28D34F}">
      <dgm:prSet/>
      <dgm:spPr/>
      <dgm:t>
        <a:bodyPr/>
        <a:lstStyle/>
        <a:p>
          <a:endParaRPr lang="en-IN" sz="1100">
            <a:latin typeface="Arial" panose="020B0604020202020204" pitchFamily="34" charset="0"/>
            <a:cs typeface="Arial" panose="020B0604020202020204" pitchFamily="34" charset="0"/>
          </a:endParaRPr>
        </a:p>
      </dgm:t>
    </dgm:pt>
    <dgm:pt modelId="{E2090C43-65CE-47C7-B8DD-F90F7F2B6DF9}" type="pres">
      <dgm:prSet presAssocID="{017BE7E0-AF94-4A92-88B4-A3038ACC07F2}" presName="Name0" presStyleCnt="0">
        <dgm:presLayoutVars>
          <dgm:chMax val="7"/>
          <dgm:chPref val="7"/>
          <dgm:dir/>
        </dgm:presLayoutVars>
      </dgm:prSet>
      <dgm:spPr/>
    </dgm:pt>
    <dgm:pt modelId="{EC987A9B-7F26-457A-833F-D94A59713D35}" type="pres">
      <dgm:prSet presAssocID="{017BE7E0-AF94-4A92-88B4-A3038ACC07F2}" presName="Name1" presStyleCnt="0"/>
      <dgm:spPr/>
    </dgm:pt>
    <dgm:pt modelId="{DA597C2E-D41B-47EA-BA32-256016E410C2}" type="pres">
      <dgm:prSet presAssocID="{017BE7E0-AF94-4A92-88B4-A3038ACC07F2}" presName="cycle" presStyleCnt="0"/>
      <dgm:spPr/>
    </dgm:pt>
    <dgm:pt modelId="{FAEFA3F5-7C16-49E0-AB2E-B82FDF0468CC}" type="pres">
      <dgm:prSet presAssocID="{017BE7E0-AF94-4A92-88B4-A3038ACC07F2}" presName="srcNode" presStyleLbl="node1" presStyleIdx="0" presStyleCnt="5"/>
      <dgm:spPr/>
    </dgm:pt>
    <dgm:pt modelId="{FDE18E7A-6F1B-473A-9984-994950CD7E4F}" type="pres">
      <dgm:prSet presAssocID="{017BE7E0-AF94-4A92-88B4-A3038ACC07F2}" presName="conn" presStyleLbl="parChTrans1D2" presStyleIdx="0" presStyleCnt="1"/>
      <dgm:spPr/>
    </dgm:pt>
    <dgm:pt modelId="{B057888D-46D1-4488-B28F-F66850BFA765}" type="pres">
      <dgm:prSet presAssocID="{017BE7E0-AF94-4A92-88B4-A3038ACC07F2}" presName="extraNode" presStyleLbl="node1" presStyleIdx="0" presStyleCnt="5"/>
      <dgm:spPr/>
    </dgm:pt>
    <dgm:pt modelId="{34DE11F4-AB56-4C64-A265-345AFCDEF8CD}" type="pres">
      <dgm:prSet presAssocID="{017BE7E0-AF94-4A92-88B4-A3038ACC07F2}" presName="dstNode" presStyleLbl="node1" presStyleIdx="0" presStyleCnt="5"/>
      <dgm:spPr/>
    </dgm:pt>
    <dgm:pt modelId="{28AF0B53-CA3A-40A3-8B64-854BC16946E4}" type="pres">
      <dgm:prSet presAssocID="{E8D429FF-4E7F-4C25-BF8E-5555A0275457}" presName="text_1" presStyleLbl="node1" presStyleIdx="0" presStyleCnt="5" custScaleY="114546" custLinFactNeighborX="-977" custLinFactNeighborY="-10897">
        <dgm:presLayoutVars>
          <dgm:bulletEnabled val="1"/>
        </dgm:presLayoutVars>
      </dgm:prSet>
      <dgm:spPr/>
    </dgm:pt>
    <dgm:pt modelId="{C1602920-6749-4477-B773-0C96870472BD}" type="pres">
      <dgm:prSet presAssocID="{E8D429FF-4E7F-4C25-BF8E-5555A0275457}" presName="accent_1" presStyleCnt="0"/>
      <dgm:spPr/>
    </dgm:pt>
    <dgm:pt modelId="{F4C62923-E3EE-41A2-B12D-6BB5C966779D}" type="pres">
      <dgm:prSet presAssocID="{E8D429FF-4E7F-4C25-BF8E-5555A0275457}" presName="accentRepeatNode" presStyleLbl="solidFgAcc1" presStyleIdx="0" presStyleCnt="5" custScaleX="72751" custScaleY="72859"/>
      <dgm:spPr>
        <a:blipFill rotWithShape="0">
          <a:blip xmlns:r="http://schemas.openxmlformats.org/officeDocument/2006/relationships" r:embed="rId1"/>
          <a:srcRect/>
          <a:stretch>
            <a:fillRect/>
          </a:stretch>
        </a:blipFill>
      </dgm:spPr>
    </dgm:pt>
    <dgm:pt modelId="{26CAD1BD-FA07-416D-BF92-4BC46AEAF7FA}" type="pres">
      <dgm:prSet presAssocID="{9C47235E-D011-4B39-980C-34BE9D259CB8}" presName="text_2" presStyleLbl="node1" presStyleIdx="1" presStyleCnt="5" custScaleX="98112" custScaleY="124596" custLinFactNeighborX="0" custLinFactNeighborY="-26570">
        <dgm:presLayoutVars>
          <dgm:bulletEnabled val="1"/>
        </dgm:presLayoutVars>
      </dgm:prSet>
      <dgm:spPr/>
    </dgm:pt>
    <dgm:pt modelId="{AB39B857-D653-44F9-9372-8EA9D030F0ED}" type="pres">
      <dgm:prSet presAssocID="{9C47235E-D011-4B39-980C-34BE9D259CB8}" presName="accent_2" presStyleCnt="0"/>
      <dgm:spPr/>
    </dgm:pt>
    <dgm:pt modelId="{02CC9A2C-D507-4C3E-8EF8-13B0293E4C04}" type="pres">
      <dgm:prSet presAssocID="{9C47235E-D011-4B39-980C-34BE9D259CB8}" presName="accentRepeatNode" presStyleLbl="solidFgAcc1" presStyleIdx="1" presStyleCnt="5" custLinFactNeighborX="-6892" custLinFactNeighborY="-18220"/>
      <dgm:spPr>
        <a:blipFill rotWithShape="0">
          <a:blip xmlns:r="http://schemas.openxmlformats.org/officeDocument/2006/relationships" r:embed="rId2"/>
          <a:srcRect/>
          <a:stretch>
            <a:fillRect t="-17000" b="-17000"/>
          </a:stretch>
        </a:blipFill>
      </dgm:spPr>
    </dgm:pt>
    <dgm:pt modelId="{EEA93450-EBF6-4891-9C2C-5E30868F12D1}" type="pres">
      <dgm:prSet presAssocID="{DA35FB1B-4DF4-4700-A5D4-4743A285D294}" presName="text_3" presStyleLbl="node1" presStyleIdx="2" presStyleCnt="5" custScaleY="99647">
        <dgm:presLayoutVars>
          <dgm:bulletEnabled val="1"/>
        </dgm:presLayoutVars>
      </dgm:prSet>
      <dgm:spPr/>
    </dgm:pt>
    <dgm:pt modelId="{1A69C3B7-0807-41CC-8D2D-5A524F56390D}" type="pres">
      <dgm:prSet presAssocID="{DA35FB1B-4DF4-4700-A5D4-4743A285D294}" presName="accent_3" presStyleCnt="0"/>
      <dgm:spPr/>
    </dgm:pt>
    <dgm:pt modelId="{8679F120-B6CA-45B9-A44B-08E8CE86280F}" type="pres">
      <dgm:prSet presAssocID="{DA35FB1B-4DF4-4700-A5D4-4743A285D294}" presName="accentRepeatNode" presStyleLbl="solidFgAcc1" presStyleIdx="2" presStyleCnt="5" custScaleX="87824" custScaleY="85825" custLinFactNeighborX="3808" custLinFactNeighborY="0"/>
      <dgm:spPr>
        <a:blipFill rotWithShape="0">
          <a:blip xmlns:r="http://schemas.openxmlformats.org/officeDocument/2006/relationships" r:embed="rId3"/>
          <a:srcRect/>
          <a:stretch>
            <a:fillRect l="-20000" r="-20000"/>
          </a:stretch>
        </a:blipFill>
      </dgm:spPr>
    </dgm:pt>
    <dgm:pt modelId="{A70AAEC2-B5D8-4B1E-828E-047B10B1E6E7}" type="pres">
      <dgm:prSet presAssocID="{FCB6B189-73A1-451C-8DA1-159178BDEE8B}" presName="text_4" presStyleLbl="node1" presStyleIdx="3" presStyleCnt="5">
        <dgm:presLayoutVars>
          <dgm:bulletEnabled val="1"/>
        </dgm:presLayoutVars>
      </dgm:prSet>
      <dgm:spPr/>
    </dgm:pt>
    <dgm:pt modelId="{9E4D74B8-4930-4E75-9D8F-C4CD3C10647D}" type="pres">
      <dgm:prSet presAssocID="{FCB6B189-73A1-451C-8DA1-159178BDEE8B}" presName="accent_4" presStyleCnt="0"/>
      <dgm:spPr/>
    </dgm:pt>
    <dgm:pt modelId="{90468E22-21A5-4698-8295-F4E35D0C6517}" type="pres">
      <dgm:prSet presAssocID="{FCB6B189-73A1-451C-8DA1-159178BDEE8B}" presName="accentRepeatNode" presStyleLbl="solidFgAcc1" presStyleIdx="3" presStyleCnt="5" custScaleX="76525" custScaleY="75801"/>
      <dgm:spPr>
        <a:blipFill rotWithShape="0">
          <a:blip xmlns:r="http://schemas.openxmlformats.org/officeDocument/2006/relationships" r:embed="rId4"/>
          <a:srcRect/>
          <a:stretch>
            <a:fillRect/>
          </a:stretch>
        </a:blipFill>
      </dgm:spPr>
    </dgm:pt>
    <dgm:pt modelId="{36B8711C-8C54-47EA-943E-00E0B9075202}" type="pres">
      <dgm:prSet presAssocID="{C8114D3D-D560-4A95-89C8-B0A32A8E061A}" presName="text_5" presStyleLbl="node1" presStyleIdx="4" presStyleCnt="5" custScaleY="125109">
        <dgm:presLayoutVars>
          <dgm:bulletEnabled val="1"/>
        </dgm:presLayoutVars>
      </dgm:prSet>
      <dgm:spPr/>
    </dgm:pt>
    <dgm:pt modelId="{5D06CD84-EF3F-4193-941D-E72655CEDFBC}" type="pres">
      <dgm:prSet presAssocID="{C8114D3D-D560-4A95-89C8-B0A32A8E061A}" presName="accent_5" presStyleCnt="0"/>
      <dgm:spPr/>
    </dgm:pt>
    <dgm:pt modelId="{66DEF910-F084-439F-B0D0-29F901FD35F9}" type="pres">
      <dgm:prSet presAssocID="{C8114D3D-D560-4A95-89C8-B0A32A8E061A}" presName="accentRepeatNode" presStyleLbl="solidFgAcc1" presStyleIdx="4" presStyleCnt="5" custScaleX="72751" custScaleY="74470"/>
      <dgm:spPr>
        <a:blipFill rotWithShape="0">
          <a:blip xmlns:r="http://schemas.openxmlformats.org/officeDocument/2006/relationships" r:embed="rId5"/>
          <a:srcRect/>
          <a:stretch>
            <a:fillRect t="-1000" b="-1000"/>
          </a:stretch>
        </a:blipFill>
      </dgm:spPr>
    </dgm:pt>
  </dgm:ptLst>
  <dgm:cxnLst>
    <dgm:cxn modelId="{F608F643-32BC-449D-B799-CED3AC1C3687}" type="presOf" srcId="{C8114D3D-D560-4A95-89C8-B0A32A8E061A}" destId="{36B8711C-8C54-47EA-943E-00E0B9075202}" srcOrd="0" destOrd="0" presId="urn:microsoft.com/office/officeart/2008/layout/VerticalCurvedList"/>
    <dgm:cxn modelId="{07677448-7559-415A-A33F-9C8A69AE85CC}" srcId="{017BE7E0-AF94-4A92-88B4-A3038ACC07F2}" destId="{C8114D3D-D560-4A95-89C8-B0A32A8E061A}" srcOrd="4" destOrd="0" parTransId="{FBF603EB-B2A6-45BD-9741-4DF733BC39CD}" sibTransId="{730FBC92-A722-4DB4-923D-E1C07BEF27F9}"/>
    <dgm:cxn modelId="{3B38C058-0EDF-44DA-A3A4-9445C7DE5094}" type="presOf" srcId="{DA35FB1B-4DF4-4700-A5D4-4743A285D294}" destId="{EEA93450-EBF6-4891-9C2C-5E30868F12D1}" srcOrd="0" destOrd="0" presId="urn:microsoft.com/office/officeart/2008/layout/VerticalCurvedList"/>
    <dgm:cxn modelId="{63F6797F-599F-48AB-8776-0E8788B5D116}" type="presOf" srcId="{017BE7E0-AF94-4A92-88B4-A3038ACC07F2}" destId="{E2090C43-65CE-47C7-B8DD-F90F7F2B6DF9}" srcOrd="0" destOrd="0" presId="urn:microsoft.com/office/officeart/2008/layout/VerticalCurvedList"/>
    <dgm:cxn modelId="{2851418E-8B09-44C6-BFA7-D49F9BDC7738}" srcId="{017BE7E0-AF94-4A92-88B4-A3038ACC07F2}" destId="{9C47235E-D011-4B39-980C-34BE9D259CB8}" srcOrd="1" destOrd="0" parTransId="{3947D740-80A2-4509-8B1B-DE13C2A4F398}" sibTransId="{A7C0DC81-FA5B-4E8E-BC0E-A98CD479B511}"/>
    <dgm:cxn modelId="{941740A3-B70E-4EBE-A8E2-87EE690AF5A0}" type="presOf" srcId="{9C47235E-D011-4B39-980C-34BE9D259CB8}" destId="{26CAD1BD-FA07-416D-BF92-4BC46AEAF7FA}" srcOrd="0" destOrd="0" presId="urn:microsoft.com/office/officeart/2008/layout/VerticalCurvedList"/>
    <dgm:cxn modelId="{6E5B69D6-BBD2-4C63-81F2-5EF0E7B3E072}" type="presOf" srcId="{FCB6B189-73A1-451C-8DA1-159178BDEE8B}" destId="{A70AAEC2-B5D8-4B1E-828E-047B10B1E6E7}" srcOrd="0" destOrd="0" presId="urn:microsoft.com/office/officeart/2008/layout/VerticalCurvedList"/>
    <dgm:cxn modelId="{079EB3DD-AF11-46C9-B8ED-8E8051B70E24}" type="presOf" srcId="{E8D429FF-4E7F-4C25-BF8E-5555A0275457}" destId="{28AF0B53-CA3A-40A3-8B64-854BC16946E4}" srcOrd="0" destOrd="0" presId="urn:microsoft.com/office/officeart/2008/layout/VerticalCurvedList"/>
    <dgm:cxn modelId="{E6C5D4E4-78C9-4B23-98AD-3E5833207B7F}" srcId="{017BE7E0-AF94-4A92-88B4-A3038ACC07F2}" destId="{E8D429FF-4E7F-4C25-BF8E-5555A0275457}" srcOrd="0" destOrd="0" parTransId="{171E98AE-11CC-4312-9C01-5D432BBA6338}" sibTransId="{606F7270-B787-47B0-8BF5-0F65B27274F1}"/>
    <dgm:cxn modelId="{D0DC35EE-058E-4720-8750-6B593E28D34F}" srcId="{017BE7E0-AF94-4A92-88B4-A3038ACC07F2}" destId="{DA35FB1B-4DF4-4700-A5D4-4743A285D294}" srcOrd="2" destOrd="0" parTransId="{DBAE1CF7-06FD-4E53-8538-911F350750E2}" sibTransId="{923CC469-9FDE-4C40-A63B-6C241B18E950}"/>
    <dgm:cxn modelId="{096297EE-576E-4C75-A990-86CF913A9C9F}" srcId="{017BE7E0-AF94-4A92-88B4-A3038ACC07F2}" destId="{FCB6B189-73A1-451C-8DA1-159178BDEE8B}" srcOrd="3" destOrd="0" parTransId="{CF417DB7-C6C9-44F2-8035-74F123FC7A00}" sibTransId="{BAE33730-6062-40F2-8FF6-CD39A078B42D}"/>
    <dgm:cxn modelId="{7477FEFC-47BF-44EF-8C34-829CA9D2EB39}" type="presOf" srcId="{606F7270-B787-47B0-8BF5-0F65B27274F1}" destId="{FDE18E7A-6F1B-473A-9984-994950CD7E4F}" srcOrd="0" destOrd="0" presId="urn:microsoft.com/office/officeart/2008/layout/VerticalCurvedList"/>
    <dgm:cxn modelId="{697C2409-296E-44B5-9FE6-A38A2307D722}" type="presParOf" srcId="{E2090C43-65CE-47C7-B8DD-F90F7F2B6DF9}" destId="{EC987A9B-7F26-457A-833F-D94A59713D35}" srcOrd="0" destOrd="0" presId="urn:microsoft.com/office/officeart/2008/layout/VerticalCurvedList"/>
    <dgm:cxn modelId="{02B63BFB-436C-4092-A491-EF42070ECE1D}" type="presParOf" srcId="{EC987A9B-7F26-457A-833F-D94A59713D35}" destId="{DA597C2E-D41B-47EA-BA32-256016E410C2}" srcOrd="0" destOrd="0" presId="urn:microsoft.com/office/officeart/2008/layout/VerticalCurvedList"/>
    <dgm:cxn modelId="{DF646CAD-B26F-42E1-8BE3-4CD11D8EB30D}" type="presParOf" srcId="{DA597C2E-D41B-47EA-BA32-256016E410C2}" destId="{FAEFA3F5-7C16-49E0-AB2E-B82FDF0468CC}" srcOrd="0" destOrd="0" presId="urn:microsoft.com/office/officeart/2008/layout/VerticalCurvedList"/>
    <dgm:cxn modelId="{E5B3B718-CFF7-42FB-BA4B-6270358E95D0}" type="presParOf" srcId="{DA597C2E-D41B-47EA-BA32-256016E410C2}" destId="{FDE18E7A-6F1B-473A-9984-994950CD7E4F}" srcOrd="1" destOrd="0" presId="urn:microsoft.com/office/officeart/2008/layout/VerticalCurvedList"/>
    <dgm:cxn modelId="{6AEAAF12-842E-4673-B553-3BA111BC5461}" type="presParOf" srcId="{DA597C2E-D41B-47EA-BA32-256016E410C2}" destId="{B057888D-46D1-4488-B28F-F66850BFA765}" srcOrd="2" destOrd="0" presId="urn:microsoft.com/office/officeart/2008/layout/VerticalCurvedList"/>
    <dgm:cxn modelId="{8C2B0DAB-ACC1-4EAE-AF01-A213F2AB4862}" type="presParOf" srcId="{DA597C2E-D41B-47EA-BA32-256016E410C2}" destId="{34DE11F4-AB56-4C64-A265-345AFCDEF8CD}" srcOrd="3" destOrd="0" presId="urn:microsoft.com/office/officeart/2008/layout/VerticalCurvedList"/>
    <dgm:cxn modelId="{E9A901B7-68D7-43DA-9284-518652B416FE}" type="presParOf" srcId="{EC987A9B-7F26-457A-833F-D94A59713D35}" destId="{28AF0B53-CA3A-40A3-8B64-854BC16946E4}" srcOrd="1" destOrd="0" presId="urn:microsoft.com/office/officeart/2008/layout/VerticalCurvedList"/>
    <dgm:cxn modelId="{D7CD7EE1-F1DB-45E3-9FB5-83C95172F307}" type="presParOf" srcId="{EC987A9B-7F26-457A-833F-D94A59713D35}" destId="{C1602920-6749-4477-B773-0C96870472BD}" srcOrd="2" destOrd="0" presId="urn:microsoft.com/office/officeart/2008/layout/VerticalCurvedList"/>
    <dgm:cxn modelId="{246A45A3-BF6F-4A3A-96C6-364DF94DFEEE}" type="presParOf" srcId="{C1602920-6749-4477-B773-0C96870472BD}" destId="{F4C62923-E3EE-41A2-B12D-6BB5C966779D}" srcOrd="0" destOrd="0" presId="urn:microsoft.com/office/officeart/2008/layout/VerticalCurvedList"/>
    <dgm:cxn modelId="{49504DF9-87B1-4613-812A-56EB39A4A7F9}" type="presParOf" srcId="{EC987A9B-7F26-457A-833F-D94A59713D35}" destId="{26CAD1BD-FA07-416D-BF92-4BC46AEAF7FA}" srcOrd="3" destOrd="0" presId="urn:microsoft.com/office/officeart/2008/layout/VerticalCurvedList"/>
    <dgm:cxn modelId="{C96D1F21-5EE0-4082-92AF-BAD199545F16}" type="presParOf" srcId="{EC987A9B-7F26-457A-833F-D94A59713D35}" destId="{AB39B857-D653-44F9-9372-8EA9D030F0ED}" srcOrd="4" destOrd="0" presId="urn:microsoft.com/office/officeart/2008/layout/VerticalCurvedList"/>
    <dgm:cxn modelId="{427BB296-64F4-44C9-8710-5DB54A2BDD18}" type="presParOf" srcId="{AB39B857-D653-44F9-9372-8EA9D030F0ED}" destId="{02CC9A2C-D507-4C3E-8EF8-13B0293E4C04}" srcOrd="0" destOrd="0" presId="urn:microsoft.com/office/officeart/2008/layout/VerticalCurvedList"/>
    <dgm:cxn modelId="{3FD890A9-C533-41B5-8632-A395E9749AB3}" type="presParOf" srcId="{EC987A9B-7F26-457A-833F-D94A59713D35}" destId="{EEA93450-EBF6-4891-9C2C-5E30868F12D1}" srcOrd="5" destOrd="0" presId="urn:microsoft.com/office/officeart/2008/layout/VerticalCurvedList"/>
    <dgm:cxn modelId="{D7DAF62D-0FA2-42DE-A4AD-7A707F790326}" type="presParOf" srcId="{EC987A9B-7F26-457A-833F-D94A59713D35}" destId="{1A69C3B7-0807-41CC-8D2D-5A524F56390D}" srcOrd="6" destOrd="0" presId="urn:microsoft.com/office/officeart/2008/layout/VerticalCurvedList"/>
    <dgm:cxn modelId="{D31D7C8C-81CF-4768-A588-9D95853FFF49}" type="presParOf" srcId="{1A69C3B7-0807-41CC-8D2D-5A524F56390D}" destId="{8679F120-B6CA-45B9-A44B-08E8CE86280F}" srcOrd="0" destOrd="0" presId="urn:microsoft.com/office/officeart/2008/layout/VerticalCurvedList"/>
    <dgm:cxn modelId="{868DE47B-B630-4303-A404-8B2384586816}" type="presParOf" srcId="{EC987A9B-7F26-457A-833F-D94A59713D35}" destId="{A70AAEC2-B5D8-4B1E-828E-047B10B1E6E7}" srcOrd="7" destOrd="0" presId="urn:microsoft.com/office/officeart/2008/layout/VerticalCurvedList"/>
    <dgm:cxn modelId="{96BE2809-E299-494E-BB27-9F5F398AB045}" type="presParOf" srcId="{EC987A9B-7F26-457A-833F-D94A59713D35}" destId="{9E4D74B8-4930-4E75-9D8F-C4CD3C10647D}" srcOrd="8" destOrd="0" presId="urn:microsoft.com/office/officeart/2008/layout/VerticalCurvedList"/>
    <dgm:cxn modelId="{AC02D975-826D-4019-A1BD-1852E408FA4A}" type="presParOf" srcId="{9E4D74B8-4930-4E75-9D8F-C4CD3C10647D}" destId="{90468E22-21A5-4698-8295-F4E35D0C6517}" srcOrd="0" destOrd="0" presId="urn:microsoft.com/office/officeart/2008/layout/VerticalCurvedList"/>
    <dgm:cxn modelId="{8467A7C9-2299-4C2A-BA18-B888A0F0CB75}" type="presParOf" srcId="{EC987A9B-7F26-457A-833F-D94A59713D35}" destId="{36B8711C-8C54-47EA-943E-00E0B9075202}" srcOrd="9" destOrd="0" presId="urn:microsoft.com/office/officeart/2008/layout/VerticalCurvedList"/>
    <dgm:cxn modelId="{AC90EA27-6C78-4BB4-A9B3-DB6102C23696}" type="presParOf" srcId="{EC987A9B-7F26-457A-833F-D94A59713D35}" destId="{5D06CD84-EF3F-4193-941D-E72655CEDFBC}" srcOrd="10" destOrd="0" presId="urn:microsoft.com/office/officeart/2008/layout/VerticalCurvedList"/>
    <dgm:cxn modelId="{8EBAC7D5-36F7-4BE0-8734-CF855BBD8752}" type="presParOf" srcId="{5D06CD84-EF3F-4193-941D-E72655CEDFBC}" destId="{66DEF910-F084-439F-B0D0-29F901FD35F9}" srcOrd="0" destOrd="0" presId="urn:microsoft.com/office/officeart/2008/layout/VerticalCurvedList"/>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gm:t>
    </dgm:pt>
    <dgm:pt modelId="{6D6090A7-21D7-40FB-929A-FAD486C00CAD}" type="parTrans" cxnId="{7E43A386-2DDE-4FA7-B831-DB0B6598AF29}">
      <dgm:prSet/>
      <dgm:spPr/>
      <dgm:t>
        <a:bodyPr/>
        <a:lstStyle/>
        <a:p>
          <a:endParaRPr lang="en-IN" sz="1400"/>
        </a:p>
      </dgm:t>
    </dgm:pt>
    <dgm:pt modelId="{FEF9FAEF-A458-47CC-B263-BE65B7D63867}" type="sibTrans" cxnId="{7E43A386-2DDE-4FA7-B831-DB0B6598AF29}">
      <dgm:prSet/>
      <dgm:spPr/>
      <dgm:t>
        <a:bodyPr/>
        <a:lstStyle/>
        <a:p>
          <a:endParaRPr lang="en-IN" sz="14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gm:t>
    </dgm:pt>
    <dgm:pt modelId="{B00579BE-9B41-4DBA-945C-679DE07A8A8D}" type="parTrans" cxnId="{5197E378-8A4A-4493-BD94-5000E682C058}">
      <dgm:prSet/>
      <dgm:spPr/>
      <dgm:t>
        <a:bodyPr/>
        <a:lstStyle/>
        <a:p>
          <a:endParaRPr lang="en-IN" sz="1400"/>
        </a:p>
      </dgm:t>
    </dgm:pt>
    <dgm:pt modelId="{06518FE4-0296-45A6-8867-F47565DBEBED}" type="sibTrans" cxnId="{5197E378-8A4A-4493-BD94-5000E682C058}">
      <dgm:prSet/>
      <dgm:spPr/>
      <dgm:t>
        <a:bodyPr/>
        <a:lstStyle/>
        <a:p>
          <a:endParaRPr lang="en-IN" sz="14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gm:t>
    </dgm:pt>
    <dgm:pt modelId="{354A0841-854D-442E-9772-B39D3C946572}" type="parTrans" cxnId="{4AD4E216-E3CD-4446-B532-E633AAA31425}">
      <dgm:prSet/>
      <dgm:spPr/>
      <dgm:t>
        <a:bodyPr/>
        <a:lstStyle/>
        <a:p>
          <a:endParaRPr lang="en-IN" sz="1400"/>
        </a:p>
      </dgm:t>
    </dgm:pt>
    <dgm:pt modelId="{E6AFD4C3-372A-4551-ABFE-25911339D26E}" type="sibTrans" cxnId="{4AD4E216-E3CD-4446-B532-E633AAA31425}">
      <dgm:prSet/>
      <dgm:spPr/>
      <dgm:t>
        <a:bodyPr/>
        <a:lstStyle/>
        <a:p>
          <a:endParaRPr lang="en-IN" sz="1400"/>
        </a:p>
      </dgm:t>
    </dgm:pt>
    <dgm:pt modelId="{0A7CEE00-8925-49D4-9145-6EB73B2BA1B1}">
      <dgm:prSet phldrT="[Text]" custScaleX="153113" custScaleY="33196" custLinFactNeighborX="28362" custLinFactNeighborY="-42037"/>
      <dgm:spPr/>
      <dgm:t>
        <a:bodyPr/>
        <a:lstStyle/>
        <a:p>
          <a:endParaRPr lang="en-IN" sz="1400"/>
        </a:p>
      </dgm:t>
    </dgm:pt>
    <dgm:pt modelId="{FB24B958-BD8A-4487-A66B-521CF1EA2AD4}" type="parTrans" cxnId="{46F0C2B0-7AAC-4EE8-B908-54A0811C8889}">
      <dgm:prSet/>
      <dgm:spPr/>
      <dgm:t>
        <a:bodyPr/>
        <a:lstStyle/>
        <a:p>
          <a:endParaRPr lang="en-IN" sz="1400"/>
        </a:p>
      </dgm:t>
    </dgm:pt>
    <dgm:pt modelId="{2C69E0BF-8C7F-44E5-9033-3A3F1E337782}" type="sibTrans" cxnId="{46F0C2B0-7AAC-4EE8-B908-54A0811C8889}">
      <dgm:prSet/>
      <dgm:spPr/>
      <dgm:t>
        <a:bodyPr/>
        <a:lstStyle/>
        <a:p>
          <a:endParaRPr lang="en-IN" sz="1400"/>
        </a:p>
      </dgm:t>
    </dgm:pt>
    <dgm:pt modelId="{463E1B18-53C2-4471-95B1-A8F99C7EFA12}">
      <dgm:prSet phldrT="[Text]"/>
      <dgm:spPr/>
      <dgm:t>
        <a:bodyPr/>
        <a:lstStyle/>
        <a:p>
          <a:endParaRPr lang="en-IN" sz="1400" dirty="0"/>
        </a:p>
      </dgm:t>
    </dgm:pt>
    <dgm:pt modelId="{7289DC70-4FF5-4253-BDF7-DABBF5C8754A}" type="parTrans" cxnId="{CA48D79E-1614-40D9-9A07-55166F21EE3E}">
      <dgm:prSet/>
      <dgm:spPr/>
      <dgm:t>
        <a:bodyPr/>
        <a:lstStyle/>
        <a:p>
          <a:endParaRPr lang="en-IN" sz="1400"/>
        </a:p>
      </dgm:t>
    </dgm:pt>
    <dgm:pt modelId="{680B34B9-CC5F-49F8-BBB4-EC1F3ACE2A09}" type="sibTrans" cxnId="{CA48D79E-1614-40D9-9A07-55166F21EE3E}">
      <dgm:prSet/>
      <dgm:spPr/>
      <dgm:t>
        <a:bodyPr/>
        <a:lstStyle/>
        <a:p>
          <a:endParaRPr lang="en-IN" sz="1400"/>
        </a:p>
      </dgm:t>
    </dgm:pt>
    <dgm:pt modelId="{48E469CF-FBFB-426B-BDB0-F82E44DD9B96}">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gm:t>
    </dgm:pt>
    <dgm:pt modelId="{46CB8C0E-E130-4F4E-A9E7-B49A069D1309}" type="parTrans" cxnId="{2AF3199F-FAA4-4EAC-AF73-0F2F017C9803}">
      <dgm:prSet/>
      <dgm:spPr/>
      <dgm:t>
        <a:bodyPr/>
        <a:lstStyle/>
        <a:p>
          <a:endParaRPr lang="en-US" sz="1400"/>
        </a:p>
      </dgm:t>
    </dgm:pt>
    <dgm:pt modelId="{A0C3A9F2-C9A3-4633-840B-C1CBD2F76BC0}" type="sibTrans" cxnId="{2AF3199F-FAA4-4EAC-AF73-0F2F017C9803}">
      <dgm:prSet/>
      <dgm:spPr/>
      <dgm:t>
        <a:bodyPr/>
        <a:lstStyle/>
        <a:p>
          <a:endParaRPr lang="en-US" sz="1400"/>
        </a:p>
      </dgm:t>
    </dgm:pt>
    <dgm:pt modelId="{415E1AE7-BF46-412F-8218-75AFE4CFE02F}">
      <dgm:prSet phldrT="[Text]" custT="1"/>
      <dgm:spPr/>
      <dgm:t>
        <a:bodyPr/>
        <a:lstStyle/>
        <a:p>
          <a:pPr algn="just"/>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gm:t>
    </dgm:pt>
    <dgm:pt modelId="{145D9324-1198-4279-8661-7F73A2C386F5}" type="parTrans" cxnId="{CFDC0E62-B06E-4FD4-8508-CB5B76054D8E}">
      <dgm:prSet/>
      <dgm:spPr/>
      <dgm:t>
        <a:bodyPr/>
        <a:lstStyle/>
        <a:p>
          <a:endParaRPr lang="en-US" sz="1400"/>
        </a:p>
      </dgm:t>
    </dgm:pt>
    <dgm:pt modelId="{6E104FAE-6B1F-40C2-97B5-5DA3FAA6A3BB}" type="sibTrans" cxnId="{CFDC0E62-B06E-4FD4-8508-CB5B76054D8E}">
      <dgm:prSet/>
      <dgm:spPr/>
      <dgm:t>
        <a:bodyPr/>
        <a:lstStyle/>
        <a:p>
          <a:endParaRPr lang="en-US" sz="14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600000" custLinFactY="-67358" custLinFactNeighborX="-647587" custLinFactNeighborY="-100000"/>
      <dgm:spPr/>
    </dgm:pt>
    <dgm:pt modelId="{E18D38D9-AB55-4929-AC33-D4D689D389E3}" type="pres">
      <dgm:prSet presAssocID="{0F392E80-4DA1-42D8-A82D-970AF4C13A01}" presName="textBox5a" presStyleLbl="revTx" presStyleIdx="0" presStyleCnt="5" custScaleX="299071" custScaleY="59477" custLinFactNeighborX="-75471" custLinFactNeighborY="-33141">
        <dgm:presLayoutVars>
          <dgm:bulletEnabled val="1"/>
        </dgm:presLayoutVars>
      </dgm:prSet>
      <dgm:spPr/>
    </dgm:pt>
    <dgm:pt modelId="{CD6F2752-7416-418F-8A98-AF2485F7E4F9}" type="pres">
      <dgm:prSet presAssocID="{48E469CF-FBFB-426B-BDB0-F82E44DD9B96}" presName="bullet5b" presStyleLbl="node1" presStyleIdx="1" presStyleCnt="5" custLinFactX="-84687" custLinFactNeighborX="-100000" custLinFactNeighborY="-97204"/>
      <dgm:spPr/>
    </dgm:pt>
    <dgm:pt modelId="{2E3F88A8-CA27-48D6-85CF-9A0964B6D068}" type="pres">
      <dgm:prSet presAssocID="{48E469CF-FBFB-426B-BDB0-F82E44DD9B96}" presName="textBox5b" presStyleLbl="revTx" presStyleIdx="1" presStyleCnt="5" custScaleX="273984" custScaleY="45147" custLinFactY="-22771" custLinFactNeighborX="1124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dgm:spPr/>
    </dgm:pt>
    <dgm:pt modelId="{9EC1A769-2D1C-4738-B3B5-567A26BC2F0A}" type="pres">
      <dgm:prSet presAssocID="{1EB5DB96-A849-41D8-9163-57DA701A9E4B}" presName="textBox5c" presStyleLbl="revTx" presStyleIdx="2" presStyleCnt="5" custScaleX="211446" custScaleY="31715" custLinFactNeighborX="-55913" custLinFactNeighborY="-7136">
        <dgm:presLayoutVars>
          <dgm:bulletEnabled val="1"/>
        </dgm:presLayoutVars>
      </dgm:prSet>
      <dgm:spPr/>
    </dgm:pt>
    <dgm:pt modelId="{91CA81AE-AC51-4ABE-8F24-A3EF5AD1E4D3}" type="pres">
      <dgm:prSet presAssocID="{415E1AE7-BF46-412F-8218-75AFE4CFE02F}" presName="bullet5d" presStyleLbl="node1" presStyleIdx="3" presStyleCnt="5" custLinFactX="100000" custLinFactNeighborX="137051" custLinFactNeighborY="16932"/>
      <dgm:spPr/>
    </dgm:pt>
    <dgm:pt modelId="{49653863-8E97-4BB7-8FDD-986EAB88488A}" type="pres">
      <dgm:prSet presAssocID="{415E1AE7-BF46-412F-8218-75AFE4CFE02F}" presName="textBox5d" presStyleLbl="revTx" presStyleIdx="3" presStyleCnt="5" custScaleX="303787" custScaleY="16452" custLinFactX="34685" custLinFactNeighborX="100000" custLinFactNeighborY="-80389">
        <dgm:presLayoutVars>
          <dgm:bulletEnabled val="1"/>
        </dgm:presLayoutVars>
      </dgm:prSet>
      <dgm:spPr/>
    </dgm:pt>
    <dgm:pt modelId="{DBB0AA5C-2C2A-4F83-965E-665ED7FB2434}" type="pres">
      <dgm:prSet presAssocID="{D4D7622D-59EA-4301-A21B-4110C9EF4F6E}" presName="bullet5e" presStyleLbl="node1" presStyleIdx="4" presStyleCnt="5" custLinFactX="167651" custLinFactNeighborX="200000" custLinFactNeighborY="4429"/>
      <dgm:spPr/>
    </dgm:pt>
    <dgm:pt modelId="{ECF572B2-E0B4-490C-B729-4E602DA2CA80}" type="pres">
      <dgm:prSet presAssocID="{D4D7622D-59EA-4301-A21B-4110C9EF4F6E}" presName="textBox5e" presStyleLbl="revTx" presStyleIdx="4" presStyleCnt="5" custScaleX="309012" custScaleY="12653" custLinFactNeighborX="22116" custLinFactNeighborY="-12576">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F07F1527-8EA3-4C4D-B5E2-77740E1FA642}" type="presOf" srcId="{415E1AE7-BF46-412F-8218-75AFE4CFE02F}" destId="{49653863-8E97-4BB7-8FDD-986EAB88488A}"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CFDC0E62-B06E-4FD4-8508-CB5B76054D8E}" srcId="{804B9A92-C73E-4791-9A31-33D7F04A9631}" destId="{415E1AE7-BF46-412F-8218-75AFE4CFE02F}" srcOrd="3" destOrd="0" parTransId="{145D9324-1198-4279-8661-7F73A2C386F5}" sibTransId="{6E104FAE-6B1F-40C2-97B5-5DA3FAA6A3BB}"/>
    <dgm:cxn modelId="{EC9EF065-8391-42C5-ACE9-7D904F62FE0A}" type="presOf" srcId="{48E469CF-FBFB-426B-BDB0-F82E44DD9B96}" destId="{2E3F88A8-CA27-48D6-85CF-9A0964B6D068}" srcOrd="0" destOrd="0" presId="urn:microsoft.com/office/officeart/2005/8/layout/arrow2"/>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7E43A386-2DDE-4FA7-B831-DB0B6598AF29}" srcId="{804B9A92-C73E-4791-9A31-33D7F04A9631}" destId="{0F392E80-4DA1-42D8-A82D-970AF4C13A01}" srcOrd="0" destOrd="0" parTransId="{6D6090A7-21D7-40FB-929A-FAD486C00CAD}" sibTransId="{FEF9FAEF-A458-47CC-B263-BE65B7D63867}"/>
    <dgm:cxn modelId="{CA48D79E-1614-40D9-9A07-55166F21EE3E}" srcId="{804B9A92-C73E-4791-9A31-33D7F04A9631}" destId="{463E1B18-53C2-4471-95B1-A8F99C7EFA12}" srcOrd="5" destOrd="0" parTransId="{7289DC70-4FF5-4253-BDF7-DABBF5C8754A}" sibTransId="{680B34B9-CC5F-49F8-BBB4-EC1F3ACE2A09}"/>
    <dgm:cxn modelId="{2AF3199F-FAA4-4EAC-AF73-0F2F017C9803}" srcId="{804B9A92-C73E-4791-9A31-33D7F04A9631}" destId="{48E469CF-FBFB-426B-BDB0-F82E44DD9B96}" srcOrd="1" destOrd="0" parTransId="{46CB8C0E-E130-4F4E-A9E7-B49A069D1309}" sibTransId="{A0C3A9F2-C9A3-4633-840B-C1CBD2F76BC0}"/>
    <dgm:cxn modelId="{46F0C2B0-7AAC-4EE8-B908-54A0811C8889}" srcId="{804B9A92-C73E-4791-9A31-33D7F04A9631}" destId="{0A7CEE00-8925-49D4-9145-6EB73B2BA1B1}" srcOrd="6" destOrd="0" parTransId="{FB24B958-BD8A-4487-A66B-521CF1EA2AD4}" sibTransId="{2C69E0BF-8C7F-44E5-9033-3A3F1E337782}"/>
    <dgm:cxn modelId="{BBAE42DD-424D-4475-BDCE-C9AA0FB1725C}" type="presOf" srcId="{D4D7622D-59EA-4301-A21B-4110C9EF4F6E}" destId="{ECF572B2-E0B4-490C-B729-4E602DA2CA80}"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9177EBCB-99FD-4C60-A9A6-B8D75D61BDC7}" type="presParOf" srcId="{34FA37AA-1295-4137-9071-C40CFBAF275B}" destId="{91CA81AE-AC51-4ABE-8F24-A3EF5AD1E4D3}" srcOrd="6" destOrd="0" presId="urn:microsoft.com/office/officeart/2005/8/layout/arrow2"/>
    <dgm:cxn modelId="{1FD2E583-0794-4CDB-9822-DD762EF614EF}" type="presParOf" srcId="{34FA37AA-1295-4137-9071-C40CFBAF275B}" destId="{49653863-8E97-4BB7-8FDD-986EAB88488A}" srcOrd="7" destOrd="0" presId="urn:microsoft.com/office/officeart/2005/8/layout/arrow2"/>
    <dgm:cxn modelId="{EB96E1E2-CFC7-4A73-BF41-0D512A64885A}" type="presParOf" srcId="{34FA37AA-1295-4137-9071-C40CFBAF275B}" destId="{DBB0AA5C-2C2A-4F83-965E-665ED7FB2434}" srcOrd="8" destOrd="0" presId="urn:microsoft.com/office/officeart/2005/8/layout/arrow2"/>
    <dgm:cxn modelId="{1B5F32F8-3D6B-4B52-B07F-27BFADF08895}" type="presParOf" srcId="{34FA37AA-1295-4137-9071-C40CFBAF275B}" destId="{ECF572B2-E0B4-490C-B729-4E602DA2CA80}" srcOrd="9" destOrd="0" presId="urn:microsoft.com/office/officeart/2005/8/layout/arrow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E18E7A-6F1B-473A-9984-994950CD7E4F}">
      <dsp:nvSpPr>
        <dsp:cNvPr id="0" name=""/>
        <dsp:cNvSpPr/>
      </dsp:nvSpPr>
      <dsp:spPr>
        <a:xfrm>
          <a:off x="-4684139" y="72514"/>
          <a:ext cx="5579496" cy="5579496"/>
        </a:xfrm>
        <a:prstGeom prst="blockArc">
          <a:avLst>
            <a:gd name="adj1" fmla="val 18900000"/>
            <a:gd name="adj2" fmla="val 2700000"/>
            <a:gd name="adj3" fmla="val 3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F0B53-CA3A-40A3-8B64-854BC16946E4}">
      <dsp:nvSpPr>
        <dsp:cNvPr id="0" name=""/>
        <dsp:cNvSpPr/>
      </dsp:nvSpPr>
      <dsp:spPr>
        <a:xfrm>
          <a:off x="363868" y="955316"/>
          <a:ext cx="2866386" cy="5934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Surging demand for lightweight material in Aerospace &amp; Defense </a:t>
          </a:r>
          <a:endPar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endParaRPr>
        </a:p>
      </dsp:txBody>
      <dsp:txXfrm>
        <a:off x="363868" y="955316"/>
        <a:ext cx="2866386" cy="593448"/>
      </dsp:txXfrm>
    </dsp:sp>
    <dsp:sp modelId="{F4C62923-E3EE-41A2-B12D-6BB5C966779D}">
      <dsp:nvSpPr>
        <dsp:cNvPr id="0" name=""/>
        <dsp:cNvSpPr/>
      </dsp:nvSpPr>
      <dsp:spPr>
        <a:xfrm>
          <a:off x="156301" y="1072575"/>
          <a:ext cx="471142" cy="471841"/>
        </a:xfrm>
        <a:prstGeom prst="ellipse">
          <a:avLst/>
        </a:prstGeom>
        <a:blipFill rotWithShape="0">
          <a:blip xmlns:r="http://schemas.openxmlformats.org/officeDocument/2006/relationships" r:embed="rId1"/>
          <a:srcRect/>
          <a:stretch>
            <a:fillRect/>
          </a:stretch>
        </a:blip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CAD1BD-FA07-416D-BF92-4BC46AEAF7FA}">
      <dsp:nvSpPr>
        <dsp:cNvPr id="0" name=""/>
        <dsp:cNvSpPr/>
      </dsp:nvSpPr>
      <dsp:spPr>
        <a:xfrm>
          <a:off x="786673" y="1624965"/>
          <a:ext cx="2448032" cy="64551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IN"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Rising demand for advanced composites in Medical Industry due to their thermosetting properties</a:t>
          </a:r>
        </a:p>
      </dsp:txBody>
      <dsp:txXfrm>
        <a:off x="786673" y="1624965"/>
        <a:ext cx="2448032" cy="645516"/>
      </dsp:txXfrm>
    </dsp:sp>
    <dsp:sp modelId="{02CC9A2C-D507-4C3E-8EF8-13B0293E4C04}">
      <dsp:nvSpPr>
        <dsp:cNvPr id="0" name=""/>
        <dsp:cNvSpPr/>
      </dsp:nvSpPr>
      <dsp:spPr>
        <a:xfrm>
          <a:off x="394681" y="1643580"/>
          <a:ext cx="647609" cy="647609"/>
        </a:xfrm>
        <a:prstGeom prst="ellipse">
          <a:avLst/>
        </a:prstGeom>
        <a:blipFill rotWithShape="0">
          <a:blip xmlns:r="http://schemas.openxmlformats.org/officeDocument/2006/relationships" r:embed="rId2"/>
          <a:srcRect/>
          <a:stretch>
            <a:fillRect t="-17000" b="-17000"/>
          </a:stretch>
        </a:blip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93450-EBF6-4891-9C2C-5E30868F12D1}">
      <dsp:nvSpPr>
        <dsp:cNvPr id="0" name=""/>
        <dsp:cNvSpPr/>
      </dsp:nvSpPr>
      <dsp:spPr>
        <a:xfrm>
          <a:off x="877062" y="2604133"/>
          <a:ext cx="2381197" cy="5162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Propelling demand for corrosion resisting property based advanced composites</a:t>
          </a:r>
        </a:p>
      </dsp:txBody>
      <dsp:txXfrm>
        <a:off x="877062" y="2604133"/>
        <a:ext cx="2381197" cy="516258"/>
      </dsp:txXfrm>
    </dsp:sp>
    <dsp:sp modelId="{8679F120-B6CA-45B9-A44B-08E8CE86280F}">
      <dsp:nvSpPr>
        <dsp:cNvPr id="0" name=""/>
        <dsp:cNvSpPr/>
      </dsp:nvSpPr>
      <dsp:spPr>
        <a:xfrm>
          <a:off x="617344" y="2584357"/>
          <a:ext cx="568756" cy="555810"/>
        </a:xfrm>
        <a:prstGeom prst="ellipse">
          <a:avLst/>
        </a:prstGeom>
        <a:blipFill rotWithShape="0">
          <a:blip xmlns:r="http://schemas.openxmlformats.org/officeDocument/2006/relationships" r:embed="rId3"/>
          <a:srcRect/>
          <a:stretch>
            <a:fillRect l="-20000" r="-20000"/>
          </a:stretch>
        </a:blip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70AAEC2-B5D8-4B1E-828E-047B10B1E6E7}">
      <dsp:nvSpPr>
        <dsp:cNvPr id="0" name=""/>
        <dsp:cNvSpPr/>
      </dsp:nvSpPr>
      <dsp:spPr>
        <a:xfrm>
          <a:off x="763119" y="3380101"/>
          <a:ext cx="2495140" cy="5180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533400">
            <a:lnSpc>
              <a:spcPct val="90000"/>
            </a:lnSpc>
            <a:spcBef>
              <a:spcPct val="0"/>
            </a:spcBef>
            <a:spcAft>
              <a:spcPct val="35000"/>
            </a:spcAft>
            <a:buNone/>
          </a:pPr>
          <a:r>
            <a:rPr lang="en-US" sz="1100" b="0" kern="1200" dirty="0">
              <a:solidFill>
                <a:prstClr val="white"/>
              </a:solidFill>
              <a:latin typeface="Arial" panose="020B0604020202020204" pitchFamily="34" charset="0"/>
              <a:ea typeface="Verdana" panose="020B0604030504040204" pitchFamily="34" charset="0"/>
              <a:cs typeface="Arial" panose="020B0604020202020204" pitchFamily="34" charset="0"/>
            </a:rPr>
            <a:t>Increasing automobile sales</a:t>
          </a:r>
        </a:p>
      </dsp:txBody>
      <dsp:txXfrm>
        <a:off x="763119" y="3380101"/>
        <a:ext cx="2495140" cy="518087"/>
      </dsp:txXfrm>
    </dsp:sp>
    <dsp:sp modelId="{90468E22-21A5-4698-8295-F4E35D0C6517}">
      <dsp:nvSpPr>
        <dsp:cNvPr id="0" name=""/>
        <dsp:cNvSpPr/>
      </dsp:nvSpPr>
      <dsp:spPr>
        <a:xfrm>
          <a:off x="515327" y="3393698"/>
          <a:ext cx="495583" cy="490894"/>
        </a:xfrm>
        <a:prstGeom prst="ellipse">
          <a:avLst/>
        </a:prstGeom>
        <a:blipFill rotWithShape="0">
          <a:blip xmlns:r="http://schemas.openxmlformats.org/officeDocument/2006/relationships" r:embed="rId4"/>
          <a:srcRect/>
          <a:stretch>
            <a:fillRect/>
          </a:stretch>
        </a:blip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B8711C-8C54-47EA-943E-00E0B9075202}">
      <dsp:nvSpPr>
        <dsp:cNvPr id="0" name=""/>
        <dsp:cNvSpPr/>
      </dsp:nvSpPr>
      <dsp:spPr>
        <a:xfrm>
          <a:off x="391872" y="4091941"/>
          <a:ext cx="2866386" cy="6481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1232" tIns="27940" rIns="27940" bIns="27940" numCol="1" spcCol="1270" anchor="ctr" anchorCtr="0">
          <a:noAutofit/>
        </a:bodyPr>
        <a:lstStyle/>
        <a:p>
          <a:pPr marL="0" lvl="0" indent="0" algn="l" defTabSz="488950">
            <a:lnSpc>
              <a:spcPct val="90000"/>
            </a:lnSpc>
            <a:spcBef>
              <a:spcPct val="0"/>
            </a:spcBef>
            <a:spcAft>
              <a:spcPct val="35000"/>
            </a:spcAft>
            <a:buNone/>
          </a:pPr>
          <a:r>
            <a:rPr lang="en-US" sz="1100" b="0" kern="1200" dirty="0">
              <a:solidFill>
                <a:schemeClr val="bg1"/>
              </a:solidFill>
              <a:latin typeface="Arial" panose="020B0604020202020204" pitchFamily="34" charset="0"/>
              <a:ea typeface="Verdana" panose="020B0604030504040204" pitchFamily="34" charset="0"/>
              <a:cs typeface="Arial" panose="020B0604020202020204" pitchFamily="34" charset="0"/>
            </a:rPr>
            <a:t>Growing demand for brominated epoxy resin which have high tensile strength and compatibility with different resins </a:t>
          </a:r>
        </a:p>
      </dsp:txBody>
      <dsp:txXfrm>
        <a:off x="391872" y="4091941"/>
        <a:ext cx="2866386" cy="648174"/>
      </dsp:txXfrm>
    </dsp:sp>
    <dsp:sp modelId="{66DEF910-F084-439F-B0D0-29F901FD35F9}">
      <dsp:nvSpPr>
        <dsp:cNvPr id="0" name=""/>
        <dsp:cNvSpPr/>
      </dsp:nvSpPr>
      <dsp:spPr>
        <a:xfrm>
          <a:off x="156301" y="4174890"/>
          <a:ext cx="471142" cy="482274"/>
        </a:xfrm>
        <a:prstGeom prst="ellipse">
          <a:avLst/>
        </a:prstGeom>
        <a:blipFill rotWithShape="0">
          <a:blip xmlns:r="http://schemas.openxmlformats.org/officeDocument/2006/relationships" r:embed="rId5"/>
          <a:srcRect/>
          <a:stretch>
            <a:fillRect t="-1000" b="-1000"/>
          </a:stretch>
        </a:blip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2425648" y="0"/>
          <a:ext cx="11365928" cy="3087601"/>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0" y="2105781"/>
          <a:ext cx="113623" cy="113623"/>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198078" y="2258107"/>
          <a:ext cx="1935471" cy="4370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20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Market is highly oligopolistic in nature with presence of few large dominant players</a:t>
          </a:r>
        </a:p>
      </dsp:txBody>
      <dsp:txXfrm>
        <a:off x="198078" y="2258107"/>
        <a:ext cx="1935471" cy="437066"/>
      </dsp:txXfrm>
    </dsp:sp>
    <dsp:sp modelId="{CD6F2752-7416-418F-8A98-AF2485F7E4F9}">
      <dsp:nvSpPr>
        <dsp:cNvPr id="0" name=""/>
        <dsp:cNvSpPr/>
      </dsp:nvSpPr>
      <dsp:spPr>
        <a:xfrm>
          <a:off x="1560433" y="1532100"/>
          <a:ext cx="177845" cy="177845"/>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356597" y="560419"/>
          <a:ext cx="2246851" cy="584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423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Steady demand growth tied to transportation, population growth and institutional support.</a:t>
          </a:r>
        </a:p>
      </dsp:txBody>
      <dsp:txXfrm>
        <a:off x="1356597" y="560419"/>
        <a:ext cx="2246851" cy="584068"/>
      </dsp:txXfrm>
    </dsp:sp>
    <dsp:sp modelId="{392B8E6D-E0FE-44E2-8140-46D338C1C71C}">
      <dsp:nvSpPr>
        <dsp:cNvPr id="0" name=""/>
        <dsp:cNvSpPr/>
      </dsp:nvSpPr>
      <dsp:spPr>
        <a:xfrm>
          <a:off x="2679317" y="1233805"/>
          <a:ext cx="237127" cy="23712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1733486" y="1820994"/>
          <a:ext cx="2016034" cy="550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5649"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Reduction in GST rate helped them to pass on the cost benefits to end users</a:t>
          </a:r>
        </a:p>
      </dsp:txBody>
      <dsp:txXfrm>
        <a:off x="1733486" y="1820994"/>
        <a:ext cx="2016034" cy="550328"/>
      </dsp:txXfrm>
    </dsp:sp>
    <dsp:sp modelId="{91CA81AE-AC51-4ABE-8F24-A3EF5AD1E4D3}">
      <dsp:nvSpPr>
        <dsp:cNvPr id="0" name=""/>
        <dsp:cNvSpPr/>
      </dsp:nvSpPr>
      <dsp:spPr>
        <a:xfrm>
          <a:off x="4324250" y="917624"/>
          <a:ext cx="306290" cy="306290"/>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653863-8E97-4BB7-8FDD-986EAB88488A}">
      <dsp:nvSpPr>
        <dsp:cNvPr id="0" name=""/>
        <dsp:cNvSpPr/>
      </dsp:nvSpPr>
      <dsp:spPr>
        <a:xfrm>
          <a:off x="3513118" y="220082"/>
          <a:ext cx="3001513" cy="340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2297" tIns="0" rIns="0" bIns="0" numCol="1" spcCol="1270" anchor="t" anchorCtr="0">
          <a:noAutofit/>
        </a:bodyPr>
        <a:lstStyle/>
        <a:p>
          <a:pPr marL="0" lvl="0" indent="0" algn="just"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Imported Grades are perceived to be superior in comparison to locally available grades</a:t>
          </a:r>
        </a:p>
      </dsp:txBody>
      <dsp:txXfrm>
        <a:off x="3513118" y="220082"/>
        <a:ext cx="3001513" cy="340341"/>
      </dsp:txXfrm>
    </dsp:sp>
    <dsp:sp modelId="{DBB0AA5C-2C2A-4F83-965E-665ED7FB2434}">
      <dsp:nvSpPr>
        <dsp:cNvPr id="0" name=""/>
        <dsp:cNvSpPr/>
      </dsp:nvSpPr>
      <dsp:spPr>
        <a:xfrm>
          <a:off x="5979069" y="637275"/>
          <a:ext cx="390272" cy="39027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F572B2-E0B4-490C-B729-4E602DA2CA80}">
      <dsp:nvSpPr>
        <dsp:cNvPr id="0" name=""/>
        <dsp:cNvSpPr/>
      </dsp:nvSpPr>
      <dsp:spPr>
        <a:xfrm>
          <a:off x="3706811" y="1521809"/>
          <a:ext cx="3053138" cy="2875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6797"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India’s demand supply balance is likely to tighten through 2027</a:t>
          </a:r>
        </a:p>
      </dsp:txBody>
      <dsp:txXfrm>
        <a:off x="3706811" y="1521809"/>
        <a:ext cx="3053138" cy="28753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0.43701</cdr:x>
      <cdr:y>0.35394</cdr:y>
    </cdr:from>
    <cdr:to>
      <cdr:x>0.56299</cdr:x>
      <cdr:y>0.64606</cdr:y>
    </cdr:to>
    <cdr:sp macro="" textlink="">
      <cdr:nvSpPr>
        <cdr:cNvPr id="2" name="TextBox 1">
          <a:extLst xmlns:a="http://schemas.openxmlformats.org/drawingml/2006/main">
            <a:ext uri="{FF2B5EF4-FFF2-40B4-BE49-F238E27FC236}">
              <a16:creationId xmlns:a16="http://schemas.microsoft.com/office/drawing/2014/main" id="{13B32C79-ED33-4A88-B652-DDEA6BC4469A}"/>
            </a:ext>
          </a:extLst>
        </cdr:cNvPr>
        <cdr:cNvSpPr txBox="1"/>
      </cdr:nvSpPr>
      <cdr:spPr>
        <a:xfrm xmlns:a="http://schemas.openxmlformats.org/drawingml/2006/main">
          <a:off x="3172117" y="1107859"/>
          <a:ext cx="914400" cy="9144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dirty="0"/>
        </a:p>
      </cdr:txBody>
    </cdr:sp>
  </cdr:relSizeAnchor>
  <cdr:relSizeAnchor xmlns:cdr="http://schemas.openxmlformats.org/drawingml/2006/chartDrawing">
    <cdr:from>
      <cdr:x>0.6732</cdr:x>
      <cdr:y>0.49877</cdr:y>
    </cdr:from>
    <cdr:to>
      <cdr:x>0.93245</cdr:x>
      <cdr:y>0.63292</cdr:y>
    </cdr:to>
    <cdr:sp macro="" textlink="">
      <cdr:nvSpPr>
        <cdr:cNvPr id="3" name="TextBox 2">
          <a:extLst xmlns:a="http://schemas.openxmlformats.org/drawingml/2006/main">
            <a:ext uri="{FF2B5EF4-FFF2-40B4-BE49-F238E27FC236}">
              <a16:creationId xmlns:a16="http://schemas.microsoft.com/office/drawing/2014/main" id="{638CFBED-64FB-4CD2-9796-6E2DB0F93716}"/>
            </a:ext>
          </a:extLst>
        </cdr:cNvPr>
        <cdr:cNvSpPr txBox="1"/>
      </cdr:nvSpPr>
      <cdr:spPr>
        <a:xfrm xmlns:a="http://schemas.openxmlformats.org/drawingml/2006/main">
          <a:off x="4347492" y="938438"/>
          <a:ext cx="1674223" cy="252409"/>
        </a:xfrm>
        <a:prstGeom xmlns:a="http://schemas.openxmlformats.org/drawingml/2006/main" prst="rect">
          <a:avLst/>
        </a:prstGeom>
        <a:solidFill xmlns:a="http://schemas.openxmlformats.org/drawingml/2006/main">
          <a:schemeClr val="accent6">
            <a:lumMod val="40000"/>
            <a:lumOff val="60000"/>
          </a:schemeClr>
        </a:solidFill>
      </cdr:spPr>
      <cdr:txBody>
        <a:bodyPr xmlns:a="http://schemas.openxmlformats.org/drawingml/2006/main" vertOverflow="clip" wrap="square" rtlCol="0"/>
        <a:lstStyle xmlns:a="http://schemas.openxmlformats.org/drawingml/2006/main"/>
        <a:p xmlns:a="http://schemas.openxmlformats.org/drawingml/2006/main">
          <a:r>
            <a:rPr lang="en-US" sz="1100" dirty="0"/>
            <a:t>New Installation Required</a:t>
          </a:r>
        </a:p>
      </cdr:txBody>
    </cdr:sp>
  </cdr:relSizeAnchor>
  <cdr:relSizeAnchor xmlns:cdr="http://schemas.openxmlformats.org/drawingml/2006/chartDrawing">
    <cdr:from>
      <cdr:x>0.73982</cdr:x>
      <cdr:y>0.85276</cdr:y>
    </cdr:from>
    <cdr:to>
      <cdr:x>1</cdr:x>
      <cdr:y>0.94916</cdr:y>
    </cdr:to>
    <cdr:sp macro="" textlink="">
      <cdr:nvSpPr>
        <cdr:cNvPr id="4" name="TextBox 4"/>
        <cdr:cNvSpPr txBox="1">
          <a:spLocks xmlns:a="http://schemas.openxmlformats.org/drawingml/2006/main"/>
        </cdr:cNvSpPr>
      </cdr:nvSpPr>
      <cdr:spPr>
        <a:xfrm xmlns:a="http://schemas.openxmlformats.org/drawingml/2006/main">
          <a:off x="4777740" y="1695450"/>
          <a:ext cx="1680210" cy="19165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IEA</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0.71079</cdr:x>
      <cdr:y>0.90879</cdr:y>
    </cdr:from>
    <cdr:to>
      <cdr:x>1</cdr:x>
      <cdr:y>1</cdr:y>
    </cdr:to>
    <cdr:sp macro="" textlink="">
      <cdr:nvSpPr>
        <cdr:cNvPr id="2" name="TextBox 4"/>
        <cdr:cNvSpPr txBox="1">
          <a:spLocks xmlns:a="http://schemas.openxmlformats.org/drawingml/2006/main"/>
        </cdr:cNvSpPr>
      </cdr:nvSpPr>
      <cdr:spPr>
        <a:xfrm xmlns:a="http://schemas.openxmlformats.org/drawingml/2006/main">
          <a:off x="5190490" y="6936105"/>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0.70737</cdr:x>
      <cdr:y>0.88186</cdr:y>
    </cdr:from>
    <cdr:to>
      <cdr:x>1</cdr:x>
      <cdr:y>1</cdr:y>
    </cdr:to>
    <cdr:sp macro="" textlink="">
      <cdr:nvSpPr>
        <cdr:cNvPr id="2" name="TextBox 4"/>
        <cdr:cNvSpPr txBox="1"/>
      </cdr:nvSpPr>
      <cdr:spPr>
        <a:xfrm xmlns:a="http://schemas.openxmlformats.org/drawingml/2006/main">
          <a:off x="4618960" y="2559050"/>
          <a:ext cx="188979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0.60049</cdr:x>
      <cdr:y>0.88653</cdr:y>
    </cdr:from>
    <cdr:to>
      <cdr:x>0.98454</cdr:x>
      <cdr:y>0.97625</cdr:y>
    </cdr:to>
    <cdr:sp macro="" textlink="">
      <cdr:nvSpPr>
        <cdr:cNvPr id="2" name="TextBox 22"/>
        <cdr:cNvSpPr txBox="1"/>
      </cdr:nvSpPr>
      <cdr:spPr>
        <a:xfrm xmlns:a="http://schemas.openxmlformats.org/drawingml/2006/main">
          <a:off x="3872244" y="3175014"/>
          <a:ext cx="2476518" cy="321323"/>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0.58456</cdr:x>
      <cdr:y>0.92437</cdr:y>
    </cdr:from>
    <cdr:to>
      <cdr:x>0.96804</cdr:x>
      <cdr:y>1</cdr:y>
    </cdr:to>
    <cdr:sp macro="" textlink="">
      <cdr:nvSpPr>
        <cdr:cNvPr id="2" name="TextBox 22"/>
        <cdr:cNvSpPr txBox="1"/>
      </cdr:nvSpPr>
      <cdr:spPr>
        <a:xfrm xmlns:a="http://schemas.openxmlformats.org/drawingml/2006/main">
          <a:off x="3775089" y="2095500"/>
          <a:ext cx="2476495" cy="17145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fontAlgn="base">
            <a:lnSpc>
              <a:spcPct val="107000"/>
            </a:lnSpc>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IN"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1.16% By Volume</a:t>
          </a:r>
        </a:p>
      </cdr:txBody>
    </cdr:sp>
  </cdr:relSizeAnchor>
  <cdr:relSizeAnchor xmlns:cdr="http://schemas.openxmlformats.org/drawingml/2006/chartDrawing">
    <cdr:from>
      <cdr:x>0.71994</cdr:x>
      <cdr:y>0.69063</cdr:y>
    </cdr:from>
    <cdr:to>
      <cdr:x>0.94222</cdr:x>
      <cdr:y>0.96059</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15041" y="1490633"/>
          <a:ext cx="1424887" cy="58267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lang="en-US" sz="1000" b="1" dirty="0">
              <a:solidFill>
                <a:prstClr val="black"/>
              </a:solidFill>
              <a:latin typeface="Arial" panose="020B0604020202020204" pitchFamily="34" charset="0"/>
              <a:ea typeface="Verdana" panose="020B0604030504040204" pitchFamily="34" charset="0"/>
              <a:cs typeface="Arial" panose="020B0604020202020204" pitchFamily="34" charset="0"/>
            </a:rPr>
            <a:t>3.73</a:t>
          </a: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By Volume</a:t>
          </a: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cdr:y>
    </cdr:from>
    <cdr:to>
      <cdr:x>0.90986</cdr:x>
      <cdr:y>0.07735</cdr:y>
    </cdr:to>
    <cdr:sp macro="" textlink="">
      <cdr:nvSpPr>
        <cdr:cNvPr id="2" name="TextBox 13"/>
        <cdr:cNvSpPr txBox="1"/>
      </cdr:nvSpPr>
      <cdr:spPr>
        <a:xfrm xmlns:a="http://schemas.openxmlformats.org/drawingml/2006/main">
          <a:off x="0" y="0"/>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endParaRPr lang="en-US" sz="1000">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0.95956</cdr:x>
      <cdr:y>0.24586</cdr:y>
    </cdr:from>
    <cdr:to>
      <cdr:x>0.96579</cdr:x>
      <cdr:y>0.46961</cdr:y>
    </cdr:to>
    <cdr:cxnSp macro="">
      <cdr:nvCxnSpPr>
        <cdr:cNvPr id="3" name="Straight Arrow Connector 2"/>
        <cdr:cNvCxnSpPr/>
      </cdr:nvCxnSpPr>
      <cdr:spPr>
        <a:xfrm xmlns:a="http://schemas.openxmlformats.org/drawingml/2006/main" flipH="1">
          <a:off x="5876925" y="847725"/>
          <a:ext cx="38100" cy="7715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0.38414</cdr:x>
      <cdr:y>0.26243</cdr:y>
    </cdr:from>
    <cdr:to>
      <cdr:x>0.38414</cdr:x>
      <cdr:y>0.5884</cdr:y>
    </cdr:to>
    <cdr:cxnSp macro="">
      <cdr:nvCxnSpPr>
        <cdr:cNvPr id="5" name="Straight Arrow Connector 4"/>
        <cdr:cNvCxnSpPr/>
      </cdr:nvCxnSpPr>
      <cdr:spPr>
        <a:xfrm xmlns:a="http://schemas.openxmlformats.org/drawingml/2006/main">
          <a:off x="2352676" y="904875"/>
          <a:ext cx="0" cy="112395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76E83-3843-4A74-B406-7BCACAA5F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180</Pages>
  <Words>34579</Words>
  <Characters>197101</Characters>
  <Application>Microsoft Office Word</Application>
  <DocSecurity>0</DocSecurity>
  <Lines>1642</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Jaideep Kumar</dc:creator>
  <cp:keywords/>
  <dc:description/>
  <cp:lastModifiedBy>Hardik Malhotra</cp:lastModifiedBy>
  <cp:revision>2</cp:revision>
  <cp:lastPrinted>2021-10-21T19:27:00Z</cp:lastPrinted>
  <dcterms:created xsi:type="dcterms:W3CDTF">2021-11-25T12:15:00Z</dcterms:created>
  <dcterms:modified xsi:type="dcterms:W3CDTF">2021-11-25T12:15:00Z</dcterms:modified>
</cp:coreProperties>
</file>